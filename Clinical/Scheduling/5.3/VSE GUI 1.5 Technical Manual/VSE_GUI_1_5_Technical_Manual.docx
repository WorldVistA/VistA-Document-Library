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4FB23F" w14:textId="77777777" w:rsidR="00A26132" w:rsidRDefault="00A26132" w:rsidP="00A26132">
      <w:pPr>
        <w:pStyle w:val="Title"/>
      </w:pPr>
      <w:bookmarkStart w:id="0" w:name="_Toc205632711"/>
      <w:bookmarkStart w:id="1" w:name="_Hlk506462657"/>
      <w:r>
        <w:t>Department of Veterans Affairs</w:t>
      </w:r>
    </w:p>
    <w:p w14:paraId="0C2D68E5" w14:textId="2CC446A0" w:rsidR="009F0F79" w:rsidRDefault="007672AB" w:rsidP="0018282C">
      <w:pPr>
        <w:pStyle w:val="Title2"/>
        <w:rPr>
          <w:szCs w:val="28"/>
        </w:rPr>
      </w:pPr>
      <w:proofErr w:type="spellStart"/>
      <w:r>
        <w:t>VistA</w:t>
      </w:r>
      <w:proofErr w:type="spellEnd"/>
      <w:r>
        <w:t xml:space="preserve"> Scheduling Enhancements (VSE)</w:t>
      </w:r>
      <w:r>
        <w:br/>
      </w:r>
      <w:r w:rsidR="00E37843">
        <w:t>GUI v2.0.0.15.8</w:t>
      </w:r>
      <w:r>
        <w:br/>
      </w:r>
      <w:r w:rsidR="00E37843">
        <w:rPr>
          <w:szCs w:val="28"/>
        </w:rPr>
        <w:t>SD*5.3*679 &amp; GMRC*3.0*98</w:t>
      </w:r>
      <w:r w:rsidR="009A11F3">
        <w:rPr>
          <w:szCs w:val="28"/>
        </w:rPr>
        <w:br/>
      </w:r>
    </w:p>
    <w:p w14:paraId="0F8D4803" w14:textId="3A106605" w:rsidR="0018282C" w:rsidRDefault="0018282C" w:rsidP="0018282C">
      <w:pPr>
        <w:pStyle w:val="Title2"/>
        <w:rPr>
          <w:szCs w:val="28"/>
        </w:rPr>
      </w:pPr>
    </w:p>
    <w:p w14:paraId="222699DF" w14:textId="3DE9C180" w:rsidR="0018282C" w:rsidRDefault="0018282C" w:rsidP="0018282C">
      <w:pPr>
        <w:pStyle w:val="Title2"/>
        <w:rPr>
          <w:szCs w:val="28"/>
        </w:rPr>
      </w:pPr>
    </w:p>
    <w:p w14:paraId="4BB11BE6" w14:textId="4578EF8B" w:rsidR="0018282C" w:rsidRDefault="0018282C" w:rsidP="0018282C">
      <w:pPr>
        <w:pStyle w:val="Title2"/>
        <w:rPr>
          <w:szCs w:val="28"/>
        </w:rPr>
      </w:pPr>
    </w:p>
    <w:p w14:paraId="4B8A848F" w14:textId="77777777" w:rsidR="0018282C" w:rsidRDefault="0018282C" w:rsidP="0018282C">
      <w:pPr>
        <w:pStyle w:val="Title2"/>
      </w:pPr>
    </w:p>
    <w:p w14:paraId="50B9A744" w14:textId="77777777" w:rsidR="004559F0" w:rsidRDefault="004559F0" w:rsidP="004559F0">
      <w:pPr>
        <w:pStyle w:val="Title2"/>
        <w:rPr>
          <w:szCs w:val="28"/>
        </w:rPr>
      </w:pPr>
    </w:p>
    <w:p w14:paraId="7D52B491" w14:textId="77777777" w:rsidR="00A26132" w:rsidRDefault="00E045AC" w:rsidP="00A26132">
      <w:pPr>
        <w:pStyle w:val="Title2"/>
      </w:pPr>
      <w:r>
        <w:t>Technical Manual</w:t>
      </w:r>
    </w:p>
    <w:p w14:paraId="68E608D9" w14:textId="77777777" w:rsidR="004F3A80" w:rsidRDefault="004F3A80" w:rsidP="004F3A80">
      <w:pPr>
        <w:pStyle w:val="Title2"/>
      </w:pPr>
    </w:p>
    <w:p w14:paraId="5BEE5581" w14:textId="77777777" w:rsidR="004F3A80" w:rsidRDefault="00B859DB" w:rsidP="004F3A80">
      <w:pPr>
        <w:pStyle w:val="CoverTitleInstructions"/>
      </w:pPr>
      <w:r>
        <w:rPr>
          <w:noProof/>
        </w:rPr>
        <w:drawing>
          <wp:inline distT="0" distB="0" distL="0" distR="0" wp14:anchorId="507756EA" wp14:editId="0D4E3CA2">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1532C8C" w14:textId="77777777" w:rsidR="004F3A80" w:rsidRPr="005068FD" w:rsidRDefault="004F3A80" w:rsidP="004F3A80">
      <w:pPr>
        <w:pStyle w:val="CoverTitleInstructions"/>
      </w:pPr>
    </w:p>
    <w:p w14:paraId="4EE0EC45" w14:textId="77777777" w:rsidR="004F3A80" w:rsidRPr="00CD0220" w:rsidRDefault="004F3A80" w:rsidP="004F3A80">
      <w:pPr>
        <w:pStyle w:val="CoverTitleInstructions"/>
      </w:pPr>
    </w:p>
    <w:p w14:paraId="25D5051C" w14:textId="77A6451D" w:rsidR="005C1385" w:rsidRPr="003F5FF0" w:rsidRDefault="00BE74D8" w:rsidP="005C1385">
      <w:pPr>
        <w:pStyle w:val="Title2"/>
      </w:pPr>
      <w:del w:id="2" w:author="Author">
        <w:r w:rsidDel="007B066D">
          <w:delText>February</w:delText>
        </w:r>
      </w:del>
      <w:ins w:id="3" w:author="Author">
        <w:r w:rsidR="007B066D">
          <w:t>May</w:t>
        </w:r>
      </w:ins>
      <w:r>
        <w:t xml:space="preserve"> 2018</w:t>
      </w:r>
    </w:p>
    <w:p w14:paraId="21929A76" w14:textId="766A804B" w:rsidR="0099002E" w:rsidRDefault="00E37843" w:rsidP="008C092E">
      <w:pPr>
        <w:pStyle w:val="Title2"/>
        <w:sectPr w:rsidR="0099002E" w:rsidSect="00A5578C">
          <w:footerReference w:type="default" r:id="rId14"/>
          <w:type w:val="oddPage"/>
          <w:pgSz w:w="12240" w:h="15840" w:code="1"/>
          <w:pgMar w:top="2520" w:right="1440" w:bottom="1440" w:left="1440" w:header="720" w:footer="720" w:gutter="0"/>
          <w:pgNumType w:fmt="lowerRoman"/>
          <w:cols w:space="720"/>
          <w:titlePg/>
          <w:docGrid w:linePitch="360"/>
        </w:sectPr>
      </w:pPr>
      <w:r>
        <w:t xml:space="preserve">Version </w:t>
      </w:r>
      <w:commentRangeStart w:id="4"/>
      <w:r>
        <w:t>1</w:t>
      </w:r>
      <w:commentRangeEnd w:id="4"/>
      <w:r w:rsidR="000A624A">
        <w:rPr>
          <w:rStyle w:val="CommentReference"/>
          <w:rFonts w:ascii="Times New Roman" w:hAnsi="Times New Roman" w:cs="Times New Roman"/>
          <w:b w:val="0"/>
          <w:bCs w:val="0"/>
        </w:rPr>
        <w:commentReference w:id="4"/>
      </w:r>
      <w:ins w:id="5" w:author="Author">
        <w:r w:rsidR="007B066D">
          <w:t>.1</w:t>
        </w:r>
      </w:ins>
    </w:p>
    <w:p w14:paraId="28D971B7" w14:textId="77777777" w:rsidR="004F3A80" w:rsidRDefault="004F3A80" w:rsidP="008C092E">
      <w:pPr>
        <w:pStyle w:val="Title2"/>
      </w:pPr>
      <w:r>
        <w:lastRenderedPageBreak/>
        <w:t>Revision History</w:t>
      </w:r>
    </w:p>
    <w:p w14:paraId="38EC4DA0" w14:textId="77777777" w:rsidR="00830DCB" w:rsidRDefault="00830DCB" w:rsidP="00830DCB">
      <w:pPr>
        <w:pStyle w:val="BodyText"/>
      </w:pP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Description w:val="Revision History"/>
      </w:tblPr>
      <w:tblGrid>
        <w:gridCol w:w="1728"/>
        <w:gridCol w:w="1080"/>
        <w:gridCol w:w="4392"/>
        <w:gridCol w:w="2329"/>
      </w:tblGrid>
      <w:tr w:rsidR="004F3A80" w:rsidRPr="005068FD" w14:paraId="12B57308" w14:textId="77777777" w:rsidTr="00830DCB">
        <w:trPr>
          <w:tblHeader/>
        </w:trPr>
        <w:tc>
          <w:tcPr>
            <w:tcW w:w="1728" w:type="dxa"/>
            <w:shd w:val="clear" w:color="auto" w:fill="D9D9D9" w:themeFill="background1" w:themeFillShade="D9"/>
          </w:tcPr>
          <w:p w14:paraId="5C6ACC4A" w14:textId="77777777" w:rsidR="004F3A80" w:rsidRPr="005068FD" w:rsidRDefault="004F3A80" w:rsidP="0004636C">
            <w:pPr>
              <w:pStyle w:val="TableHeading"/>
            </w:pPr>
            <w:bookmarkStart w:id="6" w:name="ColumnTitle_01"/>
            <w:bookmarkEnd w:id="6"/>
            <w:r w:rsidRPr="005068FD">
              <w:t>Date</w:t>
            </w:r>
          </w:p>
        </w:tc>
        <w:tc>
          <w:tcPr>
            <w:tcW w:w="1080" w:type="dxa"/>
            <w:shd w:val="clear" w:color="auto" w:fill="D9D9D9" w:themeFill="background1" w:themeFillShade="D9"/>
          </w:tcPr>
          <w:p w14:paraId="082C1292" w14:textId="77777777" w:rsidR="004F3A80" w:rsidRPr="005068FD" w:rsidRDefault="004F3A80" w:rsidP="0004636C">
            <w:pPr>
              <w:pStyle w:val="TableHeading"/>
            </w:pPr>
            <w:r w:rsidRPr="005068FD">
              <w:t>Version</w:t>
            </w:r>
          </w:p>
        </w:tc>
        <w:tc>
          <w:tcPr>
            <w:tcW w:w="4392" w:type="dxa"/>
            <w:shd w:val="clear" w:color="auto" w:fill="D9D9D9" w:themeFill="background1" w:themeFillShade="D9"/>
          </w:tcPr>
          <w:p w14:paraId="1DD11CCB" w14:textId="77777777" w:rsidR="004F3A80" w:rsidRPr="005068FD" w:rsidRDefault="004F3A80" w:rsidP="0004636C">
            <w:pPr>
              <w:pStyle w:val="TableHeading"/>
            </w:pPr>
            <w:r w:rsidRPr="005068FD">
              <w:t>Description</w:t>
            </w:r>
          </w:p>
        </w:tc>
        <w:tc>
          <w:tcPr>
            <w:tcW w:w="2329" w:type="dxa"/>
            <w:shd w:val="clear" w:color="auto" w:fill="D9D9D9" w:themeFill="background1" w:themeFillShade="D9"/>
          </w:tcPr>
          <w:p w14:paraId="7A4A6299" w14:textId="77777777" w:rsidR="004F3A80" w:rsidRPr="005068FD" w:rsidRDefault="004F3A80" w:rsidP="0004636C">
            <w:pPr>
              <w:pStyle w:val="TableHeading"/>
            </w:pPr>
            <w:r w:rsidRPr="005068FD">
              <w:t>Author</w:t>
            </w:r>
          </w:p>
        </w:tc>
      </w:tr>
      <w:tr w:rsidR="007B066D" w14:paraId="2601ED44" w14:textId="77777777" w:rsidTr="00FD0DD8">
        <w:trPr>
          <w:ins w:id="7" w:author="Author"/>
        </w:trPr>
        <w:tc>
          <w:tcPr>
            <w:tcW w:w="1728" w:type="dxa"/>
          </w:tcPr>
          <w:p w14:paraId="5D99F3D1" w14:textId="32F80ECA" w:rsidR="007B066D" w:rsidRDefault="007B066D" w:rsidP="005A3FCD">
            <w:pPr>
              <w:pStyle w:val="TableText"/>
              <w:rPr>
                <w:ins w:id="8" w:author="Author"/>
              </w:rPr>
            </w:pPr>
            <w:ins w:id="9" w:author="Author">
              <w:r>
                <w:t>5/8/2018</w:t>
              </w:r>
            </w:ins>
          </w:p>
        </w:tc>
        <w:tc>
          <w:tcPr>
            <w:tcW w:w="1080" w:type="dxa"/>
          </w:tcPr>
          <w:p w14:paraId="762B8006" w14:textId="715C20FD" w:rsidR="007B066D" w:rsidRPr="00830DCB" w:rsidRDefault="007B066D" w:rsidP="0085539F">
            <w:pPr>
              <w:pStyle w:val="TableText"/>
              <w:rPr>
                <w:ins w:id="10" w:author="Author"/>
              </w:rPr>
            </w:pPr>
            <w:ins w:id="11" w:author="Author">
              <w:r>
                <w:t>1.1</w:t>
              </w:r>
            </w:ins>
          </w:p>
        </w:tc>
        <w:tc>
          <w:tcPr>
            <w:tcW w:w="4392" w:type="dxa"/>
          </w:tcPr>
          <w:p w14:paraId="7DDB63FB" w14:textId="6EC8BD25" w:rsidR="007B066D" w:rsidRPr="00830DCB" w:rsidRDefault="007B066D" w:rsidP="0085539F">
            <w:pPr>
              <w:pStyle w:val="TableText"/>
              <w:rPr>
                <w:ins w:id="12" w:author="Author"/>
              </w:rPr>
            </w:pPr>
            <w:ins w:id="13" w:author="Author">
              <w:r>
                <w:t>Response to user comments</w:t>
              </w:r>
            </w:ins>
          </w:p>
        </w:tc>
        <w:tc>
          <w:tcPr>
            <w:tcW w:w="2329" w:type="dxa"/>
          </w:tcPr>
          <w:p w14:paraId="6497937C" w14:textId="260D370B" w:rsidR="007B066D" w:rsidRDefault="007B066D" w:rsidP="0085539F">
            <w:pPr>
              <w:pStyle w:val="TableText"/>
              <w:rPr>
                <w:ins w:id="14" w:author="Author"/>
              </w:rPr>
            </w:pPr>
            <w:ins w:id="15" w:author="Author">
              <w:r>
                <w:t>W. Chave</w:t>
              </w:r>
            </w:ins>
          </w:p>
        </w:tc>
      </w:tr>
      <w:tr w:rsidR="0085539F" w14:paraId="5D5BFAEE" w14:textId="77777777" w:rsidTr="00FD0DD8">
        <w:tc>
          <w:tcPr>
            <w:tcW w:w="1728" w:type="dxa"/>
          </w:tcPr>
          <w:p w14:paraId="5666F19D" w14:textId="65DD048A" w:rsidR="0085539F" w:rsidRPr="00830DCB" w:rsidRDefault="005A3FCD" w:rsidP="005A3FCD">
            <w:pPr>
              <w:pStyle w:val="TableText"/>
            </w:pPr>
            <w:r>
              <w:t>02</w:t>
            </w:r>
            <w:r w:rsidR="0085539F" w:rsidRPr="00830DCB">
              <w:t>/</w:t>
            </w:r>
            <w:r w:rsidR="00B152FE">
              <w:t>20</w:t>
            </w:r>
            <w:r w:rsidR="0085539F" w:rsidRPr="00830DCB">
              <w:t>/201</w:t>
            </w:r>
            <w:r w:rsidR="00E37843">
              <w:t>8</w:t>
            </w:r>
          </w:p>
        </w:tc>
        <w:tc>
          <w:tcPr>
            <w:tcW w:w="1080" w:type="dxa"/>
          </w:tcPr>
          <w:p w14:paraId="464FF777" w14:textId="77777777" w:rsidR="0085539F" w:rsidRPr="00830DCB" w:rsidRDefault="0085539F" w:rsidP="0085539F">
            <w:pPr>
              <w:pStyle w:val="TableText"/>
            </w:pPr>
            <w:r w:rsidRPr="00830DCB">
              <w:t>1.0</w:t>
            </w:r>
          </w:p>
        </w:tc>
        <w:tc>
          <w:tcPr>
            <w:tcW w:w="4392" w:type="dxa"/>
          </w:tcPr>
          <w:p w14:paraId="04D56B7F" w14:textId="77777777" w:rsidR="0085539F" w:rsidRPr="00830DCB" w:rsidRDefault="0085539F" w:rsidP="0085539F">
            <w:pPr>
              <w:pStyle w:val="TableText"/>
            </w:pPr>
            <w:r w:rsidRPr="00830DCB">
              <w:t xml:space="preserve">Initial version for </w:t>
            </w:r>
            <w:commentRangeStart w:id="16"/>
            <w:r w:rsidRPr="00830DCB">
              <w:t>submission</w:t>
            </w:r>
            <w:commentRangeEnd w:id="16"/>
            <w:r w:rsidR="000A624A">
              <w:rPr>
                <w:rStyle w:val="CommentReference"/>
                <w:rFonts w:ascii="Times New Roman" w:hAnsi="Times New Roman" w:cs="Times New Roman"/>
              </w:rPr>
              <w:commentReference w:id="16"/>
            </w:r>
          </w:p>
        </w:tc>
        <w:tc>
          <w:tcPr>
            <w:tcW w:w="2329" w:type="dxa"/>
          </w:tcPr>
          <w:p w14:paraId="20C3208B" w14:textId="77777777" w:rsidR="0085539F" w:rsidRDefault="00E37843" w:rsidP="0085539F">
            <w:pPr>
              <w:pStyle w:val="TableText"/>
            </w:pPr>
            <w:r>
              <w:t>W. Chave</w:t>
            </w:r>
          </w:p>
          <w:p w14:paraId="168B8E6B" w14:textId="77777777" w:rsidR="0026203E" w:rsidRDefault="0026203E" w:rsidP="0085539F">
            <w:pPr>
              <w:pStyle w:val="TableText"/>
            </w:pPr>
            <w:r>
              <w:t>R. Huemiller</w:t>
            </w:r>
          </w:p>
          <w:p w14:paraId="0A89A3C2" w14:textId="02E34E88" w:rsidR="00947655" w:rsidRDefault="00947655" w:rsidP="0085539F">
            <w:pPr>
              <w:pStyle w:val="TableText"/>
            </w:pPr>
            <w:r>
              <w:t>Z. Bertram</w:t>
            </w:r>
          </w:p>
        </w:tc>
      </w:tr>
    </w:tbl>
    <w:p w14:paraId="50D2CCAC" w14:textId="77777777" w:rsidR="0066268F" w:rsidRDefault="0066268F" w:rsidP="008C092E">
      <w:pPr>
        <w:pStyle w:val="Title2"/>
        <w:rPr>
          <w:sz w:val="32"/>
        </w:rPr>
      </w:pPr>
      <w:r>
        <w:rPr>
          <w:sz w:val="32"/>
        </w:rPr>
        <w:br w:type="page"/>
      </w:r>
    </w:p>
    <w:p w14:paraId="2CB651CE" w14:textId="5C0F44E4" w:rsidR="004F3A80" w:rsidRPr="008C092E" w:rsidRDefault="004F3A80" w:rsidP="001A58D9">
      <w:pPr>
        <w:pStyle w:val="Title2"/>
        <w:rPr>
          <w:sz w:val="32"/>
        </w:rPr>
      </w:pPr>
      <w:r w:rsidRPr="008C092E">
        <w:rPr>
          <w:sz w:val="32"/>
        </w:rPr>
        <w:lastRenderedPageBreak/>
        <w:t>Table of Contents</w:t>
      </w:r>
    </w:p>
    <w:p w14:paraId="168DBB58" w14:textId="77777777" w:rsidR="007B066D" w:rsidRDefault="00100120">
      <w:pPr>
        <w:pStyle w:val="TOC1"/>
        <w:rPr>
          <w:ins w:id="17" w:author="Author"/>
          <w:rFonts w:asciiTheme="minorHAnsi" w:eastAsiaTheme="minorEastAsia" w:hAnsiTheme="minorHAnsi" w:cstheme="minorBidi"/>
          <w:b w:val="0"/>
          <w:noProof/>
          <w:sz w:val="22"/>
          <w:szCs w:val="22"/>
        </w:rPr>
      </w:pPr>
      <w:r>
        <w:fldChar w:fldCharType="begin"/>
      </w:r>
      <w:r w:rsidR="003224BE">
        <w:instrText xml:space="preserve"> TOC \o \h \z \t "Appendix 1,1" </w:instrText>
      </w:r>
      <w:r>
        <w:fldChar w:fldCharType="separate"/>
      </w:r>
      <w:ins w:id="18" w:author="Author">
        <w:r w:rsidR="007B066D" w:rsidRPr="00A030F1">
          <w:rPr>
            <w:rStyle w:val="Hyperlink"/>
            <w:noProof/>
          </w:rPr>
          <w:fldChar w:fldCharType="begin"/>
        </w:r>
        <w:r w:rsidR="007B066D" w:rsidRPr="00A030F1">
          <w:rPr>
            <w:rStyle w:val="Hyperlink"/>
            <w:noProof/>
          </w:rPr>
          <w:instrText xml:space="preserve"> </w:instrText>
        </w:r>
        <w:r w:rsidR="007B066D">
          <w:rPr>
            <w:noProof/>
          </w:rPr>
          <w:instrText>HYPERLINK \l "_Toc513557708"</w:instrText>
        </w:r>
        <w:r w:rsidR="007B066D" w:rsidRPr="00A030F1">
          <w:rPr>
            <w:rStyle w:val="Hyperlink"/>
            <w:noProof/>
          </w:rPr>
          <w:instrText xml:space="preserve"> </w:instrText>
        </w:r>
        <w:r w:rsidR="007B066D" w:rsidRPr="00A030F1">
          <w:rPr>
            <w:rStyle w:val="Hyperlink"/>
            <w:noProof/>
          </w:rPr>
        </w:r>
        <w:r w:rsidR="007B066D" w:rsidRPr="00A030F1">
          <w:rPr>
            <w:rStyle w:val="Hyperlink"/>
            <w:noProof/>
          </w:rPr>
          <w:fldChar w:fldCharType="separate"/>
        </w:r>
        <w:r w:rsidR="007B066D" w:rsidRPr="00A030F1">
          <w:rPr>
            <w:rStyle w:val="Hyperlink"/>
            <w:noProof/>
          </w:rPr>
          <w:t>1.</w:t>
        </w:r>
        <w:r w:rsidR="007B066D">
          <w:rPr>
            <w:rFonts w:asciiTheme="minorHAnsi" w:eastAsiaTheme="minorEastAsia" w:hAnsiTheme="minorHAnsi" w:cstheme="minorBidi"/>
            <w:b w:val="0"/>
            <w:noProof/>
            <w:sz w:val="22"/>
            <w:szCs w:val="22"/>
          </w:rPr>
          <w:tab/>
        </w:r>
        <w:r w:rsidR="007B066D" w:rsidRPr="00A030F1">
          <w:rPr>
            <w:rStyle w:val="Hyperlink"/>
            <w:noProof/>
          </w:rPr>
          <w:t>Overview</w:t>
        </w:r>
        <w:r w:rsidR="007B066D">
          <w:rPr>
            <w:noProof/>
            <w:webHidden/>
          </w:rPr>
          <w:tab/>
        </w:r>
        <w:r w:rsidR="007B066D">
          <w:rPr>
            <w:noProof/>
            <w:webHidden/>
          </w:rPr>
          <w:fldChar w:fldCharType="begin"/>
        </w:r>
        <w:r w:rsidR="007B066D">
          <w:rPr>
            <w:noProof/>
            <w:webHidden/>
          </w:rPr>
          <w:instrText xml:space="preserve"> PAGEREF _Toc513557708 \h </w:instrText>
        </w:r>
        <w:r w:rsidR="007B066D">
          <w:rPr>
            <w:noProof/>
            <w:webHidden/>
          </w:rPr>
        </w:r>
      </w:ins>
      <w:r w:rsidR="007B066D">
        <w:rPr>
          <w:noProof/>
          <w:webHidden/>
        </w:rPr>
        <w:fldChar w:fldCharType="separate"/>
      </w:r>
      <w:ins w:id="19" w:author="Author">
        <w:r w:rsidR="007B066D">
          <w:rPr>
            <w:noProof/>
            <w:webHidden/>
          </w:rPr>
          <w:t>1</w:t>
        </w:r>
        <w:r w:rsidR="007B066D">
          <w:rPr>
            <w:noProof/>
            <w:webHidden/>
          </w:rPr>
          <w:fldChar w:fldCharType="end"/>
        </w:r>
        <w:r w:rsidR="007B066D" w:rsidRPr="00A030F1">
          <w:rPr>
            <w:rStyle w:val="Hyperlink"/>
            <w:noProof/>
          </w:rPr>
          <w:fldChar w:fldCharType="end"/>
        </w:r>
      </w:ins>
    </w:p>
    <w:p w14:paraId="5658D717" w14:textId="77777777" w:rsidR="007B066D" w:rsidRDefault="007B066D">
      <w:pPr>
        <w:pStyle w:val="TOC2"/>
        <w:rPr>
          <w:ins w:id="20" w:author="Author"/>
          <w:rFonts w:asciiTheme="minorHAnsi" w:eastAsiaTheme="minorEastAsia" w:hAnsiTheme="minorHAnsi" w:cstheme="minorBidi"/>
          <w:b w:val="0"/>
          <w:noProof/>
          <w:sz w:val="22"/>
          <w:szCs w:val="22"/>
        </w:rPr>
      </w:pPr>
      <w:ins w:id="21" w:author="Author">
        <w:r w:rsidRPr="00A030F1">
          <w:rPr>
            <w:rStyle w:val="Hyperlink"/>
            <w:noProof/>
          </w:rPr>
          <w:fldChar w:fldCharType="begin"/>
        </w:r>
        <w:r w:rsidRPr="00A030F1">
          <w:rPr>
            <w:rStyle w:val="Hyperlink"/>
            <w:noProof/>
          </w:rPr>
          <w:instrText xml:space="preserve"> </w:instrText>
        </w:r>
        <w:r>
          <w:rPr>
            <w:noProof/>
          </w:rPr>
          <w:instrText>HYPERLINK \l "_Toc513557709"</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1.1.</w:t>
        </w:r>
        <w:r>
          <w:rPr>
            <w:rFonts w:asciiTheme="minorHAnsi" w:eastAsiaTheme="minorEastAsia" w:hAnsiTheme="minorHAnsi" w:cstheme="minorBidi"/>
            <w:b w:val="0"/>
            <w:noProof/>
            <w:sz w:val="22"/>
            <w:szCs w:val="22"/>
          </w:rPr>
          <w:tab/>
        </w:r>
        <w:r w:rsidRPr="00A030F1">
          <w:rPr>
            <w:rStyle w:val="Hyperlink"/>
            <w:noProof/>
          </w:rPr>
          <w:t>Security</w:t>
        </w:r>
        <w:r>
          <w:rPr>
            <w:noProof/>
            <w:webHidden/>
          </w:rPr>
          <w:tab/>
        </w:r>
        <w:r>
          <w:rPr>
            <w:noProof/>
            <w:webHidden/>
          </w:rPr>
          <w:fldChar w:fldCharType="begin"/>
        </w:r>
        <w:r>
          <w:rPr>
            <w:noProof/>
            <w:webHidden/>
          </w:rPr>
          <w:instrText xml:space="preserve"> PAGEREF _Toc513557709 \h </w:instrText>
        </w:r>
        <w:r>
          <w:rPr>
            <w:noProof/>
            <w:webHidden/>
          </w:rPr>
        </w:r>
      </w:ins>
      <w:r>
        <w:rPr>
          <w:noProof/>
          <w:webHidden/>
        </w:rPr>
        <w:fldChar w:fldCharType="separate"/>
      </w:r>
      <w:ins w:id="22" w:author="Author">
        <w:r>
          <w:rPr>
            <w:noProof/>
            <w:webHidden/>
          </w:rPr>
          <w:t>1</w:t>
        </w:r>
        <w:r>
          <w:rPr>
            <w:noProof/>
            <w:webHidden/>
          </w:rPr>
          <w:fldChar w:fldCharType="end"/>
        </w:r>
        <w:r w:rsidRPr="00A030F1">
          <w:rPr>
            <w:rStyle w:val="Hyperlink"/>
            <w:noProof/>
          </w:rPr>
          <w:fldChar w:fldCharType="end"/>
        </w:r>
      </w:ins>
    </w:p>
    <w:p w14:paraId="29406912" w14:textId="77777777" w:rsidR="007B066D" w:rsidRDefault="007B066D">
      <w:pPr>
        <w:pStyle w:val="TOC2"/>
        <w:rPr>
          <w:ins w:id="23" w:author="Author"/>
          <w:rFonts w:asciiTheme="minorHAnsi" w:eastAsiaTheme="minorEastAsia" w:hAnsiTheme="minorHAnsi" w:cstheme="minorBidi"/>
          <w:b w:val="0"/>
          <w:noProof/>
          <w:sz w:val="22"/>
          <w:szCs w:val="22"/>
        </w:rPr>
      </w:pPr>
      <w:ins w:id="24" w:author="Author">
        <w:r w:rsidRPr="00A030F1">
          <w:rPr>
            <w:rStyle w:val="Hyperlink"/>
            <w:noProof/>
          </w:rPr>
          <w:fldChar w:fldCharType="begin"/>
        </w:r>
        <w:r w:rsidRPr="00A030F1">
          <w:rPr>
            <w:rStyle w:val="Hyperlink"/>
            <w:noProof/>
          </w:rPr>
          <w:instrText xml:space="preserve"> </w:instrText>
        </w:r>
        <w:r>
          <w:rPr>
            <w:noProof/>
          </w:rPr>
          <w:instrText>HYPERLINK \l "_Toc513557710"</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1.2.</w:t>
        </w:r>
        <w:r>
          <w:rPr>
            <w:rFonts w:asciiTheme="minorHAnsi" w:eastAsiaTheme="minorEastAsia" w:hAnsiTheme="minorHAnsi" w:cstheme="minorBidi"/>
            <w:b w:val="0"/>
            <w:noProof/>
            <w:sz w:val="22"/>
            <w:szCs w:val="22"/>
          </w:rPr>
          <w:tab/>
        </w:r>
        <w:r w:rsidRPr="00A030F1">
          <w:rPr>
            <w:rStyle w:val="Hyperlink"/>
            <w:noProof/>
          </w:rPr>
          <w:t>Rules of Behavior</w:t>
        </w:r>
        <w:r>
          <w:rPr>
            <w:noProof/>
            <w:webHidden/>
          </w:rPr>
          <w:tab/>
        </w:r>
        <w:r>
          <w:rPr>
            <w:noProof/>
            <w:webHidden/>
          </w:rPr>
          <w:fldChar w:fldCharType="begin"/>
        </w:r>
        <w:r>
          <w:rPr>
            <w:noProof/>
            <w:webHidden/>
          </w:rPr>
          <w:instrText xml:space="preserve"> PAGEREF _Toc513557710 \h </w:instrText>
        </w:r>
        <w:r>
          <w:rPr>
            <w:noProof/>
            <w:webHidden/>
          </w:rPr>
        </w:r>
      </w:ins>
      <w:r>
        <w:rPr>
          <w:noProof/>
          <w:webHidden/>
        </w:rPr>
        <w:fldChar w:fldCharType="separate"/>
      </w:r>
      <w:ins w:id="25" w:author="Author">
        <w:r>
          <w:rPr>
            <w:noProof/>
            <w:webHidden/>
          </w:rPr>
          <w:t>1</w:t>
        </w:r>
        <w:r>
          <w:rPr>
            <w:noProof/>
            <w:webHidden/>
          </w:rPr>
          <w:fldChar w:fldCharType="end"/>
        </w:r>
        <w:r w:rsidRPr="00A030F1">
          <w:rPr>
            <w:rStyle w:val="Hyperlink"/>
            <w:noProof/>
          </w:rPr>
          <w:fldChar w:fldCharType="end"/>
        </w:r>
      </w:ins>
    </w:p>
    <w:p w14:paraId="270B979B" w14:textId="77777777" w:rsidR="007B066D" w:rsidRDefault="007B066D">
      <w:pPr>
        <w:pStyle w:val="TOC2"/>
        <w:rPr>
          <w:ins w:id="26" w:author="Author"/>
          <w:rFonts w:asciiTheme="minorHAnsi" w:eastAsiaTheme="minorEastAsia" w:hAnsiTheme="minorHAnsi" w:cstheme="minorBidi"/>
          <w:b w:val="0"/>
          <w:noProof/>
          <w:sz w:val="22"/>
          <w:szCs w:val="22"/>
        </w:rPr>
      </w:pPr>
      <w:ins w:id="27" w:author="Author">
        <w:r w:rsidRPr="00A030F1">
          <w:rPr>
            <w:rStyle w:val="Hyperlink"/>
            <w:noProof/>
          </w:rPr>
          <w:fldChar w:fldCharType="begin"/>
        </w:r>
        <w:r w:rsidRPr="00A030F1">
          <w:rPr>
            <w:rStyle w:val="Hyperlink"/>
            <w:noProof/>
          </w:rPr>
          <w:instrText xml:space="preserve"> </w:instrText>
        </w:r>
        <w:r>
          <w:rPr>
            <w:noProof/>
          </w:rPr>
          <w:instrText>HYPERLINK \l "_Toc513557711"</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1.3.</w:t>
        </w:r>
        <w:r>
          <w:rPr>
            <w:rFonts w:asciiTheme="minorHAnsi" w:eastAsiaTheme="minorEastAsia" w:hAnsiTheme="minorHAnsi" w:cstheme="minorBidi"/>
            <w:b w:val="0"/>
            <w:noProof/>
            <w:sz w:val="22"/>
            <w:szCs w:val="22"/>
          </w:rPr>
          <w:tab/>
        </w:r>
        <w:r w:rsidRPr="00A030F1">
          <w:rPr>
            <w:rStyle w:val="Hyperlink"/>
            <w:noProof/>
          </w:rPr>
          <w:t>Orientation</w:t>
        </w:r>
        <w:r>
          <w:rPr>
            <w:noProof/>
            <w:webHidden/>
          </w:rPr>
          <w:tab/>
        </w:r>
        <w:r>
          <w:rPr>
            <w:noProof/>
            <w:webHidden/>
          </w:rPr>
          <w:fldChar w:fldCharType="begin"/>
        </w:r>
        <w:r>
          <w:rPr>
            <w:noProof/>
            <w:webHidden/>
          </w:rPr>
          <w:instrText xml:space="preserve"> PAGEREF _Toc513557711 \h </w:instrText>
        </w:r>
        <w:r>
          <w:rPr>
            <w:noProof/>
            <w:webHidden/>
          </w:rPr>
        </w:r>
      </w:ins>
      <w:r>
        <w:rPr>
          <w:noProof/>
          <w:webHidden/>
        </w:rPr>
        <w:fldChar w:fldCharType="separate"/>
      </w:r>
      <w:ins w:id="28" w:author="Author">
        <w:r>
          <w:rPr>
            <w:noProof/>
            <w:webHidden/>
          </w:rPr>
          <w:t>1</w:t>
        </w:r>
        <w:r>
          <w:rPr>
            <w:noProof/>
            <w:webHidden/>
          </w:rPr>
          <w:fldChar w:fldCharType="end"/>
        </w:r>
        <w:r w:rsidRPr="00A030F1">
          <w:rPr>
            <w:rStyle w:val="Hyperlink"/>
            <w:noProof/>
          </w:rPr>
          <w:fldChar w:fldCharType="end"/>
        </w:r>
      </w:ins>
    </w:p>
    <w:p w14:paraId="02C3D467" w14:textId="77777777" w:rsidR="007B066D" w:rsidRDefault="007B066D">
      <w:pPr>
        <w:pStyle w:val="TOC1"/>
        <w:rPr>
          <w:ins w:id="29" w:author="Author"/>
          <w:rFonts w:asciiTheme="minorHAnsi" w:eastAsiaTheme="minorEastAsia" w:hAnsiTheme="minorHAnsi" w:cstheme="minorBidi"/>
          <w:b w:val="0"/>
          <w:noProof/>
          <w:sz w:val="22"/>
          <w:szCs w:val="22"/>
        </w:rPr>
      </w:pPr>
      <w:ins w:id="30" w:author="Author">
        <w:r w:rsidRPr="00A030F1">
          <w:rPr>
            <w:rStyle w:val="Hyperlink"/>
            <w:noProof/>
          </w:rPr>
          <w:fldChar w:fldCharType="begin"/>
        </w:r>
        <w:r w:rsidRPr="00A030F1">
          <w:rPr>
            <w:rStyle w:val="Hyperlink"/>
            <w:noProof/>
          </w:rPr>
          <w:instrText xml:space="preserve"> </w:instrText>
        </w:r>
        <w:r>
          <w:rPr>
            <w:noProof/>
          </w:rPr>
          <w:instrText>HYPERLINK \l "_Toc513557712"</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w:t>
        </w:r>
        <w:r>
          <w:rPr>
            <w:rFonts w:asciiTheme="minorHAnsi" w:eastAsiaTheme="minorEastAsia" w:hAnsiTheme="minorHAnsi" w:cstheme="minorBidi"/>
            <w:b w:val="0"/>
            <w:noProof/>
            <w:sz w:val="22"/>
            <w:szCs w:val="22"/>
          </w:rPr>
          <w:tab/>
        </w:r>
        <w:r w:rsidRPr="00A030F1">
          <w:rPr>
            <w:rStyle w:val="Hyperlink"/>
            <w:noProof/>
          </w:rPr>
          <w:t>GUI Implementation and Maintenance</w:t>
        </w:r>
        <w:r>
          <w:rPr>
            <w:noProof/>
            <w:webHidden/>
          </w:rPr>
          <w:tab/>
        </w:r>
        <w:r>
          <w:rPr>
            <w:noProof/>
            <w:webHidden/>
          </w:rPr>
          <w:fldChar w:fldCharType="begin"/>
        </w:r>
        <w:r>
          <w:rPr>
            <w:noProof/>
            <w:webHidden/>
          </w:rPr>
          <w:instrText xml:space="preserve"> PAGEREF _Toc513557712 \h </w:instrText>
        </w:r>
        <w:r>
          <w:rPr>
            <w:noProof/>
            <w:webHidden/>
          </w:rPr>
        </w:r>
      </w:ins>
      <w:r>
        <w:rPr>
          <w:noProof/>
          <w:webHidden/>
        </w:rPr>
        <w:fldChar w:fldCharType="separate"/>
      </w:r>
      <w:ins w:id="31" w:author="Author">
        <w:r>
          <w:rPr>
            <w:noProof/>
            <w:webHidden/>
          </w:rPr>
          <w:t>2</w:t>
        </w:r>
        <w:r>
          <w:rPr>
            <w:noProof/>
            <w:webHidden/>
          </w:rPr>
          <w:fldChar w:fldCharType="end"/>
        </w:r>
        <w:r w:rsidRPr="00A030F1">
          <w:rPr>
            <w:rStyle w:val="Hyperlink"/>
            <w:noProof/>
          </w:rPr>
          <w:fldChar w:fldCharType="end"/>
        </w:r>
      </w:ins>
    </w:p>
    <w:p w14:paraId="2DB824A6" w14:textId="77777777" w:rsidR="007B066D" w:rsidRDefault="007B066D">
      <w:pPr>
        <w:pStyle w:val="TOC2"/>
        <w:rPr>
          <w:ins w:id="32" w:author="Author"/>
          <w:rFonts w:asciiTheme="minorHAnsi" w:eastAsiaTheme="minorEastAsia" w:hAnsiTheme="minorHAnsi" w:cstheme="minorBidi"/>
          <w:b w:val="0"/>
          <w:noProof/>
          <w:sz w:val="22"/>
          <w:szCs w:val="22"/>
        </w:rPr>
      </w:pPr>
      <w:ins w:id="33" w:author="Author">
        <w:r w:rsidRPr="00A030F1">
          <w:rPr>
            <w:rStyle w:val="Hyperlink"/>
            <w:noProof/>
          </w:rPr>
          <w:fldChar w:fldCharType="begin"/>
        </w:r>
        <w:r w:rsidRPr="00A030F1">
          <w:rPr>
            <w:rStyle w:val="Hyperlink"/>
            <w:noProof/>
          </w:rPr>
          <w:instrText xml:space="preserve"> </w:instrText>
        </w:r>
        <w:r>
          <w:rPr>
            <w:noProof/>
          </w:rPr>
          <w:instrText>HYPERLINK \l "_Toc513557713"</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2.1.</w:t>
        </w:r>
        <w:r>
          <w:rPr>
            <w:rFonts w:asciiTheme="minorHAnsi" w:eastAsiaTheme="minorEastAsia" w:hAnsiTheme="minorHAnsi" w:cstheme="minorBidi"/>
            <w:b w:val="0"/>
            <w:noProof/>
            <w:sz w:val="22"/>
            <w:szCs w:val="22"/>
          </w:rPr>
          <w:tab/>
        </w:r>
        <w:r w:rsidRPr="00A030F1">
          <w:rPr>
            <w:rStyle w:val="Hyperlink"/>
            <w:noProof/>
          </w:rPr>
          <w:t>System Requirements</w:t>
        </w:r>
        <w:r>
          <w:rPr>
            <w:noProof/>
            <w:webHidden/>
          </w:rPr>
          <w:tab/>
        </w:r>
        <w:r>
          <w:rPr>
            <w:noProof/>
            <w:webHidden/>
          </w:rPr>
          <w:fldChar w:fldCharType="begin"/>
        </w:r>
        <w:r>
          <w:rPr>
            <w:noProof/>
            <w:webHidden/>
          </w:rPr>
          <w:instrText xml:space="preserve"> PAGEREF _Toc513557713 \h </w:instrText>
        </w:r>
        <w:r>
          <w:rPr>
            <w:noProof/>
            <w:webHidden/>
          </w:rPr>
        </w:r>
      </w:ins>
      <w:r>
        <w:rPr>
          <w:noProof/>
          <w:webHidden/>
        </w:rPr>
        <w:fldChar w:fldCharType="separate"/>
      </w:r>
      <w:ins w:id="34" w:author="Author">
        <w:r>
          <w:rPr>
            <w:noProof/>
            <w:webHidden/>
          </w:rPr>
          <w:t>2</w:t>
        </w:r>
        <w:r>
          <w:rPr>
            <w:noProof/>
            <w:webHidden/>
          </w:rPr>
          <w:fldChar w:fldCharType="end"/>
        </w:r>
        <w:r w:rsidRPr="00A030F1">
          <w:rPr>
            <w:rStyle w:val="Hyperlink"/>
            <w:noProof/>
          </w:rPr>
          <w:fldChar w:fldCharType="end"/>
        </w:r>
      </w:ins>
    </w:p>
    <w:p w14:paraId="0C62B4C0" w14:textId="77777777" w:rsidR="007B066D" w:rsidRDefault="007B066D">
      <w:pPr>
        <w:pStyle w:val="TOC2"/>
        <w:rPr>
          <w:ins w:id="35" w:author="Author"/>
          <w:rFonts w:asciiTheme="minorHAnsi" w:eastAsiaTheme="minorEastAsia" w:hAnsiTheme="minorHAnsi" w:cstheme="minorBidi"/>
          <w:b w:val="0"/>
          <w:noProof/>
          <w:sz w:val="22"/>
          <w:szCs w:val="22"/>
        </w:rPr>
      </w:pPr>
      <w:ins w:id="36" w:author="Author">
        <w:r w:rsidRPr="00A030F1">
          <w:rPr>
            <w:rStyle w:val="Hyperlink"/>
            <w:noProof/>
          </w:rPr>
          <w:fldChar w:fldCharType="begin"/>
        </w:r>
        <w:r w:rsidRPr="00A030F1">
          <w:rPr>
            <w:rStyle w:val="Hyperlink"/>
            <w:noProof/>
          </w:rPr>
          <w:instrText xml:space="preserve"> </w:instrText>
        </w:r>
        <w:r>
          <w:rPr>
            <w:noProof/>
          </w:rPr>
          <w:instrText>HYPERLINK \l "_Toc513557714"</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2.2.</w:t>
        </w:r>
        <w:r>
          <w:rPr>
            <w:rFonts w:asciiTheme="minorHAnsi" w:eastAsiaTheme="minorEastAsia" w:hAnsiTheme="minorHAnsi" w:cstheme="minorBidi"/>
            <w:b w:val="0"/>
            <w:noProof/>
            <w:sz w:val="22"/>
            <w:szCs w:val="22"/>
          </w:rPr>
          <w:tab/>
        </w:r>
        <w:r w:rsidRPr="00A030F1">
          <w:rPr>
            <w:rStyle w:val="Hyperlink"/>
            <w:noProof/>
          </w:rPr>
          <w:t>Overview</w:t>
        </w:r>
        <w:r>
          <w:rPr>
            <w:noProof/>
            <w:webHidden/>
          </w:rPr>
          <w:tab/>
        </w:r>
        <w:r>
          <w:rPr>
            <w:noProof/>
            <w:webHidden/>
          </w:rPr>
          <w:fldChar w:fldCharType="begin"/>
        </w:r>
        <w:r>
          <w:rPr>
            <w:noProof/>
            <w:webHidden/>
          </w:rPr>
          <w:instrText xml:space="preserve"> PAGEREF _Toc513557714 \h </w:instrText>
        </w:r>
        <w:r>
          <w:rPr>
            <w:noProof/>
            <w:webHidden/>
          </w:rPr>
        </w:r>
      </w:ins>
      <w:r>
        <w:rPr>
          <w:noProof/>
          <w:webHidden/>
        </w:rPr>
        <w:fldChar w:fldCharType="separate"/>
      </w:r>
      <w:ins w:id="37" w:author="Author">
        <w:r>
          <w:rPr>
            <w:noProof/>
            <w:webHidden/>
          </w:rPr>
          <w:t>2</w:t>
        </w:r>
        <w:r>
          <w:rPr>
            <w:noProof/>
            <w:webHidden/>
          </w:rPr>
          <w:fldChar w:fldCharType="end"/>
        </w:r>
        <w:r w:rsidRPr="00A030F1">
          <w:rPr>
            <w:rStyle w:val="Hyperlink"/>
            <w:noProof/>
          </w:rPr>
          <w:fldChar w:fldCharType="end"/>
        </w:r>
      </w:ins>
    </w:p>
    <w:p w14:paraId="41BCD5F5" w14:textId="77777777" w:rsidR="007B066D" w:rsidRDefault="007B066D">
      <w:pPr>
        <w:pStyle w:val="TOC2"/>
        <w:rPr>
          <w:ins w:id="38" w:author="Author"/>
          <w:rFonts w:asciiTheme="minorHAnsi" w:eastAsiaTheme="minorEastAsia" w:hAnsiTheme="minorHAnsi" w:cstheme="minorBidi"/>
          <w:b w:val="0"/>
          <w:noProof/>
          <w:sz w:val="22"/>
          <w:szCs w:val="22"/>
        </w:rPr>
      </w:pPr>
      <w:ins w:id="39" w:author="Author">
        <w:r w:rsidRPr="00A030F1">
          <w:rPr>
            <w:rStyle w:val="Hyperlink"/>
            <w:noProof/>
          </w:rPr>
          <w:fldChar w:fldCharType="begin"/>
        </w:r>
        <w:r w:rsidRPr="00A030F1">
          <w:rPr>
            <w:rStyle w:val="Hyperlink"/>
            <w:noProof/>
          </w:rPr>
          <w:instrText xml:space="preserve"> </w:instrText>
        </w:r>
        <w:r>
          <w:rPr>
            <w:noProof/>
          </w:rPr>
          <w:instrText>HYPERLINK \l "_Toc513557715"</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2.3.</w:t>
        </w:r>
        <w:r>
          <w:rPr>
            <w:rFonts w:asciiTheme="minorHAnsi" w:eastAsiaTheme="minorEastAsia" w:hAnsiTheme="minorHAnsi" w:cstheme="minorBidi"/>
            <w:b w:val="0"/>
            <w:noProof/>
            <w:sz w:val="22"/>
            <w:szCs w:val="22"/>
          </w:rPr>
          <w:tab/>
        </w:r>
        <w:r w:rsidRPr="00A030F1">
          <w:rPr>
            <w:rStyle w:val="Hyperlink"/>
            <w:noProof/>
          </w:rPr>
          <w:t>List of GUI modules and parts affected</w:t>
        </w:r>
        <w:r>
          <w:rPr>
            <w:noProof/>
            <w:webHidden/>
          </w:rPr>
          <w:tab/>
        </w:r>
        <w:r>
          <w:rPr>
            <w:noProof/>
            <w:webHidden/>
          </w:rPr>
          <w:fldChar w:fldCharType="begin"/>
        </w:r>
        <w:r>
          <w:rPr>
            <w:noProof/>
            <w:webHidden/>
          </w:rPr>
          <w:instrText xml:space="preserve"> PAGEREF _Toc513557715 \h </w:instrText>
        </w:r>
        <w:r>
          <w:rPr>
            <w:noProof/>
            <w:webHidden/>
          </w:rPr>
        </w:r>
      </w:ins>
      <w:r>
        <w:rPr>
          <w:noProof/>
          <w:webHidden/>
        </w:rPr>
        <w:fldChar w:fldCharType="separate"/>
      </w:r>
      <w:ins w:id="40" w:author="Author">
        <w:r>
          <w:rPr>
            <w:noProof/>
            <w:webHidden/>
          </w:rPr>
          <w:t>28</w:t>
        </w:r>
        <w:r>
          <w:rPr>
            <w:noProof/>
            <w:webHidden/>
          </w:rPr>
          <w:fldChar w:fldCharType="end"/>
        </w:r>
        <w:r w:rsidRPr="00A030F1">
          <w:rPr>
            <w:rStyle w:val="Hyperlink"/>
            <w:noProof/>
          </w:rPr>
          <w:fldChar w:fldCharType="end"/>
        </w:r>
      </w:ins>
    </w:p>
    <w:p w14:paraId="0468F84A" w14:textId="77777777" w:rsidR="007B066D" w:rsidRDefault="007B066D">
      <w:pPr>
        <w:pStyle w:val="TOC3"/>
        <w:rPr>
          <w:ins w:id="41" w:author="Author"/>
          <w:rFonts w:asciiTheme="minorHAnsi" w:eastAsiaTheme="minorEastAsia" w:hAnsiTheme="minorHAnsi" w:cstheme="minorBidi"/>
          <w:b w:val="0"/>
          <w:noProof/>
          <w:sz w:val="22"/>
          <w:szCs w:val="22"/>
        </w:rPr>
      </w:pPr>
      <w:ins w:id="42" w:author="Author">
        <w:r w:rsidRPr="00A030F1">
          <w:rPr>
            <w:rStyle w:val="Hyperlink"/>
            <w:noProof/>
          </w:rPr>
          <w:fldChar w:fldCharType="begin"/>
        </w:r>
        <w:r w:rsidRPr="00A030F1">
          <w:rPr>
            <w:rStyle w:val="Hyperlink"/>
            <w:noProof/>
          </w:rPr>
          <w:instrText xml:space="preserve"> </w:instrText>
        </w:r>
        <w:r>
          <w:rPr>
            <w:noProof/>
          </w:rPr>
          <w:instrText>HYPERLINK \l "_Toc513557716"</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2.3.1</w:t>
        </w:r>
        <w:r>
          <w:rPr>
            <w:rFonts w:asciiTheme="minorHAnsi" w:eastAsiaTheme="minorEastAsia" w:hAnsiTheme="minorHAnsi" w:cstheme="minorBidi"/>
            <w:b w:val="0"/>
            <w:noProof/>
            <w:sz w:val="22"/>
            <w:szCs w:val="22"/>
          </w:rPr>
          <w:tab/>
        </w:r>
        <w:r w:rsidRPr="00A030F1">
          <w:rPr>
            <w:rStyle w:val="Hyperlink"/>
            <w:noProof/>
          </w:rPr>
          <w:t>Common</w:t>
        </w:r>
        <w:r>
          <w:rPr>
            <w:noProof/>
            <w:webHidden/>
          </w:rPr>
          <w:tab/>
        </w:r>
        <w:r>
          <w:rPr>
            <w:noProof/>
            <w:webHidden/>
          </w:rPr>
          <w:fldChar w:fldCharType="begin"/>
        </w:r>
        <w:r>
          <w:rPr>
            <w:noProof/>
            <w:webHidden/>
          </w:rPr>
          <w:instrText xml:space="preserve"> PAGEREF _Toc513557716 \h </w:instrText>
        </w:r>
        <w:r>
          <w:rPr>
            <w:noProof/>
            <w:webHidden/>
          </w:rPr>
        </w:r>
      </w:ins>
      <w:r>
        <w:rPr>
          <w:noProof/>
          <w:webHidden/>
        </w:rPr>
        <w:fldChar w:fldCharType="separate"/>
      </w:r>
      <w:ins w:id="43" w:author="Author">
        <w:r>
          <w:rPr>
            <w:noProof/>
            <w:webHidden/>
          </w:rPr>
          <w:t>28</w:t>
        </w:r>
        <w:r>
          <w:rPr>
            <w:noProof/>
            <w:webHidden/>
          </w:rPr>
          <w:fldChar w:fldCharType="end"/>
        </w:r>
        <w:r w:rsidRPr="00A030F1">
          <w:rPr>
            <w:rStyle w:val="Hyperlink"/>
            <w:noProof/>
          </w:rPr>
          <w:fldChar w:fldCharType="end"/>
        </w:r>
      </w:ins>
    </w:p>
    <w:p w14:paraId="4A09F205" w14:textId="77777777" w:rsidR="007B066D" w:rsidRDefault="007B066D">
      <w:pPr>
        <w:pStyle w:val="TOC3"/>
        <w:rPr>
          <w:ins w:id="44" w:author="Author"/>
          <w:rFonts w:asciiTheme="minorHAnsi" w:eastAsiaTheme="minorEastAsia" w:hAnsiTheme="minorHAnsi" w:cstheme="minorBidi"/>
          <w:b w:val="0"/>
          <w:noProof/>
          <w:sz w:val="22"/>
          <w:szCs w:val="22"/>
        </w:rPr>
      </w:pPr>
      <w:ins w:id="45" w:author="Author">
        <w:r w:rsidRPr="00A030F1">
          <w:rPr>
            <w:rStyle w:val="Hyperlink"/>
            <w:noProof/>
          </w:rPr>
          <w:fldChar w:fldCharType="begin"/>
        </w:r>
        <w:r w:rsidRPr="00A030F1">
          <w:rPr>
            <w:rStyle w:val="Hyperlink"/>
            <w:noProof/>
          </w:rPr>
          <w:instrText xml:space="preserve"> </w:instrText>
        </w:r>
        <w:r>
          <w:rPr>
            <w:noProof/>
          </w:rPr>
          <w:instrText>HYPERLINK \l "_Toc513557717"</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2.3.2</w:t>
        </w:r>
        <w:r>
          <w:rPr>
            <w:rFonts w:asciiTheme="minorHAnsi" w:eastAsiaTheme="minorEastAsia" w:hAnsiTheme="minorHAnsi" w:cstheme="minorBidi"/>
            <w:b w:val="0"/>
            <w:noProof/>
            <w:sz w:val="22"/>
            <w:szCs w:val="22"/>
          </w:rPr>
          <w:tab/>
        </w:r>
        <w:r w:rsidRPr="00A030F1">
          <w:rPr>
            <w:rStyle w:val="Hyperlink"/>
            <w:noProof/>
          </w:rPr>
          <w:t>Modules</w:t>
        </w:r>
        <w:r>
          <w:rPr>
            <w:noProof/>
            <w:webHidden/>
          </w:rPr>
          <w:tab/>
        </w:r>
        <w:r>
          <w:rPr>
            <w:noProof/>
            <w:webHidden/>
          </w:rPr>
          <w:fldChar w:fldCharType="begin"/>
        </w:r>
        <w:r>
          <w:rPr>
            <w:noProof/>
            <w:webHidden/>
          </w:rPr>
          <w:instrText xml:space="preserve"> PAGEREF _Toc513557717 \h </w:instrText>
        </w:r>
        <w:r>
          <w:rPr>
            <w:noProof/>
            <w:webHidden/>
          </w:rPr>
        </w:r>
      </w:ins>
      <w:r>
        <w:rPr>
          <w:noProof/>
          <w:webHidden/>
        </w:rPr>
        <w:fldChar w:fldCharType="separate"/>
      </w:r>
      <w:ins w:id="46" w:author="Author">
        <w:r>
          <w:rPr>
            <w:noProof/>
            <w:webHidden/>
          </w:rPr>
          <w:t>29</w:t>
        </w:r>
        <w:r>
          <w:rPr>
            <w:noProof/>
            <w:webHidden/>
          </w:rPr>
          <w:fldChar w:fldCharType="end"/>
        </w:r>
        <w:r w:rsidRPr="00A030F1">
          <w:rPr>
            <w:rStyle w:val="Hyperlink"/>
            <w:noProof/>
          </w:rPr>
          <w:fldChar w:fldCharType="end"/>
        </w:r>
      </w:ins>
    </w:p>
    <w:p w14:paraId="7A967A10" w14:textId="77777777" w:rsidR="007B066D" w:rsidRDefault="007B066D">
      <w:pPr>
        <w:pStyle w:val="TOC4"/>
        <w:rPr>
          <w:ins w:id="47" w:author="Author"/>
          <w:rFonts w:asciiTheme="minorHAnsi" w:eastAsiaTheme="minorEastAsia" w:hAnsiTheme="minorHAnsi" w:cstheme="minorBidi"/>
          <w:b w:val="0"/>
          <w:sz w:val="22"/>
          <w:szCs w:val="22"/>
        </w:rPr>
      </w:pPr>
      <w:ins w:id="48" w:author="Author">
        <w:r w:rsidRPr="00A030F1">
          <w:rPr>
            <w:rStyle w:val="Hyperlink"/>
          </w:rPr>
          <w:fldChar w:fldCharType="begin"/>
        </w:r>
        <w:r w:rsidRPr="00A030F1">
          <w:rPr>
            <w:rStyle w:val="Hyperlink"/>
          </w:rPr>
          <w:instrText xml:space="preserve"> </w:instrText>
        </w:r>
        <w:r>
          <w:instrText>HYPERLINK \l "_Toc513557718"</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2.3.2.1</w:t>
        </w:r>
        <w:r>
          <w:rPr>
            <w:rFonts w:asciiTheme="minorHAnsi" w:eastAsiaTheme="minorEastAsia" w:hAnsiTheme="minorHAnsi" w:cstheme="minorBidi"/>
            <w:b w:val="0"/>
            <w:sz w:val="22"/>
            <w:szCs w:val="22"/>
          </w:rPr>
          <w:tab/>
        </w:r>
        <w:r w:rsidRPr="00A030F1">
          <w:rPr>
            <w:rStyle w:val="Hyperlink"/>
          </w:rPr>
          <w:t>CancelAppt</w:t>
        </w:r>
        <w:r>
          <w:rPr>
            <w:webHidden/>
          </w:rPr>
          <w:tab/>
        </w:r>
        <w:r>
          <w:rPr>
            <w:webHidden/>
          </w:rPr>
          <w:fldChar w:fldCharType="begin"/>
        </w:r>
        <w:r>
          <w:rPr>
            <w:webHidden/>
          </w:rPr>
          <w:instrText xml:space="preserve"> PAGEREF _Toc513557718 \h </w:instrText>
        </w:r>
        <w:r>
          <w:rPr>
            <w:webHidden/>
          </w:rPr>
        </w:r>
      </w:ins>
      <w:r>
        <w:rPr>
          <w:webHidden/>
        </w:rPr>
        <w:fldChar w:fldCharType="separate"/>
      </w:r>
      <w:ins w:id="49" w:author="Author">
        <w:r>
          <w:rPr>
            <w:webHidden/>
          </w:rPr>
          <w:t>29</w:t>
        </w:r>
        <w:r>
          <w:rPr>
            <w:webHidden/>
          </w:rPr>
          <w:fldChar w:fldCharType="end"/>
        </w:r>
        <w:r w:rsidRPr="00A030F1">
          <w:rPr>
            <w:rStyle w:val="Hyperlink"/>
          </w:rPr>
          <w:fldChar w:fldCharType="end"/>
        </w:r>
      </w:ins>
    </w:p>
    <w:p w14:paraId="79D5A641" w14:textId="77777777" w:rsidR="007B066D" w:rsidRDefault="007B066D">
      <w:pPr>
        <w:pStyle w:val="TOC4"/>
        <w:rPr>
          <w:ins w:id="50" w:author="Author"/>
          <w:rFonts w:asciiTheme="minorHAnsi" w:eastAsiaTheme="minorEastAsia" w:hAnsiTheme="minorHAnsi" w:cstheme="minorBidi"/>
          <w:b w:val="0"/>
          <w:sz w:val="22"/>
          <w:szCs w:val="22"/>
        </w:rPr>
      </w:pPr>
      <w:ins w:id="51" w:author="Author">
        <w:r w:rsidRPr="00A030F1">
          <w:rPr>
            <w:rStyle w:val="Hyperlink"/>
          </w:rPr>
          <w:fldChar w:fldCharType="begin"/>
        </w:r>
        <w:r w:rsidRPr="00A030F1">
          <w:rPr>
            <w:rStyle w:val="Hyperlink"/>
          </w:rPr>
          <w:instrText xml:space="preserve"> </w:instrText>
        </w:r>
        <w:r>
          <w:instrText>HYPERLINK \l "_Toc513557719"</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2.3.2.2</w:t>
        </w:r>
        <w:r>
          <w:rPr>
            <w:rFonts w:asciiTheme="minorHAnsi" w:eastAsiaTheme="minorEastAsia" w:hAnsiTheme="minorHAnsi" w:cstheme="minorBidi"/>
            <w:b w:val="0"/>
            <w:sz w:val="22"/>
            <w:szCs w:val="22"/>
          </w:rPr>
          <w:tab/>
        </w:r>
        <w:r w:rsidRPr="00A030F1">
          <w:rPr>
            <w:rStyle w:val="Hyperlink"/>
          </w:rPr>
          <w:t>ChangeDivision</w:t>
        </w:r>
        <w:r>
          <w:rPr>
            <w:webHidden/>
          </w:rPr>
          <w:tab/>
        </w:r>
        <w:r>
          <w:rPr>
            <w:webHidden/>
          </w:rPr>
          <w:fldChar w:fldCharType="begin"/>
        </w:r>
        <w:r>
          <w:rPr>
            <w:webHidden/>
          </w:rPr>
          <w:instrText xml:space="preserve"> PAGEREF _Toc513557719 \h </w:instrText>
        </w:r>
        <w:r>
          <w:rPr>
            <w:webHidden/>
          </w:rPr>
        </w:r>
      </w:ins>
      <w:r>
        <w:rPr>
          <w:webHidden/>
        </w:rPr>
        <w:fldChar w:fldCharType="separate"/>
      </w:r>
      <w:ins w:id="52" w:author="Author">
        <w:r>
          <w:rPr>
            <w:webHidden/>
          </w:rPr>
          <w:t>29</w:t>
        </w:r>
        <w:r>
          <w:rPr>
            <w:webHidden/>
          </w:rPr>
          <w:fldChar w:fldCharType="end"/>
        </w:r>
        <w:r w:rsidRPr="00A030F1">
          <w:rPr>
            <w:rStyle w:val="Hyperlink"/>
          </w:rPr>
          <w:fldChar w:fldCharType="end"/>
        </w:r>
      </w:ins>
    </w:p>
    <w:p w14:paraId="145801EE" w14:textId="77777777" w:rsidR="007B066D" w:rsidRDefault="007B066D">
      <w:pPr>
        <w:pStyle w:val="TOC4"/>
        <w:rPr>
          <w:ins w:id="53" w:author="Author"/>
          <w:rFonts w:asciiTheme="minorHAnsi" w:eastAsiaTheme="minorEastAsia" w:hAnsiTheme="minorHAnsi" w:cstheme="minorBidi"/>
          <w:b w:val="0"/>
          <w:sz w:val="22"/>
          <w:szCs w:val="22"/>
        </w:rPr>
      </w:pPr>
      <w:ins w:id="54" w:author="Author">
        <w:r w:rsidRPr="00A030F1">
          <w:rPr>
            <w:rStyle w:val="Hyperlink"/>
          </w:rPr>
          <w:fldChar w:fldCharType="begin"/>
        </w:r>
        <w:r w:rsidRPr="00A030F1">
          <w:rPr>
            <w:rStyle w:val="Hyperlink"/>
          </w:rPr>
          <w:instrText xml:space="preserve"> </w:instrText>
        </w:r>
        <w:r>
          <w:instrText>HYPERLINK \l "_Toc513557720"</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2.3.2.3</w:t>
        </w:r>
        <w:r>
          <w:rPr>
            <w:rFonts w:asciiTheme="minorHAnsi" w:eastAsiaTheme="minorEastAsia" w:hAnsiTheme="minorHAnsi" w:cstheme="minorBidi"/>
            <w:b w:val="0"/>
            <w:sz w:val="22"/>
            <w:szCs w:val="22"/>
          </w:rPr>
          <w:tab/>
        </w:r>
        <w:r w:rsidRPr="00A030F1">
          <w:rPr>
            <w:rStyle w:val="Hyperlink"/>
          </w:rPr>
          <w:t>CheckIn</w:t>
        </w:r>
        <w:r>
          <w:rPr>
            <w:webHidden/>
          </w:rPr>
          <w:tab/>
        </w:r>
        <w:r>
          <w:rPr>
            <w:webHidden/>
          </w:rPr>
          <w:fldChar w:fldCharType="begin"/>
        </w:r>
        <w:r>
          <w:rPr>
            <w:webHidden/>
          </w:rPr>
          <w:instrText xml:space="preserve"> PAGEREF _Toc513557720 \h </w:instrText>
        </w:r>
        <w:r>
          <w:rPr>
            <w:webHidden/>
          </w:rPr>
        </w:r>
      </w:ins>
      <w:r>
        <w:rPr>
          <w:webHidden/>
        </w:rPr>
        <w:fldChar w:fldCharType="separate"/>
      </w:r>
      <w:ins w:id="55" w:author="Author">
        <w:r>
          <w:rPr>
            <w:webHidden/>
          </w:rPr>
          <w:t>29</w:t>
        </w:r>
        <w:r>
          <w:rPr>
            <w:webHidden/>
          </w:rPr>
          <w:fldChar w:fldCharType="end"/>
        </w:r>
        <w:r w:rsidRPr="00A030F1">
          <w:rPr>
            <w:rStyle w:val="Hyperlink"/>
          </w:rPr>
          <w:fldChar w:fldCharType="end"/>
        </w:r>
      </w:ins>
    </w:p>
    <w:p w14:paraId="0F4EB3BF" w14:textId="77777777" w:rsidR="007B066D" w:rsidRDefault="007B066D">
      <w:pPr>
        <w:pStyle w:val="TOC4"/>
        <w:rPr>
          <w:ins w:id="56" w:author="Author"/>
          <w:rFonts w:asciiTheme="minorHAnsi" w:eastAsiaTheme="minorEastAsia" w:hAnsiTheme="minorHAnsi" w:cstheme="minorBidi"/>
          <w:b w:val="0"/>
          <w:sz w:val="22"/>
          <w:szCs w:val="22"/>
        </w:rPr>
      </w:pPr>
      <w:ins w:id="57" w:author="Author">
        <w:r w:rsidRPr="00A030F1">
          <w:rPr>
            <w:rStyle w:val="Hyperlink"/>
          </w:rPr>
          <w:fldChar w:fldCharType="begin"/>
        </w:r>
        <w:r w:rsidRPr="00A030F1">
          <w:rPr>
            <w:rStyle w:val="Hyperlink"/>
          </w:rPr>
          <w:instrText xml:space="preserve"> </w:instrText>
        </w:r>
        <w:r>
          <w:instrText>HYPERLINK \l "_Toc513557721"</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2.3.2.4</w:t>
        </w:r>
        <w:r>
          <w:rPr>
            <w:rFonts w:asciiTheme="minorHAnsi" w:eastAsiaTheme="minorEastAsia" w:hAnsiTheme="minorHAnsi" w:cstheme="minorBidi"/>
            <w:b w:val="0"/>
            <w:sz w:val="22"/>
            <w:szCs w:val="22"/>
          </w:rPr>
          <w:tab/>
        </w:r>
        <w:r w:rsidRPr="00A030F1">
          <w:rPr>
            <w:rStyle w:val="Hyperlink"/>
          </w:rPr>
          <w:t>CheckOut</w:t>
        </w:r>
        <w:r>
          <w:rPr>
            <w:webHidden/>
          </w:rPr>
          <w:tab/>
        </w:r>
        <w:r>
          <w:rPr>
            <w:webHidden/>
          </w:rPr>
          <w:fldChar w:fldCharType="begin"/>
        </w:r>
        <w:r>
          <w:rPr>
            <w:webHidden/>
          </w:rPr>
          <w:instrText xml:space="preserve"> PAGEREF _Toc513557721 \h </w:instrText>
        </w:r>
        <w:r>
          <w:rPr>
            <w:webHidden/>
          </w:rPr>
        </w:r>
      </w:ins>
      <w:r>
        <w:rPr>
          <w:webHidden/>
        </w:rPr>
        <w:fldChar w:fldCharType="separate"/>
      </w:r>
      <w:ins w:id="58" w:author="Author">
        <w:r>
          <w:rPr>
            <w:webHidden/>
          </w:rPr>
          <w:t>29</w:t>
        </w:r>
        <w:r>
          <w:rPr>
            <w:webHidden/>
          </w:rPr>
          <w:fldChar w:fldCharType="end"/>
        </w:r>
        <w:r w:rsidRPr="00A030F1">
          <w:rPr>
            <w:rStyle w:val="Hyperlink"/>
          </w:rPr>
          <w:fldChar w:fldCharType="end"/>
        </w:r>
      </w:ins>
    </w:p>
    <w:p w14:paraId="59526746" w14:textId="77777777" w:rsidR="007B066D" w:rsidRDefault="007B066D">
      <w:pPr>
        <w:pStyle w:val="TOC4"/>
        <w:rPr>
          <w:ins w:id="59" w:author="Author"/>
          <w:rFonts w:asciiTheme="minorHAnsi" w:eastAsiaTheme="minorEastAsia" w:hAnsiTheme="minorHAnsi" w:cstheme="minorBidi"/>
          <w:b w:val="0"/>
          <w:sz w:val="22"/>
          <w:szCs w:val="22"/>
        </w:rPr>
      </w:pPr>
      <w:ins w:id="60" w:author="Author">
        <w:r w:rsidRPr="00A030F1">
          <w:rPr>
            <w:rStyle w:val="Hyperlink"/>
          </w:rPr>
          <w:fldChar w:fldCharType="begin"/>
        </w:r>
        <w:r w:rsidRPr="00A030F1">
          <w:rPr>
            <w:rStyle w:val="Hyperlink"/>
          </w:rPr>
          <w:instrText xml:space="preserve"> </w:instrText>
        </w:r>
        <w:r>
          <w:instrText>HYPERLINK \l "_Toc513557722"</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2.3.2.5</w:t>
        </w:r>
        <w:r>
          <w:rPr>
            <w:rFonts w:asciiTheme="minorHAnsi" w:eastAsiaTheme="minorEastAsia" w:hAnsiTheme="minorHAnsi" w:cstheme="minorBidi"/>
            <w:b w:val="0"/>
            <w:sz w:val="22"/>
            <w:szCs w:val="22"/>
          </w:rPr>
          <w:tab/>
        </w:r>
        <w:r w:rsidRPr="00A030F1">
          <w:rPr>
            <w:rStyle w:val="Hyperlink"/>
          </w:rPr>
          <w:t>ContactAttempt</w:t>
        </w:r>
        <w:r>
          <w:rPr>
            <w:webHidden/>
          </w:rPr>
          <w:tab/>
        </w:r>
        <w:r>
          <w:rPr>
            <w:webHidden/>
          </w:rPr>
          <w:fldChar w:fldCharType="begin"/>
        </w:r>
        <w:r>
          <w:rPr>
            <w:webHidden/>
          </w:rPr>
          <w:instrText xml:space="preserve"> PAGEREF _Toc513557722 \h </w:instrText>
        </w:r>
        <w:r>
          <w:rPr>
            <w:webHidden/>
          </w:rPr>
        </w:r>
      </w:ins>
      <w:r>
        <w:rPr>
          <w:webHidden/>
        </w:rPr>
        <w:fldChar w:fldCharType="separate"/>
      </w:r>
      <w:ins w:id="61" w:author="Author">
        <w:r>
          <w:rPr>
            <w:webHidden/>
          </w:rPr>
          <w:t>29</w:t>
        </w:r>
        <w:r>
          <w:rPr>
            <w:webHidden/>
          </w:rPr>
          <w:fldChar w:fldCharType="end"/>
        </w:r>
        <w:r w:rsidRPr="00A030F1">
          <w:rPr>
            <w:rStyle w:val="Hyperlink"/>
          </w:rPr>
          <w:fldChar w:fldCharType="end"/>
        </w:r>
      </w:ins>
    </w:p>
    <w:p w14:paraId="4950CDCF" w14:textId="77777777" w:rsidR="007B066D" w:rsidRDefault="007B066D">
      <w:pPr>
        <w:pStyle w:val="TOC4"/>
        <w:rPr>
          <w:ins w:id="62" w:author="Author"/>
          <w:rFonts w:asciiTheme="minorHAnsi" w:eastAsiaTheme="minorEastAsia" w:hAnsiTheme="minorHAnsi" w:cstheme="minorBidi"/>
          <w:b w:val="0"/>
          <w:sz w:val="22"/>
          <w:szCs w:val="22"/>
        </w:rPr>
      </w:pPr>
      <w:ins w:id="63" w:author="Author">
        <w:r w:rsidRPr="00A030F1">
          <w:rPr>
            <w:rStyle w:val="Hyperlink"/>
          </w:rPr>
          <w:fldChar w:fldCharType="begin"/>
        </w:r>
        <w:r w:rsidRPr="00A030F1">
          <w:rPr>
            <w:rStyle w:val="Hyperlink"/>
          </w:rPr>
          <w:instrText xml:space="preserve"> </w:instrText>
        </w:r>
        <w:r>
          <w:instrText>HYPERLINK \l "_Toc513557723"</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2.3.2.6</w:t>
        </w:r>
        <w:r>
          <w:rPr>
            <w:rFonts w:asciiTheme="minorHAnsi" w:eastAsiaTheme="minorEastAsia" w:hAnsiTheme="minorHAnsi" w:cstheme="minorBidi"/>
            <w:b w:val="0"/>
            <w:sz w:val="22"/>
            <w:szCs w:val="22"/>
          </w:rPr>
          <w:tab/>
        </w:r>
        <w:r w:rsidRPr="00A030F1">
          <w:rPr>
            <w:rStyle w:val="Hyperlink"/>
          </w:rPr>
          <w:t>DataAccess</w:t>
        </w:r>
        <w:r>
          <w:rPr>
            <w:webHidden/>
          </w:rPr>
          <w:tab/>
        </w:r>
        <w:r>
          <w:rPr>
            <w:webHidden/>
          </w:rPr>
          <w:fldChar w:fldCharType="begin"/>
        </w:r>
        <w:r>
          <w:rPr>
            <w:webHidden/>
          </w:rPr>
          <w:instrText xml:space="preserve"> PAGEREF _Toc513557723 \h </w:instrText>
        </w:r>
        <w:r>
          <w:rPr>
            <w:webHidden/>
          </w:rPr>
        </w:r>
      </w:ins>
      <w:r>
        <w:rPr>
          <w:webHidden/>
        </w:rPr>
        <w:fldChar w:fldCharType="separate"/>
      </w:r>
      <w:ins w:id="64" w:author="Author">
        <w:r>
          <w:rPr>
            <w:webHidden/>
          </w:rPr>
          <w:t>29</w:t>
        </w:r>
        <w:r>
          <w:rPr>
            <w:webHidden/>
          </w:rPr>
          <w:fldChar w:fldCharType="end"/>
        </w:r>
        <w:r w:rsidRPr="00A030F1">
          <w:rPr>
            <w:rStyle w:val="Hyperlink"/>
          </w:rPr>
          <w:fldChar w:fldCharType="end"/>
        </w:r>
      </w:ins>
    </w:p>
    <w:p w14:paraId="3BF44ED3" w14:textId="77777777" w:rsidR="007B066D" w:rsidRDefault="007B066D">
      <w:pPr>
        <w:pStyle w:val="TOC4"/>
        <w:rPr>
          <w:ins w:id="65" w:author="Author"/>
          <w:rFonts w:asciiTheme="minorHAnsi" w:eastAsiaTheme="minorEastAsia" w:hAnsiTheme="minorHAnsi" w:cstheme="minorBidi"/>
          <w:b w:val="0"/>
          <w:sz w:val="22"/>
          <w:szCs w:val="22"/>
        </w:rPr>
      </w:pPr>
      <w:ins w:id="66" w:author="Author">
        <w:r w:rsidRPr="00A030F1">
          <w:rPr>
            <w:rStyle w:val="Hyperlink"/>
          </w:rPr>
          <w:fldChar w:fldCharType="begin"/>
        </w:r>
        <w:r w:rsidRPr="00A030F1">
          <w:rPr>
            <w:rStyle w:val="Hyperlink"/>
          </w:rPr>
          <w:instrText xml:space="preserve"> </w:instrText>
        </w:r>
        <w:r>
          <w:instrText>HYPERLINK \l "_Toc513557724"</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2.3.2.7</w:t>
        </w:r>
        <w:r>
          <w:rPr>
            <w:rFonts w:asciiTheme="minorHAnsi" w:eastAsiaTheme="minorEastAsia" w:hAnsiTheme="minorHAnsi" w:cstheme="minorBidi"/>
            <w:b w:val="0"/>
            <w:sz w:val="22"/>
            <w:szCs w:val="22"/>
          </w:rPr>
          <w:tab/>
        </w:r>
        <w:r w:rsidRPr="00A030F1">
          <w:rPr>
            <w:rStyle w:val="Hyperlink"/>
          </w:rPr>
          <w:t>ExpandedEntry</w:t>
        </w:r>
        <w:r>
          <w:rPr>
            <w:webHidden/>
          </w:rPr>
          <w:tab/>
        </w:r>
        <w:r>
          <w:rPr>
            <w:webHidden/>
          </w:rPr>
          <w:fldChar w:fldCharType="begin"/>
        </w:r>
        <w:r>
          <w:rPr>
            <w:webHidden/>
          </w:rPr>
          <w:instrText xml:space="preserve"> PAGEREF _Toc513557724 \h </w:instrText>
        </w:r>
        <w:r>
          <w:rPr>
            <w:webHidden/>
          </w:rPr>
        </w:r>
      </w:ins>
      <w:r>
        <w:rPr>
          <w:webHidden/>
        </w:rPr>
        <w:fldChar w:fldCharType="separate"/>
      </w:r>
      <w:ins w:id="67" w:author="Author">
        <w:r>
          <w:rPr>
            <w:webHidden/>
          </w:rPr>
          <w:t>29</w:t>
        </w:r>
        <w:r>
          <w:rPr>
            <w:webHidden/>
          </w:rPr>
          <w:fldChar w:fldCharType="end"/>
        </w:r>
        <w:r w:rsidRPr="00A030F1">
          <w:rPr>
            <w:rStyle w:val="Hyperlink"/>
          </w:rPr>
          <w:fldChar w:fldCharType="end"/>
        </w:r>
      </w:ins>
    </w:p>
    <w:p w14:paraId="2680B937" w14:textId="77777777" w:rsidR="007B066D" w:rsidRDefault="007B066D">
      <w:pPr>
        <w:pStyle w:val="TOC4"/>
        <w:rPr>
          <w:ins w:id="68" w:author="Author"/>
          <w:rFonts w:asciiTheme="minorHAnsi" w:eastAsiaTheme="minorEastAsia" w:hAnsiTheme="minorHAnsi" w:cstheme="minorBidi"/>
          <w:b w:val="0"/>
          <w:sz w:val="22"/>
          <w:szCs w:val="22"/>
        </w:rPr>
      </w:pPr>
      <w:ins w:id="69" w:author="Author">
        <w:r w:rsidRPr="00A030F1">
          <w:rPr>
            <w:rStyle w:val="Hyperlink"/>
          </w:rPr>
          <w:fldChar w:fldCharType="begin"/>
        </w:r>
        <w:r w:rsidRPr="00A030F1">
          <w:rPr>
            <w:rStyle w:val="Hyperlink"/>
          </w:rPr>
          <w:instrText xml:space="preserve"> </w:instrText>
        </w:r>
        <w:r>
          <w:instrText>HYPERLINK \l "_Toc513557725"</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2.3.2.8</w:t>
        </w:r>
        <w:r>
          <w:rPr>
            <w:rFonts w:asciiTheme="minorHAnsi" w:eastAsiaTheme="minorEastAsia" w:hAnsiTheme="minorHAnsi" w:cstheme="minorBidi"/>
            <w:b w:val="0"/>
            <w:sz w:val="22"/>
            <w:szCs w:val="22"/>
          </w:rPr>
          <w:tab/>
        </w:r>
        <w:r w:rsidRPr="00A030F1">
          <w:rPr>
            <w:rStyle w:val="Hyperlink"/>
          </w:rPr>
          <w:t>FindAppt</w:t>
        </w:r>
        <w:r>
          <w:rPr>
            <w:webHidden/>
          </w:rPr>
          <w:tab/>
        </w:r>
        <w:r>
          <w:rPr>
            <w:webHidden/>
          </w:rPr>
          <w:fldChar w:fldCharType="begin"/>
        </w:r>
        <w:r>
          <w:rPr>
            <w:webHidden/>
          </w:rPr>
          <w:instrText xml:space="preserve"> PAGEREF _Toc513557725 \h </w:instrText>
        </w:r>
        <w:r>
          <w:rPr>
            <w:webHidden/>
          </w:rPr>
        </w:r>
      </w:ins>
      <w:r>
        <w:rPr>
          <w:webHidden/>
        </w:rPr>
        <w:fldChar w:fldCharType="separate"/>
      </w:r>
      <w:ins w:id="70" w:author="Author">
        <w:r>
          <w:rPr>
            <w:webHidden/>
          </w:rPr>
          <w:t>29</w:t>
        </w:r>
        <w:r>
          <w:rPr>
            <w:webHidden/>
          </w:rPr>
          <w:fldChar w:fldCharType="end"/>
        </w:r>
        <w:r w:rsidRPr="00A030F1">
          <w:rPr>
            <w:rStyle w:val="Hyperlink"/>
          </w:rPr>
          <w:fldChar w:fldCharType="end"/>
        </w:r>
      </w:ins>
    </w:p>
    <w:p w14:paraId="334E2E2D" w14:textId="77777777" w:rsidR="007B066D" w:rsidRDefault="007B066D">
      <w:pPr>
        <w:pStyle w:val="TOC4"/>
        <w:rPr>
          <w:ins w:id="71" w:author="Author"/>
          <w:rFonts w:asciiTheme="minorHAnsi" w:eastAsiaTheme="minorEastAsia" w:hAnsiTheme="minorHAnsi" w:cstheme="minorBidi"/>
          <w:b w:val="0"/>
          <w:sz w:val="22"/>
          <w:szCs w:val="22"/>
        </w:rPr>
      </w:pPr>
      <w:ins w:id="72" w:author="Author">
        <w:r w:rsidRPr="00A030F1">
          <w:rPr>
            <w:rStyle w:val="Hyperlink"/>
          </w:rPr>
          <w:fldChar w:fldCharType="begin"/>
        </w:r>
        <w:r w:rsidRPr="00A030F1">
          <w:rPr>
            <w:rStyle w:val="Hyperlink"/>
          </w:rPr>
          <w:instrText xml:space="preserve"> </w:instrText>
        </w:r>
        <w:r>
          <w:instrText>HYPERLINK \l "_Toc513557726"</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2.3.2.9</w:t>
        </w:r>
        <w:r>
          <w:rPr>
            <w:rFonts w:asciiTheme="minorHAnsi" w:eastAsiaTheme="minorEastAsia" w:hAnsiTheme="minorHAnsi" w:cstheme="minorBidi"/>
            <w:b w:val="0"/>
            <w:sz w:val="22"/>
            <w:szCs w:val="22"/>
          </w:rPr>
          <w:tab/>
        </w:r>
        <w:r w:rsidRPr="00A030F1">
          <w:rPr>
            <w:rStyle w:val="Hyperlink"/>
          </w:rPr>
          <w:t>Management</w:t>
        </w:r>
        <w:r>
          <w:rPr>
            <w:webHidden/>
          </w:rPr>
          <w:tab/>
        </w:r>
        <w:r>
          <w:rPr>
            <w:webHidden/>
          </w:rPr>
          <w:fldChar w:fldCharType="begin"/>
        </w:r>
        <w:r>
          <w:rPr>
            <w:webHidden/>
          </w:rPr>
          <w:instrText xml:space="preserve"> PAGEREF _Toc513557726 \h </w:instrText>
        </w:r>
        <w:r>
          <w:rPr>
            <w:webHidden/>
          </w:rPr>
        </w:r>
      </w:ins>
      <w:r>
        <w:rPr>
          <w:webHidden/>
        </w:rPr>
        <w:fldChar w:fldCharType="separate"/>
      </w:r>
      <w:ins w:id="73" w:author="Author">
        <w:r>
          <w:rPr>
            <w:webHidden/>
          </w:rPr>
          <w:t>29</w:t>
        </w:r>
        <w:r>
          <w:rPr>
            <w:webHidden/>
          </w:rPr>
          <w:fldChar w:fldCharType="end"/>
        </w:r>
        <w:r w:rsidRPr="00A030F1">
          <w:rPr>
            <w:rStyle w:val="Hyperlink"/>
          </w:rPr>
          <w:fldChar w:fldCharType="end"/>
        </w:r>
      </w:ins>
    </w:p>
    <w:p w14:paraId="594E3ADB" w14:textId="77777777" w:rsidR="007B066D" w:rsidRDefault="007B066D">
      <w:pPr>
        <w:pStyle w:val="TOC4"/>
        <w:rPr>
          <w:ins w:id="74" w:author="Author"/>
          <w:rFonts w:asciiTheme="minorHAnsi" w:eastAsiaTheme="minorEastAsia" w:hAnsiTheme="minorHAnsi" w:cstheme="minorBidi"/>
          <w:b w:val="0"/>
          <w:sz w:val="22"/>
          <w:szCs w:val="22"/>
        </w:rPr>
      </w:pPr>
      <w:ins w:id="75" w:author="Author">
        <w:r w:rsidRPr="00A030F1">
          <w:rPr>
            <w:rStyle w:val="Hyperlink"/>
          </w:rPr>
          <w:fldChar w:fldCharType="begin"/>
        </w:r>
        <w:r w:rsidRPr="00A030F1">
          <w:rPr>
            <w:rStyle w:val="Hyperlink"/>
          </w:rPr>
          <w:instrText xml:space="preserve"> </w:instrText>
        </w:r>
        <w:r>
          <w:instrText>HYPERLINK \l "_Toc513557727"</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2.3.2.10</w:t>
        </w:r>
        <w:r>
          <w:rPr>
            <w:rFonts w:asciiTheme="minorHAnsi" w:eastAsiaTheme="minorEastAsia" w:hAnsiTheme="minorHAnsi" w:cstheme="minorBidi"/>
            <w:b w:val="0"/>
            <w:sz w:val="22"/>
            <w:szCs w:val="22"/>
          </w:rPr>
          <w:tab/>
        </w:r>
        <w:r w:rsidRPr="00A030F1">
          <w:rPr>
            <w:rStyle w:val="Hyperlink"/>
          </w:rPr>
          <w:t>MarkAsNoShow</w:t>
        </w:r>
        <w:r>
          <w:rPr>
            <w:webHidden/>
          </w:rPr>
          <w:tab/>
        </w:r>
        <w:r>
          <w:rPr>
            <w:webHidden/>
          </w:rPr>
          <w:fldChar w:fldCharType="begin"/>
        </w:r>
        <w:r>
          <w:rPr>
            <w:webHidden/>
          </w:rPr>
          <w:instrText xml:space="preserve"> PAGEREF _Toc513557727 \h </w:instrText>
        </w:r>
        <w:r>
          <w:rPr>
            <w:webHidden/>
          </w:rPr>
        </w:r>
      </w:ins>
      <w:r>
        <w:rPr>
          <w:webHidden/>
        </w:rPr>
        <w:fldChar w:fldCharType="separate"/>
      </w:r>
      <w:ins w:id="76" w:author="Author">
        <w:r>
          <w:rPr>
            <w:webHidden/>
          </w:rPr>
          <w:t>29</w:t>
        </w:r>
        <w:r>
          <w:rPr>
            <w:webHidden/>
          </w:rPr>
          <w:fldChar w:fldCharType="end"/>
        </w:r>
        <w:r w:rsidRPr="00A030F1">
          <w:rPr>
            <w:rStyle w:val="Hyperlink"/>
          </w:rPr>
          <w:fldChar w:fldCharType="end"/>
        </w:r>
      </w:ins>
    </w:p>
    <w:p w14:paraId="2934BA7A" w14:textId="77777777" w:rsidR="007B066D" w:rsidRDefault="007B066D">
      <w:pPr>
        <w:pStyle w:val="TOC4"/>
        <w:rPr>
          <w:ins w:id="77" w:author="Author"/>
          <w:rFonts w:asciiTheme="minorHAnsi" w:eastAsiaTheme="minorEastAsia" w:hAnsiTheme="minorHAnsi" w:cstheme="minorBidi"/>
          <w:b w:val="0"/>
          <w:sz w:val="22"/>
          <w:szCs w:val="22"/>
        </w:rPr>
      </w:pPr>
      <w:ins w:id="78" w:author="Author">
        <w:r w:rsidRPr="00A030F1">
          <w:rPr>
            <w:rStyle w:val="Hyperlink"/>
          </w:rPr>
          <w:fldChar w:fldCharType="begin"/>
        </w:r>
        <w:r w:rsidRPr="00A030F1">
          <w:rPr>
            <w:rStyle w:val="Hyperlink"/>
          </w:rPr>
          <w:instrText xml:space="preserve"> </w:instrText>
        </w:r>
        <w:r>
          <w:instrText>HYPERLINK \l "_Toc513557728"</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2.3.2.11</w:t>
        </w:r>
        <w:r>
          <w:rPr>
            <w:rFonts w:asciiTheme="minorHAnsi" w:eastAsiaTheme="minorEastAsia" w:hAnsiTheme="minorHAnsi" w:cstheme="minorBidi"/>
            <w:b w:val="0"/>
            <w:sz w:val="22"/>
            <w:szCs w:val="22"/>
          </w:rPr>
          <w:tab/>
        </w:r>
        <w:r w:rsidRPr="00A030F1">
          <w:rPr>
            <w:rStyle w:val="Hyperlink"/>
          </w:rPr>
          <w:t>Navigation</w:t>
        </w:r>
        <w:r>
          <w:rPr>
            <w:webHidden/>
          </w:rPr>
          <w:tab/>
        </w:r>
        <w:r>
          <w:rPr>
            <w:webHidden/>
          </w:rPr>
          <w:fldChar w:fldCharType="begin"/>
        </w:r>
        <w:r>
          <w:rPr>
            <w:webHidden/>
          </w:rPr>
          <w:instrText xml:space="preserve"> PAGEREF _Toc513557728 \h </w:instrText>
        </w:r>
        <w:r>
          <w:rPr>
            <w:webHidden/>
          </w:rPr>
        </w:r>
      </w:ins>
      <w:r>
        <w:rPr>
          <w:webHidden/>
        </w:rPr>
        <w:fldChar w:fldCharType="separate"/>
      </w:r>
      <w:ins w:id="79" w:author="Author">
        <w:r>
          <w:rPr>
            <w:webHidden/>
          </w:rPr>
          <w:t>30</w:t>
        </w:r>
        <w:r>
          <w:rPr>
            <w:webHidden/>
          </w:rPr>
          <w:fldChar w:fldCharType="end"/>
        </w:r>
        <w:r w:rsidRPr="00A030F1">
          <w:rPr>
            <w:rStyle w:val="Hyperlink"/>
          </w:rPr>
          <w:fldChar w:fldCharType="end"/>
        </w:r>
      </w:ins>
    </w:p>
    <w:p w14:paraId="66E2A8C5" w14:textId="77777777" w:rsidR="007B066D" w:rsidRDefault="007B066D">
      <w:pPr>
        <w:pStyle w:val="TOC4"/>
        <w:rPr>
          <w:ins w:id="80" w:author="Author"/>
          <w:rFonts w:asciiTheme="minorHAnsi" w:eastAsiaTheme="minorEastAsia" w:hAnsiTheme="minorHAnsi" w:cstheme="minorBidi"/>
          <w:b w:val="0"/>
          <w:sz w:val="22"/>
          <w:szCs w:val="22"/>
        </w:rPr>
      </w:pPr>
      <w:ins w:id="81" w:author="Author">
        <w:r w:rsidRPr="00A030F1">
          <w:rPr>
            <w:rStyle w:val="Hyperlink"/>
          </w:rPr>
          <w:fldChar w:fldCharType="begin"/>
        </w:r>
        <w:r w:rsidRPr="00A030F1">
          <w:rPr>
            <w:rStyle w:val="Hyperlink"/>
          </w:rPr>
          <w:instrText xml:space="preserve"> </w:instrText>
        </w:r>
        <w:r>
          <w:instrText>HYPERLINK \l "_Toc513557729"</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2.3.2.12</w:t>
        </w:r>
        <w:r>
          <w:rPr>
            <w:rFonts w:asciiTheme="minorHAnsi" w:eastAsiaTheme="minorEastAsia" w:hAnsiTheme="minorHAnsi" w:cstheme="minorBidi"/>
            <w:b w:val="0"/>
            <w:sz w:val="22"/>
            <w:szCs w:val="22"/>
          </w:rPr>
          <w:tab/>
        </w:r>
        <w:r w:rsidRPr="00A030F1">
          <w:rPr>
            <w:rStyle w:val="Hyperlink"/>
          </w:rPr>
          <w:t>PatientAppt</w:t>
        </w:r>
        <w:r>
          <w:rPr>
            <w:webHidden/>
          </w:rPr>
          <w:tab/>
        </w:r>
        <w:r>
          <w:rPr>
            <w:webHidden/>
          </w:rPr>
          <w:fldChar w:fldCharType="begin"/>
        </w:r>
        <w:r>
          <w:rPr>
            <w:webHidden/>
          </w:rPr>
          <w:instrText xml:space="preserve"> PAGEREF _Toc513557729 \h </w:instrText>
        </w:r>
        <w:r>
          <w:rPr>
            <w:webHidden/>
          </w:rPr>
        </w:r>
      </w:ins>
      <w:r>
        <w:rPr>
          <w:webHidden/>
        </w:rPr>
        <w:fldChar w:fldCharType="separate"/>
      </w:r>
      <w:ins w:id="82" w:author="Author">
        <w:r>
          <w:rPr>
            <w:webHidden/>
          </w:rPr>
          <w:t>30</w:t>
        </w:r>
        <w:r>
          <w:rPr>
            <w:webHidden/>
          </w:rPr>
          <w:fldChar w:fldCharType="end"/>
        </w:r>
        <w:r w:rsidRPr="00A030F1">
          <w:rPr>
            <w:rStyle w:val="Hyperlink"/>
          </w:rPr>
          <w:fldChar w:fldCharType="end"/>
        </w:r>
      </w:ins>
    </w:p>
    <w:p w14:paraId="20716E3A" w14:textId="77777777" w:rsidR="007B066D" w:rsidRDefault="007B066D">
      <w:pPr>
        <w:pStyle w:val="TOC4"/>
        <w:rPr>
          <w:ins w:id="83" w:author="Author"/>
          <w:rFonts w:asciiTheme="minorHAnsi" w:eastAsiaTheme="minorEastAsia" w:hAnsiTheme="minorHAnsi" w:cstheme="minorBidi"/>
          <w:b w:val="0"/>
          <w:sz w:val="22"/>
          <w:szCs w:val="22"/>
        </w:rPr>
      </w:pPr>
      <w:ins w:id="84" w:author="Author">
        <w:r w:rsidRPr="00A030F1">
          <w:rPr>
            <w:rStyle w:val="Hyperlink"/>
          </w:rPr>
          <w:fldChar w:fldCharType="begin"/>
        </w:r>
        <w:r w:rsidRPr="00A030F1">
          <w:rPr>
            <w:rStyle w:val="Hyperlink"/>
          </w:rPr>
          <w:instrText xml:space="preserve"> </w:instrText>
        </w:r>
        <w:r>
          <w:instrText>HYPERLINK \l "_Toc513557730"</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2.3.2.13</w:t>
        </w:r>
        <w:r>
          <w:rPr>
            <w:rFonts w:asciiTheme="minorHAnsi" w:eastAsiaTheme="minorEastAsia" w:hAnsiTheme="minorHAnsi" w:cstheme="minorBidi"/>
            <w:b w:val="0"/>
            <w:sz w:val="22"/>
            <w:szCs w:val="22"/>
          </w:rPr>
          <w:tab/>
        </w:r>
        <w:r w:rsidRPr="00A030F1">
          <w:rPr>
            <w:rStyle w:val="Hyperlink"/>
          </w:rPr>
          <w:t>PatientSelection</w:t>
        </w:r>
        <w:r>
          <w:rPr>
            <w:webHidden/>
          </w:rPr>
          <w:tab/>
        </w:r>
        <w:r>
          <w:rPr>
            <w:webHidden/>
          </w:rPr>
          <w:fldChar w:fldCharType="begin"/>
        </w:r>
        <w:r>
          <w:rPr>
            <w:webHidden/>
          </w:rPr>
          <w:instrText xml:space="preserve"> PAGEREF _Toc513557730 \h </w:instrText>
        </w:r>
        <w:r>
          <w:rPr>
            <w:webHidden/>
          </w:rPr>
        </w:r>
      </w:ins>
      <w:r>
        <w:rPr>
          <w:webHidden/>
        </w:rPr>
        <w:fldChar w:fldCharType="separate"/>
      </w:r>
      <w:ins w:id="85" w:author="Author">
        <w:r>
          <w:rPr>
            <w:webHidden/>
          </w:rPr>
          <w:t>30</w:t>
        </w:r>
        <w:r>
          <w:rPr>
            <w:webHidden/>
          </w:rPr>
          <w:fldChar w:fldCharType="end"/>
        </w:r>
        <w:r w:rsidRPr="00A030F1">
          <w:rPr>
            <w:rStyle w:val="Hyperlink"/>
          </w:rPr>
          <w:fldChar w:fldCharType="end"/>
        </w:r>
      </w:ins>
    </w:p>
    <w:p w14:paraId="3A9E66AF" w14:textId="77777777" w:rsidR="007B066D" w:rsidRDefault="007B066D">
      <w:pPr>
        <w:pStyle w:val="TOC4"/>
        <w:rPr>
          <w:ins w:id="86" w:author="Author"/>
          <w:rFonts w:asciiTheme="minorHAnsi" w:eastAsiaTheme="minorEastAsia" w:hAnsiTheme="minorHAnsi" w:cstheme="minorBidi"/>
          <w:b w:val="0"/>
          <w:sz w:val="22"/>
          <w:szCs w:val="22"/>
        </w:rPr>
      </w:pPr>
      <w:ins w:id="87" w:author="Author">
        <w:r w:rsidRPr="00A030F1">
          <w:rPr>
            <w:rStyle w:val="Hyperlink"/>
          </w:rPr>
          <w:fldChar w:fldCharType="begin"/>
        </w:r>
        <w:r w:rsidRPr="00A030F1">
          <w:rPr>
            <w:rStyle w:val="Hyperlink"/>
          </w:rPr>
          <w:instrText xml:space="preserve"> </w:instrText>
        </w:r>
        <w:r>
          <w:instrText>HYPERLINK \l "_Toc513557731"</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2.3.2.14</w:t>
        </w:r>
        <w:r>
          <w:rPr>
            <w:rFonts w:asciiTheme="minorHAnsi" w:eastAsiaTheme="minorEastAsia" w:hAnsiTheme="minorHAnsi" w:cstheme="minorBidi"/>
            <w:b w:val="0"/>
            <w:sz w:val="22"/>
            <w:szCs w:val="22"/>
          </w:rPr>
          <w:tab/>
        </w:r>
        <w:r w:rsidRPr="00A030F1">
          <w:rPr>
            <w:rStyle w:val="Hyperlink"/>
          </w:rPr>
          <w:t>Prerequisites</w:t>
        </w:r>
        <w:r>
          <w:rPr>
            <w:webHidden/>
          </w:rPr>
          <w:tab/>
        </w:r>
        <w:r>
          <w:rPr>
            <w:webHidden/>
          </w:rPr>
          <w:fldChar w:fldCharType="begin"/>
        </w:r>
        <w:r>
          <w:rPr>
            <w:webHidden/>
          </w:rPr>
          <w:instrText xml:space="preserve"> PAGEREF _Toc513557731 \h </w:instrText>
        </w:r>
        <w:r>
          <w:rPr>
            <w:webHidden/>
          </w:rPr>
        </w:r>
      </w:ins>
      <w:r>
        <w:rPr>
          <w:webHidden/>
        </w:rPr>
        <w:fldChar w:fldCharType="separate"/>
      </w:r>
      <w:ins w:id="88" w:author="Author">
        <w:r>
          <w:rPr>
            <w:webHidden/>
          </w:rPr>
          <w:t>30</w:t>
        </w:r>
        <w:r>
          <w:rPr>
            <w:webHidden/>
          </w:rPr>
          <w:fldChar w:fldCharType="end"/>
        </w:r>
        <w:r w:rsidRPr="00A030F1">
          <w:rPr>
            <w:rStyle w:val="Hyperlink"/>
          </w:rPr>
          <w:fldChar w:fldCharType="end"/>
        </w:r>
      </w:ins>
    </w:p>
    <w:p w14:paraId="69D62994" w14:textId="77777777" w:rsidR="007B066D" w:rsidRDefault="007B066D">
      <w:pPr>
        <w:pStyle w:val="TOC4"/>
        <w:rPr>
          <w:ins w:id="89" w:author="Author"/>
          <w:rFonts w:asciiTheme="minorHAnsi" w:eastAsiaTheme="minorEastAsia" w:hAnsiTheme="minorHAnsi" w:cstheme="minorBidi"/>
          <w:b w:val="0"/>
          <w:sz w:val="22"/>
          <w:szCs w:val="22"/>
        </w:rPr>
      </w:pPr>
      <w:ins w:id="90" w:author="Author">
        <w:r w:rsidRPr="00A030F1">
          <w:rPr>
            <w:rStyle w:val="Hyperlink"/>
          </w:rPr>
          <w:fldChar w:fldCharType="begin"/>
        </w:r>
        <w:r w:rsidRPr="00A030F1">
          <w:rPr>
            <w:rStyle w:val="Hyperlink"/>
          </w:rPr>
          <w:instrText xml:space="preserve"> </w:instrText>
        </w:r>
        <w:r>
          <w:instrText>HYPERLINK \l "_Toc513557732"</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2.3.2.15</w:t>
        </w:r>
        <w:r>
          <w:rPr>
            <w:rFonts w:asciiTheme="minorHAnsi" w:eastAsiaTheme="minorEastAsia" w:hAnsiTheme="minorHAnsi" w:cstheme="minorBidi"/>
            <w:b w:val="0"/>
            <w:sz w:val="22"/>
            <w:szCs w:val="22"/>
          </w:rPr>
          <w:tab/>
        </w:r>
        <w:r w:rsidRPr="00A030F1">
          <w:rPr>
            <w:rStyle w:val="Hyperlink"/>
          </w:rPr>
          <w:t>Reports</w:t>
        </w:r>
        <w:r>
          <w:rPr>
            <w:webHidden/>
          </w:rPr>
          <w:tab/>
        </w:r>
        <w:r>
          <w:rPr>
            <w:webHidden/>
          </w:rPr>
          <w:fldChar w:fldCharType="begin"/>
        </w:r>
        <w:r>
          <w:rPr>
            <w:webHidden/>
          </w:rPr>
          <w:instrText xml:space="preserve"> PAGEREF _Toc513557732 \h </w:instrText>
        </w:r>
        <w:r>
          <w:rPr>
            <w:webHidden/>
          </w:rPr>
        </w:r>
      </w:ins>
      <w:r>
        <w:rPr>
          <w:webHidden/>
        </w:rPr>
        <w:fldChar w:fldCharType="separate"/>
      </w:r>
      <w:ins w:id="91" w:author="Author">
        <w:r>
          <w:rPr>
            <w:webHidden/>
          </w:rPr>
          <w:t>30</w:t>
        </w:r>
        <w:r>
          <w:rPr>
            <w:webHidden/>
          </w:rPr>
          <w:fldChar w:fldCharType="end"/>
        </w:r>
        <w:r w:rsidRPr="00A030F1">
          <w:rPr>
            <w:rStyle w:val="Hyperlink"/>
          </w:rPr>
          <w:fldChar w:fldCharType="end"/>
        </w:r>
      </w:ins>
    </w:p>
    <w:p w14:paraId="58060315" w14:textId="77777777" w:rsidR="007B066D" w:rsidRDefault="007B066D">
      <w:pPr>
        <w:pStyle w:val="TOC4"/>
        <w:rPr>
          <w:ins w:id="92" w:author="Author"/>
          <w:rFonts w:asciiTheme="minorHAnsi" w:eastAsiaTheme="minorEastAsia" w:hAnsiTheme="minorHAnsi" w:cstheme="minorBidi"/>
          <w:b w:val="0"/>
          <w:sz w:val="22"/>
          <w:szCs w:val="22"/>
        </w:rPr>
      </w:pPr>
      <w:ins w:id="93" w:author="Author">
        <w:r w:rsidRPr="00A030F1">
          <w:rPr>
            <w:rStyle w:val="Hyperlink"/>
          </w:rPr>
          <w:fldChar w:fldCharType="begin"/>
        </w:r>
        <w:r w:rsidRPr="00A030F1">
          <w:rPr>
            <w:rStyle w:val="Hyperlink"/>
          </w:rPr>
          <w:instrText xml:space="preserve"> </w:instrText>
        </w:r>
        <w:r>
          <w:instrText>HYPERLINK \l "_Toc513557733"</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2.3.2.16</w:t>
        </w:r>
        <w:r>
          <w:rPr>
            <w:rFonts w:asciiTheme="minorHAnsi" w:eastAsiaTheme="minorEastAsia" w:hAnsiTheme="minorHAnsi" w:cstheme="minorBidi"/>
            <w:b w:val="0"/>
            <w:sz w:val="22"/>
            <w:szCs w:val="22"/>
          </w:rPr>
          <w:tab/>
        </w:r>
        <w:r w:rsidRPr="00A030F1">
          <w:rPr>
            <w:rStyle w:val="Hyperlink"/>
          </w:rPr>
          <w:t>ResourceSelection</w:t>
        </w:r>
        <w:r>
          <w:rPr>
            <w:webHidden/>
          </w:rPr>
          <w:tab/>
        </w:r>
        <w:r>
          <w:rPr>
            <w:webHidden/>
          </w:rPr>
          <w:fldChar w:fldCharType="begin"/>
        </w:r>
        <w:r>
          <w:rPr>
            <w:webHidden/>
          </w:rPr>
          <w:instrText xml:space="preserve"> PAGEREF _Toc513557733 \h </w:instrText>
        </w:r>
        <w:r>
          <w:rPr>
            <w:webHidden/>
          </w:rPr>
        </w:r>
      </w:ins>
      <w:r>
        <w:rPr>
          <w:webHidden/>
        </w:rPr>
        <w:fldChar w:fldCharType="separate"/>
      </w:r>
      <w:ins w:id="94" w:author="Author">
        <w:r>
          <w:rPr>
            <w:webHidden/>
          </w:rPr>
          <w:t>30</w:t>
        </w:r>
        <w:r>
          <w:rPr>
            <w:webHidden/>
          </w:rPr>
          <w:fldChar w:fldCharType="end"/>
        </w:r>
        <w:r w:rsidRPr="00A030F1">
          <w:rPr>
            <w:rStyle w:val="Hyperlink"/>
          </w:rPr>
          <w:fldChar w:fldCharType="end"/>
        </w:r>
      </w:ins>
    </w:p>
    <w:p w14:paraId="79B1212E" w14:textId="77777777" w:rsidR="007B066D" w:rsidRDefault="007B066D">
      <w:pPr>
        <w:pStyle w:val="TOC4"/>
        <w:rPr>
          <w:ins w:id="95" w:author="Author"/>
          <w:rFonts w:asciiTheme="minorHAnsi" w:eastAsiaTheme="minorEastAsia" w:hAnsiTheme="minorHAnsi" w:cstheme="minorBidi"/>
          <w:b w:val="0"/>
          <w:sz w:val="22"/>
          <w:szCs w:val="22"/>
        </w:rPr>
      </w:pPr>
      <w:ins w:id="96" w:author="Author">
        <w:r w:rsidRPr="00A030F1">
          <w:rPr>
            <w:rStyle w:val="Hyperlink"/>
          </w:rPr>
          <w:fldChar w:fldCharType="begin"/>
        </w:r>
        <w:r w:rsidRPr="00A030F1">
          <w:rPr>
            <w:rStyle w:val="Hyperlink"/>
          </w:rPr>
          <w:instrText xml:space="preserve"> </w:instrText>
        </w:r>
        <w:r>
          <w:instrText>HYPERLINK \l "_Toc513557734"</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2.3.2.17</w:t>
        </w:r>
        <w:r>
          <w:rPr>
            <w:rFonts w:asciiTheme="minorHAnsi" w:eastAsiaTheme="minorEastAsia" w:hAnsiTheme="minorHAnsi" w:cstheme="minorBidi"/>
            <w:b w:val="0"/>
            <w:sz w:val="22"/>
            <w:szCs w:val="22"/>
          </w:rPr>
          <w:tab/>
        </w:r>
        <w:r w:rsidRPr="00A030F1">
          <w:rPr>
            <w:rStyle w:val="Hyperlink"/>
          </w:rPr>
          <w:t>Ribbon</w:t>
        </w:r>
        <w:r>
          <w:rPr>
            <w:webHidden/>
          </w:rPr>
          <w:tab/>
        </w:r>
        <w:r>
          <w:rPr>
            <w:webHidden/>
          </w:rPr>
          <w:fldChar w:fldCharType="begin"/>
        </w:r>
        <w:r>
          <w:rPr>
            <w:webHidden/>
          </w:rPr>
          <w:instrText xml:space="preserve"> PAGEREF _Toc513557734 \h </w:instrText>
        </w:r>
        <w:r>
          <w:rPr>
            <w:webHidden/>
          </w:rPr>
        </w:r>
      </w:ins>
      <w:r>
        <w:rPr>
          <w:webHidden/>
        </w:rPr>
        <w:fldChar w:fldCharType="separate"/>
      </w:r>
      <w:ins w:id="97" w:author="Author">
        <w:r>
          <w:rPr>
            <w:webHidden/>
          </w:rPr>
          <w:t>30</w:t>
        </w:r>
        <w:r>
          <w:rPr>
            <w:webHidden/>
          </w:rPr>
          <w:fldChar w:fldCharType="end"/>
        </w:r>
        <w:r w:rsidRPr="00A030F1">
          <w:rPr>
            <w:rStyle w:val="Hyperlink"/>
          </w:rPr>
          <w:fldChar w:fldCharType="end"/>
        </w:r>
      </w:ins>
    </w:p>
    <w:p w14:paraId="1B52D8C6" w14:textId="77777777" w:rsidR="007B066D" w:rsidRDefault="007B066D">
      <w:pPr>
        <w:pStyle w:val="TOC4"/>
        <w:rPr>
          <w:ins w:id="98" w:author="Author"/>
          <w:rFonts w:asciiTheme="minorHAnsi" w:eastAsiaTheme="minorEastAsia" w:hAnsiTheme="minorHAnsi" w:cstheme="minorBidi"/>
          <w:b w:val="0"/>
          <w:sz w:val="22"/>
          <w:szCs w:val="22"/>
        </w:rPr>
      </w:pPr>
      <w:ins w:id="99" w:author="Author">
        <w:r w:rsidRPr="00A030F1">
          <w:rPr>
            <w:rStyle w:val="Hyperlink"/>
          </w:rPr>
          <w:fldChar w:fldCharType="begin"/>
        </w:r>
        <w:r w:rsidRPr="00A030F1">
          <w:rPr>
            <w:rStyle w:val="Hyperlink"/>
          </w:rPr>
          <w:instrText xml:space="preserve"> </w:instrText>
        </w:r>
        <w:r>
          <w:instrText>HYPERLINK \l "_Toc513557735"</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2.3.2.18</w:t>
        </w:r>
        <w:r>
          <w:rPr>
            <w:rFonts w:asciiTheme="minorHAnsi" w:eastAsiaTheme="minorEastAsia" w:hAnsiTheme="minorHAnsi" w:cstheme="minorBidi"/>
            <w:b w:val="0"/>
            <w:sz w:val="22"/>
            <w:szCs w:val="22"/>
          </w:rPr>
          <w:tab/>
        </w:r>
        <w:r w:rsidRPr="00A030F1">
          <w:rPr>
            <w:rStyle w:val="Hyperlink"/>
          </w:rPr>
          <w:t>Task</w:t>
        </w:r>
        <w:r>
          <w:rPr>
            <w:webHidden/>
          </w:rPr>
          <w:tab/>
        </w:r>
        <w:r>
          <w:rPr>
            <w:webHidden/>
          </w:rPr>
          <w:fldChar w:fldCharType="begin"/>
        </w:r>
        <w:r>
          <w:rPr>
            <w:webHidden/>
          </w:rPr>
          <w:instrText xml:space="preserve"> PAGEREF _Toc513557735 \h </w:instrText>
        </w:r>
        <w:r>
          <w:rPr>
            <w:webHidden/>
          </w:rPr>
        </w:r>
      </w:ins>
      <w:r>
        <w:rPr>
          <w:webHidden/>
        </w:rPr>
        <w:fldChar w:fldCharType="separate"/>
      </w:r>
      <w:ins w:id="100" w:author="Author">
        <w:r>
          <w:rPr>
            <w:webHidden/>
          </w:rPr>
          <w:t>30</w:t>
        </w:r>
        <w:r>
          <w:rPr>
            <w:webHidden/>
          </w:rPr>
          <w:fldChar w:fldCharType="end"/>
        </w:r>
        <w:r w:rsidRPr="00A030F1">
          <w:rPr>
            <w:rStyle w:val="Hyperlink"/>
          </w:rPr>
          <w:fldChar w:fldCharType="end"/>
        </w:r>
      </w:ins>
    </w:p>
    <w:p w14:paraId="5452EF88" w14:textId="77777777" w:rsidR="007B066D" w:rsidRDefault="007B066D">
      <w:pPr>
        <w:pStyle w:val="TOC4"/>
        <w:rPr>
          <w:ins w:id="101" w:author="Author"/>
          <w:rFonts w:asciiTheme="minorHAnsi" w:eastAsiaTheme="minorEastAsia" w:hAnsiTheme="minorHAnsi" w:cstheme="minorBidi"/>
          <w:b w:val="0"/>
          <w:sz w:val="22"/>
          <w:szCs w:val="22"/>
        </w:rPr>
      </w:pPr>
      <w:ins w:id="102" w:author="Author">
        <w:r w:rsidRPr="00A030F1">
          <w:rPr>
            <w:rStyle w:val="Hyperlink"/>
          </w:rPr>
          <w:fldChar w:fldCharType="begin"/>
        </w:r>
        <w:r w:rsidRPr="00A030F1">
          <w:rPr>
            <w:rStyle w:val="Hyperlink"/>
          </w:rPr>
          <w:instrText xml:space="preserve"> </w:instrText>
        </w:r>
        <w:r>
          <w:instrText>HYPERLINK \l "_Toc513557736"</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2.3.2.19</w:t>
        </w:r>
        <w:r>
          <w:rPr>
            <w:rFonts w:asciiTheme="minorHAnsi" w:eastAsiaTheme="minorEastAsia" w:hAnsiTheme="minorHAnsi" w:cstheme="minorBidi"/>
            <w:b w:val="0"/>
            <w:sz w:val="22"/>
            <w:szCs w:val="22"/>
          </w:rPr>
          <w:tab/>
        </w:r>
        <w:r w:rsidRPr="00A030F1">
          <w:rPr>
            <w:rStyle w:val="Hyperlink"/>
          </w:rPr>
          <w:t>UserLogin</w:t>
        </w:r>
        <w:r>
          <w:rPr>
            <w:webHidden/>
          </w:rPr>
          <w:tab/>
        </w:r>
        <w:r>
          <w:rPr>
            <w:webHidden/>
          </w:rPr>
          <w:fldChar w:fldCharType="begin"/>
        </w:r>
        <w:r>
          <w:rPr>
            <w:webHidden/>
          </w:rPr>
          <w:instrText xml:space="preserve"> PAGEREF _Toc513557736 \h </w:instrText>
        </w:r>
        <w:r>
          <w:rPr>
            <w:webHidden/>
          </w:rPr>
        </w:r>
      </w:ins>
      <w:r>
        <w:rPr>
          <w:webHidden/>
        </w:rPr>
        <w:fldChar w:fldCharType="separate"/>
      </w:r>
      <w:ins w:id="103" w:author="Author">
        <w:r>
          <w:rPr>
            <w:webHidden/>
          </w:rPr>
          <w:t>30</w:t>
        </w:r>
        <w:r>
          <w:rPr>
            <w:webHidden/>
          </w:rPr>
          <w:fldChar w:fldCharType="end"/>
        </w:r>
        <w:r w:rsidRPr="00A030F1">
          <w:rPr>
            <w:rStyle w:val="Hyperlink"/>
          </w:rPr>
          <w:fldChar w:fldCharType="end"/>
        </w:r>
      </w:ins>
    </w:p>
    <w:p w14:paraId="0CBC18D0" w14:textId="77777777" w:rsidR="007B066D" w:rsidRDefault="007B066D">
      <w:pPr>
        <w:pStyle w:val="TOC4"/>
        <w:rPr>
          <w:ins w:id="104" w:author="Author"/>
          <w:rFonts w:asciiTheme="minorHAnsi" w:eastAsiaTheme="minorEastAsia" w:hAnsiTheme="minorHAnsi" w:cstheme="minorBidi"/>
          <w:b w:val="0"/>
          <w:sz w:val="22"/>
          <w:szCs w:val="22"/>
        </w:rPr>
      </w:pPr>
      <w:ins w:id="105" w:author="Author">
        <w:r w:rsidRPr="00A030F1">
          <w:rPr>
            <w:rStyle w:val="Hyperlink"/>
          </w:rPr>
          <w:fldChar w:fldCharType="begin"/>
        </w:r>
        <w:r w:rsidRPr="00A030F1">
          <w:rPr>
            <w:rStyle w:val="Hyperlink"/>
          </w:rPr>
          <w:instrText xml:space="preserve"> </w:instrText>
        </w:r>
        <w:r>
          <w:instrText>HYPERLINK \l "_Toc513557737"</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2.3.2.20</w:t>
        </w:r>
        <w:r>
          <w:rPr>
            <w:rFonts w:asciiTheme="minorHAnsi" w:eastAsiaTheme="minorEastAsia" w:hAnsiTheme="minorHAnsi" w:cstheme="minorBidi"/>
            <w:b w:val="0"/>
            <w:sz w:val="22"/>
            <w:szCs w:val="22"/>
          </w:rPr>
          <w:tab/>
        </w:r>
        <w:r w:rsidRPr="00A030F1">
          <w:rPr>
            <w:rStyle w:val="Hyperlink"/>
          </w:rPr>
          <w:t>VAR</w:t>
        </w:r>
        <w:r>
          <w:rPr>
            <w:webHidden/>
          </w:rPr>
          <w:tab/>
        </w:r>
        <w:r>
          <w:rPr>
            <w:webHidden/>
          </w:rPr>
          <w:fldChar w:fldCharType="begin"/>
        </w:r>
        <w:r>
          <w:rPr>
            <w:webHidden/>
          </w:rPr>
          <w:instrText xml:space="preserve"> PAGEREF _Toc513557737 \h </w:instrText>
        </w:r>
        <w:r>
          <w:rPr>
            <w:webHidden/>
          </w:rPr>
        </w:r>
      </w:ins>
      <w:r>
        <w:rPr>
          <w:webHidden/>
        </w:rPr>
        <w:fldChar w:fldCharType="separate"/>
      </w:r>
      <w:ins w:id="106" w:author="Author">
        <w:r>
          <w:rPr>
            <w:webHidden/>
          </w:rPr>
          <w:t>31</w:t>
        </w:r>
        <w:r>
          <w:rPr>
            <w:webHidden/>
          </w:rPr>
          <w:fldChar w:fldCharType="end"/>
        </w:r>
        <w:r w:rsidRPr="00A030F1">
          <w:rPr>
            <w:rStyle w:val="Hyperlink"/>
          </w:rPr>
          <w:fldChar w:fldCharType="end"/>
        </w:r>
      </w:ins>
    </w:p>
    <w:p w14:paraId="2710A653" w14:textId="77777777" w:rsidR="007B066D" w:rsidRDefault="007B066D">
      <w:pPr>
        <w:pStyle w:val="TOC3"/>
        <w:rPr>
          <w:ins w:id="107" w:author="Author"/>
          <w:rFonts w:asciiTheme="minorHAnsi" w:eastAsiaTheme="minorEastAsia" w:hAnsiTheme="minorHAnsi" w:cstheme="minorBidi"/>
          <w:b w:val="0"/>
          <w:noProof/>
          <w:sz w:val="22"/>
          <w:szCs w:val="22"/>
        </w:rPr>
      </w:pPr>
      <w:ins w:id="108" w:author="Author">
        <w:r w:rsidRPr="00A030F1">
          <w:rPr>
            <w:rStyle w:val="Hyperlink"/>
            <w:noProof/>
          </w:rPr>
          <w:fldChar w:fldCharType="begin"/>
        </w:r>
        <w:r w:rsidRPr="00A030F1">
          <w:rPr>
            <w:rStyle w:val="Hyperlink"/>
            <w:noProof/>
          </w:rPr>
          <w:instrText xml:space="preserve"> </w:instrText>
        </w:r>
        <w:r>
          <w:rPr>
            <w:noProof/>
          </w:rPr>
          <w:instrText>HYPERLINK \l "_Toc513557738"</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2.3.3</w:t>
        </w:r>
        <w:r>
          <w:rPr>
            <w:rFonts w:asciiTheme="minorHAnsi" w:eastAsiaTheme="minorEastAsia" w:hAnsiTheme="minorHAnsi" w:cstheme="minorBidi"/>
            <w:b w:val="0"/>
            <w:noProof/>
            <w:sz w:val="22"/>
            <w:szCs w:val="22"/>
          </w:rPr>
          <w:tab/>
        </w:r>
        <w:r w:rsidRPr="00A030F1">
          <w:rPr>
            <w:rStyle w:val="Hyperlink"/>
            <w:noProof/>
          </w:rPr>
          <w:t>Unit Tests</w:t>
        </w:r>
        <w:r>
          <w:rPr>
            <w:noProof/>
            <w:webHidden/>
          </w:rPr>
          <w:tab/>
        </w:r>
        <w:r>
          <w:rPr>
            <w:noProof/>
            <w:webHidden/>
          </w:rPr>
          <w:fldChar w:fldCharType="begin"/>
        </w:r>
        <w:r>
          <w:rPr>
            <w:noProof/>
            <w:webHidden/>
          </w:rPr>
          <w:instrText xml:space="preserve"> PAGEREF _Toc513557738 \h </w:instrText>
        </w:r>
        <w:r>
          <w:rPr>
            <w:noProof/>
            <w:webHidden/>
          </w:rPr>
        </w:r>
      </w:ins>
      <w:r>
        <w:rPr>
          <w:noProof/>
          <w:webHidden/>
        </w:rPr>
        <w:fldChar w:fldCharType="separate"/>
      </w:r>
      <w:ins w:id="109" w:author="Author">
        <w:r>
          <w:rPr>
            <w:noProof/>
            <w:webHidden/>
          </w:rPr>
          <w:t>31</w:t>
        </w:r>
        <w:r>
          <w:rPr>
            <w:noProof/>
            <w:webHidden/>
          </w:rPr>
          <w:fldChar w:fldCharType="end"/>
        </w:r>
        <w:r w:rsidRPr="00A030F1">
          <w:rPr>
            <w:rStyle w:val="Hyperlink"/>
            <w:noProof/>
          </w:rPr>
          <w:fldChar w:fldCharType="end"/>
        </w:r>
      </w:ins>
    </w:p>
    <w:p w14:paraId="44C991EC" w14:textId="77777777" w:rsidR="007B066D" w:rsidRDefault="007B066D">
      <w:pPr>
        <w:pStyle w:val="TOC3"/>
        <w:rPr>
          <w:ins w:id="110" w:author="Author"/>
          <w:rFonts w:asciiTheme="minorHAnsi" w:eastAsiaTheme="minorEastAsia" w:hAnsiTheme="minorHAnsi" w:cstheme="minorBidi"/>
          <w:b w:val="0"/>
          <w:noProof/>
          <w:sz w:val="22"/>
          <w:szCs w:val="22"/>
        </w:rPr>
      </w:pPr>
      <w:ins w:id="111" w:author="Author">
        <w:r w:rsidRPr="00A030F1">
          <w:rPr>
            <w:rStyle w:val="Hyperlink"/>
            <w:noProof/>
          </w:rPr>
          <w:fldChar w:fldCharType="begin"/>
        </w:r>
        <w:r w:rsidRPr="00A030F1">
          <w:rPr>
            <w:rStyle w:val="Hyperlink"/>
            <w:noProof/>
          </w:rPr>
          <w:instrText xml:space="preserve"> </w:instrText>
        </w:r>
        <w:r>
          <w:rPr>
            <w:noProof/>
          </w:rPr>
          <w:instrText>HYPERLINK \l "_Toc513557739"</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2.3.4</w:t>
        </w:r>
        <w:r>
          <w:rPr>
            <w:rFonts w:asciiTheme="minorHAnsi" w:eastAsiaTheme="minorEastAsia" w:hAnsiTheme="minorHAnsi" w:cstheme="minorBidi"/>
            <w:b w:val="0"/>
            <w:noProof/>
            <w:sz w:val="22"/>
            <w:szCs w:val="22"/>
          </w:rPr>
          <w:tab/>
        </w:r>
        <w:r w:rsidRPr="00A030F1">
          <w:rPr>
            <w:rStyle w:val="Hyperlink"/>
            <w:noProof/>
          </w:rPr>
          <w:t>ClinSchd</w:t>
        </w:r>
        <w:r>
          <w:rPr>
            <w:noProof/>
            <w:webHidden/>
          </w:rPr>
          <w:tab/>
        </w:r>
        <w:r>
          <w:rPr>
            <w:noProof/>
            <w:webHidden/>
          </w:rPr>
          <w:fldChar w:fldCharType="begin"/>
        </w:r>
        <w:r>
          <w:rPr>
            <w:noProof/>
            <w:webHidden/>
          </w:rPr>
          <w:instrText xml:space="preserve"> PAGEREF _Toc513557739 \h </w:instrText>
        </w:r>
        <w:r>
          <w:rPr>
            <w:noProof/>
            <w:webHidden/>
          </w:rPr>
        </w:r>
      </w:ins>
      <w:r>
        <w:rPr>
          <w:noProof/>
          <w:webHidden/>
        </w:rPr>
        <w:fldChar w:fldCharType="separate"/>
      </w:r>
      <w:ins w:id="112" w:author="Author">
        <w:r>
          <w:rPr>
            <w:noProof/>
            <w:webHidden/>
          </w:rPr>
          <w:t>31</w:t>
        </w:r>
        <w:r>
          <w:rPr>
            <w:noProof/>
            <w:webHidden/>
          </w:rPr>
          <w:fldChar w:fldCharType="end"/>
        </w:r>
        <w:r w:rsidRPr="00A030F1">
          <w:rPr>
            <w:rStyle w:val="Hyperlink"/>
            <w:noProof/>
          </w:rPr>
          <w:fldChar w:fldCharType="end"/>
        </w:r>
      </w:ins>
    </w:p>
    <w:p w14:paraId="03EFE76D" w14:textId="77777777" w:rsidR="007B066D" w:rsidRDefault="007B066D">
      <w:pPr>
        <w:pStyle w:val="TOC3"/>
        <w:rPr>
          <w:ins w:id="113" w:author="Author"/>
          <w:rFonts w:asciiTheme="minorHAnsi" w:eastAsiaTheme="minorEastAsia" w:hAnsiTheme="minorHAnsi" w:cstheme="minorBidi"/>
          <w:b w:val="0"/>
          <w:noProof/>
          <w:sz w:val="22"/>
          <w:szCs w:val="22"/>
        </w:rPr>
      </w:pPr>
      <w:ins w:id="114" w:author="Author">
        <w:r w:rsidRPr="00A030F1">
          <w:rPr>
            <w:rStyle w:val="Hyperlink"/>
            <w:noProof/>
          </w:rPr>
          <w:fldChar w:fldCharType="begin"/>
        </w:r>
        <w:r w:rsidRPr="00A030F1">
          <w:rPr>
            <w:rStyle w:val="Hyperlink"/>
            <w:noProof/>
          </w:rPr>
          <w:instrText xml:space="preserve"> </w:instrText>
        </w:r>
        <w:r>
          <w:rPr>
            <w:noProof/>
          </w:rPr>
          <w:instrText>HYPERLINK \l "_Toc513557740"</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2.3.5</w:t>
        </w:r>
        <w:r>
          <w:rPr>
            <w:rFonts w:asciiTheme="minorHAnsi" w:eastAsiaTheme="minorEastAsia" w:hAnsiTheme="minorHAnsi" w:cstheme="minorBidi"/>
            <w:b w:val="0"/>
            <w:noProof/>
            <w:sz w:val="22"/>
            <w:szCs w:val="22"/>
          </w:rPr>
          <w:tab/>
        </w:r>
        <w:r w:rsidRPr="00A030F1">
          <w:rPr>
            <w:rStyle w:val="Hyperlink"/>
            <w:noProof/>
          </w:rPr>
          <w:t>CreateWebServices</w:t>
        </w:r>
        <w:r>
          <w:rPr>
            <w:noProof/>
            <w:webHidden/>
          </w:rPr>
          <w:tab/>
        </w:r>
        <w:r>
          <w:rPr>
            <w:noProof/>
            <w:webHidden/>
          </w:rPr>
          <w:fldChar w:fldCharType="begin"/>
        </w:r>
        <w:r>
          <w:rPr>
            <w:noProof/>
            <w:webHidden/>
          </w:rPr>
          <w:instrText xml:space="preserve"> PAGEREF _Toc513557740 \h </w:instrText>
        </w:r>
        <w:r>
          <w:rPr>
            <w:noProof/>
            <w:webHidden/>
          </w:rPr>
        </w:r>
      </w:ins>
      <w:r>
        <w:rPr>
          <w:noProof/>
          <w:webHidden/>
        </w:rPr>
        <w:fldChar w:fldCharType="separate"/>
      </w:r>
      <w:ins w:id="115" w:author="Author">
        <w:r>
          <w:rPr>
            <w:noProof/>
            <w:webHidden/>
          </w:rPr>
          <w:t>31</w:t>
        </w:r>
        <w:r>
          <w:rPr>
            <w:noProof/>
            <w:webHidden/>
          </w:rPr>
          <w:fldChar w:fldCharType="end"/>
        </w:r>
        <w:r w:rsidRPr="00A030F1">
          <w:rPr>
            <w:rStyle w:val="Hyperlink"/>
            <w:noProof/>
          </w:rPr>
          <w:fldChar w:fldCharType="end"/>
        </w:r>
      </w:ins>
    </w:p>
    <w:p w14:paraId="258DE829" w14:textId="77777777" w:rsidR="007B066D" w:rsidRDefault="007B066D">
      <w:pPr>
        <w:pStyle w:val="TOC3"/>
        <w:rPr>
          <w:ins w:id="116" w:author="Author"/>
          <w:rFonts w:asciiTheme="minorHAnsi" w:eastAsiaTheme="minorEastAsia" w:hAnsiTheme="minorHAnsi" w:cstheme="minorBidi"/>
          <w:b w:val="0"/>
          <w:noProof/>
          <w:sz w:val="22"/>
          <w:szCs w:val="22"/>
        </w:rPr>
      </w:pPr>
      <w:ins w:id="117" w:author="Author">
        <w:r w:rsidRPr="00A030F1">
          <w:rPr>
            <w:rStyle w:val="Hyperlink"/>
            <w:noProof/>
          </w:rPr>
          <w:fldChar w:fldCharType="begin"/>
        </w:r>
        <w:r w:rsidRPr="00A030F1">
          <w:rPr>
            <w:rStyle w:val="Hyperlink"/>
            <w:noProof/>
          </w:rPr>
          <w:instrText xml:space="preserve"> </w:instrText>
        </w:r>
        <w:r>
          <w:rPr>
            <w:noProof/>
          </w:rPr>
          <w:instrText>HYPERLINK \l "_Toc513557741"</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2.3.6</w:t>
        </w:r>
        <w:r>
          <w:rPr>
            <w:rFonts w:asciiTheme="minorHAnsi" w:eastAsiaTheme="minorEastAsia" w:hAnsiTheme="minorHAnsi" w:cstheme="minorBidi"/>
            <w:b w:val="0"/>
            <w:noProof/>
            <w:sz w:val="22"/>
            <w:szCs w:val="22"/>
          </w:rPr>
          <w:tab/>
        </w:r>
        <w:r w:rsidRPr="00A030F1">
          <w:rPr>
            <w:rStyle w:val="Hyperlink"/>
            <w:noProof/>
          </w:rPr>
          <w:t>InstallerCustomActions</w:t>
        </w:r>
        <w:r>
          <w:rPr>
            <w:noProof/>
            <w:webHidden/>
          </w:rPr>
          <w:tab/>
        </w:r>
        <w:r>
          <w:rPr>
            <w:noProof/>
            <w:webHidden/>
          </w:rPr>
          <w:fldChar w:fldCharType="begin"/>
        </w:r>
        <w:r>
          <w:rPr>
            <w:noProof/>
            <w:webHidden/>
          </w:rPr>
          <w:instrText xml:space="preserve"> PAGEREF _Toc513557741 \h </w:instrText>
        </w:r>
        <w:r>
          <w:rPr>
            <w:noProof/>
            <w:webHidden/>
          </w:rPr>
        </w:r>
      </w:ins>
      <w:r>
        <w:rPr>
          <w:noProof/>
          <w:webHidden/>
        </w:rPr>
        <w:fldChar w:fldCharType="separate"/>
      </w:r>
      <w:ins w:id="118" w:author="Author">
        <w:r>
          <w:rPr>
            <w:noProof/>
            <w:webHidden/>
          </w:rPr>
          <w:t>31</w:t>
        </w:r>
        <w:r>
          <w:rPr>
            <w:noProof/>
            <w:webHidden/>
          </w:rPr>
          <w:fldChar w:fldCharType="end"/>
        </w:r>
        <w:r w:rsidRPr="00A030F1">
          <w:rPr>
            <w:rStyle w:val="Hyperlink"/>
            <w:noProof/>
          </w:rPr>
          <w:fldChar w:fldCharType="end"/>
        </w:r>
      </w:ins>
    </w:p>
    <w:p w14:paraId="50104323" w14:textId="77777777" w:rsidR="007B066D" w:rsidRDefault="007B066D">
      <w:pPr>
        <w:pStyle w:val="TOC3"/>
        <w:rPr>
          <w:ins w:id="119" w:author="Author"/>
          <w:rFonts w:asciiTheme="minorHAnsi" w:eastAsiaTheme="minorEastAsia" w:hAnsiTheme="minorHAnsi" w:cstheme="minorBidi"/>
          <w:b w:val="0"/>
          <w:noProof/>
          <w:sz w:val="22"/>
          <w:szCs w:val="22"/>
        </w:rPr>
      </w:pPr>
      <w:ins w:id="120" w:author="Author">
        <w:r w:rsidRPr="00A030F1">
          <w:rPr>
            <w:rStyle w:val="Hyperlink"/>
            <w:noProof/>
          </w:rPr>
          <w:fldChar w:fldCharType="begin"/>
        </w:r>
        <w:r w:rsidRPr="00A030F1">
          <w:rPr>
            <w:rStyle w:val="Hyperlink"/>
            <w:noProof/>
          </w:rPr>
          <w:instrText xml:space="preserve"> </w:instrText>
        </w:r>
        <w:r>
          <w:rPr>
            <w:noProof/>
          </w:rPr>
          <w:instrText>HYPERLINK \l "_Toc513557742"</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2.3.7</w:t>
        </w:r>
        <w:r>
          <w:rPr>
            <w:rFonts w:asciiTheme="minorHAnsi" w:eastAsiaTheme="minorEastAsia" w:hAnsiTheme="minorHAnsi" w:cstheme="minorBidi"/>
            <w:b w:val="0"/>
            <w:noProof/>
            <w:sz w:val="22"/>
            <w:szCs w:val="22"/>
          </w:rPr>
          <w:tab/>
        </w:r>
        <w:r w:rsidRPr="00A030F1">
          <w:rPr>
            <w:rStyle w:val="Hyperlink"/>
            <w:noProof/>
          </w:rPr>
          <w:t>ClinSchedInstaller</w:t>
        </w:r>
        <w:r>
          <w:rPr>
            <w:noProof/>
            <w:webHidden/>
          </w:rPr>
          <w:tab/>
        </w:r>
        <w:r>
          <w:rPr>
            <w:noProof/>
            <w:webHidden/>
          </w:rPr>
          <w:fldChar w:fldCharType="begin"/>
        </w:r>
        <w:r>
          <w:rPr>
            <w:noProof/>
            <w:webHidden/>
          </w:rPr>
          <w:instrText xml:space="preserve"> PAGEREF _Toc513557742 \h </w:instrText>
        </w:r>
        <w:r>
          <w:rPr>
            <w:noProof/>
            <w:webHidden/>
          </w:rPr>
        </w:r>
      </w:ins>
      <w:r>
        <w:rPr>
          <w:noProof/>
          <w:webHidden/>
        </w:rPr>
        <w:fldChar w:fldCharType="separate"/>
      </w:r>
      <w:ins w:id="121" w:author="Author">
        <w:r>
          <w:rPr>
            <w:noProof/>
            <w:webHidden/>
          </w:rPr>
          <w:t>31</w:t>
        </w:r>
        <w:r>
          <w:rPr>
            <w:noProof/>
            <w:webHidden/>
          </w:rPr>
          <w:fldChar w:fldCharType="end"/>
        </w:r>
        <w:r w:rsidRPr="00A030F1">
          <w:rPr>
            <w:rStyle w:val="Hyperlink"/>
            <w:noProof/>
          </w:rPr>
          <w:fldChar w:fldCharType="end"/>
        </w:r>
      </w:ins>
    </w:p>
    <w:p w14:paraId="1AEC722E" w14:textId="77777777" w:rsidR="007B066D" w:rsidRDefault="007B066D">
      <w:pPr>
        <w:pStyle w:val="TOC3"/>
        <w:rPr>
          <w:ins w:id="122" w:author="Author"/>
          <w:rFonts w:asciiTheme="minorHAnsi" w:eastAsiaTheme="minorEastAsia" w:hAnsiTheme="minorHAnsi" w:cstheme="minorBidi"/>
          <w:b w:val="0"/>
          <w:noProof/>
          <w:sz w:val="22"/>
          <w:szCs w:val="22"/>
        </w:rPr>
      </w:pPr>
      <w:ins w:id="123" w:author="Author">
        <w:r w:rsidRPr="00A030F1">
          <w:rPr>
            <w:rStyle w:val="Hyperlink"/>
            <w:noProof/>
          </w:rPr>
          <w:fldChar w:fldCharType="begin"/>
        </w:r>
        <w:r w:rsidRPr="00A030F1">
          <w:rPr>
            <w:rStyle w:val="Hyperlink"/>
            <w:noProof/>
          </w:rPr>
          <w:instrText xml:space="preserve"> </w:instrText>
        </w:r>
        <w:r>
          <w:rPr>
            <w:noProof/>
          </w:rPr>
          <w:instrText>HYPERLINK \l "_Toc513557743"</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2.3.8</w:t>
        </w:r>
        <w:r>
          <w:rPr>
            <w:rFonts w:asciiTheme="minorHAnsi" w:eastAsiaTheme="minorEastAsia" w:hAnsiTheme="minorHAnsi" w:cstheme="minorBidi"/>
            <w:b w:val="0"/>
            <w:noProof/>
            <w:sz w:val="22"/>
            <w:szCs w:val="22"/>
          </w:rPr>
          <w:tab/>
        </w:r>
        <w:r w:rsidRPr="00A030F1">
          <w:rPr>
            <w:rStyle w:val="Hyperlink"/>
            <w:noProof/>
          </w:rPr>
          <w:t>VARMobileAppMockup</w:t>
        </w:r>
        <w:r>
          <w:rPr>
            <w:noProof/>
            <w:webHidden/>
          </w:rPr>
          <w:tab/>
        </w:r>
        <w:r>
          <w:rPr>
            <w:noProof/>
            <w:webHidden/>
          </w:rPr>
          <w:fldChar w:fldCharType="begin"/>
        </w:r>
        <w:r>
          <w:rPr>
            <w:noProof/>
            <w:webHidden/>
          </w:rPr>
          <w:instrText xml:space="preserve"> PAGEREF _Toc513557743 \h </w:instrText>
        </w:r>
        <w:r>
          <w:rPr>
            <w:noProof/>
            <w:webHidden/>
          </w:rPr>
        </w:r>
      </w:ins>
      <w:r>
        <w:rPr>
          <w:noProof/>
          <w:webHidden/>
        </w:rPr>
        <w:fldChar w:fldCharType="separate"/>
      </w:r>
      <w:ins w:id="124" w:author="Author">
        <w:r>
          <w:rPr>
            <w:noProof/>
            <w:webHidden/>
          </w:rPr>
          <w:t>31</w:t>
        </w:r>
        <w:r>
          <w:rPr>
            <w:noProof/>
            <w:webHidden/>
          </w:rPr>
          <w:fldChar w:fldCharType="end"/>
        </w:r>
        <w:r w:rsidRPr="00A030F1">
          <w:rPr>
            <w:rStyle w:val="Hyperlink"/>
            <w:noProof/>
          </w:rPr>
          <w:fldChar w:fldCharType="end"/>
        </w:r>
      </w:ins>
    </w:p>
    <w:p w14:paraId="7BE507BA" w14:textId="77777777" w:rsidR="007B066D" w:rsidRDefault="007B066D">
      <w:pPr>
        <w:pStyle w:val="TOC3"/>
        <w:rPr>
          <w:ins w:id="125" w:author="Author"/>
          <w:rFonts w:asciiTheme="minorHAnsi" w:eastAsiaTheme="minorEastAsia" w:hAnsiTheme="minorHAnsi" w:cstheme="minorBidi"/>
          <w:b w:val="0"/>
          <w:noProof/>
          <w:sz w:val="22"/>
          <w:szCs w:val="22"/>
        </w:rPr>
      </w:pPr>
      <w:ins w:id="126" w:author="Author">
        <w:r w:rsidRPr="00A030F1">
          <w:rPr>
            <w:rStyle w:val="Hyperlink"/>
            <w:noProof/>
          </w:rPr>
          <w:fldChar w:fldCharType="begin"/>
        </w:r>
        <w:r w:rsidRPr="00A030F1">
          <w:rPr>
            <w:rStyle w:val="Hyperlink"/>
            <w:noProof/>
          </w:rPr>
          <w:instrText xml:space="preserve"> </w:instrText>
        </w:r>
        <w:r>
          <w:rPr>
            <w:noProof/>
          </w:rPr>
          <w:instrText>HYPERLINK \l "_Toc513557744"</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2.3.9</w:t>
        </w:r>
        <w:r>
          <w:rPr>
            <w:rFonts w:asciiTheme="minorHAnsi" w:eastAsiaTheme="minorEastAsia" w:hAnsiTheme="minorHAnsi" w:cstheme="minorBidi"/>
            <w:b w:val="0"/>
            <w:noProof/>
            <w:sz w:val="22"/>
            <w:szCs w:val="22"/>
          </w:rPr>
          <w:tab/>
        </w:r>
        <w:r w:rsidRPr="00A030F1">
          <w:rPr>
            <w:rStyle w:val="Hyperlink"/>
            <w:noProof/>
          </w:rPr>
          <w:t>Web Services</w:t>
        </w:r>
        <w:r>
          <w:rPr>
            <w:noProof/>
            <w:webHidden/>
          </w:rPr>
          <w:tab/>
        </w:r>
        <w:r>
          <w:rPr>
            <w:noProof/>
            <w:webHidden/>
          </w:rPr>
          <w:fldChar w:fldCharType="begin"/>
        </w:r>
        <w:r>
          <w:rPr>
            <w:noProof/>
            <w:webHidden/>
          </w:rPr>
          <w:instrText xml:space="preserve"> PAGEREF _Toc513557744 \h </w:instrText>
        </w:r>
        <w:r>
          <w:rPr>
            <w:noProof/>
            <w:webHidden/>
          </w:rPr>
        </w:r>
      </w:ins>
      <w:r>
        <w:rPr>
          <w:noProof/>
          <w:webHidden/>
        </w:rPr>
        <w:fldChar w:fldCharType="separate"/>
      </w:r>
      <w:ins w:id="127" w:author="Author">
        <w:r>
          <w:rPr>
            <w:noProof/>
            <w:webHidden/>
          </w:rPr>
          <w:t>31</w:t>
        </w:r>
        <w:r>
          <w:rPr>
            <w:noProof/>
            <w:webHidden/>
          </w:rPr>
          <w:fldChar w:fldCharType="end"/>
        </w:r>
        <w:r w:rsidRPr="00A030F1">
          <w:rPr>
            <w:rStyle w:val="Hyperlink"/>
            <w:noProof/>
          </w:rPr>
          <w:fldChar w:fldCharType="end"/>
        </w:r>
      </w:ins>
    </w:p>
    <w:p w14:paraId="1C66738B" w14:textId="77777777" w:rsidR="007B066D" w:rsidRDefault="007B066D">
      <w:pPr>
        <w:pStyle w:val="TOC4"/>
        <w:rPr>
          <w:ins w:id="128" w:author="Author"/>
          <w:rFonts w:asciiTheme="minorHAnsi" w:eastAsiaTheme="minorEastAsia" w:hAnsiTheme="minorHAnsi" w:cstheme="minorBidi"/>
          <w:b w:val="0"/>
          <w:sz w:val="22"/>
          <w:szCs w:val="22"/>
        </w:rPr>
      </w:pPr>
      <w:ins w:id="129" w:author="Author">
        <w:r w:rsidRPr="00A030F1">
          <w:rPr>
            <w:rStyle w:val="Hyperlink"/>
          </w:rPr>
          <w:fldChar w:fldCharType="begin"/>
        </w:r>
        <w:r w:rsidRPr="00A030F1">
          <w:rPr>
            <w:rStyle w:val="Hyperlink"/>
          </w:rPr>
          <w:instrText xml:space="preserve"> </w:instrText>
        </w:r>
        <w:r>
          <w:instrText>HYPERLINK \l "_Toc513557745"</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2.3.9.1</w:t>
        </w:r>
        <w:r>
          <w:rPr>
            <w:rFonts w:asciiTheme="minorHAnsi" w:eastAsiaTheme="minorEastAsia" w:hAnsiTheme="minorHAnsi" w:cstheme="minorBidi"/>
            <w:b w:val="0"/>
            <w:sz w:val="22"/>
            <w:szCs w:val="22"/>
          </w:rPr>
          <w:tab/>
        </w:r>
        <w:r w:rsidRPr="00A030F1">
          <w:rPr>
            <w:rStyle w:val="Hyperlink"/>
          </w:rPr>
          <w:t>VSE_VAR_Client</w:t>
        </w:r>
        <w:r>
          <w:rPr>
            <w:webHidden/>
          </w:rPr>
          <w:tab/>
        </w:r>
        <w:r>
          <w:rPr>
            <w:webHidden/>
          </w:rPr>
          <w:fldChar w:fldCharType="begin"/>
        </w:r>
        <w:r>
          <w:rPr>
            <w:webHidden/>
          </w:rPr>
          <w:instrText xml:space="preserve"> PAGEREF _Toc513557745 \h </w:instrText>
        </w:r>
        <w:r>
          <w:rPr>
            <w:webHidden/>
          </w:rPr>
        </w:r>
      </w:ins>
      <w:r>
        <w:rPr>
          <w:webHidden/>
        </w:rPr>
        <w:fldChar w:fldCharType="separate"/>
      </w:r>
      <w:ins w:id="130" w:author="Author">
        <w:r>
          <w:rPr>
            <w:webHidden/>
          </w:rPr>
          <w:t>31</w:t>
        </w:r>
        <w:r>
          <w:rPr>
            <w:webHidden/>
          </w:rPr>
          <w:fldChar w:fldCharType="end"/>
        </w:r>
        <w:r w:rsidRPr="00A030F1">
          <w:rPr>
            <w:rStyle w:val="Hyperlink"/>
          </w:rPr>
          <w:fldChar w:fldCharType="end"/>
        </w:r>
      </w:ins>
    </w:p>
    <w:p w14:paraId="216B5079" w14:textId="77777777" w:rsidR="007B066D" w:rsidRDefault="007B066D">
      <w:pPr>
        <w:pStyle w:val="TOC4"/>
        <w:rPr>
          <w:ins w:id="131" w:author="Author"/>
          <w:rFonts w:asciiTheme="minorHAnsi" w:eastAsiaTheme="minorEastAsia" w:hAnsiTheme="minorHAnsi" w:cstheme="minorBidi"/>
          <w:b w:val="0"/>
          <w:sz w:val="22"/>
          <w:szCs w:val="22"/>
        </w:rPr>
      </w:pPr>
      <w:ins w:id="132" w:author="Author">
        <w:r w:rsidRPr="00A030F1">
          <w:rPr>
            <w:rStyle w:val="Hyperlink"/>
          </w:rPr>
          <w:fldChar w:fldCharType="begin"/>
        </w:r>
        <w:r w:rsidRPr="00A030F1">
          <w:rPr>
            <w:rStyle w:val="Hyperlink"/>
          </w:rPr>
          <w:instrText xml:space="preserve"> </w:instrText>
        </w:r>
        <w:r>
          <w:instrText>HYPERLINK \l "_Toc513557746"</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2.3.9.2</w:t>
        </w:r>
        <w:r>
          <w:rPr>
            <w:rFonts w:asciiTheme="minorHAnsi" w:eastAsiaTheme="minorEastAsia" w:hAnsiTheme="minorHAnsi" w:cstheme="minorBidi"/>
            <w:b w:val="0"/>
            <w:sz w:val="22"/>
            <w:szCs w:val="22"/>
          </w:rPr>
          <w:tab/>
        </w:r>
        <w:r w:rsidRPr="00A030F1">
          <w:rPr>
            <w:rStyle w:val="Hyperlink"/>
          </w:rPr>
          <w:t>VSE_VAR_DataAccessService</w:t>
        </w:r>
        <w:r>
          <w:rPr>
            <w:webHidden/>
          </w:rPr>
          <w:tab/>
        </w:r>
        <w:r>
          <w:rPr>
            <w:webHidden/>
          </w:rPr>
          <w:fldChar w:fldCharType="begin"/>
        </w:r>
        <w:r>
          <w:rPr>
            <w:webHidden/>
          </w:rPr>
          <w:instrText xml:space="preserve"> PAGEREF _Toc513557746 \h </w:instrText>
        </w:r>
        <w:r>
          <w:rPr>
            <w:webHidden/>
          </w:rPr>
        </w:r>
      </w:ins>
      <w:r>
        <w:rPr>
          <w:webHidden/>
        </w:rPr>
        <w:fldChar w:fldCharType="separate"/>
      </w:r>
      <w:ins w:id="133" w:author="Author">
        <w:r>
          <w:rPr>
            <w:webHidden/>
          </w:rPr>
          <w:t>31</w:t>
        </w:r>
        <w:r>
          <w:rPr>
            <w:webHidden/>
          </w:rPr>
          <w:fldChar w:fldCharType="end"/>
        </w:r>
        <w:r w:rsidRPr="00A030F1">
          <w:rPr>
            <w:rStyle w:val="Hyperlink"/>
          </w:rPr>
          <w:fldChar w:fldCharType="end"/>
        </w:r>
      </w:ins>
    </w:p>
    <w:p w14:paraId="2CFAF58B" w14:textId="77777777" w:rsidR="007B066D" w:rsidRDefault="007B066D">
      <w:pPr>
        <w:pStyle w:val="TOC4"/>
        <w:rPr>
          <w:ins w:id="134" w:author="Author"/>
          <w:rFonts w:asciiTheme="minorHAnsi" w:eastAsiaTheme="minorEastAsia" w:hAnsiTheme="minorHAnsi" w:cstheme="minorBidi"/>
          <w:b w:val="0"/>
          <w:sz w:val="22"/>
          <w:szCs w:val="22"/>
        </w:rPr>
      </w:pPr>
      <w:ins w:id="135" w:author="Author">
        <w:r w:rsidRPr="00A030F1">
          <w:rPr>
            <w:rStyle w:val="Hyperlink"/>
          </w:rPr>
          <w:fldChar w:fldCharType="begin"/>
        </w:r>
        <w:r w:rsidRPr="00A030F1">
          <w:rPr>
            <w:rStyle w:val="Hyperlink"/>
          </w:rPr>
          <w:instrText xml:space="preserve"> </w:instrText>
        </w:r>
        <w:r>
          <w:instrText>HYPERLINK \l "_Toc513557747"</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2.3.9.3</w:t>
        </w:r>
        <w:r>
          <w:rPr>
            <w:rFonts w:asciiTheme="minorHAnsi" w:eastAsiaTheme="minorEastAsia" w:hAnsiTheme="minorHAnsi" w:cstheme="minorBidi"/>
            <w:b w:val="0"/>
            <w:sz w:val="22"/>
            <w:szCs w:val="22"/>
          </w:rPr>
          <w:tab/>
        </w:r>
        <w:r w:rsidRPr="00A030F1">
          <w:rPr>
            <w:rStyle w:val="Hyperlink"/>
          </w:rPr>
          <w:t>VSE_VAR_Service</w:t>
        </w:r>
        <w:r>
          <w:rPr>
            <w:webHidden/>
          </w:rPr>
          <w:tab/>
        </w:r>
        <w:r>
          <w:rPr>
            <w:webHidden/>
          </w:rPr>
          <w:fldChar w:fldCharType="begin"/>
        </w:r>
        <w:r>
          <w:rPr>
            <w:webHidden/>
          </w:rPr>
          <w:instrText xml:space="preserve"> PAGEREF _Toc513557747 \h </w:instrText>
        </w:r>
        <w:r>
          <w:rPr>
            <w:webHidden/>
          </w:rPr>
        </w:r>
      </w:ins>
      <w:r>
        <w:rPr>
          <w:webHidden/>
        </w:rPr>
        <w:fldChar w:fldCharType="separate"/>
      </w:r>
      <w:ins w:id="136" w:author="Author">
        <w:r>
          <w:rPr>
            <w:webHidden/>
          </w:rPr>
          <w:t>31</w:t>
        </w:r>
        <w:r>
          <w:rPr>
            <w:webHidden/>
          </w:rPr>
          <w:fldChar w:fldCharType="end"/>
        </w:r>
        <w:r w:rsidRPr="00A030F1">
          <w:rPr>
            <w:rStyle w:val="Hyperlink"/>
          </w:rPr>
          <w:fldChar w:fldCharType="end"/>
        </w:r>
      </w:ins>
    </w:p>
    <w:p w14:paraId="32AAA931" w14:textId="77777777" w:rsidR="007B066D" w:rsidRDefault="007B066D">
      <w:pPr>
        <w:pStyle w:val="TOC4"/>
        <w:rPr>
          <w:ins w:id="137" w:author="Author"/>
          <w:rFonts w:asciiTheme="minorHAnsi" w:eastAsiaTheme="minorEastAsia" w:hAnsiTheme="minorHAnsi" w:cstheme="minorBidi"/>
          <w:b w:val="0"/>
          <w:sz w:val="22"/>
          <w:szCs w:val="22"/>
        </w:rPr>
      </w:pPr>
      <w:ins w:id="138" w:author="Author">
        <w:r w:rsidRPr="00A030F1">
          <w:rPr>
            <w:rStyle w:val="Hyperlink"/>
          </w:rPr>
          <w:fldChar w:fldCharType="begin"/>
        </w:r>
        <w:r w:rsidRPr="00A030F1">
          <w:rPr>
            <w:rStyle w:val="Hyperlink"/>
          </w:rPr>
          <w:instrText xml:space="preserve"> </w:instrText>
        </w:r>
        <w:r>
          <w:instrText>HYPERLINK \l "_Toc513557748"</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2.3.9.4</w:t>
        </w:r>
        <w:r>
          <w:rPr>
            <w:rFonts w:asciiTheme="minorHAnsi" w:eastAsiaTheme="minorEastAsia" w:hAnsiTheme="minorHAnsi" w:cstheme="minorBidi"/>
            <w:b w:val="0"/>
            <w:sz w:val="22"/>
            <w:szCs w:val="22"/>
          </w:rPr>
          <w:tab/>
        </w:r>
        <w:r w:rsidRPr="00A030F1">
          <w:rPr>
            <w:rStyle w:val="Hyperlink"/>
          </w:rPr>
          <w:t>VSE_VAR_Service_Interfaces</w:t>
        </w:r>
        <w:r>
          <w:rPr>
            <w:webHidden/>
          </w:rPr>
          <w:tab/>
        </w:r>
        <w:r>
          <w:rPr>
            <w:webHidden/>
          </w:rPr>
          <w:fldChar w:fldCharType="begin"/>
        </w:r>
        <w:r>
          <w:rPr>
            <w:webHidden/>
          </w:rPr>
          <w:instrText xml:space="preserve"> PAGEREF _Toc513557748 \h </w:instrText>
        </w:r>
        <w:r>
          <w:rPr>
            <w:webHidden/>
          </w:rPr>
        </w:r>
      </w:ins>
      <w:r>
        <w:rPr>
          <w:webHidden/>
        </w:rPr>
        <w:fldChar w:fldCharType="separate"/>
      </w:r>
      <w:ins w:id="139" w:author="Author">
        <w:r>
          <w:rPr>
            <w:webHidden/>
          </w:rPr>
          <w:t>31</w:t>
        </w:r>
        <w:r>
          <w:rPr>
            <w:webHidden/>
          </w:rPr>
          <w:fldChar w:fldCharType="end"/>
        </w:r>
        <w:r w:rsidRPr="00A030F1">
          <w:rPr>
            <w:rStyle w:val="Hyperlink"/>
          </w:rPr>
          <w:fldChar w:fldCharType="end"/>
        </w:r>
      </w:ins>
    </w:p>
    <w:p w14:paraId="58299285" w14:textId="77777777" w:rsidR="007B066D" w:rsidRDefault="007B066D">
      <w:pPr>
        <w:pStyle w:val="TOC4"/>
        <w:rPr>
          <w:ins w:id="140" w:author="Author"/>
          <w:rFonts w:asciiTheme="minorHAnsi" w:eastAsiaTheme="minorEastAsia" w:hAnsiTheme="minorHAnsi" w:cstheme="minorBidi"/>
          <w:b w:val="0"/>
          <w:sz w:val="22"/>
          <w:szCs w:val="22"/>
        </w:rPr>
      </w:pPr>
      <w:ins w:id="141" w:author="Author">
        <w:r w:rsidRPr="00A030F1">
          <w:rPr>
            <w:rStyle w:val="Hyperlink"/>
          </w:rPr>
          <w:lastRenderedPageBreak/>
          <w:fldChar w:fldCharType="begin"/>
        </w:r>
        <w:r w:rsidRPr="00A030F1">
          <w:rPr>
            <w:rStyle w:val="Hyperlink"/>
          </w:rPr>
          <w:instrText xml:space="preserve"> </w:instrText>
        </w:r>
        <w:r>
          <w:instrText>HYPERLINK \l "_Toc513557749"</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2.3.9.5</w:t>
        </w:r>
        <w:r>
          <w:rPr>
            <w:rFonts w:asciiTheme="minorHAnsi" w:eastAsiaTheme="minorEastAsia" w:hAnsiTheme="minorHAnsi" w:cstheme="minorBidi"/>
            <w:b w:val="0"/>
            <w:sz w:val="22"/>
            <w:szCs w:val="22"/>
          </w:rPr>
          <w:tab/>
        </w:r>
        <w:r w:rsidRPr="00A030F1">
          <w:rPr>
            <w:rStyle w:val="Hyperlink"/>
          </w:rPr>
          <w:t>VSE_VAR_ServiceConsoleHost</w:t>
        </w:r>
        <w:r>
          <w:rPr>
            <w:webHidden/>
          </w:rPr>
          <w:tab/>
        </w:r>
        <w:r>
          <w:rPr>
            <w:webHidden/>
          </w:rPr>
          <w:fldChar w:fldCharType="begin"/>
        </w:r>
        <w:r>
          <w:rPr>
            <w:webHidden/>
          </w:rPr>
          <w:instrText xml:space="preserve"> PAGEREF _Toc513557749 \h </w:instrText>
        </w:r>
        <w:r>
          <w:rPr>
            <w:webHidden/>
          </w:rPr>
        </w:r>
      </w:ins>
      <w:r>
        <w:rPr>
          <w:webHidden/>
        </w:rPr>
        <w:fldChar w:fldCharType="separate"/>
      </w:r>
      <w:ins w:id="142" w:author="Author">
        <w:r>
          <w:rPr>
            <w:webHidden/>
          </w:rPr>
          <w:t>31</w:t>
        </w:r>
        <w:r>
          <w:rPr>
            <w:webHidden/>
          </w:rPr>
          <w:fldChar w:fldCharType="end"/>
        </w:r>
        <w:r w:rsidRPr="00A030F1">
          <w:rPr>
            <w:rStyle w:val="Hyperlink"/>
          </w:rPr>
          <w:fldChar w:fldCharType="end"/>
        </w:r>
      </w:ins>
    </w:p>
    <w:p w14:paraId="4DE6CA5D" w14:textId="77777777" w:rsidR="007B066D" w:rsidRDefault="007B066D">
      <w:pPr>
        <w:pStyle w:val="TOC4"/>
        <w:rPr>
          <w:ins w:id="143" w:author="Author"/>
          <w:rFonts w:asciiTheme="minorHAnsi" w:eastAsiaTheme="minorEastAsia" w:hAnsiTheme="minorHAnsi" w:cstheme="minorBidi"/>
          <w:b w:val="0"/>
          <w:sz w:val="22"/>
          <w:szCs w:val="22"/>
        </w:rPr>
      </w:pPr>
      <w:ins w:id="144" w:author="Author">
        <w:r w:rsidRPr="00A030F1">
          <w:rPr>
            <w:rStyle w:val="Hyperlink"/>
          </w:rPr>
          <w:fldChar w:fldCharType="begin"/>
        </w:r>
        <w:r w:rsidRPr="00A030F1">
          <w:rPr>
            <w:rStyle w:val="Hyperlink"/>
          </w:rPr>
          <w:instrText xml:space="preserve"> </w:instrText>
        </w:r>
        <w:r>
          <w:instrText>HYPERLINK \l "_Toc513557750"</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2.3.9.6</w:t>
        </w:r>
        <w:r>
          <w:rPr>
            <w:rFonts w:asciiTheme="minorHAnsi" w:eastAsiaTheme="minorEastAsia" w:hAnsiTheme="minorHAnsi" w:cstheme="minorBidi"/>
            <w:b w:val="0"/>
            <w:sz w:val="22"/>
            <w:szCs w:val="22"/>
          </w:rPr>
          <w:tab/>
        </w:r>
        <w:r w:rsidRPr="00A030F1">
          <w:rPr>
            <w:rStyle w:val="Hyperlink"/>
          </w:rPr>
          <w:t>VSE_VAR_TestClient</w:t>
        </w:r>
        <w:r>
          <w:rPr>
            <w:webHidden/>
          </w:rPr>
          <w:tab/>
        </w:r>
        <w:r>
          <w:rPr>
            <w:webHidden/>
          </w:rPr>
          <w:fldChar w:fldCharType="begin"/>
        </w:r>
        <w:r>
          <w:rPr>
            <w:webHidden/>
          </w:rPr>
          <w:instrText xml:space="preserve"> PAGEREF _Toc513557750 \h </w:instrText>
        </w:r>
        <w:r>
          <w:rPr>
            <w:webHidden/>
          </w:rPr>
        </w:r>
      </w:ins>
      <w:r>
        <w:rPr>
          <w:webHidden/>
        </w:rPr>
        <w:fldChar w:fldCharType="separate"/>
      </w:r>
      <w:ins w:id="145" w:author="Author">
        <w:r>
          <w:rPr>
            <w:webHidden/>
          </w:rPr>
          <w:t>32</w:t>
        </w:r>
        <w:r>
          <w:rPr>
            <w:webHidden/>
          </w:rPr>
          <w:fldChar w:fldCharType="end"/>
        </w:r>
        <w:r w:rsidRPr="00A030F1">
          <w:rPr>
            <w:rStyle w:val="Hyperlink"/>
          </w:rPr>
          <w:fldChar w:fldCharType="end"/>
        </w:r>
      </w:ins>
    </w:p>
    <w:p w14:paraId="29EE27A8" w14:textId="77777777" w:rsidR="007B066D" w:rsidRDefault="007B066D">
      <w:pPr>
        <w:pStyle w:val="TOC2"/>
        <w:rPr>
          <w:ins w:id="146" w:author="Author"/>
          <w:rFonts w:asciiTheme="minorHAnsi" w:eastAsiaTheme="minorEastAsia" w:hAnsiTheme="minorHAnsi" w:cstheme="minorBidi"/>
          <w:b w:val="0"/>
          <w:noProof/>
          <w:sz w:val="22"/>
          <w:szCs w:val="22"/>
        </w:rPr>
      </w:pPr>
      <w:ins w:id="147" w:author="Author">
        <w:r w:rsidRPr="00A030F1">
          <w:rPr>
            <w:rStyle w:val="Hyperlink"/>
            <w:noProof/>
          </w:rPr>
          <w:fldChar w:fldCharType="begin"/>
        </w:r>
        <w:r w:rsidRPr="00A030F1">
          <w:rPr>
            <w:rStyle w:val="Hyperlink"/>
            <w:noProof/>
          </w:rPr>
          <w:instrText xml:space="preserve"> </w:instrText>
        </w:r>
        <w:r>
          <w:rPr>
            <w:noProof/>
          </w:rPr>
          <w:instrText>HYPERLINK \l "_Toc513557751"</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2.4.</w:t>
        </w:r>
        <w:r>
          <w:rPr>
            <w:rFonts w:asciiTheme="minorHAnsi" w:eastAsiaTheme="minorEastAsia" w:hAnsiTheme="minorHAnsi" w:cstheme="minorBidi"/>
            <w:b w:val="0"/>
            <w:noProof/>
            <w:sz w:val="22"/>
            <w:szCs w:val="22"/>
          </w:rPr>
          <w:tab/>
        </w:r>
        <w:r w:rsidRPr="00A030F1">
          <w:rPr>
            <w:rStyle w:val="Hyperlink"/>
            <w:noProof/>
          </w:rPr>
          <w:t>Structure of Code Modules</w:t>
        </w:r>
        <w:r>
          <w:rPr>
            <w:noProof/>
            <w:webHidden/>
          </w:rPr>
          <w:tab/>
        </w:r>
        <w:r>
          <w:rPr>
            <w:noProof/>
            <w:webHidden/>
          </w:rPr>
          <w:fldChar w:fldCharType="begin"/>
        </w:r>
        <w:r>
          <w:rPr>
            <w:noProof/>
            <w:webHidden/>
          </w:rPr>
          <w:instrText xml:space="preserve"> PAGEREF _Toc513557751 \h </w:instrText>
        </w:r>
        <w:r>
          <w:rPr>
            <w:noProof/>
            <w:webHidden/>
          </w:rPr>
        </w:r>
      </w:ins>
      <w:r>
        <w:rPr>
          <w:noProof/>
          <w:webHidden/>
        </w:rPr>
        <w:fldChar w:fldCharType="separate"/>
      </w:r>
      <w:ins w:id="148" w:author="Author">
        <w:r>
          <w:rPr>
            <w:noProof/>
            <w:webHidden/>
          </w:rPr>
          <w:t>32</w:t>
        </w:r>
        <w:r>
          <w:rPr>
            <w:noProof/>
            <w:webHidden/>
          </w:rPr>
          <w:fldChar w:fldCharType="end"/>
        </w:r>
        <w:r w:rsidRPr="00A030F1">
          <w:rPr>
            <w:rStyle w:val="Hyperlink"/>
            <w:noProof/>
          </w:rPr>
          <w:fldChar w:fldCharType="end"/>
        </w:r>
      </w:ins>
    </w:p>
    <w:p w14:paraId="307411A7" w14:textId="77777777" w:rsidR="007B066D" w:rsidRDefault="007B066D">
      <w:pPr>
        <w:pStyle w:val="TOC3"/>
        <w:rPr>
          <w:ins w:id="149" w:author="Author"/>
          <w:rFonts w:asciiTheme="minorHAnsi" w:eastAsiaTheme="minorEastAsia" w:hAnsiTheme="minorHAnsi" w:cstheme="minorBidi"/>
          <w:b w:val="0"/>
          <w:noProof/>
          <w:sz w:val="22"/>
          <w:szCs w:val="22"/>
        </w:rPr>
      </w:pPr>
      <w:ins w:id="150" w:author="Author">
        <w:r w:rsidRPr="00A030F1">
          <w:rPr>
            <w:rStyle w:val="Hyperlink"/>
            <w:noProof/>
          </w:rPr>
          <w:fldChar w:fldCharType="begin"/>
        </w:r>
        <w:r w:rsidRPr="00A030F1">
          <w:rPr>
            <w:rStyle w:val="Hyperlink"/>
            <w:noProof/>
          </w:rPr>
          <w:instrText xml:space="preserve"> </w:instrText>
        </w:r>
        <w:r>
          <w:rPr>
            <w:noProof/>
          </w:rPr>
          <w:instrText>HYPERLINK \l "_Toc513557752"</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2.4.1</w:t>
        </w:r>
        <w:r>
          <w:rPr>
            <w:rFonts w:asciiTheme="minorHAnsi" w:eastAsiaTheme="minorEastAsia" w:hAnsiTheme="minorHAnsi" w:cstheme="minorBidi"/>
            <w:b w:val="0"/>
            <w:noProof/>
            <w:sz w:val="22"/>
            <w:szCs w:val="22"/>
          </w:rPr>
          <w:tab/>
        </w:r>
        <w:r w:rsidRPr="00A030F1">
          <w:rPr>
            <w:rStyle w:val="Hyperlink"/>
            <w:noProof/>
          </w:rPr>
          <w:t>Module Project</w:t>
        </w:r>
        <w:r>
          <w:rPr>
            <w:noProof/>
            <w:webHidden/>
          </w:rPr>
          <w:tab/>
        </w:r>
        <w:r>
          <w:rPr>
            <w:noProof/>
            <w:webHidden/>
          </w:rPr>
          <w:fldChar w:fldCharType="begin"/>
        </w:r>
        <w:r>
          <w:rPr>
            <w:noProof/>
            <w:webHidden/>
          </w:rPr>
          <w:instrText xml:space="preserve"> PAGEREF _Toc513557752 \h </w:instrText>
        </w:r>
        <w:r>
          <w:rPr>
            <w:noProof/>
            <w:webHidden/>
          </w:rPr>
        </w:r>
      </w:ins>
      <w:r>
        <w:rPr>
          <w:noProof/>
          <w:webHidden/>
        </w:rPr>
        <w:fldChar w:fldCharType="separate"/>
      </w:r>
      <w:ins w:id="151" w:author="Author">
        <w:r>
          <w:rPr>
            <w:noProof/>
            <w:webHidden/>
          </w:rPr>
          <w:t>32</w:t>
        </w:r>
        <w:r>
          <w:rPr>
            <w:noProof/>
            <w:webHidden/>
          </w:rPr>
          <w:fldChar w:fldCharType="end"/>
        </w:r>
        <w:r w:rsidRPr="00A030F1">
          <w:rPr>
            <w:rStyle w:val="Hyperlink"/>
            <w:noProof/>
          </w:rPr>
          <w:fldChar w:fldCharType="end"/>
        </w:r>
      </w:ins>
    </w:p>
    <w:p w14:paraId="6FD6014B" w14:textId="77777777" w:rsidR="007B066D" w:rsidRDefault="007B066D">
      <w:pPr>
        <w:pStyle w:val="TOC3"/>
        <w:rPr>
          <w:ins w:id="152" w:author="Author"/>
          <w:rFonts w:asciiTheme="minorHAnsi" w:eastAsiaTheme="minorEastAsia" w:hAnsiTheme="minorHAnsi" w:cstheme="minorBidi"/>
          <w:b w:val="0"/>
          <w:noProof/>
          <w:sz w:val="22"/>
          <w:szCs w:val="22"/>
        </w:rPr>
      </w:pPr>
      <w:ins w:id="153" w:author="Author">
        <w:r w:rsidRPr="00A030F1">
          <w:rPr>
            <w:rStyle w:val="Hyperlink"/>
            <w:noProof/>
          </w:rPr>
          <w:fldChar w:fldCharType="begin"/>
        </w:r>
        <w:r w:rsidRPr="00A030F1">
          <w:rPr>
            <w:rStyle w:val="Hyperlink"/>
            <w:noProof/>
          </w:rPr>
          <w:instrText xml:space="preserve"> </w:instrText>
        </w:r>
        <w:r>
          <w:rPr>
            <w:noProof/>
          </w:rPr>
          <w:instrText>HYPERLINK \l "_Toc513557753"</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2.4.2</w:t>
        </w:r>
        <w:r>
          <w:rPr>
            <w:rFonts w:asciiTheme="minorHAnsi" w:eastAsiaTheme="minorEastAsia" w:hAnsiTheme="minorHAnsi" w:cstheme="minorBidi"/>
            <w:b w:val="0"/>
            <w:noProof/>
            <w:sz w:val="22"/>
            <w:szCs w:val="22"/>
          </w:rPr>
          <w:tab/>
        </w:r>
        <w:r w:rsidRPr="00A030F1">
          <w:rPr>
            <w:rStyle w:val="Hyperlink"/>
            <w:noProof/>
          </w:rPr>
          <w:t>Module Class</w:t>
        </w:r>
        <w:r>
          <w:rPr>
            <w:noProof/>
            <w:webHidden/>
          </w:rPr>
          <w:tab/>
        </w:r>
        <w:r>
          <w:rPr>
            <w:noProof/>
            <w:webHidden/>
          </w:rPr>
          <w:fldChar w:fldCharType="begin"/>
        </w:r>
        <w:r>
          <w:rPr>
            <w:noProof/>
            <w:webHidden/>
          </w:rPr>
          <w:instrText xml:space="preserve"> PAGEREF _Toc513557753 \h </w:instrText>
        </w:r>
        <w:r>
          <w:rPr>
            <w:noProof/>
            <w:webHidden/>
          </w:rPr>
        </w:r>
      </w:ins>
      <w:r>
        <w:rPr>
          <w:noProof/>
          <w:webHidden/>
        </w:rPr>
        <w:fldChar w:fldCharType="separate"/>
      </w:r>
      <w:ins w:id="154" w:author="Author">
        <w:r>
          <w:rPr>
            <w:noProof/>
            <w:webHidden/>
          </w:rPr>
          <w:t>32</w:t>
        </w:r>
        <w:r>
          <w:rPr>
            <w:noProof/>
            <w:webHidden/>
          </w:rPr>
          <w:fldChar w:fldCharType="end"/>
        </w:r>
        <w:r w:rsidRPr="00A030F1">
          <w:rPr>
            <w:rStyle w:val="Hyperlink"/>
            <w:noProof/>
          </w:rPr>
          <w:fldChar w:fldCharType="end"/>
        </w:r>
      </w:ins>
    </w:p>
    <w:p w14:paraId="7FFC7AFA" w14:textId="77777777" w:rsidR="007B066D" w:rsidRDefault="007B066D">
      <w:pPr>
        <w:pStyle w:val="TOC3"/>
        <w:rPr>
          <w:ins w:id="155" w:author="Author"/>
          <w:rFonts w:asciiTheme="minorHAnsi" w:eastAsiaTheme="minorEastAsia" w:hAnsiTheme="minorHAnsi" w:cstheme="minorBidi"/>
          <w:b w:val="0"/>
          <w:noProof/>
          <w:sz w:val="22"/>
          <w:szCs w:val="22"/>
        </w:rPr>
      </w:pPr>
      <w:ins w:id="156" w:author="Author">
        <w:r w:rsidRPr="00A030F1">
          <w:rPr>
            <w:rStyle w:val="Hyperlink"/>
            <w:noProof/>
          </w:rPr>
          <w:fldChar w:fldCharType="begin"/>
        </w:r>
        <w:r w:rsidRPr="00A030F1">
          <w:rPr>
            <w:rStyle w:val="Hyperlink"/>
            <w:noProof/>
          </w:rPr>
          <w:instrText xml:space="preserve"> </w:instrText>
        </w:r>
        <w:r>
          <w:rPr>
            <w:noProof/>
          </w:rPr>
          <w:instrText>HYPERLINK \l "_Toc513557754"</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2.4.3</w:t>
        </w:r>
        <w:r>
          <w:rPr>
            <w:rFonts w:asciiTheme="minorHAnsi" w:eastAsiaTheme="minorEastAsia" w:hAnsiTheme="minorHAnsi" w:cstheme="minorBidi"/>
            <w:b w:val="0"/>
            <w:noProof/>
            <w:sz w:val="22"/>
            <w:szCs w:val="22"/>
          </w:rPr>
          <w:tab/>
        </w:r>
        <w:r w:rsidRPr="00A030F1">
          <w:rPr>
            <w:rStyle w:val="Hyperlink"/>
            <w:noProof/>
          </w:rPr>
          <w:t>Controller Class</w:t>
        </w:r>
        <w:r>
          <w:rPr>
            <w:noProof/>
            <w:webHidden/>
          </w:rPr>
          <w:tab/>
        </w:r>
        <w:r>
          <w:rPr>
            <w:noProof/>
            <w:webHidden/>
          </w:rPr>
          <w:fldChar w:fldCharType="begin"/>
        </w:r>
        <w:r>
          <w:rPr>
            <w:noProof/>
            <w:webHidden/>
          </w:rPr>
          <w:instrText xml:space="preserve"> PAGEREF _Toc513557754 \h </w:instrText>
        </w:r>
        <w:r>
          <w:rPr>
            <w:noProof/>
            <w:webHidden/>
          </w:rPr>
        </w:r>
      </w:ins>
      <w:r>
        <w:rPr>
          <w:noProof/>
          <w:webHidden/>
        </w:rPr>
        <w:fldChar w:fldCharType="separate"/>
      </w:r>
      <w:ins w:id="157" w:author="Author">
        <w:r>
          <w:rPr>
            <w:noProof/>
            <w:webHidden/>
          </w:rPr>
          <w:t>33</w:t>
        </w:r>
        <w:r>
          <w:rPr>
            <w:noProof/>
            <w:webHidden/>
          </w:rPr>
          <w:fldChar w:fldCharType="end"/>
        </w:r>
        <w:r w:rsidRPr="00A030F1">
          <w:rPr>
            <w:rStyle w:val="Hyperlink"/>
            <w:noProof/>
          </w:rPr>
          <w:fldChar w:fldCharType="end"/>
        </w:r>
      </w:ins>
    </w:p>
    <w:p w14:paraId="1406B5D8" w14:textId="77777777" w:rsidR="007B066D" w:rsidRDefault="007B066D">
      <w:pPr>
        <w:pStyle w:val="TOC3"/>
        <w:rPr>
          <w:ins w:id="158" w:author="Author"/>
          <w:rFonts w:asciiTheme="minorHAnsi" w:eastAsiaTheme="minorEastAsia" w:hAnsiTheme="minorHAnsi" w:cstheme="minorBidi"/>
          <w:b w:val="0"/>
          <w:noProof/>
          <w:sz w:val="22"/>
          <w:szCs w:val="22"/>
        </w:rPr>
      </w:pPr>
      <w:ins w:id="159" w:author="Author">
        <w:r w:rsidRPr="00A030F1">
          <w:rPr>
            <w:rStyle w:val="Hyperlink"/>
            <w:noProof/>
          </w:rPr>
          <w:fldChar w:fldCharType="begin"/>
        </w:r>
        <w:r w:rsidRPr="00A030F1">
          <w:rPr>
            <w:rStyle w:val="Hyperlink"/>
            <w:noProof/>
          </w:rPr>
          <w:instrText xml:space="preserve"> </w:instrText>
        </w:r>
        <w:r>
          <w:rPr>
            <w:noProof/>
          </w:rPr>
          <w:instrText>HYPERLINK \l "_Toc513557755"</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2.4.4</w:t>
        </w:r>
        <w:r>
          <w:rPr>
            <w:rFonts w:asciiTheme="minorHAnsi" w:eastAsiaTheme="minorEastAsia" w:hAnsiTheme="minorHAnsi" w:cstheme="minorBidi"/>
            <w:b w:val="0"/>
            <w:noProof/>
            <w:sz w:val="22"/>
            <w:szCs w:val="22"/>
          </w:rPr>
          <w:tab/>
        </w:r>
        <w:r w:rsidRPr="00A030F1">
          <w:rPr>
            <w:rStyle w:val="Hyperlink"/>
            <w:noProof/>
          </w:rPr>
          <w:t>Service Class</w:t>
        </w:r>
        <w:r>
          <w:rPr>
            <w:noProof/>
            <w:webHidden/>
          </w:rPr>
          <w:tab/>
        </w:r>
        <w:r>
          <w:rPr>
            <w:noProof/>
            <w:webHidden/>
          </w:rPr>
          <w:fldChar w:fldCharType="begin"/>
        </w:r>
        <w:r>
          <w:rPr>
            <w:noProof/>
            <w:webHidden/>
          </w:rPr>
          <w:instrText xml:space="preserve"> PAGEREF _Toc513557755 \h </w:instrText>
        </w:r>
        <w:r>
          <w:rPr>
            <w:noProof/>
            <w:webHidden/>
          </w:rPr>
        </w:r>
      </w:ins>
      <w:r>
        <w:rPr>
          <w:noProof/>
          <w:webHidden/>
        </w:rPr>
        <w:fldChar w:fldCharType="separate"/>
      </w:r>
      <w:ins w:id="160" w:author="Author">
        <w:r>
          <w:rPr>
            <w:noProof/>
            <w:webHidden/>
          </w:rPr>
          <w:t>35</w:t>
        </w:r>
        <w:r>
          <w:rPr>
            <w:noProof/>
            <w:webHidden/>
          </w:rPr>
          <w:fldChar w:fldCharType="end"/>
        </w:r>
        <w:r w:rsidRPr="00A030F1">
          <w:rPr>
            <w:rStyle w:val="Hyperlink"/>
            <w:noProof/>
          </w:rPr>
          <w:fldChar w:fldCharType="end"/>
        </w:r>
      </w:ins>
    </w:p>
    <w:p w14:paraId="607ADE08" w14:textId="77777777" w:rsidR="007B066D" w:rsidRDefault="007B066D">
      <w:pPr>
        <w:pStyle w:val="TOC2"/>
        <w:rPr>
          <w:ins w:id="161" w:author="Author"/>
          <w:rFonts w:asciiTheme="minorHAnsi" w:eastAsiaTheme="minorEastAsia" w:hAnsiTheme="minorHAnsi" w:cstheme="minorBidi"/>
          <w:b w:val="0"/>
          <w:noProof/>
          <w:sz w:val="22"/>
          <w:szCs w:val="22"/>
        </w:rPr>
      </w:pPr>
      <w:ins w:id="162" w:author="Author">
        <w:r w:rsidRPr="00A030F1">
          <w:rPr>
            <w:rStyle w:val="Hyperlink"/>
            <w:noProof/>
          </w:rPr>
          <w:fldChar w:fldCharType="begin"/>
        </w:r>
        <w:r w:rsidRPr="00A030F1">
          <w:rPr>
            <w:rStyle w:val="Hyperlink"/>
            <w:noProof/>
          </w:rPr>
          <w:instrText xml:space="preserve"> </w:instrText>
        </w:r>
        <w:r>
          <w:rPr>
            <w:noProof/>
          </w:rPr>
          <w:instrText>HYPERLINK \l "_Toc513557756"</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2.5.</w:t>
        </w:r>
        <w:r>
          <w:rPr>
            <w:rFonts w:asciiTheme="minorHAnsi" w:eastAsiaTheme="minorEastAsia" w:hAnsiTheme="minorHAnsi" w:cstheme="minorBidi"/>
            <w:b w:val="0"/>
            <w:noProof/>
            <w:sz w:val="22"/>
            <w:szCs w:val="22"/>
          </w:rPr>
          <w:tab/>
        </w:r>
        <w:r w:rsidRPr="00A030F1">
          <w:rPr>
            <w:rStyle w:val="Hyperlink"/>
            <w:noProof/>
          </w:rPr>
          <w:t>Organization of Rational Streams</w:t>
        </w:r>
        <w:r>
          <w:rPr>
            <w:noProof/>
            <w:webHidden/>
          </w:rPr>
          <w:tab/>
        </w:r>
        <w:r>
          <w:rPr>
            <w:noProof/>
            <w:webHidden/>
          </w:rPr>
          <w:fldChar w:fldCharType="begin"/>
        </w:r>
        <w:r>
          <w:rPr>
            <w:noProof/>
            <w:webHidden/>
          </w:rPr>
          <w:instrText xml:space="preserve"> PAGEREF _Toc513557756 \h </w:instrText>
        </w:r>
        <w:r>
          <w:rPr>
            <w:noProof/>
            <w:webHidden/>
          </w:rPr>
        </w:r>
      </w:ins>
      <w:r>
        <w:rPr>
          <w:noProof/>
          <w:webHidden/>
        </w:rPr>
        <w:fldChar w:fldCharType="separate"/>
      </w:r>
      <w:ins w:id="163" w:author="Author">
        <w:r>
          <w:rPr>
            <w:noProof/>
            <w:webHidden/>
          </w:rPr>
          <w:t>35</w:t>
        </w:r>
        <w:r>
          <w:rPr>
            <w:noProof/>
            <w:webHidden/>
          </w:rPr>
          <w:fldChar w:fldCharType="end"/>
        </w:r>
        <w:r w:rsidRPr="00A030F1">
          <w:rPr>
            <w:rStyle w:val="Hyperlink"/>
            <w:noProof/>
          </w:rPr>
          <w:fldChar w:fldCharType="end"/>
        </w:r>
      </w:ins>
    </w:p>
    <w:p w14:paraId="64A4CC72" w14:textId="77777777" w:rsidR="007B066D" w:rsidRDefault="007B066D">
      <w:pPr>
        <w:pStyle w:val="TOC2"/>
        <w:rPr>
          <w:ins w:id="164" w:author="Author"/>
          <w:rFonts w:asciiTheme="minorHAnsi" w:eastAsiaTheme="minorEastAsia" w:hAnsiTheme="minorHAnsi" w:cstheme="minorBidi"/>
          <w:b w:val="0"/>
          <w:noProof/>
          <w:sz w:val="22"/>
          <w:szCs w:val="22"/>
        </w:rPr>
      </w:pPr>
      <w:ins w:id="165" w:author="Author">
        <w:r w:rsidRPr="00A030F1">
          <w:rPr>
            <w:rStyle w:val="Hyperlink"/>
            <w:noProof/>
          </w:rPr>
          <w:fldChar w:fldCharType="begin"/>
        </w:r>
        <w:r w:rsidRPr="00A030F1">
          <w:rPr>
            <w:rStyle w:val="Hyperlink"/>
            <w:noProof/>
          </w:rPr>
          <w:instrText xml:space="preserve"> </w:instrText>
        </w:r>
        <w:r>
          <w:rPr>
            <w:noProof/>
          </w:rPr>
          <w:instrText>HYPERLINK \l "_Toc513557757"</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2.6.</w:t>
        </w:r>
        <w:r>
          <w:rPr>
            <w:rFonts w:asciiTheme="minorHAnsi" w:eastAsiaTheme="minorEastAsia" w:hAnsiTheme="minorHAnsi" w:cstheme="minorBidi"/>
            <w:b w:val="0"/>
            <w:noProof/>
            <w:sz w:val="22"/>
            <w:szCs w:val="22"/>
          </w:rPr>
          <w:tab/>
        </w:r>
        <w:r w:rsidRPr="00A030F1">
          <w:rPr>
            <w:rStyle w:val="Hyperlink"/>
            <w:noProof/>
          </w:rPr>
          <w:t>Troubleshooting using the Trace Log</w:t>
        </w:r>
        <w:r>
          <w:rPr>
            <w:noProof/>
            <w:webHidden/>
          </w:rPr>
          <w:tab/>
        </w:r>
        <w:r>
          <w:rPr>
            <w:noProof/>
            <w:webHidden/>
          </w:rPr>
          <w:fldChar w:fldCharType="begin"/>
        </w:r>
        <w:r>
          <w:rPr>
            <w:noProof/>
            <w:webHidden/>
          </w:rPr>
          <w:instrText xml:space="preserve"> PAGEREF _Toc513557757 \h </w:instrText>
        </w:r>
        <w:r>
          <w:rPr>
            <w:noProof/>
            <w:webHidden/>
          </w:rPr>
        </w:r>
      </w:ins>
      <w:r>
        <w:rPr>
          <w:noProof/>
          <w:webHidden/>
        </w:rPr>
        <w:fldChar w:fldCharType="separate"/>
      </w:r>
      <w:ins w:id="166" w:author="Author">
        <w:r>
          <w:rPr>
            <w:noProof/>
            <w:webHidden/>
          </w:rPr>
          <w:t>36</w:t>
        </w:r>
        <w:r>
          <w:rPr>
            <w:noProof/>
            <w:webHidden/>
          </w:rPr>
          <w:fldChar w:fldCharType="end"/>
        </w:r>
        <w:r w:rsidRPr="00A030F1">
          <w:rPr>
            <w:rStyle w:val="Hyperlink"/>
            <w:noProof/>
          </w:rPr>
          <w:fldChar w:fldCharType="end"/>
        </w:r>
      </w:ins>
    </w:p>
    <w:p w14:paraId="21440EB4" w14:textId="77777777" w:rsidR="007B066D" w:rsidRDefault="007B066D">
      <w:pPr>
        <w:pStyle w:val="TOC2"/>
        <w:rPr>
          <w:ins w:id="167" w:author="Author"/>
          <w:rFonts w:asciiTheme="minorHAnsi" w:eastAsiaTheme="minorEastAsia" w:hAnsiTheme="minorHAnsi" w:cstheme="minorBidi"/>
          <w:b w:val="0"/>
          <w:noProof/>
          <w:sz w:val="22"/>
          <w:szCs w:val="22"/>
        </w:rPr>
      </w:pPr>
      <w:ins w:id="168" w:author="Author">
        <w:r w:rsidRPr="00A030F1">
          <w:rPr>
            <w:rStyle w:val="Hyperlink"/>
            <w:noProof/>
          </w:rPr>
          <w:fldChar w:fldCharType="begin"/>
        </w:r>
        <w:r w:rsidRPr="00A030F1">
          <w:rPr>
            <w:rStyle w:val="Hyperlink"/>
            <w:noProof/>
          </w:rPr>
          <w:instrText xml:space="preserve"> </w:instrText>
        </w:r>
        <w:r>
          <w:rPr>
            <w:noProof/>
          </w:rPr>
          <w:instrText>HYPERLINK \l "_Toc513557758"</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2.7.</w:t>
        </w:r>
        <w:r>
          <w:rPr>
            <w:rFonts w:asciiTheme="minorHAnsi" w:eastAsiaTheme="minorEastAsia" w:hAnsiTheme="minorHAnsi" w:cstheme="minorBidi"/>
            <w:b w:val="0"/>
            <w:noProof/>
            <w:sz w:val="22"/>
            <w:szCs w:val="22"/>
          </w:rPr>
          <w:tab/>
        </w:r>
        <w:r w:rsidRPr="00A030F1">
          <w:rPr>
            <w:rStyle w:val="Hyperlink"/>
            <w:noProof/>
          </w:rPr>
          <w:t>Configuring the GUI</w:t>
        </w:r>
        <w:r>
          <w:rPr>
            <w:noProof/>
            <w:webHidden/>
          </w:rPr>
          <w:tab/>
        </w:r>
        <w:r>
          <w:rPr>
            <w:noProof/>
            <w:webHidden/>
          </w:rPr>
          <w:fldChar w:fldCharType="begin"/>
        </w:r>
        <w:r>
          <w:rPr>
            <w:noProof/>
            <w:webHidden/>
          </w:rPr>
          <w:instrText xml:space="preserve"> PAGEREF _Toc513557758 \h </w:instrText>
        </w:r>
        <w:r>
          <w:rPr>
            <w:noProof/>
            <w:webHidden/>
          </w:rPr>
        </w:r>
      </w:ins>
      <w:r>
        <w:rPr>
          <w:noProof/>
          <w:webHidden/>
        </w:rPr>
        <w:fldChar w:fldCharType="separate"/>
      </w:r>
      <w:ins w:id="169" w:author="Author">
        <w:r>
          <w:rPr>
            <w:noProof/>
            <w:webHidden/>
          </w:rPr>
          <w:t>37</w:t>
        </w:r>
        <w:r>
          <w:rPr>
            <w:noProof/>
            <w:webHidden/>
          </w:rPr>
          <w:fldChar w:fldCharType="end"/>
        </w:r>
        <w:r w:rsidRPr="00A030F1">
          <w:rPr>
            <w:rStyle w:val="Hyperlink"/>
            <w:noProof/>
          </w:rPr>
          <w:fldChar w:fldCharType="end"/>
        </w:r>
      </w:ins>
    </w:p>
    <w:p w14:paraId="4AF4C856" w14:textId="77777777" w:rsidR="007B066D" w:rsidRDefault="007B066D">
      <w:pPr>
        <w:pStyle w:val="TOC3"/>
        <w:rPr>
          <w:ins w:id="170" w:author="Author"/>
          <w:rFonts w:asciiTheme="minorHAnsi" w:eastAsiaTheme="minorEastAsia" w:hAnsiTheme="minorHAnsi" w:cstheme="minorBidi"/>
          <w:b w:val="0"/>
          <w:noProof/>
          <w:sz w:val="22"/>
          <w:szCs w:val="22"/>
        </w:rPr>
      </w:pPr>
      <w:ins w:id="171" w:author="Author">
        <w:r w:rsidRPr="00A030F1">
          <w:rPr>
            <w:rStyle w:val="Hyperlink"/>
            <w:noProof/>
          </w:rPr>
          <w:fldChar w:fldCharType="begin"/>
        </w:r>
        <w:r w:rsidRPr="00A030F1">
          <w:rPr>
            <w:rStyle w:val="Hyperlink"/>
            <w:noProof/>
          </w:rPr>
          <w:instrText xml:space="preserve"> </w:instrText>
        </w:r>
        <w:r>
          <w:rPr>
            <w:noProof/>
          </w:rPr>
          <w:instrText>HYPERLINK \l "_Toc513557759"</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2.7.1</w:t>
        </w:r>
        <w:r>
          <w:rPr>
            <w:rFonts w:asciiTheme="minorHAnsi" w:eastAsiaTheme="minorEastAsia" w:hAnsiTheme="minorHAnsi" w:cstheme="minorBidi"/>
            <w:b w:val="0"/>
            <w:noProof/>
            <w:sz w:val="22"/>
            <w:szCs w:val="22"/>
          </w:rPr>
          <w:tab/>
        </w:r>
        <w:r w:rsidRPr="00A030F1">
          <w:rPr>
            <w:rStyle w:val="Hyperlink"/>
            <w:noProof/>
          </w:rPr>
          <w:t>The &lt;appSettings&gt; Section</w:t>
        </w:r>
        <w:r>
          <w:rPr>
            <w:noProof/>
            <w:webHidden/>
          </w:rPr>
          <w:tab/>
        </w:r>
        <w:r>
          <w:rPr>
            <w:noProof/>
            <w:webHidden/>
          </w:rPr>
          <w:fldChar w:fldCharType="begin"/>
        </w:r>
        <w:r>
          <w:rPr>
            <w:noProof/>
            <w:webHidden/>
          </w:rPr>
          <w:instrText xml:space="preserve"> PAGEREF _Toc513557759 \h </w:instrText>
        </w:r>
        <w:r>
          <w:rPr>
            <w:noProof/>
            <w:webHidden/>
          </w:rPr>
        </w:r>
      </w:ins>
      <w:r>
        <w:rPr>
          <w:noProof/>
          <w:webHidden/>
        </w:rPr>
        <w:fldChar w:fldCharType="separate"/>
      </w:r>
      <w:ins w:id="172" w:author="Author">
        <w:r>
          <w:rPr>
            <w:noProof/>
            <w:webHidden/>
          </w:rPr>
          <w:t>37</w:t>
        </w:r>
        <w:r>
          <w:rPr>
            <w:noProof/>
            <w:webHidden/>
          </w:rPr>
          <w:fldChar w:fldCharType="end"/>
        </w:r>
        <w:r w:rsidRPr="00A030F1">
          <w:rPr>
            <w:rStyle w:val="Hyperlink"/>
            <w:noProof/>
          </w:rPr>
          <w:fldChar w:fldCharType="end"/>
        </w:r>
      </w:ins>
    </w:p>
    <w:p w14:paraId="2BB666E2" w14:textId="77777777" w:rsidR="007B066D" w:rsidRDefault="007B066D">
      <w:pPr>
        <w:pStyle w:val="TOC3"/>
        <w:rPr>
          <w:ins w:id="173" w:author="Author"/>
          <w:rFonts w:asciiTheme="minorHAnsi" w:eastAsiaTheme="minorEastAsia" w:hAnsiTheme="minorHAnsi" w:cstheme="minorBidi"/>
          <w:b w:val="0"/>
          <w:noProof/>
          <w:sz w:val="22"/>
          <w:szCs w:val="22"/>
        </w:rPr>
      </w:pPr>
      <w:ins w:id="174" w:author="Author">
        <w:r w:rsidRPr="00A030F1">
          <w:rPr>
            <w:rStyle w:val="Hyperlink"/>
            <w:noProof/>
          </w:rPr>
          <w:fldChar w:fldCharType="begin"/>
        </w:r>
        <w:r w:rsidRPr="00A030F1">
          <w:rPr>
            <w:rStyle w:val="Hyperlink"/>
            <w:noProof/>
          </w:rPr>
          <w:instrText xml:space="preserve"> </w:instrText>
        </w:r>
        <w:r>
          <w:rPr>
            <w:noProof/>
          </w:rPr>
          <w:instrText>HYPERLINK \l "_Toc513557760"</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2.7.2</w:t>
        </w:r>
        <w:r>
          <w:rPr>
            <w:rFonts w:asciiTheme="minorHAnsi" w:eastAsiaTheme="minorEastAsia" w:hAnsiTheme="minorHAnsi" w:cstheme="minorBidi"/>
            <w:b w:val="0"/>
            <w:noProof/>
            <w:sz w:val="22"/>
            <w:szCs w:val="22"/>
          </w:rPr>
          <w:tab/>
        </w:r>
        <w:r w:rsidRPr="00A030F1">
          <w:rPr>
            <w:rStyle w:val="Hyperlink"/>
            <w:noProof/>
          </w:rPr>
          <w:t>The &lt;system.ServiceModel&gt;&lt;client&gt;&lt;endpoint&gt; Section</w:t>
        </w:r>
        <w:r>
          <w:rPr>
            <w:noProof/>
            <w:webHidden/>
          </w:rPr>
          <w:tab/>
        </w:r>
        <w:r>
          <w:rPr>
            <w:noProof/>
            <w:webHidden/>
          </w:rPr>
          <w:fldChar w:fldCharType="begin"/>
        </w:r>
        <w:r>
          <w:rPr>
            <w:noProof/>
            <w:webHidden/>
          </w:rPr>
          <w:instrText xml:space="preserve"> PAGEREF _Toc513557760 \h </w:instrText>
        </w:r>
        <w:r>
          <w:rPr>
            <w:noProof/>
            <w:webHidden/>
          </w:rPr>
        </w:r>
      </w:ins>
      <w:r>
        <w:rPr>
          <w:noProof/>
          <w:webHidden/>
        </w:rPr>
        <w:fldChar w:fldCharType="separate"/>
      </w:r>
      <w:ins w:id="175" w:author="Author">
        <w:r>
          <w:rPr>
            <w:noProof/>
            <w:webHidden/>
          </w:rPr>
          <w:t>38</w:t>
        </w:r>
        <w:r>
          <w:rPr>
            <w:noProof/>
            <w:webHidden/>
          </w:rPr>
          <w:fldChar w:fldCharType="end"/>
        </w:r>
        <w:r w:rsidRPr="00A030F1">
          <w:rPr>
            <w:rStyle w:val="Hyperlink"/>
            <w:noProof/>
          </w:rPr>
          <w:fldChar w:fldCharType="end"/>
        </w:r>
      </w:ins>
    </w:p>
    <w:p w14:paraId="0F95A533" w14:textId="77777777" w:rsidR="007B066D" w:rsidRDefault="007B066D">
      <w:pPr>
        <w:pStyle w:val="TOC3"/>
        <w:rPr>
          <w:ins w:id="176" w:author="Author"/>
          <w:rFonts w:asciiTheme="minorHAnsi" w:eastAsiaTheme="minorEastAsia" w:hAnsiTheme="minorHAnsi" w:cstheme="minorBidi"/>
          <w:b w:val="0"/>
          <w:noProof/>
          <w:sz w:val="22"/>
          <w:szCs w:val="22"/>
        </w:rPr>
      </w:pPr>
      <w:ins w:id="177" w:author="Author">
        <w:r w:rsidRPr="00A030F1">
          <w:rPr>
            <w:rStyle w:val="Hyperlink"/>
            <w:noProof/>
          </w:rPr>
          <w:fldChar w:fldCharType="begin"/>
        </w:r>
        <w:r w:rsidRPr="00A030F1">
          <w:rPr>
            <w:rStyle w:val="Hyperlink"/>
            <w:noProof/>
          </w:rPr>
          <w:instrText xml:space="preserve"> </w:instrText>
        </w:r>
        <w:r>
          <w:rPr>
            <w:noProof/>
          </w:rPr>
          <w:instrText>HYPERLINK \l "_Toc513557761"</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2.7.3</w:t>
        </w:r>
        <w:r>
          <w:rPr>
            <w:rFonts w:asciiTheme="minorHAnsi" w:eastAsiaTheme="minorEastAsia" w:hAnsiTheme="minorHAnsi" w:cstheme="minorBidi"/>
            <w:b w:val="0"/>
            <w:noProof/>
            <w:sz w:val="22"/>
            <w:szCs w:val="22"/>
          </w:rPr>
          <w:tab/>
        </w:r>
        <w:r w:rsidRPr="00A030F1">
          <w:rPr>
            <w:rStyle w:val="Hyperlink"/>
            <w:noProof/>
          </w:rPr>
          <w:t>Command Line Parameters</w:t>
        </w:r>
        <w:r>
          <w:rPr>
            <w:noProof/>
            <w:webHidden/>
          </w:rPr>
          <w:tab/>
        </w:r>
        <w:r>
          <w:rPr>
            <w:noProof/>
            <w:webHidden/>
          </w:rPr>
          <w:fldChar w:fldCharType="begin"/>
        </w:r>
        <w:r>
          <w:rPr>
            <w:noProof/>
            <w:webHidden/>
          </w:rPr>
          <w:instrText xml:space="preserve"> PAGEREF _Toc513557761 \h </w:instrText>
        </w:r>
        <w:r>
          <w:rPr>
            <w:noProof/>
            <w:webHidden/>
          </w:rPr>
        </w:r>
      </w:ins>
      <w:r>
        <w:rPr>
          <w:noProof/>
          <w:webHidden/>
        </w:rPr>
        <w:fldChar w:fldCharType="separate"/>
      </w:r>
      <w:ins w:id="178" w:author="Author">
        <w:r>
          <w:rPr>
            <w:noProof/>
            <w:webHidden/>
          </w:rPr>
          <w:t>38</w:t>
        </w:r>
        <w:r>
          <w:rPr>
            <w:noProof/>
            <w:webHidden/>
          </w:rPr>
          <w:fldChar w:fldCharType="end"/>
        </w:r>
        <w:r w:rsidRPr="00A030F1">
          <w:rPr>
            <w:rStyle w:val="Hyperlink"/>
            <w:noProof/>
          </w:rPr>
          <w:fldChar w:fldCharType="end"/>
        </w:r>
      </w:ins>
    </w:p>
    <w:p w14:paraId="7AEF58BC" w14:textId="77777777" w:rsidR="007B066D" w:rsidRDefault="007B066D">
      <w:pPr>
        <w:pStyle w:val="TOC4"/>
        <w:rPr>
          <w:ins w:id="179" w:author="Author"/>
          <w:rFonts w:asciiTheme="minorHAnsi" w:eastAsiaTheme="minorEastAsia" w:hAnsiTheme="minorHAnsi" w:cstheme="minorBidi"/>
          <w:b w:val="0"/>
          <w:sz w:val="22"/>
          <w:szCs w:val="22"/>
        </w:rPr>
      </w:pPr>
      <w:ins w:id="180" w:author="Author">
        <w:r w:rsidRPr="00A030F1">
          <w:rPr>
            <w:rStyle w:val="Hyperlink"/>
          </w:rPr>
          <w:fldChar w:fldCharType="begin"/>
        </w:r>
        <w:r w:rsidRPr="00A030F1">
          <w:rPr>
            <w:rStyle w:val="Hyperlink"/>
          </w:rPr>
          <w:instrText xml:space="preserve"> </w:instrText>
        </w:r>
        <w:r>
          <w:instrText>HYPERLINK \l "_Toc513557762"</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2.7.3.1</w:t>
        </w:r>
        <w:r>
          <w:rPr>
            <w:rFonts w:asciiTheme="minorHAnsi" w:eastAsiaTheme="minorEastAsia" w:hAnsiTheme="minorHAnsi" w:cstheme="minorBidi"/>
            <w:b w:val="0"/>
            <w:sz w:val="22"/>
            <w:szCs w:val="22"/>
          </w:rPr>
          <w:tab/>
        </w:r>
        <w:r w:rsidRPr="00A030F1">
          <w:rPr>
            <w:rStyle w:val="Hyperlink"/>
          </w:rPr>
          <w:t>The /trace command line parameter</w:t>
        </w:r>
        <w:r>
          <w:rPr>
            <w:webHidden/>
          </w:rPr>
          <w:tab/>
        </w:r>
        <w:r>
          <w:rPr>
            <w:webHidden/>
          </w:rPr>
          <w:fldChar w:fldCharType="begin"/>
        </w:r>
        <w:r>
          <w:rPr>
            <w:webHidden/>
          </w:rPr>
          <w:instrText xml:space="preserve"> PAGEREF _Toc513557762 \h </w:instrText>
        </w:r>
        <w:r>
          <w:rPr>
            <w:webHidden/>
          </w:rPr>
        </w:r>
      </w:ins>
      <w:r>
        <w:rPr>
          <w:webHidden/>
        </w:rPr>
        <w:fldChar w:fldCharType="separate"/>
      </w:r>
      <w:ins w:id="181" w:author="Author">
        <w:r>
          <w:rPr>
            <w:webHidden/>
          </w:rPr>
          <w:t>38</w:t>
        </w:r>
        <w:r>
          <w:rPr>
            <w:webHidden/>
          </w:rPr>
          <w:fldChar w:fldCharType="end"/>
        </w:r>
        <w:r w:rsidRPr="00A030F1">
          <w:rPr>
            <w:rStyle w:val="Hyperlink"/>
          </w:rPr>
          <w:fldChar w:fldCharType="end"/>
        </w:r>
      </w:ins>
    </w:p>
    <w:p w14:paraId="4B2C21E0" w14:textId="77777777" w:rsidR="007B066D" w:rsidRDefault="007B066D">
      <w:pPr>
        <w:pStyle w:val="TOC4"/>
        <w:rPr>
          <w:ins w:id="182" w:author="Author"/>
          <w:rFonts w:asciiTheme="minorHAnsi" w:eastAsiaTheme="minorEastAsia" w:hAnsiTheme="minorHAnsi" w:cstheme="minorBidi"/>
          <w:b w:val="0"/>
          <w:sz w:val="22"/>
          <w:szCs w:val="22"/>
        </w:rPr>
      </w:pPr>
      <w:ins w:id="183" w:author="Author">
        <w:r w:rsidRPr="00A030F1">
          <w:rPr>
            <w:rStyle w:val="Hyperlink"/>
          </w:rPr>
          <w:fldChar w:fldCharType="begin"/>
        </w:r>
        <w:r w:rsidRPr="00A030F1">
          <w:rPr>
            <w:rStyle w:val="Hyperlink"/>
          </w:rPr>
          <w:instrText xml:space="preserve"> </w:instrText>
        </w:r>
        <w:r>
          <w:instrText>HYPERLINK \l "_Toc513557763"</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2.7.3.2</w:t>
        </w:r>
        <w:r>
          <w:rPr>
            <w:rFonts w:asciiTheme="minorHAnsi" w:eastAsiaTheme="minorEastAsia" w:hAnsiTheme="minorHAnsi" w:cstheme="minorBidi"/>
            <w:b w:val="0"/>
            <w:sz w:val="22"/>
            <w:szCs w:val="22"/>
          </w:rPr>
          <w:tab/>
        </w:r>
        <w:r w:rsidRPr="00A030F1">
          <w:rPr>
            <w:rStyle w:val="Hyperlink"/>
          </w:rPr>
          <w:t>/AutoDump Trace command line parameter</w:t>
        </w:r>
        <w:r>
          <w:rPr>
            <w:webHidden/>
          </w:rPr>
          <w:tab/>
        </w:r>
        <w:r>
          <w:rPr>
            <w:webHidden/>
          </w:rPr>
          <w:fldChar w:fldCharType="begin"/>
        </w:r>
        <w:r>
          <w:rPr>
            <w:webHidden/>
          </w:rPr>
          <w:instrText xml:space="preserve"> PAGEREF _Toc513557763 \h </w:instrText>
        </w:r>
        <w:r>
          <w:rPr>
            <w:webHidden/>
          </w:rPr>
        </w:r>
      </w:ins>
      <w:r>
        <w:rPr>
          <w:webHidden/>
        </w:rPr>
        <w:fldChar w:fldCharType="separate"/>
      </w:r>
      <w:ins w:id="184" w:author="Author">
        <w:r>
          <w:rPr>
            <w:webHidden/>
          </w:rPr>
          <w:t>38</w:t>
        </w:r>
        <w:r>
          <w:rPr>
            <w:webHidden/>
          </w:rPr>
          <w:fldChar w:fldCharType="end"/>
        </w:r>
        <w:r w:rsidRPr="00A030F1">
          <w:rPr>
            <w:rStyle w:val="Hyperlink"/>
          </w:rPr>
          <w:fldChar w:fldCharType="end"/>
        </w:r>
      </w:ins>
    </w:p>
    <w:p w14:paraId="771C78B2" w14:textId="77777777" w:rsidR="007B066D" w:rsidRDefault="007B066D">
      <w:pPr>
        <w:pStyle w:val="TOC3"/>
        <w:rPr>
          <w:ins w:id="185" w:author="Author"/>
          <w:rFonts w:asciiTheme="minorHAnsi" w:eastAsiaTheme="minorEastAsia" w:hAnsiTheme="minorHAnsi" w:cstheme="minorBidi"/>
          <w:b w:val="0"/>
          <w:noProof/>
          <w:sz w:val="22"/>
          <w:szCs w:val="22"/>
        </w:rPr>
      </w:pPr>
      <w:ins w:id="186" w:author="Author">
        <w:r w:rsidRPr="00A030F1">
          <w:rPr>
            <w:rStyle w:val="Hyperlink"/>
            <w:noProof/>
          </w:rPr>
          <w:fldChar w:fldCharType="begin"/>
        </w:r>
        <w:r w:rsidRPr="00A030F1">
          <w:rPr>
            <w:rStyle w:val="Hyperlink"/>
            <w:noProof/>
          </w:rPr>
          <w:instrText xml:space="preserve"> </w:instrText>
        </w:r>
        <w:r>
          <w:rPr>
            <w:noProof/>
          </w:rPr>
          <w:instrText>HYPERLINK \l "_Toc513557764"</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2.7.4</w:t>
        </w:r>
        <w:r>
          <w:rPr>
            <w:rFonts w:asciiTheme="minorHAnsi" w:eastAsiaTheme="minorEastAsia" w:hAnsiTheme="minorHAnsi" w:cstheme="minorBidi"/>
            <w:b w:val="0"/>
            <w:noProof/>
            <w:sz w:val="22"/>
            <w:szCs w:val="22"/>
          </w:rPr>
          <w:tab/>
        </w:r>
        <w:r w:rsidRPr="00A030F1">
          <w:rPr>
            <w:rStyle w:val="Hyperlink"/>
            <w:noProof/>
          </w:rPr>
          <w:t>The Application Trace File</w:t>
        </w:r>
        <w:r>
          <w:rPr>
            <w:noProof/>
            <w:webHidden/>
          </w:rPr>
          <w:tab/>
        </w:r>
        <w:r>
          <w:rPr>
            <w:noProof/>
            <w:webHidden/>
          </w:rPr>
          <w:fldChar w:fldCharType="begin"/>
        </w:r>
        <w:r>
          <w:rPr>
            <w:noProof/>
            <w:webHidden/>
          </w:rPr>
          <w:instrText xml:space="preserve"> PAGEREF _Toc513557764 \h </w:instrText>
        </w:r>
        <w:r>
          <w:rPr>
            <w:noProof/>
            <w:webHidden/>
          </w:rPr>
        </w:r>
      </w:ins>
      <w:r>
        <w:rPr>
          <w:noProof/>
          <w:webHidden/>
        </w:rPr>
        <w:fldChar w:fldCharType="separate"/>
      </w:r>
      <w:ins w:id="187" w:author="Author">
        <w:r>
          <w:rPr>
            <w:noProof/>
            <w:webHidden/>
          </w:rPr>
          <w:t>39</w:t>
        </w:r>
        <w:r>
          <w:rPr>
            <w:noProof/>
            <w:webHidden/>
          </w:rPr>
          <w:fldChar w:fldCharType="end"/>
        </w:r>
        <w:r w:rsidRPr="00A030F1">
          <w:rPr>
            <w:rStyle w:val="Hyperlink"/>
            <w:noProof/>
          </w:rPr>
          <w:fldChar w:fldCharType="end"/>
        </w:r>
      </w:ins>
    </w:p>
    <w:p w14:paraId="1A4F3B34" w14:textId="77777777" w:rsidR="007B066D" w:rsidRDefault="007B066D">
      <w:pPr>
        <w:pStyle w:val="TOC2"/>
        <w:rPr>
          <w:ins w:id="188" w:author="Author"/>
          <w:rFonts w:asciiTheme="minorHAnsi" w:eastAsiaTheme="minorEastAsia" w:hAnsiTheme="minorHAnsi" w:cstheme="minorBidi"/>
          <w:b w:val="0"/>
          <w:noProof/>
          <w:sz w:val="22"/>
          <w:szCs w:val="22"/>
        </w:rPr>
      </w:pPr>
      <w:ins w:id="189" w:author="Author">
        <w:r w:rsidRPr="00A030F1">
          <w:rPr>
            <w:rStyle w:val="Hyperlink"/>
            <w:noProof/>
          </w:rPr>
          <w:fldChar w:fldCharType="begin"/>
        </w:r>
        <w:r w:rsidRPr="00A030F1">
          <w:rPr>
            <w:rStyle w:val="Hyperlink"/>
            <w:noProof/>
          </w:rPr>
          <w:instrText xml:space="preserve"> </w:instrText>
        </w:r>
        <w:r>
          <w:rPr>
            <w:noProof/>
          </w:rPr>
          <w:instrText>HYPERLINK \l "_Toc513557765"</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2.8.</w:t>
        </w:r>
        <w:r>
          <w:rPr>
            <w:rFonts w:asciiTheme="minorHAnsi" w:eastAsiaTheme="minorEastAsia" w:hAnsiTheme="minorHAnsi" w:cstheme="minorBidi"/>
            <w:b w:val="0"/>
            <w:noProof/>
            <w:sz w:val="22"/>
            <w:szCs w:val="22"/>
          </w:rPr>
          <w:tab/>
        </w:r>
        <w:r w:rsidRPr="00A030F1">
          <w:rPr>
            <w:rStyle w:val="Hyperlink"/>
            <w:noProof/>
          </w:rPr>
          <w:t>Client Application Dependencies and Files</w:t>
        </w:r>
        <w:r>
          <w:rPr>
            <w:noProof/>
            <w:webHidden/>
          </w:rPr>
          <w:tab/>
        </w:r>
        <w:r>
          <w:rPr>
            <w:noProof/>
            <w:webHidden/>
          </w:rPr>
          <w:fldChar w:fldCharType="begin"/>
        </w:r>
        <w:r>
          <w:rPr>
            <w:noProof/>
            <w:webHidden/>
          </w:rPr>
          <w:instrText xml:space="preserve"> PAGEREF _Toc513557765 \h </w:instrText>
        </w:r>
        <w:r>
          <w:rPr>
            <w:noProof/>
            <w:webHidden/>
          </w:rPr>
        </w:r>
      </w:ins>
      <w:r>
        <w:rPr>
          <w:noProof/>
          <w:webHidden/>
        </w:rPr>
        <w:fldChar w:fldCharType="separate"/>
      </w:r>
      <w:ins w:id="190" w:author="Author">
        <w:r>
          <w:rPr>
            <w:noProof/>
            <w:webHidden/>
          </w:rPr>
          <w:t>39</w:t>
        </w:r>
        <w:r>
          <w:rPr>
            <w:noProof/>
            <w:webHidden/>
          </w:rPr>
          <w:fldChar w:fldCharType="end"/>
        </w:r>
        <w:r w:rsidRPr="00A030F1">
          <w:rPr>
            <w:rStyle w:val="Hyperlink"/>
            <w:noProof/>
          </w:rPr>
          <w:fldChar w:fldCharType="end"/>
        </w:r>
      </w:ins>
    </w:p>
    <w:p w14:paraId="6C9EFB27" w14:textId="77777777" w:rsidR="007B066D" w:rsidRDefault="007B066D">
      <w:pPr>
        <w:pStyle w:val="TOC2"/>
        <w:rPr>
          <w:ins w:id="191" w:author="Author"/>
          <w:rFonts w:asciiTheme="minorHAnsi" w:eastAsiaTheme="minorEastAsia" w:hAnsiTheme="minorHAnsi" w:cstheme="minorBidi"/>
          <w:b w:val="0"/>
          <w:noProof/>
          <w:sz w:val="22"/>
          <w:szCs w:val="22"/>
        </w:rPr>
      </w:pPr>
      <w:ins w:id="192" w:author="Author">
        <w:r w:rsidRPr="00A030F1">
          <w:rPr>
            <w:rStyle w:val="Hyperlink"/>
            <w:noProof/>
          </w:rPr>
          <w:fldChar w:fldCharType="begin"/>
        </w:r>
        <w:r w:rsidRPr="00A030F1">
          <w:rPr>
            <w:rStyle w:val="Hyperlink"/>
            <w:noProof/>
          </w:rPr>
          <w:instrText xml:space="preserve"> </w:instrText>
        </w:r>
        <w:r>
          <w:rPr>
            <w:noProof/>
          </w:rPr>
          <w:instrText>HYPERLINK \l "_Toc513557766"</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2.9.</w:t>
        </w:r>
        <w:r>
          <w:rPr>
            <w:rFonts w:asciiTheme="minorHAnsi" w:eastAsiaTheme="minorEastAsia" w:hAnsiTheme="minorHAnsi" w:cstheme="minorBidi"/>
            <w:b w:val="0"/>
            <w:noProof/>
            <w:sz w:val="22"/>
            <w:szCs w:val="22"/>
          </w:rPr>
          <w:tab/>
        </w:r>
        <w:r w:rsidRPr="00A030F1">
          <w:rPr>
            <w:rStyle w:val="Hyperlink"/>
            <w:noProof/>
          </w:rPr>
          <w:t>VistA Scheduling GUI Trace Log</w:t>
        </w:r>
        <w:r>
          <w:rPr>
            <w:noProof/>
            <w:webHidden/>
          </w:rPr>
          <w:tab/>
        </w:r>
        <w:r>
          <w:rPr>
            <w:noProof/>
            <w:webHidden/>
          </w:rPr>
          <w:fldChar w:fldCharType="begin"/>
        </w:r>
        <w:r>
          <w:rPr>
            <w:noProof/>
            <w:webHidden/>
          </w:rPr>
          <w:instrText xml:space="preserve"> PAGEREF _Toc513557766 \h </w:instrText>
        </w:r>
        <w:r>
          <w:rPr>
            <w:noProof/>
            <w:webHidden/>
          </w:rPr>
        </w:r>
      </w:ins>
      <w:r>
        <w:rPr>
          <w:noProof/>
          <w:webHidden/>
        </w:rPr>
        <w:fldChar w:fldCharType="separate"/>
      </w:r>
      <w:ins w:id="193" w:author="Author">
        <w:r>
          <w:rPr>
            <w:noProof/>
            <w:webHidden/>
          </w:rPr>
          <w:t>42</w:t>
        </w:r>
        <w:r>
          <w:rPr>
            <w:noProof/>
            <w:webHidden/>
          </w:rPr>
          <w:fldChar w:fldCharType="end"/>
        </w:r>
        <w:r w:rsidRPr="00A030F1">
          <w:rPr>
            <w:rStyle w:val="Hyperlink"/>
            <w:noProof/>
          </w:rPr>
          <w:fldChar w:fldCharType="end"/>
        </w:r>
      </w:ins>
    </w:p>
    <w:p w14:paraId="2A15E907" w14:textId="77777777" w:rsidR="007B066D" w:rsidRDefault="007B066D">
      <w:pPr>
        <w:pStyle w:val="TOC2"/>
        <w:rPr>
          <w:ins w:id="194" w:author="Author"/>
          <w:rFonts w:asciiTheme="minorHAnsi" w:eastAsiaTheme="minorEastAsia" w:hAnsiTheme="minorHAnsi" w:cstheme="minorBidi"/>
          <w:b w:val="0"/>
          <w:noProof/>
          <w:sz w:val="22"/>
          <w:szCs w:val="22"/>
        </w:rPr>
      </w:pPr>
      <w:ins w:id="195" w:author="Author">
        <w:r w:rsidRPr="00A030F1">
          <w:rPr>
            <w:rStyle w:val="Hyperlink"/>
            <w:noProof/>
          </w:rPr>
          <w:fldChar w:fldCharType="begin"/>
        </w:r>
        <w:r w:rsidRPr="00A030F1">
          <w:rPr>
            <w:rStyle w:val="Hyperlink"/>
            <w:noProof/>
          </w:rPr>
          <w:instrText xml:space="preserve"> </w:instrText>
        </w:r>
        <w:r>
          <w:rPr>
            <w:noProof/>
          </w:rPr>
          <w:instrText>HYPERLINK \l "_Toc513557767"</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2.10.</w:t>
        </w:r>
        <w:r>
          <w:rPr>
            <w:rFonts w:asciiTheme="minorHAnsi" w:eastAsiaTheme="minorEastAsia" w:hAnsiTheme="minorHAnsi" w:cstheme="minorBidi"/>
            <w:b w:val="0"/>
            <w:noProof/>
            <w:sz w:val="22"/>
            <w:szCs w:val="22"/>
          </w:rPr>
          <w:tab/>
        </w:r>
        <w:r w:rsidRPr="00A030F1">
          <w:rPr>
            <w:rStyle w:val="Hyperlink"/>
            <w:noProof/>
          </w:rPr>
          <w:t>Request Management</w:t>
        </w:r>
        <w:r>
          <w:rPr>
            <w:noProof/>
            <w:webHidden/>
          </w:rPr>
          <w:tab/>
        </w:r>
        <w:r>
          <w:rPr>
            <w:noProof/>
            <w:webHidden/>
          </w:rPr>
          <w:fldChar w:fldCharType="begin"/>
        </w:r>
        <w:r>
          <w:rPr>
            <w:noProof/>
            <w:webHidden/>
          </w:rPr>
          <w:instrText xml:space="preserve"> PAGEREF _Toc513557767 \h </w:instrText>
        </w:r>
        <w:r>
          <w:rPr>
            <w:noProof/>
            <w:webHidden/>
          </w:rPr>
        </w:r>
      </w:ins>
      <w:r>
        <w:rPr>
          <w:noProof/>
          <w:webHidden/>
        </w:rPr>
        <w:fldChar w:fldCharType="separate"/>
      </w:r>
      <w:ins w:id="196" w:author="Author">
        <w:r>
          <w:rPr>
            <w:noProof/>
            <w:webHidden/>
          </w:rPr>
          <w:t>44</w:t>
        </w:r>
        <w:r>
          <w:rPr>
            <w:noProof/>
            <w:webHidden/>
          </w:rPr>
          <w:fldChar w:fldCharType="end"/>
        </w:r>
        <w:r w:rsidRPr="00A030F1">
          <w:rPr>
            <w:rStyle w:val="Hyperlink"/>
            <w:noProof/>
          </w:rPr>
          <w:fldChar w:fldCharType="end"/>
        </w:r>
      </w:ins>
    </w:p>
    <w:p w14:paraId="25996DB6" w14:textId="77777777" w:rsidR="007B066D" w:rsidRDefault="007B066D">
      <w:pPr>
        <w:pStyle w:val="TOC2"/>
        <w:rPr>
          <w:ins w:id="197" w:author="Author"/>
          <w:rFonts w:asciiTheme="minorHAnsi" w:eastAsiaTheme="minorEastAsia" w:hAnsiTheme="minorHAnsi" w:cstheme="minorBidi"/>
          <w:b w:val="0"/>
          <w:noProof/>
          <w:sz w:val="22"/>
          <w:szCs w:val="22"/>
        </w:rPr>
      </w:pPr>
      <w:ins w:id="198" w:author="Author">
        <w:r w:rsidRPr="00A030F1">
          <w:rPr>
            <w:rStyle w:val="Hyperlink"/>
            <w:noProof/>
          </w:rPr>
          <w:fldChar w:fldCharType="begin"/>
        </w:r>
        <w:r w:rsidRPr="00A030F1">
          <w:rPr>
            <w:rStyle w:val="Hyperlink"/>
            <w:noProof/>
          </w:rPr>
          <w:instrText xml:space="preserve"> </w:instrText>
        </w:r>
        <w:r>
          <w:rPr>
            <w:noProof/>
          </w:rPr>
          <w:instrText>HYPERLINK \l "_Toc513557768"</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2.11.</w:t>
        </w:r>
        <w:r>
          <w:rPr>
            <w:rFonts w:asciiTheme="minorHAnsi" w:eastAsiaTheme="minorEastAsia" w:hAnsiTheme="minorHAnsi" w:cstheme="minorBidi"/>
            <w:b w:val="0"/>
            <w:noProof/>
            <w:sz w:val="22"/>
            <w:szCs w:val="22"/>
          </w:rPr>
          <w:tab/>
        </w:r>
        <w:r w:rsidRPr="00A030F1">
          <w:rPr>
            <w:rStyle w:val="Hyperlink"/>
            <w:noProof/>
          </w:rPr>
          <w:t>Internal Relations</w:t>
        </w:r>
        <w:r>
          <w:rPr>
            <w:noProof/>
            <w:webHidden/>
          </w:rPr>
          <w:tab/>
        </w:r>
        <w:r>
          <w:rPr>
            <w:noProof/>
            <w:webHidden/>
          </w:rPr>
          <w:fldChar w:fldCharType="begin"/>
        </w:r>
        <w:r>
          <w:rPr>
            <w:noProof/>
            <w:webHidden/>
          </w:rPr>
          <w:instrText xml:space="preserve"> PAGEREF _Toc513557768 \h </w:instrText>
        </w:r>
        <w:r>
          <w:rPr>
            <w:noProof/>
            <w:webHidden/>
          </w:rPr>
        </w:r>
      </w:ins>
      <w:r>
        <w:rPr>
          <w:noProof/>
          <w:webHidden/>
        </w:rPr>
        <w:fldChar w:fldCharType="separate"/>
      </w:r>
      <w:ins w:id="199" w:author="Author">
        <w:r>
          <w:rPr>
            <w:noProof/>
            <w:webHidden/>
          </w:rPr>
          <w:t>45</w:t>
        </w:r>
        <w:r>
          <w:rPr>
            <w:noProof/>
            <w:webHidden/>
          </w:rPr>
          <w:fldChar w:fldCharType="end"/>
        </w:r>
        <w:r w:rsidRPr="00A030F1">
          <w:rPr>
            <w:rStyle w:val="Hyperlink"/>
            <w:noProof/>
          </w:rPr>
          <w:fldChar w:fldCharType="end"/>
        </w:r>
      </w:ins>
    </w:p>
    <w:p w14:paraId="0A12B37D" w14:textId="77777777" w:rsidR="007B066D" w:rsidRDefault="007B066D">
      <w:pPr>
        <w:pStyle w:val="TOC2"/>
        <w:rPr>
          <w:ins w:id="200" w:author="Author"/>
          <w:rFonts w:asciiTheme="minorHAnsi" w:eastAsiaTheme="minorEastAsia" w:hAnsiTheme="minorHAnsi" w:cstheme="minorBidi"/>
          <w:b w:val="0"/>
          <w:noProof/>
          <w:sz w:val="22"/>
          <w:szCs w:val="22"/>
        </w:rPr>
      </w:pPr>
      <w:ins w:id="201" w:author="Author">
        <w:r w:rsidRPr="00A030F1">
          <w:rPr>
            <w:rStyle w:val="Hyperlink"/>
            <w:noProof/>
          </w:rPr>
          <w:fldChar w:fldCharType="begin"/>
        </w:r>
        <w:r w:rsidRPr="00A030F1">
          <w:rPr>
            <w:rStyle w:val="Hyperlink"/>
            <w:noProof/>
          </w:rPr>
          <w:instrText xml:space="preserve"> </w:instrText>
        </w:r>
        <w:r>
          <w:rPr>
            <w:noProof/>
          </w:rPr>
          <w:instrText>HYPERLINK \l "_Toc513557769"</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2.12.</w:t>
        </w:r>
        <w:r>
          <w:rPr>
            <w:rFonts w:asciiTheme="minorHAnsi" w:eastAsiaTheme="minorEastAsia" w:hAnsiTheme="minorHAnsi" w:cstheme="minorBidi"/>
            <w:b w:val="0"/>
            <w:noProof/>
            <w:sz w:val="22"/>
            <w:szCs w:val="22"/>
          </w:rPr>
          <w:tab/>
        </w:r>
        <w:r w:rsidRPr="00A030F1">
          <w:rPr>
            <w:rStyle w:val="Hyperlink"/>
            <w:noProof/>
          </w:rPr>
          <w:t>External Relations</w:t>
        </w:r>
        <w:r>
          <w:rPr>
            <w:noProof/>
            <w:webHidden/>
          </w:rPr>
          <w:tab/>
        </w:r>
        <w:r>
          <w:rPr>
            <w:noProof/>
            <w:webHidden/>
          </w:rPr>
          <w:fldChar w:fldCharType="begin"/>
        </w:r>
        <w:r>
          <w:rPr>
            <w:noProof/>
            <w:webHidden/>
          </w:rPr>
          <w:instrText xml:space="preserve"> PAGEREF _Toc513557769 \h </w:instrText>
        </w:r>
        <w:r>
          <w:rPr>
            <w:noProof/>
            <w:webHidden/>
          </w:rPr>
        </w:r>
      </w:ins>
      <w:r>
        <w:rPr>
          <w:noProof/>
          <w:webHidden/>
        </w:rPr>
        <w:fldChar w:fldCharType="separate"/>
      </w:r>
      <w:ins w:id="202" w:author="Author">
        <w:r>
          <w:rPr>
            <w:noProof/>
            <w:webHidden/>
          </w:rPr>
          <w:t>45</w:t>
        </w:r>
        <w:r>
          <w:rPr>
            <w:noProof/>
            <w:webHidden/>
          </w:rPr>
          <w:fldChar w:fldCharType="end"/>
        </w:r>
        <w:r w:rsidRPr="00A030F1">
          <w:rPr>
            <w:rStyle w:val="Hyperlink"/>
            <w:noProof/>
          </w:rPr>
          <w:fldChar w:fldCharType="end"/>
        </w:r>
      </w:ins>
    </w:p>
    <w:p w14:paraId="0A7C8A1F" w14:textId="77777777" w:rsidR="007B066D" w:rsidRDefault="007B066D">
      <w:pPr>
        <w:pStyle w:val="TOC2"/>
        <w:rPr>
          <w:ins w:id="203" w:author="Author"/>
          <w:rFonts w:asciiTheme="minorHAnsi" w:eastAsiaTheme="minorEastAsia" w:hAnsiTheme="minorHAnsi" w:cstheme="minorBidi"/>
          <w:b w:val="0"/>
          <w:noProof/>
          <w:sz w:val="22"/>
          <w:szCs w:val="22"/>
        </w:rPr>
      </w:pPr>
      <w:ins w:id="204" w:author="Author">
        <w:r w:rsidRPr="00A030F1">
          <w:rPr>
            <w:rStyle w:val="Hyperlink"/>
            <w:noProof/>
          </w:rPr>
          <w:fldChar w:fldCharType="begin"/>
        </w:r>
        <w:r w:rsidRPr="00A030F1">
          <w:rPr>
            <w:rStyle w:val="Hyperlink"/>
            <w:noProof/>
          </w:rPr>
          <w:instrText xml:space="preserve"> </w:instrText>
        </w:r>
        <w:r>
          <w:rPr>
            <w:noProof/>
          </w:rPr>
          <w:instrText>HYPERLINK \l "_Toc513557770"</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2.13.</w:t>
        </w:r>
        <w:r>
          <w:rPr>
            <w:rFonts w:asciiTheme="minorHAnsi" w:eastAsiaTheme="minorEastAsia" w:hAnsiTheme="minorHAnsi" w:cstheme="minorBidi"/>
            <w:b w:val="0"/>
            <w:noProof/>
            <w:sz w:val="22"/>
            <w:szCs w:val="22"/>
          </w:rPr>
          <w:tab/>
        </w:r>
        <w:r w:rsidRPr="00A030F1">
          <w:rPr>
            <w:rStyle w:val="Hyperlink"/>
            <w:noProof/>
          </w:rPr>
          <w:t>Published Entry Points</w:t>
        </w:r>
        <w:r>
          <w:rPr>
            <w:noProof/>
            <w:webHidden/>
          </w:rPr>
          <w:tab/>
        </w:r>
        <w:r>
          <w:rPr>
            <w:noProof/>
            <w:webHidden/>
          </w:rPr>
          <w:fldChar w:fldCharType="begin"/>
        </w:r>
        <w:r>
          <w:rPr>
            <w:noProof/>
            <w:webHidden/>
          </w:rPr>
          <w:instrText xml:space="preserve"> PAGEREF _Toc513557770 \h </w:instrText>
        </w:r>
        <w:r>
          <w:rPr>
            <w:noProof/>
            <w:webHidden/>
          </w:rPr>
        </w:r>
      </w:ins>
      <w:r>
        <w:rPr>
          <w:noProof/>
          <w:webHidden/>
        </w:rPr>
        <w:fldChar w:fldCharType="separate"/>
      </w:r>
      <w:ins w:id="205" w:author="Author">
        <w:r>
          <w:rPr>
            <w:noProof/>
            <w:webHidden/>
          </w:rPr>
          <w:t>45</w:t>
        </w:r>
        <w:r>
          <w:rPr>
            <w:noProof/>
            <w:webHidden/>
          </w:rPr>
          <w:fldChar w:fldCharType="end"/>
        </w:r>
        <w:r w:rsidRPr="00A030F1">
          <w:rPr>
            <w:rStyle w:val="Hyperlink"/>
            <w:noProof/>
          </w:rPr>
          <w:fldChar w:fldCharType="end"/>
        </w:r>
      </w:ins>
    </w:p>
    <w:p w14:paraId="66CB7437" w14:textId="77777777" w:rsidR="007B066D" w:rsidRDefault="007B066D">
      <w:pPr>
        <w:pStyle w:val="TOC1"/>
        <w:rPr>
          <w:ins w:id="206" w:author="Author"/>
          <w:rFonts w:asciiTheme="minorHAnsi" w:eastAsiaTheme="minorEastAsia" w:hAnsiTheme="minorHAnsi" w:cstheme="minorBidi"/>
          <w:b w:val="0"/>
          <w:noProof/>
          <w:sz w:val="22"/>
          <w:szCs w:val="22"/>
        </w:rPr>
      </w:pPr>
      <w:ins w:id="207" w:author="Author">
        <w:r w:rsidRPr="00A030F1">
          <w:rPr>
            <w:rStyle w:val="Hyperlink"/>
            <w:noProof/>
          </w:rPr>
          <w:fldChar w:fldCharType="begin"/>
        </w:r>
        <w:r w:rsidRPr="00A030F1">
          <w:rPr>
            <w:rStyle w:val="Hyperlink"/>
            <w:noProof/>
          </w:rPr>
          <w:instrText xml:space="preserve"> </w:instrText>
        </w:r>
        <w:r>
          <w:rPr>
            <w:noProof/>
          </w:rPr>
          <w:instrText>HYPERLINK \l "_Toc513557771"</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w:t>
        </w:r>
        <w:r>
          <w:rPr>
            <w:rFonts w:asciiTheme="minorHAnsi" w:eastAsiaTheme="minorEastAsia" w:hAnsiTheme="minorHAnsi" w:cstheme="minorBidi"/>
            <w:b w:val="0"/>
            <w:noProof/>
            <w:sz w:val="22"/>
            <w:szCs w:val="22"/>
          </w:rPr>
          <w:tab/>
        </w:r>
        <w:r w:rsidRPr="00A030F1">
          <w:rPr>
            <w:rStyle w:val="Hyperlink"/>
            <w:noProof/>
          </w:rPr>
          <w:t>Legacy VistA Scheduling Implementation and Maintenance</w:t>
        </w:r>
        <w:r>
          <w:rPr>
            <w:noProof/>
            <w:webHidden/>
          </w:rPr>
          <w:tab/>
        </w:r>
        <w:r>
          <w:rPr>
            <w:noProof/>
            <w:webHidden/>
          </w:rPr>
          <w:fldChar w:fldCharType="begin"/>
        </w:r>
        <w:r>
          <w:rPr>
            <w:noProof/>
            <w:webHidden/>
          </w:rPr>
          <w:instrText xml:space="preserve"> PAGEREF _Toc513557771 \h </w:instrText>
        </w:r>
        <w:r>
          <w:rPr>
            <w:noProof/>
            <w:webHidden/>
          </w:rPr>
        </w:r>
      </w:ins>
      <w:r>
        <w:rPr>
          <w:noProof/>
          <w:webHidden/>
        </w:rPr>
        <w:fldChar w:fldCharType="separate"/>
      </w:r>
      <w:ins w:id="208" w:author="Author">
        <w:r>
          <w:rPr>
            <w:noProof/>
            <w:webHidden/>
          </w:rPr>
          <w:t>46</w:t>
        </w:r>
        <w:r>
          <w:rPr>
            <w:noProof/>
            <w:webHidden/>
          </w:rPr>
          <w:fldChar w:fldCharType="end"/>
        </w:r>
        <w:r w:rsidRPr="00A030F1">
          <w:rPr>
            <w:rStyle w:val="Hyperlink"/>
            <w:noProof/>
          </w:rPr>
          <w:fldChar w:fldCharType="end"/>
        </w:r>
      </w:ins>
    </w:p>
    <w:p w14:paraId="26366196" w14:textId="77777777" w:rsidR="007B066D" w:rsidRDefault="007B066D">
      <w:pPr>
        <w:pStyle w:val="TOC2"/>
        <w:rPr>
          <w:ins w:id="209" w:author="Author"/>
          <w:rFonts w:asciiTheme="minorHAnsi" w:eastAsiaTheme="minorEastAsia" w:hAnsiTheme="minorHAnsi" w:cstheme="minorBidi"/>
          <w:b w:val="0"/>
          <w:noProof/>
          <w:sz w:val="22"/>
          <w:szCs w:val="22"/>
        </w:rPr>
      </w:pPr>
      <w:ins w:id="210" w:author="Author">
        <w:r w:rsidRPr="00A030F1">
          <w:rPr>
            <w:rStyle w:val="Hyperlink"/>
            <w:noProof/>
          </w:rPr>
          <w:fldChar w:fldCharType="begin"/>
        </w:r>
        <w:r w:rsidRPr="00A030F1">
          <w:rPr>
            <w:rStyle w:val="Hyperlink"/>
            <w:noProof/>
          </w:rPr>
          <w:instrText xml:space="preserve"> </w:instrText>
        </w:r>
        <w:r>
          <w:rPr>
            <w:noProof/>
          </w:rPr>
          <w:instrText>HYPERLINK \l "_Toc513557772"</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3.1.</w:t>
        </w:r>
        <w:r>
          <w:rPr>
            <w:rFonts w:asciiTheme="minorHAnsi" w:eastAsiaTheme="minorEastAsia" w:hAnsiTheme="minorHAnsi" w:cstheme="minorBidi"/>
            <w:b w:val="0"/>
            <w:noProof/>
            <w:sz w:val="22"/>
            <w:szCs w:val="22"/>
          </w:rPr>
          <w:tab/>
        </w:r>
        <w:r w:rsidRPr="00A030F1">
          <w:rPr>
            <w:rStyle w:val="Hyperlink"/>
            <w:noProof/>
          </w:rPr>
          <w:t>System Requirements</w:t>
        </w:r>
        <w:r>
          <w:rPr>
            <w:noProof/>
            <w:webHidden/>
          </w:rPr>
          <w:tab/>
        </w:r>
        <w:r>
          <w:rPr>
            <w:noProof/>
            <w:webHidden/>
          </w:rPr>
          <w:fldChar w:fldCharType="begin"/>
        </w:r>
        <w:r>
          <w:rPr>
            <w:noProof/>
            <w:webHidden/>
          </w:rPr>
          <w:instrText xml:space="preserve"> PAGEREF _Toc513557772 \h </w:instrText>
        </w:r>
        <w:r>
          <w:rPr>
            <w:noProof/>
            <w:webHidden/>
          </w:rPr>
        </w:r>
      </w:ins>
      <w:r>
        <w:rPr>
          <w:noProof/>
          <w:webHidden/>
        </w:rPr>
        <w:fldChar w:fldCharType="separate"/>
      </w:r>
      <w:ins w:id="211" w:author="Author">
        <w:r>
          <w:rPr>
            <w:noProof/>
            <w:webHidden/>
          </w:rPr>
          <w:t>46</w:t>
        </w:r>
        <w:r>
          <w:rPr>
            <w:noProof/>
            <w:webHidden/>
          </w:rPr>
          <w:fldChar w:fldCharType="end"/>
        </w:r>
        <w:r w:rsidRPr="00A030F1">
          <w:rPr>
            <w:rStyle w:val="Hyperlink"/>
            <w:noProof/>
          </w:rPr>
          <w:fldChar w:fldCharType="end"/>
        </w:r>
      </w:ins>
    </w:p>
    <w:p w14:paraId="0F4A77C9" w14:textId="77777777" w:rsidR="007B066D" w:rsidRDefault="007B066D">
      <w:pPr>
        <w:pStyle w:val="TOC2"/>
        <w:rPr>
          <w:ins w:id="212" w:author="Author"/>
          <w:rFonts w:asciiTheme="minorHAnsi" w:eastAsiaTheme="minorEastAsia" w:hAnsiTheme="minorHAnsi" w:cstheme="minorBidi"/>
          <w:b w:val="0"/>
          <w:noProof/>
          <w:sz w:val="22"/>
          <w:szCs w:val="22"/>
        </w:rPr>
      </w:pPr>
      <w:ins w:id="213" w:author="Author">
        <w:r w:rsidRPr="00A030F1">
          <w:rPr>
            <w:rStyle w:val="Hyperlink"/>
            <w:noProof/>
          </w:rPr>
          <w:fldChar w:fldCharType="begin"/>
        </w:r>
        <w:r w:rsidRPr="00A030F1">
          <w:rPr>
            <w:rStyle w:val="Hyperlink"/>
            <w:noProof/>
          </w:rPr>
          <w:instrText xml:space="preserve"> </w:instrText>
        </w:r>
        <w:r>
          <w:rPr>
            <w:noProof/>
          </w:rPr>
          <w:instrText>HYPERLINK \l "_Toc513557773"</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3.2.</w:t>
        </w:r>
        <w:r>
          <w:rPr>
            <w:rFonts w:asciiTheme="minorHAnsi" w:eastAsiaTheme="minorEastAsia" w:hAnsiTheme="minorHAnsi" w:cstheme="minorBidi"/>
            <w:b w:val="0"/>
            <w:noProof/>
            <w:sz w:val="22"/>
            <w:szCs w:val="22"/>
          </w:rPr>
          <w:tab/>
        </w:r>
        <w:r w:rsidRPr="00A030F1">
          <w:rPr>
            <w:rStyle w:val="Hyperlink"/>
            <w:noProof/>
          </w:rPr>
          <w:t>Package-Wide Variables</w:t>
        </w:r>
        <w:r>
          <w:rPr>
            <w:noProof/>
            <w:webHidden/>
          </w:rPr>
          <w:tab/>
        </w:r>
        <w:r>
          <w:rPr>
            <w:noProof/>
            <w:webHidden/>
          </w:rPr>
          <w:fldChar w:fldCharType="begin"/>
        </w:r>
        <w:r>
          <w:rPr>
            <w:noProof/>
            <w:webHidden/>
          </w:rPr>
          <w:instrText xml:space="preserve"> PAGEREF _Toc513557773 \h </w:instrText>
        </w:r>
        <w:r>
          <w:rPr>
            <w:noProof/>
            <w:webHidden/>
          </w:rPr>
        </w:r>
      </w:ins>
      <w:r>
        <w:rPr>
          <w:noProof/>
          <w:webHidden/>
        </w:rPr>
        <w:fldChar w:fldCharType="separate"/>
      </w:r>
      <w:ins w:id="214" w:author="Author">
        <w:r>
          <w:rPr>
            <w:noProof/>
            <w:webHidden/>
          </w:rPr>
          <w:t>46</w:t>
        </w:r>
        <w:r>
          <w:rPr>
            <w:noProof/>
            <w:webHidden/>
          </w:rPr>
          <w:fldChar w:fldCharType="end"/>
        </w:r>
        <w:r w:rsidRPr="00A030F1">
          <w:rPr>
            <w:rStyle w:val="Hyperlink"/>
            <w:noProof/>
          </w:rPr>
          <w:fldChar w:fldCharType="end"/>
        </w:r>
      </w:ins>
    </w:p>
    <w:p w14:paraId="36E207A7" w14:textId="77777777" w:rsidR="007B066D" w:rsidRDefault="007B066D">
      <w:pPr>
        <w:pStyle w:val="TOC2"/>
        <w:rPr>
          <w:ins w:id="215" w:author="Author"/>
          <w:rFonts w:asciiTheme="minorHAnsi" w:eastAsiaTheme="minorEastAsia" w:hAnsiTheme="minorHAnsi" w:cstheme="minorBidi"/>
          <w:b w:val="0"/>
          <w:noProof/>
          <w:sz w:val="22"/>
          <w:szCs w:val="22"/>
        </w:rPr>
      </w:pPr>
      <w:ins w:id="216" w:author="Author">
        <w:r w:rsidRPr="00A030F1">
          <w:rPr>
            <w:rStyle w:val="Hyperlink"/>
            <w:noProof/>
          </w:rPr>
          <w:fldChar w:fldCharType="begin"/>
        </w:r>
        <w:r w:rsidRPr="00A030F1">
          <w:rPr>
            <w:rStyle w:val="Hyperlink"/>
            <w:noProof/>
          </w:rPr>
          <w:instrText xml:space="preserve"> </w:instrText>
        </w:r>
        <w:r>
          <w:rPr>
            <w:noProof/>
          </w:rPr>
          <w:instrText>HYPERLINK \l "_Toc513557774"</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3.3.</w:t>
        </w:r>
        <w:r>
          <w:rPr>
            <w:rFonts w:asciiTheme="minorHAnsi" w:eastAsiaTheme="minorEastAsia" w:hAnsiTheme="minorHAnsi" w:cstheme="minorBidi"/>
            <w:b w:val="0"/>
            <w:noProof/>
            <w:sz w:val="22"/>
            <w:szCs w:val="22"/>
          </w:rPr>
          <w:tab/>
        </w:r>
        <w:r w:rsidRPr="00A030F1">
          <w:rPr>
            <w:rStyle w:val="Hyperlink"/>
            <w:noProof/>
          </w:rPr>
          <w:t>Routines</w:t>
        </w:r>
        <w:r>
          <w:rPr>
            <w:noProof/>
            <w:webHidden/>
          </w:rPr>
          <w:tab/>
        </w:r>
        <w:r>
          <w:rPr>
            <w:noProof/>
            <w:webHidden/>
          </w:rPr>
          <w:fldChar w:fldCharType="begin"/>
        </w:r>
        <w:r>
          <w:rPr>
            <w:noProof/>
            <w:webHidden/>
          </w:rPr>
          <w:instrText xml:space="preserve"> PAGEREF _Toc513557774 \h </w:instrText>
        </w:r>
        <w:r>
          <w:rPr>
            <w:noProof/>
            <w:webHidden/>
          </w:rPr>
        </w:r>
      </w:ins>
      <w:r>
        <w:rPr>
          <w:noProof/>
          <w:webHidden/>
        </w:rPr>
        <w:fldChar w:fldCharType="separate"/>
      </w:r>
      <w:ins w:id="217" w:author="Author">
        <w:r>
          <w:rPr>
            <w:noProof/>
            <w:webHidden/>
          </w:rPr>
          <w:t>46</w:t>
        </w:r>
        <w:r>
          <w:rPr>
            <w:noProof/>
            <w:webHidden/>
          </w:rPr>
          <w:fldChar w:fldCharType="end"/>
        </w:r>
        <w:r w:rsidRPr="00A030F1">
          <w:rPr>
            <w:rStyle w:val="Hyperlink"/>
            <w:noProof/>
          </w:rPr>
          <w:fldChar w:fldCharType="end"/>
        </w:r>
      </w:ins>
    </w:p>
    <w:p w14:paraId="184C5CE6" w14:textId="77777777" w:rsidR="007B066D" w:rsidRDefault="007B066D">
      <w:pPr>
        <w:pStyle w:val="TOC2"/>
        <w:rPr>
          <w:ins w:id="218" w:author="Author"/>
          <w:rFonts w:asciiTheme="minorHAnsi" w:eastAsiaTheme="minorEastAsia" w:hAnsiTheme="minorHAnsi" w:cstheme="minorBidi"/>
          <w:b w:val="0"/>
          <w:noProof/>
          <w:sz w:val="22"/>
          <w:szCs w:val="22"/>
        </w:rPr>
      </w:pPr>
      <w:ins w:id="219" w:author="Author">
        <w:r w:rsidRPr="00A030F1">
          <w:rPr>
            <w:rStyle w:val="Hyperlink"/>
            <w:noProof/>
          </w:rPr>
          <w:fldChar w:fldCharType="begin"/>
        </w:r>
        <w:r w:rsidRPr="00A030F1">
          <w:rPr>
            <w:rStyle w:val="Hyperlink"/>
            <w:noProof/>
          </w:rPr>
          <w:instrText xml:space="preserve"> </w:instrText>
        </w:r>
        <w:r>
          <w:rPr>
            <w:noProof/>
          </w:rPr>
          <w:instrText>HYPERLINK \l "_Toc513557775"</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3.4.</w:t>
        </w:r>
        <w:r>
          <w:rPr>
            <w:rFonts w:asciiTheme="minorHAnsi" w:eastAsiaTheme="minorEastAsia" w:hAnsiTheme="minorHAnsi" w:cstheme="minorBidi"/>
            <w:b w:val="0"/>
            <w:noProof/>
            <w:sz w:val="22"/>
            <w:szCs w:val="22"/>
          </w:rPr>
          <w:tab/>
        </w:r>
        <w:r w:rsidRPr="00A030F1">
          <w:rPr>
            <w:rStyle w:val="Hyperlink"/>
            <w:noProof/>
          </w:rPr>
          <w:t>Files and Tables</w:t>
        </w:r>
        <w:r>
          <w:rPr>
            <w:noProof/>
            <w:webHidden/>
          </w:rPr>
          <w:tab/>
        </w:r>
        <w:r>
          <w:rPr>
            <w:noProof/>
            <w:webHidden/>
          </w:rPr>
          <w:fldChar w:fldCharType="begin"/>
        </w:r>
        <w:r>
          <w:rPr>
            <w:noProof/>
            <w:webHidden/>
          </w:rPr>
          <w:instrText xml:space="preserve"> PAGEREF _Toc513557775 \h </w:instrText>
        </w:r>
        <w:r>
          <w:rPr>
            <w:noProof/>
            <w:webHidden/>
          </w:rPr>
        </w:r>
      </w:ins>
      <w:r>
        <w:rPr>
          <w:noProof/>
          <w:webHidden/>
        </w:rPr>
        <w:fldChar w:fldCharType="separate"/>
      </w:r>
      <w:ins w:id="220" w:author="Author">
        <w:r>
          <w:rPr>
            <w:noProof/>
            <w:webHidden/>
          </w:rPr>
          <w:t>53</w:t>
        </w:r>
        <w:r>
          <w:rPr>
            <w:noProof/>
            <w:webHidden/>
          </w:rPr>
          <w:fldChar w:fldCharType="end"/>
        </w:r>
        <w:r w:rsidRPr="00A030F1">
          <w:rPr>
            <w:rStyle w:val="Hyperlink"/>
            <w:noProof/>
          </w:rPr>
          <w:fldChar w:fldCharType="end"/>
        </w:r>
      </w:ins>
    </w:p>
    <w:p w14:paraId="4494A51E" w14:textId="77777777" w:rsidR="007B066D" w:rsidRDefault="007B066D">
      <w:pPr>
        <w:pStyle w:val="TOC3"/>
        <w:rPr>
          <w:ins w:id="221" w:author="Author"/>
          <w:rFonts w:asciiTheme="minorHAnsi" w:eastAsiaTheme="minorEastAsia" w:hAnsiTheme="minorHAnsi" w:cstheme="minorBidi"/>
          <w:b w:val="0"/>
          <w:noProof/>
          <w:sz w:val="22"/>
          <w:szCs w:val="22"/>
        </w:rPr>
      </w:pPr>
      <w:ins w:id="222" w:author="Author">
        <w:r w:rsidRPr="00A030F1">
          <w:rPr>
            <w:rStyle w:val="Hyperlink"/>
            <w:noProof/>
          </w:rPr>
          <w:fldChar w:fldCharType="begin"/>
        </w:r>
        <w:r w:rsidRPr="00A030F1">
          <w:rPr>
            <w:rStyle w:val="Hyperlink"/>
            <w:noProof/>
          </w:rPr>
          <w:instrText xml:space="preserve"> </w:instrText>
        </w:r>
        <w:r>
          <w:rPr>
            <w:noProof/>
          </w:rPr>
          <w:instrText>HYPERLINK \l "_Toc513557776"</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3.4.1.</w:t>
        </w:r>
        <w:r>
          <w:rPr>
            <w:rFonts w:asciiTheme="minorHAnsi" w:eastAsiaTheme="minorEastAsia" w:hAnsiTheme="minorHAnsi" w:cstheme="minorBidi"/>
            <w:b w:val="0"/>
            <w:noProof/>
            <w:sz w:val="22"/>
            <w:szCs w:val="22"/>
          </w:rPr>
          <w:tab/>
        </w:r>
        <w:r w:rsidRPr="00A030F1">
          <w:rPr>
            <w:rStyle w:val="Hyperlink"/>
            <w:noProof/>
          </w:rPr>
          <w:t>File Access</w:t>
        </w:r>
        <w:r>
          <w:rPr>
            <w:noProof/>
            <w:webHidden/>
          </w:rPr>
          <w:tab/>
        </w:r>
        <w:r>
          <w:rPr>
            <w:noProof/>
            <w:webHidden/>
          </w:rPr>
          <w:fldChar w:fldCharType="begin"/>
        </w:r>
        <w:r>
          <w:rPr>
            <w:noProof/>
            <w:webHidden/>
          </w:rPr>
          <w:instrText xml:space="preserve"> PAGEREF _Toc513557776 \h </w:instrText>
        </w:r>
        <w:r>
          <w:rPr>
            <w:noProof/>
            <w:webHidden/>
          </w:rPr>
        </w:r>
      </w:ins>
      <w:r>
        <w:rPr>
          <w:noProof/>
          <w:webHidden/>
        </w:rPr>
        <w:fldChar w:fldCharType="separate"/>
      </w:r>
      <w:ins w:id="223" w:author="Author">
        <w:r>
          <w:rPr>
            <w:noProof/>
            <w:webHidden/>
          </w:rPr>
          <w:t>53</w:t>
        </w:r>
        <w:r>
          <w:rPr>
            <w:noProof/>
            <w:webHidden/>
          </w:rPr>
          <w:fldChar w:fldCharType="end"/>
        </w:r>
        <w:r w:rsidRPr="00A030F1">
          <w:rPr>
            <w:rStyle w:val="Hyperlink"/>
            <w:noProof/>
          </w:rPr>
          <w:fldChar w:fldCharType="end"/>
        </w:r>
      </w:ins>
    </w:p>
    <w:p w14:paraId="158F4745" w14:textId="77777777" w:rsidR="007B066D" w:rsidRDefault="007B066D">
      <w:pPr>
        <w:pStyle w:val="TOC2"/>
        <w:rPr>
          <w:ins w:id="224" w:author="Author"/>
          <w:rFonts w:asciiTheme="minorHAnsi" w:eastAsiaTheme="minorEastAsia" w:hAnsiTheme="minorHAnsi" w:cstheme="minorBidi"/>
          <w:b w:val="0"/>
          <w:noProof/>
          <w:sz w:val="22"/>
          <w:szCs w:val="22"/>
        </w:rPr>
      </w:pPr>
      <w:ins w:id="225" w:author="Author">
        <w:r w:rsidRPr="00A030F1">
          <w:rPr>
            <w:rStyle w:val="Hyperlink"/>
            <w:noProof/>
          </w:rPr>
          <w:fldChar w:fldCharType="begin"/>
        </w:r>
        <w:r w:rsidRPr="00A030F1">
          <w:rPr>
            <w:rStyle w:val="Hyperlink"/>
            <w:noProof/>
          </w:rPr>
          <w:instrText xml:space="preserve"> </w:instrText>
        </w:r>
        <w:r>
          <w:rPr>
            <w:noProof/>
          </w:rPr>
          <w:instrText>HYPERLINK \l "_Toc513557777"</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w:t>
        </w:r>
        <w:r>
          <w:rPr>
            <w:rFonts w:asciiTheme="minorHAnsi" w:eastAsiaTheme="minorEastAsia" w:hAnsiTheme="minorHAnsi" w:cstheme="minorBidi"/>
            <w:b w:val="0"/>
            <w:noProof/>
            <w:sz w:val="22"/>
            <w:szCs w:val="22"/>
          </w:rPr>
          <w:tab/>
        </w:r>
        <w:r w:rsidRPr="00A030F1">
          <w:rPr>
            <w:rStyle w:val="Hyperlink"/>
            <w:noProof/>
          </w:rPr>
          <w:t>VistA Scheduling GUI Cross References</w:t>
        </w:r>
        <w:r>
          <w:rPr>
            <w:noProof/>
            <w:webHidden/>
          </w:rPr>
          <w:tab/>
        </w:r>
        <w:r>
          <w:rPr>
            <w:noProof/>
            <w:webHidden/>
          </w:rPr>
          <w:fldChar w:fldCharType="begin"/>
        </w:r>
        <w:r>
          <w:rPr>
            <w:noProof/>
            <w:webHidden/>
          </w:rPr>
          <w:instrText xml:space="preserve"> PAGEREF _Toc513557777 \h </w:instrText>
        </w:r>
        <w:r>
          <w:rPr>
            <w:noProof/>
            <w:webHidden/>
          </w:rPr>
        </w:r>
      </w:ins>
      <w:r>
        <w:rPr>
          <w:noProof/>
          <w:webHidden/>
        </w:rPr>
        <w:fldChar w:fldCharType="separate"/>
      </w:r>
      <w:ins w:id="226" w:author="Author">
        <w:r>
          <w:rPr>
            <w:noProof/>
            <w:webHidden/>
          </w:rPr>
          <w:t>54</w:t>
        </w:r>
        <w:r>
          <w:rPr>
            <w:noProof/>
            <w:webHidden/>
          </w:rPr>
          <w:fldChar w:fldCharType="end"/>
        </w:r>
        <w:r w:rsidRPr="00A030F1">
          <w:rPr>
            <w:rStyle w:val="Hyperlink"/>
            <w:noProof/>
          </w:rPr>
          <w:fldChar w:fldCharType="end"/>
        </w:r>
      </w:ins>
    </w:p>
    <w:p w14:paraId="34ADCD9A" w14:textId="77777777" w:rsidR="007B066D" w:rsidRDefault="007B066D">
      <w:pPr>
        <w:pStyle w:val="TOC3"/>
        <w:rPr>
          <w:ins w:id="227" w:author="Author"/>
          <w:rFonts w:asciiTheme="minorHAnsi" w:eastAsiaTheme="minorEastAsia" w:hAnsiTheme="minorHAnsi" w:cstheme="minorBidi"/>
          <w:b w:val="0"/>
          <w:noProof/>
          <w:sz w:val="22"/>
          <w:szCs w:val="22"/>
        </w:rPr>
      </w:pPr>
      <w:ins w:id="228" w:author="Author">
        <w:r w:rsidRPr="00A030F1">
          <w:rPr>
            <w:rStyle w:val="Hyperlink"/>
            <w:noProof/>
          </w:rPr>
          <w:fldChar w:fldCharType="begin"/>
        </w:r>
        <w:r w:rsidRPr="00A030F1">
          <w:rPr>
            <w:rStyle w:val="Hyperlink"/>
            <w:noProof/>
          </w:rPr>
          <w:instrText xml:space="preserve"> </w:instrText>
        </w:r>
        <w:r>
          <w:rPr>
            <w:noProof/>
          </w:rPr>
          <w:instrText>HYPERLINK \l "_Toc513557778"</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3.5.1.</w:t>
        </w:r>
        <w:r>
          <w:rPr>
            <w:rFonts w:asciiTheme="minorHAnsi" w:eastAsiaTheme="minorEastAsia" w:hAnsiTheme="minorHAnsi" w:cstheme="minorBidi"/>
            <w:b w:val="0"/>
            <w:noProof/>
            <w:sz w:val="22"/>
            <w:szCs w:val="22"/>
          </w:rPr>
          <w:tab/>
        </w:r>
        <w:r w:rsidRPr="00A030F1">
          <w:rPr>
            <w:rStyle w:val="Hyperlink"/>
            <w:noProof/>
          </w:rPr>
          <w:t>#44 – Hospital Location</w:t>
        </w:r>
        <w:r>
          <w:rPr>
            <w:noProof/>
            <w:webHidden/>
          </w:rPr>
          <w:tab/>
        </w:r>
        <w:r>
          <w:rPr>
            <w:noProof/>
            <w:webHidden/>
          </w:rPr>
          <w:fldChar w:fldCharType="begin"/>
        </w:r>
        <w:r>
          <w:rPr>
            <w:noProof/>
            <w:webHidden/>
          </w:rPr>
          <w:instrText xml:space="preserve"> PAGEREF _Toc513557778 \h </w:instrText>
        </w:r>
        <w:r>
          <w:rPr>
            <w:noProof/>
            <w:webHidden/>
          </w:rPr>
        </w:r>
      </w:ins>
      <w:r>
        <w:rPr>
          <w:noProof/>
          <w:webHidden/>
        </w:rPr>
        <w:fldChar w:fldCharType="separate"/>
      </w:r>
      <w:ins w:id="229" w:author="Author">
        <w:r>
          <w:rPr>
            <w:noProof/>
            <w:webHidden/>
          </w:rPr>
          <w:t>54</w:t>
        </w:r>
        <w:r>
          <w:rPr>
            <w:noProof/>
            <w:webHidden/>
          </w:rPr>
          <w:fldChar w:fldCharType="end"/>
        </w:r>
        <w:r w:rsidRPr="00A030F1">
          <w:rPr>
            <w:rStyle w:val="Hyperlink"/>
            <w:noProof/>
          </w:rPr>
          <w:fldChar w:fldCharType="end"/>
        </w:r>
      </w:ins>
    </w:p>
    <w:p w14:paraId="0AB554E1" w14:textId="77777777" w:rsidR="007B066D" w:rsidRDefault="007B066D">
      <w:pPr>
        <w:pStyle w:val="TOC3"/>
        <w:rPr>
          <w:ins w:id="230" w:author="Author"/>
          <w:rFonts w:asciiTheme="minorHAnsi" w:eastAsiaTheme="minorEastAsia" w:hAnsiTheme="minorHAnsi" w:cstheme="minorBidi"/>
          <w:b w:val="0"/>
          <w:noProof/>
          <w:sz w:val="22"/>
          <w:szCs w:val="22"/>
        </w:rPr>
      </w:pPr>
      <w:ins w:id="231" w:author="Author">
        <w:r w:rsidRPr="00A030F1">
          <w:rPr>
            <w:rStyle w:val="Hyperlink"/>
            <w:noProof/>
          </w:rPr>
          <w:fldChar w:fldCharType="begin"/>
        </w:r>
        <w:r w:rsidRPr="00A030F1">
          <w:rPr>
            <w:rStyle w:val="Hyperlink"/>
            <w:noProof/>
          </w:rPr>
          <w:instrText xml:space="preserve"> </w:instrText>
        </w:r>
        <w:r>
          <w:rPr>
            <w:noProof/>
          </w:rPr>
          <w:instrText>HYPERLINK \l "_Toc513557779"</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3.5.2.</w:t>
        </w:r>
        <w:r>
          <w:rPr>
            <w:rFonts w:asciiTheme="minorHAnsi" w:eastAsiaTheme="minorEastAsia" w:hAnsiTheme="minorHAnsi" w:cstheme="minorBidi"/>
            <w:b w:val="0"/>
            <w:noProof/>
            <w:sz w:val="22"/>
            <w:szCs w:val="22"/>
          </w:rPr>
          <w:tab/>
        </w:r>
        <w:r w:rsidRPr="00A030F1">
          <w:rPr>
            <w:rStyle w:val="Hyperlink"/>
            <w:noProof/>
          </w:rPr>
          <w:t>#403.5 – Recall Reminders</w:t>
        </w:r>
        <w:r>
          <w:rPr>
            <w:noProof/>
            <w:webHidden/>
          </w:rPr>
          <w:tab/>
        </w:r>
        <w:r>
          <w:rPr>
            <w:noProof/>
            <w:webHidden/>
          </w:rPr>
          <w:fldChar w:fldCharType="begin"/>
        </w:r>
        <w:r>
          <w:rPr>
            <w:noProof/>
            <w:webHidden/>
          </w:rPr>
          <w:instrText xml:space="preserve"> PAGEREF _Toc513557779 \h </w:instrText>
        </w:r>
        <w:r>
          <w:rPr>
            <w:noProof/>
            <w:webHidden/>
          </w:rPr>
        </w:r>
      </w:ins>
      <w:r>
        <w:rPr>
          <w:noProof/>
          <w:webHidden/>
        </w:rPr>
        <w:fldChar w:fldCharType="separate"/>
      </w:r>
      <w:ins w:id="232" w:author="Author">
        <w:r>
          <w:rPr>
            <w:noProof/>
            <w:webHidden/>
          </w:rPr>
          <w:t>55</w:t>
        </w:r>
        <w:r>
          <w:rPr>
            <w:noProof/>
            <w:webHidden/>
          </w:rPr>
          <w:fldChar w:fldCharType="end"/>
        </w:r>
        <w:r w:rsidRPr="00A030F1">
          <w:rPr>
            <w:rStyle w:val="Hyperlink"/>
            <w:noProof/>
          </w:rPr>
          <w:fldChar w:fldCharType="end"/>
        </w:r>
      </w:ins>
    </w:p>
    <w:p w14:paraId="6985FD99" w14:textId="77777777" w:rsidR="007B066D" w:rsidRDefault="007B066D">
      <w:pPr>
        <w:pStyle w:val="TOC3"/>
        <w:rPr>
          <w:ins w:id="233" w:author="Author"/>
          <w:rFonts w:asciiTheme="minorHAnsi" w:eastAsiaTheme="minorEastAsia" w:hAnsiTheme="minorHAnsi" w:cstheme="minorBidi"/>
          <w:b w:val="0"/>
          <w:noProof/>
          <w:sz w:val="22"/>
          <w:szCs w:val="22"/>
        </w:rPr>
      </w:pPr>
      <w:ins w:id="234" w:author="Author">
        <w:r w:rsidRPr="00A030F1">
          <w:rPr>
            <w:rStyle w:val="Hyperlink"/>
            <w:noProof/>
          </w:rPr>
          <w:fldChar w:fldCharType="begin"/>
        </w:r>
        <w:r w:rsidRPr="00A030F1">
          <w:rPr>
            <w:rStyle w:val="Hyperlink"/>
            <w:noProof/>
          </w:rPr>
          <w:instrText xml:space="preserve"> </w:instrText>
        </w:r>
        <w:r>
          <w:rPr>
            <w:noProof/>
          </w:rPr>
          <w:instrText>HYPERLINK \l "_Toc513557780"</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3.5.3.</w:t>
        </w:r>
        <w:r>
          <w:rPr>
            <w:rFonts w:asciiTheme="minorHAnsi" w:eastAsiaTheme="minorEastAsia" w:hAnsiTheme="minorHAnsi" w:cstheme="minorBidi"/>
            <w:b w:val="0"/>
            <w:noProof/>
            <w:sz w:val="22"/>
            <w:szCs w:val="22"/>
          </w:rPr>
          <w:tab/>
        </w:r>
        <w:r w:rsidRPr="00A030F1">
          <w:rPr>
            <w:rStyle w:val="Hyperlink"/>
            <w:noProof/>
          </w:rPr>
          <w:t>#403.56 – Recall Reminders Removed</w:t>
        </w:r>
        <w:r>
          <w:rPr>
            <w:noProof/>
            <w:webHidden/>
          </w:rPr>
          <w:tab/>
        </w:r>
        <w:r>
          <w:rPr>
            <w:noProof/>
            <w:webHidden/>
          </w:rPr>
          <w:fldChar w:fldCharType="begin"/>
        </w:r>
        <w:r>
          <w:rPr>
            <w:noProof/>
            <w:webHidden/>
          </w:rPr>
          <w:instrText xml:space="preserve"> PAGEREF _Toc513557780 \h </w:instrText>
        </w:r>
        <w:r>
          <w:rPr>
            <w:noProof/>
            <w:webHidden/>
          </w:rPr>
        </w:r>
      </w:ins>
      <w:r>
        <w:rPr>
          <w:noProof/>
          <w:webHidden/>
        </w:rPr>
        <w:fldChar w:fldCharType="separate"/>
      </w:r>
      <w:ins w:id="235" w:author="Author">
        <w:r>
          <w:rPr>
            <w:noProof/>
            <w:webHidden/>
          </w:rPr>
          <w:t>56</w:t>
        </w:r>
        <w:r>
          <w:rPr>
            <w:noProof/>
            <w:webHidden/>
          </w:rPr>
          <w:fldChar w:fldCharType="end"/>
        </w:r>
        <w:r w:rsidRPr="00A030F1">
          <w:rPr>
            <w:rStyle w:val="Hyperlink"/>
            <w:noProof/>
          </w:rPr>
          <w:fldChar w:fldCharType="end"/>
        </w:r>
      </w:ins>
    </w:p>
    <w:p w14:paraId="545EC9D2" w14:textId="77777777" w:rsidR="007B066D" w:rsidRDefault="007B066D">
      <w:pPr>
        <w:pStyle w:val="TOC3"/>
        <w:rPr>
          <w:ins w:id="236" w:author="Author"/>
          <w:rFonts w:asciiTheme="minorHAnsi" w:eastAsiaTheme="minorEastAsia" w:hAnsiTheme="minorHAnsi" w:cstheme="minorBidi"/>
          <w:b w:val="0"/>
          <w:noProof/>
          <w:sz w:val="22"/>
          <w:szCs w:val="22"/>
        </w:rPr>
      </w:pPr>
      <w:ins w:id="237" w:author="Author">
        <w:r w:rsidRPr="00A030F1">
          <w:rPr>
            <w:rStyle w:val="Hyperlink"/>
            <w:noProof/>
          </w:rPr>
          <w:fldChar w:fldCharType="begin"/>
        </w:r>
        <w:r w:rsidRPr="00A030F1">
          <w:rPr>
            <w:rStyle w:val="Hyperlink"/>
            <w:noProof/>
          </w:rPr>
          <w:instrText xml:space="preserve"> </w:instrText>
        </w:r>
        <w:r>
          <w:rPr>
            <w:noProof/>
          </w:rPr>
          <w:instrText>HYPERLINK \l "_Toc513557781"</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3.5.4.</w:t>
        </w:r>
        <w:r>
          <w:rPr>
            <w:rFonts w:asciiTheme="minorHAnsi" w:eastAsiaTheme="minorEastAsia" w:hAnsiTheme="minorHAnsi" w:cstheme="minorBidi"/>
            <w:b w:val="0"/>
            <w:noProof/>
            <w:sz w:val="22"/>
            <w:szCs w:val="22"/>
          </w:rPr>
          <w:tab/>
        </w:r>
        <w:r w:rsidRPr="00A030F1">
          <w:rPr>
            <w:rStyle w:val="Hyperlink"/>
            <w:noProof/>
          </w:rPr>
          <w:t>#409.3 – SD Wait List</w:t>
        </w:r>
        <w:r>
          <w:rPr>
            <w:noProof/>
            <w:webHidden/>
          </w:rPr>
          <w:tab/>
        </w:r>
        <w:r>
          <w:rPr>
            <w:noProof/>
            <w:webHidden/>
          </w:rPr>
          <w:fldChar w:fldCharType="begin"/>
        </w:r>
        <w:r>
          <w:rPr>
            <w:noProof/>
            <w:webHidden/>
          </w:rPr>
          <w:instrText xml:space="preserve"> PAGEREF _Toc513557781 \h </w:instrText>
        </w:r>
        <w:r>
          <w:rPr>
            <w:noProof/>
            <w:webHidden/>
          </w:rPr>
        </w:r>
      </w:ins>
      <w:r>
        <w:rPr>
          <w:noProof/>
          <w:webHidden/>
        </w:rPr>
        <w:fldChar w:fldCharType="separate"/>
      </w:r>
      <w:ins w:id="238" w:author="Author">
        <w:r>
          <w:rPr>
            <w:noProof/>
            <w:webHidden/>
          </w:rPr>
          <w:t>56</w:t>
        </w:r>
        <w:r>
          <w:rPr>
            <w:noProof/>
            <w:webHidden/>
          </w:rPr>
          <w:fldChar w:fldCharType="end"/>
        </w:r>
        <w:r w:rsidRPr="00A030F1">
          <w:rPr>
            <w:rStyle w:val="Hyperlink"/>
            <w:noProof/>
          </w:rPr>
          <w:fldChar w:fldCharType="end"/>
        </w:r>
      </w:ins>
    </w:p>
    <w:p w14:paraId="53716510" w14:textId="77777777" w:rsidR="007B066D" w:rsidRDefault="007B066D">
      <w:pPr>
        <w:pStyle w:val="TOC3"/>
        <w:rPr>
          <w:ins w:id="239" w:author="Author"/>
          <w:rFonts w:asciiTheme="minorHAnsi" w:eastAsiaTheme="minorEastAsia" w:hAnsiTheme="minorHAnsi" w:cstheme="minorBidi"/>
          <w:b w:val="0"/>
          <w:noProof/>
          <w:sz w:val="22"/>
          <w:szCs w:val="22"/>
        </w:rPr>
      </w:pPr>
      <w:ins w:id="240" w:author="Author">
        <w:r w:rsidRPr="00A030F1">
          <w:rPr>
            <w:rStyle w:val="Hyperlink"/>
            <w:noProof/>
          </w:rPr>
          <w:fldChar w:fldCharType="begin"/>
        </w:r>
        <w:r w:rsidRPr="00A030F1">
          <w:rPr>
            <w:rStyle w:val="Hyperlink"/>
            <w:noProof/>
          </w:rPr>
          <w:instrText xml:space="preserve"> </w:instrText>
        </w:r>
        <w:r>
          <w:rPr>
            <w:noProof/>
          </w:rPr>
          <w:instrText>HYPERLINK \l "_Toc513557782"</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3.5.5.</w:t>
        </w:r>
        <w:r>
          <w:rPr>
            <w:rFonts w:asciiTheme="minorHAnsi" w:eastAsiaTheme="minorEastAsia" w:hAnsiTheme="minorHAnsi" w:cstheme="minorBidi"/>
            <w:b w:val="0"/>
            <w:noProof/>
            <w:sz w:val="22"/>
            <w:szCs w:val="22"/>
          </w:rPr>
          <w:tab/>
        </w:r>
        <w:r w:rsidRPr="00A030F1">
          <w:rPr>
            <w:rStyle w:val="Hyperlink"/>
            <w:noProof/>
          </w:rPr>
          <w:t>#409.81 – SDEC Application</w:t>
        </w:r>
        <w:r>
          <w:rPr>
            <w:noProof/>
            <w:webHidden/>
          </w:rPr>
          <w:tab/>
        </w:r>
        <w:r>
          <w:rPr>
            <w:noProof/>
            <w:webHidden/>
          </w:rPr>
          <w:fldChar w:fldCharType="begin"/>
        </w:r>
        <w:r>
          <w:rPr>
            <w:noProof/>
            <w:webHidden/>
          </w:rPr>
          <w:instrText xml:space="preserve"> PAGEREF _Toc513557782 \h </w:instrText>
        </w:r>
        <w:r>
          <w:rPr>
            <w:noProof/>
            <w:webHidden/>
          </w:rPr>
        </w:r>
      </w:ins>
      <w:r>
        <w:rPr>
          <w:noProof/>
          <w:webHidden/>
        </w:rPr>
        <w:fldChar w:fldCharType="separate"/>
      </w:r>
      <w:ins w:id="241" w:author="Author">
        <w:r>
          <w:rPr>
            <w:noProof/>
            <w:webHidden/>
          </w:rPr>
          <w:t>62</w:t>
        </w:r>
        <w:r>
          <w:rPr>
            <w:noProof/>
            <w:webHidden/>
          </w:rPr>
          <w:fldChar w:fldCharType="end"/>
        </w:r>
        <w:r w:rsidRPr="00A030F1">
          <w:rPr>
            <w:rStyle w:val="Hyperlink"/>
            <w:noProof/>
          </w:rPr>
          <w:fldChar w:fldCharType="end"/>
        </w:r>
      </w:ins>
    </w:p>
    <w:p w14:paraId="403F069B" w14:textId="77777777" w:rsidR="007B066D" w:rsidRDefault="007B066D">
      <w:pPr>
        <w:pStyle w:val="TOC3"/>
        <w:rPr>
          <w:ins w:id="242" w:author="Author"/>
          <w:rFonts w:asciiTheme="minorHAnsi" w:eastAsiaTheme="minorEastAsia" w:hAnsiTheme="minorHAnsi" w:cstheme="minorBidi"/>
          <w:b w:val="0"/>
          <w:noProof/>
          <w:sz w:val="22"/>
          <w:szCs w:val="22"/>
        </w:rPr>
      </w:pPr>
      <w:ins w:id="243" w:author="Author">
        <w:r w:rsidRPr="00A030F1">
          <w:rPr>
            <w:rStyle w:val="Hyperlink"/>
            <w:noProof/>
          </w:rPr>
          <w:fldChar w:fldCharType="begin"/>
        </w:r>
        <w:r w:rsidRPr="00A030F1">
          <w:rPr>
            <w:rStyle w:val="Hyperlink"/>
            <w:noProof/>
          </w:rPr>
          <w:instrText xml:space="preserve"> </w:instrText>
        </w:r>
        <w:r>
          <w:rPr>
            <w:noProof/>
          </w:rPr>
          <w:instrText>HYPERLINK \l "_Toc513557783"</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3.5.6.</w:t>
        </w:r>
        <w:r>
          <w:rPr>
            <w:rFonts w:asciiTheme="minorHAnsi" w:eastAsiaTheme="minorEastAsia" w:hAnsiTheme="minorHAnsi" w:cstheme="minorBidi"/>
            <w:b w:val="0"/>
            <w:noProof/>
            <w:sz w:val="22"/>
            <w:szCs w:val="22"/>
          </w:rPr>
          <w:tab/>
        </w:r>
        <w:r w:rsidRPr="00A030F1">
          <w:rPr>
            <w:rStyle w:val="Hyperlink"/>
            <w:noProof/>
          </w:rPr>
          <w:t>#409.822 – SDEC Access Group</w:t>
        </w:r>
        <w:r>
          <w:rPr>
            <w:noProof/>
            <w:webHidden/>
          </w:rPr>
          <w:tab/>
        </w:r>
        <w:r>
          <w:rPr>
            <w:noProof/>
            <w:webHidden/>
          </w:rPr>
          <w:fldChar w:fldCharType="begin"/>
        </w:r>
        <w:r>
          <w:rPr>
            <w:noProof/>
            <w:webHidden/>
          </w:rPr>
          <w:instrText xml:space="preserve"> PAGEREF _Toc513557783 \h </w:instrText>
        </w:r>
        <w:r>
          <w:rPr>
            <w:noProof/>
            <w:webHidden/>
          </w:rPr>
        </w:r>
      </w:ins>
      <w:r>
        <w:rPr>
          <w:noProof/>
          <w:webHidden/>
        </w:rPr>
        <w:fldChar w:fldCharType="separate"/>
      </w:r>
      <w:ins w:id="244" w:author="Author">
        <w:r>
          <w:rPr>
            <w:noProof/>
            <w:webHidden/>
          </w:rPr>
          <w:t>62</w:t>
        </w:r>
        <w:r>
          <w:rPr>
            <w:noProof/>
            <w:webHidden/>
          </w:rPr>
          <w:fldChar w:fldCharType="end"/>
        </w:r>
        <w:r w:rsidRPr="00A030F1">
          <w:rPr>
            <w:rStyle w:val="Hyperlink"/>
            <w:noProof/>
          </w:rPr>
          <w:fldChar w:fldCharType="end"/>
        </w:r>
      </w:ins>
    </w:p>
    <w:p w14:paraId="4CED4272" w14:textId="77777777" w:rsidR="007B066D" w:rsidRDefault="007B066D">
      <w:pPr>
        <w:pStyle w:val="TOC3"/>
        <w:rPr>
          <w:ins w:id="245" w:author="Author"/>
          <w:rFonts w:asciiTheme="minorHAnsi" w:eastAsiaTheme="minorEastAsia" w:hAnsiTheme="minorHAnsi" w:cstheme="minorBidi"/>
          <w:b w:val="0"/>
          <w:noProof/>
          <w:sz w:val="22"/>
          <w:szCs w:val="22"/>
        </w:rPr>
      </w:pPr>
      <w:ins w:id="246" w:author="Author">
        <w:r w:rsidRPr="00A030F1">
          <w:rPr>
            <w:rStyle w:val="Hyperlink"/>
            <w:noProof/>
          </w:rPr>
          <w:fldChar w:fldCharType="begin"/>
        </w:r>
        <w:r w:rsidRPr="00A030F1">
          <w:rPr>
            <w:rStyle w:val="Hyperlink"/>
            <w:noProof/>
          </w:rPr>
          <w:instrText xml:space="preserve"> </w:instrText>
        </w:r>
        <w:r>
          <w:rPr>
            <w:noProof/>
          </w:rPr>
          <w:instrText>HYPERLINK \l "_Toc513557784"</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3.5.7.</w:t>
        </w:r>
        <w:r>
          <w:rPr>
            <w:rFonts w:asciiTheme="minorHAnsi" w:eastAsiaTheme="minorEastAsia" w:hAnsiTheme="minorHAnsi" w:cstheme="minorBidi"/>
            <w:b w:val="0"/>
            <w:noProof/>
            <w:sz w:val="22"/>
            <w:szCs w:val="22"/>
          </w:rPr>
          <w:tab/>
        </w:r>
        <w:r w:rsidRPr="00A030F1">
          <w:rPr>
            <w:rStyle w:val="Hyperlink"/>
            <w:noProof/>
          </w:rPr>
          <w:t>#409.823 – SDEC Access Type</w:t>
        </w:r>
        <w:r>
          <w:rPr>
            <w:noProof/>
            <w:webHidden/>
          </w:rPr>
          <w:tab/>
        </w:r>
        <w:r>
          <w:rPr>
            <w:noProof/>
            <w:webHidden/>
          </w:rPr>
          <w:fldChar w:fldCharType="begin"/>
        </w:r>
        <w:r>
          <w:rPr>
            <w:noProof/>
            <w:webHidden/>
          </w:rPr>
          <w:instrText xml:space="preserve"> PAGEREF _Toc513557784 \h </w:instrText>
        </w:r>
        <w:r>
          <w:rPr>
            <w:noProof/>
            <w:webHidden/>
          </w:rPr>
        </w:r>
      </w:ins>
      <w:r>
        <w:rPr>
          <w:noProof/>
          <w:webHidden/>
        </w:rPr>
        <w:fldChar w:fldCharType="separate"/>
      </w:r>
      <w:ins w:id="247" w:author="Author">
        <w:r>
          <w:rPr>
            <w:noProof/>
            <w:webHidden/>
          </w:rPr>
          <w:t>62</w:t>
        </w:r>
        <w:r>
          <w:rPr>
            <w:noProof/>
            <w:webHidden/>
          </w:rPr>
          <w:fldChar w:fldCharType="end"/>
        </w:r>
        <w:r w:rsidRPr="00A030F1">
          <w:rPr>
            <w:rStyle w:val="Hyperlink"/>
            <w:noProof/>
          </w:rPr>
          <w:fldChar w:fldCharType="end"/>
        </w:r>
      </w:ins>
    </w:p>
    <w:p w14:paraId="451AFCF6" w14:textId="77777777" w:rsidR="007B066D" w:rsidRDefault="007B066D">
      <w:pPr>
        <w:pStyle w:val="TOC3"/>
        <w:rPr>
          <w:ins w:id="248" w:author="Author"/>
          <w:rFonts w:asciiTheme="minorHAnsi" w:eastAsiaTheme="minorEastAsia" w:hAnsiTheme="minorHAnsi" w:cstheme="minorBidi"/>
          <w:b w:val="0"/>
          <w:noProof/>
          <w:sz w:val="22"/>
          <w:szCs w:val="22"/>
        </w:rPr>
      </w:pPr>
      <w:ins w:id="249" w:author="Author">
        <w:r w:rsidRPr="00A030F1">
          <w:rPr>
            <w:rStyle w:val="Hyperlink"/>
            <w:noProof/>
          </w:rPr>
          <w:fldChar w:fldCharType="begin"/>
        </w:r>
        <w:r w:rsidRPr="00A030F1">
          <w:rPr>
            <w:rStyle w:val="Hyperlink"/>
            <w:noProof/>
          </w:rPr>
          <w:instrText xml:space="preserve"> </w:instrText>
        </w:r>
        <w:r>
          <w:rPr>
            <w:noProof/>
          </w:rPr>
          <w:instrText>HYPERLINK \l "_Toc513557785"</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3.5.8.</w:t>
        </w:r>
        <w:r>
          <w:rPr>
            <w:rFonts w:asciiTheme="minorHAnsi" w:eastAsiaTheme="minorEastAsia" w:hAnsiTheme="minorHAnsi" w:cstheme="minorBidi"/>
            <w:b w:val="0"/>
            <w:noProof/>
            <w:sz w:val="22"/>
            <w:szCs w:val="22"/>
          </w:rPr>
          <w:tab/>
        </w:r>
        <w:r w:rsidRPr="00A030F1">
          <w:rPr>
            <w:rStyle w:val="Hyperlink"/>
            <w:noProof/>
          </w:rPr>
          <w:t>#409.824 – SDEC Access Group Type</w:t>
        </w:r>
        <w:r>
          <w:rPr>
            <w:noProof/>
            <w:webHidden/>
          </w:rPr>
          <w:tab/>
        </w:r>
        <w:r>
          <w:rPr>
            <w:noProof/>
            <w:webHidden/>
          </w:rPr>
          <w:fldChar w:fldCharType="begin"/>
        </w:r>
        <w:r>
          <w:rPr>
            <w:noProof/>
            <w:webHidden/>
          </w:rPr>
          <w:instrText xml:space="preserve"> PAGEREF _Toc513557785 \h </w:instrText>
        </w:r>
        <w:r>
          <w:rPr>
            <w:noProof/>
            <w:webHidden/>
          </w:rPr>
        </w:r>
      </w:ins>
      <w:r>
        <w:rPr>
          <w:noProof/>
          <w:webHidden/>
        </w:rPr>
        <w:fldChar w:fldCharType="separate"/>
      </w:r>
      <w:ins w:id="250" w:author="Author">
        <w:r>
          <w:rPr>
            <w:noProof/>
            <w:webHidden/>
          </w:rPr>
          <w:t>63</w:t>
        </w:r>
        <w:r>
          <w:rPr>
            <w:noProof/>
            <w:webHidden/>
          </w:rPr>
          <w:fldChar w:fldCharType="end"/>
        </w:r>
        <w:r w:rsidRPr="00A030F1">
          <w:rPr>
            <w:rStyle w:val="Hyperlink"/>
            <w:noProof/>
          </w:rPr>
          <w:fldChar w:fldCharType="end"/>
        </w:r>
      </w:ins>
    </w:p>
    <w:p w14:paraId="37673246" w14:textId="77777777" w:rsidR="007B066D" w:rsidRDefault="007B066D">
      <w:pPr>
        <w:pStyle w:val="TOC3"/>
        <w:rPr>
          <w:ins w:id="251" w:author="Author"/>
          <w:rFonts w:asciiTheme="minorHAnsi" w:eastAsiaTheme="minorEastAsia" w:hAnsiTheme="minorHAnsi" w:cstheme="minorBidi"/>
          <w:b w:val="0"/>
          <w:noProof/>
          <w:sz w:val="22"/>
          <w:szCs w:val="22"/>
        </w:rPr>
      </w:pPr>
      <w:ins w:id="252" w:author="Author">
        <w:r w:rsidRPr="00A030F1">
          <w:rPr>
            <w:rStyle w:val="Hyperlink"/>
            <w:noProof/>
          </w:rPr>
          <w:fldChar w:fldCharType="begin"/>
        </w:r>
        <w:r w:rsidRPr="00A030F1">
          <w:rPr>
            <w:rStyle w:val="Hyperlink"/>
            <w:noProof/>
          </w:rPr>
          <w:instrText xml:space="preserve"> </w:instrText>
        </w:r>
        <w:r>
          <w:rPr>
            <w:noProof/>
          </w:rPr>
          <w:instrText>HYPERLINK \l "_Toc513557786"</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3.5.9.</w:t>
        </w:r>
        <w:r>
          <w:rPr>
            <w:rFonts w:asciiTheme="minorHAnsi" w:eastAsiaTheme="minorEastAsia" w:hAnsiTheme="minorHAnsi" w:cstheme="minorBidi"/>
            <w:b w:val="0"/>
            <w:noProof/>
            <w:sz w:val="22"/>
            <w:szCs w:val="22"/>
          </w:rPr>
          <w:tab/>
        </w:r>
        <w:r w:rsidRPr="00A030F1">
          <w:rPr>
            <w:rStyle w:val="Hyperlink"/>
            <w:noProof/>
          </w:rPr>
          <w:t>#409.831 – SDEC Resource</w:t>
        </w:r>
        <w:r>
          <w:rPr>
            <w:noProof/>
            <w:webHidden/>
          </w:rPr>
          <w:tab/>
        </w:r>
        <w:r>
          <w:rPr>
            <w:noProof/>
            <w:webHidden/>
          </w:rPr>
          <w:fldChar w:fldCharType="begin"/>
        </w:r>
        <w:r>
          <w:rPr>
            <w:noProof/>
            <w:webHidden/>
          </w:rPr>
          <w:instrText xml:space="preserve"> PAGEREF _Toc513557786 \h </w:instrText>
        </w:r>
        <w:r>
          <w:rPr>
            <w:noProof/>
            <w:webHidden/>
          </w:rPr>
        </w:r>
      </w:ins>
      <w:r>
        <w:rPr>
          <w:noProof/>
          <w:webHidden/>
        </w:rPr>
        <w:fldChar w:fldCharType="separate"/>
      </w:r>
      <w:ins w:id="253" w:author="Author">
        <w:r>
          <w:rPr>
            <w:noProof/>
            <w:webHidden/>
          </w:rPr>
          <w:t>63</w:t>
        </w:r>
        <w:r>
          <w:rPr>
            <w:noProof/>
            <w:webHidden/>
          </w:rPr>
          <w:fldChar w:fldCharType="end"/>
        </w:r>
        <w:r w:rsidRPr="00A030F1">
          <w:rPr>
            <w:rStyle w:val="Hyperlink"/>
            <w:noProof/>
          </w:rPr>
          <w:fldChar w:fldCharType="end"/>
        </w:r>
      </w:ins>
    </w:p>
    <w:p w14:paraId="0D007728" w14:textId="77777777" w:rsidR="007B066D" w:rsidRDefault="007B066D">
      <w:pPr>
        <w:pStyle w:val="TOC3"/>
        <w:rPr>
          <w:ins w:id="254" w:author="Author"/>
          <w:rFonts w:asciiTheme="minorHAnsi" w:eastAsiaTheme="minorEastAsia" w:hAnsiTheme="minorHAnsi" w:cstheme="minorBidi"/>
          <w:b w:val="0"/>
          <w:noProof/>
          <w:sz w:val="22"/>
          <w:szCs w:val="22"/>
        </w:rPr>
      </w:pPr>
      <w:ins w:id="255" w:author="Author">
        <w:r w:rsidRPr="00A030F1">
          <w:rPr>
            <w:rStyle w:val="Hyperlink"/>
            <w:noProof/>
          </w:rPr>
          <w:fldChar w:fldCharType="begin"/>
        </w:r>
        <w:r w:rsidRPr="00A030F1">
          <w:rPr>
            <w:rStyle w:val="Hyperlink"/>
            <w:noProof/>
          </w:rPr>
          <w:instrText xml:space="preserve"> </w:instrText>
        </w:r>
        <w:r>
          <w:rPr>
            <w:noProof/>
          </w:rPr>
          <w:instrText>HYPERLINK \l "_Toc513557787"</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3.5.10.</w:t>
        </w:r>
        <w:r>
          <w:rPr>
            <w:rFonts w:asciiTheme="minorHAnsi" w:eastAsiaTheme="minorEastAsia" w:hAnsiTheme="minorHAnsi" w:cstheme="minorBidi"/>
            <w:b w:val="0"/>
            <w:noProof/>
            <w:sz w:val="22"/>
            <w:szCs w:val="22"/>
          </w:rPr>
          <w:tab/>
        </w:r>
        <w:r w:rsidRPr="00A030F1">
          <w:rPr>
            <w:rStyle w:val="Hyperlink"/>
            <w:noProof/>
          </w:rPr>
          <w:t>#409.832 – SDEC Resource Group</w:t>
        </w:r>
        <w:r>
          <w:rPr>
            <w:noProof/>
            <w:webHidden/>
          </w:rPr>
          <w:tab/>
        </w:r>
        <w:r>
          <w:rPr>
            <w:noProof/>
            <w:webHidden/>
          </w:rPr>
          <w:fldChar w:fldCharType="begin"/>
        </w:r>
        <w:r>
          <w:rPr>
            <w:noProof/>
            <w:webHidden/>
          </w:rPr>
          <w:instrText xml:space="preserve"> PAGEREF _Toc513557787 \h </w:instrText>
        </w:r>
        <w:r>
          <w:rPr>
            <w:noProof/>
            <w:webHidden/>
          </w:rPr>
        </w:r>
      </w:ins>
      <w:r>
        <w:rPr>
          <w:noProof/>
          <w:webHidden/>
        </w:rPr>
        <w:fldChar w:fldCharType="separate"/>
      </w:r>
      <w:ins w:id="256" w:author="Author">
        <w:r>
          <w:rPr>
            <w:noProof/>
            <w:webHidden/>
          </w:rPr>
          <w:t>65</w:t>
        </w:r>
        <w:r>
          <w:rPr>
            <w:noProof/>
            <w:webHidden/>
          </w:rPr>
          <w:fldChar w:fldCharType="end"/>
        </w:r>
        <w:r w:rsidRPr="00A030F1">
          <w:rPr>
            <w:rStyle w:val="Hyperlink"/>
            <w:noProof/>
          </w:rPr>
          <w:fldChar w:fldCharType="end"/>
        </w:r>
      </w:ins>
    </w:p>
    <w:p w14:paraId="65E7F732" w14:textId="77777777" w:rsidR="007B066D" w:rsidRDefault="007B066D">
      <w:pPr>
        <w:pStyle w:val="TOC3"/>
        <w:rPr>
          <w:ins w:id="257" w:author="Author"/>
          <w:rFonts w:asciiTheme="minorHAnsi" w:eastAsiaTheme="minorEastAsia" w:hAnsiTheme="minorHAnsi" w:cstheme="minorBidi"/>
          <w:b w:val="0"/>
          <w:noProof/>
          <w:sz w:val="22"/>
          <w:szCs w:val="22"/>
        </w:rPr>
      </w:pPr>
      <w:ins w:id="258" w:author="Author">
        <w:r w:rsidRPr="00A030F1">
          <w:rPr>
            <w:rStyle w:val="Hyperlink"/>
            <w:noProof/>
          </w:rPr>
          <w:lastRenderedPageBreak/>
          <w:fldChar w:fldCharType="begin"/>
        </w:r>
        <w:r w:rsidRPr="00A030F1">
          <w:rPr>
            <w:rStyle w:val="Hyperlink"/>
            <w:noProof/>
          </w:rPr>
          <w:instrText xml:space="preserve"> </w:instrText>
        </w:r>
        <w:r>
          <w:rPr>
            <w:noProof/>
          </w:rPr>
          <w:instrText>HYPERLINK \l "_Toc513557788"</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3.5.11.</w:t>
        </w:r>
        <w:r>
          <w:rPr>
            <w:rFonts w:asciiTheme="minorHAnsi" w:eastAsiaTheme="minorEastAsia" w:hAnsiTheme="minorHAnsi" w:cstheme="minorBidi"/>
            <w:b w:val="0"/>
            <w:noProof/>
            <w:sz w:val="22"/>
            <w:szCs w:val="22"/>
          </w:rPr>
          <w:tab/>
        </w:r>
        <w:r w:rsidRPr="00A030F1">
          <w:rPr>
            <w:rStyle w:val="Hyperlink"/>
            <w:noProof/>
          </w:rPr>
          <w:t>#409.833 – SDEC Resource User</w:t>
        </w:r>
        <w:r>
          <w:rPr>
            <w:noProof/>
            <w:webHidden/>
          </w:rPr>
          <w:tab/>
        </w:r>
        <w:r>
          <w:rPr>
            <w:noProof/>
            <w:webHidden/>
          </w:rPr>
          <w:fldChar w:fldCharType="begin"/>
        </w:r>
        <w:r>
          <w:rPr>
            <w:noProof/>
            <w:webHidden/>
          </w:rPr>
          <w:instrText xml:space="preserve"> PAGEREF _Toc513557788 \h </w:instrText>
        </w:r>
        <w:r>
          <w:rPr>
            <w:noProof/>
            <w:webHidden/>
          </w:rPr>
        </w:r>
      </w:ins>
      <w:r>
        <w:rPr>
          <w:noProof/>
          <w:webHidden/>
        </w:rPr>
        <w:fldChar w:fldCharType="separate"/>
      </w:r>
      <w:ins w:id="259" w:author="Author">
        <w:r>
          <w:rPr>
            <w:noProof/>
            <w:webHidden/>
          </w:rPr>
          <w:t>66</w:t>
        </w:r>
        <w:r>
          <w:rPr>
            <w:noProof/>
            <w:webHidden/>
          </w:rPr>
          <w:fldChar w:fldCharType="end"/>
        </w:r>
        <w:r w:rsidRPr="00A030F1">
          <w:rPr>
            <w:rStyle w:val="Hyperlink"/>
            <w:noProof/>
          </w:rPr>
          <w:fldChar w:fldCharType="end"/>
        </w:r>
      </w:ins>
    </w:p>
    <w:p w14:paraId="0F0325D0" w14:textId="77777777" w:rsidR="007B066D" w:rsidRDefault="007B066D">
      <w:pPr>
        <w:pStyle w:val="TOC3"/>
        <w:rPr>
          <w:ins w:id="260" w:author="Author"/>
          <w:rFonts w:asciiTheme="minorHAnsi" w:eastAsiaTheme="minorEastAsia" w:hAnsiTheme="minorHAnsi" w:cstheme="minorBidi"/>
          <w:b w:val="0"/>
          <w:noProof/>
          <w:sz w:val="22"/>
          <w:szCs w:val="22"/>
        </w:rPr>
      </w:pPr>
      <w:ins w:id="261" w:author="Author">
        <w:r w:rsidRPr="00A030F1">
          <w:rPr>
            <w:rStyle w:val="Hyperlink"/>
            <w:noProof/>
          </w:rPr>
          <w:fldChar w:fldCharType="begin"/>
        </w:r>
        <w:r w:rsidRPr="00A030F1">
          <w:rPr>
            <w:rStyle w:val="Hyperlink"/>
            <w:noProof/>
          </w:rPr>
          <w:instrText xml:space="preserve"> </w:instrText>
        </w:r>
        <w:r>
          <w:rPr>
            <w:noProof/>
          </w:rPr>
          <w:instrText>HYPERLINK \l "_Toc513557789"</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3.5.12.</w:t>
        </w:r>
        <w:r>
          <w:rPr>
            <w:rFonts w:asciiTheme="minorHAnsi" w:eastAsiaTheme="minorEastAsia" w:hAnsiTheme="minorHAnsi" w:cstheme="minorBidi"/>
            <w:b w:val="0"/>
            <w:noProof/>
            <w:sz w:val="22"/>
            <w:szCs w:val="22"/>
          </w:rPr>
          <w:tab/>
        </w:r>
        <w:r w:rsidRPr="00A030F1">
          <w:rPr>
            <w:rStyle w:val="Hyperlink"/>
            <w:noProof/>
          </w:rPr>
          <w:t>#409.834 – SDEC Additional Resource</w:t>
        </w:r>
        <w:r>
          <w:rPr>
            <w:noProof/>
            <w:webHidden/>
          </w:rPr>
          <w:tab/>
        </w:r>
        <w:r>
          <w:rPr>
            <w:noProof/>
            <w:webHidden/>
          </w:rPr>
          <w:fldChar w:fldCharType="begin"/>
        </w:r>
        <w:r>
          <w:rPr>
            <w:noProof/>
            <w:webHidden/>
          </w:rPr>
          <w:instrText xml:space="preserve"> PAGEREF _Toc513557789 \h </w:instrText>
        </w:r>
        <w:r>
          <w:rPr>
            <w:noProof/>
            <w:webHidden/>
          </w:rPr>
        </w:r>
      </w:ins>
      <w:r>
        <w:rPr>
          <w:noProof/>
          <w:webHidden/>
        </w:rPr>
        <w:fldChar w:fldCharType="separate"/>
      </w:r>
      <w:ins w:id="262" w:author="Author">
        <w:r>
          <w:rPr>
            <w:noProof/>
            <w:webHidden/>
          </w:rPr>
          <w:t>67</w:t>
        </w:r>
        <w:r>
          <w:rPr>
            <w:noProof/>
            <w:webHidden/>
          </w:rPr>
          <w:fldChar w:fldCharType="end"/>
        </w:r>
        <w:r w:rsidRPr="00A030F1">
          <w:rPr>
            <w:rStyle w:val="Hyperlink"/>
            <w:noProof/>
          </w:rPr>
          <w:fldChar w:fldCharType="end"/>
        </w:r>
      </w:ins>
    </w:p>
    <w:p w14:paraId="06CE5E94" w14:textId="77777777" w:rsidR="007B066D" w:rsidRDefault="007B066D">
      <w:pPr>
        <w:pStyle w:val="TOC3"/>
        <w:rPr>
          <w:ins w:id="263" w:author="Author"/>
          <w:rFonts w:asciiTheme="minorHAnsi" w:eastAsiaTheme="minorEastAsia" w:hAnsiTheme="minorHAnsi" w:cstheme="minorBidi"/>
          <w:b w:val="0"/>
          <w:noProof/>
          <w:sz w:val="22"/>
          <w:szCs w:val="22"/>
        </w:rPr>
      </w:pPr>
      <w:ins w:id="264" w:author="Author">
        <w:r w:rsidRPr="00A030F1">
          <w:rPr>
            <w:rStyle w:val="Hyperlink"/>
            <w:noProof/>
          </w:rPr>
          <w:fldChar w:fldCharType="begin"/>
        </w:r>
        <w:r w:rsidRPr="00A030F1">
          <w:rPr>
            <w:rStyle w:val="Hyperlink"/>
            <w:noProof/>
          </w:rPr>
          <w:instrText xml:space="preserve"> </w:instrText>
        </w:r>
        <w:r>
          <w:rPr>
            <w:noProof/>
          </w:rPr>
          <w:instrText>HYPERLINK \l "_Toc513557790"</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3.5.13.</w:t>
        </w:r>
        <w:r>
          <w:rPr>
            <w:rFonts w:asciiTheme="minorHAnsi" w:eastAsiaTheme="minorEastAsia" w:hAnsiTheme="minorHAnsi" w:cstheme="minorBidi"/>
            <w:b w:val="0"/>
            <w:noProof/>
            <w:sz w:val="22"/>
            <w:szCs w:val="22"/>
          </w:rPr>
          <w:tab/>
        </w:r>
        <w:r w:rsidRPr="00A030F1">
          <w:rPr>
            <w:rStyle w:val="Hyperlink"/>
            <w:noProof/>
          </w:rPr>
          <w:t>#409.84 – SDEC Appointment</w:t>
        </w:r>
        <w:r>
          <w:rPr>
            <w:noProof/>
            <w:webHidden/>
          </w:rPr>
          <w:tab/>
        </w:r>
        <w:r>
          <w:rPr>
            <w:noProof/>
            <w:webHidden/>
          </w:rPr>
          <w:fldChar w:fldCharType="begin"/>
        </w:r>
        <w:r>
          <w:rPr>
            <w:noProof/>
            <w:webHidden/>
          </w:rPr>
          <w:instrText xml:space="preserve"> PAGEREF _Toc513557790 \h </w:instrText>
        </w:r>
        <w:r>
          <w:rPr>
            <w:noProof/>
            <w:webHidden/>
          </w:rPr>
        </w:r>
      </w:ins>
      <w:r>
        <w:rPr>
          <w:noProof/>
          <w:webHidden/>
        </w:rPr>
        <w:fldChar w:fldCharType="separate"/>
      </w:r>
      <w:ins w:id="265" w:author="Author">
        <w:r>
          <w:rPr>
            <w:noProof/>
            <w:webHidden/>
          </w:rPr>
          <w:t>67</w:t>
        </w:r>
        <w:r>
          <w:rPr>
            <w:noProof/>
            <w:webHidden/>
          </w:rPr>
          <w:fldChar w:fldCharType="end"/>
        </w:r>
        <w:r w:rsidRPr="00A030F1">
          <w:rPr>
            <w:rStyle w:val="Hyperlink"/>
            <w:noProof/>
          </w:rPr>
          <w:fldChar w:fldCharType="end"/>
        </w:r>
      </w:ins>
    </w:p>
    <w:p w14:paraId="360F0837" w14:textId="77777777" w:rsidR="007B066D" w:rsidRDefault="007B066D">
      <w:pPr>
        <w:pStyle w:val="TOC3"/>
        <w:rPr>
          <w:ins w:id="266" w:author="Author"/>
          <w:rFonts w:asciiTheme="minorHAnsi" w:eastAsiaTheme="minorEastAsia" w:hAnsiTheme="minorHAnsi" w:cstheme="minorBidi"/>
          <w:b w:val="0"/>
          <w:noProof/>
          <w:sz w:val="22"/>
          <w:szCs w:val="22"/>
        </w:rPr>
      </w:pPr>
      <w:ins w:id="267" w:author="Author">
        <w:r w:rsidRPr="00A030F1">
          <w:rPr>
            <w:rStyle w:val="Hyperlink"/>
            <w:noProof/>
          </w:rPr>
          <w:fldChar w:fldCharType="begin"/>
        </w:r>
        <w:r w:rsidRPr="00A030F1">
          <w:rPr>
            <w:rStyle w:val="Hyperlink"/>
            <w:noProof/>
          </w:rPr>
          <w:instrText xml:space="preserve"> </w:instrText>
        </w:r>
        <w:r>
          <w:rPr>
            <w:noProof/>
          </w:rPr>
          <w:instrText>HYPERLINK \l "_Toc513557791"</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3.5.14.</w:t>
        </w:r>
        <w:r>
          <w:rPr>
            <w:rFonts w:asciiTheme="minorHAnsi" w:eastAsiaTheme="minorEastAsia" w:hAnsiTheme="minorHAnsi" w:cstheme="minorBidi"/>
            <w:b w:val="0"/>
            <w:noProof/>
            <w:sz w:val="22"/>
            <w:szCs w:val="22"/>
          </w:rPr>
          <w:tab/>
        </w:r>
        <w:r w:rsidRPr="00A030F1">
          <w:rPr>
            <w:rStyle w:val="Hyperlink"/>
            <w:noProof/>
          </w:rPr>
          <w:t>#409.845 – SDEC Preferences and Special Needs</w:t>
        </w:r>
        <w:r>
          <w:rPr>
            <w:noProof/>
            <w:webHidden/>
          </w:rPr>
          <w:tab/>
        </w:r>
        <w:r>
          <w:rPr>
            <w:noProof/>
            <w:webHidden/>
          </w:rPr>
          <w:fldChar w:fldCharType="begin"/>
        </w:r>
        <w:r>
          <w:rPr>
            <w:noProof/>
            <w:webHidden/>
          </w:rPr>
          <w:instrText xml:space="preserve"> PAGEREF _Toc513557791 \h </w:instrText>
        </w:r>
        <w:r>
          <w:rPr>
            <w:noProof/>
            <w:webHidden/>
          </w:rPr>
        </w:r>
      </w:ins>
      <w:r>
        <w:rPr>
          <w:noProof/>
          <w:webHidden/>
        </w:rPr>
        <w:fldChar w:fldCharType="separate"/>
      </w:r>
      <w:ins w:id="268" w:author="Author">
        <w:r>
          <w:rPr>
            <w:noProof/>
            <w:webHidden/>
          </w:rPr>
          <w:t>69</w:t>
        </w:r>
        <w:r>
          <w:rPr>
            <w:noProof/>
            <w:webHidden/>
          </w:rPr>
          <w:fldChar w:fldCharType="end"/>
        </w:r>
        <w:r w:rsidRPr="00A030F1">
          <w:rPr>
            <w:rStyle w:val="Hyperlink"/>
            <w:noProof/>
          </w:rPr>
          <w:fldChar w:fldCharType="end"/>
        </w:r>
      </w:ins>
    </w:p>
    <w:p w14:paraId="79BB0583" w14:textId="77777777" w:rsidR="007B066D" w:rsidRDefault="007B066D">
      <w:pPr>
        <w:pStyle w:val="TOC3"/>
        <w:rPr>
          <w:ins w:id="269" w:author="Author"/>
          <w:rFonts w:asciiTheme="minorHAnsi" w:eastAsiaTheme="minorEastAsia" w:hAnsiTheme="minorHAnsi" w:cstheme="minorBidi"/>
          <w:b w:val="0"/>
          <w:noProof/>
          <w:sz w:val="22"/>
          <w:szCs w:val="22"/>
        </w:rPr>
      </w:pPr>
      <w:ins w:id="270" w:author="Author">
        <w:r w:rsidRPr="00A030F1">
          <w:rPr>
            <w:rStyle w:val="Hyperlink"/>
            <w:noProof/>
          </w:rPr>
          <w:fldChar w:fldCharType="begin"/>
        </w:r>
        <w:r w:rsidRPr="00A030F1">
          <w:rPr>
            <w:rStyle w:val="Hyperlink"/>
            <w:noProof/>
          </w:rPr>
          <w:instrText xml:space="preserve"> </w:instrText>
        </w:r>
        <w:r>
          <w:rPr>
            <w:noProof/>
          </w:rPr>
          <w:instrText>HYPERLINK \l "_Toc513557792"</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3.5.15.</w:t>
        </w:r>
        <w:r>
          <w:rPr>
            <w:rFonts w:asciiTheme="minorHAnsi" w:eastAsiaTheme="minorEastAsia" w:hAnsiTheme="minorHAnsi" w:cstheme="minorBidi"/>
            <w:b w:val="0"/>
            <w:noProof/>
            <w:sz w:val="22"/>
            <w:szCs w:val="22"/>
          </w:rPr>
          <w:tab/>
        </w:r>
        <w:r w:rsidRPr="00A030F1">
          <w:rPr>
            <w:rStyle w:val="Hyperlink"/>
            <w:noProof/>
          </w:rPr>
          <w:t>#409.85 – SDEC APPT Request</w:t>
        </w:r>
        <w:r>
          <w:rPr>
            <w:noProof/>
            <w:webHidden/>
          </w:rPr>
          <w:tab/>
        </w:r>
        <w:r>
          <w:rPr>
            <w:noProof/>
            <w:webHidden/>
          </w:rPr>
          <w:fldChar w:fldCharType="begin"/>
        </w:r>
        <w:r>
          <w:rPr>
            <w:noProof/>
            <w:webHidden/>
          </w:rPr>
          <w:instrText xml:space="preserve"> PAGEREF _Toc513557792 \h </w:instrText>
        </w:r>
        <w:r>
          <w:rPr>
            <w:noProof/>
            <w:webHidden/>
          </w:rPr>
        </w:r>
      </w:ins>
      <w:r>
        <w:rPr>
          <w:noProof/>
          <w:webHidden/>
        </w:rPr>
        <w:fldChar w:fldCharType="separate"/>
      </w:r>
      <w:ins w:id="271" w:author="Author">
        <w:r>
          <w:rPr>
            <w:noProof/>
            <w:webHidden/>
          </w:rPr>
          <w:t>69</w:t>
        </w:r>
        <w:r>
          <w:rPr>
            <w:noProof/>
            <w:webHidden/>
          </w:rPr>
          <w:fldChar w:fldCharType="end"/>
        </w:r>
        <w:r w:rsidRPr="00A030F1">
          <w:rPr>
            <w:rStyle w:val="Hyperlink"/>
            <w:noProof/>
          </w:rPr>
          <w:fldChar w:fldCharType="end"/>
        </w:r>
      </w:ins>
    </w:p>
    <w:p w14:paraId="16CF6323" w14:textId="77777777" w:rsidR="007B066D" w:rsidRDefault="007B066D">
      <w:pPr>
        <w:pStyle w:val="TOC3"/>
        <w:rPr>
          <w:ins w:id="272" w:author="Author"/>
          <w:rFonts w:asciiTheme="minorHAnsi" w:eastAsiaTheme="minorEastAsia" w:hAnsiTheme="minorHAnsi" w:cstheme="minorBidi"/>
          <w:b w:val="0"/>
          <w:noProof/>
          <w:sz w:val="22"/>
          <w:szCs w:val="22"/>
        </w:rPr>
      </w:pPr>
      <w:ins w:id="273" w:author="Author">
        <w:r w:rsidRPr="00A030F1">
          <w:rPr>
            <w:rStyle w:val="Hyperlink"/>
            <w:noProof/>
          </w:rPr>
          <w:fldChar w:fldCharType="begin"/>
        </w:r>
        <w:r w:rsidRPr="00A030F1">
          <w:rPr>
            <w:rStyle w:val="Hyperlink"/>
            <w:noProof/>
          </w:rPr>
          <w:instrText xml:space="preserve"> </w:instrText>
        </w:r>
        <w:r>
          <w:rPr>
            <w:noProof/>
          </w:rPr>
          <w:instrText>HYPERLINK \l "_Toc513557793"</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3.5.16.</w:t>
        </w:r>
        <w:r>
          <w:rPr>
            <w:rFonts w:asciiTheme="minorHAnsi" w:eastAsiaTheme="minorEastAsia" w:hAnsiTheme="minorHAnsi" w:cstheme="minorBidi"/>
            <w:b w:val="0"/>
            <w:noProof/>
            <w:sz w:val="22"/>
            <w:szCs w:val="22"/>
          </w:rPr>
          <w:tab/>
        </w:r>
        <w:r w:rsidRPr="00A030F1">
          <w:rPr>
            <w:rStyle w:val="Hyperlink"/>
            <w:noProof/>
          </w:rPr>
          <w:t>#409.3 – SD Wait List</w:t>
        </w:r>
        <w:r>
          <w:rPr>
            <w:noProof/>
            <w:webHidden/>
          </w:rPr>
          <w:tab/>
        </w:r>
        <w:r>
          <w:rPr>
            <w:noProof/>
            <w:webHidden/>
          </w:rPr>
          <w:fldChar w:fldCharType="begin"/>
        </w:r>
        <w:r>
          <w:rPr>
            <w:noProof/>
            <w:webHidden/>
          </w:rPr>
          <w:instrText xml:space="preserve"> PAGEREF _Toc513557793 \h </w:instrText>
        </w:r>
        <w:r>
          <w:rPr>
            <w:noProof/>
            <w:webHidden/>
          </w:rPr>
        </w:r>
      </w:ins>
      <w:r>
        <w:rPr>
          <w:noProof/>
          <w:webHidden/>
        </w:rPr>
        <w:fldChar w:fldCharType="separate"/>
      </w:r>
      <w:ins w:id="274" w:author="Author">
        <w:r>
          <w:rPr>
            <w:noProof/>
            <w:webHidden/>
          </w:rPr>
          <w:t>76</w:t>
        </w:r>
        <w:r>
          <w:rPr>
            <w:noProof/>
            <w:webHidden/>
          </w:rPr>
          <w:fldChar w:fldCharType="end"/>
        </w:r>
        <w:r w:rsidRPr="00A030F1">
          <w:rPr>
            <w:rStyle w:val="Hyperlink"/>
            <w:noProof/>
          </w:rPr>
          <w:fldChar w:fldCharType="end"/>
        </w:r>
      </w:ins>
    </w:p>
    <w:p w14:paraId="2D1AE299" w14:textId="77777777" w:rsidR="007B066D" w:rsidRDefault="007B066D">
      <w:pPr>
        <w:pStyle w:val="TOC2"/>
        <w:rPr>
          <w:ins w:id="275" w:author="Author"/>
          <w:rFonts w:asciiTheme="minorHAnsi" w:eastAsiaTheme="minorEastAsia" w:hAnsiTheme="minorHAnsi" w:cstheme="minorBidi"/>
          <w:b w:val="0"/>
          <w:noProof/>
          <w:sz w:val="22"/>
          <w:szCs w:val="22"/>
        </w:rPr>
      </w:pPr>
      <w:ins w:id="276" w:author="Author">
        <w:r w:rsidRPr="00A030F1">
          <w:rPr>
            <w:rStyle w:val="Hyperlink"/>
            <w:noProof/>
          </w:rPr>
          <w:fldChar w:fldCharType="begin"/>
        </w:r>
        <w:r w:rsidRPr="00A030F1">
          <w:rPr>
            <w:rStyle w:val="Hyperlink"/>
            <w:noProof/>
          </w:rPr>
          <w:instrText xml:space="preserve"> </w:instrText>
        </w:r>
        <w:r>
          <w:rPr>
            <w:noProof/>
          </w:rPr>
          <w:instrText>HYPERLINK \l "_Toc513557794"</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w:t>
        </w:r>
        <w:r>
          <w:rPr>
            <w:rFonts w:asciiTheme="minorHAnsi" w:eastAsiaTheme="minorEastAsia" w:hAnsiTheme="minorHAnsi" w:cstheme="minorBidi"/>
            <w:b w:val="0"/>
            <w:noProof/>
            <w:sz w:val="22"/>
            <w:szCs w:val="22"/>
          </w:rPr>
          <w:tab/>
        </w:r>
        <w:r w:rsidRPr="00A030F1">
          <w:rPr>
            <w:rStyle w:val="Hyperlink"/>
            <w:noProof/>
          </w:rPr>
          <w:t>Table File</w:t>
        </w:r>
        <w:r>
          <w:rPr>
            <w:noProof/>
            <w:webHidden/>
          </w:rPr>
          <w:tab/>
        </w:r>
        <w:r>
          <w:rPr>
            <w:noProof/>
            <w:webHidden/>
          </w:rPr>
          <w:fldChar w:fldCharType="begin"/>
        </w:r>
        <w:r>
          <w:rPr>
            <w:noProof/>
            <w:webHidden/>
          </w:rPr>
          <w:instrText xml:space="preserve"> PAGEREF _Toc513557794 \h </w:instrText>
        </w:r>
        <w:r>
          <w:rPr>
            <w:noProof/>
            <w:webHidden/>
          </w:rPr>
        </w:r>
      </w:ins>
      <w:r>
        <w:rPr>
          <w:noProof/>
          <w:webHidden/>
        </w:rPr>
        <w:fldChar w:fldCharType="separate"/>
      </w:r>
      <w:ins w:id="277" w:author="Author">
        <w:r>
          <w:rPr>
            <w:noProof/>
            <w:webHidden/>
          </w:rPr>
          <w:t>77</w:t>
        </w:r>
        <w:r>
          <w:rPr>
            <w:noProof/>
            <w:webHidden/>
          </w:rPr>
          <w:fldChar w:fldCharType="end"/>
        </w:r>
        <w:r w:rsidRPr="00A030F1">
          <w:rPr>
            <w:rStyle w:val="Hyperlink"/>
            <w:noProof/>
          </w:rPr>
          <w:fldChar w:fldCharType="end"/>
        </w:r>
      </w:ins>
    </w:p>
    <w:p w14:paraId="7B73D9DA" w14:textId="77777777" w:rsidR="007B066D" w:rsidRDefault="007B066D">
      <w:pPr>
        <w:pStyle w:val="TOC3"/>
        <w:rPr>
          <w:ins w:id="278" w:author="Author"/>
          <w:rFonts w:asciiTheme="minorHAnsi" w:eastAsiaTheme="minorEastAsia" w:hAnsiTheme="minorHAnsi" w:cstheme="minorBidi"/>
          <w:b w:val="0"/>
          <w:noProof/>
          <w:sz w:val="22"/>
          <w:szCs w:val="22"/>
        </w:rPr>
      </w:pPr>
      <w:ins w:id="279" w:author="Author">
        <w:r w:rsidRPr="00A030F1">
          <w:rPr>
            <w:rStyle w:val="Hyperlink"/>
            <w:noProof/>
          </w:rPr>
          <w:fldChar w:fldCharType="begin"/>
        </w:r>
        <w:r w:rsidRPr="00A030F1">
          <w:rPr>
            <w:rStyle w:val="Hyperlink"/>
            <w:noProof/>
          </w:rPr>
          <w:instrText xml:space="preserve"> </w:instrText>
        </w:r>
        <w:r>
          <w:rPr>
            <w:noProof/>
          </w:rPr>
          <w:instrText>HYPERLINK \l "_Toc513557795"</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3.6.1.</w:t>
        </w:r>
        <w:r>
          <w:rPr>
            <w:rFonts w:asciiTheme="minorHAnsi" w:eastAsiaTheme="minorEastAsia" w:hAnsiTheme="minorHAnsi" w:cstheme="minorBidi"/>
            <w:b w:val="0"/>
            <w:noProof/>
            <w:sz w:val="22"/>
            <w:szCs w:val="22"/>
          </w:rPr>
          <w:tab/>
        </w:r>
        <w:r w:rsidRPr="00A030F1">
          <w:rPr>
            <w:rStyle w:val="Hyperlink"/>
            <w:noProof/>
          </w:rPr>
          <w:t>#403.5 – RECALL REMINDERS FILE</w:t>
        </w:r>
        <w:r>
          <w:rPr>
            <w:noProof/>
            <w:webHidden/>
          </w:rPr>
          <w:tab/>
        </w:r>
        <w:r>
          <w:rPr>
            <w:noProof/>
            <w:webHidden/>
          </w:rPr>
          <w:fldChar w:fldCharType="begin"/>
        </w:r>
        <w:r>
          <w:rPr>
            <w:noProof/>
            <w:webHidden/>
          </w:rPr>
          <w:instrText xml:space="preserve"> PAGEREF _Toc513557795 \h </w:instrText>
        </w:r>
        <w:r>
          <w:rPr>
            <w:noProof/>
            <w:webHidden/>
          </w:rPr>
        </w:r>
      </w:ins>
      <w:r>
        <w:rPr>
          <w:noProof/>
          <w:webHidden/>
        </w:rPr>
        <w:fldChar w:fldCharType="separate"/>
      </w:r>
      <w:ins w:id="280" w:author="Author">
        <w:r>
          <w:rPr>
            <w:noProof/>
            <w:webHidden/>
          </w:rPr>
          <w:t>77</w:t>
        </w:r>
        <w:r>
          <w:rPr>
            <w:noProof/>
            <w:webHidden/>
          </w:rPr>
          <w:fldChar w:fldCharType="end"/>
        </w:r>
        <w:r w:rsidRPr="00A030F1">
          <w:rPr>
            <w:rStyle w:val="Hyperlink"/>
            <w:noProof/>
          </w:rPr>
          <w:fldChar w:fldCharType="end"/>
        </w:r>
      </w:ins>
    </w:p>
    <w:p w14:paraId="26796AF8" w14:textId="77777777" w:rsidR="007B066D" w:rsidRDefault="007B066D">
      <w:pPr>
        <w:pStyle w:val="TOC3"/>
        <w:rPr>
          <w:ins w:id="281" w:author="Author"/>
          <w:rFonts w:asciiTheme="minorHAnsi" w:eastAsiaTheme="minorEastAsia" w:hAnsiTheme="minorHAnsi" w:cstheme="minorBidi"/>
          <w:b w:val="0"/>
          <w:noProof/>
          <w:sz w:val="22"/>
          <w:szCs w:val="22"/>
        </w:rPr>
      </w:pPr>
      <w:ins w:id="282" w:author="Author">
        <w:r w:rsidRPr="00A030F1">
          <w:rPr>
            <w:rStyle w:val="Hyperlink"/>
            <w:noProof/>
          </w:rPr>
          <w:fldChar w:fldCharType="begin"/>
        </w:r>
        <w:r w:rsidRPr="00A030F1">
          <w:rPr>
            <w:rStyle w:val="Hyperlink"/>
            <w:noProof/>
          </w:rPr>
          <w:instrText xml:space="preserve"> </w:instrText>
        </w:r>
        <w:r>
          <w:rPr>
            <w:noProof/>
          </w:rPr>
          <w:instrText>HYPERLINK \l "_Toc513557796"</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3.6.2.</w:t>
        </w:r>
        <w:r>
          <w:rPr>
            <w:rFonts w:asciiTheme="minorHAnsi" w:eastAsiaTheme="minorEastAsia" w:hAnsiTheme="minorHAnsi" w:cstheme="minorBidi"/>
            <w:b w:val="0"/>
            <w:noProof/>
            <w:sz w:val="22"/>
            <w:szCs w:val="22"/>
          </w:rPr>
          <w:tab/>
        </w:r>
        <w:r w:rsidRPr="00A030F1">
          <w:rPr>
            <w:rStyle w:val="Hyperlink"/>
            <w:noProof/>
          </w:rPr>
          <w:t>#403.56 – RECALL REMINDERS REMOVED</w:t>
        </w:r>
        <w:r>
          <w:rPr>
            <w:noProof/>
            <w:webHidden/>
          </w:rPr>
          <w:tab/>
        </w:r>
        <w:r>
          <w:rPr>
            <w:noProof/>
            <w:webHidden/>
          </w:rPr>
          <w:fldChar w:fldCharType="begin"/>
        </w:r>
        <w:r>
          <w:rPr>
            <w:noProof/>
            <w:webHidden/>
          </w:rPr>
          <w:instrText xml:space="preserve"> PAGEREF _Toc513557796 \h </w:instrText>
        </w:r>
        <w:r>
          <w:rPr>
            <w:noProof/>
            <w:webHidden/>
          </w:rPr>
        </w:r>
      </w:ins>
      <w:r>
        <w:rPr>
          <w:noProof/>
          <w:webHidden/>
        </w:rPr>
        <w:fldChar w:fldCharType="separate"/>
      </w:r>
      <w:ins w:id="283" w:author="Author">
        <w:r>
          <w:rPr>
            <w:noProof/>
            <w:webHidden/>
          </w:rPr>
          <w:t>84</w:t>
        </w:r>
        <w:r>
          <w:rPr>
            <w:noProof/>
            <w:webHidden/>
          </w:rPr>
          <w:fldChar w:fldCharType="end"/>
        </w:r>
        <w:r w:rsidRPr="00A030F1">
          <w:rPr>
            <w:rStyle w:val="Hyperlink"/>
            <w:noProof/>
          </w:rPr>
          <w:fldChar w:fldCharType="end"/>
        </w:r>
      </w:ins>
    </w:p>
    <w:p w14:paraId="1B097FCB" w14:textId="77777777" w:rsidR="007B066D" w:rsidRDefault="007B066D">
      <w:pPr>
        <w:pStyle w:val="TOC3"/>
        <w:rPr>
          <w:ins w:id="284" w:author="Author"/>
          <w:rFonts w:asciiTheme="minorHAnsi" w:eastAsiaTheme="minorEastAsia" w:hAnsiTheme="minorHAnsi" w:cstheme="minorBidi"/>
          <w:b w:val="0"/>
          <w:noProof/>
          <w:sz w:val="22"/>
          <w:szCs w:val="22"/>
        </w:rPr>
      </w:pPr>
      <w:ins w:id="285" w:author="Author">
        <w:r w:rsidRPr="00A030F1">
          <w:rPr>
            <w:rStyle w:val="Hyperlink"/>
            <w:noProof/>
          </w:rPr>
          <w:fldChar w:fldCharType="begin"/>
        </w:r>
        <w:r w:rsidRPr="00A030F1">
          <w:rPr>
            <w:rStyle w:val="Hyperlink"/>
            <w:noProof/>
          </w:rPr>
          <w:instrText xml:space="preserve"> </w:instrText>
        </w:r>
        <w:r>
          <w:rPr>
            <w:noProof/>
          </w:rPr>
          <w:instrText>HYPERLINK \l "_Toc513557797"</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3.6.3.</w:t>
        </w:r>
        <w:r>
          <w:rPr>
            <w:rFonts w:asciiTheme="minorHAnsi" w:eastAsiaTheme="minorEastAsia" w:hAnsiTheme="minorHAnsi" w:cstheme="minorBidi"/>
            <w:b w:val="0"/>
            <w:noProof/>
            <w:sz w:val="22"/>
            <w:szCs w:val="22"/>
          </w:rPr>
          <w:tab/>
        </w:r>
        <w:r w:rsidRPr="00A030F1">
          <w:rPr>
            <w:rStyle w:val="Hyperlink"/>
            <w:noProof/>
          </w:rPr>
          <w:t>#409.3 – SD WAIT LIST</w:t>
        </w:r>
        <w:r>
          <w:rPr>
            <w:noProof/>
            <w:webHidden/>
          </w:rPr>
          <w:tab/>
        </w:r>
        <w:r>
          <w:rPr>
            <w:noProof/>
            <w:webHidden/>
          </w:rPr>
          <w:fldChar w:fldCharType="begin"/>
        </w:r>
        <w:r>
          <w:rPr>
            <w:noProof/>
            <w:webHidden/>
          </w:rPr>
          <w:instrText xml:space="preserve"> PAGEREF _Toc513557797 \h </w:instrText>
        </w:r>
        <w:r>
          <w:rPr>
            <w:noProof/>
            <w:webHidden/>
          </w:rPr>
        </w:r>
      </w:ins>
      <w:r>
        <w:rPr>
          <w:noProof/>
          <w:webHidden/>
        </w:rPr>
        <w:fldChar w:fldCharType="separate"/>
      </w:r>
      <w:ins w:id="286" w:author="Author">
        <w:r>
          <w:rPr>
            <w:noProof/>
            <w:webHidden/>
          </w:rPr>
          <w:t>90</w:t>
        </w:r>
        <w:r>
          <w:rPr>
            <w:noProof/>
            <w:webHidden/>
          </w:rPr>
          <w:fldChar w:fldCharType="end"/>
        </w:r>
        <w:r w:rsidRPr="00A030F1">
          <w:rPr>
            <w:rStyle w:val="Hyperlink"/>
            <w:noProof/>
          </w:rPr>
          <w:fldChar w:fldCharType="end"/>
        </w:r>
      </w:ins>
    </w:p>
    <w:p w14:paraId="56783E1A" w14:textId="77777777" w:rsidR="007B066D" w:rsidRDefault="007B066D">
      <w:pPr>
        <w:pStyle w:val="TOC3"/>
        <w:rPr>
          <w:ins w:id="287" w:author="Author"/>
          <w:rFonts w:asciiTheme="minorHAnsi" w:eastAsiaTheme="minorEastAsia" w:hAnsiTheme="minorHAnsi" w:cstheme="minorBidi"/>
          <w:b w:val="0"/>
          <w:noProof/>
          <w:sz w:val="22"/>
          <w:szCs w:val="22"/>
        </w:rPr>
      </w:pPr>
      <w:ins w:id="288" w:author="Author">
        <w:r w:rsidRPr="00A030F1">
          <w:rPr>
            <w:rStyle w:val="Hyperlink"/>
            <w:noProof/>
          </w:rPr>
          <w:fldChar w:fldCharType="begin"/>
        </w:r>
        <w:r w:rsidRPr="00A030F1">
          <w:rPr>
            <w:rStyle w:val="Hyperlink"/>
            <w:noProof/>
          </w:rPr>
          <w:instrText xml:space="preserve"> </w:instrText>
        </w:r>
        <w:r>
          <w:rPr>
            <w:noProof/>
          </w:rPr>
          <w:instrText>HYPERLINK \l "_Toc513557798"</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3.6.4.</w:t>
        </w:r>
        <w:r>
          <w:rPr>
            <w:rFonts w:asciiTheme="minorHAnsi" w:eastAsiaTheme="minorEastAsia" w:hAnsiTheme="minorHAnsi" w:cstheme="minorBidi"/>
            <w:b w:val="0"/>
            <w:noProof/>
            <w:sz w:val="22"/>
            <w:szCs w:val="22"/>
          </w:rPr>
          <w:tab/>
        </w:r>
        <w:r w:rsidRPr="00A030F1">
          <w:rPr>
            <w:rStyle w:val="Hyperlink"/>
            <w:noProof/>
          </w:rPr>
          <w:t>#403.5 – RECALL REMINDERS</w:t>
        </w:r>
        <w:r>
          <w:rPr>
            <w:noProof/>
            <w:webHidden/>
          </w:rPr>
          <w:tab/>
        </w:r>
        <w:r>
          <w:rPr>
            <w:noProof/>
            <w:webHidden/>
          </w:rPr>
          <w:fldChar w:fldCharType="begin"/>
        </w:r>
        <w:r>
          <w:rPr>
            <w:noProof/>
            <w:webHidden/>
          </w:rPr>
          <w:instrText xml:space="preserve"> PAGEREF _Toc513557798 \h </w:instrText>
        </w:r>
        <w:r>
          <w:rPr>
            <w:noProof/>
            <w:webHidden/>
          </w:rPr>
        </w:r>
      </w:ins>
      <w:r>
        <w:rPr>
          <w:noProof/>
          <w:webHidden/>
        </w:rPr>
        <w:fldChar w:fldCharType="separate"/>
      </w:r>
      <w:ins w:id="289" w:author="Author">
        <w:r>
          <w:rPr>
            <w:noProof/>
            <w:webHidden/>
          </w:rPr>
          <w:t>114</w:t>
        </w:r>
        <w:r>
          <w:rPr>
            <w:noProof/>
            <w:webHidden/>
          </w:rPr>
          <w:fldChar w:fldCharType="end"/>
        </w:r>
        <w:r w:rsidRPr="00A030F1">
          <w:rPr>
            <w:rStyle w:val="Hyperlink"/>
            <w:noProof/>
          </w:rPr>
          <w:fldChar w:fldCharType="end"/>
        </w:r>
      </w:ins>
    </w:p>
    <w:p w14:paraId="5DF33D7E" w14:textId="77777777" w:rsidR="007B066D" w:rsidRDefault="007B066D">
      <w:pPr>
        <w:pStyle w:val="TOC3"/>
        <w:rPr>
          <w:ins w:id="290" w:author="Author"/>
          <w:rFonts w:asciiTheme="minorHAnsi" w:eastAsiaTheme="minorEastAsia" w:hAnsiTheme="minorHAnsi" w:cstheme="minorBidi"/>
          <w:b w:val="0"/>
          <w:noProof/>
          <w:sz w:val="22"/>
          <w:szCs w:val="22"/>
        </w:rPr>
      </w:pPr>
      <w:ins w:id="291" w:author="Author">
        <w:r w:rsidRPr="00A030F1">
          <w:rPr>
            <w:rStyle w:val="Hyperlink"/>
            <w:noProof/>
          </w:rPr>
          <w:fldChar w:fldCharType="begin"/>
        </w:r>
        <w:r w:rsidRPr="00A030F1">
          <w:rPr>
            <w:rStyle w:val="Hyperlink"/>
            <w:noProof/>
          </w:rPr>
          <w:instrText xml:space="preserve"> </w:instrText>
        </w:r>
        <w:r>
          <w:rPr>
            <w:noProof/>
          </w:rPr>
          <w:instrText>HYPERLINK \l "_Toc513557799"</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3.6.5.</w:t>
        </w:r>
        <w:r>
          <w:rPr>
            <w:rFonts w:asciiTheme="minorHAnsi" w:eastAsiaTheme="minorEastAsia" w:hAnsiTheme="minorHAnsi" w:cstheme="minorBidi"/>
            <w:b w:val="0"/>
            <w:noProof/>
            <w:sz w:val="22"/>
            <w:szCs w:val="22"/>
          </w:rPr>
          <w:tab/>
        </w:r>
        <w:r w:rsidRPr="00A030F1">
          <w:rPr>
            <w:rStyle w:val="Hyperlink"/>
            <w:noProof/>
          </w:rPr>
          <w:t>#403.56 – RECALL REMINDERS REMOVED</w:t>
        </w:r>
        <w:r>
          <w:rPr>
            <w:noProof/>
            <w:webHidden/>
          </w:rPr>
          <w:tab/>
        </w:r>
        <w:r>
          <w:rPr>
            <w:noProof/>
            <w:webHidden/>
          </w:rPr>
          <w:fldChar w:fldCharType="begin"/>
        </w:r>
        <w:r>
          <w:rPr>
            <w:noProof/>
            <w:webHidden/>
          </w:rPr>
          <w:instrText xml:space="preserve"> PAGEREF _Toc513557799 \h </w:instrText>
        </w:r>
        <w:r>
          <w:rPr>
            <w:noProof/>
            <w:webHidden/>
          </w:rPr>
        </w:r>
      </w:ins>
      <w:r>
        <w:rPr>
          <w:noProof/>
          <w:webHidden/>
        </w:rPr>
        <w:fldChar w:fldCharType="separate"/>
      </w:r>
      <w:ins w:id="292" w:author="Author">
        <w:r>
          <w:rPr>
            <w:noProof/>
            <w:webHidden/>
          </w:rPr>
          <w:t>120</w:t>
        </w:r>
        <w:r>
          <w:rPr>
            <w:noProof/>
            <w:webHidden/>
          </w:rPr>
          <w:fldChar w:fldCharType="end"/>
        </w:r>
        <w:r w:rsidRPr="00A030F1">
          <w:rPr>
            <w:rStyle w:val="Hyperlink"/>
            <w:noProof/>
          </w:rPr>
          <w:fldChar w:fldCharType="end"/>
        </w:r>
      </w:ins>
    </w:p>
    <w:p w14:paraId="578AE0A4" w14:textId="77777777" w:rsidR="007B066D" w:rsidRDefault="007B066D">
      <w:pPr>
        <w:pStyle w:val="TOC3"/>
        <w:rPr>
          <w:ins w:id="293" w:author="Author"/>
          <w:rFonts w:asciiTheme="minorHAnsi" w:eastAsiaTheme="minorEastAsia" w:hAnsiTheme="minorHAnsi" w:cstheme="minorBidi"/>
          <w:b w:val="0"/>
          <w:noProof/>
          <w:sz w:val="22"/>
          <w:szCs w:val="22"/>
        </w:rPr>
      </w:pPr>
      <w:ins w:id="294" w:author="Author">
        <w:r w:rsidRPr="00A030F1">
          <w:rPr>
            <w:rStyle w:val="Hyperlink"/>
            <w:noProof/>
          </w:rPr>
          <w:fldChar w:fldCharType="begin"/>
        </w:r>
        <w:r w:rsidRPr="00A030F1">
          <w:rPr>
            <w:rStyle w:val="Hyperlink"/>
            <w:noProof/>
          </w:rPr>
          <w:instrText xml:space="preserve"> </w:instrText>
        </w:r>
        <w:r>
          <w:rPr>
            <w:noProof/>
          </w:rPr>
          <w:instrText>HYPERLINK \l "_Toc513557800"</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3.6.6.</w:t>
        </w:r>
        <w:r>
          <w:rPr>
            <w:rFonts w:asciiTheme="minorHAnsi" w:eastAsiaTheme="minorEastAsia" w:hAnsiTheme="minorHAnsi" w:cstheme="minorBidi"/>
            <w:b w:val="0"/>
            <w:noProof/>
            <w:sz w:val="22"/>
            <w:szCs w:val="22"/>
          </w:rPr>
          <w:tab/>
        </w:r>
        <w:r w:rsidRPr="00A030F1">
          <w:rPr>
            <w:rStyle w:val="Hyperlink"/>
            <w:noProof/>
          </w:rPr>
          <w:t>#409.81 – SDEC APPLICATION FILE</w:t>
        </w:r>
        <w:r>
          <w:rPr>
            <w:noProof/>
            <w:webHidden/>
          </w:rPr>
          <w:tab/>
        </w:r>
        <w:r>
          <w:rPr>
            <w:noProof/>
            <w:webHidden/>
          </w:rPr>
          <w:fldChar w:fldCharType="begin"/>
        </w:r>
        <w:r>
          <w:rPr>
            <w:noProof/>
            <w:webHidden/>
          </w:rPr>
          <w:instrText xml:space="preserve"> PAGEREF _Toc513557800 \h </w:instrText>
        </w:r>
        <w:r>
          <w:rPr>
            <w:noProof/>
            <w:webHidden/>
          </w:rPr>
        </w:r>
      </w:ins>
      <w:r>
        <w:rPr>
          <w:noProof/>
          <w:webHidden/>
        </w:rPr>
        <w:fldChar w:fldCharType="separate"/>
      </w:r>
      <w:ins w:id="295" w:author="Author">
        <w:r>
          <w:rPr>
            <w:noProof/>
            <w:webHidden/>
          </w:rPr>
          <w:t>126</w:t>
        </w:r>
        <w:r>
          <w:rPr>
            <w:noProof/>
            <w:webHidden/>
          </w:rPr>
          <w:fldChar w:fldCharType="end"/>
        </w:r>
        <w:r w:rsidRPr="00A030F1">
          <w:rPr>
            <w:rStyle w:val="Hyperlink"/>
            <w:noProof/>
          </w:rPr>
          <w:fldChar w:fldCharType="end"/>
        </w:r>
      </w:ins>
    </w:p>
    <w:p w14:paraId="05D8D391" w14:textId="77777777" w:rsidR="007B066D" w:rsidRDefault="007B066D">
      <w:pPr>
        <w:pStyle w:val="TOC3"/>
        <w:rPr>
          <w:ins w:id="296" w:author="Author"/>
          <w:rFonts w:asciiTheme="minorHAnsi" w:eastAsiaTheme="minorEastAsia" w:hAnsiTheme="minorHAnsi" w:cstheme="minorBidi"/>
          <w:b w:val="0"/>
          <w:noProof/>
          <w:sz w:val="22"/>
          <w:szCs w:val="22"/>
        </w:rPr>
      </w:pPr>
      <w:ins w:id="297" w:author="Author">
        <w:r w:rsidRPr="00A030F1">
          <w:rPr>
            <w:rStyle w:val="Hyperlink"/>
            <w:noProof/>
          </w:rPr>
          <w:fldChar w:fldCharType="begin"/>
        </w:r>
        <w:r w:rsidRPr="00A030F1">
          <w:rPr>
            <w:rStyle w:val="Hyperlink"/>
            <w:noProof/>
          </w:rPr>
          <w:instrText xml:space="preserve"> </w:instrText>
        </w:r>
        <w:r>
          <w:rPr>
            <w:noProof/>
          </w:rPr>
          <w:instrText>HYPERLINK \l "_Toc513557801"</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3.6.7.</w:t>
        </w:r>
        <w:r>
          <w:rPr>
            <w:rFonts w:asciiTheme="minorHAnsi" w:eastAsiaTheme="minorEastAsia" w:hAnsiTheme="minorHAnsi" w:cstheme="minorBidi"/>
            <w:b w:val="0"/>
            <w:noProof/>
            <w:sz w:val="22"/>
            <w:szCs w:val="22"/>
          </w:rPr>
          <w:tab/>
        </w:r>
        <w:r w:rsidRPr="00A030F1">
          <w:rPr>
            <w:rStyle w:val="Hyperlink"/>
            <w:noProof/>
          </w:rPr>
          <w:t>#409.822 – SDEC ACCESS GROUP</w:t>
        </w:r>
        <w:r>
          <w:rPr>
            <w:noProof/>
            <w:webHidden/>
          </w:rPr>
          <w:tab/>
        </w:r>
        <w:r>
          <w:rPr>
            <w:noProof/>
            <w:webHidden/>
          </w:rPr>
          <w:fldChar w:fldCharType="begin"/>
        </w:r>
        <w:r>
          <w:rPr>
            <w:noProof/>
            <w:webHidden/>
          </w:rPr>
          <w:instrText xml:space="preserve"> PAGEREF _Toc513557801 \h </w:instrText>
        </w:r>
        <w:r>
          <w:rPr>
            <w:noProof/>
            <w:webHidden/>
          </w:rPr>
        </w:r>
      </w:ins>
      <w:r>
        <w:rPr>
          <w:noProof/>
          <w:webHidden/>
        </w:rPr>
        <w:fldChar w:fldCharType="separate"/>
      </w:r>
      <w:ins w:id="298" w:author="Author">
        <w:r>
          <w:rPr>
            <w:noProof/>
            <w:webHidden/>
          </w:rPr>
          <w:t>127</w:t>
        </w:r>
        <w:r>
          <w:rPr>
            <w:noProof/>
            <w:webHidden/>
          </w:rPr>
          <w:fldChar w:fldCharType="end"/>
        </w:r>
        <w:r w:rsidRPr="00A030F1">
          <w:rPr>
            <w:rStyle w:val="Hyperlink"/>
            <w:noProof/>
          </w:rPr>
          <w:fldChar w:fldCharType="end"/>
        </w:r>
      </w:ins>
    </w:p>
    <w:p w14:paraId="6A3908F0" w14:textId="77777777" w:rsidR="007B066D" w:rsidRDefault="007B066D">
      <w:pPr>
        <w:pStyle w:val="TOC3"/>
        <w:rPr>
          <w:ins w:id="299" w:author="Author"/>
          <w:rFonts w:asciiTheme="minorHAnsi" w:eastAsiaTheme="minorEastAsia" w:hAnsiTheme="minorHAnsi" w:cstheme="minorBidi"/>
          <w:b w:val="0"/>
          <w:noProof/>
          <w:sz w:val="22"/>
          <w:szCs w:val="22"/>
        </w:rPr>
      </w:pPr>
      <w:ins w:id="300" w:author="Author">
        <w:r w:rsidRPr="00A030F1">
          <w:rPr>
            <w:rStyle w:val="Hyperlink"/>
            <w:noProof/>
          </w:rPr>
          <w:fldChar w:fldCharType="begin"/>
        </w:r>
        <w:r w:rsidRPr="00A030F1">
          <w:rPr>
            <w:rStyle w:val="Hyperlink"/>
            <w:noProof/>
          </w:rPr>
          <w:instrText xml:space="preserve"> </w:instrText>
        </w:r>
        <w:r>
          <w:rPr>
            <w:noProof/>
          </w:rPr>
          <w:instrText>HYPERLINK \l "_Toc513557802"</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3.6.8.</w:t>
        </w:r>
        <w:r>
          <w:rPr>
            <w:rFonts w:asciiTheme="minorHAnsi" w:eastAsiaTheme="minorEastAsia" w:hAnsiTheme="minorHAnsi" w:cstheme="minorBidi"/>
            <w:b w:val="0"/>
            <w:noProof/>
            <w:sz w:val="22"/>
            <w:szCs w:val="22"/>
          </w:rPr>
          <w:tab/>
        </w:r>
        <w:r w:rsidRPr="00A030F1">
          <w:rPr>
            <w:rStyle w:val="Hyperlink"/>
            <w:noProof/>
          </w:rPr>
          <w:t>#409.823 – SDEC ACCESS TYPE</w:t>
        </w:r>
        <w:r>
          <w:rPr>
            <w:noProof/>
            <w:webHidden/>
          </w:rPr>
          <w:tab/>
        </w:r>
        <w:r>
          <w:rPr>
            <w:noProof/>
            <w:webHidden/>
          </w:rPr>
          <w:fldChar w:fldCharType="begin"/>
        </w:r>
        <w:r>
          <w:rPr>
            <w:noProof/>
            <w:webHidden/>
          </w:rPr>
          <w:instrText xml:space="preserve"> PAGEREF _Toc513557802 \h </w:instrText>
        </w:r>
        <w:r>
          <w:rPr>
            <w:noProof/>
            <w:webHidden/>
          </w:rPr>
        </w:r>
      </w:ins>
      <w:r>
        <w:rPr>
          <w:noProof/>
          <w:webHidden/>
        </w:rPr>
        <w:fldChar w:fldCharType="separate"/>
      </w:r>
      <w:ins w:id="301" w:author="Author">
        <w:r>
          <w:rPr>
            <w:noProof/>
            <w:webHidden/>
          </w:rPr>
          <w:t>129</w:t>
        </w:r>
        <w:r>
          <w:rPr>
            <w:noProof/>
            <w:webHidden/>
          </w:rPr>
          <w:fldChar w:fldCharType="end"/>
        </w:r>
        <w:r w:rsidRPr="00A030F1">
          <w:rPr>
            <w:rStyle w:val="Hyperlink"/>
            <w:noProof/>
          </w:rPr>
          <w:fldChar w:fldCharType="end"/>
        </w:r>
      </w:ins>
    </w:p>
    <w:p w14:paraId="2918BFEC" w14:textId="77777777" w:rsidR="007B066D" w:rsidRDefault="007B066D">
      <w:pPr>
        <w:pStyle w:val="TOC3"/>
        <w:rPr>
          <w:ins w:id="302" w:author="Author"/>
          <w:rFonts w:asciiTheme="minorHAnsi" w:eastAsiaTheme="minorEastAsia" w:hAnsiTheme="minorHAnsi" w:cstheme="minorBidi"/>
          <w:b w:val="0"/>
          <w:noProof/>
          <w:sz w:val="22"/>
          <w:szCs w:val="22"/>
        </w:rPr>
      </w:pPr>
      <w:ins w:id="303" w:author="Author">
        <w:r w:rsidRPr="00A030F1">
          <w:rPr>
            <w:rStyle w:val="Hyperlink"/>
            <w:noProof/>
          </w:rPr>
          <w:fldChar w:fldCharType="begin"/>
        </w:r>
        <w:r w:rsidRPr="00A030F1">
          <w:rPr>
            <w:rStyle w:val="Hyperlink"/>
            <w:noProof/>
          </w:rPr>
          <w:instrText xml:space="preserve"> </w:instrText>
        </w:r>
        <w:r>
          <w:rPr>
            <w:noProof/>
          </w:rPr>
          <w:instrText>HYPERLINK \l "_Toc513557803"</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3.6.9.</w:t>
        </w:r>
        <w:r>
          <w:rPr>
            <w:rFonts w:asciiTheme="minorHAnsi" w:eastAsiaTheme="minorEastAsia" w:hAnsiTheme="minorHAnsi" w:cstheme="minorBidi"/>
            <w:b w:val="0"/>
            <w:noProof/>
            <w:sz w:val="22"/>
            <w:szCs w:val="22"/>
          </w:rPr>
          <w:tab/>
        </w:r>
        <w:r w:rsidRPr="00A030F1">
          <w:rPr>
            <w:rStyle w:val="Hyperlink"/>
            <w:noProof/>
          </w:rPr>
          <w:t>#409.824 – SDEC ACCESS GROUP TYPE</w:t>
        </w:r>
        <w:r>
          <w:rPr>
            <w:noProof/>
            <w:webHidden/>
          </w:rPr>
          <w:tab/>
        </w:r>
        <w:r>
          <w:rPr>
            <w:noProof/>
            <w:webHidden/>
          </w:rPr>
          <w:fldChar w:fldCharType="begin"/>
        </w:r>
        <w:r>
          <w:rPr>
            <w:noProof/>
            <w:webHidden/>
          </w:rPr>
          <w:instrText xml:space="preserve"> PAGEREF _Toc513557803 \h </w:instrText>
        </w:r>
        <w:r>
          <w:rPr>
            <w:noProof/>
            <w:webHidden/>
          </w:rPr>
        </w:r>
      </w:ins>
      <w:r>
        <w:rPr>
          <w:noProof/>
          <w:webHidden/>
        </w:rPr>
        <w:fldChar w:fldCharType="separate"/>
      </w:r>
      <w:ins w:id="304" w:author="Author">
        <w:r>
          <w:rPr>
            <w:noProof/>
            <w:webHidden/>
          </w:rPr>
          <w:t>131</w:t>
        </w:r>
        <w:r>
          <w:rPr>
            <w:noProof/>
            <w:webHidden/>
          </w:rPr>
          <w:fldChar w:fldCharType="end"/>
        </w:r>
        <w:r w:rsidRPr="00A030F1">
          <w:rPr>
            <w:rStyle w:val="Hyperlink"/>
            <w:noProof/>
          </w:rPr>
          <w:fldChar w:fldCharType="end"/>
        </w:r>
      </w:ins>
    </w:p>
    <w:p w14:paraId="35878751" w14:textId="77777777" w:rsidR="007B066D" w:rsidRDefault="007B066D">
      <w:pPr>
        <w:pStyle w:val="TOC3"/>
        <w:rPr>
          <w:ins w:id="305" w:author="Author"/>
          <w:rFonts w:asciiTheme="minorHAnsi" w:eastAsiaTheme="minorEastAsia" w:hAnsiTheme="minorHAnsi" w:cstheme="minorBidi"/>
          <w:b w:val="0"/>
          <w:noProof/>
          <w:sz w:val="22"/>
          <w:szCs w:val="22"/>
        </w:rPr>
      </w:pPr>
      <w:ins w:id="306" w:author="Author">
        <w:r w:rsidRPr="00A030F1">
          <w:rPr>
            <w:rStyle w:val="Hyperlink"/>
            <w:noProof/>
          </w:rPr>
          <w:fldChar w:fldCharType="begin"/>
        </w:r>
        <w:r w:rsidRPr="00A030F1">
          <w:rPr>
            <w:rStyle w:val="Hyperlink"/>
            <w:noProof/>
          </w:rPr>
          <w:instrText xml:space="preserve"> </w:instrText>
        </w:r>
        <w:r>
          <w:rPr>
            <w:noProof/>
          </w:rPr>
          <w:instrText>HYPERLINK \l "_Toc513557804"</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3.6.10.</w:t>
        </w:r>
        <w:r>
          <w:rPr>
            <w:rFonts w:asciiTheme="minorHAnsi" w:eastAsiaTheme="minorEastAsia" w:hAnsiTheme="minorHAnsi" w:cstheme="minorBidi"/>
            <w:b w:val="0"/>
            <w:noProof/>
            <w:sz w:val="22"/>
            <w:szCs w:val="22"/>
          </w:rPr>
          <w:tab/>
        </w:r>
        <w:r w:rsidRPr="00A030F1">
          <w:rPr>
            <w:rStyle w:val="Hyperlink"/>
            <w:noProof/>
          </w:rPr>
          <w:t>#409.831 – SDEC RESOURCE</w:t>
        </w:r>
        <w:r>
          <w:rPr>
            <w:noProof/>
            <w:webHidden/>
          </w:rPr>
          <w:tab/>
        </w:r>
        <w:r>
          <w:rPr>
            <w:noProof/>
            <w:webHidden/>
          </w:rPr>
          <w:fldChar w:fldCharType="begin"/>
        </w:r>
        <w:r>
          <w:rPr>
            <w:noProof/>
            <w:webHidden/>
          </w:rPr>
          <w:instrText xml:space="preserve"> PAGEREF _Toc513557804 \h </w:instrText>
        </w:r>
        <w:r>
          <w:rPr>
            <w:noProof/>
            <w:webHidden/>
          </w:rPr>
        </w:r>
      </w:ins>
      <w:r>
        <w:rPr>
          <w:noProof/>
          <w:webHidden/>
        </w:rPr>
        <w:fldChar w:fldCharType="separate"/>
      </w:r>
      <w:ins w:id="307" w:author="Author">
        <w:r>
          <w:rPr>
            <w:noProof/>
            <w:webHidden/>
          </w:rPr>
          <w:t>133</w:t>
        </w:r>
        <w:r>
          <w:rPr>
            <w:noProof/>
            <w:webHidden/>
          </w:rPr>
          <w:fldChar w:fldCharType="end"/>
        </w:r>
        <w:r w:rsidRPr="00A030F1">
          <w:rPr>
            <w:rStyle w:val="Hyperlink"/>
            <w:noProof/>
          </w:rPr>
          <w:fldChar w:fldCharType="end"/>
        </w:r>
      </w:ins>
    </w:p>
    <w:p w14:paraId="2B5F0C50" w14:textId="77777777" w:rsidR="007B066D" w:rsidRDefault="007B066D">
      <w:pPr>
        <w:pStyle w:val="TOC3"/>
        <w:rPr>
          <w:ins w:id="308" w:author="Author"/>
          <w:rFonts w:asciiTheme="minorHAnsi" w:eastAsiaTheme="minorEastAsia" w:hAnsiTheme="minorHAnsi" w:cstheme="minorBidi"/>
          <w:b w:val="0"/>
          <w:noProof/>
          <w:sz w:val="22"/>
          <w:szCs w:val="22"/>
        </w:rPr>
      </w:pPr>
      <w:ins w:id="309" w:author="Author">
        <w:r w:rsidRPr="00A030F1">
          <w:rPr>
            <w:rStyle w:val="Hyperlink"/>
            <w:noProof/>
          </w:rPr>
          <w:fldChar w:fldCharType="begin"/>
        </w:r>
        <w:r w:rsidRPr="00A030F1">
          <w:rPr>
            <w:rStyle w:val="Hyperlink"/>
            <w:noProof/>
          </w:rPr>
          <w:instrText xml:space="preserve"> </w:instrText>
        </w:r>
        <w:r>
          <w:rPr>
            <w:noProof/>
          </w:rPr>
          <w:instrText>HYPERLINK \l "_Toc513557805"</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3.6.11.</w:t>
        </w:r>
        <w:r>
          <w:rPr>
            <w:rFonts w:asciiTheme="minorHAnsi" w:eastAsiaTheme="minorEastAsia" w:hAnsiTheme="minorHAnsi" w:cstheme="minorBidi"/>
            <w:b w:val="0"/>
            <w:noProof/>
            <w:sz w:val="22"/>
            <w:szCs w:val="22"/>
          </w:rPr>
          <w:tab/>
        </w:r>
        <w:r w:rsidRPr="00A030F1">
          <w:rPr>
            <w:rStyle w:val="Hyperlink"/>
            <w:noProof/>
          </w:rPr>
          <w:t>#409.832 – SDEC RESOURCE GROUP</w:t>
        </w:r>
        <w:r>
          <w:rPr>
            <w:noProof/>
            <w:webHidden/>
          </w:rPr>
          <w:tab/>
        </w:r>
        <w:r>
          <w:rPr>
            <w:noProof/>
            <w:webHidden/>
          </w:rPr>
          <w:fldChar w:fldCharType="begin"/>
        </w:r>
        <w:r>
          <w:rPr>
            <w:noProof/>
            <w:webHidden/>
          </w:rPr>
          <w:instrText xml:space="preserve"> PAGEREF _Toc513557805 \h </w:instrText>
        </w:r>
        <w:r>
          <w:rPr>
            <w:noProof/>
            <w:webHidden/>
          </w:rPr>
        </w:r>
      </w:ins>
      <w:r>
        <w:rPr>
          <w:noProof/>
          <w:webHidden/>
        </w:rPr>
        <w:fldChar w:fldCharType="separate"/>
      </w:r>
      <w:ins w:id="310" w:author="Author">
        <w:r>
          <w:rPr>
            <w:noProof/>
            <w:webHidden/>
          </w:rPr>
          <w:t>139</w:t>
        </w:r>
        <w:r>
          <w:rPr>
            <w:noProof/>
            <w:webHidden/>
          </w:rPr>
          <w:fldChar w:fldCharType="end"/>
        </w:r>
        <w:r w:rsidRPr="00A030F1">
          <w:rPr>
            <w:rStyle w:val="Hyperlink"/>
            <w:noProof/>
          </w:rPr>
          <w:fldChar w:fldCharType="end"/>
        </w:r>
      </w:ins>
    </w:p>
    <w:p w14:paraId="78682363" w14:textId="77777777" w:rsidR="007B066D" w:rsidRDefault="007B066D">
      <w:pPr>
        <w:pStyle w:val="TOC3"/>
        <w:rPr>
          <w:ins w:id="311" w:author="Author"/>
          <w:rFonts w:asciiTheme="minorHAnsi" w:eastAsiaTheme="minorEastAsia" w:hAnsiTheme="minorHAnsi" w:cstheme="minorBidi"/>
          <w:b w:val="0"/>
          <w:noProof/>
          <w:sz w:val="22"/>
          <w:szCs w:val="22"/>
        </w:rPr>
      </w:pPr>
      <w:ins w:id="312" w:author="Author">
        <w:r w:rsidRPr="00A030F1">
          <w:rPr>
            <w:rStyle w:val="Hyperlink"/>
            <w:noProof/>
          </w:rPr>
          <w:fldChar w:fldCharType="begin"/>
        </w:r>
        <w:r w:rsidRPr="00A030F1">
          <w:rPr>
            <w:rStyle w:val="Hyperlink"/>
            <w:noProof/>
          </w:rPr>
          <w:instrText xml:space="preserve"> </w:instrText>
        </w:r>
        <w:r>
          <w:rPr>
            <w:noProof/>
          </w:rPr>
          <w:instrText>HYPERLINK \l "_Toc513557806"</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3.6.12.</w:t>
        </w:r>
        <w:r>
          <w:rPr>
            <w:rFonts w:asciiTheme="minorHAnsi" w:eastAsiaTheme="minorEastAsia" w:hAnsiTheme="minorHAnsi" w:cstheme="minorBidi"/>
            <w:b w:val="0"/>
            <w:noProof/>
            <w:sz w:val="22"/>
            <w:szCs w:val="22"/>
          </w:rPr>
          <w:tab/>
        </w:r>
        <w:r w:rsidRPr="00A030F1">
          <w:rPr>
            <w:rStyle w:val="Hyperlink"/>
            <w:noProof/>
          </w:rPr>
          <w:t>#409.833 – SDEC RESOURCE USER</w:t>
        </w:r>
        <w:r>
          <w:rPr>
            <w:noProof/>
            <w:webHidden/>
          </w:rPr>
          <w:tab/>
        </w:r>
        <w:r>
          <w:rPr>
            <w:noProof/>
            <w:webHidden/>
          </w:rPr>
          <w:fldChar w:fldCharType="begin"/>
        </w:r>
        <w:r>
          <w:rPr>
            <w:noProof/>
            <w:webHidden/>
          </w:rPr>
          <w:instrText xml:space="preserve"> PAGEREF _Toc513557806 \h </w:instrText>
        </w:r>
        <w:r>
          <w:rPr>
            <w:noProof/>
            <w:webHidden/>
          </w:rPr>
        </w:r>
      </w:ins>
      <w:r>
        <w:rPr>
          <w:noProof/>
          <w:webHidden/>
        </w:rPr>
        <w:fldChar w:fldCharType="separate"/>
      </w:r>
      <w:ins w:id="313" w:author="Author">
        <w:r>
          <w:rPr>
            <w:noProof/>
            <w:webHidden/>
          </w:rPr>
          <w:t>141</w:t>
        </w:r>
        <w:r>
          <w:rPr>
            <w:noProof/>
            <w:webHidden/>
          </w:rPr>
          <w:fldChar w:fldCharType="end"/>
        </w:r>
        <w:r w:rsidRPr="00A030F1">
          <w:rPr>
            <w:rStyle w:val="Hyperlink"/>
            <w:noProof/>
          </w:rPr>
          <w:fldChar w:fldCharType="end"/>
        </w:r>
      </w:ins>
    </w:p>
    <w:p w14:paraId="4E22945C" w14:textId="77777777" w:rsidR="007B066D" w:rsidRDefault="007B066D">
      <w:pPr>
        <w:pStyle w:val="TOC3"/>
        <w:rPr>
          <w:ins w:id="314" w:author="Author"/>
          <w:rFonts w:asciiTheme="minorHAnsi" w:eastAsiaTheme="minorEastAsia" w:hAnsiTheme="minorHAnsi" w:cstheme="minorBidi"/>
          <w:b w:val="0"/>
          <w:noProof/>
          <w:sz w:val="22"/>
          <w:szCs w:val="22"/>
        </w:rPr>
      </w:pPr>
      <w:ins w:id="315" w:author="Author">
        <w:r w:rsidRPr="00A030F1">
          <w:rPr>
            <w:rStyle w:val="Hyperlink"/>
            <w:noProof/>
          </w:rPr>
          <w:fldChar w:fldCharType="begin"/>
        </w:r>
        <w:r w:rsidRPr="00A030F1">
          <w:rPr>
            <w:rStyle w:val="Hyperlink"/>
            <w:noProof/>
          </w:rPr>
          <w:instrText xml:space="preserve"> </w:instrText>
        </w:r>
        <w:r>
          <w:rPr>
            <w:noProof/>
          </w:rPr>
          <w:instrText>HYPERLINK \l "_Toc513557807"</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3.6.13.</w:t>
        </w:r>
        <w:r>
          <w:rPr>
            <w:rFonts w:asciiTheme="minorHAnsi" w:eastAsiaTheme="minorEastAsia" w:hAnsiTheme="minorHAnsi" w:cstheme="minorBidi"/>
            <w:b w:val="0"/>
            <w:noProof/>
            <w:sz w:val="22"/>
            <w:szCs w:val="22"/>
          </w:rPr>
          <w:tab/>
        </w:r>
        <w:r w:rsidRPr="00A030F1">
          <w:rPr>
            <w:rStyle w:val="Hyperlink"/>
            <w:noProof/>
          </w:rPr>
          <w:t>#409.834 – SDEC ADDITIONAL RESOURCE</w:t>
        </w:r>
        <w:r>
          <w:rPr>
            <w:noProof/>
            <w:webHidden/>
          </w:rPr>
          <w:tab/>
        </w:r>
        <w:r>
          <w:rPr>
            <w:noProof/>
            <w:webHidden/>
          </w:rPr>
          <w:fldChar w:fldCharType="begin"/>
        </w:r>
        <w:r>
          <w:rPr>
            <w:noProof/>
            <w:webHidden/>
          </w:rPr>
          <w:instrText xml:space="preserve"> PAGEREF _Toc513557807 \h </w:instrText>
        </w:r>
        <w:r>
          <w:rPr>
            <w:noProof/>
            <w:webHidden/>
          </w:rPr>
        </w:r>
      </w:ins>
      <w:r>
        <w:rPr>
          <w:noProof/>
          <w:webHidden/>
        </w:rPr>
        <w:fldChar w:fldCharType="separate"/>
      </w:r>
      <w:ins w:id="316" w:author="Author">
        <w:r>
          <w:rPr>
            <w:noProof/>
            <w:webHidden/>
          </w:rPr>
          <w:t>144</w:t>
        </w:r>
        <w:r>
          <w:rPr>
            <w:noProof/>
            <w:webHidden/>
          </w:rPr>
          <w:fldChar w:fldCharType="end"/>
        </w:r>
        <w:r w:rsidRPr="00A030F1">
          <w:rPr>
            <w:rStyle w:val="Hyperlink"/>
            <w:noProof/>
          </w:rPr>
          <w:fldChar w:fldCharType="end"/>
        </w:r>
      </w:ins>
    </w:p>
    <w:p w14:paraId="1FA26FF4" w14:textId="77777777" w:rsidR="007B066D" w:rsidRDefault="007B066D">
      <w:pPr>
        <w:pStyle w:val="TOC3"/>
        <w:rPr>
          <w:ins w:id="317" w:author="Author"/>
          <w:rFonts w:asciiTheme="minorHAnsi" w:eastAsiaTheme="minorEastAsia" w:hAnsiTheme="minorHAnsi" w:cstheme="minorBidi"/>
          <w:b w:val="0"/>
          <w:noProof/>
          <w:sz w:val="22"/>
          <w:szCs w:val="22"/>
        </w:rPr>
      </w:pPr>
      <w:ins w:id="318" w:author="Author">
        <w:r w:rsidRPr="00A030F1">
          <w:rPr>
            <w:rStyle w:val="Hyperlink"/>
            <w:noProof/>
          </w:rPr>
          <w:fldChar w:fldCharType="begin"/>
        </w:r>
        <w:r w:rsidRPr="00A030F1">
          <w:rPr>
            <w:rStyle w:val="Hyperlink"/>
            <w:noProof/>
          </w:rPr>
          <w:instrText xml:space="preserve"> </w:instrText>
        </w:r>
        <w:r>
          <w:rPr>
            <w:noProof/>
          </w:rPr>
          <w:instrText>HYPERLINK \l "_Toc513557808"</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3.6.14.</w:t>
        </w:r>
        <w:r>
          <w:rPr>
            <w:rFonts w:asciiTheme="minorHAnsi" w:eastAsiaTheme="minorEastAsia" w:hAnsiTheme="minorHAnsi" w:cstheme="minorBidi"/>
            <w:b w:val="0"/>
            <w:noProof/>
            <w:sz w:val="22"/>
            <w:szCs w:val="22"/>
          </w:rPr>
          <w:tab/>
        </w:r>
        <w:r w:rsidRPr="00A030F1">
          <w:rPr>
            <w:rStyle w:val="Hyperlink"/>
            <w:noProof/>
          </w:rPr>
          <w:t>#409.84 – SDEC APPOINTMENT</w:t>
        </w:r>
        <w:r>
          <w:rPr>
            <w:noProof/>
            <w:webHidden/>
          </w:rPr>
          <w:tab/>
        </w:r>
        <w:r>
          <w:rPr>
            <w:noProof/>
            <w:webHidden/>
          </w:rPr>
          <w:fldChar w:fldCharType="begin"/>
        </w:r>
        <w:r>
          <w:rPr>
            <w:noProof/>
            <w:webHidden/>
          </w:rPr>
          <w:instrText xml:space="preserve"> PAGEREF _Toc513557808 \h </w:instrText>
        </w:r>
        <w:r>
          <w:rPr>
            <w:noProof/>
            <w:webHidden/>
          </w:rPr>
        </w:r>
      </w:ins>
      <w:r>
        <w:rPr>
          <w:noProof/>
          <w:webHidden/>
        </w:rPr>
        <w:fldChar w:fldCharType="separate"/>
      </w:r>
      <w:ins w:id="319" w:author="Author">
        <w:r>
          <w:rPr>
            <w:noProof/>
            <w:webHidden/>
          </w:rPr>
          <w:t>145</w:t>
        </w:r>
        <w:r>
          <w:rPr>
            <w:noProof/>
            <w:webHidden/>
          </w:rPr>
          <w:fldChar w:fldCharType="end"/>
        </w:r>
        <w:r w:rsidRPr="00A030F1">
          <w:rPr>
            <w:rStyle w:val="Hyperlink"/>
            <w:noProof/>
          </w:rPr>
          <w:fldChar w:fldCharType="end"/>
        </w:r>
      </w:ins>
    </w:p>
    <w:p w14:paraId="35ADB803" w14:textId="77777777" w:rsidR="007B066D" w:rsidRDefault="007B066D">
      <w:pPr>
        <w:pStyle w:val="TOC3"/>
        <w:rPr>
          <w:ins w:id="320" w:author="Author"/>
          <w:rFonts w:asciiTheme="minorHAnsi" w:eastAsiaTheme="minorEastAsia" w:hAnsiTheme="minorHAnsi" w:cstheme="minorBidi"/>
          <w:b w:val="0"/>
          <w:noProof/>
          <w:sz w:val="22"/>
          <w:szCs w:val="22"/>
        </w:rPr>
      </w:pPr>
      <w:ins w:id="321" w:author="Author">
        <w:r w:rsidRPr="00A030F1">
          <w:rPr>
            <w:rStyle w:val="Hyperlink"/>
            <w:noProof/>
          </w:rPr>
          <w:fldChar w:fldCharType="begin"/>
        </w:r>
        <w:r w:rsidRPr="00A030F1">
          <w:rPr>
            <w:rStyle w:val="Hyperlink"/>
            <w:noProof/>
          </w:rPr>
          <w:instrText xml:space="preserve"> </w:instrText>
        </w:r>
        <w:r>
          <w:rPr>
            <w:noProof/>
          </w:rPr>
          <w:instrText>HYPERLINK \l "_Toc513557809"</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3.6.15.</w:t>
        </w:r>
        <w:r>
          <w:rPr>
            <w:rFonts w:asciiTheme="minorHAnsi" w:eastAsiaTheme="minorEastAsia" w:hAnsiTheme="minorHAnsi" w:cstheme="minorBidi"/>
            <w:b w:val="0"/>
            <w:noProof/>
            <w:sz w:val="22"/>
            <w:szCs w:val="22"/>
          </w:rPr>
          <w:tab/>
        </w:r>
        <w:r w:rsidRPr="00A030F1">
          <w:rPr>
            <w:rStyle w:val="Hyperlink"/>
            <w:noProof/>
          </w:rPr>
          <w:t>#409.845 – SDEC PREFERENCES AND SPECIAL NEEDS</w:t>
        </w:r>
        <w:r>
          <w:rPr>
            <w:noProof/>
            <w:webHidden/>
          </w:rPr>
          <w:tab/>
        </w:r>
        <w:r>
          <w:rPr>
            <w:noProof/>
            <w:webHidden/>
          </w:rPr>
          <w:fldChar w:fldCharType="begin"/>
        </w:r>
        <w:r>
          <w:rPr>
            <w:noProof/>
            <w:webHidden/>
          </w:rPr>
          <w:instrText xml:space="preserve"> PAGEREF _Toc513557809 \h </w:instrText>
        </w:r>
        <w:r>
          <w:rPr>
            <w:noProof/>
            <w:webHidden/>
          </w:rPr>
        </w:r>
      </w:ins>
      <w:r>
        <w:rPr>
          <w:noProof/>
          <w:webHidden/>
        </w:rPr>
        <w:fldChar w:fldCharType="separate"/>
      </w:r>
      <w:ins w:id="322" w:author="Author">
        <w:r>
          <w:rPr>
            <w:noProof/>
            <w:webHidden/>
          </w:rPr>
          <w:t>153</w:t>
        </w:r>
        <w:r>
          <w:rPr>
            <w:noProof/>
            <w:webHidden/>
          </w:rPr>
          <w:fldChar w:fldCharType="end"/>
        </w:r>
        <w:r w:rsidRPr="00A030F1">
          <w:rPr>
            <w:rStyle w:val="Hyperlink"/>
            <w:noProof/>
          </w:rPr>
          <w:fldChar w:fldCharType="end"/>
        </w:r>
      </w:ins>
    </w:p>
    <w:p w14:paraId="647912CB" w14:textId="77777777" w:rsidR="007B066D" w:rsidRDefault="007B066D">
      <w:pPr>
        <w:pStyle w:val="TOC3"/>
        <w:rPr>
          <w:ins w:id="323" w:author="Author"/>
          <w:rFonts w:asciiTheme="minorHAnsi" w:eastAsiaTheme="minorEastAsia" w:hAnsiTheme="minorHAnsi" w:cstheme="minorBidi"/>
          <w:b w:val="0"/>
          <w:noProof/>
          <w:sz w:val="22"/>
          <w:szCs w:val="22"/>
        </w:rPr>
      </w:pPr>
      <w:ins w:id="324" w:author="Author">
        <w:r w:rsidRPr="00A030F1">
          <w:rPr>
            <w:rStyle w:val="Hyperlink"/>
            <w:noProof/>
          </w:rPr>
          <w:fldChar w:fldCharType="begin"/>
        </w:r>
        <w:r w:rsidRPr="00A030F1">
          <w:rPr>
            <w:rStyle w:val="Hyperlink"/>
            <w:noProof/>
          </w:rPr>
          <w:instrText xml:space="preserve"> </w:instrText>
        </w:r>
        <w:r>
          <w:rPr>
            <w:noProof/>
          </w:rPr>
          <w:instrText>HYPERLINK \l "_Toc513557810"</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3.6.16.</w:t>
        </w:r>
        <w:r>
          <w:rPr>
            <w:rFonts w:asciiTheme="minorHAnsi" w:eastAsiaTheme="minorEastAsia" w:hAnsiTheme="minorHAnsi" w:cstheme="minorBidi"/>
            <w:b w:val="0"/>
            <w:noProof/>
            <w:sz w:val="22"/>
            <w:szCs w:val="22"/>
          </w:rPr>
          <w:tab/>
        </w:r>
        <w:r w:rsidRPr="00A030F1">
          <w:rPr>
            <w:rStyle w:val="Hyperlink"/>
            <w:noProof/>
          </w:rPr>
          <w:t>#409.85 – SDEC APPT REQUEST</w:t>
        </w:r>
        <w:r>
          <w:rPr>
            <w:noProof/>
            <w:webHidden/>
          </w:rPr>
          <w:tab/>
        </w:r>
        <w:r>
          <w:rPr>
            <w:noProof/>
            <w:webHidden/>
          </w:rPr>
          <w:fldChar w:fldCharType="begin"/>
        </w:r>
        <w:r>
          <w:rPr>
            <w:noProof/>
            <w:webHidden/>
          </w:rPr>
          <w:instrText xml:space="preserve"> PAGEREF _Toc513557810 \h </w:instrText>
        </w:r>
        <w:r>
          <w:rPr>
            <w:noProof/>
            <w:webHidden/>
          </w:rPr>
        </w:r>
      </w:ins>
      <w:r>
        <w:rPr>
          <w:noProof/>
          <w:webHidden/>
        </w:rPr>
        <w:fldChar w:fldCharType="separate"/>
      </w:r>
      <w:ins w:id="325" w:author="Author">
        <w:r>
          <w:rPr>
            <w:noProof/>
            <w:webHidden/>
          </w:rPr>
          <w:t>156</w:t>
        </w:r>
        <w:r>
          <w:rPr>
            <w:noProof/>
            <w:webHidden/>
          </w:rPr>
          <w:fldChar w:fldCharType="end"/>
        </w:r>
        <w:r w:rsidRPr="00A030F1">
          <w:rPr>
            <w:rStyle w:val="Hyperlink"/>
            <w:noProof/>
          </w:rPr>
          <w:fldChar w:fldCharType="end"/>
        </w:r>
      </w:ins>
    </w:p>
    <w:p w14:paraId="13D2EF6F" w14:textId="77777777" w:rsidR="007B066D" w:rsidRDefault="007B066D">
      <w:pPr>
        <w:pStyle w:val="TOC3"/>
        <w:rPr>
          <w:ins w:id="326" w:author="Author"/>
          <w:rFonts w:asciiTheme="minorHAnsi" w:eastAsiaTheme="minorEastAsia" w:hAnsiTheme="minorHAnsi" w:cstheme="minorBidi"/>
          <w:b w:val="0"/>
          <w:noProof/>
          <w:sz w:val="22"/>
          <w:szCs w:val="22"/>
        </w:rPr>
      </w:pPr>
      <w:ins w:id="327" w:author="Author">
        <w:r w:rsidRPr="00A030F1">
          <w:rPr>
            <w:rStyle w:val="Hyperlink"/>
            <w:noProof/>
          </w:rPr>
          <w:fldChar w:fldCharType="begin"/>
        </w:r>
        <w:r w:rsidRPr="00A030F1">
          <w:rPr>
            <w:rStyle w:val="Hyperlink"/>
            <w:noProof/>
          </w:rPr>
          <w:instrText xml:space="preserve"> </w:instrText>
        </w:r>
        <w:r>
          <w:rPr>
            <w:noProof/>
          </w:rPr>
          <w:instrText>HYPERLINK \l "_Toc513557811"</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3.6.17.</w:t>
        </w:r>
        <w:r>
          <w:rPr>
            <w:rFonts w:asciiTheme="minorHAnsi" w:eastAsiaTheme="minorEastAsia" w:hAnsiTheme="minorHAnsi" w:cstheme="minorBidi"/>
            <w:b w:val="0"/>
            <w:noProof/>
            <w:sz w:val="22"/>
            <w:szCs w:val="22"/>
          </w:rPr>
          <w:tab/>
        </w:r>
        <w:r w:rsidRPr="00A030F1">
          <w:rPr>
            <w:rStyle w:val="Hyperlink"/>
            <w:noProof/>
          </w:rPr>
          <w:t>#409.86 – SDEC CONTACT</w:t>
        </w:r>
        <w:r>
          <w:rPr>
            <w:noProof/>
            <w:webHidden/>
          </w:rPr>
          <w:tab/>
        </w:r>
        <w:r>
          <w:rPr>
            <w:noProof/>
            <w:webHidden/>
          </w:rPr>
          <w:fldChar w:fldCharType="begin"/>
        </w:r>
        <w:r>
          <w:rPr>
            <w:noProof/>
            <w:webHidden/>
          </w:rPr>
          <w:instrText xml:space="preserve"> PAGEREF _Toc513557811 \h </w:instrText>
        </w:r>
        <w:r>
          <w:rPr>
            <w:noProof/>
            <w:webHidden/>
          </w:rPr>
        </w:r>
      </w:ins>
      <w:r>
        <w:rPr>
          <w:noProof/>
          <w:webHidden/>
        </w:rPr>
        <w:fldChar w:fldCharType="separate"/>
      </w:r>
      <w:ins w:id="328" w:author="Author">
        <w:r>
          <w:rPr>
            <w:noProof/>
            <w:webHidden/>
          </w:rPr>
          <w:t>173</w:t>
        </w:r>
        <w:r>
          <w:rPr>
            <w:noProof/>
            <w:webHidden/>
          </w:rPr>
          <w:fldChar w:fldCharType="end"/>
        </w:r>
        <w:r w:rsidRPr="00A030F1">
          <w:rPr>
            <w:rStyle w:val="Hyperlink"/>
            <w:noProof/>
          </w:rPr>
          <w:fldChar w:fldCharType="end"/>
        </w:r>
      </w:ins>
    </w:p>
    <w:p w14:paraId="1E382834" w14:textId="77777777" w:rsidR="007B066D" w:rsidRDefault="007B066D">
      <w:pPr>
        <w:pStyle w:val="TOC2"/>
        <w:rPr>
          <w:ins w:id="329" w:author="Author"/>
          <w:rFonts w:asciiTheme="minorHAnsi" w:eastAsiaTheme="minorEastAsia" w:hAnsiTheme="minorHAnsi" w:cstheme="minorBidi"/>
          <w:b w:val="0"/>
          <w:noProof/>
          <w:sz w:val="22"/>
          <w:szCs w:val="22"/>
        </w:rPr>
      </w:pPr>
      <w:ins w:id="330" w:author="Author">
        <w:r w:rsidRPr="00A030F1">
          <w:rPr>
            <w:rStyle w:val="Hyperlink"/>
            <w:noProof/>
          </w:rPr>
          <w:fldChar w:fldCharType="begin"/>
        </w:r>
        <w:r w:rsidRPr="00A030F1">
          <w:rPr>
            <w:rStyle w:val="Hyperlink"/>
            <w:noProof/>
          </w:rPr>
          <w:instrText xml:space="preserve"> </w:instrText>
        </w:r>
        <w:r>
          <w:rPr>
            <w:noProof/>
          </w:rPr>
          <w:instrText>HYPERLINK \l "_Toc513557812"</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3.7.</w:t>
        </w:r>
        <w:r>
          <w:rPr>
            <w:rFonts w:asciiTheme="minorHAnsi" w:eastAsiaTheme="minorEastAsia" w:hAnsiTheme="minorHAnsi" w:cstheme="minorBidi"/>
            <w:b w:val="0"/>
            <w:noProof/>
            <w:sz w:val="22"/>
            <w:szCs w:val="22"/>
          </w:rPr>
          <w:tab/>
        </w:r>
        <w:r w:rsidRPr="00A030F1">
          <w:rPr>
            <w:rStyle w:val="Hyperlink"/>
            <w:noProof/>
          </w:rPr>
          <w:t>Exported Option</w:t>
        </w:r>
        <w:r>
          <w:rPr>
            <w:noProof/>
            <w:webHidden/>
          </w:rPr>
          <w:tab/>
        </w:r>
        <w:r>
          <w:rPr>
            <w:noProof/>
            <w:webHidden/>
          </w:rPr>
          <w:fldChar w:fldCharType="begin"/>
        </w:r>
        <w:r>
          <w:rPr>
            <w:noProof/>
            <w:webHidden/>
          </w:rPr>
          <w:instrText xml:space="preserve"> PAGEREF _Toc513557812 \h </w:instrText>
        </w:r>
        <w:r>
          <w:rPr>
            <w:noProof/>
            <w:webHidden/>
          </w:rPr>
        </w:r>
      </w:ins>
      <w:r>
        <w:rPr>
          <w:noProof/>
          <w:webHidden/>
        </w:rPr>
        <w:fldChar w:fldCharType="separate"/>
      </w:r>
      <w:ins w:id="331" w:author="Author">
        <w:r>
          <w:rPr>
            <w:noProof/>
            <w:webHidden/>
          </w:rPr>
          <w:t>178</w:t>
        </w:r>
        <w:r>
          <w:rPr>
            <w:noProof/>
            <w:webHidden/>
          </w:rPr>
          <w:fldChar w:fldCharType="end"/>
        </w:r>
        <w:r w:rsidRPr="00A030F1">
          <w:rPr>
            <w:rStyle w:val="Hyperlink"/>
            <w:noProof/>
          </w:rPr>
          <w:fldChar w:fldCharType="end"/>
        </w:r>
      </w:ins>
    </w:p>
    <w:p w14:paraId="6B6B132D" w14:textId="77777777" w:rsidR="007B066D" w:rsidRDefault="007B066D">
      <w:pPr>
        <w:pStyle w:val="TOC2"/>
        <w:rPr>
          <w:ins w:id="332" w:author="Author"/>
          <w:rFonts w:asciiTheme="minorHAnsi" w:eastAsiaTheme="minorEastAsia" w:hAnsiTheme="minorHAnsi" w:cstheme="minorBidi"/>
          <w:b w:val="0"/>
          <w:noProof/>
          <w:sz w:val="22"/>
          <w:szCs w:val="22"/>
        </w:rPr>
      </w:pPr>
      <w:ins w:id="333" w:author="Author">
        <w:r w:rsidRPr="00A030F1">
          <w:rPr>
            <w:rStyle w:val="Hyperlink"/>
            <w:noProof/>
          </w:rPr>
          <w:fldChar w:fldCharType="begin"/>
        </w:r>
        <w:r w:rsidRPr="00A030F1">
          <w:rPr>
            <w:rStyle w:val="Hyperlink"/>
            <w:noProof/>
          </w:rPr>
          <w:instrText xml:space="preserve"> </w:instrText>
        </w:r>
        <w:r>
          <w:rPr>
            <w:noProof/>
          </w:rPr>
          <w:instrText>HYPERLINK \l "_Toc513557813"</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3.8.</w:t>
        </w:r>
        <w:r>
          <w:rPr>
            <w:rFonts w:asciiTheme="minorHAnsi" w:eastAsiaTheme="minorEastAsia" w:hAnsiTheme="minorHAnsi" w:cstheme="minorBidi"/>
            <w:b w:val="0"/>
            <w:noProof/>
            <w:sz w:val="22"/>
            <w:szCs w:val="22"/>
          </w:rPr>
          <w:tab/>
        </w:r>
        <w:r w:rsidRPr="00A030F1">
          <w:rPr>
            <w:rStyle w:val="Hyperlink"/>
            <w:noProof/>
          </w:rPr>
          <w:t>Parameter Definitions</w:t>
        </w:r>
        <w:r>
          <w:rPr>
            <w:noProof/>
            <w:webHidden/>
          </w:rPr>
          <w:tab/>
        </w:r>
        <w:r>
          <w:rPr>
            <w:noProof/>
            <w:webHidden/>
          </w:rPr>
          <w:fldChar w:fldCharType="begin"/>
        </w:r>
        <w:r>
          <w:rPr>
            <w:noProof/>
            <w:webHidden/>
          </w:rPr>
          <w:instrText xml:space="preserve"> PAGEREF _Toc513557813 \h </w:instrText>
        </w:r>
        <w:r>
          <w:rPr>
            <w:noProof/>
            <w:webHidden/>
          </w:rPr>
        </w:r>
      </w:ins>
      <w:r>
        <w:rPr>
          <w:noProof/>
          <w:webHidden/>
        </w:rPr>
        <w:fldChar w:fldCharType="separate"/>
      </w:r>
      <w:ins w:id="334" w:author="Author">
        <w:r>
          <w:rPr>
            <w:noProof/>
            <w:webHidden/>
          </w:rPr>
          <w:t>178</w:t>
        </w:r>
        <w:r>
          <w:rPr>
            <w:noProof/>
            <w:webHidden/>
          </w:rPr>
          <w:fldChar w:fldCharType="end"/>
        </w:r>
        <w:r w:rsidRPr="00A030F1">
          <w:rPr>
            <w:rStyle w:val="Hyperlink"/>
            <w:noProof/>
          </w:rPr>
          <w:fldChar w:fldCharType="end"/>
        </w:r>
      </w:ins>
    </w:p>
    <w:p w14:paraId="05CB9FB6" w14:textId="77777777" w:rsidR="007B066D" w:rsidRDefault="007B066D">
      <w:pPr>
        <w:pStyle w:val="TOC2"/>
        <w:rPr>
          <w:ins w:id="335" w:author="Author"/>
          <w:rFonts w:asciiTheme="minorHAnsi" w:eastAsiaTheme="minorEastAsia" w:hAnsiTheme="minorHAnsi" w:cstheme="minorBidi"/>
          <w:b w:val="0"/>
          <w:noProof/>
          <w:sz w:val="22"/>
          <w:szCs w:val="22"/>
        </w:rPr>
      </w:pPr>
      <w:ins w:id="336" w:author="Author">
        <w:r w:rsidRPr="00A030F1">
          <w:rPr>
            <w:rStyle w:val="Hyperlink"/>
            <w:noProof/>
          </w:rPr>
          <w:fldChar w:fldCharType="begin"/>
        </w:r>
        <w:r w:rsidRPr="00A030F1">
          <w:rPr>
            <w:rStyle w:val="Hyperlink"/>
            <w:noProof/>
          </w:rPr>
          <w:instrText xml:space="preserve"> </w:instrText>
        </w:r>
        <w:r>
          <w:rPr>
            <w:noProof/>
          </w:rPr>
          <w:instrText>HYPERLINK \l "_Toc513557814"</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3.9.</w:t>
        </w:r>
        <w:r>
          <w:rPr>
            <w:rFonts w:asciiTheme="minorHAnsi" w:eastAsiaTheme="minorEastAsia" w:hAnsiTheme="minorHAnsi" w:cstheme="minorBidi"/>
            <w:b w:val="0"/>
            <w:noProof/>
            <w:sz w:val="22"/>
            <w:szCs w:val="22"/>
          </w:rPr>
          <w:tab/>
        </w:r>
        <w:r w:rsidRPr="00A030F1">
          <w:rPr>
            <w:rStyle w:val="Hyperlink"/>
            <w:noProof/>
          </w:rPr>
          <w:t>Security Keys</w:t>
        </w:r>
        <w:r>
          <w:rPr>
            <w:noProof/>
            <w:webHidden/>
          </w:rPr>
          <w:tab/>
        </w:r>
        <w:r>
          <w:rPr>
            <w:noProof/>
            <w:webHidden/>
          </w:rPr>
          <w:fldChar w:fldCharType="begin"/>
        </w:r>
        <w:r>
          <w:rPr>
            <w:noProof/>
            <w:webHidden/>
          </w:rPr>
          <w:instrText xml:space="preserve"> PAGEREF _Toc513557814 \h </w:instrText>
        </w:r>
        <w:r>
          <w:rPr>
            <w:noProof/>
            <w:webHidden/>
          </w:rPr>
        </w:r>
      </w:ins>
      <w:r>
        <w:rPr>
          <w:noProof/>
          <w:webHidden/>
        </w:rPr>
        <w:fldChar w:fldCharType="separate"/>
      </w:r>
      <w:ins w:id="337" w:author="Author">
        <w:r>
          <w:rPr>
            <w:noProof/>
            <w:webHidden/>
          </w:rPr>
          <w:t>179</w:t>
        </w:r>
        <w:r>
          <w:rPr>
            <w:noProof/>
            <w:webHidden/>
          </w:rPr>
          <w:fldChar w:fldCharType="end"/>
        </w:r>
        <w:r w:rsidRPr="00A030F1">
          <w:rPr>
            <w:rStyle w:val="Hyperlink"/>
            <w:noProof/>
          </w:rPr>
          <w:fldChar w:fldCharType="end"/>
        </w:r>
      </w:ins>
    </w:p>
    <w:p w14:paraId="6FBAAE0E" w14:textId="77777777" w:rsidR="007B066D" w:rsidRDefault="007B066D">
      <w:pPr>
        <w:pStyle w:val="TOC2"/>
        <w:rPr>
          <w:ins w:id="338" w:author="Author"/>
          <w:rFonts w:asciiTheme="minorHAnsi" w:eastAsiaTheme="minorEastAsia" w:hAnsiTheme="minorHAnsi" w:cstheme="minorBidi"/>
          <w:b w:val="0"/>
          <w:noProof/>
          <w:sz w:val="22"/>
          <w:szCs w:val="22"/>
        </w:rPr>
      </w:pPr>
      <w:ins w:id="339" w:author="Author">
        <w:r w:rsidRPr="00A030F1">
          <w:rPr>
            <w:rStyle w:val="Hyperlink"/>
            <w:noProof/>
          </w:rPr>
          <w:fldChar w:fldCharType="begin"/>
        </w:r>
        <w:r w:rsidRPr="00A030F1">
          <w:rPr>
            <w:rStyle w:val="Hyperlink"/>
            <w:noProof/>
          </w:rPr>
          <w:instrText xml:space="preserve"> </w:instrText>
        </w:r>
        <w:r>
          <w:rPr>
            <w:noProof/>
          </w:rPr>
          <w:instrText>HYPERLINK \l "_Toc513557815"</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3.10.</w:t>
        </w:r>
        <w:r>
          <w:rPr>
            <w:rFonts w:asciiTheme="minorHAnsi" w:eastAsiaTheme="minorEastAsia" w:hAnsiTheme="minorHAnsi" w:cstheme="minorBidi"/>
            <w:b w:val="0"/>
            <w:noProof/>
            <w:sz w:val="22"/>
            <w:szCs w:val="22"/>
          </w:rPr>
          <w:tab/>
        </w:r>
        <w:r w:rsidRPr="00A030F1">
          <w:rPr>
            <w:rStyle w:val="Hyperlink"/>
            <w:noProof/>
          </w:rPr>
          <w:t>Archiving and Purging</w:t>
        </w:r>
        <w:r>
          <w:rPr>
            <w:noProof/>
            <w:webHidden/>
          </w:rPr>
          <w:tab/>
        </w:r>
        <w:r>
          <w:rPr>
            <w:noProof/>
            <w:webHidden/>
          </w:rPr>
          <w:fldChar w:fldCharType="begin"/>
        </w:r>
        <w:r>
          <w:rPr>
            <w:noProof/>
            <w:webHidden/>
          </w:rPr>
          <w:instrText xml:space="preserve"> PAGEREF _Toc513557815 \h </w:instrText>
        </w:r>
        <w:r>
          <w:rPr>
            <w:noProof/>
            <w:webHidden/>
          </w:rPr>
        </w:r>
      </w:ins>
      <w:r>
        <w:rPr>
          <w:noProof/>
          <w:webHidden/>
        </w:rPr>
        <w:fldChar w:fldCharType="separate"/>
      </w:r>
      <w:ins w:id="340" w:author="Author">
        <w:r>
          <w:rPr>
            <w:noProof/>
            <w:webHidden/>
          </w:rPr>
          <w:t>179</w:t>
        </w:r>
        <w:r>
          <w:rPr>
            <w:noProof/>
            <w:webHidden/>
          </w:rPr>
          <w:fldChar w:fldCharType="end"/>
        </w:r>
        <w:r w:rsidRPr="00A030F1">
          <w:rPr>
            <w:rStyle w:val="Hyperlink"/>
            <w:noProof/>
          </w:rPr>
          <w:fldChar w:fldCharType="end"/>
        </w:r>
      </w:ins>
    </w:p>
    <w:p w14:paraId="67B43DFA" w14:textId="77777777" w:rsidR="007B066D" w:rsidRDefault="007B066D">
      <w:pPr>
        <w:pStyle w:val="TOC1"/>
        <w:rPr>
          <w:ins w:id="341" w:author="Author"/>
          <w:rFonts w:asciiTheme="minorHAnsi" w:eastAsiaTheme="minorEastAsia" w:hAnsiTheme="minorHAnsi" w:cstheme="minorBidi"/>
          <w:b w:val="0"/>
          <w:noProof/>
          <w:sz w:val="22"/>
          <w:szCs w:val="22"/>
        </w:rPr>
      </w:pPr>
      <w:ins w:id="342" w:author="Author">
        <w:r w:rsidRPr="00A030F1">
          <w:rPr>
            <w:rStyle w:val="Hyperlink"/>
            <w:noProof/>
          </w:rPr>
          <w:fldChar w:fldCharType="begin"/>
        </w:r>
        <w:r w:rsidRPr="00A030F1">
          <w:rPr>
            <w:rStyle w:val="Hyperlink"/>
            <w:noProof/>
          </w:rPr>
          <w:instrText xml:space="preserve"> </w:instrText>
        </w:r>
        <w:r>
          <w:rPr>
            <w:noProof/>
          </w:rPr>
          <w:instrText>HYPERLINK \l "_Toc513557816"</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4.</w:t>
        </w:r>
        <w:r>
          <w:rPr>
            <w:rFonts w:asciiTheme="minorHAnsi" w:eastAsiaTheme="minorEastAsia" w:hAnsiTheme="minorHAnsi" w:cstheme="minorBidi"/>
            <w:b w:val="0"/>
            <w:noProof/>
            <w:sz w:val="22"/>
            <w:szCs w:val="22"/>
          </w:rPr>
          <w:tab/>
        </w:r>
        <w:r w:rsidRPr="00A030F1">
          <w:rPr>
            <w:rStyle w:val="Hyperlink"/>
            <w:noProof/>
          </w:rPr>
          <w:t>Generating Online Documentation</w:t>
        </w:r>
        <w:r>
          <w:rPr>
            <w:noProof/>
            <w:webHidden/>
          </w:rPr>
          <w:tab/>
        </w:r>
        <w:r>
          <w:rPr>
            <w:noProof/>
            <w:webHidden/>
          </w:rPr>
          <w:fldChar w:fldCharType="begin"/>
        </w:r>
        <w:r>
          <w:rPr>
            <w:noProof/>
            <w:webHidden/>
          </w:rPr>
          <w:instrText xml:space="preserve"> PAGEREF _Toc513557816 \h </w:instrText>
        </w:r>
        <w:r>
          <w:rPr>
            <w:noProof/>
            <w:webHidden/>
          </w:rPr>
        </w:r>
      </w:ins>
      <w:r>
        <w:rPr>
          <w:noProof/>
          <w:webHidden/>
        </w:rPr>
        <w:fldChar w:fldCharType="separate"/>
      </w:r>
      <w:ins w:id="343" w:author="Author">
        <w:r>
          <w:rPr>
            <w:noProof/>
            <w:webHidden/>
          </w:rPr>
          <w:t>180</w:t>
        </w:r>
        <w:r>
          <w:rPr>
            <w:noProof/>
            <w:webHidden/>
          </w:rPr>
          <w:fldChar w:fldCharType="end"/>
        </w:r>
        <w:r w:rsidRPr="00A030F1">
          <w:rPr>
            <w:rStyle w:val="Hyperlink"/>
            <w:noProof/>
          </w:rPr>
          <w:fldChar w:fldCharType="end"/>
        </w:r>
      </w:ins>
    </w:p>
    <w:p w14:paraId="08BA996F" w14:textId="77777777" w:rsidR="007B066D" w:rsidRDefault="007B066D">
      <w:pPr>
        <w:pStyle w:val="TOC2"/>
        <w:rPr>
          <w:ins w:id="344" w:author="Author"/>
          <w:rFonts w:asciiTheme="minorHAnsi" w:eastAsiaTheme="minorEastAsia" w:hAnsiTheme="minorHAnsi" w:cstheme="minorBidi"/>
          <w:b w:val="0"/>
          <w:noProof/>
          <w:sz w:val="22"/>
          <w:szCs w:val="22"/>
        </w:rPr>
      </w:pPr>
      <w:ins w:id="345" w:author="Author">
        <w:r w:rsidRPr="00A030F1">
          <w:rPr>
            <w:rStyle w:val="Hyperlink"/>
            <w:noProof/>
          </w:rPr>
          <w:fldChar w:fldCharType="begin"/>
        </w:r>
        <w:r w:rsidRPr="00A030F1">
          <w:rPr>
            <w:rStyle w:val="Hyperlink"/>
            <w:noProof/>
          </w:rPr>
          <w:instrText xml:space="preserve"> </w:instrText>
        </w:r>
        <w:r>
          <w:rPr>
            <w:noProof/>
          </w:rPr>
          <w:instrText>HYPERLINK \l "_Toc513557817"</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4.1.</w:t>
        </w:r>
        <w:r>
          <w:rPr>
            <w:rFonts w:asciiTheme="minorHAnsi" w:eastAsiaTheme="minorEastAsia" w:hAnsiTheme="minorHAnsi" w:cstheme="minorBidi"/>
            <w:b w:val="0"/>
            <w:noProof/>
            <w:sz w:val="22"/>
            <w:szCs w:val="22"/>
          </w:rPr>
          <w:tab/>
        </w:r>
        <w:r w:rsidRPr="00A030F1">
          <w:rPr>
            <w:rStyle w:val="Hyperlink"/>
            <w:noProof/>
          </w:rPr>
          <w:t>%INDEX</w:t>
        </w:r>
        <w:r>
          <w:rPr>
            <w:noProof/>
            <w:webHidden/>
          </w:rPr>
          <w:tab/>
        </w:r>
        <w:r>
          <w:rPr>
            <w:noProof/>
            <w:webHidden/>
          </w:rPr>
          <w:fldChar w:fldCharType="begin"/>
        </w:r>
        <w:r>
          <w:rPr>
            <w:noProof/>
            <w:webHidden/>
          </w:rPr>
          <w:instrText xml:space="preserve"> PAGEREF _Toc513557817 \h </w:instrText>
        </w:r>
        <w:r>
          <w:rPr>
            <w:noProof/>
            <w:webHidden/>
          </w:rPr>
        </w:r>
      </w:ins>
      <w:r>
        <w:rPr>
          <w:noProof/>
          <w:webHidden/>
        </w:rPr>
        <w:fldChar w:fldCharType="separate"/>
      </w:r>
      <w:ins w:id="346" w:author="Author">
        <w:r>
          <w:rPr>
            <w:noProof/>
            <w:webHidden/>
          </w:rPr>
          <w:t>180</w:t>
        </w:r>
        <w:r>
          <w:rPr>
            <w:noProof/>
            <w:webHidden/>
          </w:rPr>
          <w:fldChar w:fldCharType="end"/>
        </w:r>
        <w:r w:rsidRPr="00A030F1">
          <w:rPr>
            <w:rStyle w:val="Hyperlink"/>
            <w:noProof/>
          </w:rPr>
          <w:fldChar w:fldCharType="end"/>
        </w:r>
      </w:ins>
    </w:p>
    <w:p w14:paraId="799CE33B" w14:textId="77777777" w:rsidR="007B066D" w:rsidRDefault="007B066D">
      <w:pPr>
        <w:pStyle w:val="TOC2"/>
        <w:rPr>
          <w:ins w:id="347" w:author="Author"/>
          <w:rFonts w:asciiTheme="minorHAnsi" w:eastAsiaTheme="minorEastAsia" w:hAnsiTheme="minorHAnsi" w:cstheme="minorBidi"/>
          <w:b w:val="0"/>
          <w:noProof/>
          <w:sz w:val="22"/>
          <w:szCs w:val="22"/>
        </w:rPr>
      </w:pPr>
      <w:ins w:id="348" w:author="Author">
        <w:r w:rsidRPr="00A030F1">
          <w:rPr>
            <w:rStyle w:val="Hyperlink"/>
            <w:noProof/>
          </w:rPr>
          <w:fldChar w:fldCharType="begin"/>
        </w:r>
        <w:r w:rsidRPr="00A030F1">
          <w:rPr>
            <w:rStyle w:val="Hyperlink"/>
            <w:noProof/>
          </w:rPr>
          <w:instrText xml:space="preserve"> </w:instrText>
        </w:r>
        <w:r>
          <w:rPr>
            <w:noProof/>
          </w:rPr>
          <w:instrText>HYPERLINK \l "_Toc513557818"</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4.2.</w:t>
        </w:r>
        <w:r>
          <w:rPr>
            <w:rFonts w:asciiTheme="minorHAnsi" w:eastAsiaTheme="minorEastAsia" w:hAnsiTheme="minorHAnsi" w:cstheme="minorBidi"/>
            <w:b w:val="0"/>
            <w:noProof/>
            <w:sz w:val="22"/>
            <w:szCs w:val="22"/>
          </w:rPr>
          <w:tab/>
        </w:r>
        <w:r w:rsidRPr="00A030F1">
          <w:rPr>
            <w:rStyle w:val="Hyperlink"/>
            <w:noProof/>
          </w:rPr>
          <w:t>List File Attributes</w:t>
        </w:r>
        <w:r>
          <w:rPr>
            <w:noProof/>
            <w:webHidden/>
          </w:rPr>
          <w:tab/>
        </w:r>
        <w:r>
          <w:rPr>
            <w:noProof/>
            <w:webHidden/>
          </w:rPr>
          <w:fldChar w:fldCharType="begin"/>
        </w:r>
        <w:r>
          <w:rPr>
            <w:noProof/>
            <w:webHidden/>
          </w:rPr>
          <w:instrText xml:space="preserve"> PAGEREF _Toc513557818 \h </w:instrText>
        </w:r>
        <w:r>
          <w:rPr>
            <w:noProof/>
            <w:webHidden/>
          </w:rPr>
        </w:r>
      </w:ins>
      <w:r>
        <w:rPr>
          <w:noProof/>
          <w:webHidden/>
        </w:rPr>
        <w:fldChar w:fldCharType="separate"/>
      </w:r>
      <w:ins w:id="349" w:author="Author">
        <w:r>
          <w:rPr>
            <w:noProof/>
            <w:webHidden/>
          </w:rPr>
          <w:t>181</w:t>
        </w:r>
        <w:r>
          <w:rPr>
            <w:noProof/>
            <w:webHidden/>
          </w:rPr>
          <w:fldChar w:fldCharType="end"/>
        </w:r>
        <w:r w:rsidRPr="00A030F1">
          <w:rPr>
            <w:rStyle w:val="Hyperlink"/>
            <w:noProof/>
          </w:rPr>
          <w:fldChar w:fldCharType="end"/>
        </w:r>
      </w:ins>
    </w:p>
    <w:p w14:paraId="12C63936" w14:textId="77777777" w:rsidR="007B066D" w:rsidRDefault="007B066D">
      <w:pPr>
        <w:pStyle w:val="TOC2"/>
        <w:rPr>
          <w:ins w:id="350" w:author="Author"/>
          <w:rFonts w:asciiTheme="minorHAnsi" w:eastAsiaTheme="minorEastAsia" w:hAnsiTheme="minorHAnsi" w:cstheme="minorBidi"/>
          <w:b w:val="0"/>
          <w:noProof/>
          <w:sz w:val="22"/>
          <w:szCs w:val="22"/>
        </w:rPr>
      </w:pPr>
      <w:ins w:id="351" w:author="Author">
        <w:r w:rsidRPr="00A030F1">
          <w:rPr>
            <w:rStyle w:val="Hyperlink"/>
            <w:noProof/>
          </w:rPr>
          <w:fldChar w:fldCharType="begin"/>
        </w:r>
        <w:r w:rsidRPr="00A030F1">
          <w:rPr>
            <w:rStyle w:val="Hyperlink"/>
            <w:noProof/>
          </w:rPr>
          <w:instrText xml:space="preserve"> </w:instrText>
        </w:r>
        <w:r>
          <w:rPr>
            <w:noProof/>
          </w:rPr>
          <w:instrText>HYPERLINK \l "_Toc513557819"</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4.3.</w:t>
        </w:r>
        <w:r>
          <w:rPr>
            <w:rFonts w:asciiTheme="minorHAnsi" w:eastAsiaTheme="minorEastAsia" w:hAnsiTheme="minorHAnsi" w:cstheme="minorBidi"/>
            <w:b w:val="0"/>
            <w:noProof/>
            <w:sz w:val="22"/>
            <w:szCs w:val="22"/>
          </w:rPr>
          <w:tab/>
        </w:r>
        <w:r w:rsidRPr="00A030F1">
          <w:rPr>
            <w:rStyle w:val="Hyperlink"/>
            <w:noProof/>
          </w:rPr>
          <w:t>Standards and Conventions Requirements and Exemptions</w:t>
        </w:r>
        <w:r>
          <w:rPr>
            <w:noProof/>
            <w:webHidden/>
          </w:rPr>
          <w:tab/>
        </w:r>
        <w:r>
          <w:rPr>
            <w:noProof/>
            <w:webHidden/>
          </w:rPr>
          <w:fldChar w:fldCharType="begin"/>
        </w:r>
        <w:r>
          <w:rPr>
            <w:noProof/>
            <w:webHidden/>
          </w:rPr>
          <w:instrText xml:space="preserve"> PAGEREF _Toc513557819 \h </w:instrText>
        </w:r>
        <w:r>
          <w:rPr>
            <w:noProof/>
            <w:webHidden/>
          </w:rPr>
        </w:r>
      </w:ins>
      <w:r>
        <w:rPr>
          <w:noProof/>
          <w:webHidden/>
        </w:rPr>
        <w:fldChar w:fldCharType="separate"/>
      </w:r>
      <w:ins w:id="352" w:author="Author">
        <w:r>
          <w:rPr>
            <w:noProof/>
            <w:webHidden/>
          </w:rPr>
          <w:t>181</w:t>
        </w:r>
        <w:r>
          <w:rPr>
            <w:noProof/>
            <w:webHidden/>
          </w:rPr>
          <w:fldChar w:fldCharType="end"/>
        </w:r>
        <w:r w:rsidRPr="00A030F1">
          <w:rPr>
            <w:rStyle w:val="Hyperlink"/>
            <w:noProof/>
          </w:rPr>
          <w:fldChar w:fldCharType="end"/>
        </w:r>
      </w:ins>
    </w:p>
    <w:p w14:paraId="598D79F3" w14:textId="77777777" w:rsidR="007B066D" w:rsidRDefault="007B066D">
      <w:pPr>
        <w:pStyle w:val="TOC2"/>
        <w:rPr>
          <w:ins w:id="353" w:author="Author"/>
          <w:rFonts w:asciiTheme="minorHAnsi" w:eastAsiaTheme="minorEastAsia" w:hAnsiTheme="minorHAnsi" w:cstheme="minorBidi"/>
          <w:b w:val="0"/>
          <w:noProof/>
          <w:sz w:val="22"/>
          <w:szCs w:val="22"/>
        </w:rPr>
      </w:pPr>
      <w:ins w:id="354" w:author="Author">
        <w:r w:rsidRPr="00A030F1">
          <w:rPr>
            <w:rStyle w:val="Hyperlink"/>
            <w:noProof/>
          </w:rPr>
          <w:fldChar w:fldCharType="begin"/>
        </w:r>
        <w:r w:rsidRPr="00A030F1">
          <w:rPr>
            <w:rStyle w:val="Hyperlink"/>
            <w:noProof/>
          </w:rPr>
          <w:instrText xml:space="preserve"> </w:instrText>
        </w:r>
        <w:r>
          <w:rPr>
            <w:noProof/>
          </w:rPr>
          <w:instrText>HYPERLINK \l "_Toc513557820"</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4.4.</w:t>
        </w:r>
        <w:r>
          <w:rPr>
            <w:rFonts w:asciiTheme="minorHAnsi" w:eastAsiaTheme="minorEastAsia" w:hAnsiTheme="minorHAnsi" w:cstheme="minorBidi"/>
            <w:b w:val="0"/>
            <w:noProof/>
            <w:sz w:val="22"/>
            <w:szCs w:val="22"/>
          </w:rPr>
          <w:tab/>
        </w:r>
        <w:r w:rsidRPr="00A030F1">
          <w:rPr>
            <w:rStyle w:val="Hyperlink"/>
            <w:noProof/>
          </w:rPr>
          <w:t>Callable Routines</w:t>
        </w:r>
        <w:r>
          <w:rPr>
            <w:noProof/>
            <w:webHidden/>
          </w:rPr>
          <w:tab/>
        </w:r>
        <w:r>
          <w:rPr>
            <w:noProof/>
            <w:webHidden/>
          </w:rPr>
          <w:fldChar w:fldCharType="begin"/>
        </w:r>
        <w:r>
          <w:rPr>
            <w:noProof/>
            <w:webHidden/>
          </w:rPr>
          <w:instrText xml:space="preserve"> PAGEREF _Toc513557820 \h </w:instrText>
        </w:r>
        <w:r>
          <w:rPr>
            <w:noProof/>
            <w:webHidden/>
          </w:rPr>
        </w:r>
      </w:ins>
      <w:r>
        <w:rPr>
          <w:noProof/>
          <w:webHidden/>
        </w:rPr>
        <w:fldChar w:fldCharType="separate"/>
      </w:r>
      <w:ins w:id="355" w:author="Author">
        <w:r>
          <w:rPr>
            <w:noProof/>
            <w:webHidden/>
          </w:rPr>
          <w:t>181</w:t>
        </w:r>
        <w:r>
          <w:rPr>
            <w:noProof/>
            <w:webHidden/>
          </w:rPr>
          <w:fldChar w:fldCharType="end"/>
        </w:r>
        <w:r w:rsidRPr="00A030F1">
          <w:rPr>
            <w:rStyle w:val="Hyperlink"/>
            <w:noProof/>
          </w:rPr>
          <w:fldChar w:fldCharType="end"/>
        </w:r>
      </w:ins>
    </w:p>
    <w:p w14:paraId="238C34FF" w14:textId="77777777" w:rsidR="007B066D" w:rsidRDefault="007B066D">
      <w:pPr>
        <w:pStyle w:val="TOC1"/>
        <w:rPr>
          <w:ins w:id="356" w:author="Author"/>
          <w:rFonts w:asciiTheme="minorHAnsi" w:eastAsiaTheme="minorEastAsia" w:hAnsiTheme="minorHAnsi" w:cstheme="minorBidi"/>
          <w:b w:val="0"/>
          <w:noProof/>
          <w:sz w:val="22"/>
          <w:szCs w:val="22"/>
        </w:rPr>
      </w:pPr>
      <w:ins w:id="357" w:author="Author">
        <w:r w:rsidRPr="00A030F1">
          <w:rPr>
            <w:rStyle w:val="Hyperlink"/>
            <w:noProof/>
          </w:rPr>
          <w:fldChar w:fldCharType="begin"/>
        </w:r>
        <w:r w:rsidRPr="00A030F1">
          <w:rPr>
            <w:rStyle w:val="Hyperlink"/>
            <w:noProof/>
          </w:rPr>
          <w:instrText xml:space="preserve"> </w:instrText>
        </w:r>
        <w:r>
          <w:rPr>
            <w:noProof/>
          </w:rPr>
          <w:instrText>HYPERLINK \l "_Toc513557821"</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5.</w:t>
        </w:r>
        <w:r>
          <w:rPr>
            <w:rFonts w:asciiTheme="minorHAnsi" w:eastAsiaTheme="minorEastAsia" w:hAnsiTheme="minorHAnsi" w:cstheme="minorBidi"/>
            <w:b w:val="0"/>
            <w:noProof/>
            <w:sz w:val="22"/>
            <w:szCs w:val="22"/>
          </w:rPr>
          <w:tab/>
        </w:r>
        <w:r w:rsidRPr="00A030F1">
          <w:rPr>
            <w:rStyle w:val="Hyperlink"/>
            <w:noProof/>
          </w:rPr>
          <w:t>Glossary and Acronyms</w:t>
        </w:r>
        <w:r>
          <w:rPr>
            <w:noProof/>
            <w:webHidden/>
          </w:rPr>
          <w:tab/>
        </w:r>
        <w:r>
          <w:rPr>
            <w:noProof/>
            <w:webHidden/>
          </w:rPr>
          <w:fldChar w:fldCharType="begin"/>
        </w:r>
        <w:r>
          <w:rPr>
            <w:noProof/>
            <w:webHidden/>
          </w:rPr>
          <w:instrText xml:space="preserve"> PAGEREF _Toc513557821 \h </w:instrText>
        </w:r>
        <w:r>
          <w:rPr>
            <w:noProof/>
            <w:webHidden/>
          </w:rPr>
        </w:r>
      </w:ins>
      <w:r>
        <w:rPr>
          <w:noProof/>
          <w:webHidden/>
        </w:rPr>
        <w:fldChar w:fldCharType="separate"/>
      </w:r>
      <w:ins w:id="358" w:author="Author">
        <w:r>
          <w:rPr>
            <w:noProof/>
            <w:webHidden/>
          </w:rPr>
          <w:t>182</w:t>
        </w:r>
        <w:r>
          <w:rPr>
            <w:noProof/>
            <w:webHidden/>
          </w:rPr>
          <w:fldChar w:fldCharType="end"/>
        </w:r>
        <w:r w:rsidRPr="00A030F1">
          <w:rPr>
            <w:rStyle w:val="Hyperlink"/>
            <w:noProof/>
          </w:rPr>
          <w:fldChar w:fldCharType="end"/>
        </w:r>
      </w:ins>
    </w:p>
    <w:p w14:paraId="54D9ECAF" w14:textId="77777777" w:rsidR="007B066D" w:rsidRDefault="007B066D">
      <w:pPr>
        <w:pStyle w:val="TOC1"/>
        <w:rPr>
          <w:ins w:id="359" w:author="Author"/>
          <w:rFonts w:asciiTheme="minorHAnsi" w:eastAsiaTheme="minorEastAsia" w:hAnsiTheme="minorHAnsi" w:cstheme="minorBidi"/>
          <w:b w:val="0"/>
          <w:noProof/>
          <w:sz w:val="22"/>
          <w:szCs w:val="22"/>
        </w:rPr>
      </w:pPr>
      <w:ins w:id="360" w:author="Author">
        <w:r w:rsidRPr="00A030F1">
          <w:rPr>
            <w:rStyle w:val="Hyperlink"/>
            <w:noProof/>
          </w:rPr>
          <w:fldChar w:fldCharType="begin"/>
        </w:r>
        <w:r w:rsidRPr="00A030F1">
          <w:rPr>
            <w:rStyle w:val="Hyperlink"/>
            <w:noProof/>
          </w:rPr>
          <w:instrText xml:space="preserve"> </w:instrText>
        </w:r>
        <w:r>
          <w:rPr>
            <w:noProof/>
          </w:rPr>
          <w:instrText>HYPERLINK \l "_Toc513557822"</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6.</w:t>
        </w:r>
        <w:r>
          <w:rPr>
            <w:rFonts w:asciiTheme="minorHAnsi" w:eastAsiaTheme="minorEastAsia" w:hAnsiTheme="minorHAnsi" w:cstheme="minorBidi"/>
            <w:b w:val="0"/>
            <w:noProof/>
            <w:sz w:val="22"/>
            <w:szCs w:val="22"/>
          </w:rPr>
          <w:tab/>
        </w:r>
        <w:r w:rsidRPr="00A030F1">
          <w:rPr>
            <w:rStyle w:val="Hyperlink"/>
            <w:noProof/>
          </w:rPr>
          <w:t>Appendix A: Resource Management Reporting Implementation (OBSOLETE)</w:t>
        </w:r>
        <w:r>
          <w:rPr>
            <w:noProof/>
            <w:webHidden/>
          </w:rPr>
          <w:tab/>
        </w:r>
        <w:r>
          <w:rPr>
            <w:noProof/>
            <w:webHidden/>
          </w:rPr>
          <w:fldChar w:fldCharType="begin"/>
        </w:r>
        <w:r>
          <w:rPr>
            <w:noProof/>
            <w:webHidden/>
          </w:rPr>
          <w:instrText xml:space="preserve"> PAGEREF _Toc513557822 \h </w:instrText>
        </w:r>
        <w:r>
          <w:rPr>
            <w:noProof/>
            <w:webHidden/>
          </w:rPr>
        </w:r>
      </w:ins>
      <w:r>
        <w:rPr>
          <w:noProof/>
          <w:webHidden/>
        </w:rPr>
        <w:fldChar w:fldCharType="separate"/>
      </w:r>
      <w:ins w:id="361" w:author="Author">
        <w:r>
          <w:rPr>
            <w:noProof/>
            <w:webHidden/>
          </w:rPr>
          <w:t>185</w:t>
        </w:r>
        <w:r>
          <w:rPr>
            <w:noProof/>
            <w:webHidden/>
          </w:rPr>
          <w:fldChar w:fldCharType="end"/>
        </w:r>
        <w:r w:rsidRPr="00A030F1">
          <w:rPr>
            <w:rStyle w:val="Hyperlink"/>
            <w:noProof/>
          </w:rPr>
          <w:fldChar w:fldCharType="end"/>
        </w:r>
      </w:ins>
    </w:p>
    <w:p w14:paraId="4759CB71" w14:textId="77777777" w:rsidR="007B066D" w:rsidRDefault="007B066D">
      <w:pPr>
        <w:pStyle w:val="TOC2"/>
        <w:rPr>
          <w:ins w:id="362" w:author="Author"/>
          <w:rFonts w:asciiTheme="minorHAnsi" w:eastAsiaTheme="minorEastAsia" w:hAnsiTheme="minorHAnsi" w:cstheme="minorBidi"/>
          <w:b w:val="0"/>
          <w:noProof/>
          <w:sz w:val="22"/>
          <w:szCs w:val="22"/>
        </w:rPr>
      </w:pPr>
      <w:ins w:id="363" w:author="Author">
        <w:r w:rsidRPr="00A030F1">
          <w:rPr>
            <w:rStyle w:val="Hyperlink"/>
            <w:noProof/>
          </w:rPr>
          <w:fldChar w:fldCharType="begin"/>
        </w:r>
        <w:r w:rsidRPr="00A030F1">
          <w:rPr>
            <w:rStyle w:val="Hyperlink"/>
            <w:noProof/>
          </w:rPr>
          <w:instrText xml:space="preserve"> </w:instrText>
        </w:r>
        <w:r>
          <w:rPr>
            <w:noProof/>
          </w:rPr>
          <w:instrText>HYPERLINK \l "_Toc513557823"</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6.1.</w:t>
        </w:r>
        <w:r>
          <w:rPr>
            <w:rFonts w:asciiTheme="minorHAnsi" w:eastAsiaTheme="minorEastAsia" w:hAnsiTheme="minorHAnsi" w:cstheme="minorBidi"/>
            <w:b w:val="0"/>
            <w:noProof/>
            <w:sz w:val="22"/>
            <w:szCs w:val="22"/>
          </w:rPr>
          <w:tab/>
        </w:r>
        <w:r w:rsidRPr="00A030F1">
          <w:rPr>
            <w:rStyle w:val="Hyperlink"/>
            <w:noProof/>
          </w:rPr>
          <w:t>System Requirements</w:t>
        </w:r>
        <w:r>
          <w:rPr>
            <w:noProof/>
            <w:webHidden/>
          </w:rPr>
          <w:tab/>
        </w:r>
        <w:r>
          <w:rPr>
            <w:noProof/>
            <w:webHidden/>
          </w:rPr>
          <w:fldChar w:fldCharType="begin"/>
        </w:r>
        <w:r>
          <w:rPr>
            <w:noProof/>
            <w:webHidden/>
          </w:rPr>
          <w:instrText xml:space="preserve"> PAGEREF _Toc513557823 \h </w:instrText>
        </w:r>
        <w:r>
          <w:rPr>
            <w:noProof/>
            <w:webHidden/>
          </w:rPr>
        </w:r>
      </w:ins>
      <w:r>
        <w:rPr>
          <w:noProof/>
          <w:webHidden/>
        </w:rPr>
        <w:fldChar w:fldCharType="separate"/>
      </w:r>
      <w:ins w:id="364" w:author="Author">
        <w:r>
          <w:rPr>
            <w:noProof/>
            <w:webHidden/>
          </w:rPr>
          <w:t>185</w:t>
        </w:r>
        <w:r>
          <w:rPr>
            <w:noProof/>
            <w:webHidden/>
          </w:rPr>
          <w:fldChar w:fldCharType="end"/>
        </w:r>
        <w:r w:rsidRPr="00A030F1">
          <w:rPr>
            <w:rStyle w:val="Hyperlink"/>
            <w:noProof/>
          </w:rPr>
          <w:fldChar w:fldCharType="end"/>
        </w:r>
      </w:ins>
    </w:p>
    <w:p w14:paraId="5ADE8E08" w14:textId="77777777" w:rsidR="007B066D" w:rsidRDefault="007B066D">
      <w:pPr>
        <w:pStyle w:val="TOC2"/>
        <w:rPr>
          <w:ins w:id="365" w:author="Author"/>
          <w:rFonts w:asciiTheme="minorHAnsi" w:eastAsiaTheme="minorEastAsia" w:hAnsiTheme="minorHAnsi" w:cstheme="minorBidi"/>
          <w:b w:val="0"/>
          <w:noProof/>
          <w:sz w:val="22"/>
          <w:szCs w:val="22"/>
        </w:rPr>
      </w:pPr>
      <w:ins w:id="366" w:author="Author">
        <w:r w:rsidRPr="00A030F1">
          <w:rPr>
            <w:rStyle w:val="Hyperlink"/>
            <w:noProof/>
          </w:rPr>
          <w:fldChar w:fldCharType="begin"/>
        </w:r>
        <w:r w:rsidRPr="00A030F1">
          <w:rPr>
            <w:rStyle w:val="Hyperlink"/>
            <w:noProof/>
          </w:rPr>
          <w:instrText xml:space="preserve"> </w:instrText>
        </w:r>
        <w:r>
          <w:rPr>
            <w:noProof/>
          </w:rPr>
          <w:instrText>HYPERLINK \l "_Toc513557824"</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6.2.</w:t>
        </w:r>
        <w:r>
          <w:rPr>
            <w:rFonts w:asciiTheme="minorHAnsi" w:eastAsiaTheme="minorEastAsia" w:hAnsiTheme="minorHAnsi" w:cstheme="minorBidi"/>
            <w:b w:val="0"/>
            <w:noProof/>
            <w:sz w:val="22"/>
            <w:szCs w:val="22"/>
          </w:rPr>
          <w:tab/>
        </w:r>
        <w:r w:rsidRPr="00A030F1">
          <w:rPr>
            <w:rStyle w:val="Hyperlink"/>
            <w:noProof/>
          </w:rPr>
          <w:t>Application Files</w:t>
        </w:r>
        <w:r>
          <w:rPr>
            <w:noProof/>
            <w:webHidden/>
          </w:rPr>
          <w:tab/>
        </w:r>
        <w:r>
          <w:rPr>
            <w:noProof/>
            <w:webHidden/>
          </w:rPr>
          <w:fldChar w:fldCharType="begin"/>
        </w:r>
        <w:r>
          <w:rPr>
            <w:noProof/>
            <w:webHidden/>
          </w:rPr>
          <w:instrText xml:space="preserve"> PAGEREF _Toc513557824 \h </w:instrText>
        </w:r>
        <w:r>
          <w:rPr>
            <w:noProof/>
            <w:webHidden/>
          </w:rPr>
        </w:r>
      </w:ins>
      <w:r>
        <w:rPr>
          <w:noProof/>
          <w:webHidden/>
        </w:rPr>
        <w:fldChar w:fldCharType="separate"/>
      </w:r>
      <w:ins w:id="367" w:author="Author">
        <w:r>
          <w:rPr>
            <w:noProof/>
            <w:webHidden/>
          </w:rPr>
          <w:t>185</w:t>
        </w:r>
        <w:r>
          <w:rPr>
            <w:noProof/>
            <w:webHidden/>
          </w:rPr>
          <w:fldChar w:fldCharType="end"/>
        </w:r>
        <w:r w:rsidRPr="00A030F1">
          <w:rPr>
            <w:rStyle w:val="Hyperlink"/>
            <w:noProof/>
          </w:rPr>
          <w:fldChar w:fldCharType="end"/>
        </w:r>
      </w:ins>
    </w:p>
    <w:p w14:paraId="26FBBCE6" w14:textId="77777777" w:rsidR="007B066D" w:rsidRDefault="007B066D">
      <w:pPr>
        <w:pStyle w:val="TOC2"/>
        <w:rPr>
          <w:ins w:id="368" w:author="Author"/>
          <w:rFonts w:asciiTheme="minorHAnsi" w:eastAsiaTheme="minorEastAsia" w:hAnsiTheme="minorHAnsi" w:cstheme="minorBidi"/>
          <w:b w:val="0"/>
          <w:noProof/>
          <w:sz w:val="22"/>
          <w:szCs w:val="22"/>
        </w:rPr>
      </w:pPr>
      <w:ins w:id="369" w:author="Author">
        <w:r w:rsidRPr="00A030F1">
          <w:rPr>
            <w:rStyle w:val="Hyperlink"/>
            <w:noProof/>
          </w:rPr>
          <w:lastRenderedPageBreak/>
          <w:fldChar w:fldCharType="begin"/>
        </w:r>
        <w:r w:rsidRPr="00A030F1">
          <w:rPr>
            <w:rStyle w:val="Hyperlink"/>
            <w:noProof/>
          </w:rPr>
          <w:instrText xml:space="preserve"> </w:instrText>
        </w:r>
        <w:r>
          <w:rPr>
            <w:noProof/>
          </w:rPr>
          <w:instrText>HYPERLINK \l "_Toc513557825"</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6.3.</w:t>
        </w:r>
        <w:r>
          <w:rPr>
            <w:rFonts w:asciiTheme="minorHAnsi" w:eastAsiaTheme="minorEastAsia" w:hAnsiTheme="minorHAnsi" w:cstheme="minorBidi"/>
            <w:b w:val="0"/>
            <w:noProof/>
            <w:sz w:val="22"/>
            <w:szCs w:val="22"/>
          </w:rPr>
          <w:tab/>
        </w:r>
        <w:r w:rsidRPr="00A030F1">
          <w:rPr>
            <w:rStyle w:val="Hyperlink"/>
            <w:noProof/>
          </w:rPr>
          <w:t>Resource Management Reporting Java Application Build Process</w:t>
        </w:r>
        <w:r>
          <w:rPr>
            <w:noProof/>
            <w:webHidden/>
          </w:rPr>
          <w:tab/>
        </w:r>
        <w:r>
          <w:rPr>
            <w:noProof/>
            <w:webHidden/>
          </w:rPr>
          <w:fldChar w:fldCharType="begin"/>
        </w:r>
        <w:r>
          <w:rPr>
            <w:noProof/>
            <w:webHidden/>
          </w:rPr>
          <w:instrText xml:space="preserve"> PAGEREF _Toc513557825 \h </w:instrText>
        </w:r>
        <w:r>
          <w:rPr>
            <w:noProof/>
            <w:webHidden/>
          </w:rPr>
        </w:r>
      </w:ins>
      <w:r>
        <w:rPr>
          <w:noProof/>
          <w:webHidden/>
        </w:rPr>
        <w:fldChar w:fldCharType="separate"/>
      </w:r>
      <w:ins w:id="370" w:author="Author">
        <w:r>
          <w:rPr>
            <w:noProof/>
            <w:webHidden/>
          </w:rPr>
          <w:t>186</w:t>
        </w:r>
        <w:r>
          <w:rPr>
            <w:noProof/>
            <w:webHidden/>
          </w:rPr>
          <w:fldChar w:fldCharType="end"/>
        </w:r>
        <w:r w:rsidRPr="00A030F1">
          <w:rPr>
            <w:rStyle w:val="Hyperlink"/>
            <w:noProof/>
          </w:rPr>
          <w:fldChar w:fldCharType="end"/>
        </w:r>
      </w:ins>
    </w:p>
    <w:p w14:paraId="228A7DED" w14:textId="77777777" w:rsidR="007B066D" w:rsidRDefault="007B066D">
      <w:pPr>
        <w:pStyle w:val="TOC2"/>
        <w:rPr>
          <w:ins w:id="371" w:author="Author"/>
          <w:rFonts w:asciiTheme="minorHAnsi" w:eastAsiaTheme="minorEastAsia" w:hAnsiTheme="minorHAnsi" w:cstheme="minorBidi"/>
          <w:b w:val="0"/>
          <w:noProof/>
          <w:sz w:val="22"/>
          <w:szCs w:val="22"/>
        </w:rPr>
      </w:pPr>
      <w:ins w:id="372" w:author="Author">
        <w:r w:rsidRPr="00A030F1">
          <w:rPr>
            <w:rStyle w:val="Hyperlink"/>
            <w:noProof/>
          </w:rPr>
          <w:fldChar w:fldCharType="begin"/>
        </w:r>
        <w:r w:rsidRPr="00A030F1">
          <w:rPr>
            <w:rStyle w:val="Hyperlink"/>
            <w:noProof/>
          </w:rPr>
          <w:instrText xml:space="preserve"> </w:instrText>
        </w:r>
        <w:r>
          <w:rPr>
            <w:noProof/>
          </w:rPr>
          <w:instrText>HYPERLINK \l "_Toc513557826"</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6.4.</w:t>
        </w:r>
        <w:r>
          <w:rPr>
            <w:rFonts w:asciiTheme="minorHAnsi" w:eastAsiaTheme="minorEastAsia" w:hAnsiTheme="minorHAnsi" w:cstheme="minorBidi"/>
            <w:b w:val="0"/>
            <w:noProof/>
            <w:sz w:val="22"/>
            <w:szCs w:val="22"/>
          </w:rPr>
          <w:tab/>
        </w:r>
        <w:r w:rsidRPr="00A030F1">
          <w:rPr>
            <w:rStyle w:val="Hyperlink"/>
            <w:noProof/>
          </w:rPr>
          <w:t>Data Flow Diagram</w:t>
        </w:r>
        <w:r>
          <w:rPr>
            <w:noProof/>
            <w:webHidden/>
          </w:rPr>
          <w:tab/>
        </w:r>
        <w:r>
          <w:rPr>
            <w:noProof/>
            <w:webHidden/>
          </w:rPr>
          <w:fldChar w:fldCharType="begin"/>
        </w:r>
        <w:r>
          <w:rPr>
            <w:noProof/>
            <w:webHidden/>
          </w:rPr>
          <w:instrText xml:space="preserve"> PAGEREF _Toc513557826 \h </w:instrText>
        </w:r>
        <w:r>
          <w:rPr>
            <w:noProof/>
            <w:webHidden/>
          </w:rPr>
        </w:r>
      </w:ins>
      <w:r>
        <w:rPr>
          <w:noProof/>
          <w:webHidden/>
        </w:rPr>
        <w:fldChar w:fldCharType="separate"/>
      </w:r>
      <w:ins w:id="373" w:author="Author">
        <w:r>
          <w:rPr>
            <w:noProof/>
            <w:webHidden/>
          </w:rPr>
          <w:t>187</w:t>
        </w:r>
        <w:r>
          <w:rPr>
            <w:noProof/>
            <w:webHidden/>
          </w:rPr>
          <w:fldChar w:fldCharType="end"/>
        </w:r>
        <w:r w:rsidRPr="00A030F1">
          <w:rPr>
            <w:rStyle w:val="Hyperlink"/>
            <w:noProof/>
          </w:rPr>
          <w:fldChar w:fldCharType="end"/>
        </w:r>
      </w:ins>
    </w:p>
    <w:p w14:paraId="360DB3AE" w14:textId="77777777" w:rsidR="007B066D" w:rsidRDefault="007B066D">
      <w:pPr>
        <w:pStyle w:val="TOC2"/>
        <w:rPr>
          <w:ins w:id="374" w:author="Author"/>
          <w:rFonts w:asciiTheme="minorHAnsi" w:eastAsiaTheme="minorEastAsia" w:hAnsiTheme="minorHAnsi" w:cstheme="minorBidi"/>
          <w:b w:val="0"/>
          <w:noProof/>
          <w:sz w:val="22"/>
          <w:szCs w:val="22"/>
        </w:rPr>
      </w:pPr>
      <w:ins w:id="375" w:author="Author">
        <w:r w:rsidRPr="00A030F1">
          <w:rPr>
            <w:rStyle w:val="Hyperlink"/>
            <w:noProof/>
          </w:rPr>
          <w:fldChar w:fldCharType="begin"/>
        </w:r>
        <w:r w:rsidRPr="00A030F1">
          <w:rPr>
            <w:rStyle w:val="Hyperlink"/>
            <w:noProof/>
          </w:rPr>
          <w:instrText xml:space="preserve"> </w:instrText>
        </w:r>
        <w:r>
          <w:rPr>
            <w:noProof/>
          </w:rPr>
          <w:instrText>HYPERLINK \l "_Toc513557827"</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6.5.</w:t>
        </w:r>
        <w:r>
          <w:rPr>
            <w:rFonts w:asciiTheme="minorHAnsi" w:eastAsiaTheme="minorEastAsia" w:hAnsiTheme="minorHAnsi" w:cstheme="minorBidi"/>
            <w:b w:val="0"/>
            <w:noProof/>
            <w:sz w:val="22"/>
            <w:szCs w:val="22"/>
          </w:rPr>
          <w:tab/>
        </w:r>
        <w:r w:rsidRPr="00A030F1">
          <w:rPr>
            <w:rStyle w:val="Hyperlink"/>
            <w:noProof/>
          </w:rPr>
          <w:t>Implementation of Report Filters</w:t>
        </w:r>
        <w:r>
          <w:rPr>
            <w:noProof/>
            <w:webHidden/>
          </w:rPr>
          <w:tab/>
        </w:r>
        <w:r>
          <w:rPr>
            <w:noProof/>
            <w:webHidden/>
          </w:rPr>
          <w:fldChar w:fldCharType="begin"/>
        </w:r>
        <w:r>
          <w:rPr>
            <w:noProof/>
            <w:webHidden/>
          </w:rPr>
          <w:instrText xml:space="preserve"> PAGEREF _Toc513557827 \h </w:instrText>
        </w:r>
        <w:r>
          <w:rPr>
            <w:noProof/>
            <w:webHidden/>
          </w:rPr>
        </w:r>
      </w:ins>
      <w:r>
        <w:rPr>
          <w:noProof/>
          <w:webHidden/>
        </w:rPr>
        <w:fldChar w:fldCharType="separate"/>
      </w:r>
      <w:ins w:id="376" w:author="Author">
        <w:r>
          <w:rPr>
            <w:noProof/>
            <w:webHidden/>
          </w:rPr>
          <w:t>187</w:t>
        </w:r>
        <w:r>
          <w:rPr>
            <w:noProof/>
            <w:webHidden/>
          </w:rPr>
          <w:fldChar w:fldCharType="end"/>
        </w:r>
        <w:r w:rsidRPr="00A030F1">
          <w:rPr>
            <w:rStyle w:val="Hyperlink"/>
            <w:noProof/>
          </w:rPr>
          <w:fldChar w:fldCharType="end"/>
        </w:r>
      </w:ins>
    </w:p>
    <w:p w14:paraId="46B2F819" w14:textId="77777777" w:rsidR="007B066D" w:rsidRDefault="007B066D">
      <w:pPr>
        <w:pStyle w:val="TOC2"/>
        <w:rPr>
          <w:ins w:id="377" w:author="Author"/>
          <w:rFonts w:asciiTheme="minorHAnsi" w:eastAsiaTheme="minorEastAsia" w:hAnsiTheme="minorHAnsi" w:cstheme="minorBidi"/>
          <w:b w:val="0"/>
          <w:noProof/>
          <w:sz w:val="22"/>
          <w:szCs w:val="22"/>
        </w:rPr>
      </w:pPr>
      <w:ins w:id="378" w:author="Author">
        <w:r w:rsidRPr="00A030F1">
          <w:rPr>
            <w:rStyle w:val="Hyperlink"/>
            <w:noProof/>
          </w:rPr>
          <w:fldChar w:fldCharType="begin"/>
        </w:r>
        <w:r w:rsidRPr="00A030F1">
          <w:rPr>
            <w:rStyle w:val="Hyperlink"/>
            <w:noProof/>
          </w:rPr>
          <w:instrText xml:space="preserve"> </w:instrText>
        </w:r>
        <w:r>
          <w:rPr>
            <w:noProof/>
          </w:rPr>
          <w:instrText>HYPERLINK \l "_Toc513557828"</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6.6.</w:t>
        </w:r>
        <w:r>
          <w:rPr>
            <w:rFonts w:asciiTheme="minorHAnsi" w:eastAsiaTheme="minorEastAsia" w:hAnsiTheme="minorHAnsi" w:cstheme="minorBidi"/>
            <w:b w:val="0"/>
            <w:noProof/>
            <w:sz w:val="22"/>
            <w:szCs w:val="22"/>
          </w:rPr>
          <w:tab/>
        </w:r>
        <w:r w:rsidRPr="00A030F1">
          <w:rPr>
            <w:rStyle w:val="Hyperlink"/>
            <w:noProof/>
          </w:rPr>
          <w:t>Resource Management Reporting Application Functions</w:t>
        </w:r>
        <w:r>
          <w:rPr>
            <w:noProof/>
            <w:webHidden/>
          </w:rPr>
          <w:tab/>
        </w:r>
        <w:r>
          <w:rPr>
            <w:noProof/>
            <w:webHidden/>
          </w:rPr>
          <w:fldChar w:fldCharType="begin"/>
        </w:r>
        <w:r>
          <w:rPr>
            <w:noProof/>
            <w:webHidden/>
          </w:rPr>
          <w:instrText xml:space="preserve"> PAGEREF _Toc513557828 \h </w:instrText>
        </w:r>
        <w:r>
          <w:rPr>
            <w:noProof/>
            <w:webHidden/>
          </w:rPr>
        </w:r>
      </w:ins>
      <w:r>
        <w:rPr>
          <w:noProof/>
          <w:webHidden/>
        </w:rPr>
        <w:fldChar w:fldCharType="separate"/>
      </w:r>
      <w:ins w:id="379" w:author="Author">
        <w:r>
          <w:rPr>
            <w:noProof/>
            <w:webHidden/>
          </w:rPr>
          <w:t>188</w:t>
        </w:r>
        <w:r>
          <w:rPr>
            <w:noProof/>
            <w:webHidden/>
          </w:rPr>
          <w:fldChar w:fldCharType="end"/>
        </w:r>
        <w:r w:rsidRPr="00A030F1">
          <w:rPr>
            <w:rStyle w:val="Hyperlink"/>
            <w:noProof/>
          </w:rPr>
          <w:fldChar w:fldCharType="end"/>
        </w:r>
      </w:ins>
    </w:p>
    <w:p w14:paraId="5AE4A169" w14:textId="77777777" w:rsidR="007B066D" w:rsidRDefault="007B066D">
      <w:pPr>
        <w:pStyle w:val="TOC3"/>
        <w:rPr>
          <w:ins w:id="380" w:author="Author"/>
          <w:rFonts w:asciiTheme="minorHAnsi" w:eastAsiaTheme="minorEastAsia" w:hAnsiTheme="minorHAnsi" w:cstheme="minorBidi"/>
          <w:b w:val="0"/>
          <w:noProof/>
          <w:sz w:val="22"/>
          <w:szCs w:val="22"/>
        </w:rPr>
      </w:pPr>
      <w:ins w:id="381" w:author="Author">
        <w:r w:rsidRPr="00A030F1">
          <w:rPr>
            <w:rStyle w:val="Hyperlink"/>
            <w:noProof/>
          </w:rPr>
          <w:fldChar w:fldCharType="begin"/>
        </w:r>
        <w:r w:rsidRPr="00A030F1">
          <w:rPr>
            <w:rStyle w:val="Hyperlink"/>
            <w:noProof/>
          </w:rPr>
          <w:instrText xml:space="preserve"> </w:instrText>
        </w:r>
        <w:r>
          <w:rPr>
            <w:noProof/>
          </w:rPr>
          <w:instrText>HYPERLINK \l "_Toc513557829"</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6.6.1</w:t>
        </w:r>
        <w:r>
          <w:rPr>
            <w:rFonts w:asciiTheme="minorHAnsi" w:eastAsiaTheme="minorEastAsia" w:hAnsiTheme="minorHAnsi" w:cstheme="minorBidi"/>
            <w:b w:val="0"/>
            <w:noProof/>
            <w:sz w:val="22"/>
            <w:szCs w:val="22"/>
          </w:rPr>
          <w:tab/>
        </w:r>
        <w:r w:rsidRPr="00A030F1">
          <w:rPr>
            <w:rStyle w:val="Hyperlink"/>
            <w:noProof/>
          </w:rPr>
          <w:t>Report Filter Functionality</w:t>
        </w:r>
        <w:r>
          <w:rPr>
            <w:noProof/>
            <w:webHidden/>
          </w:rPr>
          <w:tab/>
        </w:r>
        <w:r>
          <w:rPr>
            <w:noProof/>
            <w:webHidden/>
          </w:rPr>
          <w:fldChar w:fldCharType="begin"/>
        </w:r>
        <w:r>
          <w:rPr>
            <w:noProof/>
            <w:webHidden/>
          </w:rPr>
          <w:instrText xml:space="preserve"> PAGEREF _Toc513557829 \h </w:instrText>
        </w:r>
        <w:r>
          <w:rPr>
            <w:noProof/>
            <w:webHidden/>
          </w:rPr>
        </w:r>
      </w:ins>
      <w:r>
        <w:rPr>
          <w:noProof/>
          <w:webHidden/>
        </w:rPr>
        <w:fldChar w:fldCharType="separate"/>
      </w:r>
      <w:ins w:id="382" w:author="Author">
        <w:r>
          <w:rPr>
            <w:noProof/>
            <w:webHidden/>
          </w:rPr>
          <w:t>188</w:t>
        </w:r>
        <w:r>
          <w:rPr>
            <w:noProof/>
            <w:webHidden/>
          </w:rPr>
          <w:fldChar w:fldCharType="end"/>
        </w:r>
        <w:r w:rsidRPr="00A030F1">
          <w:rPr>
            <w:rStyle w:val="Hyperlink"/>
            <w:noProof/>
          </w:rPr>
          <w:fldChar w:fldCharType="end"/>
        </w:r>
      </w:ins>
    </w:p>
    <w:p w14:paraId="10111A2E" w14:textId="77777777" w:rsidR="007B066D" w:rsidRDefault="007B066D">
      <w:pPr>
        <w:pStyle w:val="TOC3"/>
        <w:rPr>
          <w:ins w:id="383" w:author="Author"/>
          <w:rFonts w:asciiTheme="minorHAnsi" w:eastAsiaTheme="minorEastAsia" w:hAnsiTheme="minorHAnsi" w:cstheme="minorBidi"/>
          <w:b w:val="0"/>
          <w:noProof/>
          <w:sz w:val="22"/>
          <w:szCs w:val="22"/>
        </w:rPr>
      </w:pPr>
      <w:ins w:id="384" w:author="Author">
        <w:r w:rsidRPr="00A030F1">
          <w:rPr>
            <w:rStyle w:val="Hyperlink"/>
            <w:noProof/>
          </w:rPr>
          <w:fldChar w:fldCharType="begin"/>
        </w:r>
        <w:r w:rsidRPr="00A030F1">
          <w:rPr>
            <w:rStyle w:val="Hyperlink"/>
            <w:noProof/>
          </w:rPr>
          <w:instrText xml:space="preserve"> </w:instrText>
        </w:r>
        <w:r>
          <w:rPr>
            <w:noProof/>
          </w:rPr>
          <w:instrText>HYPERLINK \l "_Toc513557830"</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6.6.2</w:t>
        </w:r>
        <w:r>
          <w:rPr>
            <w:rFonts w:asciiTheme="minorHAnsi" w:eastAsiaTheme="minorEastAsia" w:hAnsiTheme="minorHAnsi" w:cstheme="minorBidi"/>
            <w:b w:val="0"/>
            <w:noProof/>
            <w:sz w:val="22"/>
            <w:szCs w:val="22"/>
          </w:rPr>
          <w:tab/>
        </w:r>
        <w:r w:rsidRPr="00A030F1">
          <w:rPr>
            <w:rStyle w:val="Hyperlink"/>
            <w:noProof/>
          </w:rPr>
          <w:t>Java Classes Implementation</w:t>
        </w:r>
        <w:r>
          <w:rPr>
            <w:noProof/>
            <w:webHidden/>
          </w:rPr>
          <w:tab/>
        </w:r>
        <w:r>
          <w:rPr>
            <w:noProof/>
            <w:webHidden/>
          </w:rPr>
          <w:fldChar w:fldCharType="begin"/>
        </w:r>
        <w:r>
          <w:rPr>
            <w:noProof/>
            <w:webHidden/>
          </w:rPr>
          <w:instrText xml:space="preserve"> PAGEREF _Toc513557830 \h </w:instrText>
        </w:r>
        <w:r>
          <w:rPr>
            <w:noProof/>
            <w:webHidden/>
          </w:rPr>
        </w:r>
      </w:ins>
      <w:r>
        <w:rPr>
          <w:noProof/>
          <w:webHidden/>
        </w:rPr>
        <w:fldChar w:fldCharType="separate"/>
      </w:r>
      <w:ins w:id="385" w:author="Author">
        <w:r>
          <w:rPr>
            <w:noProof/>
            <w:webHidden/>
          </w:rPr>
          <w:t>190</w:t>
        </w:r>
        <w:r>
          <w:rPr>
            <w:noProof/>
            <w:webHidden/>
          </w:rPr>
          <w:fldChar w:fldCharType="end"/>
        </w:r>
        <w:r w:rsidRPr="00A030F1">
          <w:rPr>
            <w:rStyle w:val="Hyperlink"/>
            <w:noProof/>
          </w:rPr>
          <w:fldChar w:fldCharType="end"/>
        </w:r>
      </w:ins>
    </w:p>
    <w:p w14:paraId="7B2612CD" w14:textId="77777777" w:rsidR="007B066D" w:rsidRDefault="007B066D">
      <w:pPr>
        <w:pStyle w:val="TOC3"/>
        <w:rPr>
          <w:ins w:id="386" w:author="Author"/>
          <w:rFonts w:asciiTheme="minorHAnsi" w:eastAsiaTheme="minorEastAsia" w:hAnsiTheme="minorHAnsi" w:cstheme="minorBidi"/>
          <w:b w:val="0"/>
          <w:noProof/>
          <w:sz w:val="22"/>
          <w:szCs w:val="22"/>
        </w:rPr>
      </w:pPr>
      <w:ins w:id="387" w:author="Author">
        <w:r w:rsidRPr="00A030F1">
          <w:rPr>
            <w:rStyle w:val="Hyperlink"/>
            <w:noProof/>
          </w:rPr>
          <w:fldChar w:fldCharType="begin"/>
        </w:r>
        <w:r w:rsidRPr="00A030F1">
          <w:rPr>
            <w:rStyle w:val="Hyperlink"/>
            <w:noProof/>
          </w:rPr>
          <w:instrText xml:space="preserve"> </w:instrText>
        </w:r>
        <w:r>
          <w:rPr>
            <w:noProof/>
          </w:rPr>
          <w:instrText>HYPERLINK \l "_Toc513557831"</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6.6.3</w:t>
        </w:r>
        <w:r>
          <w:rPr>
            <w:rFonts w:asciiTheme="minorHAnsi" w:eastAsiaTheme="minorEastAsia" w:hAnsiTheme="minorHAnsi" w:cstheme="minorBidi"/>
            <w:b w:val="0"/>
            <w:noProof/>
            <w:sz w:val="22"/>
            <w:szCs w:val="22"/>
          </w:rPr>
          <w:tab/>
        </w:r>
        <w:r w:rsidRPr="00A030F1">
          <w:rPr>
            <w:rStyle w:val="Hyperlink"/>
            <w:noProof/>
          </w:rPr>
          <w:t>Report Viewer Functionality</w:t>
        </w:r>
        <w:r>
          <w:rPr>
            <w:noProof/>
            <w:webHidden/>
          </w:rPr>
          <w:tab/>
        </w:r>
        <w:r>
          <w:rPr>
            <w:noProof/>
            <w:webHidden/>
          </w:rPr>
          <w:fldChar w:fldCharType="begin"/>
        </w:r>
        <w:r>
          <w:rPr>
            <w:noProof/>
            <w:webHidden/>
          </w:rPr>
          <w:instrText xml:space="preserve"> PAGEREF _Toc513557831 \h </w:instrText>
        </w:r>
        <w:r>
          <w:rPr>
            <w:noProof/>
            <w:webHidden/>
          </w:rPr>
        </w:r>
      </w:ins>
      <w:r>
        <w:rPr>
          <w:noProof/>
          <w:webHidden/>
        </w:rPr>
        <w:fldChar w:fldCharType="separate"/>
      </w:r>
      <w:ins w:id="388" w:author="Author">
        <w:r>
          <w:rPr>
            <w:noProof/>
            <w:webHidden/>
          </w:rPr>
          <w:t>191</w:t>
        </w:r>
        <w:r>
          <w:rPr>
            <w:noProof/>
            <w:webHidden/>
          </w:rPr>
          <w:fldChar w:fldCharType="end"/>
        </w:r>
        <w:r w:rsidRPr="00A030F1">
          <w:rPr>
            <w:rStyle w:val="Hyperlink"/>
            <w:noProof/>
          </w:rPr>
          <w:fldChar w:fldCharType="end"/>
        </w:r>
      </w:ins>
    </w:p>
    <w:p w14:paraId="7EAC363C" w14:textId="77777777" w:rsidR="007B066D" w:rsidRDefault="007B066D">
      <w:pPr>
        <w:pStyle w:val="TOC3"/>
        <w:rPr>
          <w:ins w:id="389" w:author="Author"/>
          <w:rFonts w:asciiTheme="minorHAnsi" w:eastAsiaTheme="minorEastAsia" w:hAnsiTheme="minorHAnsi" w:cstheme="minorBidi"/>
          <w:b w:val="0"/>
          <w:noProof/>
          <w:sz w:val="22"/>
          <w:szCs w:val="22"/>
        </w:rPr>
      </w:pPr>
      <w:ins w:id="390" w:author="Author">
        <w:r w:rsidRPr="00A030F1">
          <w:rPr>
            <w:rStyle w:val="Hyperlink"/>
            <w:noProof/>
          </w:rPr>
          <w:fldChar w:fldCharType="begin"/>
        </w:r>
        <w:r w:rsidRPr="00A030F1">
          <w:rPr>
            <w:rStyle w:val="Hyperlink"/>
            <w:noProof/>
          </w:rPr>
          <w:instrText xml:space="preserve"> </w:instrText>
        </w:r>
        <w:r>
          <w:rPr>
            <w:noProof/>
          </w:rPr>
          <w:instrText>HYPERLINK \l "_Toc513557832"</w:instrText>
        </w:r>
        <w:r w:rsidRPr="00A030F1">
          <w:rPr>
            <w:rStyle w:val="Hyperlink"/>
            <w:noProof/>
          </w:rPr>
          <w:instrText xml:space="preserve"> </w:instrText>
        </w:r>
        <w:r w:rsidRPr="00A030F1">
          <w:rPr>
            <w:rStyle w:val="Hyperlink"/>
            <w:noProof/>
          </w:rPr>
        </w:r>
        <w:r w:rsidRPr="00A030F1">
          <w:rPr>
            <w:rStyle w:val="Hyperlink"/>
            <w:noProof/>
          </w:rPr>
          <w:fldChar w:fldCharType="separate"/>
        </w:r>
        <w:r w:rsidRPr="00A030F1">
          <w:rPr>
            <w:rStyle w:val="Hyperlink"/>
            <w:noProof/>
          </w:rPr>
          <w:t>6.6.4</w:t>
        </w:r>
        <w:r>
          <w:rPr>
            <w:rFonts w:asciiTheme="minorHAnsi" w:eastAsiaTheme="minorEastAsia" w:hAnsiTheme="minorHAnsi" w:cstheme="minorBidi"/>
            <w:b w:val="0"/>
            <w:noProof/>
            <w:sz w:val="22"/>
            <w:szCs w:val="22"/>
          </w:rPr>
          <w:tab/>
        </w:r>
        <w:r w:rsidRPr="00A030F1">
          <w:rPr>
            <w:rStyle w:val="Hyperlink"/>
            <w:noProof/>
          </w:rPr>
          <w:t>Report Viewer Error Handling and Resolution</w:t>
        </w:r>
        <w:r>
          <w:rPr>
            <w:noProof/>
            <w:webHidden/>
          </w:rPr>
          <w:tab/>
        </w:r>
        <w:r>
          <w:rPr>
            <w:noProof/>
            <w:webHidden/>
          </w:rPr>
          <w:fldChar w:fldCharType="begin"/>
        </w:r>
        <w:r>
          <w:rPr>
            <w:noProof/>
            <w:webHidden/>
          </w:rPr>
          <w:instrText xml:space="preserve"> PAGEREF _Toc513557832 \h </w:instrText>
        </w:r>
        <w:r>
          <w:rPr>
            <w:noProof/>
            <w:webHidden/>
          </w:rPr>
        </w:r>
      </w:ins>
      <w:r>
        <w:rPr>
          <w:noProof/>
          <w:webHidden/>
        </w:rPr>
        <w:fldChar w:fldCharType="separate"/>
      </w:r>
      <w:ins w:id="391" w:author="Author">
        <w:r>
          <w:rPr>
            <w:noProof/>
            <w:webHidden/>
          </w:rPr>
          <w:t>192</w:t>
        </w:r>
        <w:r>
          <w:rPr>
            <w:noProof/>
            <w:webHidden/>
          </w:rPr>
          <w:fldChar w:fldCharType="end"/>
        </w:r>
        <w:r w:rsidRPr="00A030F1">
          <w:rPr>
            <w:rStyle w:val="Hyperlink"/>
            <w:noProof/>
          </w:rPr>
          <w:fldChar w:fldCharType="end"/>
        </w:r>
      </w:ins>
    </w:p>
    <w:p w14:paraId="2FA98E10" w14:textId="77777777" w:rsidR="007B066D" w:rsidRDefault="007B066D">
      <w:pPr>
        <w:pStyle w:val="TOC4"/>
        <w:rPr>
          <w:ins w:id="392" w:author="Author"/>
          <w:rFonts w:asciiTheme="minorHAnsi" w:eastAsiaTheme="minorEastAsia" w:hAnsiTheme="minorHAnsi" w:cstheme="minorBidi"/>
          <w:b w:val="0"/>
          <w:sz w:val="22"/>
          <w:szCs w:val="22"/>
        </w:rPr>
      </w:pPr>
      <w:ins w:id="393" w:author="Author">
        <w:r w:rsidRPr="00A030F1">
          <w:rPr>
            <w:rStyle w:val="Hyperlink"/>
          </w:rPr>
          <w:fldChar w:fldCharType="begin"/>
        </w:r>
        <w:r w:rsidRPr="00A030F1">
          <w:rPr>
            <w:rStyle w:val="Hyperlink"/>
          </w:rPr>
          <w:instrText xml:space="preserve"> </w:instrText>
        </w:r>
        <w:r>
          <w:instrText>HYPERLINK \l "_Toc513557833"</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6.6.4.1</w:t>
        </w:r>
        <w:r>
          <w:rPr>
            <w:rFonts w:asciiTheme="minorHAnsi" w:eastAsiaTheme="minorEastAsia" w:hAnsiTheme="minorHAnsi" w:cstheme="minorBidi"/>
            <w:b w:val="0"/>
            <w:sz w:val="22"/>
            <w:szCs w:val="22"/>
          </w:rPr>
          <w:tab/>
        </w:r>
        <w:r w:rsidRPr="00A030F1">
          <w:rPr>
            <w:rStyle w:val="Hyperlink"/>
          </w:rPr>
          <w:t>Invalid Folder or Folder Does Not Exist</w:t>
        </w:r>
        <w:r>
          <w:rPr>
            <w:webHidden/>
          </w:rPr>
          <w:tab/>
        </w:r>
        <w:r>
          <w:rPr>
            <w:webHidden/>
          </w:rPr>
          <w:fldChar w:fldCharType="begin"/>
        </w:r>
        <w:r>
          <w:rPr>
            <w:webHidden/>
          </w:rPr>
          <w:instrText xml:space="preserve"> PAGEREF _Toc513557833 \h </w:instrText>
        </w:r>
        <w:r>
          <w:rPr>
            <w:webHidden/>
          </w:rPr>
        </w:r>
      </w:ins>
      <w:r>
        <w:rPr>
          <w:webHidden/>
        </w:rPr>
        <w:fldChar w:fldCharType="separate"/>
      </w:r>
      <w:ins w:id="394" w:author="Author">
        <w:r>
          <w:rPr>
            <w:webHidden/>
          </w:rPr>
          <w:t>192</w:t>
        </w:r>
        <w:r>
          <w:rPr>
            <w:webHidden/>
          </w:rPr>
          <w:fldChar w:fldCharType="end"/>
        </w:r>
        <w:r w:rsidRPr="00A030F1">
          <w:rPr>
            <w:rStyle w:val="Hyperlink"/>
          </w:rPr>
          <w:fldChar w:fldCharType="end"/>
        </w:r>
      </w:ins>
    </w:p>
    <w:p w14:paraId="16BBD5CE" w14:textId="77777777" w:rsidR="007B066D" w:rsidRDefault="007B066D">
      <w:pPr>
        <w:pStyle w:val="TOC4"/>
        <w:rPr>
          <w:ins w:id="395" w:author="Author"/>
          <w:rFonts w:asciiTheme="minorHAnsi" w:eastAsiaTheme="minorEastAsia" w:hAnsiTheme="minorHAnsi" w:cstheme="minorBidi"/>
          <w:b w:val="0"/>
          <w:sz w:val="22"/>
          <w:szCs w:val="22"/>
        </w:rPr>
      </w:pPr>
      <w:ins w:id="396" w:author="Author">
        <w:r w:rsidRPr="00A030F1">
          <w:rPr>
            <w:rStyle w:val="Hyperlink"/>
          </w:rPr>
          <w:fldChar w:fldCharType="begin"/>
        </w:r>
        <w:r w:rsidRPr="00A030F1">
          <w:rPr>
            <w:rStyle w:val="Hyperlink"/>
          </w:rPr>
          <w:instrText xml:space="preserve"> </w:instrText>
        </w:r>
        <w:r>
          <w:instrText>HYPERLINK \l "_Toc513557834"</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6.6.4.2</w:t>
        </w:r>
        <w:r>
          <w:rPr>
            <w:rFonts w:asciiTheme="minorHAnsi" w:eastAsiaTheme="minorEastAsia" w:hAnsiTheme="minorHAnsi" w:cstheme="minorBidi"/>
            <w:b w:val="0"/>
            <w:sz w:val="22"/>
            <w:szCs w:val="22"/>
          </w:rPr>
          <w:tab/>
        </w:r>
        <w:r w:rsidRPr="00A030F1">
          <w:rPr>
            <w:rStyle w:val="Hyperlink"/>
          </w:rPr>
          <w:t>Missing Source Data File (SDEC_VSE.xml)</w:t>
        </w:r>
        <w:r>
          <w:rPr>
            <w:webHidden/>
          </w:rPr>
          <w:tab/>
        </w:r>
        <w:r>
          <w:rPr>
            <w:webHidden/>
          </w:rPr>
          <w:fldChar w:fldCharType="begin"/>
        </w:r>
        <w:r>
          <w:rPr>
            <w:webHidden/>
          </w:rPr>
          <w:instrText xml:space="preserve"> PAGEREF _Toc513557834 \h </w:instrText>
        </w:r>
        <w:r>
          <w:rPr>
            <w:webHidden/>
          </w:rPr>
        </w:r>
      </w:ins>
      <w:r>
        <w:rPr>
          <w:webHidden/>
        </w:rPr>
        <w:fldChar w:fldCharType="separate"/>
      </w:r>
      <w:ins w:id="397" w:author="Author">
        <w:r>
          <w:rPr>
            <w:webHidden/>
          </w:rPr>
          <w:t>193</w:t>
        </w:r>
        <w:r>
          <w:rPr>
            <w:webHidden/>
          </w:rPr>
          <w:fldChar w:fldCharType="end"/>
        </w:r>
        <w:r w:rsidRPr="00A030F1">
          <w:rPr>
            <w:rStyle w:val="Hyperlink"/>
          </w:rPr>
          <w:fldChar w:fldCharType="end"/>
        </w:r>
      </w:ins>
    </w:p>
    <w:p w14:paraId="3F05F915" w14:textId="77777777" w:rsidR="007B066D" w:rsidRDefault="007B066D">
      <w:pPr>
        <w:pStyle w:val="TOC4"/>
        <w:rPr>
          <w:ins w:id="398" w:author="Author"/>
          <w:rFonts w:asciiTheme="minorHAnsi" w:eastAsiaTheme="minorEastAsia" w:hAnsiTheme="minorHAnsi" w:cstheme="minorBidi"/>
          <w:b w:val="0"/>
          <w:sz w:val="22"/>
          <w:szCs w:val="22"/>
        </w:rPr>
      </w:pPr>
      <w:ins w:id="399" w:author="Author">
        <w:r w:rsidRPr="00A030F1">
          <w:rPr>
            <w:rStyle w:val="Hyperlink"/>
          </w:rPr>
          <w:fldChar w:fldCharType="begin"/>
        </w:r>
        <w:r w:rsidRPr="00A030F1">
          <w:rPr>
            <w:rStyle w:val="Hyperlink"/>
          </w:rPr>
          <w:instrText xml:space="preserve"> </w:instrText>
        </w:r>
        <w:r>
          <w:instrText>HYPERLINK \l "_Toc513557835"</w:instrText>
        </w:r>
        <w:r w:rsidRPr="00A030F1">
          <w:rPr>
            <w:rStyle w:val="Hyperlink"/>
          </w:rPr>
          <w:instrText xml:space="preserve"> </w:instrText>
        </w:r>
        <w:r w:rsidRPr="00A030F1">
          <w:rPr>
            <w:rStyle w:val="Hyperlink"/>
          </w:rPr>
        </w:r>
        <w:r w:rsidRPr="00A030F1">
          <w:rPr>
            <w:rStyle w:val="Hyperlink"/>
          </w:rPr>
          <w:fldChar w:fldCharType="separate"/>
        </w:r>
        <w:r w:rsidRPr="00A030F1">
          <w:rPr>
            <w:rStyle w:val="Hyperlink"/>
          </w:rPr>
          <w:t>6.6.4.3</w:t>
        </w:r>
        <w:r>
          <w:rPr>
            <w:rFonts w:asciiTheme="minorHAnsi" w:eastAsiaTheme="minorEastAsia" w:hAnsiTheme="minorHAnsi" w:cstheme="minorBidi"/>
            <w:b w:val="0"/>
            <w:sz w:val="22"/>
            <w:szCs w:val="22"/>
          </w:rPr>
          <w:tab/>
        </w:r>
        <w:r w:rsidRPr="00A030F1">
          <w:rPr>
            <w:rStyle w:val="Hyperlink"/>
          </w:rPr>
          <w:t>Java Application Exception Error Logs</w:t>
        </w:r>
        <w:r>
          <w:rPr>
            <w:webHidden/>
          </w:rPr>
          <w:tab/>
        </w:r>
        <w:r>
          <w:rPr>
            <w:webHidden/>
          </w:rPr>
          <w:fldChar w:fldCharType="begin"/>
        </w:r>
        <w:r>
          <w:rPr>
            <w:webHidden/>
          </w:rPr>
          <w:instrText xml:space="preserve"> PAGEREF _Toc513557835 \h </w:instrText>
        </w:r>
        <w:r>
          <w:rPr>
            <w:webHidden/>
          </w:rPr>
        </w:r>
      </w:ins>
      <w:r>
        <w:rPr>
          <w:webHidden/>
        </w:rPr>
        <w:fldChar w:fldCharType="separate"/>
      </w:r>
      <w:ins w:id="400" w:author="Author">
        <w:r>
          <w:rPr>
            <w:webHidden/>
          </w:rPr>
          <w:t>194</w:t>
        </w:r>
        <w:r>
          <w:rPr>
            <w:webHidden/>
          </w:rPr>
          <w:fldChar w:fldCharType="end"/>
        </w:r>
        <w:r w:rsidRPr="00A030F1">
          <w:rPr>
            <w:rStyle w:val="Hyperlink"/>
          </w:rPr>
          <w:fldChar w:fldCharType="end"/>
        </w:r>
      </w:ins>
    </w:p>
    <w:p w14:paraId="365F8365" w14:textId="77777777" w:rsidR="00A5578C" w:rsidDel="007B066D" w:rsidRDefault="00A5578C">
      <w:pPr>
        <w:pStyle w:val="TOC1"/>
        <w:rPr>
          <w:del w:id="401" w:author="Author"/>
          <w:rFonts w:asciiTheme="minorHAnsi" w:eastAsiaTheme="minorEastAsia" w:hAnsiTheme="minorHAnsi" w:cstheme="minorBidi"/>
          <w:b w:val="0"/>
          <w:noProof/>
          <w:sz w:val="22"/>
          <w:szCs w:val="22"/>
        </w:rPr>
      </w:pPr>
      <w:del w:id="402" w:author="Author">
        <w:r w:rsidRPr="007B066D" w:rsidDel="007B066D">
          <w:rPr>
            <w:noProof/>
            <w:rPrChange w:id="403" w:author="Author">
              <w:rPr>
                <w:rStyle w:val="Hyperlink"/>
                <w:noProof/>
              </w:rPr>
            </w:rPrChange>
          </w:rPr>
          <w:delText>1.</w:delText>
        </w:r>
        <w:r w:rsidDel="007B066D">
          <w:rPr>
            <w:rFonts w:asciiTheme="minorHAnsi" w:eastAsiaTheme="minorEastAsia" w:hAnsiTheme="minorHAnsi" w:cstheme="minorBidi"/>
            <w:b w:val="0"/>
            <w:noProof/>
            <w:sz w:val="22"/>
            <w:szCs w:val="22"/>
          </w:rPr>
          <w:tab/>
        </w:r>
        <w:r w:rsidRPr="007B066D" w:rsidDel="007B066D">
          <w:rPr>
            <w:noProof/>
            <w:rPrChange w:id="404" w:author="Author">
              <w:rPr>
                <w:rStyle w:val="Hyperlink"/>
                <w:noProof/>
              </w:rPr>
            </w:rPrChange>
          </w:rPr>
          <w:delText>Overview</w:delText>
        </w:r>
        <w:r w:rsidDel="007B066D">
          <w:rPr>
            <w:noProof/>
            <w:webHidden/>
          </w:rPr>
          <w:tab/>
          <w:delText>1</w:delText>
        </w:r>
      </w:del>
    </w:p>
    <w:p w14:paraId="09407C88" w14:textId="77777777" w:rsidR="00A5578C" w:rsidDel="007B066D" w:rsidRDefault="00A5578C">
      <w:pPr>
        <w:pStyle w:val="TOC2"/>
        <w:rPr>
          <w:del w:id="405" w:author="Author"/>
          <w:rFonts w:asciiTheme="minorHAnsi" w:eastAsiaTheme="minorEastAsia" w:hAnsiTheme="minorHAnsi" w:cstheme="minorBidi"/>
          <w:b w:val="0"/>
          <w:noProof/>
          <w:sz w:val="22"/>
          <w:szCs w:val="22"/>
        </w:rPr>
      </w:pPr>
      <w:del w:id="406" w:author="Author">
        <w:r w:rsidRPr="007B066D" w:rsidDel="007B066D">
          <w:rPr>
            <w:noProof/>
            <w:rPrChange w:id="407" w:author="Author">
              <w:rPr>
                <w:rStyle w:val="Hyperlink"/>
                <w:noProof/>
              </w:rPr>
            </w:rPrChange>
          </w:rPr>
          <w:delText>1.1.</w:delText>
        </w:r>
        <w:r w:rsidDel="007B066D">
          <w:rPr>
            <w:rFonts w:asciiTheme="minorHAnsi" w:eastAsiaTheme="minorEastAsia" w:hAnsiTheme="minorHAnsi" w:cstheme="minorBidi"/>
            <w:b w:val="0"/>
            <w:noProof/>
            <w:sz w:val="22"/>
            <w:szCs w:val="22"/>
          </w:rPr>
          <w:tab/>
        </w:r>
        <w:r w:rsidRPr="007B066D" w:rsidDel="007B066D">
          <w:rPr>
            <w:noProof/>
            <w:rPrChange w:id="408" w:author="Author">
              <w:rPr>
                <w:rStyle w:val="Hyperlink"/>
                <w:noProof/>
              </w:rPr>
            </w:rPrChange>
          </w:rPr>
          <w:delText>Security</w:delText>
        </w:r>
        <w:r w:rsidDel="007B066D">
          <w:rPr>
            <w:noProof/>
            <w:webHidden/>
          </w:rPr>
          <w:tab/>
          <w:delText>1</w:delText>
        </w:r>
      </w:del>
    </w:p>
    <w:p w14:paraId="09F621C9" w14:textId="77777777" w:rsidR="00A5578C" w:rsidDel="007B066D" w:rsidRDefault="00A5578C">
      <w:pPr>
        <w:pStyle w:val="TOC2"/>
        <w:rPr>
          <w:del w:id="409" w:author="Author"/>
          <w:rFonts w:asciiTheme="minorHAnsi" w:eastAsiaTheme="minorEastAsia" w:hAnsiTheme="minorHAnsi" w:cstheme="minorBidi"/>
          <w:b w:val="0"/>
          <w:noProof/>
          <w:sz w:val="22"/>
          <w:szCs w:val="22"/>
        </w:rPr>
      </w:pPr>
      <w:del w:id="410" w:author="Author">
        <w:r w:rsidRPr="007B066D" w:rsidDel="007B066D">
          <w:rPr>
            <w:noProof/>
            <w:rPrChange w:id="411" w:author="Author">
              <w:rPr>
                <w:rStyle w:val="Hyperlink"/>
                <w:noProof/>
              </w:rPr>
            </w:rPrChange>
          </w:rPr>
          <w:delText>1.2.</w:delText>
        </w:r>
        <w:r w:rsidDel="007B066D">
          <w:rPr>
            <w:rFonts w:asciiTheme="minorHAnsi" w:eastAsiaTheme="minorEastAsia" w:hAnsiTheme="minorHAnsi" w:cstheme="minorBidi"/>
            <w:b w:val="0"/>
            <w:noProof/>
            <w:sz w:val="22"/>
            <w:szCs w:val="22"/>
          </w:rPr>
          <w:tab/>
        </w:r>
        <w:r w:rsidRPr="007B066D" w:rsidDel="007B066D">
          <w:rPr>
            <w:noProof/>
            <w:rPrChange w:id="412" w:author="Author">
              <w:rPr>
                <w:rStyle w:val="Hyperlink"/>
                <w:noProof/>
              </w:rPr>
            </w:rPrChange>
          </w:rPr>
          <w:delText>Rules of Behavior</w:delText>
        </w:r>
        <w:r w:rsidDel="007B066D">
          <w:rPr>
            <w:noProof/>
            <w:webHidden/>
          </w:rPr>
          <w:tab/>
          <w:delText>1</w:delText>
        </w:r>
      </w:del>
    </w:p>
    <w:p w14:paraId="427ACE39" w14:textId="77777777" w:rsidR="00A5578C" w:rsidDel="007B066D" w:rsidRDefault="00A5578C">
      <w:pPr>
        <w:pStyle w:val="TOC2"/>
        <w:rPr>
          <w:del w:id="413" w:author="Author"/>
          <w:rFonts w:asciiTheme="minorHAnsi" w:eastAsiaTheme="minorEastAsia" w:hAnsiTheme="minorHAnsi" w:cstheme="minorBidi"/>
          <w:b w:val="0"/>
          <w:noProof/>
          <w:sz w:val="22"/>
          <w:szCs w:val="22"/>
        </w:rPr>
      </w:pPr>
      <w:del w:id="414" w:author="Author">
        <w:r w:rsidRPr="007B066D" w:rsidDel="007B066D">
          <w:rPr>
            <w:noProof/>
            <w:rPrChange w:id="415" w:author="Author">
              <w:rPr>
                <w:rStyle w:val="Hyperlink"/>
                <w:noProof/>
              </w:rPr>
            </w:rPrChange>
          </w:rPr>
          <w:delText>1.3.</w:delText>
        </w:r>
        <w:r w:rsidDel="007B066D">
          <w:rPr>
            <w:rFonts w:asciiTheme="minorHAnsi" w:eastAsiaTheme="minorEastAsia" w:hAnsiTheme="minorHAnsi" w:cstheme="minorBidi"/>
            <w:b w:val="0"/>
            <w:noProof/>
            <w:sz w:val="22"/>
            <w:szCs w:val="22"/>
          </w:rPr>
          <w:tab/>
        </w:r>
        <w:r w:rsidRPr="007B066D" w:rsidDel="007B066D">
          <w:rPr>
            <w:noProof/>
            <w:rPrChange w:id="416" w:author="Author">
              <w:rPr>
                <w:rStyle w:val="Hyperlink"/>
                <w:noProof/>
              </w:rPr>
            </w:rPrChange>
          </w:rPr>
          <w:delText>Orientation</w:delText>
        </w:r>
        <w:r w:rsidDel="007B066D">
          <w:rPr>
            <w:noProof/>
            <w:webHidden/>
          </w:rPr>
          <w:tab/>
          <w:delText>1</w:delText>
        </w:r>
      </w:del>
    </w:p>
    <w:p w14:paraId="7C462F01" w14:textId="77777777" w:rsidR="00A5578C" w:rsidDel="007B066D" w:rsidRDefault="00A5578C">
      <w:pPr>
        <w:pStyle w:val="TOC1"/>
        <w:rPr>
          <w:del w:id="417" w:author="Author"/>
          <w:rFonts w:asciiTheme="minorHAnsi" w:eastAsiaTheme="minorEastAsia" w:hAnsiTheme="minorHAnsi" w:cstheme="minorBidi"/>
          <w:b w:val="0"/>
          <w:noProof/>
          <w:sz w:val="22"/>
          <w:szCs w:val="22"/>
        </w:rPr>
      </w:pPr>
      <w:del w:id="418" w:author="Author">
        <w:r w:rsidRPr="007B066D" w:rsidDel="007B066D">
          <w:rPr>
            <w:noProof/>
            <w:rPrChange w:id="419" w:author="Author">
              <w:rPr>
                <w:rStyle w:val="Hyperlink"/>
                <w:noProof/>
              </w:rPr>
            </w:rPrChange>
          </w:rPr>
          <w:delText>2.</w:delText>
        </w:r>
        <w:r w:rsidDel="007B066D">
          <w:rPr>
            <w:rFonts w:asciiTheme="minorHAnsi" w:eastAsiaTheme="minorEastAsia" w:hAnsiTheme="minorHAnsi" w:cstheme="minorBidi"/>
            <w:b w:val="0"/>
            <w:noProof/>
            <w:sz w:val="22"/>
            <w:szCs w:val="22"/>
          </w:rPr>
          <w:tab/>
        </w:r>
        <w:r w:rsidRPr="007B066D" w:rsidDel="007B066D">
          <w:rPr>
            <w:noProof/>
            <w:rPrChange w:id="420" w:author="Author">
              <w:rPr>
                <w:rStyle w:val="Hyperlink"/>
                <w:noProof/>
              </w:rPr>
            </w:rPrChange>
          </w:rPr>
          <w:delText>GUI Implementation and Maintenance</w:delText>
        </w:r>
        <w:r w:rsidDel="007B066D">
          <w:rPr>
            <w:noProof/>
            <w:webHidden/>
          </w:rPr>
          <w:tab/>
          <w:delText>2</w:delText>
        </w:r>
      </w:del>
    </w:p>
    <w:p w14:paraId="2B863273" w14:textId="77777777" w:rsidR="00A5578C" w:rsidDel="007B066D" w:rsidRDefault="00A5578C">
      <w:pPr>
        <w:pStyle w:val="TOC2"/>
        <w:rPr>
          <w:del w:id="421" w:author="Author"/>
          <w:rFonts w:asciiTheme="minorHAnsi" w:eastAsiaTheme="minorEastAsia" w:hAnsiTheme="minorHAnsi" w:cstheme="minorBidi"/>
          <w:b w:val="0"/>
          <w:noProof/>
          <w:sz w:val="22"/>
          <w:szCs w:val="22"/>
        </w:rPr>
      </w:pPr>
      <w:del w:id="422" w:author="Author">
        <w:r w:rsidRPr="007B066D" w:rsidDel="007B066D">
          <w:rPr>
            <w:noProof/>
            <w:rPrChange w:id="423" w:author="Author">
              <w:rPr>
                <w:rStyle w:val="Hyperlink"/>
                <w:noProof/>
              </w:rPr>
            </w:rPrChange>
          </w:rPr>
          <w:delText>2.1.</w:delText>
        </w:r>
        <w:r w:rsidDel="007B066D">
          <w:rPr>
            <w:rFonts w:asciiTheme="minorHAnsi" w:eastAsiaTheme="minorEastAsia" w:hAnsiTheme="minorHAnsi" w:cstheme="minorBidi"/>
            <w:b w:val="0"/>
            <w:noProof/>
            <w:sz w:val="22"/>
            <w:szCs w:val="22"/>
          </w:rPr>
          <w:tab/>
        </w:r>
        <w:r w:rsidRPr="007B066D" w:rsidDel="007B066D">
          <w:rPr>
            <w:noProof/>
            <w:rPrChange w:id="424" w:author="Author">
              <w:rPr>
                <w:rStyle w:val="Hyperlink"/>
                <w:noProof/>
              </w:rPr>
            </w:rPrChange>
          </w:rPr>
          <w:delText>System Requirements</w:delText>
        </w:r>
        <w:r w:rsidDel="007B066D">
          <w:rPr>
            <w:noProof/>
            <w:webHidden/>
          </w:rPr>
          <w:tab/>
          <w:delText>2</w:delText>
        </w:r>
      </w:del>
    </w:p>
    <w:p w14:paraId="564A2DA2" w14:textId="77777777" w:rsidR="00A5578C" w:rsidDel="007B066D" w:rsidRDefault="00A5578C">
      <w:pPr>
        <w:pStyle w:val="TOC2"/>
        <w:rPr>
          <w:del w:id="425" w:author="Author"/>
          <w:rFonts w:asciiTheme="minorHAnsi" w:eastAsiaTheme="minorEastAsia" w:hAnsiTheme="minorHAnsi" w:cstheme="minorBidi"/>
          <w:b w:val="0"/>
          <w:noProof/>
          <w:sz w:val="22"/>
          <w:szCs w:val="22"/>
        </w:rPr>
      </w:pPr>
      <w:del w:id="426" w:author="Author">
        <w:r w:rsidRPr="007B066D" w:rsidDel="007B066D">
          <w:rPr>
            <w:noProof/>
            <w:rPrChange w:id="427" w:author="Author">
              <w:rPr>
                <w:rStyle w:val="Hyperlink"/>
                <w:noProof/>
              </w:rPr>
            </w:rPrChange>
          </w:rPr>
          <w:delText>2.2.</w:delText>
        </w:r>
        <w:r w:rsidDel="007B066D">
          <w:rPr>
            <w:rFonts w:asciiTheme="minorHAnsi" w:eastAsiaTheme="minorEastAsia" w:hAnsiTheme="minorHAnsi" w:cstheme="minorBidi"/>
            <w:b w:val="0"/>
            <w:noProof/>
            <w:sz w:val="22"/>
            <w:szCs w:val="22"/>
          </w:rPr>
          <w:tab/>
        </w:r>
        <w:r w:rsidRPr="007B066D" w:rsidDel="007B066D">
          <w:rPr>
            <w:noProof/>
            <w:rPrChange w:id="428" w:author="Author">
              <w:rPr>
                <w:rStyle w:val="Hyperlink"/>
                <w:noProof/>
              </w:rPr>
            </w:rPrChange>
          </w:rPr>
          <w:delText>Overview</w:delText>
        </w:r>
        <w:r w:rsidDel="007B066D">
          <w:rPr>
            <w:noProof/>
            <w:webHidden/>
          </w:rPr>
          <w:tab/>
          <w:delText>2</w:delText>
        </w:r>
      </w:del>
    </w:p>
    <w:p w14:paraId="76C5811B" w14:textId="77777777" w:rsidR="00A5578C" w:rsidDel="007B066D" w:rsidRDefault="00A5578C">
      <w:pPr>
        <w:pStyle w:val="TOC2"/>
        <w:rPr>
          <w:del w:id="429" w:author="Author"/>
          <w:rFonts w:asciiTheme="minorHAnsi" w:eastAsiaTheme="minorEastAsia" w:hAnsiTheme="minorHAnsi" w:cstheme="minorBidi"/>
          <w:b w:val="0"/>
          <w:noProof/>
          <w:sz w:val="22"/>
          <w:szCs w:val="22"/>
        </w:rPr>
      </w:pPr>
      <w:del w:id="430" w:author="Author">
        <w:r w:rsidRPr="007B066D" w:rsidDel="007B066D">
          <w:rPr>
            <w:noProof/>
            <w:rPrChange w:id="431" w:author="Author">
              <w:rPr>
                <w:rStyle w:val="Hyperlink"/>
                <w:noProof/>
              </w:rPr>
            </w:rPrChange>
          </w:rPr>
          <w:delText>2.3.</w:delText>
        </w:r>
        <w:r w:rsidDel="007B066D">
          <w:rPr>
            <w:rFonts w:asciiTheme="minorHAnsi" w:eastAsiaTheme="minorEastAsia" w:hAnsiTheme="minorHAnsi" w:cstheme="minorBidi"/>
            <w:b w:val="0"/>
            <w:noProof/>
            <w:sz w:val="22"/>
            <w:szCs w:val="22"/>
          </w:rPr>
          <w:tab/>
        </w:r>
        <w:r w:rsidRPr="007B066D" w:rsidDel="007B066D">
          <w:rPr>
            <w:noProof/>
            <w:rPrChange w:id="432" w:author="Author">
              <w:rPr>
                <w:rStyle w:val="Hyperlink"/>
                <w:noProof/>
              </w:rPr>
            </w:rPrChange>
          </w:rPr>
          <w:delText>List of GUI modules and parts affected</w:delText>
        </w:r>
        <w:r w:rsidDel="007B066D">
          <w:rPr>
            <w:noProof/>
            <w:webHidden/>
          </w:rPr>
          <w:tab/>
          <w:delText>28</w:delText>
        </w:r>
      </w:del>
    </w:p>
    <w:p w14:paraId="11F6E02C" w14:textId="77777777" w:rsidR="00A5578C" w:rsidDel="007B066D" w:rsidRDefault="00A5578C">
      <w:pPr>
        <w:pStyle w:val="TOC3"/>
        <w:rPr>
          <w:del w:id="433" w:author="Author"/>
          <w:rFonts w:asciiTheme="minorHAnsi" w:eastAsiaTheme="minorEastAsia" w:hAnsiTheme="minorHAnsi" w:cstheme="minorBidi"/>
          <w:b w:val="0"/>
          <w:noProof/>
          <w:sz w:val="22"/>
          <w:szCs w:val="22"/>
        </w:rPr>
      </w:pPr>
      <w:del w:id="434" w:author="Author">
        <w:r w:rsidRPr="007B066D" w:rsidDel="007B066D">
          <w:rPr>
            <w:noProof/>
            <w:rPrChange w:id="435" w:author="Author">
              <w:rPr>
                <w:rStyle w:val="Hyperlink"/>
                <w:noProof/>
              </w:rPr>
            </w:rPrChange>
          </w:rPr>
          <w:delText>2.3.1</w:delText>
        </w:r>
        <w:r w:rsidDel="007B066D">
          <w:rPr>
            <w:rFonts w:asciiTheme="minorHAnsi" w:eastAsiaTheme="minorEastAsia" w:hAnsiTheme="minorHAnsi" w:cstheme="minorBidi"/>
            <w:b w:val="0"/>
            <w:noProof/>
            <w:sz w:val="22"/>
            <w:szCs w:val="22"/>
          </w:rPr>
          <w:tab/>
        </w:r>
        <w:r w:rsidRPr="007B066D" w:rsidDel="007B066D">
          <w:rPr>
            <w:noProof/>
            <w:rPrChange w:id="436" w:author="Author">
              <w:rPr>
                <w:rStyle w:val="Hyperlink"/>
                <w:noProof/>
              </w:rPr>
            </w:rPrChange>
          </w:rPr>
          <w:delText>Common</w:delText>
        </w:r>
        <w:r w:rsidDel="007B066D">
          <w:rPr>
            <w:noProof/>
            <w:webHidden/>
          </w:rPr>
          <w:tab/>
          <w:delText>28</w:delText>
        </w:r>
      </w:del>
    </w:p>
    <w:p w14:paraId="4702B919" w14:textId="77777777" w:rsidR="00A5578C" w:rsidDel="007B066D" w:rsidRDefault="00A5578C">
      <w:pPr>
        <w:pStyle w:val="TOC3"/>
        <w:rPr>
          <w:del w:id="437" w:author="Author"/>
          <w:rFonts w:asciiTheme="minorHAnsi" w:eastAsiaTheme="minorEastAsia" w:hAnsiTheme="minorHAnsi" w:cstheme="minorBidi"/>
          <w:b w:val="0"/>
          <w:noProof/>
          <w:sz w:val="22"/>
          <w:szCs w:val="22"/>
        </w:rPr>
      </w:pPr>
      <w:del w:id="438" w:author="Author">
        <w:r w:rsidRPr="007B066D" w:rsidDel="007B066D">
          <w:rPr>
            <w:noProof/>
            <w:rPrChange w:id="439" w:author="Author">
              <w:rPr>
                <w:rStyle w:val="Hyperlink"/>
                <w:noProof/>
              </w:rPr>
            </w:rPrChange>
          </w:rPr>
          <w:delText>2.3.2</w:delText>
        </w:r>
        <w:r w:rsidDel="007B066D">
          <w:rPr>
            <w:rFonts w:asciiTheme="minorHAnsi" w:eastAsiaTheme="minorEastAsia" w:hAnsiTheme="minorHAnsi" w:cstheme="minorBidi"/>
            <w:b w:val="0"/>
            <w:noProof/>
            <w:sz w:val="22"/>
            <w:szCs w:val="22"/>
          </w:rPr>
          <w:tab/>
        </w:r>
        <w:r w:rsidRPr="007B066D" w:rsidDel="007B066D">
          <w:rPr>
            <w:noProof/>
            <w:rPrChange w:id="440" w:author="Author">
              <w:rPr>
                <w:rStyle w:val="Hyperlink"/>
                <w:noProof/>
              </w:rPr>
            </w:rPrChange>
          </w:rPr>
          <w:delText>Modules</w:delText>
        </w:r>
        <w:r w:rsidDel="007B066D">
          <w:rPr>
            <w:noProof/>
            <w:webHidden/>
          </w:rPr>
          <w:tab/>
          <w:delText>29</w:delText>
        </w:r>
      </w:del>
    </w:p>
    <w:p w14:paraId="4E83C800" w14:textId="77777777" w:rsidR="00A5578C" w:rsidDel="007B066D" w:rsidRDefault="00A5578C">
      <w:pPr>
        <w:pStyle w:val="TOC4"/>
        <w:rPr>
          <w:del w:id="441" w:author="Author"/>
          <w:rFonts w:asciiTheme="minorHAnsi" w:eastAsiaTheme="minorEastAsia" w:hAnsiTheme="minorHAnsi" w:cstheme="minorBidi"/>
          <w:b w:val="0"/>
          <w:sz w:val="22"/>
          <w:szCs w:val="22"/>
        </w:rPr>
      </w:pPr>
      <w:del w:id="442" w:author="Author">
        <w:r w:rsidRPr="007B066D" w:rsidDel="007B066D">
          <w:rPr>
            <w:rPrChange w:id="443" w:author="Author">
              <w:rPr>
                <w:rStyle w:val="Hyperlink"/>
              </w:rPr>
            </w:rPrChange>
          </w:rPr>
          <w:delText>2.3.2.1</w:delText>
        </w:r>
        <w:r w:rsidDel="007B066D">
          <w:rPr>
            <w:rFonts w:asciiTheme="minorHAnsi" w:eastAsiaTheme="minorEastAsia" w:hAnsiTheme="minorHAnsi" w:cstheme="minorBidi"/>
            <w:b w:val="0"/>
            <w:sz w:val="22"/>
            <w:szCs w:val="22"/>
          </w:rPr>
          <w:tab/>
        </w:r>
        <w:r w:rsidRPr="007B066D" w:rsidDel="007B066D">
          <w:rPr>
            <w:rPrChange w:id="444" w:author="Author">
              <w:rPr>
                <w:rStyle w:val="Hyperlink"/>
              </w:rPr>
            </w:rPrChange>
          </w:rPr>
          <w:delText>CancelAppt</w:delText>
        </w:r>
        <w:r w:rsidDel="007B066D">
          <w:rPr>
            <w:webHidden/>
          </w:rPr>
          <w:tab/>
          <w:delText>29</w:delText>
        </w:r>
      </w:del>
    </w:p>
    <w:p w14:paraId="309C92A0" w14:textId="77777777" w:rsidR="00A5578C" w:rsidDel="007B066D" w:rsidRDefault="00A5578C">
      <w:pPr>
        <w:pStyle w:val="TOC4"/>
        <w:rPr>
          <w:del w:id="445" w:author="Author"/>
          <w:rFonts w:asciiTheme="minorHAnsi" w:eastAsiaTheme="minorEastAsia" w:hAnsiTheme="minorHAnsi" w:cstheme="minorBidi"/>
          <w:b w:val="0"/>
          <w:sz w:val="22"/>
          <w:szCs w:val="22"/>
        </w:rPr>
      </w:pPr>
      <w:del w:id="446" w:author="Author">
        <w:r w:rsidRPr="007B066D" w:rsidDel="007B066D">
          <w:rPr>
            <w:rPrChange w:id="447" w:author="Author">
              <w:rPr>
                <w:rStyle w:val="Hyperlink"/>
              </w:rPr>
            </w:rPrChange>
          </w:rPr>
          <w:delText>2.3.2.2</w:delText>
        </w:r>
        <w:r w:rsidDel="007B066D">
          <w:rPr>
            <w:rFonts w:asciiTheme="minorHAnsi" w:eastAsiaTheme="minorEastAsia" w:hAnsiTheme="minorHAnsi" w:cstheme="minorBidi"/>
            <w:b w:val="0"/>
            <w:sz w:val="22"/>
            <w:szCs w:val="22"/>
          </w:rPr>
          <w:tab/>
        </w:r>
        <w:r w:rsidRPr="007B066D" w:rsidDel="007B066D">
          <w:rPr>
            <w:rPrChange w:id="448" w:author="Author">
              <w:rPr>
                <w:rStyle w:val="Hyperlink"/>
              </w:rPr>
            </w:rPrChange>
          </w:rPr>
          <w:delText>ChangeDivision</w:delText>
        </w:r>
        <w:r w:rsidDel="007B066D">
          <w:rPr>
            <w:webHidden/>
          </w:rPr>
          <w:tab/>
          <w:delText>29</w:delText>
        </w:r>
      </w:del>
    </w:p>
    <w:p w14:paraId="01B1C9D0" w14:textId="77777777" w:rsidR="00A5578C" w:rsidDel="007B066D" w:rsidRDefault="00A5578C">
      <w:pPr>
        <w:pStyle w:val="TOC4"/>
        <w:rPr>
          <w:del w:id="449" w:author="Author"/>
          <w:rFonts w:asciiTheme="minorHAnsi" w:eastAsiaTheme="minorEastAsia" w:hAnsiTheme="minorHAnsi" w:cstheme="minorBidi"/>
          <w:b w:val="0"/>
          <w:sz w:val="22"/>
          <w:szCs w:val="22"/>
        </w:rPr>
      </w:pPr>
      <w:del w:id="450" w:author="Author">
        <w:r w:rsidRPr="007B066D" w:rsidDel="007B066D">
          <w:rPr>
            <w:rPrChange w:id="451" w:author="Author">
              <w:rPr>
                <w:rStyle w:val="Hyperlink"/>
              </w:rPr>
            </w:rPrChange>
          </w:rPr>
          <w:delText>2.3.2.3</w:delText>
        </w:r>
        <w:r w:rsidDel="007B066D">
          <w:rPr>
            <w:rFonts w:asciiTheme="minorHAnsi" w:eastAsiaTheme="minorEastAsia" w:hAnsiTheme="minorHAnsi" w:cstheme="minorBidi"/>
            <w:b w:val="0"/>
            <w:sz w:val="22"/>
            <w:szCs w:val="22"/>
          </w:rPr>
          <w:tab/>
        </w:r>
        <w:r w:rsidRPr="007B066D" w:rsidDel="007B066D">
          <w:rPr>
            <w:rPrChange w:id="452" w:author="Author">
              <w:rPr>
                <w:rStyle w:val="Hyperlink"/>
              </w:rPr>
            </w:rPrChange>
          </w:rPr>
          <w:delText>CheckIn</w:delText>
        </w:r>
        <w:r w:rsidDel="007B066D">
          <w:rPr>
            <w:webHidden/>
          </w:rPr>
          <w:tab/>
          <w:delText>29</w:delText>
        </w:r>
      </w:del>
    </w:p>
    <w:p w14:paraId="1C97E132" w14:textId="77777777" w:rsidR="00A5578C" w:rsidDel="007B066D" w:rsidRDefault="00A5578C">
      <w:pPr>
        <w:pStyle w:val="TOC4"/>
        <w:rPr>
          <w:del w:id="453" w:author="Author"/>
          <w:rFonts w:asciiTheme="minorHAnsi" w:eastAsiaTheme="minorEastAsia" w:hAnsiTheme="minorHAnsi" w:cstheme="minorBidi"/>
          <w:b w:val="0"/>
          <w:sz w:val="22"/>
          <w:szCs w:val="22"/>
        </w:rPr>
      </w:pPr>
      <w:del w:id="454" w:author="Author">
        <w:r w:rsidRPr="007B066D" w:rsidDel="007B066D">
          <w:rPr>
            <w:rPrChange w:id="455" w:author="Author">
              <w:rPr>
                <w:rStyle w:val="Hyperlink"/>
              </w:rPr>
            </w:rPrChange>
          </w:rPr>
          <w:delText>2.3.2.4</w:delText>
        </w:r>
        <w:r w:rsidDel="007B066D">
          <w:rPr>
            <w:rFonts w:asciiTheme="minorHAnsi" w:eastAsiaTheme="minorEastAsia" w:hAnsiTheme="minorHAnsi" w:cstheme="minorBidi"/>
            <w:b w:val="0"/>
            <w:sz w:val="22"/>
            <w:szCs w:val="22"/>
          </w:rPr>
          <w:tab/>
        </w:r>
        <w:r w:rsidRPr="007B066D" w:rsidDel="007B066D">
          <w:rPr>
            <w:rPrChange w:id="456" w:author="Author">
              <w:rPr>
                <w:rStyle w:val="Hyperlink"/>
              </w:rPr>
            </w:rPrChange>
          </w:rPr>
          <w:delText>CheckOut</w:delText>
        </w:r>
        <w:r w:rsidDel="007B066D">
          <w:rPr>
            <w:webHidden/>
          </w:rPr>
          <w:tab/>
          <w:delText>29</w:delText>
        </w:r>
      </w:del>
    </w:p>
    <w:p w14:paraId="09A6EA3A" w14:textId="77777777" w:rsidR="00A5578C" w:rsidDel="007B066D" w:rsidRDefault="00A5578C">
      <w:pPr>
        <w:pStyle w:val="TOC4"/>
        <w:rPr>
          <w:del w:id="457" w:author="Author"/>
          <w:rFonts w:asciiTheme="minorHAnsi" w:eastAsiaTheme="minorEastAsia" w:hAnsiTheme="minorHAnsi" w:cstheme="minorBidi"/>
          <w:b w:val="0"/>
          <w:sz w:val="22"/>
          <w:szCs w:val="22"/>
        </w:rPr>
      </w:pPr>
      <w:del w:id="458" w:author="Author">
        <w:r w:rsidRPr="007B066D" w:rsidDel="007B066D">
          <w:rPr>
            <w:rPrChange w:id="459" w:author="Author">
              <w:rPr>
                <w:rStyle w:val="Hyperlink"/>
              </w:rPr>
            </w:rPrChange>
          </w:rPr>
          <w:delText>2.3.2.5</w:delText>
        </w:r>
        <w:r w:rsidDel="007B066D">
          <w:rPr>
            <w:rFonts w:asciiTheme="minorHAnsi" w:eastAsiaTheme="minorEastAsia" w:hAnsiTheme="minorHAnsi" w:cstheme="minorBidi"/>
            <w:b w:val="0"/>
            <w:sz w:val="22"/>
            <w:szCs w:val="22"/>
          </w:rPr>
          <w:tab/>
        </w:r>
        <w:r w:rsidRPr="007B066D" w:rsidDel="007B066D">
          <w:rPr>
            <w:rPrChange w:id="460" w:author="Author">
              <w:rPr>
                <w:rStyle w:val="Hyperlink"/>
              </w:rPr>
            </w:rPrChange>
          </w:rPr>
          <w:delText>ContactAttempt</w:delText>
        </w:r>
        <w:r w:rsidDel="007B066D">
          <w:rPr>
            <w:webHidden/>
          </w:rPr>
          <w:tab/>
          <w:delText>29</w:delText>
        </w:r>
      </w:del>
    </w:p>
    <w:p w14:paraId="637459E2" w14:textId="77777777" w:rsidR="00A5578C" w:rsidDel="007B066D" w:rsidRDefault="00A5578C">
      <w:pPr>
        <w:pStyle w:val="TOC4"/>
        <w:rPr>
          <w:del w:id="461" w:author="Author"/>
          <w:rFonts w:asciiTheme="minorHAnsi" w:eastAsiaTheme="minorEastAsia" w:hAnsiTheme="minorHAnsi" w:cstheme="minorBidi"/>
          <w:b w:val="0"/>
          <w:sz w:val="22"/>
          <w:szCs w:val="22"/>
        </w:rPr>
      </w:pPr>
      <w:del w:id="462" w:author="Author">
        <w:r w:rsidRPr="007B066D" w:rsidDel="007B066D">
          <w:rPr>
            <w:rPrChange w:id="463" w:author="Author">
              <w:rPr>
                <w:rStyle w:val="Hyperlink"/>
              </w:rPr>
            </w:rPrChange>
          </w:rPr>
          <w:delText>2.3.2.6</w:delText>
        </w:r>
        <w:r w:rsidDel="007B066D">
          <w:rPr>
            <w:rFonts w:asciiTheme="minorHAnsi" w:eastAsiaTheme="minorEastAsia" w:hAnsiTheme="minorHAnsi" w:cstheme="minorBidi"/>
            <w:b w:val="0"/>
            <w:sz w:val="22"/>
            <w:szCs w:val="22"/>
          </w:rPr>
          <w:tab/>
        </w:r>
        <w:r w:rsidRPr="007B066D" w:rsidDel="007B066D">
          <w:rPr>
            <w:rPrChange w:id="464" w:author="Author">
              <w:rPr>
                <w:rStyle w:val="Hyperlink"/>
              </w:rPr>
            </w:rPrChange>
          </w:rPr>
          <w:delText>DataAccess</w:delText>
        </w:r>
        <w:r w:rsidDel="007B066D">
          <w:rPr>
            <w:webHidden/>
          </w:rPr>
          <w:tab/>
          <w:delText>29</w:delText>
        </w:r>
      </w:del>
    </w:p>
    <w:p w14:paraId="01A91064" w14:textId="77777777" w:rsidR="00A5578C" w:rsidDel="007B066D" w:rsidRDefault="00A5578C">
      <w:pPr>
        <w:pStyle w:val="TOC4"/>
        <w:rPr>
          <w:del w:id="465" w:author="Author"/>
          <w:rFonts w:asciiTheme="minorHAnsi" w:eastAsiaTheme="minorEastAsia" w:hAnsiTheme="minorHAnsi" w:cstheme="minorBidi"/>
          <w:b w:val="0"/>
          <w:sz w:val="22"/>
          <w:szCs w:val="22"/>
        </w:rPr>
      </w:pPr>
      <w:del w:id="466" w:author="Author">
        <w:r w:rsidRPr="007B066D" w:rsidDel="007B066D">
          <w:rPr>
            <w:rPrChange w:id="467" w:author="Author">
              <w:rPr>
                <w:rStyle w:val="Hyperlink"/>
              </w:rPr>
            </w:rPrChange>
          </w:rPr>
          <w:delText>2.3.2.7</w:delText>
        </w:r>
        <w:r w:rsidDel="007B066D">
          <w:rPr>
            <w:rFonts w:asciiTheme="minorHAnsi" w:eastAsiaTheme="minorEastAsia" w:hAnsiTheme="minorHAnsi" w:cstheme="minorBidi"/>
            <w:b w:val="0"/>
            <w:sz w:val="22"/>
            <w:szCs w:val="22"/>
          </w:rPr>
          <w:tab/>
        </w:r>
        <w:r w:rsidRPr="007B066D" w:rsidDel="007B066D">
          <w:rPr>
            <w:rPrChange w:id="468" w:author="Author">
              <w:rPr>
                <w:rStyle w:val="Hyperlink"/>
              </w:rPr>
            </w:rPrChange>
          </w:rPr>
          <w:delText>ExpandedEntry</w:delText>
        </w:r>
        <w:r w:rsidDel="007B066D">
          <w:rPr>
            <w:webHidden/>
          </w:rPr>
          <w:tab/>
          <w:delText>29</w:delText>
        </w:r>
      </w:del>
    </w:p>
    <w:p w14:paraId="4DE68546" w14:textId="77777777" w:rsidR="00A5578C" w:rsidDel="007B066D" w:rsidRDefault="00A5578C">
      <w:pPr>
        <w:pStyle w:val="TOC4"/>
        <w:rPr>
          <w:del w:id="469" w:author="Author"/>
          <w:rFonts w:asciiTheme="minorHAnsi" w:eastAsiaTheme="minorEastAsia" w:hAnsiTheme="minorHAnsi" w:cstheme="minorBidi"/>
          <w:b w:val="0"/>
          <w:sz w:val="22"/>
          <w:szCs w:val="22"/>
        </w:rPr>
      </w:pPr>
      <w:del w:id="470" w:author="Author">
        <w:r w:rsidRPr="007B066D" w:rsidDel="007B066D">
          <w:rPr>
            <w:rPrChange w:id="471" w:author="Author">
              <w:rPr>
                <w:rStyle w:val="Hyperlink"/>
              </w:rPr>
            </w:rPrChange>
          </w:rPr>
          <w:delText>2.3.2.8</w:delText>
        </w:r>
        <w:r w:rsidDel="007B066D">
          <w:rPr>
            <w:rFonts w:asciiTheme="minorHAnsi" w:eastAsiaTheme="minorEastAsia" w:hAnsiTheme="minorHAnsi" w:cstheme="minorBidi"/>
            <w:b w:val="0"/>
            <w:sz w:val="22"/>
            <w:szCs w:val="22"/>
          </w:rPr>
          <w:tab/>
        </w:r>
        <w:r w:rsidRPr="007B066D" w:rsidDel="007B066D">
          <w:rPr>
            <w:rPrChange w:id="472" w:author="Author">
              <w:rPr>
                <w:rStyle w:val="Hyperlink"/>
              </w:rPr>
            </w:rPrChange>
          </w:rPr>
          <w:delText>FindAppt</w:delText>
        </w:r>
        <w:r w:rsidDel="007B066D">
          <w:rPr>
            <w:webHidden/>
          </w:rPr>
          <w:tab/>
          <w:delText>29</w:delText>
        </w:r>
      </w:del>
    </w:p>
    <w:p w14:paraId="1F93AA12" w14:textId="77777777" w:rsidR="00A5578C" w:rsidDel="007B066D" w:rsidRDefault="00A5578C">
      <w:pPr>
        <w:pStyle w:val="TOC4"/>
        <w:rPr>
          <w:del w:id="473" w:author="Author"/>
          <w:rFonts w:asciiTheme="minorHAnsi" w:eastAsiaTheme="minorEastAsia" w:hAnsiTheme="minorHAnsi" w:cstheme="minorBidi"/>
          <w:b w:val="0"/>
          <w:sz w:val="22"/>
          <w:szCs w:val="22"/>
        </w:rPr>
      </w:pPr>
      <w:del w:id="474" w:author="Author">
        <w:r w:rsidRPr="007B066D" w:rsidDel="007B066D">
          <w:rPr>
            <w:rPrChange w:id="475" w:author="Author">
              <w:rPr>
                <w:rStyle w:val="Hyperlink"/>
              </w:rPr>
            </w:rPrChange>
          </w:rPr>
          <w:delText>2.3.2.9</w:delText>
        </w:r>
        <w:r w:rsidDel="007B066D">
          <w:rPr>
            <w:rFonts w:asciiTheme="minorHAnsi" w:eastAsiaTheme="minorEastAsia" w:hAnsiTheme="minorHAnsi" w:cstheme="minorBidi"/>
            <w:b w:val="0"/>
            <w:sz w:val="22"/>
            <w:szCs w:val="22"/>
          </w:rPr>
          <w:tab/>
        </w:r>
        <w:r w:rsidRPr="007B066D" w:rsidDel="007B066D">
          <w:rPr>
            <w:rPrChange w:id="476" w:author="Author">
              <w:rPr>
                <w:rStyle w:val="Hyperlink"/>
              </w:rPr>
            </w:rPrChange>
          </w:rPr>
          <w:delText>Management</w:delText>
        </w:r>
        <w:r w:rsidDel="007B066D">
          <w:rPr>
            <w:webHidden/>
          </w:rPr>
          <w:tab/>
          <w:delText>29</w:delText>
        </w:r>
      </w:del>
    </w:p>
    <w:p w14:paraId="7EF03918" w14:textId="77777777" w:rsidR="00A5578C" w:rsidDel="007B066D" w:rsidRDefault="00A5578C">
      <w:pPr>
        <w:pStyle w:val="TOC4"/>
        <w:rPr>
          <w:del w:id="477" w:author="Author"/>
          <w:rFonts w:asciiTheme="minorHAnsi" w:eastAsiaTheme="minorEastAsia" w:hAnsiTheme="minorHAnsi" w:cstheme="minorBidi"/>
          <w:b w:val="0"/>
          <w:sz w:val="22"/>
          <w:szCs w:val="22"/>
        </w:rPr>
      </w:pPr>
      <w:del w:id="478" w:author="Author">
        <w:r w:rsidRPr="007B066D" w:rsidDel="007B066D">
          <w:rPr>
            <w:rPrChange w:id="479" w:author="Author">
              <w:rPr>
                <w:rStyle w:val="Hyperlink"/>
              </w:rPr>
            </w:rPrChange>
          </w:rPr>
          <w:delText>2.3.2.10</w:delText>
        </w:r>
        <w:r w:rsidDel="007B066D">
          <w:rPr>
            <w:rFonts w:asciiTheme="minorHAnsi" w:eastAsiaTheme="minorEastAsia" w:hAnsiTheme="minorHAnsi" w:cstheme="minorBidi"/>
            <w:b w:val="0"/>
            <w:sz w:val="22"/>
            <w:szCs w:val="22"/>
          </w:rPr>
          <w:tab/>
        </w:r>
        <w:r w:rsidRPr="007B066D" w:rsidDel="007B066D">
          <w:rPr>
            <w:rPrChange w:id="480" w:author="Author">
              <w:rPr>
                <w:rStyle w:val="Hyperlink"/>
              </w:rPr>
            </w:rPrChange>
          </w:rPr>
          <w:delText>MarkAsNoShow</w:delText>
        </w:r>
        <w:r w:rsidDel="007B066D">
          <w:rPr>
            <w:webHidden/>
          </w:rPr>
          <w:tab/>
          <w:delText>29</w:delText>
        </w:r>
      </w:del>
    </w:p>
    <w:p w14:paraId="60CB55A3" w14:textId="77777777" w:rsidR="00A5578C" w:rsidDel="007B066D" w:rsidRDefault="00A5578C">
      <w:pPr>
        <w:pStyle w:val="TOC4"/>
        <w:rPr>
          <w:del w:id="481" w:author="Author"/>
          <w:rFonts w:asciiTheme="minorHAnsi" w:eastAsiaTheme="minorEastAsia" w:hAnsiTheme="minorHAnsi" w:cstheme="minorBidi"/>
          <w:b w:val="0"/>
          <w:sz w:val="22"/>
          <w:szCs w:val="22"/>
        </w:rPr>
      </w:pPr>
      <w:del w:id="482" w:author="Author">
        <w:r w:rsidRPr="007B066D" w:rsidDel="007B066D">
          <w:rPr>
            <w:rPrChange w:id="483" w:author="Author">
              <w:rPr>
                <w:rStyle w:val="Hyperlink"/>
              </w:rPr>
            </w:rPrChange>
          </w:rPr>
          <w:delText>2.3.2.11</w:delText>
        </w:r>
        <w:r w:rsidDel="007B066D">
          <w:rPr>
            <w:rFonts w:asciiTheme="minorHAnsi" w:eastAsiaTheme="minorEastAsia" w:hAnsiTheme="minorHAnsi" w:cstheme="minorBidi"/>
            <w:b w:val="0"/>
            <w:sz w:val="22"/>
            <w:szCs w:val="22"/>
          </w:rPr>
          <w:tab/>
        </w:r>
        <w:r w:rsidRPr="007B066D" w:rsidDel="007B066D">
          <w:rPr>
            <w:rPrChange w:id="484" w:author="Author">
              <w:rPr>
                <w:rStyle w:val="Hyperlink"/>
              </w:rPr>
            </w:rPrChange>
          </w:rPr>
          <w:delText>Navigation</w:delText>
        </w:r>
        <w:r w:rsidDel="007B066D">
          <w:rPr>
            <w:webHidden/>
          </w:rPr>
          <w:tab/>
          <w:delText>30</w:delText>
        </w:r>
      </w:del>
    </w:p>
    <w:p w14:paraId="73A13B3C" w14:textId="77777777" w:rsidR="00A5578C" w:rsidDel="007B066D" w:rsidRDefault="00A5578C">
      <w:pPr>
        <w:pStyle w:val="TOC4"/>
        <w:rPr>
          <w:del w:id="485" w:author="Author"/>
          <w:rFonts w:asciiTheme="minorHAnsi" w:eastAsiaTheme="minorEastAsia" w:hAnsiTheme="minorHAnsi" w:cstheme="minorBidi"/>
          <w:b w:val="0"/>
          <w:sz w:val="22"/>
          <w:szCs w:val="22"/>
        </w:rPr>
      </w:pPr>
      <w:del w:id="486" w:author="Author">
        <w:r w:rsidRPr="007B066D" w:rsidDel="007B066D">
          <w:rPr>
            <w:rPrChange w:id="487" w:author="Author">
              <w:rPr>
                <w:rStyle w:val="Hyperlink"/>
              </w:rPr>
            </w:rPrChange>
          </w:rPr>
          <w:delText>2.3.2.12</w:delText>
        </w:r>
        <w:r w:rsidDel="007B066D">
          <w:rPr>
            <w:rFonts w:asciiTheme="minorHAnsi" w:eastAsiaTheme="minorEastAsia" w:hAnsiTheme="minorHAnsi" w:cstheme="minorBidi"/>
            <w:b w:val="0"/>
            <w:sz w:val="22"/>
            <w:szCs w:val="22"/>
          </w:rPr>
          <w:tab/>
        </w:r>
        <w:r w:rsidRPr="007B066D" w:rsidDel="007B066D">
          <w:rPr>
            <w:rPrChange w:id="488" w:author="Author">
              <w:rPr>
                <w:rStyle w:val="Hyperlink"/>
              </w:rPr>
            </w:rPrChange>
          </w:rPr>
          <w:delText>PatientAppt</w:delText>
        </w:r>
        <w:r w:rsidDel="007B066D">
          <w:rPr>
            <w:webHidden/>
          </w:rPr>
          <w:tab/>
          <w:delText>30</w:delText>
        </w:r>
      </w:del>
    </w:p>
    <w:p w14:paraId="0B6A51A7" w14:textId="77777777" w:rsidR="00A5578C" w:rsidDel="007B066D" w:rsidRDefault="00A5578C">
      <w:pPr>
        <w:pStyle w:val="TOC4"/>
        <w:rPr>
          <w:del w:id="489" w:author="Author"/>
          <w:rFonts w:asciiTheme="minorHAnsi" w:eastAsiaTheme="minorEastAsia" w:hAnsiTheme="minorHAnsi" w:cstheme="minorBidi"/>
          <w:b w:val="0"/>
          <w:sz w:val="22"/>
          <w:szCs w:val="22"/>
        </w:rPr>
      </w:pPr>
      <w:del w:id="490" w:author="Author">
        <w:r w:rsidRPr="007B066D" w:rsidDel="007B066D">
          <w:rPr>
            <w:rPrChange w:id="491" w:author="Author">
              <w:rPr>
                <w:rStyle w:val="Hyperlink"/>
              </w:rPr>
            </w:rPrChange>
          </w:rPr>
          <w:delText>2.3.2.13</w:delText>
        </w:r>
        <w:r w:rsidDel="007B066D">
          <w:rPr>
            <w:rFonts w:asciiTheme="minorHAnsi" w:eastAsiaTheme="minorEastAsia" w:hAnsiTheme="minorHAnsi" w:cstheme="minorBidi"/>
            <w:b w:val="0"/>
            <w:sz w:val="22"/>
            <w:szCs w:val="22"/>
          </w:rPr>
          <w:tab/>
        </w:r>
        <w:r w:rsidRPr="007B066D" w:rsidDel="007B066D">
          <w:rPr>
            <w:rPrChange w:id="492" w:author="Author">
              <w:rPr>
                <w:rStyle w:val="Hyperlink"/>
              </w:rPr>
            </w:rPrChange>
          </w:rPr>
          <w:delText>PatientSelection</w:delText>
        </w:r>
        <w:r w:rsidDel="007B066D">
          <w:rPr>
            <w:webHidden/>
          </w:rPr>
          <w:tab/>
          <w:delText>30</w:delText>
        </w:r>
      </w:del>
    </w:p>
    <w:p w14:paraId="08CB3A08" w14:textId="77777777" w:rsidR="00A5578C" w:rsidDel="007B066D" w:rsidRDefault="00A5578C">
      <w:pPr>
        <w:pStyle w:val="TOC4"/>
        <w:rPr>
          <w:del w:id="493" w:author="Author"/>
          <w:rFonts w:asciiTheme="minorHAnsi" w:eastAsiaTheme="minorEastAsia" w:hAnsiTheme="minorHAnsi" w:cstheme="minorBidi"/>
          <w:b w:val="0"/>
          <w:sz w:val="22"/>
          <w:szCs w:val="22"/>
        </w:rPr>
      </w:pPr>
      <w:del w:id="494" w:author="Author">
        <w:r w:rsidRPr="007B066D" w:rsidDel="007B066D">
          <w:rPr>
            <w:rPrChange w:id="495" w:author="Author">
              <w:rPr>
                <w:rStyle w:val="Hyperlink"/>
              </w:rPr>
            </w:rPrChange>
          </w:rPr>
          <w:delText>2.3.2.14</w:delText>
        </w:r>
        <w:r w:rsidDel="007B066D">
          <w:rPr>
            <w:rFonts w:asciiTheme="minorHAnsi" w:eastAsiaTheme="minorEastAsia" w:hAnsiTheme="minorHAnsi" w:cstheme="minorBidi"/>
            <w:b w:val="0"/>
            <w:sz w:val="22"/>
            <w:szCs w:val="22"/>
          </w:rPr>
          <w:tab/>
        </w:r>
        <w:r w:rsidRPr="007B066D" w:rsidDel="007B066D">
          <w:rPr>
            <w:rPrChange w:id="496" w:author="Author">
              <w:rPr>
                <w:rStyle w:val="Hyperlink"/>
              </w:rPr>
            </w:rPrChange>
          </w:rPr>
          <w:delText>Prerequisites</w:delText>
        </w:r>
        <w:r w:rsidDel="007B066D">
          <w:rPr>
            <w:webHidden/>
          </w:rPr>
          <w:tab/>
          <w:delText>30</w:delText>
        </w:r>
      </w:del>
    </w:p>
    <w:p w14:paraId="777DE785" w14:textId="77777777" w:rsidR="00A5578C" w:rsidDel="007B066D" w:rsidRDefault="00A5578C">
      <w:pPr>
        <w:pStyle w:val="TOC4"/>
        <w:rPr>
          <w:del w:id="497" w:author="Author"/>
          <w:rFonts w:asciiTheme="minorHAnsi" w:eastAsiaTheme="minorEastAsia" w:hAnsiTheme="minorHAnsi" w:cstheme="minorBidi"/>
          <w:b w:val="0"/>
          <w:sz w:val="22"/>
          <w:szCs w:val="22"/>
        </w:rPr>
      </w:pPr>
      <w:del w:id="498" w:author="Author">
        <w:r w:rsidRPr="007B066D" w:rsidDel="007B066D">
          <w:rPr>
            <w:rPrChange w:id="499" w:author="Author">
              <w:rPr>
                <w:rStyle w:val="Hyperlink"/>
              </w:rPr>
            </w:rPrChange>
          </w:rPr>
          <w:delText>2.3.2.15</w:delText>
        </w:r>
        <w:r w:rsidDel="007B066D">
          <w:rPr>
            <w:rFonts w:asciiTheme="minorHAnsi" w:eastAsiaTheme="minorEastAsia" w:hAnsiTheme="minorHAnsi" w:cstheme="minorBidi"/>
            <w:b w:val="0"/>
            <w:sz w:val="22"/>
            <w:szCs w:val="22"/>
          </w:rPr>
          <w:tab/>
        </w:r>
        <w:r w:rsidRPr="007B066D" w:rsidDel="007B066D">
          <w:rPr>
            <w:rPrChange w:id="500" w:author="Author">
              <w:rPr>
                <w:rStyle w:val="Hyperlink"/>
              </w:rPr>
            </w:rPrChange>
          </w:rPr>
          <w:delText>Reports</w:delText>
        </w:r>
        <w:r w:rsidDel="007B066D">
          <w:rPr>
            <w:webHidden/>
          </w:rPr>
          <w:tab/>
          <w:delText>30</w:delText>
        </w:r>
      </w:del>
    </w:p>
    <w:p w14:paraId="3427D65F" w14:textId="77777777" w:rsidR="00A5578C" w:rsidDel="007B066D" w:rsidRDefault="00A5578C">
      <w:pPr>
        <w:pStyle w:val="TOC4"/>
        <w:rPr>
          <w:del w:id="501" w:author="Author"/>
          <w:rFonts w:asciiTheme="minorHAnsi" w:eastAsiaTheme="minorEastAsia" w:hAnsiTheme="minorHAnsi" w:cstheme="minorBidi"/>
          <w:b w:val="0"/>
          <w:sz w:val="22"/>
          <w:szCs w:val="22"/>
        </w:rPr>
      </w:pPr>
      <w:del w:id="502" w:author="Author">
        <w:r w:rsidRPr="007B066D" w:rsidDel="007B066D">
          <w:rPr>
            <w:rPrChange w:id="503" w:author="Author">
              <w:rPr>
                <w:rStyle w:val="Hyperlink"/>
              </w:rPr>
            </w:rPrChange>
          </w:rPr>
          <w:delText>2.3.2.16</w:delText>
        </w:r>
        <w:r w:rsidDel="007B066D">
          <w:rPr>
            <w:rFonts w:asciiTheme="minorHAnsi" w:eastAsiaTheme="minorEastAsia" w:hAnsiTheme="minorHAnsi" w:cstheme="minorBidi"/>
            <w:b w:val="0"/>
            <w:sz w:val="22"/>
            <w:szCs w:val="22"/>
          </w:rPr>
          <w:tab/>
        </w:r>
        <w:r w:rsidRPr="007B066D" w:rsidDel="007B066D">
          <w:rPr>
            <w:rPrChange w:id="504" w:author="Author">
              <w:rPr>
                <w:rStyle w:val="Hyperlink"/>
              </w:rPr>
            </w:rPrChange>
          </w:rPr>
          <w:delText>ResourceSelection</w:delText>
        </w:r>
        <w:r w:rsidDel="007B066D">
          <w:rPr>
            <w:webHidden/>
          </w:rPr>
          <w:tab/>
          <w:delText>30</w:delText>
        </w:r>
      </w:del>
    </w:p>
    <w:p w14:paraId="7757DA7E" w14:textId="77777777" w:rsidR="00A5578C" w:rsidDel="007B066D" w:rsidRDefault="00A5578C">
      <w:pPr>
        <w:pStyle w:val="TOC4"/>
        <w:rPr>
          <w:del w:id="505" w:author="Author"/>
          <w:rFonts w:asciiTheme="minorHAnsi" w:eastAsiaTheme="minorEastAsia" w:hAnsiTheme="minorHAnsi" w:cstheme="minorBidi"/>
          <w:b w:val="0"/>
          <w:sz w:val="22"/>
          <w:szCs w:val="22"/>
        </w:rPr>
      </w:pPr>
      <w:del w:id="506" w:author="Author">
        <w:r w:rsidRPr="007B066D" w:rsidDel="007B066D">
          <w:rPr>
            <w:rPrChange w:id="507" w:author="Author">
              <w:rPr>
                <w:rStyle w:val="Hyperlink"/>
              </w:rPr>
            </w:rPrChange>
          </w:rPr>
          <w:delText>2.3.2.17</w:delText>
        </w:r>
        <w:r w:rsidDel="007B066D">
          <w:rPr>
            <w:rFonts w:asciiTheme="minorHAnsi" w:eastAsiaTheme="minorEastAsia" w:hAnsiTheme="minorHAnsi" w:cstheme="minorBidi"/>
            <w:b w:val="0"/>
            <w:sz w:val="22"/>
            <w:szCs w:val="22"/>
          </w:rPr>
          <w:tab/>
        </w:r>
        <w:r w:rsidRPr="007B066D" w:rsidDel="007B066D">
          <w:rPr>
            <w:rPrChange w:id="508" w:author="Author">
              <w:rPr>
                <w:rStyle w:val="Hyperlink"/>
              </w:rPr>
            </w:rPrChange>
          </w:rPr>
          <w:delText>Ribbon</w:delText>
        </w:r>
        <w:r w:rsidDel="007B066D">
          <w:rPr>
            <w:webHidden/>
          </w:rPr>
          <w:tab/>
          <w:delText>30</w:delText>
        </w:r>
      </w:del>
    </w:p>
    <w:p w14:paraId="006607C4" w14:textId="77777777" w:rsidR="00A5578C" w:rsidDel="007B066D" w:rsidRDefault="00A5578C">
      <w:pPr>
        <w:pStyle w:val="TOC4"/>
        <w:rPr>
          <w:del w:id="509" w:author="Author"/>
          <w:rFonts w:asciiTheme="minorHAnsi" w:eastAsiaTheme="minorEastAsia" w:hAnsiTheme="minorHAnsi" w:cstheme="minorBidi"/>
          <w:b w:val="0"/>
          <w:sz w:val="22"/>
          <w:szCs w:val="22"/>
        </w:rPr>
      </w:pPr>
      <w:del w:id="510" w:author="Author">
        <w:r w:rsidRPr="007B066D" w:rsidDel="007B066D">
          <w:rPr>
            <w:rPrChange w:id="511" w:author="Author">
              <w:rPr>
                <w:rStyle w:val="Hyperlink"/>
              </w:rPr>
            </w:rPrChange>
          </w:rPr>
          <w:delText>2.3.2.18</w:delText>
        </w:r>
        <w:r w:rsidDel="007B066D">
          <w:rPr>
            <w:rFonts w:asciiTheme="minorHAnsi" w:eastAsiaTheme="minorEastAsia" w:hAnsiTheme="minorHAnsi" w:cstheme="minorBidi"/>
            <w:b w:val="0"/>
            <w:sz w:val="22"/>
            <w:szCs w:val="22"/>
          </w:rPr>
          <w:tab/>
        </w:r>
        <w:r w:rsidRPr="007B066D" w:rsidDel="007B066D">
          <w:rPr>
            <w:rPrChange w:id="512" w:author="Author">
              <w:rPr>
                <w:rStyle w:val="Hyperlink"/>
              </w:rPr>
            </w:rPrChange>
          </w:rPr>
          <w:delText>Task</w:delText>
        </w:r>
        <w:r w:rsidDel="007B066D">
          <w:rPr>
            <w:webHidden/>
          </w:rPr>
          <w:tab/>
          <w:delText>30</w:delText>
        </w:r>
      </w:del>
    </w:p>
    <w:p w14:paraId="6544A492" w14:textId="77777777" w:rsidR="00A5578C" w:rsidDel="007B066D" w:rsidRDefault="00A5578C">
      <w:pPr>
        <w:pStyle w:val="TOC4"/>
        <w:rPr>
          <w:del w:id="513" w:author="Author"/>
          <w:rFonts w:asciiTheme="minorHAnsi" w:eastAsiaTheme="minorEastAsia" w:hAnsiTheme="minorHAnsi" w:cstheme="minorBidi"/>
          <w:b w:val="0"/>
          <w:sz w:val="22"/>
          <w:szCs w:val="22"/>
        </w:rPr>
      </w:pPr>
      <w:del w:id="514" w:author="Author">
        <w:r w:rsidRPr="007B066D" w:rsidDel="007B066D">
          <w:rPr>
            <w:rPrChange w:id="515" w:author="Author">
              <w:rPr>
                <w:rStyle w:val="Hyperlink"/>
              </w:rPr>
            </w:rPrChange>
          </w:rPr>
          <w:delText>2.3.2.19</w:delText>
        </w:r>
        <w:r w:rsidDel="007B066D">
          <w:rPr>
            <w:rFonts w:asciiTheme="minorHAnsi" w:eastAsiaTheme="minorEastAsia" w:hAnsiTheme="minorHAnsi" w:cstheme="minorBidi"/>
            <w:b w:val="0"/>
            <w:sz w:val="22"/>
            <w:szCs w:val="22"/>
          </w:rPr>
          <w:tab/>
        </w:r>
        <w:r w:rsidRPr="007B066D" w:rsidDel="007B066D">
          <w:rPr>
            <w:rPrChange w:id="516" w:author="Author">
              <w:rPr>
                <w:rStyle w:val="Hyperlink"/>
              </w:rPr>
            </w:rPrChange>
          </w:rPr>
          <w:delText>UserLogin</w:delText>
        </w:r>
        <w:r w:rsidDel="007B066D">
          <w:rPr>
            <w:webHidden/>
          </w:rPr>
          <w:tab/>
          <w:delText>30</w:delText>
        </w:r>
      </w:del>
    </w:p>
    <w:p w14:paraId="156A61FD" w14:textId="77777777" w:rsidR="00A5578C" w:rsidDel="007B066D" w:rsidRDefault="00A5578C">
      <w:pPr>
        <w:pStyle w:val="TOC4"/>
        <w:rPr>
          <w:del w:id="517" w:author="Author"/>
          <w:rFonts w:asciiTheme="minorHAnsi" w:eastAsiaTheme="minorEastAsia" w:hAnsiTheme="minorHAnsi" w:cstheme="minorBidi"/>
          <w:b w:val="0"/>
          <w:sz w:val="22"/>
          <w:szCs w:val="22"/>
        </w:rPr>
      </w:pPr>
      <w:del w:id="518" w:author="Author">
        <w:r w:rsidRPr="007B066D" w:rsidDel="007B066D">
          <w:rPr>
            <w:rPrChange w:id="519" w:author="Author">
              <w:rPr>
                <w:rStyle w:val="Hyperlink"/>
              </w:rPr>
            </w:rPrChange>
          </w:rPr>
          <w:delText>2.3.2.20</w:delText>
        </w:r>
        <w:r w:rsidDel="007B066D">
          <w:rPr>
            <w:rFonts w:asciiTheme="minorHAnsi" w:eastAsiaTheme="minorEastAsia" w:hAnsiTheme="minorHAnsi" w:cstheme="minorBidi"/>
            <w:b w:val="0"/>
            <w:sz w:val="22"/>
            <w:szCs w:val="22"/>
          </w:rPr>
          <w:tab/>
        </w:r>
        <w:r w:rsidRPr="007B066D" w:rsidDel="007B066D">
          <w:rPr>
            <w:rPrChange w:id="520" w:author="Author">
              <w:rPr>
                <w:rStyle w:val="Hyperlink"/>
              </w:rPr>
            </w:rPrChange>
          </w:rPr>
          <w:delText>VAR</w:delText>
        </w:r>
        <w:r w:rsidDel="007B066D">
          <w:rPr>
            <w:webHidden/>
          </w:rPr>
          <w:tab/>
          <w:delText>31</w:delText>
        </w:r>
      </w:del>
    </w:p>
    <w:p w14:paraId="2D3DECD2" w14:textId="77777777" w:rsidR="00A5578C" w:rsidDel="007B066D" w:rsidRDefault="00A5578C">
      <w:pPr>
        <w:pStyle w:val="TOC3"/>
        <w:rPr>
          <w:del w:id="521" w:author="Author"/>
          <w:rFonts w:asciiTheme="minorHAnsi" w:eastAsiaTheme="minorEastAsia" w:hAnsiTheme="minorHAnsi" w:cstheme="minorBidi"/>
          <w:b w:val="0"/>
          <w:noProof/>
          <w:sz w:val="22"/>
          <w:szCs w:val="22"/>
        </w:rPr>
      </w:pPr>
      <w:del w:id="522" w:author="Author">
        <w:r w:rsidRPr="007B066D" w:rsidDel="007B066D">
          <w:rPr>
            <w:noProof/>
            <w:rPrChange w:id="523" w:author="Author">
              <w:rPr>
                <w:rStyle w:val="Hyperlink"/>
                <w:noProof/>
              </w:rPr>
            </w:rPrChange>
          </w:rPr>
          <w:delText>2.3.3</w:delText>
        </w:r>
        <w:r w:rsidDel="007B066D">
          <w:rPr>
            <w:rFonts w:asciiTheme="minorHAnsi" w:eastAsiaTheme="minorEastAsia" w:hAnsiTheme="minorHAnsi" w:cstheme="minorBidi"/>
            <w:b w:val="0"/>
            <w:noProof/>
            <w:sz w:val="22"/>
            <w:szCs w:val="22"/>
          </w:rPr>
          <w:tab/>
        </w:r>
        <w:r w:rsidRPr="007B066D" w:rsidDel="007B066D">
          <w:rPr>
            <w:noProof/>
            <w:rPrChange w:id="524" w:author="Author">
              <w:rPr>
                <w:rStyle w:val="Hyperlink"/>
                <w:noProof/>
              </w:rPr>
            </w:rPrChange>
          </w:rPr>
          <w:delText>Unit Tests</w:delText>
        </w:r>
        <w:r w:rsidDel="007B066D">
          <w:rPr>
            <w:noProof/>
            <w:webHidden/>
          </w:rPr>
          <w:tab/>
          <w:delText>31</w:delText>
        </w:r>
      </w:del>
    </w:p>
    <w:p w14:paraId="3BB2F9D3" w14:textId="77777777" w:rsidR="00A5578C" w:rsidDel="007B066D" w:rsidRDefault="00A5578C">
      <w:pPr>
        <w:pStyle w:val="TOC3"/>
        <w:rPr>
          <w:del w:id="525" w:author="Author"/>
          <w:rFonts w:asciiTheme="minorHAnsi" w:eastAsiaTheme="minorEastAsia" w:hAnsiTheme="minorHAnsi" w:cstheme="minorBidi"/>
          <w:b w:val="0"/>
          <w:noProof/>
          <w:sz w:val="22"/>
          <w:szCs w:val="22"/>
        </w:rPr>
      </w:pPr>
      <w:del w:id="526" w:author="Author">
        <w:r w:rsidRPr="007B066D" w:rsidDel="007B066D">
          <w:rPr>
            <w:noProof/>
            <w:rPrChange w:id="527" w:author="Author">
              <w:rPr>
                <w:rStyle w:val="Hyperlink"/>
                <w:noProof/>
              </w:rPr>
            </w:rPrChange>
          </w:rPr>
          <w:lastRenderedPageBreak/>
          <w:delText>2.3.4</w:delText>
        </w:r>
        <w:r w:rsidDel="007B066D">
          <w:rPr>
            <w:rFonts w:asciiTheme="minorHAnsi" w:eastAsiaTheme="minorEastAsia" w:hAnsiTheme="minorHAnsi" w:cstheme="minorBidi"/>
            <w:b w:val="0"/>
            <w:noProof/>
            <w:sz w:val="22"/>
            <w:szCs w:val="22"/>
          </w:rPr>
          <w:tab/>
        </w:r>
        <w:r w:rsidRPr="007B066D" w:rsidDel="007B066D">
          <w:rPr>
            <w:noProof/>
            <w:rPrChange w:id="528" w:author="Author">
              <w:rPr>
                <w:rStyle w:val="Hyperlink"/>
                <w:noProof/>
              </w:rPr>
            </w:rPrChange>
          </w:rPr>
          <w:delText>ClinSchd</w:delText>
        </w:r>
        <w:r w:rsidDel="007B066D">
          <w:rPr>
            <w:noProof/>
            <w:webHidden/>
          </w:rPr>
          <w:tab/>
          <w:delText>31</w:delText>
        </w:r>
      </w:del>
    </w:p>
    <w:p w14:paraId="5C26DCB5" w14:textId="77777777" w:rsidR="00A5578C" w:rsidDel="007B066D" w:rsidRDefault="00A5578C">
      <w:pPr>
        <w:pStyle w:val="TOC3"/>
        <w:rPr>
          <w:del w:id="529" w:author="Author"/>
          <w:rFonts w:asciiTheme="minorHAnsi" w:eastAsiaTheme="minorEastAsia" w:hAnsiTheme="minorHAnsi" w:cstheme="minorBidi"/>
          <w:b w:val="0"/>
          <w:noProof/>
          <w:sz w:val="22"/>
          <w:szCs w:val="22"/>
        </w:rPr>
      </w:pPr>
      <w:del w:id="530" w:author="Author">
        <w:r w:rsidRPr="007B066D" w:rsidDel="007B066D">
          <w:rPr>
            <w:noProof/>
            <w:rPrChange w:id="531" w:author="Author">
              <w:rPr>
                <w:rStyle w:val="Hyperlink"/>
                <w:noProof/>
              </w:rPr>
            </w:rPrChange>
          </w:rPr>
          <w:delText>2.3.5</w:delText>
        </w:r>
        <w:r w:rsidDel="007B066D">
          <w:rPr>
            <w:rFonts w:asciiTheme="minorHAnsi" w:eastAsiaTheme="minorEastAsia" w:hAnsiTheme="minorHAnsi" w:cstheme="minorBidi"/>
            <w:b w:val="0"/>
            <w:noProof/>
            <w:sz w:val="22"/>
            <w:szCs w:val="22"/>
          </w:rPr>
          <w:tab/>
        </w:r>
        <w:r w:rsidRPr="007B066D" w:rsidDel="007B066D">
          <w:rPr>
            <w:noProof/>
            <w:rPrChange w:id="532" w:author="Author">
              <w:rPr>
                <w:rStyle w:val="Hyperlink"/>
                <w:noProof/>
              </w:rPr>
            </w:rPrChange>
          </w:rPr>
          <w:delText>CreateWebServices</w:delText>
        </w:r>
        <w:r w:rsidDel="007B066D">
          <w:rPr>
            <w:noProof/>
            <w:webHidden/>
          </w:rPr>
          <w:tab/>
          <w:delText>31</w:delText>
        </w:r>
      </w:del>
    </w:p>
    <w:p w14:paraId="59EDE96A" w14:textId="77777777" w:rsidR="00A5578C" w:rsidDel="007B066D" w:rsidRDefault="00A5578C">
      <w:pPr>
        <w:pStyle w:val="TOC3"/>
        <w:rPr>
          <w:del w:id="533" w:author="Author"/>
          <w:rFonts w:asciiTheme="minorHAnsi" w:eastAsiaTheme="minorEastAsia" w:hAnsiTheme="minorHAnsi" w:cstheme="minorBidi"/>
          <w:b w:val="0"/>
          <w:noProof/>
          <w:sz w:val="22"/>
          <w:szCs w:val="22"/>
        </w:rPr>
      </w:pPr>
      <w:del w:id="534" w:author="Author">
        <w:r w:rsidRPr="007B066D" w:rsidDel="007B066D">
          <w:rPr>
            <w:noProof/>
            <w:rPrChange w:id="535" w:author="Author">
              <w:rPr>
                <w:rStyle w:val="Hyperlink"/>
                <w:noProof/>
              </w:rPr>
            </w:rPrChange>
          </w:rPr>
          <w:delText>2.3.6</w:delText>
        </w:r>
        <w:r w:rsidDel="007B066D">
          <w:rPr>
            <w:rFonts w:asciiTheme="minorHAnsi" w:eastAsiaTheme="minorEastAsia" w:hAnsiTheme="minorHAnsi" w:cstheme="minorBidi"/>
            <w:b w:val="0"/>
            <w:noProof/>
            <w:sz w:val="22"/>
            <w:szCs w:val="22"/>
          </w:rPr>
          <w:tab/>
        </w:r>
        <w:r w:rsidRPr="007B066D" w:rsidDel="007B066D">
          <w:rPr>
            <w:noProof/>
            <w:rPrChange w:id="536" w:author="Author">
              <w:rPr>
                <w:rStyle w:val="Hyperlink"/>
                <w:noProof/>
              </w:rPr>
            </w:rPrChange>
          </w:rPr>
          <w:delText>InstallerCustomActions</w:delText>
        </w:r>
        <w:r w:rsidDel="007B066D">
          <w:rPr>
            <w:noProof/>
            <w:webHidden/>
          </w:rPr>
          <w:tab/>
          <w:delText>31</w:delText>
        </w:r>
      </w:del>
    </w:p>
    <w:p w14:paraId="1720634C" w14:textId="77777777" w:rsidR="00A5578C" w:rsidDel="007B066D" w:rsidRDefault="00A5578C">
      <w:pPr>
        <w:pStyle w:val="TOC3"/>
        <w:rPr>
          <w:del w:id="537" w:author="Author"/>
          <w:rFonts w:asciiTheme="minorHAnsi" w:eastAsiaTheme="minorEastAsia" w:hAnsiTheme="minorHAnsi" w:cstheme="minorBidi"/>
          <w:b w:val="0"/>
          <w:noProof/>
          <w:sz w:val="22"/>
          <w:szCs w:val="22"/>
        </w:rPr>
      </w:pPr>
      <w:del w:id="538" w:author="Author">
        <w:r w:rsidRPr="007B066D" w:rsidDel="007B066D">
          <w:rPr>
            <w:noProof/>
            <w:rPrChange w:id="539" w:author="Author">
              <w:rPr>
                <w:rStyle w:val="Hyperlink"/>
                <w:noProof/>
              </w:rPr>
            </w:rPrChange>
          </w:rPr>
          <w:delText>2.3.7</w:delText>
        </w:r>
        <w:r w:rsidDel="007B066D">
          <w:rPr>
            <w:rFonts w:asciiTheme="minorHAnsi" w:eastAsiaTheme="minorEastAsia" w:hAnsiTheme="minorHAnsi" w:cstheme="minorBidi"/>
            <w:b w:val="0"/>
            <w:noProof/>
            <w:sz w:val="22"/>
            <w:szCs w:val="22"/>
          </w:rPr>
          <w:tab/>
        </w:r>
        <w:r w:rsidRPr="007B066D" w:rsidDel="007B066D">
          <w:rPr>
            <w:noProof/>
            <w:rPrChange w:id="540" w:author="Author">
              <w:rPr>
                <w:rStyle w:val="Hyperlink"/>
                <w:noProof/>
              </w:rPr>
            </w:rPrChange>
          </w:rPr>
          <w:delText>ClinSchedInstaller</w:delText>
        </w:r>
        <w:r w:rsidDel="007B066D">
          <w:rPr>
            <w:noProof/>
            <w:webHidden/>
          </w:rPr>
          <w:tab/>
          <w:delText>31</w:delText>
        </w:r>
      </w:del>
    </w:p>
    <w:p w14:paraId="508E21A4" w14:textId="77777777" w:rsidR="00A5578C" w:rsidDel="007B066D" w:rsidRDefault="00A5578C">
      <w:pPr>
        <w:pStyle w:val="TOC3"/>
        <w:rPr>
          <w:del w:id="541" w:author="Author"/>
          <w:rFonts w:asciiTheme="minorHAnsi" w:eastAsiaTheme="minorEastAsia" w:hAnsiTheme="minorHAnsi" w:cstheme="minorBidi"/>
          <w:b w:val="0"/>
          <w:noProof/>
          <w:sz w:val="22"/>
          <w:szCs w:val="22"/>
        </w:rPr>
      </w:pPr>
      <w:del w:id="542" w:author="Author">
        <w:r w:rsidRPr="007B066D" w:rsidDel="007B066D">
          <w:rPr>
            <w:noProof/>
            <w:rPrChange w:id="543" w:author="Author">
              <w:rPr>
                <w:rStyle w:val="Hyperlink"/>
                <w:noProof/>
              </w:rPr>
            </w:rPrChange>
          </w:rPr>
          <w:delText>2.3.8</w:delText>
        </w:r>
        <w:r w:rsidDel="007B066D">
          <w:rPr>
            <w:rFonts w:asciiTheme="minorHAnsi" w:eastAsiaTheme="minorEastAsia" w:hAnsiTheme="minorHAnsi" w:cstheme="minorBidi"/>
            <w:b w:val="0"/>
            <w:noProof/>
            <w:sz w:val="22"/>
            <w:szCs w:val="22"/>
          </w:rPr>
          <w:tab/>
        </w:r>
        <w:r w:rsidRPr="007B066D" w:rsidDel="007B066D">
          <w:rPr>
            <w:noProof/>
            <w:rPrChange w:id="544" w:author="Author">
              <w:rPr>
                <w:rStyle w:val="Hyperlink"/>
                <w:noProof/>
              </w:rPr>
            </w:rPrChange>
          </w:rPr>
          <w:delText>VARMobileAppMockup</w:delText>
        </w:r>
        <w:r w:rsidDel="007B066D">
          <w:rPr>
            <w:noProof/>
            <w:webHidden/>
          </w:rPr>
          <w:tab/>
          <w:delText>31</w:delText>
        </w:r>
      </w:del>
    </w:p>
    <w:p w14:paraId="77AD71E8" w14:textId="77777777" w:rsidR="00A5578C" w:rsidDel="007B066D" w:rsidRDefault="00A5578C">
      <w:pPr>
        <w:pStyle w:val="TOC3"/>
        <w:rPr>
          <w:del w:id="545" w:author="Author"/>
          <w:rFonts w:asciiTheme="minorHAnsi" w:eastAsiaTheme="minorEastAsia" w:hAnsiTheme="minorHAnsi" w:cstheme="minorBidi"/>
          <w:b w:val="0"/>
          <w:noProof/>
          <w:sz w:val="22"/>
          <w:szCs w:val="22"/>
        </w:rPr>
      </w:pPr>
      <w:del w:id="546" w:author="Author">
        <w:r w:rsidRPr="007B066D" w:rsidDel="007B066D">
          <w:rPr>
            <w:noProof/>
            <w:rPrChange w:id="547" w:author="Author">
              <w:rPr>
                <w:rStyle w:val="Hyperlink"/>
                <w:noProof/>
              </w:rPr>
            </w:rPrChange>
          </w:rPr>
          <w:delText>2.3.9</w:delText>
        </w:r>
        <w:r w:rsidDel="007B066D">
          <w:rPr>
            <w:rFonts w:asciiTheme="minorHAnsi" w:eastAsiaTheme="minorEastAsia" w:hAnsiTheme="minorHAnsi" w:cstheme="minorBidi"/>
            <w:b w:val="0"/>
            <w:noProof/>
            <w:sz w:val="22"/>
            <w:szCs w:val="22"/>
          </w:rPr>
          <w:tab/>
        </w:r>
        <w:r w:rsidRPr="007B066D" w:rsidDel="007B066D">
          <w:rPr>
            <w:noProof/>
            <w:rPrChange w:id="548" w:author="Author">
              <w:rPr>
                <w:rStyle w:val="Hyperlink"/>
                <w:noProof/>
              </w:rPr>
            </w:rPrChange>
          </w:rPr>
          <w:delText>Web Services</w:delText>
        </w:r>
        <w:r w:rsidDel="007B066D">
          <w:rPr>
            <w:noProof/>
            <w:webHidden/>
          </w:rPr>
          <w:tab/>
          <w:delText>31</w:delText>
        </w:r>
      </w:del>
    </w:p>
    <w:p w14:paraId="53F7CF9C" w14:textId="77777777" w:rsidR="00A5578C" w:rsidDel="007B066D" w:rsidRDefault="00A5578C">
      <w:pPr>
        <w:pStyle w:val="TOC4"/>
        <w:rPr>
          <w:del w:id="549" w:author="Author"/>
          <w:rFonts w:asciiTheme="minorHAnsi" w:eastAsiaTheme="minorEastAsia" w:hAnsiTheme="minorHAnsi" w:cstheme="minorBidi"/>
          <w:b w:val="0"/>
          <w:sz w:val="22"/>
          <w:szCs w:val="22"/>
        </w:rPr>
      </w:pPr>
      <w:del w:id="550" w:author="Author">
        <w:r w:rsidRPr="007B066D" w:rsidDel="007B066D">
          <w:rPr>
            <w:rPrChange w:id="551" w:author="Author">
              <w:rPr>
                <w:rStyle w:val="Hyperlink"/>
              </w:rPr>
            </w:rPrChange>
          </w:rPr>
          <w:delText>2.3.9.1</w:delText>
        </w:r>
        <w:r w:rsidDel="007B066D">
          <w:rPr>
            <w:rFonts w:asciiTheme="minorHAnsi" w:eastAsiaTheme="minorEastAsia" w:hAnsiTheme="minorHAnsi" w:cstheme="minorBidi"/>
            <w:b w:val="0"/>
            <w:sz w:val="22"/>
            <w:szCs w:val="22"/>
          </w:rPr>
          <w:tab/>
        </w:r>
        <w:r w:rsidRPr="007B066D" w:rsidDel="007B066D">
          <w:rPr>
            <w:rPrChange w:id="552" w:author="Author">
              <w:rPr>
                <w:rStyle w:val="Hyperlink"/>
              </w:rPr>
            </w:rPrChange>
          </w:rPr>
          <w:delText>VSE_VAR_Client</w:delText>
        </w:r>
        <w:r w:rsidDel="007B066D">
          <w:rPr>
            <w:webHidden/>
          </w:rPr>
          <w:tab/>
          <w:delText>31</w:delText>
        </w:r>
      </w:del>
    </w:p>
    <w:p w14:paraId="64E4771A" w14:textId="77777777" w:rsidR="00A5578C" w:rsidDel="007B066D" w:rsidRDefault="00A5578C">
      <w:pPr>
        <w:pStyle w:val="TOC4"/>
        <w:rPr>
          <w:del w:id="553" w:author="Author"/>
          <w:rFonts w:asciiTheme="minorHAnsi" w:eastAsiaTheme="minorEastAsia" w:hAnsiTheme="minorHAnsi" w:cstheme="minorBidi"/>
          <w:b w:val="0"/>
          <w:sz w:val="22"/>
          <w:szCs w:val="22"/>
        </w:rPr>
      </w:pPr>
      <w:del w:id="554" w:author="Author">
        <w:r w:rsidRPr="007B066D" w:rsidDel="007B066D">
          <w:rPr>
            <w:rPrChange w:id="555" w:author="Author">
              <w:rPr>
                <w:rStyle w:val="Hyperlink"/>
              </w:rPr>
            </w:rPrChange>
          </w:rPr>
          <w:delText>2.3.9.2</w:delText>
        </w:r>
        <w:r w:rsidDel="007B066D">
          <w:rPr>
            <w:rFonts w:asciiTheme="minorHAnsi" w:eastAsiaTheme="minorEastAsia" w:hAnsiTheme="minorHAnsi" w:cstheme="minorBidi"/>
            <w:b w:val="0"/>
            <w:sz w:val="22"/>
            <w:szCs w:val="22"/>
          </w:rPr>
          <w:tab/>
        </w:r>
        <w:r w:rsidRPr="007B066D" w:rsidDel="007B066D">
          <w:rPr>
            <w:rPrChange w:id="556" w:author="Author">
              <w:rPr>
                <w:rStyle w:val="Hyperlink"/>
              </w:rPr>
            </w:rPrChange>
          </w:rPr>
          <w:delText>VSE_VAR_DataAccessService</w:delText>
        </w:r>
        <w:r w:rsidDel="007B066D">
          <w:rPr>
            <w:webHidden/>
          </w:rPr>
          <w:tab/>
          <w:delText>31</w:delText>
        </w:r>
      </w:del>
    </w:p>
    <w:p w14:paraId="2BB9FBB6" w14:textId="77777777" w:rsidR="00A5578C" w:rsidDel="007B066D" w:rsidRDefault="00A5578C">
      <w:pPr>
        <w:pStyle w:val="TOC4"/>
        <w:rPr>
          <w:del w:id="557" w:author="Author"/>
          <w:rFonts w:asciiTheme="minorHAnsi" w:eastAsiaTheme="minorEastAsia" w:hAnsiTheme="minorHAnsi" w:cstheme="minorBidi"/>
          <w:b w:val="0"/>
          <w:sz w:val="22"/>
          <w:szCs w:val="22"/>
        </w:rPr>
      </w:pPr>
      <w:del w:id="558" w:author="Author">
        <w:r w:rsidRPr="007B066D" w:rsidDel="007B066D">
          <w:rPr>
            <w:rPrChange w:id="559" w:author="Author">
              <w:rPr>
                <w:rStyle w:val="Hyperlink"/>
              </w:rPr>
            </w:rPrChange>
          </w:rPr>
          <w:delText>2.3.9.3</w:delText>
        </w:r>
        <w:r w:rsidDel="007B066D">
          <w:rPr>
            <w:rFonts w:asciiTheme="minorHAnsi" w:eastAsiaTheme="minorEastAsia" w:hAnsiTheme="minorHAnsi" w:cstheme="minorBidi"/>
            <w:b w:val="0"/>
            <w:sz w:val="22"/>
            <w:szCs w:val="22"/>
          </w:rPr>
          <w:tab/>
        </w:r>
        <w:r w:rsidRPr="007B066D" w:rsidDel="007B066D">
          <w:rPr>
            <w:rPrChange w:id="560" w:author="Author">
              <w:rPr>
                <w:rStyle w:val="Hyperlink"/>
              </w:rPr>
            </w:rPrChange>
          </w:rPr>
          <w:delText>VSE_VAR_Service</w:delText>
        </w:r>
        <w:r w:rsidDel="007B066D">
          <w:rPr>
            <w:webHidden/>
          </w:rPr>
          <w:tab/>
          <w:delText>31</w:delText>
        </w:r>
      </w:del>
    </w:p>
    <w:p w14:paraId="18FA31BD" w14:textId="77777777" w:rsidR="00A5578C" w:rsidDel="007B066D" w:rsidRDefault="00A5578C">
      <w:pPr>
        <w:pStyle w:val="TOC4"/>
        <w:rPr>
          <w:del w:id="561" w:author="Author"/>
          <w:rFonts w:asciiTheme="minorHAnsi" w:eastAsiaTheme="minorEastAsia" w:hAnsiTheme="minorHAnsi" w:cstheme="minorBidi"/>
          <w:b w:val="0"/>
          <w:sz w:val="22"/>
          <w:szCs w:val="22"/>
        </w:rPr>
      </w:pPr>
      <w:del w:id="562" w:author="Author">
        <w:r w:rsidRPr="007B066D" w:rsidDel="007B066D">
          <w:rPr>
            <w:rPrChange w:id="563" w:author="Author">
              <w:rPr>
                <w:rStyle w:val="Hyperlink"/>
              </w:rPr>
            </w:rPrChange>
          </w:rPr>
          <w:delText>2.3.9.4</w:delText>
        </w:r>
        <w:r w:rsidDel="007B066D">
          <w:rPr>
            <w:rFonts w:asciiTheme="minorHAnsi" w:eastAsiaTheme="minorEastAsia" w:hAnsiTheme="minorHAnsi" w:cstheme="minorBidi"/>
            <w:b w:val="0"/>
            <w:sz w:val="22"/>
            <w:szCs w:val="22"/>
          </w:rPr>
          <w:tab/>
        </w:r>
        <w:r w:rsidRPr="007B066D" w:rsidDel="007B066D">
          <w:rPr>
            <w:rPrChange w:id="564" w:author="Author">
              <w:rPr>
                <w:rStyle w:val="Hyperlink"/>
              </w:rPr>
            </w:rPrChange>
          </w:rPr>
          <w:delText>VSE_VAR_Service_Interfaces</w:delText>
        </w:r>
        <w:r w:rsidDel="007B066D">
          <w:rPr>
            <w:webHidden/>
          </w:rPr>
          <w:tab/>
          <w:delText>31</w:delText>
        </w:r>
      </w:del>
    </w:p>
    <w:p w14:paraId="5152D11D" w14:textId="77777777" w:rsidR="00A5578C" w:rsidDel="007B066D" w:rsidRDefault="00A5578C">
      <w:pPr>
        <w:pStyle w:val="TOC4"/>
        <w:rPr>
          <w:del w:id="565" w:author="Author"/>
          <w:rFonts w:asciiTheme="minorHAnsi" w:eastAsiaTheme="minorEastAsia" w:hAnsiTheme="minorHAnsi" w:cstheme="minorBidi"/>
          <w:b w:val="0"/>
          <w:sz w:val="22"/>
          <w:szCs w:val="22"/>
        </w:rPr>
      </w:pPr>
      <w:del w:id="566" w:author="Author">
        <w:r w:rsidRPr="007B066D" w:rsidDel="007B066D">
          <w:rPr>
            <w:rPrChange w:id="567" w:author="Author">
              <w:rPr>
                <w:rStyle w:val="Hyperlink"/>
              </w:rPr>
            </w:rPrChange>
          </w:rPr>
          <w:delText>2.3.9.5</w:delText>
        </w:r>
        <w:r w:rsidDel="007B066D">
          <w:rPr>
            <w:rFonts w:asciiTheme="minorHAnsi" w:eastAsiaTheme="minorEastAsia" w:hAnsiTheme="minorHAnsi" w:cstheme="minorBidi"/>
            <w:b w:val="0"/>
            <w:sz w:val="22"/>
            <w:szCs w:val="22"/>
          </w:rPr>
          <w:tab/>
        </w:r>
        <w:r w:rsidRPr="007B066D" w:rsidDel="007B066D">
          <w:rPr>
            <w:rPrChange w:id="568" w:author="Author">
              <w:rPr>
                <w:rStyle w:val="Hyperlink"/>
              </w:rPr>
            </w:rPrChange>
          </w:rPr>
          <w:delText>VSE_VAR_ServiceConsoleHost</w:delText>
        </w:r>
        <w:r w:rsidDel="007B066D">
          <w:rPr>
            <w:webHidden/>
          </w:rPr>
          <w:tab/>
          <w:delText>31</w:delText>
        </w:r>
      </w:del>
    </w:p>
    <w:p w14:paraId="712D1AE0" w14:textId="77777777" w:rsidR="00A5578C" w:rsidDel="007B066D" w:rsidRDefault="00A5578C">
      <w:pPr>
        <w:pStyle w:val="TOC4"/>
        <w:rPr>
          <w:del w:id="569" w:author="Author"/>
          <w:rFonts w:asciiTheme="minorHAnsi" w:eastAsiaTheme="minorEastAsia" w:hAnsiTheme="minorHAnsi" w:cstheme="minorBidi"/>
          <w:b w:val="0"/>
          <w:sz w:val="22"/>
          <w:szCs w:val="22"/>
        </w:rPr>
      </w:pPr>
      <w:del w:id="570" w:author="Author">
        <w:r w:rsidRPr="007B066D" w:rsidDel="007B066D">
          <w:rPr>
            <w:rPrChange w:id="571" w:author="Author">
              <w:rPr>
                <w:rStyle w:val="Hyperlink"/>
              </w:rPr>
            </w:rPrChange>
          </w:rPr>
          <w:delText>2.3.9.6</w:delText>
        </w:r>
        <w:r w:rsidDel="007B066D">
          <w:rPr>
            <w:rFonts w:asciiTheme="minorHAnsi" w:eastAsiaTheme="minorEastAsia" w:hAnsiTheme="minorHAnsi" w:cstheme="minorBidi"/>
            <w:b w:val="0"/>
            <w:sz w:val="22"/>
            <w:szCs w:val="22"/>
          </w:rPr>
          <w:tab/>
        </w:r>
        <w:r w:rsidRPr="007B066D" w:rsidDel="007B066D">
          <w:rPr>
            <w:rPrChange w:id="572" w:author="Author">
              <w:rPr>
                <w:rStyle w:val="Hyperlink"/>
              </w:rPr>
            </w:rPrChange>
          </w:rPr>
          <w:delText>VSE_VAR_TestClient</w:delText>
        </w:r>
        <w:r w:rsidDel="007B066D">
          <w:rPr>
            <w:webHidden/>
          </w:rPr>
          <w:tab/>
          <w:delText>32</w:delText>
        </w:r>
      </w:del>
    </w:p>
    <w:p w14:paraId="6A6CFF4E" w14:textId="77777777" w:rsidR="00A5578C" w:rsidDel="007B066D" w:rsidRDefault="00A5578C">
      <w:pPr>
        <w:pStyle w:val="TOC2"/>
        <w:rPr>
          <w:del w:id="573" w:author="Author"/>
          <w:rFonts w:asciiTheme="minorHAnsi" w:eastAsiaTheme="minorEastAsia" w:hAnsiTheme="minorHAnsi" w:cstheme="minorBidi"/>
          <w:b w:val="0"/>
          <w:noProof/>
          <w:sz w:val="22"/>
          <w:szCs w:val="22"/>
        </w:rPr>
      </w:pPr>
      <w:del w:id="574" w:author="Author">
        <w:r w:rsidRPr="007B066D" w:rsidDel="007B066D">
          <w:rPr>
            <w:noProof/>
            <w:rPrChange w:id="575" w:author="Author">
              <w:rPr>
                <w:rStyle w:val="Hyperlink"/>
                <w:noProof/>
              </w:rPr>
            </w:rPrChange>
          </w:rPr>
          <w:delText>2.4.</w:delText>
        </w:r>
        <w:r w:rsidDel="007B066D">
          <w:rPr>
            <w:rFonts w:asciiTheme="minorHAnsi" w:eastAsiaTheme="minorEastAsia" w:hAnsiTheme="minorHAnsi" w:cstheme="minorBidi"/>
            <w:b w:val="0"/>
            <w:noProof/>
            <w:sz w:val="22"/>
            <w:szCs w:val="22"/>
          </w:rPr>
          <w:tab/>
        </w:r>
        <w:r w:rsidRPr="007B066D" w:rsidDel="007B066D">
          <w:rPr>
            <w:noProof/>
            <w:rPrChange w:id="576" w:author="Author">
              <w:rPr>
                <w:rStyle w:val="Hyperlink"/>
                <w:noProof/>
              </w:rPr>
            </w:rPrChange>
          </w:rPr>
          <w:delText>Structure of Code Modules</w:delText>
        </w:r>
        <w:r w:rsidDel="007B066D">
          <w:rPr>
            <w:noProof/>
            <w:webHidden/>
          </w:rPr>
          <w:tab/>
          <w:delText>32</w:delText>
        </w:r>
      </w:del>
    </w:p>
    <w:p w14:paraId="728B3DF5" w14:textId="77777777" w:rsidR="00A5578C" w:rsidDel="007B066D" w:rsidRDefault="00A5578C">
      <w:pPr>
        <w:pStyle w:val="TOC3"/>
        <w:rPr>
          <w:del w:id="577" w:author="Author"/>
          <w:rFonts w:asciiTheme="minorHAnsi" w:eastAsiaTheme="minorEastAsia" w:hAnsiTheme="minorHAnsi" w:cstheme="minorBidi"/>
          <w:b w:val="0"/>
          <w:noProof/>
          <w:sz w:val="22"/>
          <w:szCs w:val="22"/>
        </w:rPr>
      </w:pPr>
      <w:del w:id="578" w:author="Author">
        <w:r w:rsidRPr="007B066D" w:rsidDel="007B066D">
          <w:rPr>
            <w:noProof/>
            <w:rPrChange w:id="579" w:author="Author">
              <w:rPr>
                <w:rStyle w:val="Hyperlink"/>
                <w:noProof/>
              </w:rPr>
            </w:rPrChange>
          </w:rPr>
          <w:delText>2.4.1</w:delText>
        </w:r>
        <w:r w:rsidDel="007B066D">
          <w:rPr>
            <w:rFonts w:asciiTheme="minorHAnsi" w:eastAsiaTheme="minorEastAsia" w:hAnsiTheme="minorHAnsi" w:cstheme="minorBidi"/>
            <w:b w:val="0"/>
            <w:noProof/>
            <w:sz w:val="22"/>
            <w:szCs w:val="22"/>
          </w:rPr>
          <w:tab/>
        </w:r>
        <w:r w:rsidRPr="007B066D" w:rsidDel="007B066D">
          <w:rPr>
            <w:noProof/>
            <w:rPrChange w:id="580" w:author="Author">
              <w:rPr>
                <w:rStyle w:val="Hyperlink"/>
                <w:noProof/>
              </w:rPr>
            </w:rPrChange>
          </w:rPr>
          <w:delText>Module Project</w:delText>
        </w:r>
        <w:r w:rsidDel="007B066D">
          <w:rPr>
            <w:noProof/>
            <w:webHidden/>
          </w:rPr>
          <w:tab/>
          <w:delText>32</w:delText>
        </w:r>
      </w:del>
    </w:p>
    <w:p w14:paraId="62D4CC0C" w14:textId="77777777" w:rsidR="00A5578C" w:rsidDel="007B066D" w:rsidRDefault="00A5578C">
      <w:pPr>
        <w:pStyle w:val="TOC3"/>
        <w:rPr>
          <w:del w:id="581" w:author="Author"/>
          <w:rFonts w:asciiTheme="minorHAnsi" w:eastAsiaTheme="minorEastAsia" w:hAnsiTheme="minorHAnsi" w:cstheme="minorBidi"/>
          <w:b w:val="0"/>
          <w:noProof/>
          <w:sz w:val="22"/>
          <w:szCs w:val="22"/>
        </w:rPr>
      </w:pPr>
      <w:del w:id="582" w:author="Author">
        <w:r w:rsidRPr="007B066D" w:rsidDel="007B066D">
          <w:rPr>
            <w:noProof/>
            <w:rPrChange w:id="583" w:author="Author">
              <w:rPr>
                <w:rStyle w:val="Hyperlink"/>
                <w:noProof/>
              </w:rPr>
            </w:rPrChange>
          </w:rPr>
          <w:delText>2.4.2</w:delText>
        </w:r>
        <w:r w:rsidDel="007B066D">
          <w:rPr>
            <w:rFonts w:asciiTheme="minorHAnsi" w:eastAsiaTheme="minorEastAsia" w:hAnsiTheme="minorHAnsi" w:cstheme="minorBidi"/>
            <w:b w:val="0"/>
            <w:noProof/>
            <w:sz w:val="22"/>
            <w:szCs w:val="22"/>
          </w:rPr>
          <w:tab/>
        </w:r>
        <w:r w:rsidRPr="007B066D" w:rsidDel="007B066D">
          <w:rPr>
            <w:noProof/>
            <w:rPrChange w:id="584" w:author="Author">
              <w:rPr>
                <w:rStyle w:val="Hyperlink"/>
                <w:noProof/>
              </w:rPr>
            </w:rPrChange>
          </w:rPr>
          <w:delText>Module Class</w:delText>
        </w:r>
        <w:r w:rsidDel="007B066D">
          <w:rPr>
            <w:noProof/>
            <w:webHidden/>
          </w:rPr>
          <w:tab/>
          <w:delText>32</w:delText>
        </w:r>
      </w:del>
    </w:p>
    <w:p w14:paraId="18A4E5DE" w14:textId="77777777" w:rsidR="00A5578C" w:rsidDel="007B066D" w:rsidRDefault="00A5578C">
      <w:pPr>
        <w:pStyle w:val="TOC3"/>
        <w:rPr>
          <w:del w:id="585" w:author="Author"/>
          <w:rFonts w:asciiTheme="minorHAnsi" w:eastAsiaTheme="minorEastAsia" w:hAnsiTheme="minorHAnsi" w:cstheme="minorBidi"/>
          <w:b w:val="0"/>
          <w:noProof/>
          <w:sz w:val="22"/>
          <w:szCs w:val="22"/>
        </w:rPr>
      </w:pPr>
      <w:del w:id="586" w:author="Author">
        <w:r w:rsidRPr="007B066D" w:rsidDel="007B066D">
          <w:rPr>
            <w:noProof/>
            <w:rPrChange w:id="587" w:author="Author">
              <w:rPr>
                <w:rStyle w:val="Hyperlink"/>
                <w:noProof/>
              </w:rPr>
            </w:rPrChange>
          </w:rPr>
          <w:delText>2.4.3</w:delText>
        </w:r>
        <w:r w:rsidDel="007B066D">
          <w:rPr>
            <w:rFonts w:asciiTheme="minorHAnsi" w:eastAsiaTheme="minorEastAsia" w:hAnsiTheme="minorHAnsi" w:cstheme="minorBidi"/>
            <w:b w:val="0"/>
            <w:noProof/>
            <w:sz w:val="22"/>
            <w:szCs w:val="22"/>
          </w:rPr>
          <w:tab/>
        </w:r>
        <w:r w:rsidRPr="007B066D" w:rsidDel="007B066D">
          <w:rPr>
            <w:noProof/>
            <w:rPrChange w:id="588" w:author="Author">
              <w:rPr>
                <w:rStyle w:val="Hyperlink"/>
                <w:noProof/>
              </w:rPr>
            </w:rPrChange>
          </w:rPr>
          <w:delText>Controller Class</w:delText>
        </w:r>
        <w:r w:rsidDel="007B066D">
          <w:rPr>
            <w:noProof/>
            <w:webHidden/>
          </w:rPr>
          <w:tab/>
          <w:delText>33</w:delText>
        </w:r>
      </w:del>
    </w:p>
    <w:p w14:paraId="091332A5" w14:textId="77777777" w:rsidR="00A5578C" w:rsidDel="007B066D" w:rsidRDefault="00A5578C">
      <w:pPr>
        <w:pStyle w:val="TOC3"/>
        <w:rPr>
          <w:del w:id="589" w:author="Author"/>
          <w:rFonts w:asciiTheme="minorHAnsi" w:eastAsiaTheme="minorEastAsia" w:hAnsiTheme="minorHAnsi" w:cstheme="minorBidi"/>
          <w:b w:val="0"/>
          <w:noProof/>
          <w:sz w:val="22"/>
          <w:szCs w:val="22"/>
        </w:rPr>
      </w:pPr>
      <w:del w:id="590" w:author="Author">
        <w:r w:rsidRPr="007B066D" w:rsidDel="007B066D">
          <w:rPr>
            <w:noProof/>
            <w:rPrChange w:id="591" w:author="Author">
              <w:rPr>
                <w:rStyle w:val="Hyperlink"/>
                <w:noProof/>
              </w:rPr>
            </w:rPrChange>
          </w:rPr>
          <w:delText>2.4.4</w:delText>
        </w:r>
        <w:r w:rsidDel="007B066D">
          <w:rPr>
            <w:rFonts w:asciiTheme="minorHAnsi" w:eastAsiaTheme="minorEastAsia" w:hAnsiTheme="minorHAnsi" w:cstheme="minorBidi"/>
            <w:b w:val="0"/>
            <w:noProof/>
            <w:sz w:val="22"/>
            <w:szCs w:val="22"/>
          </w:rPr>
          <w:tab/>
        </w:r>
        <w:r w:rsidRPr="007B066D" w:rsidDel="007B066D">
          <w:rPr>
            <w:noProof/>
            <w:rPrChange w:id="592" w:author="Author">
              <w:rPr>
                <w:rStyle w:val="Hyperlink"/>
                <w:noProof/>
              </w:rPr>
            </w:rPrChange>
          </w:rPr>
          <w:delText>Service Class</w:delText>
        </w:r>
        <w:r w:rsidDel="007B066D">
          <w:rPr>
            <w:noProof/>
            <w:webHidden/>
          </w:rPr>
          <w:tab/>
          <w:delText>35</w:delText>
        </w:r>
      </w:del>
    </w:p>
    <w:p w14:paraId="408A91DF" w14:textId="77777777" w:rsidR="00A5578C" w:rsidDel="007B066D" w:rsidRDefault="00A5578C">
      <w:pPr>
        <w:pStyle w:val="TOC2"/>
        <w:rPr>
          <w:del w:id="593" w:author="Author"/>
          <w:rFonts w:asciiTheme="minorHAnsi" w:eastAsiaTheme="minorEastAsia" w:hAnsiTheme="minorHAnsi" w:cstheme="minorBidi"/>
          <w:b w:val="0"/>
          <w:noProof/>
          <w:sz w:val="22"/>
          <w:szCs w:val="22"/>
        </w:rPr>
      </w:pPr>
      <w:del w:id="594" w:author="Author">
        <w:r w:rsidRPr="007B066D" w:rsidDel="007B066D">
          <w:rPr>
            <w:noProof/>
            <w:rPrChange w:id="595" w:author="Author">
              <w:rPr>
                <w:rStyle w:val="Hyperlink"/>
                <w:noProof/>
              </w:rPr>
            </w:rPrChange>
          </w:rPr>
          <w:delText>2.5.</w:delText>
        </w:r>
        <w:r w:rsidDel="007B066D">
          <w:rPr>
            <w:rFonts w:asciiTheme="minorHAnsi" w:eastAsiaTheme="minorEastAsia" w:hAnsiTheme="minorHAnsi" w:cstheme="minorBidi"/>
            <w:b w:val="0"/>
            <w:noProof/>
            <w:sz w:val="22"/>
            <w:szCs w:val="22"/>
          </w:rPr>
          <w:tab/>
        </w:r>
        <w:r w:rsidRPr="007B066D" w:rsidDel="007B066D">
          <w:rPr>
            <w:noProof/>
            <w:rPrChange w:id="596" w:author="Author">
              <w:rPr>
                <w:rStyle w:val="Hyperlink"/>
                <w:noProof/>
              </w:rPr>
            </w:rPrChange>
          </w:rPr>
          <w:delText>Organization of Rational Streams</w:delText>
        </w:r>
        <w:r w:rsidDel="007B066D">
          <w:rPr>
            <w:noProof/>
            <w:webHidden/>
          </w:rPr>
          <w:tab/>
          <w:delText>35</w:delText>
        </w:r>
      </w:del>
    </w:p>
    <w:p w14:paraId="1F0AFF1E" w14:textId="77777777" w:rsidR="00A5578C" w:rsidDel="007B066D" w:rsidRDefault="00A5578C">
      <w:pPr>
        <w:pStyle w:val="TOC2"/>
        <w:rPr>
          <w:del w:id="597" w:author="Author"/>
          <w:rFonts w:asciiTheme="minorHAnsi" w:eastAsiaTheme="minorEastAsia" w:hAnsiTheme="minorHAnsi" w:cstheme="minorBidi"/>
          <w:b w:val="0"/>
          <w:noProof/>
          <w:sz w:val="22"/>
          <w:szCs w:val="22"/>
        </w:rPr>
      </w:pPr>
      <w:del w:id="598" w:author="Author">
        <w:r w:rsidRPr="007B066D" w:rsidDel="007B066D">
          <w:rPr>
            <w:noProof/>
            <w:rPrChange w:id="599" w:author="Author">
              <w:rPr>
                <w:rStyle w:val="Hyperlink"/>
                <w:noProof/>
              </w:rPr>
            </w:rPrChange>
          </w:rPr>
          <w:delText>2.6.</w:delText>
        </w:r>
        <w:r w:rsidDel="007B066D">
          <w:rPr>
            <w:rFonts w:asciiTheme="minorHAnsi" w:eastAsiaTheme="minorEastAsia" w:hAnsiTheme="minorHAnsi" w:cstheme="minorBidi"/>
            <w:b w:val="0"/>
            <w:noProof/>
            <w:sz w:val="22"/>
            <w:szCs w:val="22"/>
          </w:rPr>
          <w:tab/>
        </w:r>
        <w:r w:rsidRPr="007B066D" w:rsidDel="007B066D">
          <w:rPr>
            <w:noProof/>
            <w:rPrChange w:id="600" w:author="Author">
              <w:rPr>
                <w:rStyle w:val="Hyperlink"/>
                <w:noProof/>
              </w:rPr>
            </w:rPrChange>
          </w:rPr>
          <w:delText>Troubleshooting using the Trace Log</w:delText>
        </w:r>
        <w:r w:rsidDel="007B066D">
          <w:rPr>
            <w:noProof/>
            <w:webHidden/>
          </w:rPr>
          <w:tab/>
          <w:delText>36</w:delText>
        </w:r>
      </w:del>
    </w:p>
    <w:p w14:paraId="03E9D2FB" w14:textId="77777777" w:rsidR="00A5578C" w:rsidDel="007B066D" w:rsidRDefault="00A5578C">
      <w:pPr>
        <w:pStyle w:val="TOC2"/>
        <w:rPr>
          <w:del w:id="601" w:author="Author"/>
          <w:rFonts w:asciiTheme="minorHAnsi" w:eastAsiaTheme="minorEastAsia" w:hAnsiTheme="minorHAnsi" w:cstheme="minorBidi"/>
          <w:b w:val="0"/>
          <w:noProof/>
          <w:sz w:val="22"/>
          <w:szCs w:val="22"/>
        </w:rPr>
      </w:pPr>
      <w:del w:id="602" w:author="Author">
        <w:r w:rsidRPr="007B066D" w:rsidDel="007B066D">
          <w:rPr>
            <w:noProof/>
            <w:rPrChange w:id="603" w:author="Author">
              <w:rPr>
                <w:rStyle w:val="Hyperlink"/>
                <w:noProof/>
              </w:rPr>
            </w:rPrChange>
          </w:rPr>
          <w:delText>2.7.</w:delText>
        </w:r>
        <w:r w:rsidDel="007B066D">
          <w:rPr>
            <w:rFonts w:asciiTheme="minorHAnsi" w:eastAsiaTheme="minorEastAsia" w:hAnsiTheme="minorHAnsi" w:cstheme="minorBidi"/>
            <w:b w:val="0"/>
            <w:noProof/>
            <w:sz w:val="22"/>
            <w:szCs w:val="22"/>
          </w:rPr>
          <w:tab/>
        </w:r>
        <w:r w:rsidRPr="007B066D" w:rsidDel="007B066D">
          <w:rPr>
            <w:noProof/>
            <w:rPrChange w:id="604" w:author="Author">
              <w:rPr>
                <w:rStyle w:val="Hyperlink"/>
                <w:noProof/>
              </w:rPr>
            </w:rPrChange>
          </w:rPr>
          <w:delText>Configuring the GUI</w:delText>
        </w:r>
        <w:r w:rsidDel="007B066D">
          <w:rPr>
            <w:noProof/>
            <w:webHidden/>
          </w:rPr>
          <w:tab/>
          <w:delText>37</w:delText>
        </w:r>
      </w:del>
    </w:p>
    <w:p w14:paraId="3C4F99B0" w14:textId="77777777" w:rsidR="00A5578C" w:rsidDel="007B066D" w:rsidRDefault="00A5578C">
      <w:pPr>
        <w:pStyle w:val="TOC3"/>
        <w:rPr>
          <w:del w:id="605" w:author="Author"/>
          <w:rFonts w:asciiTheme="minorHAnsi" w:eastAsiaTheme="minorEastAsia" w:hAnsiTheme="minorHAnsi" w:cstheme="minorBidi"/>
          <w:b w:val="0"/>
          <w:noProof/>
          <w:sz w:val="22"/>
          <w:szCs w:val="22"/>
        </w:rPr>
      </w:pPr>
      <w:del w:id="606" w:author="Author">
        <w:r w:rsidRPr="007B066D" w:rsidDel="007B066D">
          <w:rPr>
            <w:noProof/>
            <w:rPrChange w:id="607" w:author="Author">
              <w:rPr>
                <w:rStyle w:val="Hyperlink"/>
                <w:noProof/>
              </w:rPr>
            </w:rPrChange>
          </w:rPr>
          <w:delText>2.7.1</w:delText>
        </w:r>
        <w:r w:rsidDel="007B066D">
          <w:rPr>
            <w:rFonts w:asciiTheme="minorHAnsi" w:eastAsiaTheme="minorEastAsia" w:hAnsiTheme="minorHAnsi" w:cstheme="minorBidi"/>
            <w:b w:val="0"/>
            <w:noProof/>
            <w:sz w:val="22"/>
            <w:szCs w:val="22"/>
          </w:rPr>
          <w:tab/>
        </w:r>
        <w:r w:rsidRPr="007B066D" w:rsidDel="007B066D">
          <w:rPr>
            <w:noProof/>
            <w:rPrChange w:id="608" w:author="Author">
              <w:rPr>
                <w:rStyle w:val="Hyperlink"/>
                <w:noProof/>
              </w:rPr>
            </w:rPrChange>
          </w:rPr>
          <w:delText>The &lt;appSettings&gt; Section</w:delText>
        </w:r>
        <w:r w:rsidDel="007B066D">
          <w:rPr>
            <w:noProof/>
            <w:webHidden/>
          </w:rPr>
          <w:tab/>
          <w:delText>37</w:delText>
        </w:r>
      </w:del>
    </w:p>
    <w:p w14:paraId="54C7B8BF" w14:textId="77777777" w:rsidR="00A5578C" w:rsidDel="007B066D" w:rsidRDefault="00A5578C">
      <w:pPr>
        <w:pStyle w:val="TOC3"/>
        <w:rPr>
          <w:del w:id="609" w:author="Author"/>
          <w:rFonts w:asciiTheme="minorHAnsi" w:eastAsiaTheme="minorEastAsia" w:hAnsiTheme="minorHAnsi" w:cstheme="minorBidi"/>
          <w:b w:val="0"/>
          <w:noProof/>
          <w:sz w:val="22"/>
          <w:szCs w:val="22"/>
        </w:rPr>
      </w:pPr>
      <w:del w:id="610" w:author="Author">
        <w:r w:rsidRPr="007B066D" w:rsidDel="007B066D">
          <w:rPr>
            <w:noProof/>
            <w:rPrChange w:id="611" w:author="Author">
              <w:rPr>
                <w:rStyle w:val="Hyperlink"/>
                <w:noProof/>
              </w:rPr>
            </w:rPrChange>
          </w:rPr>
          <w:delText>2.7.2</w:delText>
        </w:r>
        <w:r w:rsidDel="007B066D">
          <w:rPr>
            <w:rFonts w:asciiTheme="minorHAnsi" w:eastAsiaTheme="minorEastAsia" w:hAnsiTheme="minorHAnsi" w:cstheme="minorBidi"/>
            <w:b w:val="0"/>
            <w:noProof/>
            <w:sz w:val="22"/>
            <w:szCs w:val="22"/>
          </w:rPr>
          <w:tab/>
        </w:r>
        <w:r w:rsidRPr="007B066D" w:rsidDel="007B066D">
          <w:rPr>
            <w:noProof/>
            <w:rPrChange w:id="612" w:author="Author">
              <w:rPr>
                <w:rStyle w:val="Hyperlink"/>
                <w:noProof/>
              </w:rPr>
            </w:rPrChange>
          </w:rPr>
          <w:delText>The &lt;system.ServiceModel&gt;&lt;client&gt;&lt;endpoint&gt; Section</w:delText>
        </w:r>
        <w:r w:rsidDel="007B066D">
          <w:rPr>
            <w:noProof/>
            <w:webHidden/>
          </w:rPr>
          <w:tab/>
          <w:delText>38</w:delText>
        </w:r>
      </w:del>
    </w:p>
    <w:p w14:paraId="0D075FFD" w14:textId="77777777" w:rsidR="00A5578C" w:rsidDel="007B066D" w:rsidRDefault="00A5578C">
      <w:pPr>
        <w:pStyle w:val="TOC3"/>
        <w:rPr>
          <w:del w:id="613" w:author="Author"/>
          <w:rFonts w:asciiTheme="minorHAnsi" w:eastAsiaTheme="minorEastAsia" w:hAnsiTheme="minorHAnsi" w:cstheme="minorBidi"/>
          <w:b w:val="0"/>
          <w:noProof/>
          <w:sz w:val="22"/>
          <w:szCs w:val="22"/>
        </w:rPr>
      </w:pPr>
      <w:del w:id="614" w:author="Author">
        <w:r w:rsidRPr="007B066D" w:rsidDel="007B066D">
          <w:rPr>
            <w:noProof/>
            <w:rPrChange w:id="615" w:author="Author">
              <w:rPr>
                <w:rStyle w:val="Hyperlink"/>
                <w:noProof/>
              </w:rPr>
            </w:rPrChange>
          </w:rPr>
          <w:delText>2.7.3</w:delText>
        </w:r>
        <w:r w:rsidDel="007B066D">
          <w:rPr>
            <w:rFonts w:asciiTheme="minorHAnsi" w:eastAsiaTheme="minorEastAsia" w:hAnsiTheme="minorHAnsi" w:cstheme="minorBidi"/>
            <w:b w:val="0"/>
            <w:noProof/>
            <w:sz w:val="22"/>
            <w:szCs w:val="22"/>
          </w:rPr>
          <w:tab/>
        </w:r>
        <w:r w:rsidRPr="007B066D" w:rsidDel="007B066D">
          <w:rPr>
            <w:noProof/>
            <w:rPrChange w:id="616" w:author="Author">
              <w:rPr>
                <w:rStyle w:val="Hyperlink"/>
                <w:noProof/>
              </w:rPr>
            </w:rPrChange>
          </w:rPr>
          <w:delText>Command Line Parameters</w:delText>
        </w:r>
        <w:r w:rsidDel="007B066D">
          <w:rPr>
            <w:noProof/>
            <w:webHidden/>
          </w:rPr>
          <w:tab/>
          <w:delText>38</w:delText>
        </w:r>
      </w:del>
    </w:p>
    <w:p w14:paraId="6EFA3643" w14:textId="77777777" w:rsidR="00A5578C" w:rsidDel="007B066D" w:rsidRDefault="00A5578C">
      <w:pPr>
        <w:pStyle w:val="TOC4"/>
        <w:rPr>
          <w:del w:id="617" w:author="Author"/>
          <w:rFonts w:asciiTheme="minorHAnsi" w:eastAsiaTheme="minorEastAsia" w:hAnsiTheme="minorHAnsi" w:cstheme="minorBidi"/>
          <w:b w:val="0"/>
          <w:sz w:val="22"/>
          <w:szCs w:val="22"/>
        </w:rPr>
      </w:pPr>
      <w:del w:id="618" w:author="Author">
        <w:r w:rsidRPr="007B066D" w:rsidDel="007B066D">
          <w:rPr>
            <w:rPrChange w:id="619" w:author="Author">
              <w:rPr>
                <w:rStyle w:val="Hyperlink"/>
              </w:rPr>
            </w:rPrChange>
          </w:rPr>
          <w:delText>2.7.3.1</w:delText>
        </w:r>
        <w:r w:rsidDel="007B066D">
          <w:rPr>
            <w:rFonts w:asciiTheme="minorHAnsi" w:eastAsiaTheme="minorEastAsia" w:hAnsiTheme="minorHAnsi" w:cstheme="minorBidi"/>
            <w:b w:val="0"/>
            <w:sz w:val="22"/>
            <w:szCs w:val="22"/>
          </w:rPr>
          <w:tab/>
        </w:r>
        <w:r w:rsidRPr="007B066D" w:rsidDel="007B066D">
          <w:rPr>
            <w:rPrChange w:id="620" w:author="Author">
              <w:rPr>
                <w:rStyle w:val="Hyperlink"/>
              </w:rPr>
            </w:rPrChange>
          </w:rPr>
          <w:delText>The /trace command line parameter</w:delText>
        </w:r>
        <w:r w:rsidDel="007B066D">
          <w:rPr>
            <w:webHidden/>
          </w:rPr>
          <w:tab/>
          <w:delText>38</w:delText>
        </w:r>
      </w:del>
    </w:p>
    <w:p w14:paraId="1000A1E0" w14:textId="77777777" w:rsidR="00A5578C" w:rsidDel="007B066D" w:rsidRDefault="00A5578C">
      <w:pPr>
        <w:pStyle w:val="TOC4"/>
        <w:rPr>
          <w:del w:id="621" w:author="Author"/>
          <w:rFonts w:asciiTheme="minorHAnsi" w:eastAsiaTheme="minorEastAsia" w:hAnsiTheme="minorHAnsi" w:cstheme="minorBidi"/>
          <w:b w:val="0"/>
          <w:sz w:val="22"/>
          <w:szCs w:val="22"/>
        </w:rPr>
      </w:pPr>
      <w:del w:id="622" w:author="Author">
        <w:r w:rsidRPr="007B066D" w:rsidDel="007B066D">
          <w:rPr>
            <w:rPrChange w:id="623" w:author="Author">
              <w:rPr>
                <w:rStyle w:val="Hyperlink"/>
              </w:rPr>
            </w:rPrChange>
          </w:rPr>
          <w:delText>2.7.3.2</w:delText>
        </w:r>
        <w:r w:rsidDel="007B066D">
          <w:rPr>
            <w:rFonts w:asciiTheme="minorHAnsi" w:eastAsiaTheme="minorEastAsia" w:hAnsiTheme="minorHAnsi" w:cstheme="minorBidi"/>
            <w:b w:val="0"/>
            <w:sz w:val="22"/>
            <w:szCs w:val="22"/>
          </w:rPr>
          <w:tab/>
        </w:r>
        <w:r w:rsidRPr="007B066D" w:rsidDel="007B066D">
          <w:rPr>
            <w:rPrChange w:id="624" w:author="Author">
              <w:rPr>
                <w:rStyle w:val="Hyperlink"/>
              </w:rPr>
            </w:rPrChange>
          </w:rPr>
          <w:delText>/AutoDump Trace command line parameter</w:delText>
        </w:r>
        <w:r w:rsidDel="007B066D">
          <w:rPr>
            <w:webHidden/>
          </w:rPr>
          <w:tab/>
          <w:delText>38</w:delText>
        </w:r>
      </w:del>
    </w:p>
    <w:p w14:paraId="034ED9D5" w14:textId="77777777" w:rsidR="00A5578C" w:rsidDel="007B066D" w:rsidRDefault="00A5578C">
      <w:pPr>
        <w:pStyle w:val="TOC3"/>
        <w:rPr>
          <w:del w:id="625" w:author="Author"/>
          <w:rFonts w:asciiTheme="minorHAnsi" w:eastAsiaTheme="minorEastAsia" w:hAnsiTheme="minorHAnsi" w:cstheme="minorBidi"/>
          <w:b w:val="0"/>
          <w:noProof/>
          <w:sz w:val="22"/>
          <w:szCs w:val="22"/>
        </w:rPr>
      </w:pPr>
      <w:del w:id="626" w:author="Author">
        <w:r w:rsidRPr="007B066D" w:rsidDel="007B066D">
          <w:rPr>
            <w:noProof/>
            <w:rPrChange w:id="627" w:author="Author">
              <w:rPr>
                <w:rStyle w:val="Hyperlink"/>
                <w:noProof/>
              </w:rPr>
            </w:rPrChange>
          </w:rPr>
          <w:delText>2.7.4</w:delText>
        </w:r>
        <w:r w:rsidDel="007B066D">
          <w:rPr>
            <w:rFonts w:asciiTheme="minorHAnsi" w:eastAsiaTheme="minorEastAsia" w:hAnsiTheme="minorHAnsi" w:cstheme="minorBidi"/>
            <w:b w:val="0"/>
            <w:noProof/>
            <w:sz w:val="22"/>
            <w:szCs w:val="22"/>
          </w:rPr>
          <w:tab/>
        </w:r>
        <w:r w:rsidRPr="007B066D" w:rsidDel="007B066D">
          <w:rPr>
            <w:noProof/>
            <w:rPrChange w:id="628" w:author="Author">
              <w:rPr>
                <w:rStyle w:val="Hyperlink"/>
                <w:noProof/>
              </w:rPr>
            </w:rPrChange>
          </w:rPr>
          <w:delText>The Application Trace File</w:delText>
        </w:r>
        <w:r w:rsidDel="007B066D">
          <w:rPr>
            <w:noProof/>
            <w:webHidden/>
          </w:rPr>
          <w:tab/>
          <w:delText>39</w:delText>
        </w:r>
      </w:del>
    </w:p>
    <w:p w14:paraId="0307707D" w14:textId="77777777" w:rsidR="00A5578C" w:rsidDel="007B066D" w:rsidRDefault="00A5578C">
      <w:pPr>
        <w:pStyle w:val="TOC2"/>
        <w:rPr>
          <w:del w:id="629" w:author="Author"/>
          <w:rFonts w:asciiTheme="minorHAnsi" w:eastAsiaTheme="minorEastAsia" w:hAnsiTheme="minorHAnsi" w:cstheme="minorBidi"/>
          <w:b w:val="0"/>
          <w:noProof/>
          <w:sz w:val="22"/>
          <w:szCs w:val="22"/>
        </w:rPr>
      </w:pPr>
      <w:del w:id="630" w:author="Author">
        <w:r w:rsidRPr="007B066D" w:rsidDel="007B066D">
          <w:rPr>
            <w:noProof/>
            <w:rPrChange w:id="631" w:author="Author">
              <w:rPr>
                <w:rStyle w:val="Hyperlink"/>
                <w:noProof/>
              </w:rPr>
            </w:rPrChange>
          </w:rPr>
          <w:delText>2.8.</w:delText>
        </w:r>
        <w:r w:rsidDel="007B066D">
          <w:rPr>
            <w:rFonts w:asciiTheme="minorHAnsi" w:eastAsiaTheme="minorEastAsia" w:hAnsiTheme="minorHAnsi" w:cstheme="minorBidi"/>
            <w:b w:val="0"/>
            <w:noProof/>
            <w:sz w:val="22"/>
            <w:szCs w:val="22"/>
          </w:rPr>
          <w:tab/>
        </w:r>
        <w:r w:rsidRPr="007B066D" w:rsidDel="007B066D">
          <w:rPr>
            <w:noProof/>
            <w:rPrChange w:id="632" w:author="Author">
              <w:rPr>
                <w:rStyle w:val="Hyperlink"/>
                <w:noProof/>
              </w:rPr>
            </w:rPrChange>
          </w:rPr>
          <w:delText>Client Application Dependencies and Files</w:delText>
        </w:r>
        <w:r w:rsidDel="007B066D">
          <w:rPr>
            <w:noProof/>
            <w:webHidden/>
          </w:rPr>
          <w:tab/>
          <w:delText>39</w:delText>
        </w:r>
      </w:del>
    </w:p>
    <w:p w14:paraId="4F73100D" w14:textId="77777777" w:rsidR="00A5578C" w:rsidDel="007B066D" w:rsidRDefault="00A5578C">
      <w:pPr>
        <w:pStyle w:val="TOC2"/>
        <w:rPr>
          <w:del w:id="633" w:author="Author"/>
          <w:rFonts w:asciiTheme="minorHAnsi" w:eastAsiaTheme="minorEastAsia" w:hAnsiTheme="minorHAnsi" w:cstheme="minorBidi"/>
          <w:b w:val="0"/>
          <w:noProof/>
          <w:sz w:val="22"/>
          <w:szCs w:val="22"/>
        </w:rPr>
      </w:pPr>
      <w:del w:id="634" w:author="Author">
        <w:r w:rsidRPr="007B066D" w:rsidDel="007B066D">
          <w:rPr>
            <w:noProof/>
            <w:rPrChange w:id="635" w:author="Author">
              <w:rPr>
                <w:rStyle w:val="Hyperlink"/>
                <w:noProof/>
              </w:rPr>
            </w:rPrChange>
          </w:rPr>
          <w:delText>2.9.</w:delText>
        </w:r>
        <w:r w:rsidDel="007B066D">
          <w:rPr>
            <w:rFonts w:asciiTheme="minorHAnsi" w:eastAsiaTheme="minorEastAsia" w:hAnsiTheme="minorHAnsi" w:cstheme="minorBidi"/>
            <w:b w:val="0"/>
            <w:noProof/>
            <w:sz w:val="22"/>
            <w:szCs w:val="22"/>
          </w:rPr>
          <w:tab/>
        </w:r>
        <w:r w:rsidRPr="007B066D" w:rsidDel="007B066D">
          <w:rPr>
            <w:noProof/>
            <w:rPrChange w:id="636" w:author="Author">
              <w:rPr>
                <w:rStyle w:val="Hyperlink"/>
                <w:noProof/>
              </w:rPr>
            </w:rPrChange>
          </w:rPr>
          <w:delText>VistA Scheduling GUI Trace Log</w:delText>
        </w:r>
        <w:r w:rsidDel="007B066D">
          <w:rPr>
            <w:noProof/>
            <w:webHidden/>
          </w:rPr>
          <w:tab/>
          <w:delText>42</w:delText>
        </w:r>
      </w:del>
    </w:p>
    <w:p w14:paraId="0C3BACBF" w14:textId="77777777" w:rsidR="00A5578C" w:rsidDel="007B066D" w:rsidRDefault="00A5578C">
      <w:pPr>
        <w:pStyle w:val="TOC2"/>
        <w:rPr>
          <w:del w:id="637" w:author="Author"/>
          <w:rFonts w:asciiTheme="minorHAnsi" w:eastAsiaTheme="minorEastAsia" w:hAnsiTheme="minorHAnsi" w:cstheme="minorBidi"/>
          <w:b w:val="0"/>
          <w:noProof/>
          <w:sz w:val="22"/>
          <w:szCs w:val="22"/>
        </w:rPr>
      </w:pPr>
      <w:del w:id="638" w:author="Author">
        <w:r w:rsidRPr="007B066D" w:rsidDel="007B066D">
          <w:rPr>
            <w:noProof/>
            <w:rPrChange w:id="639" w:author="Author">
              <w:rPr>
                <w:rStyle w:val="Hyperlink"/>
                <w:noProof/>
              </w:rPr>
            </w:rPrChange>
          </w:rPr>
          <w:delText>2.10.</w:delText>
        </w:r>
        <w:r w:rsidDel="007B066D">
          <w:rPr>
            <w:rFonts w:asciiTheme="minorHAnsi" w:eastAsiaTheme="minorEastAsia" w:hAnsiTheme="minorHAnsi" w:cstheme="minorBidi"/>
            <w:b w:val="0"/>
            <w:noProof/>
            <w:sz w:val="22"/>
            <w:szCs w:val="22"/>
          </w:rPr>
          <w:tab/>
        </w:r>
        <w:r w:rsidRPr="007B066D" w:rsidDel="007B066D">
          <w:rPr>
            <w:noProof/>
            <w:rPrChange w:id="640" w:author="Author">
              <w:rPr>
                <w:rStyle w:val="Hyperlink"/>
                <w:noProof/>
              </w:rPr>
            </w:rPrChange>
          </w:rPr>
          <w:delText>Request Management</w:delText>
        </w:r>
        <w:r w:rsidDel="007B066D">
          <w:rPr>
            <w:noProof/>
            <w:webHidden/>
          </w:rPr>
          <w:tab/>
          <w:delText>44</w:delText>
        </w:r>
      </w:del>
    </w:p>
    <w:p w14:paraId="685EC80B" w14:textId="77777777" w:rsidR="00A5578C" w:rsidDel="007B066D" w:rsidRDefault="00A5578C">
      <w:pPr>
        <w:pStyle w:val="TOC2"/>
        <w:rPr>
          <w:del w:id="641" w:author="Author"/>
          <w:rFonts w:asciiTheme="minorHAnsi" w:eastAsiaTheme="minorEastAsia" w:hAnsiTheme="minorHAnsi" w:cstheme="minorBidi"/>
          <w:b w:val="0"/>
          <w:noProof/>
          <w:sz w:val="22"/>
          <w:szCs w:val="22"/>
        </w:rPr>
      </w:pPr>
      <w:del w:id="642" w:author="Author">
        <w:r w:rsidRPr="007B066D" w:rsidDel="007B066D">
          <w:rPr>
            <w:noProof/>
            <w:rPrChange w:id="643" w:author="Author">
              <w:rPr>
                <w:rStyle w:val="Hyperlink"/>
                <w:noProof/>
              </w:rPr>
            </w:rPrChange>
          </w:rPr>
          <w:delText>2.11.</w:delText>
        </w:r>
        <w:r w:rsidDel="007B066D">
          <w:rPr>
            <w:rFonts w:asciiTheme="minorHAnsi" w:eastAsiaTheme="minorEastAsia" w:hAnsiTheme="minorHAnsi" w:cstheme="minorBidi"/>
            <w:b w:val="0"/>
            <w:noProof/>
            <w:sz w:val="22"/>
            <w:szCs w:val="22"/>
          </w:rPr>
          <w:tab/>
        </w:r>
        <w:r w:rsidRPr="007B066D" w:rsidDel="007B066D">
          <w:rPr>
            <w:noProof/>
            <w:rPrChange w:id="644" w:author="Author">
              <w:rPr>
                <w:rStyle w:val="Hyperlink"/>
                <w:noProof/>
              </w:rPr>
            </w:rPrChange>
          </w:rPr>
          <w:delText>Internal Relations</w:delText>
        </w:r>
        <w:r w:rsidDel="007B066D">
          <w:rPr>
            <w:noProof/>
            <w:webHidden/>
          </w:rPr>
          <w:tab/>
          <w:delText>45</w:delText>
        </w:r>
      </w:del>
    </w:p>
    <w:p w14:paraId="172D31BA" w14:textId="77777777" w:rsidR="00A5578C" w:rsidDel="007B066D" w:rsidRDefault="00A5578C">
      <w:pPr>
        <w:pStyle w:val="TOC2"/>
        <w:rPr>
          <w:del w:id="645" w:author="Author"/>
          <w:rFonts w:asciiTheme="minorHAnsi" w:eastAsiaTheme="minorEastAsia" w:hAnsiTheme="minorHAnsi" w:cstheme="minorBidi"/>
          <w:b w:val="0"/>
          <w:noProof/>
          <w:sz w:val="22"/>
          <w:szCs w:val="22"/>
        </w:rPr>
      </w:pPr>
      <w:del w:id="646" w:author="Author">
        <w:r w:rsidRPr="007B066D" w:rsidDel="007B066D">
          <w:rPr>
            <w:noProof/>
            <w:rPrChange w:id="647" w:author="Author">
              <w:rPr>
                <w:rStyle w:val="Hyperlink"/>
                <w:noProof/>
              </w:rPr>
            </w:rPrChange>
          </w:rPr>
          <w:delText>2.12.</w:delText>
        </w:r>
        <w:r w:rsidDel="007B066D">
          <w:rPr>
            <w:rFonts w:asciiTheme="minorHAnsi" w:eastAsiaTheme="minorEastAsia" w:hAnsiTheme="minorHAnsi" w:cstheme="minorBidi"/>
            <w:b w:val="0"/>
            <w:noProof/>
            <w:sz w:val="22"/>
            <w:szCs w:val="22"/>
          </w:rPr>
          <w:tab/>
        </w:r>
        <w:r w:rsidRPr="007B066D" w:rsidDel="007B066D">
          <w:rPr>
            <w:noProof/>
            <w:rPrChange w:id="648" w:author="Author">
              <w:rPr>
                <w:rStyle w:val="Hyperlink"/>
                <w:noProof/>
              </w:rPr>
            </w:rPrChange>
          </w:rPr>
          <w:delText>External Relations</w:delText>
        </w:r>
        <w:r w:rsidDel="007B066D">
          <w:rPr>
            <w:noProof/>
            <w:webHidden/>
          </w:rPr>
          <w:tab/>
          <w:delText>45</w:delText>
        </w:r>
      </w:del>
    </w:p>
    <w:p w14:paraId="3BD97D58" w14:textId="77777777" w:rsidR="00A5578C" w:rsidDel="007B066D" w:rsidRDefault="00A5578C">
      <w:pPr>
        <w:pStyle w:val="TOC2"/>
        <w:rPr>
          <w:del w:id="649" w:author="Author"/>
          <w:rFonts w:asciiTheme="minorHAnsi" w:eastAsiaTheme="minorEastAsia" w:hAnsiTheme="minorHAnsi" w:cstheme="minorBidi"/>
          <w:b w:val="0"/>
          <w:noProof/>
          <w:sz w:val="22"/>
          <w:szCs w:val="22"/>
        </w:rPr>
      </w:pPr>
      <w:del w:id="650" w:author="Author">
        <w:r w:rsidRPr="007B066D" w:rsidDel="007B066D">
          <w:rPr>
            <w:noProof/>
            <w:rPrChange w:id="651" w:author="Author">
              <w:rPr>
                <w:rStyle w:val="Hyperlink"/>
                <w:noProof/>
              </w:rPr>
            </w:rPrChange>
          </w:rPr>
          <w:delText>2.13.</w:delText>
        </w:r>
        <w:r w:rsidDel="007B066D">
          <w:rPr>
            <w:rFonts w:asciiTheme="minorHAnsi" w:eastAsiaTheme="minorEastAsia" w:hAnsiTheme="minorHAnsi" w:cstheme="minorBidi"/>
            <w:b w:val="0"/>
            <w:noProof/>
            <w:sz w:val="22"/>
            <w:szCs w:val="22"/>
          </w:rPr>
          <w:tab/>
        </w:r>
        <w:r w:rsidRPr="007B066D" w:rsidDel="007B066D">
          <w:rPr>
            <w:noProof/>
            <w:rPrChange w:id="652" w:author="Author">
              <w:rPr>
                <w:rStyle w:val="Hyperlink"/>
                <w:noProof/>
              </w:rPr>
            </w:rPrChange>
          </w:rPr>
          <w:delText>Published Entry Points</w:delText>
        </w:r>
        <w:r w:rsidDel="007B066D">
          <w:rPr>
            <w:noProof/>
            <w:webHidden/>
          </w:rPr>
          <w:tab/>
          <w:delText>45</w:delText>
        </w:r>
      </w:del>
    </w:p>
    <w:p w14:paraId="21AA6B78" w14:textId="77777777" w:rsidR="00A5578C" w:rsidDel="007B066D" w:rsidRDefault="00A5578C">
      <w:pPr>
        <w:pStyle w:val="TOC1"/>
        <w:rPr>
          <w:del w:id="653" w:author="Author"/>
          <w:rFonts w:asciiTheme="minorHAnsi" w:eastAsiaTheme="minorEastAsia" w:hAnsiTheme="minorHAnsi" w:cstheme="minorBidi"/>
          <w:b w:val="0"/>
          <w:noProof/>
          <w:sz w:val="22"/>
          <w:szCs w:val="22"/>
        </w:rPr>
      </w:pPr>
      <w:del w:id="654" w:author="Author">
        <w:r w:rsidRPr="007B066D" w:rsidDel="007B066D">
          <w:rPr>
            <w:noProof/>
            <w:rPrChange w:id="655" w:author="Author">
              <w:rPr>
                <w:rStyle w:val="Hyperlink"/>
                <w:noProof/>
              </w:rPr>
            </w:rPrChange>
          </w:rPr>
          <w:delText>3.</w:delText>
        </w:r>
        <w:r w:rsidDel="007B066D">
          <w:rPr>
            <w:rFonts w:asciiTheme="minorHAnsi" w:eastAsiaTheme="minorEastAsia" w:hAnsiTheme="minorHAnsi" w:cstheme="minorBidi"/>
            <w:b w:val="0"/>
            <w:noProof/>
            <w:sz w:val="22"/>
            <w:szCs w:val="22"/>
          </w:rPr>
          <w:tab/>
        </w:r>
        <w:r w:rsidRPr="007B066D" w:rsidDel="007B066D">
          <w:rPr>
            <w:noProof/>
            <w:rPrChange w:id="656" w:author="Author">
              <w:rPr>
                <w:rStyle w:val="Hyperlink"/>
                <w:noProof/>
              </w:rPr>
            </w:rPrChange>
          </w:rPr>
          <w:delText>Legacy VistA Scheduling Implementation and Maintenance</w:delText>
        </w:r>
        <w:r w:rsidDel="007B066D">
          <w:rPr>
            <w:noProof/>
            <w:webHidden/>
          </w:rPr>
          <w:tab/>
          <w:delText>46</w:delText>
        </w:r>
      </w:del>
    </w:p>
    <w:p w14:paraId="21E98D8C" w14:textId="77777777" w:rsidR="00A5578C" w:rsidDel="007B066D" w:rsidRDefault="00A5578C">
      <w:pPr>
        <w:pStyle w:val="TOC2"/>
        <w:rPr>
          <w:del w:id="657" w:author="Author"/>
          <w:rFonts w:asciiTheme="minorHAnsi" w:eastAsiaTheme="minorEastAsia" w:hAnsiTheme="minorHAnsi" w:cstheme="minorBidi"/>
          <w:b w:val="0"/>
          <w:noProof/>
          <w:sz w:val="22"/>
          <w:szCs w:val="22"/>
        </w:rPr>
      </w:pPr>
      <w:del w:id="658" w:author="Author">
        <w:r w:rsidRPr="007B066D" w:rsidDel="007B066D">
          <w:rPr>
            <w:noProof/>
            <w:rPrChange w:id="659" w:author="Author">
              <w:rPr>
                <w:rStyle w:val="Hyperlink"/>
                <w:noProof/>
              </w:rPr>
            </w:rPrChange>
          </w:rPr>
          <w:delText>3.1.</w:delText>
        </w:r>
        <w:r w:rsidDel="007B066D">
          <w:rPr>
            <w:rFonts w:asciiTheme="minorHAnsi" w:eastAsiaTheme="minorEastAsia" w:hAnsiTheme="minorHAnsi" w:cstheme="minorBidi"/>
            <w:b w:val="0"/>
            <w:noProof/>
            <w:sz w:val="22"/>
            <w:szCs w:val="22"/>
          </w:rPr>
          <w:tab/>
        </w:r>
        <w:r w:rsidRPr="007B066D" w:rsidDel="007B066D">
          <w:rPr>
            <w:noProof/>
            <w:rPrChange w:id="660" w:author="Author">
              <w:rPr>
                <w:rStyle w:val="Hyperlink"/>
                <w:noProof/>
              </w:rPr>
            </w:rPrChange>
          </w:rPr>
          <w:delText>System Requirements</w:delText>
        </w:r>
        <w:r w:rsidDel="007B066D">
          <w:rPr>
            <w:noProof/>
            <w:webHidden/>
          </w:rPr>
          <w:tab/>
          <w:delText>46</w:delText>
        </w:r>
      </w:del>
    </w:p>
    <w:p w14:paraId="17E7FB1E" w14:textId="77777777" w:rsidR="00A5578C" w:rsidDel="007B066D" w:rsidRDefault="00A5578C">
      <w:pPr>
        <w:pStyle w:val="TOC2"/>
        <w:rPr>
          <w:del w:id="661" w:author="Author"/>
          <w:rFonts w:asciiTheme="minorHAnsi" w:eastAsiaTheme="minorEastAsia" w:hAnsiTheme="minorHAnsi" w:cstheme="minorBidi"/>
          <w:b w:val="0"/>
          <w:noProof/>
          <w:sz w:val="22"/>
          <w:szCs w:val="22"/>
        </w:rPr>
      </w:pPr>
      <w:del w:id="662" w:author="Author">
        <w:r w:rsidRPr="007B066D" w:rsidDel="007B066D">
          <w:rPr>
            <w:noProof/>
            <w:rPrChange w:id="663" w:author="Author">
              <w:rPr>
                <w:rStyle w:val="Hyperlink"/>
                <w:noProof/>
              </w:rPr>
            </w:rPrChange>
          </w:rPr>
          <w:delText>3.2.</w:delText>
        </w:r>
        <w:r w:rsidDel="007B066D">
          <w:rPr>
            <w:rFonts w:asciiTheme="minorHAnsi" w:eastAsiaTheme="minorEastAsia" w:hAnsiTheme="minorHAnsi" w:cstheme="minorBidi"/>
            <w:b w:val="0"/>
            <w:noProof/>
            <w:sz w:val="22"/>
            <w:szCs w:val="22"/>
          </w:rPr>
          <w:tab/>
        </w:r>
        <w:r w:rsidRPr="007B066D" w:rsidDel="007B066D">
          <w:rPr>
            <w:noProof/>
            <w:rPrChange w:id="664" w:author="Author">
              <w:rPr>
                <w:rStyle w:val="Hyperlink"/>
                <w:noProof/>
              </w:rPr>
            </w:rPrChange>
          </w:rPr>
          <w:delText>Package-Wide Variables</w:delText>
        </w:r>
        <w:r w:rsidDel="007B066D">
          <w:rPr>
            <w:noProof/>
            <w:webHidden/>
          </w:rPr>
          <w:tab/>
          <w:delText>46</w:delText>
        </w:r>
      </w:del>
    </w:p>
    <w:p w14:paraId="39997DC6" w14:textId="77777777" w:rsidR="00A5578C" w:rsidDel="007B066D" w:rsidRDefault="00A5578C">
      <w:pPr>
        <w:pStyle w:val="TOC2"/>
        <w:rPr>
          <w:del w:id="665" w:author="Author"/>
          <w:rFonts w:asciiTheme="minorHAnsi" w:eastAsiaTheme="minorEastAsia" w:hAnsiTheme="minorHAnsi" w:cstheme="minorBidi"/>
          <w:b w:val="0"/>
          <w:noProof/>
          <w:sz w:val="22"/>
          <w:szCs w:val="22"/>
        </w:rPr>
      </w:pPr>
      <w:del w:id="666" w:author="Author">
        <w:r w:rsidRPr="007B066D" w:rsidDel="007B066D">
          <w:rPr>
            <w:noProof/>
            <w:rPrChange w:id="667" w:author="Author">
              <w:rPr>
                <w:rStyle w:val="Hyperlink"/>
                <w:noProof/>
              </w:rPr>
            </w:rPrChange>
          </w:rPr>
          <w:delText>3.3.</w:delText>
        </w:r>
        <w:r w:rsidDel="007B066D">
          <w:rPr>
            <w:rFonts w:asciiTheme="minorHAnsi" w:eastAsiaTheme="minorEastAsia" w:hAnsiTheme="minorHAnsi" w:cstheme="minorBidi"/>
            <w:b w:val="0"/>
            <w:noProof/>
            <w:sz w:val="22"/>
            <w:szCs w:val="22"/>
          </w:rPr>
          <w:tab/>
        </w:r>
        <w:r w:rsidRPr="007B066D" w:rsidDel="007B066D">
          <w:rPr>
            <w:noProof/>
            <w:rPrChange w:id="668" w:author="Author">
              <w:rPr>
                <w:rStyle w:val="Hyperlink"/>
                <w:noProof/>
              </w:rPr>
            </w:rPrChange>
          </w:rPr>
          <w:delText>Routines</w:delText>
        </w:r>
        <w:r w:rsidDel="007B066D">
          <w:rPr>
            <w:noProof/>
            <w:webHidden/>
          </w:rPr>
          <w:tab/>
          <w:delText>46</w:delText>
        </w:r>
      </w:del>
    </w:p>
    <w:p w14:paraId="507AE088" w14:textId="77777777" w:rsidR="00A5578C" w:rsidDel="007B066D" w:rsidRDefault="00A5578C">
      <w:pPr>
        <w:pStyle w:val="TOC2"/>
        <w:rPr>
          <w:del w:id="669" w:author="Author"/>
          <w:rFonts w:asciiTheme="minorHAnsi" w:eastAsiaTheme="minorEastAsia" w:hAnsiTheme="minorHAnsi" w:cstheme="minorBidi"/>
          <w:b w:val="0"/>
          <w:noProof/>
          <w:sz w:val="22"/>
          <w:szCs w:val="22"/>
        </w:rPr>
      </w:pPr>
      <w:del w:id="670" w:author="Author">
        <w:r w:rsidRPr="007B066D" w:rsidDel="007B066D">
          <w:rPr>
            <w:noProof/>
            <w:rPrChange w:id="671" w:author="Author">
              <w:rPr>
                <w:rStyle w:val="Hyperlink"/>
                <w:noProof/>
              </w:rPr>
            </w:rPrChange>
          </w:rPr>
          <w:delText>3.4.</w:delText>
        </w:r>
        <w:r w:rsidDel="007B066D">
          <w:rPr>
            <w:rFonts w:asciiTheme="minorHAnsi" w:eastAsiaTheme="minorEastAsia" w:hAnsiTheme="minorHAnsi" w:cstheme="minorBidi"/>
            <w:b w:val="0"/>
            <w:noProof/>
            <w:sz w:val="22"/>
            <w:szCs w:val="22"/>
          </w:rPr>
          <w:tab/>
        </w:r>
        <w:r w:rsidRPr="007B066D" w:rsidDel="007B066D">
          <w:rPr>
            <w:noProof/>
            <w:rPrChange w:id="672" w:author="Author">
              <w:rPr>
                <w:rStyle w:val="Hyperlink"/>
                <w:noProof/>
              </w:rPr>
            </w:rPrChange>
          </w:rPr>
          <w:delText>Files and Tables</w:delText>
        </w:r>
        <w:r w:rsidDel="007B066D">
          <w:rPr>
            <w:noProof/>
            <w:webHidden/>
          </w:rPr>
          <w:tab/>
          <w:delText>52</w:delText>
        </w:r>
      </w:del>
    </w:p>
    <w:p w14:paraId="1504A5D0" w14:textId="77777777" w:rsidR="00A5578C" w:rsidDel="007B066D" w:rsidRDefault="00A5578C">
      <w:pPr>
        <w:pStyle w:val="TOC3"/>
        <w:rPr>
          <w:del w:id="673" w:author="Author"/>
          <w:rFonts w:asciiTheme="minorHAnsi" w:eastAsiaTheme="minorEastAsia" w:hAnsiTheme="minorHAnsi" w:cstheme="minorBidi"/>
          <w:b w:val="0"/>
          <w:noProof/>
          <w:sz w:val="22"/>
          <w:szCs w:val="22"/>
        </w:rPr>
      </w:pPr>
      <w:del w:id="674" w:author="Author">
        <w:r w:rsidRPr="007B066D" w:rsidDel="007B066D">
          <w:rPr>
            <w:noProof/>
            <w:rPrChange w:id="675" w:author="Author">
              <w:rPr>
                <w:rStyle w:val="Hyperlink"/>
                <w:noProof/>
              </w:rPr>
            </w:rPrChange>
          </w:rPr>
          <w:delText>3.4.1.</w:delText>
        </w:r>
        <w:r w:rsidDel="007B066D">
          <w:rPr>
            <w:rFonts w:asciiTheme="minorHAnsi" w:eastAsiaTheme="minorEastAsia" w:hAnsiTheme="minorHAnsi" w:cstheme="minorBidi"/>
            <w:b w:val="0"/>
            <w:noProof/>
            <w:sz w:val="22"/>
            <w:szCs w:val="22"/>
          </w:rPr>
          <w:tab/>
        </w:r>
        <w:r w:rsidRPr="007B066D" w:rsidDel="007B066D">
          <w:rPr>
            <w:noProof/>
            <w:rPrChange w:id="676" w:author="Author">
              <w:rPr>
                <w:rStyle w:val="Hyperlink"/>
                <w:noProof/>
              </w:rPr>
            </w:rPrChange>
          </w:rPr>
          <w:delText>File Access</w:delText>
        </w:r>
        <w:r w:rsidDel="007B066D">
          <w:rPr>
            <w:noProof/>
            <w:webHidden/>
          </w:rPr>
          <w:tab/>
          <w:delText>53</w:delText>
        </w:r>
      </w:del>
    </w:p>
    <w:p w14:paraId="6E59DF52" w14:textId="77777777" w:rsidR="00A5578C" w:rsidDel="007B066D" w:rsidRDefault="00A5578C">
      <w:pPr>
        <w:pStyle w:val="TOC2"/>
        <w:rPr>
          <w:del w:id="677" w:author="Author"/>
          <w:rFonts w:asciiTheme="minorHAnsi" w:eastAsiaTheme="minorEastAsia" w:hAnsiTheme="minorHAnsi" w:cstheme="minorBidi"/>
          <w:b w:val="0"/>
          <w:noProof/>
          <w:sz w:val="22"/>
          <w:szCs w:val="22"/>
        </w:rPr>
      </w:pPr>
      <w:del w:id="678" w:author="Author">
        <w:r w:rsidRPr="007B066D" w:rsidDel="007B066D">
          <w:rPr>
            <w:noProof/>
            <w:rPrChange w:id="679" w:author="Author">
              <w:rPr>
                <w:rStyle w:val="Hyperlink"/>
                <w:noProof/>
              </w:rPr>
            </w:rPrChange>
          </w:rPr>
          <w:delText>3.5.</w:delText>
        </w:r>
        <w:r w:rsidDel="007B066D">
          <w:rPr>
            <w:rFonts w:asciiTheme="minorHAnsi" w:eastAsiaTheme="minorEastAsia" w:hAnsiTheme="minorHAnsi" w:cstheme="minorBidi"/>
            <w:b w:val="0"/>
            <w:noProof/>
            <w:sz w:val="22"/>
            <w:szCs w:val="22"/>
          </w:rPr>
          <w:tab/>
        </w:r>
        <w:r w:rsidRPr="007B066D" w:rsidDel="007B066D">
          <w:rPr>
            <w:noProof/>
            <w:rPrChange w:id="680" w:author="Author">
              <w:rPr>
                <w:rStyle w:val="Hyperlink"/>
                <w:noProof/>
              </w:rPr>
            </w:rPrChange>
          </w:rPr>
          <w:delText>VistA Scheduling GUI Cross References</w:delText>
        </w:r>
        <w:r w:rsidDel="007B066D">
          <w:rPr>
            <w:noProof/>
            <w:webHidden/>
          </w:rPr>
          <w:tab/>
          <w:delText>54</w:delText>
        </w:r>
      </w:del>
    </w:p>
    <w:p w14:paraId="08D946ED" w14:textId="77777777" w:rsidR="00A5578C" w:rsidDel="007B066D" w:rsidRDefault="00A5578C">
      <w:pPr>
        <w:pStyle w:val="TOC3"/>
        <w:rPr>
          <w:del w:id="681" w:author="Author"/>
          <w:rFonts w:asciiTheme="minorHAnsi" w:eastAsiaTheme="minorEastAsia" w:hAnsiTheme="minorHAnsi" w:cstheme="minorBidi"/>
          <w:b w:val="0"/>
          <w:noProof/>
          <w:sz w:val="22"/>
          <w:szCs w:val="22"/>
        </w:rPr>
      </w:pPr>
      <w:del w:id="682" w:author="Author">
        <w:r w:rsidRPr="007B066D" w:rsidDel="007B066D">
          <w:rPr>
            <w:noProof/>
            <w:rPrChange w:id="683" w:author="Author">
              <w:rPr>
                <w:rStyle w:val="Hyperlink"/>
                <w:noProof/>
              </w:rPr>
            </w:rPrChange>
          </w:rPr>
          <w:delText>3.5.1.</w:delText>
        </w:r>
        <w:r w:rsidDel="007B066D">
          <w:rPr>
            <w:rFonts w:asciiTheme="minorHAnsi" w:eastAsiaTheme="minorEastAsia" w:hAnsiTheme="minorHAnsi" w:cstheme="minorBidi"/>
            <w:b w:val="0"/>
            <w:noProof/>
            <w:sz w:val="22"/>
            <w:szCs w:val="22"/>
          </w:rPr>
          <w:tab/>
        </w:r>
        <w:r w:rsidRPr="007B066D" w:rsidDel="007B066D">
          <w:rPr>
            <w:noProof/>
            <w:rPrChange w:id="684" w:author="Author">
              <w:rPr>
                <w:rStyle w:val="Hyperlink"/>
                <w:noProof/>
              </w:rPr>
            </w:rPrChange>
          </w:rPr>
          <w:delText>#44 – Hospital Location</w:delText>
        </w:r>
        <w:r w:rsidDel="007B066D">
          <w:rPr>
            <w:noProof/>
            <w:webHidden/>
          </w:rPr>
          <w:tab/>
          <w:delText>54</w:delText>
        </w:r>
      </w:del>
    </w:p>
    <w:p w14:paraId="1282A893" w14:textId="77777777" w:rsidR="00A5578C" w:rsidDel="007B066D" w:rsidRDefault="00A5578C">
      <w:pPr>
        <w:pStyle w:val="TOC3"/>
        <w:rPr>
          <w:del w:id="685" w:author="Author"/>
          <w:rFonts w:asciiTheme="minorHAnsi" w:eastAsiaTheme="minorEastAsia" w:hAnsiTheme="minorHAnsi" w:cstheme="minorBidi"/>
          <w:b w:val="0"/>
          <w:noProof/>
          <w:sz w:val="22"/>
          <w:szCs w:val="22"/>
        </w:rPr>
      </w:pPr>
      <w:del w:id="686" w:author="Author">
        <w:r w:rsidRPr="007B066D" w:rsidDel="007B066D">
          <w:rPr>
            <w:noProof/>
            <w:rPrChange w:id="687" w:author="Author">
              <w:rPr>
                <w:rStyle w:val="Hyperlink"/>
                <w:noProof/>
              </w:rPr>
            </w:rPrChange>
          </w:rPr>
          <w:lastRenderedPageBreak/>
          <w:delText>3.5.2.</w:delText>
        </w:r>
        <w:r w:rsidDel="007B066D">
          <w:rPr>
            <w:rFonts w:asciiTheme="minorHAnsi" w:eastAsiaTheme="minorEastAsia" w:hAnsiTheme="minorHAnsi" w:cstheme="minorBidi"/>
            <w:b w:val="0"/>
            <w:noProof/>
            <w:sz w:val="22"/>
            <w:szCs w:val="22"/>
          </w:rPr>
          <w:tab/>
        </w:r>
        <w:r w:rsidRPr="007B066D" w:rsidDel="007B066D">
          <w:rPr>
            <w:noProof/>
            <w:rPrChange w:id="688" w:author="Author">
              <w:rPr>
                <w:rStyle w:val="Hyperlink"/>
                <w:noProof/>
              </w:rPr>
            </w:rPrChange>
          </w:rPr>
          <w:delText>#403.5 – Recall Reminders</w:delText>
        </w:r>
        <w:r w:rsidDel="007B066D">
          <w:rPr>
            <w:noProof/>
            <w:webHidden/>
          </w:rPr>
          <w:tab/>
          <w:delText>55</w:delText>
        </w:r>
      </w:del>
    </w:p>
    <w:p w14:paraId="3989C4E7" w14:textId="77777777" w:rsidR="00A5578C" w:rsidDel="007B066D" w:rsidRDefault="00A5578C">
      <w:pPr>
        <w:pStyle w:val="TOC3"/>
        <w:rPr>
          <w:del w:id="689" w:author="Author"/>
          <w:rFonts w:asciiTheme="minorHAnsi" w:eastAsiaTheme="minorEastAsia" w:hAnsiTheme="minorHAnsi" w:cstheme="minorBidi"/>
          <w:b w:val="0"/>
          <w:noProof/>
          <w:sz w:val="22"/>
          <w:szCs w:val="22"/>
        </w:rPr>
      </w:pPr>
      <w:del w:id="690" w:author="Author">
        <w:r w:rsidRPr="007B066D" w:rsidDel="007B066D">
          <w:rPr>
            <w:noProof/>
            <w:rPrChange w:id="691" w:author="Author">
              <w:rPr>
                <w:rStyle w:val="Hyperlink"/>
                <w:noProof/>
              </w:rPr>
            </w:rPrChange>
          </w:rPr>
          <w:delText>3.5.3.</w:delText>
        </w:r>
        <w:r w:rsidDel="007B066D">
          <w:rPr>
            <w:rFonts w:asciiTheme="minorHAnsi" w:eastAsiaTheme="minorEastAsia" w:hAnsiTheme="minorHAnsi" w:cstheme="minorBidi"/>
            <w:b w:val="0"/>
            <w:noProof/>
            <w:sz w:val="22"/>
            <w:szCs w:val="22"/>
          </w:rPr>
          <w:tab/>
        </w:r>
        <w:r w:rsidRPr="007B066D" w:rsidDel="007B066D">
          <w:rPr>
            <w:noProof/>
            <w:rPrChange w:id="692" w:author="Author">
              <w:rPr>
                <w:rStyle w:val="Hyperlink"/>
                <w:noProof/>
              </w:rPr>
            </w:rPrChange>
          </w:rPr>
          <w:delText>#403.56 – Recall Reminders Removed</w:delText>
        </w:r>
        <w:r w:rsidDel="007B066D">
          <w:rPr>
            <w:noProof/>
            <w:webHidden/>
          </w:rPr>
          <w:tab/>
          <w:delText>55</w:delText>
        </w:r>
      </w:del>
    </w:p>
    <w:p w14:paraId="75539FEA" w14:textId="77777777" w:rsidR="00A5578C" w:rsidDel="007B066D" w:rsidRDefault="00A5578C">
      <w:pPr>
        <w:pStyle w:val="TOC3"/>
        <w:rPr>
          <w:del w:id="693" w:author="Author"/>
          <w:rFonts w:asciiTheme="minorHAnsi" w:eastAsiaTheme="minorEastAsia" w:hAnsiTheme="minorHAnsi" w:cstheme="minorBidi"/>
          <w:b w:val="0"/>
          <w:noProof/>
          <w:sz w:val="22"/>
          <w:szCs w:val="22"/>
        </w:rPr>
      </w:pPr>
      <w:del w:id="694" w:author="Author">
        <w:r w:rsidRPr="007B066D" w:rsidDel="007B066D">
          <w:rPr>
            <w:noProof/>
            <w:rPrChange w:id="695" w:author="Author">
              <w:rPr>
                <w:rStyle w:val="Hyperlink"/>
                <w:noProof/>
              </w:rPr>
            </w:rPrChange>
          </w:rPr>
          <w:delText>3.5.4.</w:delText>
        </w:r>
        <w:r w:rsidDel="007B066D">
          <w:rPr>
            <w:rFonts w:asciiTheme="minorHAnsi" w:eastAsiaTheme="minorEastAsia" w:hAnsiTheme="minorHAnsi" w:cstheme="minorBidi"/>
            <w:b w:val="0"/>
            <w:noProof/>
            <w:sz w:val="22"/>
            <w:szCs w:val="22"/>
          </w:rPr>
          <w:tab/>
        </w:r>
        <w:r w:rsidRPr="007B066D" w:rsidDel="007B066D">
          <w:rPr>
            <w:noProof/>
            <w:rPrChange w:id="696" w:author="Author">
              <w:rPr>
                <w:rStyle w:val="Hyperlink"/>
                <w:noProof/>
              </w:rPr>
            </w:rPrChange>
          </w:rPr>
          <w:delText>#409.3 – SD Wait List</w:delText>
        </w:r>
        <w:r w:rsidDel="007B066D">
          <w:rPr>
            <w:noProof/>
            <w:webHidden/>
          </w:rPr>
          <w:tab/>
          <w:delText>56</w:delText>
        </w:r>
      </w:del>
    </w:p>
    <w:p w14:paraId="242AD795" w14:textId="77777777" w:rsidR="00A5578C" w:rsidDel="007B066D" w:rsidRDefault="00A5578C">
      <w:pPr>
        <w:pStyle w:val="TOC3"/>
        <w:rPr>
          <w:del w:id="697" w:author="Author"/>
          <w:rFonts w:asciiTheme="minorHAnsi" w:eastAsiaTheme="minorEastAsia" w:hAnsiTheme="minorHAnsi" w:cstheme="minorBidi"/>
          <w:b w:val="0"/>
          <w:noProof/>
          <w:sz w:val="22"/>
          <w:szCs w:val="22"/>
        </w:rPr>
      </w:pPr>
      <w:del w:id="698" w:author="Author">
        <w:r w:rsidRPr="007B066D" w:rsidDel="007B066D">
          <w:rPr>
            <w:noProof/>
            <w:rPrChange w:id="699" w:author="Author">
              <w:rPr>
                <w:rStyle w:val="Hyperlink"/>
                <w:noProof/>
              </w:rPr>
            </w:rPrChange>
          </w:rPr>
          <w:delText>3.5.5.</w:delText>
        </w:r>
        <w:r w:rsidDel="007B066D">
          <w:rPr>
            <w:rFonts w:asciiTheme="minorHAnsi" w:eastAsiaTheme="minorEastAsia" w:hAnsiTheme="minorHAnsi" w:cstheme="minorBidi"/>
            <w:b w:val="0"/>
            <w:noProof/>
            <w:sz w:val="22"/>
            <w:szCs w:val="22"/>
          </w:rPr>
          <w:tab/>
        </w:r>
        <w:r w:rsidRPr="007B066D" w:rsidDel="007B066D">
          <w:rPr>
            <w:noProof/>
            <w:rPrChange w:id="700" w:author="Author">
              <w:rPr>
                <w:rStyle w:val="Hyperlink"/>
                <w:noProof/>
              </w:rPr>
            </w:rPrChange>
          </w:rPr>
          <w:delText>#409.81 – SDEC Application</w:delText>
        </w:r>
        <w:r w:rsidDel="007B066D">
          <w:rPr>
            <w:noProof/>
            <w:webHidden/>
          </w:rPr>
          <w:tab/>
          <w:delText>61</w:delText>
        </w:r>
      </w:del>
    </w:p>
    <w:p w14:paraId="1A9D4779" w14:textId="77777777" w:rsidR="00A5578C" w:rsidDel="007B066D" w:rsidRDefault="00A5578C">
      <w:pPr>
        <w:pStyle w:val="TOC3"/>
        <w:rPr>
          <w:del w:id="701" w:author="Author"/>
          <w:rFonts w:asciiTheme="minorHAnsi" w:eastAsiaTheme="minorEastAsia" w:hAnsiTheme="minorHAnsi" w:cstheme="minorBidi"/>
          <w:b w:val="0"/>
          <w:noProof/>
          <w:sz w:val="22"/>
          <w:szCs w:val="22"/>
        </w:rPr>
      </w:pPr>
      <w:del w:id="702" w:author="Author">
        <w:r w:rsidRPr="007B066D" w:rsidDel="007B066D">
          <w:rPr>
            <w:noProof/>
            <w:rPrChange w:id="703" w:author="Author">
              <w:rPr>
                <w:rStyle w:val="Hyperlink"/>
                <w:noProof/>
              </w:rPr>
            </w:rPrChange>
          </w:rPr>
          <w:delText>3.5.6.</w:delText>
        </w:r>
        <w:r w:rsidDel="007B066D">
          <w:rPr>
            <w:rFonts w:asciiTheme="minorHAnsi" w:eastAsiaTheme="minorEastAsia" w:hAnsiTheme="minorHAnsi" w:cstheme="minorBidi"/>
            <w:b w:val="0"/>
            <w:noProof/>
            <w:sz w:val="22"/>
            <w:szCs w:val="22"/>
          </w:rPr>
          <w:tab/>
        </w:r>
        <w:r w:rsidRPr="007B066D" w:rsidDel="007B066D">
          <w:rPr>
            <w:noProof/>
            <w:rPrChange w:id="704" w:author="Author">
              <w:rPr>
                <w:rStyle w:val="Hyperlink"/>
                <w:noProof/>
              </w:rPr>
            </w:rPrChange>
          </w:rPr>
          <w:delText>#409.822 – SDEC Access Group</w:delText>
        </w:r>
        <w:r w:rsidDel="007B066D">
          <w:rPr>
            <w:noProof/>
            <w:webHidden/>
          </w:rPr>
          <w:tab/>
          <w:delText>61</w:delText>
        </w:r>
      </w:del>
    </w:p>
    <w:p w14:paraId="1ECBA65B" w14:textId="77777777" w:rsidR="00A5578C" w:rsidDel="007B066D" w:rsidRDefault="00A5578C">
      <w:pPr>
        <w:pStyle w:val="TOC3"/>
        <w:rPr>
          <w:del w:id="705" w:author="Author"/>
          <w:rFonts w:asciiTheme="minorHAnsi" w:eastAsiaTheme="minorEastAsia" w:hAnsiTheme="minorHAnsi" w:cstheme="minorBidi"/>
          <w:b w:val="0"/>
          <w:noProof/>
          <w:sz w:val="22"/>
          <w:szCs w:val="22"/>
        </w:rPr>
      </w:pPr>
      <w:del w:id="706" w:author="Author">
        <w:r w:rsidRPr="007B066D" w:rsidDel="007B066D">
          <w:rPr>
            <w:noProof/>
            <w:rPrChange w:id="707" w:author="Author">
              <w:rPr>
                <w:rStyle w:val="Hyperlink"/>
                <w:noProof/>
              </w:rPr>
            </w:rPrChange>
          </w:rPr>
          <w:delText>3.5.7.</w:delText>
        </w:r>
        <w:r w:rsidDel="007B066D">
          <w:rPr>
            <w:rFonts w:asciiTheme="minorHAnsi" w:eastAsiaTheme="minorEastAsia" w:hAnsiTheme="minorHAnsi" w:cstheme="minorBidi"/>
            <w:b w:val="0"/>
            <w:noProof/>
            <w:sz w:val="22"/>
            <w:szCs w:val="22"/>
          </w:rPr>
          <w:tab/>
        </w:r>
        <w:r w:rsidRPr="007B066D" w:rsidDel="007B066D">
          <w:rPr>
            <w:noProof/>
            <w:rPrChange w:id="708" w:author="Author">
              <w:rPr>
                <w:rStyle w:val="Hyperlink"/>
                <w:noProof/>
              </w:rPr>
            </w:rPrChange>
          </w:rPr>
          <w:delText>#409.823 – SDEC Access Type</w:delText>
        </w:r>
        <w:r w:rsidDel="007B066D">
          <w:rPr>
            <w:noProof/>
            <w:webHidden/>
          </w:rPr>
          <w:tab/>
          <w:delText>61</w:delText>
        </w:r>
      </w:del>
    </w:p>
    <w:p w14:paraId="05B9A9C8" w14:textId="77777777" w:rsidR="00A5578C" w:rsidDel="007B066D" w:rsidRDefault="00A5578C">
      <w:pPr>
        <w:pStyle w:val="TOC3"/>
        <w:rPr>
          <w:del w:id="709" w:author="Author"/>
          <w:rFonts w:asciiTheme="minorHAnsi" w:eastAsiaTheme="minorEastAsia" w:hAnsiTheme="minorHAnsi" w:cstheme="minorBidi"/>
          <w:b w:val="0"/>
          <w:noProof/>
          <w:sz w:val="22"/>
          <w:szCs w:val="22"/>
        </w:rPr>
      </w:pPr>
      <w:del w:id="710" w:author="Author">
        <w:r w:rsidRPr="007B066D" w:rsidDel="007B066D">
          <w:rPr>
            <w:noProof/>
            <w:rPrChange w:id="711" w:author="Author">
              <w:rPr>
                <w:rStyle w:val="Hyperlink"/>
                <w:noProof/>
              </w:rPr>
            </w:rPrChange>
          </w:rPr>
          <w:delText>3.5.8.</w:delText>
        </w:r>
        <w:r w:rsidDel="007B066D">
          <w:rPr>
            <w:rFonts w:asciiTheme="minorHAnsi" w:eastAsiaTheme="minorEastAsia" w:hAnsiTheme="minorHAnsi" w:cstheme="minorBidi"/>
            <w:b w:val="0"/>
            <w:noProof/>
            <w:sz w:val="22"/>
            <w:szCs w:val="22"/>
          </w:rPr>
          <w:tab/>
        </w:r>
        <w:r w:rsidRPr="007B066D" w:rsidDel="007B066D">
          <w:rPr>
            <w:noProof/>
            <w:rPrChange w:id="712" w:author="Author">
              <w:rPr>
                <w:rStyle w:val="Hyperlink"/>
                <w:noProof/>
              </w:rPr>
            </w:rPrChange>
          </w:rPr>
          <w:delText>#409.824 – SDEC Access Group Type</w:delText>
        </w:r>
        <w:r w:rsidDel="007B066D">
          <w:rPr>
            <w:noProof/>
            <w:webHidden/>
          </w:rPr>
          <w:tab/>
          <w:delText>62</w:delText>
        </w:r>
      </w:del>
    </w:p>
    <w:p w14:paraId="3EB32464" w14:textId="77777777" w:rsidR="00A5578C" w:rsidDel="007B066D" w:rsidRDefault="00A5578C">
      <w:pPr>
        <w:pStyle w:val="TOC3"/>
        <w:rPr>
          <w:del w:id="713" w:author="Author"/>
          <w:rFonts w:asciiTheme="minorHAnsi" w:eastAsiaTheme="minorEastAsia" w:hAnsiTheme="minorHAnsi" w:cstheme="minorBidi"/>
          <w:b w:val="0"/>
          <w:noProof/>
          <w:sz w:val="22"/>
          <w:szCs w:val="22"/>
        </w:rPr>
      </w:pPr>
      <w:del w:id="714" w:author="Author">
        <w:r w:rsidRPr="007B066D" w:rsidDel="007B066D">
          <w:rPr>
            <w:noProof/>
            <w:rPrChange w:id="715" w:author="Author">
              <w:rPr>
                <w:rStyle w:val="Hyperlink"/>
                <w:noProof/>
              </w:rPr>
            </w:rPrChange>
          </w:rPr>
          <w:delText>3.5.9.</w:delText>
        </w:r>
        <w:r w:rsidDel="007B066D">
          <w:rPr>
            <w:rFonts w:asciiTheme="minorHAnsi" w:eastAsiaTheme="minorEastAsia" w:hAnsiTheme="minorHAnsi" w:cstheme="minorBidi"/>
            <w:b w:val="0"/>
            <w:noProof/>
            <w:sz w:val="22"/>
            <w:szCs w:val="22"/>
          </w:rPr>
          <w:tab/>
        </w:r>
        <w:r w:rsidRPr="007B066D" w:rsidDel="007B066D">
          <w:rPr>
            <w:noProof/>
            <w:rPrChange w:id="716" w:author="Author">
              <w:rPr>
                <w:rStyle w:val="Hyperlink"/>
                <w:noProof/>
              </w:rPr>
            </w:rPrChange>
          </w:rPr>
          <w:delText>#409.831 – SDEC Resource</w:delText>
        </w:r>
        <w:r w:rsidDel="007B066D">
          <w:rPr>
            <w:noProof/>
            <w:webHidden/>
          </w:rPr>
          <w:tab/>
          <w:delText>62</w:delText>
        </w:r>
      </w:del>
    </w:p>
    <w:p w14:paraId="7987D5C9" w14:textId="77777777" w:rsidR="00A5578C" w:rsidDel="007B066D" w:rsidRDefault="00A5578C">
      <w:pPr>
        <w:pStyle w:val="TOC3"/>
        <w:rPr>
          <w:del w:id="717" w:author="Author"/>
          <w:rFonts w:asciiTheme="minorHAnsi" w:eastAsiaTheme="minorEastAsia" w:hAnsiTheme="minorHAnsi" w:cstheme="minorBidi"/>
          <w:b w:val="0"/>
          <w:noProof/>
          <w:sz w:val="22"/>
          <w:szCs w:val="22"/>
        </w:rPr>
      </w:pPr>
      <w:del w:id="718" w:author="Author">
        <w:r w:rsidRPr="007B066D" w:rsidDel="007B066D">
          <w:rPr>
            <w:noProof/>
            <w:rPrChange w:id="719" w:author="Author">
              <w:rPr>
                <w:rStyle w:val="Hyperlink"/>
                <w:noProof/>
              </w:rPr>
            </w:rPrChange>
          </w:rPr>
          <w:delText>3.5.10.</w:delText>
        </w:r>
        <w:r w:rsidDel="007B066D">
          <w:rPr>
            <w:rFonts w:asciiTheme="minorHAnsi" w:eastAsiaTheme="minorEastAsia" w:hAnsiTheme="minorHAnsi" w:cstheme="minorBidi"/>
            <w:b w:val="0"/>
            <w:noProof/>
            <w:sz w:val="22"/>
            <w:szCs w:val="22"/>
          </w:rPr>
          <w:tab/>
        </w:r>
        <w:r w:rsidRPr="007B066D" w:rsidDel="007B066D">
          <w:rPr>
            <w:noProof/>
            <w:rPrChange w:id="720" w:author="Author">
              <w:rPr>
                <w:rStyle w:val="Hyperlink"/>
                <w:noProof/>
              </w:rPr>
            </w:rPrChange>
          </w:rPr>
          <w:delText>#409.832 – SDEC Resource Group</w:delText>
        </w:r>
        <w:r w:rsidDel="007B066D">
          <w:rPr>
            <w:noProof/>
            <w:webHidden/>
          </w:rPr>
          <w:tab/>
          <w:delText>64</w:delText>
        </w:r>
      </w:del>
    </w:p>
    <w:p w14:paraId="6B216878" w14:textId="77777777" w:rsidR="00A5578C" w:rsidDel="007B066D" w:rsidRDefault="00A5578C">
      <w:pPr>
        <w:pStyle w:val="TOC3"/>
        <w:rPr>
          <w:del w:id="721" w:author="Author"/>
          <w:rFonts w:asciiTheme="minorHAnsi" w:eastAsiaTheme="minorEastAsia" w:hAnsiTheme="minorHAnsi" w:cstheme="minorBidi"/>
          <w:b w:val="0"/>
          <w:noProof/>
          <w:sz w:val="22"/>
          <w:szCs w:val="22"/>
        </w:rPr>
      </w:pPr>
      <w:del w:id="722" w:author="Author">
        <w:r w:rsidRPr="007B066D" w:rsidDel="007B066D">
          <w:rPr>
            <w:noProof/>
            <w:rPrChange w:id="723" w:author="Author">
              <w:rPr>
                <w:rStyle w:val="Hyperlink"/>
                <w:noProof/>
              </w:rPr>
            </w:rPrChange>
          </w:rPr>
          <w:delText>3.5.11.</w:delText>
        </w:r>
        <w:r w:rsidDel="007B066D">
          <w:rPr>
            <w:rFonts w:asciiTheme="minorHAnsi" w:eastAsiaTheme="minorEastAsia" w:hAnsiTheme="minorHAnsi" w:cstheme="minorBidi"/>
            <w:b w:val="0"/>
            <w:noProof/>
            <w:sz w:val="22"/>
            <w:szCs w:val="22"/>
          </w:rPr>
          <w:tab/>
        </w:r>
        <w:r w:rsidRPr="007B066D" w:rsidDel="007B066D">
          <w:rPr>
            <w:noProof/>
            <w:rPrChange w:id="724" w:author="Author">
              <w:rPr>
                <w:rStyle w:val="Hyperlink"/>
                <w:noProof/>
              </w:rPr>
            </w:rPrChange>
          </w:rPr>
          <w:delText>#409.833 – SDEC Resource User</w:delText>
        </w:r>
        <w:r w:rsidDel="007B066D">
          <w:rPr>
            <w:noProof/>
            <w:webHidden/>
          </w:rPr>
          <w:tab/>
          <w:delText>65</w:delText>
        </w:r>
      </w:del>
    </w:p>
    <w:p w14:paraId="7BB1A586" w14:textId="77777777" w:rsidR="00A5578C" w:rsidDel="007B066D" w:rsidRDefault="00A5578C">
      <w:pPr>
        <w:pStyle w:val="TOC3"/>
        <w:rPr>
          <w:del w:id="725" w:author="Author"/>
          <w:rFonts w:asciiTheme="minorHAnsi" w:eastAsiaTheme="minorEastAsia" w:hAnsiTheme="minorHAnsi" w:cstheme="minorBidi"/>
          <w:b w:val="0"/>
          <w:noProof/>
          <w:sz w:val="22"/>
          <w:szCs w:val="22"/>
        </w:rPr>
      </w:pPr>
      <w:del w:id="726" w:author="Author">
        <w:r w:rsidRPr="007B066D" w:rsidDel="007B066D">
          <w:rPr>
            <w:noProof/>
            <w:rPrChange w:id="727" w:author="Author">
              <w:rPr>
                <w:rStyle w:val="Hyperlink"/>
                <w:noProof/>
              </w:rPr>
            </w:rPrChange>
          </w:rPr>
          <w:delText>3.5.12.</w:delText>
        </w:r>
        <w:r w:rsidDel="007B066D">
          <w:rPr>
            <w:rFonts w:asciiTheme="minorHAnsi" w:eastAsiaTheme="minorEastAsia" w:hAnsiTheme="minorHAnsi" w:cstheme="minorBidi"/>
            <w:b w:val="0"/>
            <w:noProof/>
            <w:sz w:val="22"/>
            <w:szCs w:val="22"/>
          </w:rPr>
          <w:tab/>
        </w:r>
        <w:r w:rsidRPr="007B066D" w:rsidDel="007B066D">
          <w:rPr>
            <w:noProof/>
            <w:rPrChange w:id="728" w:author="Author">
              <w:rPr>
                <w:rStyle w:val="Hyperlink"/>
                <w:noProof/>
              </w:rPr>
            </w:rPrChange>
          </w:rPr>
          <w:delText>#409.834 – SDEC Additional Resource</w:delText>
        </w:r>
        <w:r w:rsidDel="007B066D">
          <w:rPr>
            <w:noProof/>
            <w:webHidden/>
          </w:rPr>
          <w:tab/>
          <w:delText>66</w:delText>
        </w:r>
      </w:del>
    </w:p>
    <w:p w14:paraId="6927EF1A" w14:textId="77777777" w:rsidR="00A5578C" w:rsidDel="007B066D" w:rsidRDefault="00A5578C">
      <w:pPr>
        <w:pStyle w:val="TOC3"/>
        <w:rPr>
          <w:del w:id="729" w:author="Author"/>
          <w:rFonts w:asciiTheme="minorHAnsi" w:eastAsiaTheme="minorEastAsia" w:hAnsiTheme="minorHAnsi" w:cstheme="minorBidi"/>
          <w:b w:val="0"/>
          <w:noProof/>
          <w:sz w:val="22"/>
          <w:szCs w:val="22"/>
        </w:rPr>
      </w:pPr>
      <w:del w:id="730" w:author="Author">
        <w:r w:rsidRPr="007B066D" w:rsidDel="007B066D">
          <w:rPr>
            <w:noProof/>
            <w:rPrChange w:id="731" w:author="Author">
              <w:rPr>
                <w:rStyle w:val="Hyperlink"/>
                <w:noProof/>
              </w:rPr>
            </w:rPrChange>
          </w:rPr>
          <w:delText>3.5.13.</w:delText>
        </w:r>
        <w:r w:rsidDel="007B066D">
          <w:rPr>
            <w:rFonts w:asciiTheme="minorHAnsi" w:eastAsiaTheme="minorEastAsia" w:hAnsiTheme="minorHAnsi" w:cstheme="minorBidi"/>
            <w:b w:val="0"/>
            <w:noProof/>
            <w:sz w:val="22"/>
            <w:szCs w:val="22"/>
          </w:rPr>
          <w:tab/>
        </w:r>
        <w:r w:rsidRPr="007B066D" w:rsidDel="007B066D">
          <w:rPr>
            <w:noProof/>
            <w:rPrChange w:id="732" w:author="Author">
              <w:rPr>
                <w:rStyle w:val="Hyperlink"/>
                <w:noProof/>
              </w:rPr>
            </w:rPrChange>
          </w:rPr>
          <w:delText>#409.84 – SDEC Appointment</w:delText>
        </w:r>
        <w:r w:rsidDel="007B066D">
          <w:rPr>
            <w:noProof/>
            <w:webHidden/>
          </w:rPr>
          <w:tab/>
          <w:delText>66</w:delText>
        </w:r>
      </w:del>
    </w:p>
    <w:p w14:paraId="3C0CA82A" w14:textId="77777777" w:rsidR="00A5578C" w:rsidDel="007B066D" w:rsidRDefault="00A5578C">
      <w:pPr>
        <w:pStyle w:val="TOC3"/>
        <w:rPr>
          <w:del w:id="733" w:author="Author"/>
          <w:rFonts w:asciiTheme="minorHAnsi" w:eastAsiaTheme="minorEastAsia" w:hAnsiTheme="minorHAnsi" w:cstheme="minorBidi"/>
          <w:b w:val="0"/>
          <w:noProof/>
          <w:sz w:val="22"/>
          <w:szCs w:val="22"/>
        </w:rPr>
      </w:pPr>
      <w:del w:id="734" w:author="Author">
        <w:r w:rsidRPr="007B066D" w:rsidDel="007B066D">
          <w:rPr>
            <w:noProof/>
            <w:rPrChange w:id="735" w:author="Author">
              <w:rPr>
                <w:rStyle w:val="Hyperlink"/>
                <w:noProof/>
              </w:rPr>
            </w:rPrChange>
          </w:rPr>
          <w:delText>3.5.14.</w:delText>
        </w:r>
        <w:r w:rsidDel="007B066D">
          <w:rPr>
            <w:rFonts w:asciiTheme="minorHAnsi" w:eastAsiaTheme="minorEastAsia" w:hAnsiTheme="minorHAnsi" w:cstheme="minorBidi"/>
            <w:b w:val="0"/>
            <w:noProof/>
            <w:sz w:val="22"/>
            <w:szCs w:val="22"/>
          </w:rPr>
          <w:tab/>
        </w:r>
        <w:r w:rsidRPr="007B066D" w:rsidDel="007B066D">
          <w:rPr>
            <w:noProof/>
            <w:rPrChange w:id="736" w:author="Author">
              <w:rPr>
                <w:rStyle w:val="Hyperlink"/>
                <w:noProof/>
              </w:rPr>
            </w:rPrChange>
          </w:rPr>
          <w:delText>#409.845 – SDEC Preferences and Special Needs</w:delText>
        </w:r>
        <w:r w:rsidDel="007B066D">
          <w:rPr>
            <w:noProof/>
            <w:webHidden/>
          </w:rPr>
          <w:tab/>
          <w:delText>68</w:delText>
        </w:r>
      </w:del>
    </w:p>
    <w:p w14:paraId="4C9C266E" w14:textId="77777777" w:rsidR="00A5578C" w:rsidDel="007B066D" w:rsidRDefault="00A5578C">
      <w:pPr>
        <w:pStyle w:val="TOC3"/>
        <w:rPr>
          <w:del w:id="737" w:author="Author"/>
          <w:rFonts w:asciiTheme="minorHAnsi" w:eastAsiaTheme="minorEastAsia" w:hAnsiTheme="minorHAnsi" w:cstheme="minorBidi"/>
          <w:b w:val="0"/>
          <w:noProof/>
          <w:sz w:val="22"/>
          <w:szCs w:val="22"/>
        </w:rPr>
      </w:pPr>
      <w:del w:id="738" w:author="Author">
        <w:r w:rsidRPr="007B066D" w:rsidDel="007B066D">
          <w:rPr>
            <w:noProof/>
            <w:rPrChange w:id="739" w:author="Author">
              <w:rPr>
                <w:rStyle w:val="Hyperlink"/>
                <w:noProof/>
              </w:rPr>
            </w:rPrChange>
          </w:rPr>
          <w:delText>3.5.15.</w:delText>
        </w:r>
        <w:r w:rsidDel="007B066D">
          <w:rPr>
            <w:rFonts w:asciiTheme="minorHAnsi" w:eastAsiaTheme="minorEastAsia" w:hAnsiTheme="minorHAnsi" w:cstheme="minorBidi"/>
            <w:b w:val="0"/>
            <w:noProof/>
            <w:sz w:val="22"/>
            <w:szCs w:val="22"/>
          </w:rPr>
          <w:tab/>
        </w:r>
        <w:r w:rsidRPr="007B066D" w:rsidDel="007B066D">
          <w:rPr>
            <w:noProof/>
            <w:rPrChange w:id="740" w:author="Author">
              <w:rPr>
                <w:rStyle w:val="Hyperlink"/>
                <w:noProof/>
              </w:rPr>
            </w:rPrChange>
          </w:rPr>
          <w:delText>#409.85 – SDEC APPT Request</w:delText>
        </w:r>
        <w:r w:rsidDel="007B066D">
          <w:rPr>
            <w:noProof/>
            <w:webHidden/>
          </w:rPr>
          <w:tab/>
          <w:delText>68</w:delText>
        </w:r>
      </w:del>
    </w:p>
    <w:p w14:paraId="1D7B1544" w14:textId="77777777" w:rsidR="00A5578C" w:rsidDel="007B066D" w:rsidRDefault="00A5578C">
      <w:pPr>
        <w:pStyle w:val="TOC3"/>
        <w:rPr>
          <w:del w:id="741" w:author="Author"/>
          <w:rFonts w:asciiTheme="minorHAnsi" w:eastAsiaTheme="minorEastAsia" w:hAnsiTheme="minorHAnsi" w:cstheme="minorBidi"/>
          <w:b w:val="0"/>
          <w:noProof/>
          <w:sz w:val="22"/>
          <w:szCs w:val="22"/>
        </w:rPr>
      </w:pPr>
      <w:del w:id="742" w:author="Author">
        <w:r w:rsidRPr="007B066D" w:rsidDel="007B066D">
          <w:rPr>
            <w:noProof/>
            <w:rPrChange w:id="743" w:author="Author">
              <w:rPr>
                <w:rStyle w:val="Hyperlink"/>
                <w:noProof/>
              </w:rPr>
            </w:rPrChange>
          </w:rPr>
          <w:delText>3.5.16.</w:delText>
        </w:r>
        <w:r w:rsidDel="007B066D">
          <w:rPr>
            <w:rFonts w:asciiTheme="minorHAnsi" w:eastAsiaTheme="minorEastAsia" w:hAnsiTheme="minorHAnsi" w:cstheme="minorBidi"/>
            <w:b w:val="0"/>
            <w:noProof/>
            <w:sz w:val="22"/>
            <w:szCs w:val="22"/>
          </w:rPr>
          <w:tab/>
        </w:r>
        <w:r w:rsidRPr="007B066D" w:rsidDel="007B066D">
          <w:rPr>
            <w:noProof/>
            <w:rPrChange w:id="744" w:author="Author">
              <w:rPr>
                <w:rStyle w:val="Hyperlink"/>
                <w:noProof/>
              </w:rPr>
            </w:rPrChange>
          </w:rPr>
          <w:delText>#409.3 – SD Wait List</w:delText>
        </w:r>
        <w:r w:rsidDel="007B066D">
          <w:rPr>
            <w:noProof/>
            <w:webHidden/>
          </w:rPr>
          <w:tab/>
          <w:delText>75</w:delText>
        </w:r>
      </w:del>
    </w:p>
    <w:p w14:paraId="15EB9A3D" w14:textId="77777777" w:rsidR="00A5578C" w:rsidDel="007B066D" w:rsidRDefault="00A5578C">
      <w:pPr>
        <w:pStyle w:val="TOC2"/>
        <w:rPr>
          <w:del w:id="745" w:author="Author"/>
          <w:rFonts w:asciiTheme="minorHAnsi" w:eastAsiaTheme="minorEastAsia" w:hAnsiTheme="minorHAnsi" w:cstheme="minorBidi"/>
          <w:b w:val="0"/>
          <w:noProof/>
          <w:sz w:val="22"/>
          <w:szCs w:val="22"/>
        </w:rPr>
      </w:pPr>
      <w:del w:id="746" w:author="Author">
        <w:r w:rsidRPr="007B066D" w:rsidDel="007B066D">
          <w:rPr>
            <w:noProof/>
            <w:rPrChange w:id="747" w:author="Author">
              <w:rPr>
                <w:rStyle w:val="Hyperlink"/>
                <w:noProof/>
              </w:rPr>
            </w:rPrChange>
          </w:rPr>
          <w:delText>3.6.</w:delText>
        </w:r>
        <w:r w:rsidDel="007B066D">
          <w:rPr>
            <w:rFonts w:asciiTheme="minorHAnsi" w:eastAsiaTheme="minorEastAsia" w:hAnsiTheme="minorHAnsi" w:cstheme="minorBidi"/>
            <w:b w:val="0"/>
            <w:noProof/>
            <w:sz w:val="22"/>
            <w:szCs w:val="22"/>
          </w:rPr>
          <w:tab/>
        </w:r>
        <w:r w:rsidRPr="007B066D" w:rsidDel="007B066D">
          <w:rPr>
            <w:noProof/>
            <w:rPrChange w:id="748" w:author="Author">
              <w:rPr>
                <w:rStyle w:val="Hyperlink"/>
                <w:noProof/>
              </w:rPr>
            </w:rPrChange>
          </w:rPr>
          <w:delText>Table File</w:delText>
        </w:r>
        <w:r w:rsidDel="007B066D">
          <w:rPr>
            <w:noProof/>
            <w:webHidden/>
          </w:rPr>
          <w:tab/>
          <w:delText>76</w:delText>
        </w:r>
      </w:del>
    </w:p>
    <w:p w14:paraId="0A88C30C" w14:textId="77777777" w:rsidR="00A5578C" w:rsidDel="007B066D" w:rsidRDefault="00A5578C">
      <w:pPr>
        <w:pStyle w:val="TOC3"/>
        <w:rPr>
          <w:del w:id="749" w:author="Author"/>
          <w:rFonts w:asciiTheme="minorHAnsi" w:eastAsiaTheme="minorEastAsia" w:hAnsiTheme="minorHAnsi" w:cstheme="minorBidi"/>
          <w:b w:val="0"/>
          <w:noProof/>
          <w:sz w:val="22"/>
          <w:szCs w:val="22"/>
        </w:rPr>
      </w:pPr>
      <w:del w:id="750" w:author="Author">
        <w:r w:rsidRPr="007B066D" w:rsidDel="007B066D">
          <w:rPr>
            <w:noProof/>
            <w:rPrChange w:id="751" w:author="Author">
              <w:rPr>
                <w:rStyle w:val="Hyperlink"/>
                <w:noProof/>
              </w:rPr>
            </w:rPrChange>
          </w:rPr>
          <w:delText>3.6.1.</w:delText>
        </w:r>
        <w:r w:rsidDel="007B066D">
          <w:rPr>
            <w:rFonts w:asciiTheme="minorHAnsi" w:eastAsiaTheme="minorEastAsia" w:hAnsiTheme="minorHAnsi" w:cstheme="minorBidi"/>
            <w:b w:val="0"/>
            <w:noProof/>
            <w:sz w:val="22"/>
            <w:szCs w:val="22"/>
          </w:rPr>
          <w:tab/>
        </w:r>
        <w:r w:rsidRPr="007B066D" w:rsidDel="007B066D">
          <w:rPr>
            <w:noProof/>
            <w:rPrChange w:id="752" w:author="Author">
              <w:rPr>
                <w:rStyle w:val="Hyperlink"/>
                <w:noProof/>
              </w:rPr>
            </w:rPrChange>
          </w:rPr>
          <w:delText>#403.5 – RECALL REMINDERS FILE</w:delText>
        </w:r>
        <w:r w:rsidDel="007B066D">
          <w:rPr>
            <w:noProof/>
            <w:webHidden/>
          </w:rPr>
          <w:tab/>
          <w:delText>76</w:delText>
        </w:r>
      </w:del>
    </w:p>
    <w:p w14:paraId="3BAF4F45" w14:textId="77777777" w:rsidR="00A5578C" w:rsidDel="007B066D" w:rsidRDefault="00A5578C">
      <w:pPr>
        <w:pStyle w:val="TOC3"/>
        <w:rPr>
          <w:del w:id="753" w:author="Author"/>
          <w:rFonts w:asciiTheme="minorHAnsi" w:eastAsiaTheme="minorEastAsia" w:hAnsiTheme="minorHAnsi" w:cstheme="minorBidi"/>
          <w:b w:val="0"/>
          <w:noProof/>
          <w:sz w:val="22"/>
          <w:szCs w:val="22"/>
        </w:rPr>
      </w:pPr>
      <w:del w:id="754" w:author="Author">
        <w:r w:rsidRPr="007B066D" w:rsidDel="007B066D">
          <w:rPr>
            <w:noProof/>
            <w:rPrChange w:id="755" w:author="Author">
              <w:rPr>
                <w:rStyle w:val="Hyperlink"/>
                <w:noProof/>
              </w:rPr>
            </w:rPrChange>
          </w:rPr>
          <w:delText>3.6.2.</w:delText>
        </w:r>
        <w:r w:rsidDel="007B066D">
          <w:rPr>
            <w:rFonts w:asciiTheme="minorHAnsi" w:eastAsiaTheme="minorEastAsia" w:hAnsiTheme="minorHAnsi" w:cstheme="minorBidi"/>
            <w:b w:val="0"/>
            <w:noProof/>
            <w:sz w:val="22"/>
            <w:szCs w:val="22"/>
          </w:rPr>
          <w:tab/>
        </w:r>
        <w:r w:rsidRPr="007B066D" w:rsidDel="007B066D">
          <w:rPr>
            <w:noProof/>
            <w:rPrChange w:id="756" w:author="Author">
              <w:rPr>
                <w:rStyle w:val="Hyperlink"/>
                <w:noProof/>
              </w:rPr>
            </w:rPrChange>
          </w:rPr>
          <w:delText>#403.56 – RECALL REMINDERS REMOVED</w:delText>
        </w:r>
        <w:r w:rsidDel="007B066D">
          <w:rPr>
            <w:noProof/>
            <w:webHidden/>
          </w:rPr>
          <w:tab/>
          <w:delText>83</w:delText>
        </w:r>
      </w:del>
    </w:p>
    <w:p w14:paraId="4F80CE7A" w14:textId="77777777" w:rsidR="00A5578C" w:rsidDel="007B066D" w:rsidRDefault="00A5578C">
      <w:pPr>
        <w:pStyle w:val="TOC3"/>
        <w:rPr>
          <w:del w:id="757" w:author="Author"/>
          <w:rFonts w:asciiTheme="minorHAnsi" w:eastAsiaTheme="minorEastAsia" w:hAnsiTheme="minorHAnsi" w:cstheme="minorBidi"/>
          <w:b w:val="0"/>
          <w:noProof/>
          <w:sz w:val="22"/>
          <w:szCs w:val="22"/>
        </w:rPr>
      </w:pPr>
      <w:del w:id="758" w:author="Author">
        <w:r w:rsidRPr="007B066D" w:rsidDel="007B066D">
          <w:rPr>
            <w:noProof/>
            <w:rPrChange w:id="759" w:author="Author">
              <w:rPr>
                <w:rStyle w:val="Hyperlink"/>
                <w:noProof/>
              </w:rPr>
            </w:rPrChange>
          </w:rPr>
          <w:delText>3.6.3.</w:delText>
        </w:r>
        <w:r w:rsidDel="007B066D">
          <w:rPr>
            <w:rFonts w:asciiTheme="minorHAnsi" w:eastAsiaTheme="minorEastAsia" w:hAnsiTheme="minorHAnsi" w:cstheme="minorBidi"/>
            <w:b w:val="0"/>
            <w:noProof/>
            <w:sz w:val="22"/>
            <w:szCs w:val="22"/>
          </w:rPr>
          <w:tab/>
        </w:r>
        <w:r w:rsidRPr="007B066D" w:rsidDel="007B066D">
          <w:rPr>
            <w:noProof/>
            <w:rPrChange w:id="760" w:author="Author">
              <w:rPr>
                <w:rStyle w:val="Hyperlink"/>
                <w:noProof/>
              </w:rPr>
            </w:rPrChange>
          </w:rPr>
          <w:delText>#409.3 – SD WAIT LIST</w:delText>
        </w:r>
        <w:r w:rsidDel="007B066D">
          <w:rPr>
            <w:noProof/>
            <w:webHidden/>
          </w:rPr>
          <w:tab/>
          <w:delText>89</w:delText>
        </w:r>
      </w:del>
    </w:p>
    <w:p w14:paraId="1B7DF1F1" w14:textId="77777777" w:rsidR="00A5578C" w:rsidDel="007B066D" w:rsidRDefault="00A5578C">
      <w:pPr>
        <w:pStyle w:val="TOC3"/>
        <w:rPr>
          <w:del w:id="761" w:author="Author"/>
          <w:rFonts w:asciiTheme="minorHAnsi" w:eastAsiaTheme="minorEastAsia" w:hAnsiTheme="minorHAnsi" w:cstheme="minorBidi"/>
          <w:b w:val="0"/>
          <w:noProof/>
          <w:sz w:val="22"/>
          <w:szCs w:val="22"/>
        </w:rPr>
      </w:pPr>
      <w:del w:id="762" w:author="Author">
        <w:r w:rsidRPr="007B066D" w:rsidDel="007B066D">
          <w:rPr>
            <w:noProof/>
            <w:rPrChange w:id="763" w:author="Author">
              <w:rPr>
                <w:rStyle w:val="Hyperlink"/>
                <w:noProof/>
              </w:rPr>
            </w:rPrChange>
          </w:rPr>
          <w:delText>3.6.4.</w:delText>
        </w:r>
        <w:r w:rsidDel="007B066D">
          <w:rPr>
            <w:rFonts w:asciiTheme="minorHAnsi" w:eastAsiaTheme="minorEastAsia" w:hAnsiTheme="minorHAnsi" w:cstheme="minorBidi"/>
            <w:b w:val="0"/>
            <w:noProof/>
            <w:sz w:val="22"/>
            <w:szCs w:val="22"/>
          </w:rPr>
          <w:tab/>
        </w:r>
        <w:r w:rsidRPr="007B066D" w:rsidDel="007B066D">
          <w:rPr>
            <w:noProof/>
            <w:rPrChange w:id="764" w:author="Author">
              <w:rPr>
                <w:rStyle w:val="Hyperlink"/>
                <w:noProof/>
              </w:rPr>
            </w:rPrChange>
          </w:rPr>
          <w:delText>#403.5 – RECALL REMINDERS</w:delText>
        </w:r>
        <w:r w:rsidDel="007B066D">
          <w:rPr>
            <w:noProof/>
            <w:webHidden/>
          </w:rPr>
          <w:tab/>
          <w:delText>113</w:delText>
        </w:r>
      </w:del>
    </w:p>
    <w:p w14:paraId="49B7794D" w14:textId="77777777" w:rsidR="00A5578C" w:rsidDel="007B066D" w:rsidRDefault="00A5578C">
      <w:pPr>
        <w:pStyle w:val="TOC3"/>
        <w:rPr>
          <w:del w:id="765" w:author="Author"/>
          <w:rFonts w:asciiTheme="minorHAnsi" w:eastAsiaTheme="minorEastAsia" w:hAnsiTheme="minorHAnsi" w:cstheme="minorBidi"/>
          <w:b w:val="0"/>
          <w:noProof/>
          <w:sz w:val="22"/>
          <w:szCs w:val="22"/>
        </w:rPr>
      </w:pPr>
      <w:del w:id="766" w:author="Author">
        <w:r w:rsidRPr="007B066D" w:rsidDel="007B066D">
          <w:rPr>
            <w:noProof/>
            <w:rPrChange w:id="767" w:author="Author">
              <w:rPr>
                <w:rStyle w:val="Hyperlink"/>
                <w:noProof/>
              </w:rPr>
            </w:rPrChange>
          </w:rPr>
          <w:delText>3.6.5.</w:delText>
        </w:r>
        <w:r w:rsidDel="007B066D">
          <w:rPr>
            <w:rFonts w:asciiTheme="minorHAnsi" w:eastAsiaTheme="minorEastAsia" w:hAnsiTheme="minorHAnsi" w:cstheme="minorBidi"/>
            <w:b w:val="0"/>
            <w:noProof/>
            <w:sz w:val="22"/>
            <w:szCs w:val="22"/>
          </w:rPr>
          <w:tab/>
        </w:r>
        <w:r w:rsidRPr="007B066D" w:rsidDel="007B066D">
          <w:rPr>
            <w:noProof/>
            <w:rPrChange w:id="768" w:author="Author">
              <w:rPr>
                <w:rStyle w:val="Hyperlink"/>
                <w:noProof/>
              </w:rPr>
            </w:rPrChange>
          </w:rPr>
          <w:delText>#403.56 – RECALL REMINDERS REMOVED</w:delText>
        </w:r>
        <w:r w:rsidDel="007B066D">
          <w:rPr>
            <w:noProof/>
            <w:webHidden/>
          </w:rPr>
          <w:tab/>
          <w:delText>119</w:delText>
        </w:r>
      </w:del>
    </w:p>
    <w:p w14:paraId="1EB55524" w14:textId="77777777" w:rsidR="00A5578C" w:rsidDel="007B066D" w:rsidRDefault="00A5578C">
      <w:pPr>
        <w:pStyle w:val="TOC3"/>
        <w:rPr>
          <w:del w:id="769" w:author="Author"/>
          <w:rFonts w:asciiTheme="minorHAnsi" w:eastAsiaTheme="minorEastAsia" w:hAnsiTheme="minorHAnsi" w:cstheme="minorBidi"/>
          <w:b w:val="0"/>
          <w:noProof/>
          <w:sz w:val="22"/>
          <w:szCs w:val="22"/>
        </w:rPr>
      </w:pPr>
      <w:del w:id="770" w:author="Author">
        <w:r w:rsidRPr="007B066D" w:rsidDel="007B066D">
          <w:rPr>
            <w:noProof/>
            <w:rPrChange w:id="771" w:author="Author">
              <w:rPr>
                <w:rStyle w:val="Hyperlink"/>
                <w:noProof/>
              </w:rPr>
            </w:rPrChange>
          </w:rPr>
          <w:delText>3.6.6.</w:delText>
        </w:r>
        <w:r w:rsidDel="007B066D">
          <w:rPr>
            <w:rFonts w:asciiTheme="minorHAnsi" w:eastAsiaTheme="minorEastAsia" w:hAnsiTheme="minorHAnsi" w:cstheme="minorBidi"/>
            <w:b w:val="0"/>
            <w:noProof/>
            <w:sz w:val="22"/>
            <w:szCs w:val="22"/>
          </w:rPr>
          <w:tab/>
        </w:r>
        <w:r w:rsidRPr="007B066D" w:rsidDel="007B066D">
          <w:rPr>
            <w:noProof/>
            <w:rPrChange w:id="772" w:author="Author">
              <w:rPr>
                <w:rStyle w:val="Hyperlink"/>
                <w:noProof/>
              </w:rPr>
            </w:rPrChange>
          </w:rPr>
          <w:delText>#409.81 – SDEC APPLICATION FILE</w:delText>
        </w:r>
        <w:r w:rsidDel="007B066D">
          <w:rPr>
            <w:noProof/>
            <w:webHidden/>
          </w:rPr>
          <w:tab/>
          <w:delText>125</w:delText>
        </w:r>
      </w:del>
    </w:p>
    <w:p w14:paraId="2D901B93" w14:textId="77777777" w:rsidR="00A5578C" w:rsidDel="007B066D" w:rsidRDefault="00A5578C">
      <w:pPr>
        <w:pStyle w:val="TOC3"/>
        <w:rPr>
          <w:del w:id="773" w:author="Author"/>
          <w:rFonts w:asciiTheme="minorHAnsi" w:eastAsiaTheme="minorEastAsia" w:hAnsiTheme="minorHAnsi" w:cstheme="minorBidi"/>
          <w:b w:val="0"/>
          <w:noProof/>
          <w:sz w:val="22"/>
          <w:szCs w:val="22"/>
        </w:rPr>
      </w:pPr>
      <w:del w:id="774" w:author="Author">
        <w:r w:rsidRPr="007B066D" w:rsidDel="007B066D">
          <w:rPr>
            <w:noProof/>
            <w:rPrChange w:id="775" w:author="Author">
              <w:rPr>
                <w:rStyle w:val="Hyperlink"/>
                <w:noProof/>
              </w:rPr>
            </w:rPrChange>
          </w:rPr>
          <w:delText>3.6.7.</w:delText>
        </w:r>
        <w:r w:rsidDel="007B066D">
          <w:rPr>
            <w:rFonts w:asciiTheme="minorHAnsi" w:eastAsiaTheme="minorEastAsia" w:hAnsiTheme="minorHAnsi" w:cstheme="minorBidi"/>
            <w:b w:val="0"/>
            <w:noProof/>
            <w:sz w:val="22"/>
            <w:szCs w:val="22"/>
          </w:rPr>
          <w:tab/>
        </w:r>
        <w:r w:rsidRPr="007B066D" w:rsidDel="007B066D">
          <w:rPr>
            <w:noProof/>
            <w:rPrChange w:id="776" w:author="Author">
              <w:rPr>
                <w:rStyle w:val="Hyperlink"/>
                <w:noProof/>
              </w:rPr>
            </w:rPrChange>
          </w:rPr>
          <w:delText>#409.822 – SDEC ACCESS GROUP</w:delText>
        </w:r>
        <w:r w:rsidDel="007B066D">
          <w:rPr>
            <w:noProof/>
            <w:webHidden/>
          </w:rPr>
          <w:tab/>
          <w:delText>126</w:delText>
        </w:r>
      </w:del>
    </w:p>
    <w:p w14:paraId="0C7E938C" w14:textId="77777777" w:rsidR="00A5578C" w:rsidDel="007B066D" w:rsidRDefault="00A5578C">
      <w:pPr>
        <w:pStyle w:val="TOC3"/>
        <w:rPr>
          <w:del w:id="777" w:author="Author"/>
          <w:rFonts w:asciiTheme="minorHAnsi" w:eastAsiaTheme="minorEastAsia" w:hAnsiTheme="minorHAnsi" w:cstheme="minorBidi"/>
          <w:b w:val="0"/>
          <w:noProof/>
          <w:sz w:val="22"/>
          <w:szCs w:val="22"/>
        </w:rPr>
      </w:pPr>
      <w:del w:id="778" w:author="Author">
        <w:r w:rsidRPr="007B066D" w:rsidDel="007B066D">
          <w:rPr>
            <w:noProof/>
            <w:rPrChange w:id="779" w:author="Author">
              <w:rPr>
                <w:rStyle w:val="Hyperlink"/>
                <w:noProof/>
              </w:rPr>
            </w:rPrChange>
          </w:rPr>
          <w:delText>3.6.8.</w:delText>
        </w:r>
        <w:r w:rsidDel="007B066D">
          <w:rPr>
            <w:rFonts w:asciiTheme="minorHAnsi" w:eastAsiaTheme="minorEastAsia" w:hAnsiTheme="minorHAnsi" w:cstheme="minorBidi"/>
            <w:b w:val="0"/>
            <w:noProof/>
            <w:sz w:val="22"/>
            <w:szCs w:val="22"/>
          </w:rPr>
          <w:tab/>
        </w:r>
        <w:r w:rsidRPr="007B066D" w:rsidDel="007B066D">
          <w:rPr>
            <w:noProof/>
            <w:rPrChange w:id="780" w:author="Author">
              <w:rPr>
                <w:rStyle w:val="Hyperlink"/>
                <w:noProof/>
              </w:rPr>
            </w:rPrChange>
          </w:rPr>
          <w:delText>#409.823 – SDEC ACCESS TYPE</w:delText>
        </w:r>
        <w:r w:rsidDel="007B066D">
          <w:rPr>
            <w:noProof/>
            <w:webHidden/>
          </w:rPr>
          <w:tab/>
          <w:delText>128</w:delText>
        </w:r>
      </w:del>
    </w:p>
    <w:p w14:paraId="6EEF1DB9" w14:textId="77777777" w:rsidR="00A5578C" w:rsidDel="007B066D" w:rsidRDefault="00A5578C">
      <w:pPr>
        <w:pStyle w:val="TOC3"/>
        <w:rPr>
          <w:del w:id="781" w:author="Author"/>
          <w:rFonts w:asciiTheme="minorHAnsi" w:eastAsiaTheme="minorEastAsia" w:hAnsiTheme="minorHAnsi" w:cstheme="minorBidi"/>
          <w:b w:val="0"/>
          <w:noProof/>
          <w:sz w:val="22"/>
          <w:szCs w:val="22"/>
        </w:rPr>
      </w:pPr>
      <w:del w:id="782" w:author="Author">
        <w:r w:rsidRPr="007B066D" w:rsidDel="007B066D">
          <w:rPr>
            <w:noProof/>
            <w:rPrChange w:id="783" w:author="Author">
              <w:rPr>
                <w:rStyle w:val="Hyperlink"/>
                <w:noProof/>
              </w:rPr>
            </w:rPrChange>
          </w:rPr>
          <w:delText>3.6.9.</w:delText>
        </w:r>
        <w:r w:rsidDel="007B066D">
          <w:rPr>
            <w:rFonts w:asciiTheme="minorHAnsi" w:eastAsiaTheme="minorEastAsia" w:hAnsiTheme="minorHAnsi" w:cstheme="minorBidi"/>
            <w:b w:val="0"/>
            <w:noProof/>
            <w:sz w:val="22"/>
            <w:szCs w:val="22"/>
          </w:rPr>
          <w:tab/>
        </w:r>
        <w:r w:rsidRPr="007B066D" w:rsidDel="007B066D">
          <w:rPr>
            <w:noProof/>
            <w:rPrChange w:id="784" w:author="Author">
              <w:rPr>
                <w:rStyle w:val="Hyperlink"/>
                <w:noProof/>
              </w:rPr>
            </w:rPrChange>
          </w:rPr>
          <w:delText>#409.824 – SDEC ACCESS GROUP TYPE</w:delText>
        </w:r>
        <w:r w:rsidDel="007B066D">
          <w:rPr>
            <w:noProof/>
            <w:webHidden/>
          </w:rPr>
          <w:tab/>
          <w:delText>130</w:delText>
        </w:r>
      </w:del>
    </w:p>
    <w:p w14:paraId="6654476D" w14:textId="77777777" w:rsidR="00A5578C" w:rsidDel="007B066D" w:rsidRDefault="00A5578C">
      <w:pPr>
        <w:pStyle w:val="TOC3"/>
        <w:rPr>
          <w:del w:id="785" w:author="Author"/>
          <w:rFonts w:asciiTheme="minorHAnsi" w:eastAsiaTheme="minorEastAsia" w:hAnsiTheme="minorHAnsi" w:cstheme="minorBidi"/>
          <w:b w:val="0"/>
          <w:noProof/>
          <w:sz w:val="22"/>
          <w:szCs w:val="22"/>
        </w:rPr>
      </w:pPr>
      <w:del w:id="786" w:author="Author">
        <w:r w:rsidRPr="007B066D" w:rsidDel="007B066D">
          <w:rPr>
            <w:noProof/>
            <w:rPrChange w:id="787" w:author="Author">
              <w:rPr>
                <w:rStyle w:val="Hyperlink"/>
                <w:noProof/>
              </w:rPr>
            </w:rPrChange>
          </w:rPr>
          <w:delText>3.6.10.</w:delText>
        </w:r>
        <w:r w:rsidDel="007B066D">
          <w:rPr>
            <w:rFonts w:asciiTheme="minorHAnsi" w:eastAsiaTheme="minorEastAsia" w:hAnsiTheme="minorHAnsi" w:cstheme="minorBidi"/>
            <w:b w:val="0"/>
            <w:noProof/>
            <w:sz w:val="22"/>
            <w:szCs w:val="22"/>
          </w:rPr>
          <w:tab/>
        </w:r>
        <w:r w:rsidRPr="007B066D" w:rsidDel="007B066D">
          <w:rPr>
            <w:noProof/>
            <w:rPrChange w:id="788" w:author="Author">
              <w:rPr>
                <w:rStyle w:val="Hyperlink"/>
                <w:noProof/>
              </w:rPr>
            </w:rPrChange>
          </w:rPr>
          <w:delText>#409.831 – SDEC RESOURCE</w:delText>
        </w:r>
        <w:r w:rsidDel="007B066D">
          <w:rPr>
            <w:noProof/>
            <w:webHidden/>
          </w:rPr>
          <w:tab/>
          <w:delText>132</w:delText>
        </w:r>
      </w:del>
    </w:p>
    <w:p w14:paraId="4A451F4D" w14:textId="77777777" w:rsidR="00A5578C" w:rsidDel="007B066D" w:rsidRDefault="00A5578C">
      <w:pPr>
        <w:pStyle w:val="TOC3"/>
        <w:rPr>
          <w:del w:id="789" w:author="Author"/>
          <w:rFonts w:asciiTheme="minorHAnsi" w:eastAsiaTheme="minorEastAsia" w:hAnsiTheme="minorHAnsi" w:cstheme="minorBidi"/>
          <w:b w:val="0"/>
          <w:noProof/>
          <w:sz w:val="22"/>
          <w:szCs w:val="22"/>
        </w:rPr>
      </w:pPr>
      <w:del w:id="790" w:author="Author">
        <w:r w:rsidRPr="007B066D" w:rsidDel="007B066D">
          <w:rPr>
            <w:noProof/>
            <w:rPrChange w:id="791" w:author="Author">
              <w:rPr>
                <w:rStyle w:val="Hyperlink"/>
                <w:noProof/>
              </w:rPr>
            </w:rPrChange>
          </w:rPr>
          <w:delText>3.6.11.</w:delText>
        </w:r>
        <w:r w:rsidDel="007B066D">
          <w:rPr>
            <w:rFonts w:asciiTheme="minorHAnsi" w:eastAsiaTheme="minorEastAsia" w:hAnsiTheme="minorHAnsi" w:cstheme="minorBidi"/>
            <w:b w:val="0"/>
            <w:noProof/>
            <w:sz w:val="22"/>
            <w:szCs w:val="22"/>
          </w:rPr>
          <w:tab/>
        </w:r>
        <w:r w:rsidRPr="007B066D" w:rsidDel="007B066D">
          <w:rPr>
            <w:noProof/>
            <w:rPrChange w:id="792" w:author="Author">
              <w:rPr>
                <w:rStyle w:val="Hyperlink"/>
                <w:noProof/>
              </w:rPr>
            </w:rPrChange>
          </w:rPr>
          <w:delText>#409.832 – SDEC RESOURCE GROUP</w:delText>
        </w:r>
        <w:r w:rsidDel="007B066D">
          <w:rPr>
            <w:noProof/>
            <w:webHidden/>
          </w:rPr>
          <w:tab/>
          <w:delText>138</w:delText>
        </w:r>
      </w:del>
    </w:p>
    <w:p w14:paraId="58CEACBB" w14:textId="77777777" w:rsidR="00A5578C" w:rsidDel="007B066D" w:rsidRDefault="00A5578C">
      <w:pPr>
        <w:pStyle w:val="TOC3"/>
        <w:rPr>
          <w:del w:id="793" w:author="Author"/>
          <w:rFonts w:asciiTheme="minorHAnsi" w:eastAsiaTheme="minorEastAsia" w:hAnsiTheme="minorHAnsi" w:cstheme="minorBidi"/>
          <w:b w:val="0"/>
          <w:noProof/>
          <w:sz w:val="22"/>
          <w:szCs w:val="22"/>
        </w:rPr>
      </w:pPr>
      <w:del w:id="794" w:author="Author">
        <w:r w:rsidRPr="007B066D" w:rsidDel="007B066D">
          <w:rPr>
            <w:noProof/>
            <w:rPrChange w:id="795" w:author="Author">
              <w:rPr>
                <w:rStyle w:val="Hyperlink"/>
                <w:noProof/>
              </w:rPr>
            </w:rPrChange>
          </w:rPr>
          <w:delText>3.6.12.</w:delText>
        </w:r>
        <w:r w:rsidDel="007B066D">
          <w:rPr>
            <w:rFonts w:asciiTheme="minorHAnsi" w:eastAsiaTheme="minorEastAsia" w:hAnsiTheme="minorHAnsi" w:cstheme="minorBidi"/>
            <w:b w:val="0"/>
            <w:noProof/>
            <w:sz w:val="22"/>
            <w:szCs w:val="22"/>
          </w:rPr>
          <w:tab/>
        </w:r>
        <w:r w:rsidRPr="007B066D" w:rsidDel="007B066D">
          <w:rPr>
            <w:noProof/>
            <w:rPrChange w:id="796" w:author="Author">
              <w:rPr>
                <w:rStyle w:val="Hyperlink"/>
                <w:noProof/>
              </w:rPr>
            </w:rPrChange>
          </w:rPr>
          <w:delText>#409.833 – SDEC RESOURCE USER</w:delText>
        </w:r>
        <w:r w:rsidDel="007B066D">
          <w:rPr>
            <w:noProof/>
            <w:webHidden/>
          </w:rPr>
          <w:tab/>
          <w:delText>140</w:delText>
        </w:r>
      </w:del>
    </w:p>
    <w:p w14:paraId="0BC56105" w14:textId="77777777" w:rsidR="00A5578C" w:rsidDel="007B066D" w:rsidRDefault="00A5578C">
      <w:pPr>
        <w:pStyle w:val="TOC3"/>
        <w:rPr>
          <w:del w:id="797" w:author="Author"/>
          <w:rFonts w:asciiTheme="minorHAnsi" w:eastAsiaTheme="minorEastAsia" w:hAnsiTheme="minorHAnsi" w:cstheme="minorBidi"/>
          <w:b w:val="0"/>
          <w:noProof/>
          <w:sz w:val="22"/>
          <w:szCs w:val="22"/>
        </w:rPr>
      </w:pPr>
      <w:del w:id="798" w:author="Author">
        <w:r w:rsidRPr="007B066D" w:rsidDel="007B066D">
          <w:rPr>
            <w:noProof/>
            <w:rPrChange w:id="799" w:author="Author">
              <w:rPr>
                <w:rStyle w:val="Hyperlink"/>
                <w:noProof/>
              </w:rPr>
            </w:rPrChange>
          </w:rPr>
          <w:delText>3.6.13.</w:delText>
        </w:r>
        <w:r w:rsidDel="007B066D">
          <w:rPr>
            <w:rFonts w:asciiTheme="minorHAnsi" w:eastAsiaTheme="minorEastAsia" w:hAnsiTheme="minorHAnsi" w:cstheme="minorBidi"/>
            <w:b w:val="0"/>
            <w:noProof/>
            <w:sz w:val="22"/>
            <w:szCs w:val="22"/>
          </w:rPr>
          <w:tab/>
        </w:r>
        <w:r w:rsidRPr="007B066D" w:rsidDel="007B066D">
          <w:rPr>
            <w:noProof/>
            <w:rPrChange w:id="800" w:author="Author">
              <w:rPr>
                <w:rStyle w:val="Hyperlink"/>
                <w:noProof/>
              </w:rPr>
            </w:rPrChange>
          </w:rPr>
          <w:delText>#409.834 – SDEC ADDITIONAL RESOURCE</w:delText>
        </w:r>
        <w:r w:rsidDel="007B066D">
          <w:rPr>
            <w:noProof/>
            <w:webHidden/>
          </w:rPr>
          <w:tab/>
          <w:delText>143</w:delText>
        </w:r>
      </w:del>
    </w:p>
    <w:p w14:paraId="2E27C38D" w14:textId="77777777" w:rsidR="00A5578C" w:rsidDel="007B066D" w:rsidRDefault="00A5578C">
      <w:pPr>
        <w:pStyle w:val="TOC3"/>
        <w:rPr>
          <w:del w:id="801" w:author="Author"/>
          <w:rFonts w:asciiTheme="minorHAnsi" w:eastAsiaTheme="minorEastAsia" w:hAnsiTheme="minorHAnsi" w:cstheme="minorBidi"/>
          <w:b w:val="0"/>
          <w:noProof/>
          <w:sz w:val="22"/>
          <w:szCs w:val="22"/>
        </w:rPr>
      </w:pPr>
      <w:del w:id="802" w:author="Author">
        <w:r w:rsidRPr="007B066D" w:rsidDel="007B066D">
          <w:rPr>
            <w:noProof/>
            <w:rPrChange w:id="803" w:author="Author">
              <w:rPr>
                <w:rStyle w:val="Hyperlink"/>
                <w:noProof/>
              </w:rPr>
            </w:rPrChange>
          </w:rPr>
          <w:delText>3.6.14.</w:delText>
        </w:r>
        <w:r w:rsidDel="007B066D">
          <w:rPr>
            <w:rFonts w:asciiTheme="minorHAnsi" w:eastAsiaTheme="minorEastAsia" w:hAnsiTheme="minorHAnsi" w:cstheme="minorBidi"/>
            <w:b w:val="0"/>
            <w:noProof/>
            <w:sz w:val="22"/>
            <w:szCs w:val="22"/>
          </w:rPr>
          <w:tab/>
        </w:r>
        <w:r w:rsidRPr="007B066D" w:rsidDel="007B066D">
          <w:rPr>
            <w:noProof/>
            <w:rPrChange w:id="804" w:author="Author">
              <w:rPr>
                <w:rStyle w:val="Hyperlink"/>
                <w:noProof/>
              </w:rPr>
            </w:rPrChange>
          </w:rPr>
          <w:delText>#409.84 – SDEC APPOINTMENT</w:delText>
        </w:r>
        <w:r w:rsidDel="007B066D">
          <w:rPr>
            <w:noProof/>
            <w:webHidden/>
          </w:rPr>
          <w:tab/>
          <w:delText>144</w:delText>
        </w:r>
      </w:del>
    </w:p>
    <w:p w14:paraId="4685BDAE" w14:textId="77777777" w:rsidR="00A5578C" w:rsidDel="007B066D" w:rsidRDefault="00A5578C">
      <w:pPr>
        <w:pStyle w:val="TOC3"/>
        <w:rPr>
          <w:del w:id="805" w:author="Author"/>
          <w:rFonts w:asciiTheme="minorHAnsi" w:eastAsiaTheme="minorEastAsia" w:hAnsiTheme="minorHAnsi" w:cstheme="minorBidi"/>
          <w:b w:val="0"/>
          <w:noProof/>
          <w:sz w:val="22"/>
          <w:szCs w:val="22"/>
        </w:rPr>
      </w:pPr>
      <w:del w:id="806" w:author="Author">
        <w:r w:rsidRPr="007B066D" w:rsidDel="007B066D">
          <w:rPr>
            <w:noProof/>
            <w:rPrChange w:id="807" w:author="Author">
              <w:rPr>
                <w:rStyle w:val="Hyperlink"/>
                <w:noProof/>
              </w:rPr>
            </w:rPrChange>
          </w:rPr>
          <w:delText>3.6.15.</w:delText>
        </w:r>
        <w:r w:rsidDel="007B066D">
          <w:rPr>
            <w:rFonts w:asciiTheme="minorHAnsi" w:eastAsiaTheme="minorEastAsia" w:hAnsiTheme="minorHAnsi" w:cstheme="minorBidi"/>
            <w:b w:val="0"/>
            <w:noProof/>
            <w:sz w:val="22"/>
            <w:szCs w:val="22"/>
          </w:rPr>
          <w:tab/>
        </w:r>
        <w:r w:rsidRPr="007B066D" w:rsidDel="007B066D">
          <w:rPr>
            <w:noProof/>
            <w:rPrChange w:id="808" w:author="Author">
              <w:rPr>
                <w:rStyle w:val="Hyperlink"/>
                <w:noProof/>
              </w:rPr>
            </w:rPrChange>
          </w:rPr>
          <w:delText>#409.845 – SDEC PREFERENCES AND SPECIAL NEEDS</w:delText>
        </w:r>
        <w:r w:rsidDel="007B066D">
          <w:rPr>
            <w:noProof/>
            <w:webHidden/>
          </w:rPr>
          <w:tab/>
          <w:delText>152</w:delText>
        </w:r>
      </w:del>
    </w:p>
    <w:p w14:paraId="13CAA4AA" w14:textId="77777777" w:rsidR="00A5578C" w:rsidDel="007B066D" w:rsidRDefault="00A5578C">
      <w:pPr>
        <w:pStyle w:val="TOC3"/>
        <w:rPr>
          <w:del w:id="809" w:author="Author"/>
          <w:rFonts w:asciiTheme="minorHAnsi" w:eastAsiaTheme="minorEastAsia" w:hAnsiTheme="minorHAnsi" w:cstheme="minorBidi"/>
          <w:b w:val="0"/>
          <w:noProof/>
          <w:sz w:val="22"/>
          <w:szCs w:val="22"/>
        </w:rPr>
      </w:pPr>
      <w:del w:id="810" w:author="Author">
        <w:r w:rsidRPr="007B066D" w:rsidDel="007B066D">
          <w:rPr>
            <w:noProof/>
            <w:rPrChange w:id="811" w:author="Author">
              <w:rPr>
                <w:rStyle w:val="Hyperlink"/>
                <w:noProof/>
              </w:rPr>
            </w:rPrChange>
          </w:rPr>
          <w:delText>3.6.16.</w:delText>
        </w:r>
        <w:r w:rsidDel="007B066D">
          <w:rPr>
            <w:rFonts w:asciiTheme="minorHAnsi" w:eastAsiaTheme="minorEastAsia" w:hAnsiTheme="minorHAnsi" w:cstheme="minorBidi"/>
            <w:b w:val="0"/>
            <w:noProof/>
            <w:sz w:val="22"/>
            <w:szCs w:val="22"/>
          </w:rPr>
          <w:tab/>
        </w:r>
        <w:r w:rsidRPr="007B066D" w:rsidDel="007B066D">
          <w:rPr>
            <w:noProof/>
            <w:rPrChange w:id="812" w:author="Author">
              <w:rPr>
                <w:rStyle w:val="Hyperlink"/>
                <w:noProof/>
              </w:rPr>
            </w:rPrChange>
          </w:rPr>
          <w:delText>#409.85 – SDEC APPT REQUEST</w:delText>
        </w:r>
        <w:r w:rsidDel="007B066D">
          <w:rPr>
            <w:noProof/>
            <w:webHidden/>
          </w:rPr>
          <w:tab/>
          <w:delText>155</w:delText>
        </w:r>
      </w:del>
    </w:p>
    <w:p w14:paraId="601BC92D" w14:textId="77777777" w:rsidR="00A5578C" w:rsidDel="007B066D" w:rsidRDefault="00A5578C">
      <w:pPr>
        <w:pStyle w:val="TOC3"/>
        <w:rPr>
          <w:del w:id="813" w:author="Author"/>
          <w:rFonts w:asciiTheme="minorHAnsi" w:eastAsiaTheme="minorEastAsia" w:hAnsiTheme="minorHAnsi" w:cstheme="minorBidi"/>
          <w:b w:val="0"/>
          <w:noProof/>
          <w:sz w:val="22"/>
          <w:szCs w:val="22"/>
        </w:rPr>
      </w:pPr>
      <w:del w:id="814" w:author="Author">
        <w:r w:rsidRPr="007B066D" w:rsidDel="007B066D">
          <w:rPr>
            <w:noProof/>
            <w:rPrChange w:id="815" w:author="Author">
              <w:rPr>
                <w:rStyle w:val="Hyperlink"/>
                <w:noProof/>
              </w:rPr>
            </w:rPrChange>
          </w:rPr>
          <w:delText>3.6.17.</w:delText>
        </w:r>
        <w:r w:rsidDel="007B066D">
          <w:rPr>
            <w:rFonts w:asciiTheme="minorHAnsi" w:eastAsiaTheme="minorEastAsia" w:hAnsiTheme="minorHAnsi" w:cstheme="minorBidi"/>
            <w:b w:val="0"/>
            <w:noProof/>
            <w:sz w:val="22"/>
            <w:szCs w:val="22"/>
          </w:rPr>
          <w:tab/>
        </w:r>
        <w:r w:rsidRPr="007B066D" w:rsidDel="007B066D">
          <w:rPr>
            <w:noProof/>
            <w:rPrChange w:id="816" w:author="Author">
              <w:rPr>
                <w:rStyle w:val="Hyperlink"/>
                <w:noProof/>
              </w:rPr>
            </w:rPrChange>
          </w:rPr>
          <w:delText>#409.86 – SDEC CONTACT</w:delText>
        </w:r>
        <w:r w:rsidDel="007B066D">
          <w:rPr>
            <w:noProof/>
            <w:webHidden/>
          </w:rPr>
          <w:tab/>
          <w:delText>172</w:delText>
        </w:r>
      </w:del>
    </w:p>
    <w:p w14:paraId="25019EC3" w14:textId="77777777" w:rsidR="00A5578C" w:rsidDel="007B066D" w:rsidRDefault="00A5578C">
      <w:pPr>
        <w:pStyle w:val="TOC2"/>
        <w:rPr>
          <w:del w:id="817" w:author="Author"/>
          <w:rFonts w:asciiTheme="minorHAnsi" w:eastAsiaTheme="minorEastAsia" w:hAnsiTheme="minorHAnsi" w:cstheme="minorBidi"/>
          <w:b w:val="0"/>
          <w:noProof/>
          <w:sz w:val="22"/>
          <w:szCs w:val="22"/>
        </w:rPr>
      </w:pPr>
      <w:del w:id="818" w:author="Author">
        <w:r w:rsidRPr="007B066D" w:rsidDel="007B066D">
          <w:rPr>
            <w:noProof/>
            <w:rPrChange w:id="819" w:author="Author">
              <w:rPr>
                <w:rStyle w:val="Hyperlink"/>
                <w:noProof/>
              </w:rPr>
            </w:rPrChange>
          </w:rPr>
          <w:delText>3.7.</w:delText>
        </w:r>
        <w:r w:rsidDel="007B066D">
          <w:rPr>
            <w:rFonts w:asciiTheme="minorHAnsi" w:eastAsiaTheme="minorEastAsia" w:hAnsiTheme="minorHAnsi" w:cstheme="minorBidi"/>
            <w:b w:val="0"/>
            <w:noProof/>
            <w:sz w:val="22"/>
            <w:szCs w:val="22"/>
          </w:rPr>
          <w:tab/>
        </w:r>
        <w:r w:rsidRPr="007B066D" w:rsidDel="007B066D">
          <w:rPr>
            <w:noProof/>
            <w:rPrChange w:id="820" w:author="Author">
              <w:rPr>
                <w:rStyle w:val="Hyperlink"/>
                <w:noProof/>
              </w:rPr>
            </w:rPrChange>
          </w:rPr>
          <w:delText>Exported Option</w:delText>
        </w:r>
        <w:r w:rsidDel="007B066D">
          <w:rPr>
            <w:noProof/>
            <w:webHidden/>
          </w:rPr>
          <w:tab/>
          <w:delText>177</w:delText>
        </w:r>
      </w:del>
    </w:p>
    <w:p w14:paraId="4A346965" w14:textId="77777777" w:rsidR="00A5578C" w:rsidDel="007B066D" w:rsidRDefault="00A5578C">
      <w:pPr>
        <w:pStyle w:val="TOC2"/>
        <w:rPr>
          <w:del w:id="821" w:author="Author"/>
          <w:rFonts w:asciiTheme="minorHAnsi" w:eastAsiaTheme="minorEastAsia" w:hAnsiTheme="minorHAnsi" w:cstheme="minorBidi"/>
          <w:b w:val="0"/>
          <w:noProof/>
          <w:sz w:val="22"/>
          <w:szCs w:val="22"/>
        </w:rPr>
      </w:pPr>
      <w:del w:id="822" w:author="Author">
        <w:r w:rsidRPr="007B066D" w:rsidDel="007B066D">
          <w:rPr>
            <w:noProof/>
            <w:rPrChange w:id="823" w:author="Author">
              <w:rPr>
                <w:rStyle w:val="Hyperlink"/>
                <w:noProof/>
              </w:rPr>
            </w:rPrChange>
          </w:rPr>
          <w:delText>3.8.</w:delText>
        </w:r>
        <w:r w:rsidDel="007B066D">
          <w:rPr>
            <w:rFonts w:asciiTheme="minorHAnsi" w:eastAsiaTheme="minorEastAsia" w:hAnsiTheme="minorHAnsi" w:cstheme="minorBidi"/>
            <w:b w:val="0"/>
            <w:noProof/>
            <w:sz w:val="22"/>
            <w:szCs w:val="22"/>
          </w:rPr>
          <w:tab/>
        </w:r>
        <w:r w:rsidRPr="007B066D" w:rsidDel="007B066D">
          <w:rPr>
            <w:noProof/>
            <w:rPrChange w:id="824" w:author="Author">
              <w:rPr>
                <w:rStyle w:val="Hyperlink"/>
                <w:noProof/>
              </w:rPr>
            </w:rPrChange>
          </w:rPr>
          <w:delText>Parameter Definitions</w:delText>
        </w:r>
        <w:r w:rsidDel="007B066D">
          <w:rPr>
            <w:noProof/>
            <w:webHidden/>
          </w:rPr>
          <w:tab/>
          <w:delText>177</w:delText>
        </w:r>
      </w:del>
    </w:p>
    <w:p w14:paraId="57BC1744" w14:textId="77777777" w:rsidR="00A5578C" w:rsidDel="007B066D" w:rsidRDefault="00A5578C">
      <w:pPr>
        <w:pStyle w:val="TOC2"/>
        <w:rPr>
          <w:del w:id="825" w:author="Author"/>
          <w:rFonts w:asciiTheme="minorHAnsi" w:eastAsiaTheme="minorEastAsia" w:hAnsiTheme="minorHAnsi" w:cstheme="minorBidi"/>
          <w:b w:val="0"/>
          <w:noProof/>
          <w:sz w:val="22"/>
          <w:szCs w:val="22"/>
        </w:rPr>
      </w:pPr>
      <w:del w:id="826" w:author="Author">
        <w:r w:rsidRPr="007B066D" w:rsidDel="007B066D">
          <w:rPr>
            <w:noProof/>
            <w:rPrChange w:id="827" w:author="Author">
              <w:rPr>
                <w:rStyle w:val="Hyperlink"/>
                <w:noProof/>
              </w:rPr>
            </w:rPrChange>
          </w:rPr>
          <w:delText>3.9.</w:delText>
        </w:r>
        <w:r w:rsidDel="007B066D">
          <w:rPr>
            <w:rFonts w:asciiTheme="minorHAnsi" w:eastAsiaTheme="minorEastAsia" w:hAnsiTheme="minorHAnsi" w:cstheme="minorBidi"/>
            <w:b w:val="0"/>
            <w:noProof/>
            <w:sz w:val="22"/>
            <w:szCs w:val="22"/>
          </w:rPr>
          <w:tab/>
        </w:r>
        <w:r w:rsidRPr="007B066D" w:rsidDel="007B066D">
          <w:rPr>
            <w:noProof/>
            <w:rPrChange w:id="828" w:author="Author">
              <w:rPr>
                <w:rStyle w:val="Hyperlink"/>
                <w:noProof/>
              </w:rPr>
            </w:rPrChange>
          </w:rPr>
          <w:delText>Security Keys</w:delText>
        </w:r>
        <w:r w:rsidDel="007B066D">
          <w:rPr>
            <w:noProof/>
            <w:webHidden/>
          </w:rPr>
          <w:tab/>
          <w:delText>178</w:delText>
        </w:r>
      </w:del>
    </w:p>
    <w:p w14:paraId="65D561CB" w14:textId="77777777" w:rsidR="00A5578C" w:rsidDel="007B066D" w:rsidRDefault="00A5578C">
      <w:pPr>
        <w:pStyle w:val="TOC2"/>
        <w:rPr>
          <w:del w:id="829" w:author="Author"/>
          <w:rFonts w:asciiTheme="minorHAnsi" w:eastAsiaTheme="minorEastAsia" w:hAnsiTheme="minorHAnsi" w:cstheme="minorBidi"/>
          <w:b w:val="0"/>
          <w:noProof/>
          <w:sz w:val="22"/>
          <w:szCs w:val="22"/>
        </w:rPr>
      </w:pPr>
      <w:del w:id="830" w:author="Author">
        <w:r w:rsidRPr="007B066D" w:rsidDel="007B066D">
          <w:rPr>
            <w:noProof/>
            <w:rPrChange w:id="831" w:author="Author">
              <w:rPr>
                <w:rStyle w:val="Hyperlink"/>
                <w:noProof/>
              </w:rPr>
            </w:rPrChange>
          </w:rPr>
          <w:delText>3.10.</w:delText>
        </w:r>
        <w:r w:rsidDel="007B066D">
          <w:rPr>
            <w:rFonts w:asciiTheme="minorHAnsi" w:eastAsiaTheme="minorEastAsia" w:hAnsiTheme="minorHAnsi" w:cstheme="minorBidi"/>
            <w:b w:val="0"/>
            <w:noProof/>
            <w:sz w:val="22"/>
            <w:szCs w:val="22"/>
          </w:rPr>
          <w:tab/>
        </w:r>
        <w:r w:rsidRPr="007B066D" w:rsidDel="007B066D">
          <w:rPr>
            <w:noProof/>
            <w:rPrChange w:id="832" w:author="Author">
              <w:rPr>
                <w:rStyle w:val="Hyperlink"/>
                <w:noProof/>
              </w:rPr>
            </w:rPrChange>
          </w:rPr>
          <w:delText>Archiving and Purging</w:delText>
        </w:r>
        <w:r w:rsidDel="007B066D">
          <w:rPr>
            <w:noProof/>
            <w:webHidden/>
          </w:rPr>
          <w:tab/>
          <w:delText>178</w:delText>
        </w:r>
      </w:del>
    </w:p>
    <w:p w14:paraId="46159DA2" w14:textId="77777777" w:rsidR="00A5578C" w:rsidDel="007B066D" w:rsidRDefault="00A5578C">
      <w:pPr>
        <w:pStyle w:val="TOC1"/>
        <w:rPr>
          <w:del w:id="833" w:author="Author"/>
          <w:rFonts w:asciiTheme="minorHAnsi" w:eastAsiaTheme="minorEastAsia" w:hAnsiTheme="minorHAnsi" w:cstheme="minorBidi"/>
          <w:b w:val="0"/>
          <w:noProof/>
          <w:sz w:val="22"/>
          <w:szCs w:val="22"/>
        </w:rPr>
      </w:pPr>
      <w:del w:id="834" w:author="Author">
        <w:r w:rsidRPr="007B066D" w:rsidDel="007B066D">
          <w:rPr>
            <w:noProof/>
            <w:rPrChange w:id="835" w:author="Author">
              <w:rPr>
                <w:rStyle w:val="Hyperlink"/>
                <w:noProof/>
              </w:rPr>
            </w:rPrChange>
          </w:rPr>
          <w:delText>4.</w:delText>
        </w:r>
        <w:r w:rsidDel="007B066D">
          <w:rPr>
            <w:rFonts w:asciiTheme="minorHAnsi" w:eastAsiaTheme="minorEastAsia" w:hAnsiTheme="minorHAnsi" w:cstheme="minorBidi"/>
            <w:b w:val="0"/>
            <w:noProof/>
            <w:sz w:val="22"/>
            <w:szCs w:val="22"/>
          </w:rPr>
          <w:tab/>
        </w:r>
        <w:r w:rsidRPr="007B066D" w:rsidDel="007B066D">
          <w:rPr>
            <w:noProof/>
            <w:rPrChange w:id="836" w:author="Author">
              <w:rPr>
                <w:rStyle w:val="Hyperlink"/>
                <w:noProof/>
              </w:rPr>
            </w:rPrChange>
          </w:rPr>
          <w:delText>Generating Online Documentation</w:delText>
        </w:r>
        <w:r w:rsidDel="007B066D">
          <w:rPr>
            <w:noProof/>
            <w:webHidden/>
          </w:rPr>
          <w:tab/>
          <w:delText>179</w:delText>
        </w:r>
      </w:del>
    </w:p>
    <w:p w14:paraId="464D377A" w14:textId="77777777" w:rsidR="00A5578C" w:rsidDel="007B066D" w:rsidRDefault="00A5578C">
      <w:pPr>
        <w:pStyle w:val="TOC2"/>
        <w:rPr>
          <w:del w:id="837" w:author="Author"/>
          <w:rFonts w:asciiTheme="minorHAnsi" w:eastAsiaTheme="minorEastAsia" w:hAnsiTheme="minorHAnsi" w:cstheme="minorBidi"/>
          <w:b w:val="0"/>
          <w:noProof/>
          <w:sz w:val="22"/>
          <w:szCs w:val="22"/>
        </w:rPr>
      </w:pPr>
      <w:del w:id="838" w:author="Author">
        <w:r w:rsidRPr="007B066D" w:rsidDel="007B066D">
          <w:rPr>
            <w:noProof/>
            <w:rPrChange w:id="839" w:author="Author">
              <w:rPr>
                <w:rStyle w:val="Hyperlink"/>
                <w:noProof/>
              </w:rPr>
            </w:rPrChange>
          </w:rPr>
          <w:lastRenderedPageBreak/>
          <w:delText>4.1.</w:delText>
        </w:r>
        <w:r w:rsidDel="007B066D">
          <w:rPr>
            <w:rFonts w:asciiTheme="minorHAnsi" w:eastAsiaTheme="minorEastAsia" w:hAnsiTheme="minorHAnsi" w:cstheme="minorBidi"/>
            <w:b w:val="0"/>
            <w:noProof/>
            <w:sz w:val="22"/>
            <w:szCs w:val="22"/>
          </w:rPr>
          <w:tab/>
        </w:r>
        <w:r w:rsidRPr="007B066D" w:rsidDel="007B066D">
          <w:rPr>
            <w:noProof/>
            <w:rPrChange w:id="840" w:author="Author">
              <w:rPr>
                <w:rStyle w:val="Hyperlink"/>
                <w:noProof/>
              </w:rPr>
            </w:rPrChange>
          </w:rPr>
          <w:delText>%INDEX</w:delText>
        </w:r>
        <w:r w:rsidDel="007B066D">
          <w:rPr>
            <w:noProof/>
            <w:webHidden/>
          </w:rPr>
          <w:tab/>
          <w:delText>179</w:delText>
        </w:r>
      </w:del>
    </w:p>
    <w:p w14:paraId="1B56252E" w14:textId="77777777" w:rsidR="00A5578C" w:rsidDel="007B066D" w:rsidRDefault="00A5578C">
      <w:pPr>
        <w:pStyle w:val="TOC2"/>
        <w:rPr>
          <w:del w:id="841" w:author="Author"/>
          <w:rFonts w:asciiTheme="minorHAnsi" w:eastAsiaTheme="minorEastAsia" w:hAnsiTheme="minorHAnsi" w:cstheme="minorBidi"/>
          <w:b w:val="0"/>
          <w:noProof/>
          <w:sz w:val="22"/>
          <w:szCs w:val="22"/>
        </w:rPr>
      </w:pPr>
      <w:del w:id="842" w:author="Author">
        <w:r w:rsidRPr="007B066D" w:rsidDel="007B066D">
          <w:rPr>
            <w:noProof/>
            <w:rPrChange w:id="843" w:author="Author">
              <w:rPr>
                <w:rStyle w:val="Hyperlink"/>
                <w:noProof/>
              </w:rPr>
            </w:rPrChange>
          </w:rPr>
          <w:delText>4.2.</w:delText>
        </w:r>
        <w:r w:rsidDel="007B066D">
          <w:rPr>
            <w:rFonts w:asciiTheme="minorHAnsi" w:eastAsiaTheme="minorEastAsia" w:hAnsiTheme="minorHAnsi" w:cstheme="minorBidi"/>
            <w:b w:val="0"/>
            <w:noProof/>
            <w:sz w:val="22"/>
            <w:szCs w:val="22"/>
          </w:rPr>
          <w:tab/>
        </w:r>
        <w:r w:rsidRPr="007B066D" w:rsidDel="007B066D">
          <w:rPr>
            <w:noProof/>
            <w:rPrChange w:id="844" w:author="Author">
              <w:rPr>
                <w:rStyle w:val="Hyperlink"/>
                <w:noProof/>
              </w:rPr>
            </w:rPrChange>
          </w:rPr>
          <w:delText>List File Attributes</w:delText>
        </w:r>
        <w:r w:rsidDel="007B066D">
          <w:rPr>
            <w:noProof/>
            <w:webHidden/>
          </w:rPr>
          <w:tab/>
          <w:delText>180</w:delText>
        </w:r>
      </w:del>
    </w:p>
    <w:p w14:paraId="52DD11BA" w14:textId="77777777" w:rsidR="00A5578C" w:rsidDel="007B066D" w:rsidRDefault="00A5578C">
      <w:pPr>
        <w:pStyle w:val="TOC2"/>
        <w:rPr>
          <w:del w:id="845" w:author="Author"/>
          <w:rFonts w:asciiTheme="minorHAnsi" w:eastAsiaTheme="minorEastAsia" w:hAnsiTheme="minorHAnsi" w:cstheme="minorBidi"/>
          <w:b w:val="0"/>
          <w:noProof/>
          <w:sz w:val="22"/>
          <w:szCs w:val="22"/>
        </w:rPr>
      </w:pPr>
      <w:del w:id="846" w:author="Author">
        <w:r w:rsidRPr="007B066D" w:rsidDel="007B066D">
          <w:rPr>
            <w:noProof/>
            <w:rPrChange w:id="847" w:author="Author">
              <w:rPr>
                <w:rStyle w:val="Hyperlink"/>
                <w:noProof/>
              </w:rPr>
            </w:rPrChange>
          </w:rPr>
          <w:delText>4.3.</w:delText>
        </w:r>
        <w:r w:rsidDel="007B066D">
          <w:rPr>
            <w:rFonts w:asciiTheme="minorHAnsi" w:eastAsiaTheme="minorEastAsia" w:hAnsiTheme="minorHAnsi" w:cstheme="minorBidi"/>
            <w:b w:val="0"/>
            <w:noProof/>
            <w:sz w:val="22"/>
            <w:szCs w:val="22"/>
          </w:rPr>
          <w:tab/>
        </w:r>
        <w:r w:rsidRPr="007B066D" w:rsidDel="007B066D">
          <w:rPr>
            <w:noProof/>
            <w:rPrChange w:id="848" w:author="Author">
              <w:rPr>
                <w:rStyle w:val="Hyperlink"/>
                <w:noProof/>
              </w:rPr>
            </w:rPrChange>
          </w:rPr>
          <w:delText>Standards and Conventions Requirements and Exemptions</w:delText>
        </w:r>
        <w:r w:rsidDel="007B066D">
          <w:rPr>
            <w:noProof/>
            <w:webHidden/>
          </w:rPr>
          <w:tab/>
          <w:delText>180</w:delText>
        </w:r>
      </w:del>
    </w:p>
    <w:p w14:paraId="05FDF95F" w14:textId="77777777" w:rsidR="00A5578C" w:rsidDel="007B066D" w:rsidRDefault="00A5578C">
      <w:pPr>
        <w:pStyle w:val="TOC2"/>
        <w:rPr>
          <w:del w:id="849" w:author="Author"/>
          <w:rFonts w:asciiTheme="minorHAnsi" w:eastAsiaTheme="minorEastAsia" w:hAnsiTheme="minorHAnsi" w:cstheme="minorBidi"/>
          <w:b w:val="0"/>
          <w:noProof/>
          <w:sz w:val="22"/>
          <w:szCs w:val="22"/>
        </w:rPr>
      </w:pPr>
      <w:del w:id="850" w:author="Author">
        <w:r w:rsidRPr="007B066D" w:rsidDel="007B066D">
          <w:rPr>
            <w:noProof/>
            <w:rPrChange w:id="851" w:author="Author">
              <w:rPr>
                <w:rStyle w:val="Hyperlink"/>
                <w:noProof/>
              </w:rPr>
            </w:rPrChange>
          </w:rPr>
          <w:delText>4.4.</w:delText>
        </w:r>
        <w:r w:rsidDel="007B066D">
          <w:rPr>
            <w:rFonts w:asciiTheme="minorHAnsi" w:eastAsiaTheme="minorEastAsia" w:hAnsiTheme="minorHAnsi" w:cstheme="minorBidi"/>
            <w:b w:val="0"/>
            <w:noProof/>
            <w:sz w:val="22"/>
            <w:szCs w:val="22"/>
          </w:rPr>
          <w:tab/>
        </w:r>
        <w:r w:rsidRPr="007B066D" w:rsidDel="007B066D">
          <w:rPr>
            <w:noProof/>
            <w:rPrChange w:id="852" w:author="Author">
              <w:rPr>
                <w:rStyle w:val="Hyperlink"/>
                <w:noProof/>
              </w:rPr>
            </w:rPrChange>
          </w:rPr>
          <w:delText>Callable Routines</w:delText>
        </w:r>
        <w:r w:rsidDel="007B066D">
          <w:rPr>
            <w:noProof/>
            <w:webHidden/>
          </w:rPr>
          <w:tab/>
          <w:delText>180</w:delText>
        </w:r>
      </w:del>
    </w:p>
    <w:p w14:paraId="7B545B18" w14:textId="77777777" w:rsidR="00A5578C" w:rsidDel="007B066D" w:rsidRDefault="00A5578C">
      <w:pPr>
        <w:pStyle w:val="TOC1"/>
        <w:rPr>
          <w:del w:id="853" w:author="Author"/>
          <w:rFonts w:asciiTheme="minorHAnsi" w:eastAsiaTheme="minorEastAsia" w:hAnsiTheme="minorHAnsi" w:cstheme="minorBidi"/>
          <w:b w:val="0"/>
          <w:noProof/>
          <w:sz w:val="22"/>
          <w:szCs w:val="22"/>
        </w:rPr>
      </w:pPr>
      <w:del w:id="854" w:author="Author">
        <w:r w:rsidRPr="007B066D" w:rsidDel="007B066D">
          <w:rPr>
            <w:noProof/>
            <w:rPrChange w:id="855" w:author="Author">
              <w:rPr>
                <w:rStyle w:val="Hyperlink"/>
                <w:noProof/>
              </w:rPr>
            </w:rPrChange>
          </w:rPr>
          <w:delText>5.</w:delText>
        </w:r>
        <w:r w:rsidDel="007B066D">
          <w:rPr>
            <w:rFonts w:asciiTheme="minorHAnsi" w:eastAsiaTheme="minorEastAsia" w:hAnsiTheme="minorHAnsi" w:cstheme="minorBidi"/>
            <w:b w:val="0"/>
            <w:noProof/>
            <w:sz w:val="22"/>
            <w:szCs w:val="22"/>
          </w:rPr>
          <w:tab/>
        </w:r>
        <w:r w:rsidRPr="007B066D" w:rsidDel="007B066D">
          <w:rPr>
            <w:noProof/>
            <w:rPrChange w:id="856" w:author="Author">
              <w:rPr>
                <w:rStyle w:val="Hyperlink"/>
                <w:noProof/>
              </w:rPr>
            </w:rPrChange>
          </w:rPr>
          <w:delText>Glossary and Acronyms</w:delText>
        </w:r>
        <w:r w:rsidDel="007B066D">
          <w:rPr>
            <w:noProof/>
            <w:webHidden/>
          </w:rPr>
          <w:tab/>
          <w:delText>181</w:delText>
        </w:r>
      </w:del>
    </w:p>
    <w:p w14:paraId="6E37A0A7" w14:textId="77777777" w:rsidR="00A5578C" w:rsidDel="007B066D" w:rsidRDefault="00A5578C">
      <w:pPr>
        <w:pStyle w:val="TOC1"/>
        <w:rPr>
          <w:del w:id="857" w:author="Author"/>
          <w:rFonts w:asciiTheme="minorHAnsi" w:eastAsiaTheme="minorEastAsia" w:hAnsiTheme="minorHAnsi" w:cstheme="minorBidi"/>
          <w:b w:val="0"/>
          <w:noProof/>
          <w:sz w:val="22"/>
          <w:szCs w:val="22"/>
        </w:rPr>
      </w:pPr>
      <w:del w:id="858" w:author="Author">
        <w:r w:rsidRPr="007B066D" w:rsidDel="007B066D">
          <w:rPr>
            <w:noProof/>
            <w:rPrChange w:id="859" w:author="Author">
              <w:rPr>
                <w:rStyle w:val="Hyperlink"/>
                <w:noProof/>
              </w:rPr>
            </w:rPrChange>
          </w:rPr>
          <w:delText>6.</w:delText>
        </w:r>
        <w:r w:rsidDel="007B066D">
          <w:rPr>
            <w:rFonts w:asciiTheme="minorHAnsi" w:eastAsiaTheme="minorEastAsia" w:hAnsiTheme="minorHAnsi" w:cstheme="minorBidi"/>
            <w:b w:val="0"/>
            <w:noProof/>
            <w:sz w:val="22"/>
            <w:szCs w:val="22"/>
          </w:rPr>
          <w:tab/>
        </w:r>
        <w:r w:rsidRPr="007B066D" w:rsidDel="007B066D">
          <w:rPr>
            <w:noProof/>
            <w:rPrChange w:id="860" w:author="Author">
              <w:rPr>
                <w:rStyle w:val="Hyperlink"/>
                <w:noProof/>
              </w:rPr>
            </w:rPrChange>
          </w:rPr>
          <w:delText>Appendix A: Resource Management Reporting Implementation (OBSOLETE)</w:delText>
        </w:r>
        <w:r w:rsidDel="007B066D">
          <w:rPr>
            <w:noProof/>
            <w:webHidden/>
          </w:rPr>
          <w:tab/>
          <w:delText>184</w:delText>
        </w:r>
      </w:del>
    </w:p>
    <w:p w14:paraId="671B0719" w14:textId="77777777" w:rsidR="00A5578C" w:rsidDel="007B066D" w:rsidRDefault="00A5578C">
      <w:pPr>
        <w:pStyle w:val="TOC2"/>
        <w:rPr>
          <w:del w:id="861" w:author="Author"/>
          <w:rFonts w:asciiTheme="minorHAnsi" w:eastAsiaTheme="minorEastAsia" w:hAnsiTheme="minorHAnsi" w:cstheme="minorBidi"/>
          <w:b w:val="0"/>
          <w:noProof/>
          <w:sz w:val="22"/>
          <w:szCs w:val="22"/>
        </w:rPr>
      </w:pPr>
      <w:del w:id="862" w:author="Author">
        <w:r w:rsidRPr="007B066D" w:rsidDel="007B066D">
          <w:rPr>
            <w:noProof/>
            <w:rPrChange w:id="863" w:author="Author">
              <w:rPr>
                <w:rStyle w:val="Hyperlink"/>
                <w:noProof/>
              </w:rPr>
            </w:rPrChange>
          </w:rPr>
          <w:delText>6.1.</w:delText>
        </w:r>
        <w:r w:rsidDel="007B066D">
          <w:rPr>
            <w:rFonts w:asciiTheme="minorHAnsi" w:eastAsiaTheme="minorEastAsia" w:hAnsiTheme="minorHAnsi" w:cstheme="minorBidi"/>
            <w:b w:val="0"/>
            <w:noProof/>
            <w:sz w:val="22"/>
            <w:szCs w:val="22"/>
          </w:rPr>
          <w:tab/>
        </w:r>
        <w:r w:rsidRPr="007B066D" w:rsidDel="007B066D">
          <w:rPr>
            <w:noProof/>
            <w:rPrChange w:id="864" w:author="Author">
              <w:rPr>
                <w:rStyle w:val="Hyperlink"/>
                <w:noProof/>
              </w:rPr>
            </w:rPrChange>
          </w:rPr>
          <w:delText>System Requirements</w:delText>
        </w:r>
        <w:r w:rsidDel="007B066D">
          <w:rPr>
            <w:noProof/>
            <w:webHidden/>
          </w:rPr>
          <w:tab/>
          <w:delText>184</w:delText>
        </w:r>
      </w:del>
    </w:p>
    <w:p w14:paraId="12EC4199" w14:textId="77777777" w:rsidR="00A5578C" w:rsidDel="007B066D" w:rsidRDefault="00A5578C">
      <w:pPr>
        <w:pStyle w:val="TOC2"/>
        <w:rPr>
          <w:del w:id="865" w:author="Author"/>
          <w:rFonts w:asciiTheme="minorHAnsi" w:eastAsiaTheme="minorEastAsia" w:hAnsiTheme="minorHAnsi" w:cstheme="minorBidi"/>
          <w:b w:val="0"/>
          <w:noProof/>
          <w:sz w:val="22"/>
          <w:szCs w:val="22"/>
        </w:rPr>
      </w:pPr>
      <w:del w:id="866" w:author="Author">
        <w:r w:rsidRPr="007B066D" w:rsidDel="007B066D">
          <w:rPr>
            <w:noProof/>
            <w:rPrChange w:id="867" w:author="Author">
              <w:rPr>
                <w:rStyle w:val="Hyperlink"/>
                <w:noProof/>
              </w:rPr>
            </w:rPrChange>
          </w:rPr>
          <w:delText>6.2.</w:delText>
        </w:r>
        <w:r w:rsidDel="007B066D">
          <w:rPr>
            <w:rFonts w:asciiTheme="minorHAnsi" w:eastAsiaTheme="minorEastAsia" w:hAnsiTheme="minorHAnsi" w:cstheme="minorBidi"/>
            <w:b w:val="0"/>
            <w:noProof/>
            <w:sz w:val="22"/>
            <w:szCs w:val="22"/>
          </w:rPr>
          <w:tab/>
        </w:r>
        <w:r w:rsidRPr="007B066D" w:rsidDel="007B066D">
          <w:rPr>
            <w:noProof/>
            <w:rPrChange w:id="868" w:author="Author">
              <w:rPr>
                <w:rStyle w:val="Hyperlink"/>
                <w:noProof/>
              </w:rPr>
            </w:rPrChange>
          </w:rPr>
          <w:delText>Application Files</w:delText>
        </w:r>
        <w:r w:rsidDel="007B066D">
          <w:rPr>
            <w:noProof/>
            <w:webHidden/>
          </w:rPr>
          <w:tab/>
          <w:delText>184</w:delText>
        </w:r>
      </w:del>
    </w:p>
    <w:p w14:paraId="0C9D3332" w14:textId="77777777" w:rsidR="00A5578C" w:rsidDel="007B066D" w:rsidRDefault="00A5578C">
      <w:pPr>
        <w:pStyle w:val="TOC2"/>
        <w:rPr>
          <w:del w:id="869" w:author="Author"/>
          <w:rFonts w:asciiTheme="minorHAnsi" w:eastAsiaTheme="minorEastAsia" w:hAnsiTheme="minorHAnsi" w:cstheme="minorBidi"/>
          <w:b w:val="0"/>
          <w:noProof/>
          <w:sz w:val="22"/>
          <w:szCs w:val="22"/>
        </w:rPr>
      </w:pPr>
      <w:del w:id="870" w:author="Author">
        <w:r w:rsidRPr="007B066D" w:rsidDel="007B066D">
          <w:rPr>
            <w:noProof/>
            <w:rPrChange w:id="871" w:author="Author">
              <w:rPr>
                <w:rStyle w:val="Hyperlink"/>
                <w:noProof/>
              </w:rPr>
            </w:rPrChange>
          </w:rPr>
          <w:delText>6.3.</w:delText>
        </w:r>
        <w:r w:rsidDel="007B066D">
          <w:rPr>
            <w:rFonts w:asciiTheme="minorHAnsi" w:eastAsiaTheme="minorEastAsia" w:hAnsiTheme="minorHAnsi" w:cstheme="minorBidi"/>
            <w:b w:val="0"/>
            <w:noProof/>
            <w:sz w:val="22"/>
            <w:szCs w:val="22"/>
          </w:rPr>
          <w:tab/>
        </w:r>
        <w:r w:rsidRPr="007B066D" w:rsidDel="007B066D">
          <w:rPr>
            <w:noProof/>
            <w:rPrChange w:id="872" w:author="Author">
              <w:rPr>
                <w:rStyle w:val="Hyperlink"/>
                <w:noProof/>
              </w:rPr>
            </w:rPrChange>
          </w:rPr>
          <w:delText>Resource Management Reporting Java Application Build Process</w:delText>
        </w:r>
        <w:r w:rsidDel="007B066D">
          <w:rPr>
            <w:noProof/>
            <w:webHidden/>
          </w:rPr>
          <w:tab/>
          <w:delText>185</w:delText>
        </w:r>
      </w:del>
    </w:p>
    <w:p w14:paraId="05C1C9E1" w14:textId="77777777" w:rsidR="00A5578C" w:rsidDel="007B066D" w:rsidRDefault="00A5578C">
      <w:pPr>
        <w:pStyle w:val="TOC2"/>
        <w:rPr>
          <w:del w:id="873" w:author="Author"/>
          <w:rFonts w:asciiTheme="minorHAnsi" w:eastAsiaTheme="minorEastAsia" w:hAnsiTheme="minorHAnsi" w:cstheme="minorBidi"/>
          <w:b w:val="0"/>
          <w:noProof/>
          <w:sz w:val="22"/>
          <w:szCs w:val="22"/>
        </w:rPr>
      </w:pPr>
      <w:del w:id="874" w:author="Author">
        <w:r w:rsidRPr="007B066D" w:rsidDel="007B066D">
          <w:rPr>
            <w:noProof/>
            <w:rPrChange w:id="875" w:author="Author">
              <w:rPr>
                <w:rStyle w:val="Hyperlink"/>
                <w:noProof/>
              </w:rPr>
            </w:rPrChange>
          </w:rPr>
          <w:delText>6.4.</w:delText>
        </w:r>
        <w:r w:rsidDel="007B066D">
          <w:rPr>
            <w:rFonts w:asciiTheme="minorHAnsi" w:eastAsiaTheme="minorEastAsia" w:hAnsiTheme="minorHAnsi" w:cstheme="minorBidi"/>
            <w:b w:val="0"/>
            <w:noProof/>
            <w:sz w:val="22"/>
            <w:szCs w:val="22"/>
          </w:rPr>
          <w:tab/>
        </w:r>
        <w:r w:rsidRPr="007B066D" w:rsidDel="007B066D">
          <w:rPr>
            <w:noProof/>
            <w:rPrChange w:id="876" w:author="Author">
              <w:rPr>
                <w:rStyle w:val="Hyperlink"/>
                <w:noProof/>
              </w:rPr>
            </w:rPrChange>
          </w:rPr>
          <w:delText>Data Flow Diagram</w:delText>
        </w:r>
        <w:r w:rsidDel="007B066D">
          <w:rPr>
            <w:noProof/>
            <w:webHidden/>
          </w:rPr>
          <w:tab/>
          <w:delText>186</w:delText>
        </w:r>
      </w:del>
    </w:p>
    <w:p w14:paraId="766A5F81" w14:textId="77777777" w:rsidR="00A5578C" w:rsidDel="007B066D" w:rsidRDefault="00A5578C">
      <w:pPr>
        <w:pStyle w:val="TOC2"/>
        <w:rPr>
          <w:del w:id="877" w:author="Author"/>
          <w:rFonts w:asciiTheme="minorHAnsi" w:eastAsiaTheme="minorEastAsia" w:hAnsiTheme="minorHAnsi" w:cstheme="minorBidi"/>
          <w:b w:val="0"/>
          <w:noProof/>
          <w:sz w:val="22"/>
          <w:szCs w:val="22"/>
        </w:rPr>
      </w:pPr>
      <w:del w:id="878" w:author="Author">
        <w:r w:rsidRPr="007B066D" w:rsidDel="007B066D">
          <w:rPr>
            <w:noProof/>
            <w:rPrChange w:id="879" w:author="Author">
              <w:rPr>
                <w:rStyle w:val="Hyperlink"/>
                <w:noProof/>
              </w:rPr>
            </w:rPrChange>
          </w:rPr>
          <w:delText>6.5.</w:delText>
        </w:r>
        <w:r w:rsidDel="007B066D">
          <w:rPr>
            <w:rFonts w:asciiTheme="minorHAnsi" w:eastAsiaTheme="minorEastAsia" w:hAnsiTheme="minorHAnsi" w:cstheme="minorBidi"/>
            <w:b w:val="0"/>
            <w:noProof/>
            <w:sz w:val="22"/>
            <w:szCs w:val="22"/>
          </w:rPr>
          <w:tab/>
        </w:r>
        <w:r w:rsidRPr="007B066D" w:rsidDel="007B066D">
          <w:rPr>
            <w:noProof/>
            <w:rPrChange w:id="880" w:author="Author">
              <w:rPr>
                <w:rStyle w:val="Hyperlink"/>
                <w:noProof/>
              </w:rPr>
            </w:rPrChange>
          </w:rPr>
          <w:delText>Implementation of Report Filters</w:delText>
        </w:r>
        <w:r w:rsidDel="007B066D">
          <w:rPr>
            <w:noProof/>
            <w:webHidden/>
          </w:rPr>
          <w:tab/>
          <w:delText>186</w:delText>
        </w:r>
      </w:del>
    </w:p>
    <w:p w14:paraId="69DEBC7D" w14:textId="77777777" w:rsidR="00A5578C" w:rsidDel="007B066D" w:rsidRDefault="00A5578C">
      <w:pPr>
        <w:pStyle w:val="TOC2"/>
        <w:rPr>
          <w:del w:id="881" w:author="Author"/>
          <w:rFonts w:asciiTheme="minorHAnsi" w:eastAsiaTheme="minorEastAsia" w:hAnsiTheme="minorHAnsi" w:cstheme="minorBidi"/>
          <w:b w:val="0"/>
          <w:noProof/>
          <w:sz w:val="22"/>
          <w:szCs w:val="22"/>
        </w:rPr>
      </w:pPr>
      <w:del w:id="882" w:author="Author">
        <w:r w:rsidRPr="007B066D" w:rsidDel="007B066D">
          <w:rPr>
            <w:noProof/>
            <w:rPrChange w:id="883" w:author="Author">
              <w:rPr>
                <w:rStyle w:val="Hyperlink"/>
                <w:noProof/>
              </w:rPr>
            </w:rPrChange>
          </w:rPr>
          <w:delText>6.6.</w:delText>
        </w:r>
        <w:r w:rsidDel="007B066D">
          <w:rPr>
            <w:rFonts w:asciiTheme="minorHAnsi" w:eastAsiaTheme="minorEastAsia" w:hAnsiTheme="minorHAnsi" w:cstheme="minorBidi"/>
            <w:b w:val="0"/>
            <w:noProof/>
            <w:sz w:val="22"/>
            <w:szCs w:val="22"/>
          </w:rPr>
          <w:tab/>
        </w:r>
        <w:r w:rsidRPr="007B066D" w:rsidDel="007B066D">
          <w:rPr>
            <w:noProof/>
            <w:rPrChange w:id="884" w:author="Author">
              <w:rPr>
                <w:rStyle w:val="Hyperlink"/>
                <w:noProof/>
              </w:rPr>
            </w:rPrChange>
          </w:rPr>
          <w:delText>Resource Management Reporting Application Functions</w:delText>
        </w:r>
        <w:r w:rsidDel="007B066D">
          <w:rPr>
            <w:noProof/>
            <w:webHidden/>
          </w:rPr>
          <w:tab/>
          <w:delText>187</w:delText>
        </w:r>
      </w:del>
    </w:p>
    <w:p w14:paraId="20F20584" w14:textId="77777777" w:rsidR="00A5578C" w:rsidDel="007B066D" w:rsidRDefault="00A5578C">
      <w:pPr>
        <w:pStyle w:val="TOC3"/>
        <w:rPr>
          <w:del w:id="885" w:author="Author"/>
          <w:rFonts w:asciiTheme="minorHAnsi" w:eastAsiaTheme="minorEastAsia" w:hAnsiTheme="minorHAnsi" w:cstheme="minorBidi"/>
          <w:b w:val="0"/>
          <w:noProof/>
          <w:sz w:val="22"/>
          <w:szCs w:val="22"/>
        </w:rPr>
      </w:pPr>
      <w:del w:id="886" w:author="Author">
        <w:r w:rsidRPr="007B066D" w:rsidDel="007B066D">
          <w:rPr>
            <w:noProof/>
            <w:rPrChange w:id="887" w:author="Author">
              <w:rPr>
                <w:rStyle w:val="Hyperlink"/>
                <w:noProof/>
              </w:rPr>
            </w:rPrChange>
          </w:rPr>
          <w:delText>6.6.1</w:delText>
        </w:r>
        <w:r w:rsidDel="007B066D">
          <w:rPr>
            <w:rFonts w:asciiTheme="minorHAnsi" w:eastAsiaTheme="minorEastAsia" w:hAnsiTheme="minorHAnsi" w:cstheme="minorBidi"/>
            <w:b w:val="0"/>
            <w:noProof/>
            <w:sz w:val="22"/>
            <w:szCs w:val="22"/>
          </w:rPr>
          <w:tab/>
        </w:r>
        <w:r w:rsidRPr="007B066D" w:rsidDel="007B066D">
          <w:rPr>
            <w:noProof/>
            <w:rPrChange w:id="888" w:author="Author">
              <w:rPr>
                <w:rStyle w:val="Hyperlink"/>
                <w:noProof/>
              </w:rPr>
            </w:rPrChange>
          </w:rPr>
          <w:delText>Report Filter Functionality</w:delText>
        </w:r>
        <w:r w:rsidDel="007B066D">
          <w:rPr>
            <w:noProof/>
            <w:webHidden/>
          </w:rPr>
          <w:tab/>
          <w:delText>187</w:delText>
        </w:r>
      </w:del>
    </w:p>
    <w:p w14:paraId="7FCA6753" w14:textId="77777777" w:rsidR="00A5578C" w:rsidDel="007B066D" w:rsidRDefault="00A5578C">
      <w:pPr>
        <w:pStyle w:val="TOC3"/>
        <w:rPr>
          <w:del w:id="889" w:author="Author"/>
          <w:rFonts w:asciiTheme="minorHAnsi" w:eastAsiaTheme="minorEastAsia" w:hAnsiTheme="minorHAnsi" w:cstheme="minorBidi"/>
          <w:b w:val="0"/>
          <w:noProof/>
          <w:sz w:val="22"/>
          <w:szCs w:val="22"/>
        </w:rPr>
      </w:pPr>
      <w:del w:id="890" w:author="Author">
        <w:r w:rsidRPr="007B066D" w:rsidDel="007B066D">
          <w:rPr>
            <w:noProof/>
            <w:rPrChange w:id="891" w:author="Author">
              <w:rPr>
                <w:rStyle w:val="Hyperlink"/>
                <w:noProof/>
              </w:rPr>
            </w:rPrChange>
          </w:rPr>
          <w:delText>6.6.2</w:delText>
        </w:r>
        <w:r w:rsidDel="007B066D">
          <w:rPr>
            <w:rFonts w:asciiTheme="minorHAnsi" w:eastAsiaTheme="minorEastAsia" w:hAnsiTheme="minorHAnsi" w:cstheme="minorBidi"/>
            <w:b w:val="0"/>
            <w:noProof/>
            <w:sz w:val="22"/>
            <w:szCs w:val="22"/>
          </w:rPr>
          <w:tab/>
        </w:r>
        <w:r w:rsidRPr="007B066D" w:rsidDel="007B066D">
          <w:rPr>
            <w:noProof/>
            <w:rPrChange w:id="892" w:author="Author">
              <w:rPr>
                <w:rStyle w:val="Hyperlink"/>
                <w:noProof/>
              </w:rPr>
            </w:rPrChange>
          </w:rPr>
          <w:delText>Java Classes Implementation</w:delText>
        </w:r>
        <w:r w:rsidDel="007B066D">
          <w:rPr>
            <w:noProof/>
            <w:webHidden/>
          </w:rPr>
          <w:tab/>
          <w:delText>189</w:delText>
        </w:r>
      </w:del>
    </w:p>
    <w:p w14:paraId="12EADB35" w14:textId="77777777" w:rsidR="00A5578C" w:rsidDel="007B066D" w:rsidRDefault="00A5578C">
      <w:pPr>
        <w:pStyle w:val="TOC3"/>
        <w:rPr>
          <w:del w:id="893" w:author="Author"/>
          <w:rFonts w:asciiTheme="minorHAnsi" w:eastAsiaTheme="minorEastAsia" w:hAnsiTheme="minorHAnsi" w:cstheme="minorBidi"/>
          <w:b w:val="0"/>
          <w:noProof/>
          <w:sz w:val="22"/>
          <w:szCs w:val="22"/>
        </w:rPr>
      </w:pPr>
      <w:del w:id="894" w:author="Author">
        <w:r w:rsidRPr="007B066D" w:rsidDel="007B066D">
          <w:rPr>
            <w:noProof/>
            <w:rPrChange w:id="895" w:author="Author">
              <w:rPr>
                <w:rStyle w:val="Hyperlink"/>
                <w:noProof/>
              </w:rPr>
            </w:rPrChange>
          </w:rPr>
          <w:delText>6.6.3</w:delText>
        </w:r>
        <w:r w:rsidDel="007B066D">
          <w:rPr>
            <w:rFonts w:asciiTheme="minorHAnsi" w:eastAsiaTheme="minorEastAsia" w:hAnsiTheme="minorHAnsi" w:cstheme="minorBidi"/>
            <w:b w:val="0"/>
            <w:noProof/>
            <w:sz w:val="22"/>
            <w:szCs w:val="22"/>
          </w:rPr>
          <w:tab/>
        </w:r>
        <w:r w:rsidRPr="007B066D" w:rsidDel="007B066D">
          <w:rPr>
            <w:noProof/>
            <w:rPrChange w:id="896" w:author="Author">
              <w:rPr>
                <w:rStyle w:val="Hyperlink"/>
                <w:noProof/>
              </w:rPr>
            </w:rPrChange>
          </w:rPr>
          <w:delText>Report Viewer Functionality</w:delText>
        </w:r>
        <w:r w:rsidDel="007B066D">
          <w:rPr>
            <w:noProof/>
            <w:webHidden/>
          </w:rPr>
          <w:tab/>
          <w:delText>190</w:delText>
        </w:r>
      </w:del>
    </w:p>
    <w:p w14:paraId="56E84410" w14:textId="77777777" w:rsidR="00A5578C" w:rsidDel="007B066D" w:rsidRDefault="00A5578C">
      <w:pPr>
        <w:pStyle w:val="TOC3"/>
        <w:rPr>
          <w:del w:id="897" w:author="Author"/>
          <w:rFonts w:asciiTheme="minorHAnsi" w:eastAsiaTheme="minorEastAsia" w:hAnsiTheme="minorHAnsi" w:cstheme="minorBidi"/>
          <w:b w:val="0"/>
          <w:noProof/>
          <w:sz w:val="22"/>
          <w:szCs w:val="22"/>
        </w:rPr>
      </w:pPr>
      <w:del w:id="898" w:author="Author">
        <w:r w:rsidRPr="007B066D" w:rsidDel="007B066D">
          <w:rPr>
            <w:noProof/>
            <w:rPrChange w:id="899" w:author="Author">
              <w:rPr>
                <w:rStyle w:val="Hyperlink"/>
                <w:noProof/>
              </w:rPr>
            </w:rPrChange>
          </w:rPr>
          <w:delText>6.6.4</w:delText>
        </w:r>
        <w:r w:rsidDel="007B066D">
          <w:rPr>
            <w:rFonts w:asciiTheme="minorHAnsi" w:eastAsiaTheme="minorEastAsia" w:hAnsiTheme="minorHAnsi" w:cstheme="minorBidi"/>
            <w:b w:val="0"/>
            <w:noProof/>
            <w:sz w:val="22"/>
            <w:szCs w:val="22"/>
          </w:rPr>
          <w:tab/>
        </w:r>
        <w:r w:rsidRPr="007B066D" w:rsidDel="007B066D">
          <w:rPr>
            <w:noProof/>
            <w:rPrChange w:id="900" w:author="Author">
              <w:rPr>
                <w:rStyle w:val="Hyperlink"/>
                <w:noProof/>
              </w:rPr>
            </w:rPrChange>
          </w:rPr>
          <w:delText>Report Viewer Error Handling and Resolution</w:delText>
        </w:r>
        <w:r w:rsidDel="007B066D">
          <w:rPr>
            <w:noProof/>
            <w:webHidden/>
          </w:rPr>
          <w:tab/>
          <w:delText>191</w:delText>
        </w:r>
      </w:del>
    </w:p>
    <w:p w14:paraId="2788026A" w14:textId="77777777" w:rsidR="00A5578C" w:rsidDel="007B066D" w:rsidRDefault="00A5578C">
      <w:pPr>
        <w:pStyle w:val="TOC4"/>
        <w:rPr>
          <w:del w:id="901" w:author="Author"/>
          <w:rFonts w:asciiTheme="minorHAnsi" w:eastAsiaTheme="minorEastAsia" w:hAnsiTheme="minorHAnsi" w:cstheme="minorBidi"/>
          <w:b w:val="0"/>
          <w:sz w:val="22"/>
          <w:szCs w:val="22"/>
        </w:rPr>
      </w:pPr>
      <w:del w:id="902" w:author="Author">
        <w:r w:rsidRPr="007B066D" w:rsidDel="007B066D">
          <w:rPr>
            <w:rPrChange w:id="903" w:author="Author">
              <w:rPr>
                <w:rStyle w:val="Hyperlink"/>
              </w:rPr>
            </w:rPrChange>
          </w:rPr>
          <w:delText>6.6.4.1</w:delText>
        </w:r>
        <w:r w:rsidDel="007B066D">
          <w:rPr>
            <w:rFonts w:asciiTheme="minorHAnsi" w:eastAsiaTheme="minorEastAsia" w:hAnsiTheme="minorHAnsi" w:cstheme="minorBidi"/>
            <w:b w:val="0"/>
            <w:sz w:val="22"/>
            <w:szCs w:val="22"/>
          </w:rPr>
          <w:tab/>
        </w:r>
        <w:r w:rsidRPr="007B066D" w:rsidDel="007B066D">
          <w:rPr>
            <w:rPrChange w:id="904" w:author="Author">
              <w:rPr>
                <w:rStyle w:val="Hyperlink"/>
              </w:rPr>
            </w:rPrChange>
          </w:rPr>
          <w:delText>Invalid Folder or Folder Does Not Exist</w:delText>
        </w:r>
        <w:r w:rsidDel="007B066D">
          <w:rPr>
            <w:webHidden/>
          </w:rPr>
          <w:tab/>
          <w:delText>191</w:delText>
        </w:r>
      </w:del>
    </w:p>
    <w:p w14:paraId="27D165DD" w14:textId="77777777" w:rsidR="00A5578C" w:rsidDel="007B066D" w:rsidRDefault="00A5578C">
      <w:pPr>
        <w:pStyle w:val="TOC4"/>
        <w:rPr>
          <w:del w:id="905" w:author="Author"/>
          <w:rFonts w:asciiTheme="minorHAnsi" w:eastAsiaTheme="minorEastAsia" w:hAnsiTheme="minorHAnsi" w:cstheme="minorBidi"/>
          <w:b w:val="0"/>
          <w:sz w:val="22"/>
          <w:szCs w:val="22"/>
        </w:rPr>
      </w:pPr>
      <w:del w:id="906" w:author="Author">
        <w:r w:rsidRPr="007B066D" w:rsidDel="007B066D">
          <w:rPr>
            <w:rPrChange w:id="907" w:author="Author">
              <w:rPr>
                <w:rStyle w:val="Hyperlink"/>
              </w:rPr>
            </w:rPrChange>
          </w:rPr>
          <w:delText>6.6.4.2</w:delText>
        </w:r>
        <w:r w:rsidDel="007B066D">
          <w:rPr>
            <w:rFonts w:asciiTheme="minorHAnsi" w:eastAsiaTheme="minorEastAsia" w:hAnsiTheme="minorHAnsi" w:cstheme="minorBidi"/>
            <w:b w:val="0"/>
            <w:sz w:val="22"/>
            <w:szCs w:val="22"/>
          </w:rPr>
          <w:tab/>
        </w:r>
        <w:r w:rsidRPr="007B066D" w:rsidDel="007B066D">
          <w:rPr>
            <w:rPrChange w:id="908" w:author="Author">
              <w:rPr>
                <w:rStyle w:val="Hyperlink"/>
              </w:rPr>
            </w:rPrChange>
          </w:rPr>
          <w:delText>Missing Source Data File (SDEC_VSE.xml)</w:delText>
        </w:r>
        <w:r w:rsidDel="007B066D">
          <w:rPr>
            <w:webHidden/>
          </w:rPr>
          <w:tab/>
          <w:delText>192</w:delText>
        </w:r>
      </w:del>
    </w:p>
    <w:p w14:paraId="273DA275" w14:textId="77777777" w:rsidR="00A5578C" w:rsidDel="007B066D" w:rsidRDefault="00A5578C">
      <w:pPr>
        <w:pStyle w:val="TOC4"/>
        <w:rPr>
          <w:del w:id="909" w:author="Author"/>
          <w:rFonts w:asciiTheme="minorHAnsi" w:eastAsiaTheme="minorEastAsia" w:hAnsiTheme="minorHAnsi" w:cstheme="minorBidi"/>
          <w:b w:val="0"/>
          <w:sz w:val="22"/>
          <w:szCs w:val="22"/>
        </w:rPr>
      </w:pPr>
      <w:del w:id="910" w:author="Author">
        <w:r w:rsidRPr="007B066D" w:rsidDel="007B066D">
          <w:rPr>
            <w:rPrChange w:id="911" w:author="Author">
              <w:rPr>
                <w:rStyle w:val="Hyperlink"/>
              </w:rPr>
            </w:rPrChange>
          </w:rPr>
          <w:delText>6.6.4.3</w:delText>
        </w:r>
        <w:r w:rsidDel="007B066D">
          <w:rPr>
            <w:rFonts w:asciiTheme="minorHAnsi" w:eastAsiaTheme="minorEastAsia" w:hAnsiTheme="minorHAnsi" w:cstheme="minorBidi"/>
            <w:b w:val="0"/>
            <w:sz w:val="22"/>
            <w:szCs w:val="22"/>
          </w:rPr>
          <w:tab/>
        </w:r>
        <w:r w:rsidRPr="007B066D" w:rsidDel="007B066D">
          <w:rPr>
            <w:rPrChange w:id="912" w:author="Author">
              <w:rPr>
                <w:rStyle w:val="Hyperlink"/>
              </w:rPr>
            </w:rPrChange>
          </w:rPr>
          <w:delText>Java Application Exception Error Logs</w:delText>
        </w:r>
        <w:r w:rsidDel="007B066D">
          <w:rPr>
            <w:webHidden/>
          </w:rPr>
          <w:tab/>
          <w:delText>193</w:delText>
        </w:r>
      </w:del>
    </w:p>
    <w:p w14:paraId="2B1AFBC6" w14:textId="398FF19D" w:rsidR="00C07AAD" w:rsidRDefault="00100120" w:rsidP="00C07AAD">
      <w:pPr>
        <w:rPr>
          <w:rFonts w:ascii="Arial" w:hAnsi="Arial" w:cs="Arial"/>
          <w:b/>
          <w:sz w:val="32"/>
          <w:szCs w:val="32"/>
        </w:rPr>
      </w:pPr>
      <w:r>
        <w:fldChar w:fldCharType="end"/>
      </w:r>
    </w:p>
    <w:p w14:paraId="6122C0BD" w14:textId="77777777" w:rsidR="00A5578C" w:rsidRDefault="00A5578C">
      <w:pPr>
        <w:rPr>
          <w:rFonts w:ascii="Arial" w:hAnsi="Arial" w:cs="Arial"/>
          <w:b/>
          <w:sz w:val="32"/>
          <w:szCs w:val="32"/>
        </w:rPr>
      </w:pPr>
      <w:r>
        <w:rPr>
          <w:rFonts w:ascii="Arial" w:hAnsi="Arial" w:cs="Arial"/>
          <w:b/>
          <w:sz w:val="32"/>
          <w:szCs w:val="32"/>
        </w:rPr>
        <w:br w:type="page"/>
      </w:r>
    </w:p>
    <w:p w14:paraId="0BB4C309" w14:textId="77777777" w:rsidR="007B066D" w:rsidRDefault="00CF503F">
      <w:pPr>
        <w:pStyle w:val="TableofFigures"/>
        <w:tabs>
          <w:tab w:val="right" w:leader="dot" w:pos="9350"/>
        </w:tabs>
        <w:rPr>
          <w:ins w:id="913" w:author="Author"/>
          <w:rFonts w:asciiTheme="minorHAnsi" w:eastAsiaTheme="minorEastAsia" w:hAnsiTheme="minorHAnsi" w:cstheme="minorBidi"/>
          <w:noProof/>
          <w:sz w:val="22"/>
          <w:szCs w:val="22"/>
        </w:rPr>
      </w:pPr>
      <w:r w:rsidRPr="00BB124A">
        <w:rPr>
          <w:rFonts w:ascii="Arial" w:hAnsi="Arial" w:cs="Arial"/>
          <w:b/>
          <w:sz w:val="32"/>
          <w:szCs w:val="32"/>
        </w:rPr>
        <w:lastRenderedPageBreak/>
        <w:t>List of Figure</w:t>
      </w:r>
      <w:r w:rsidR="001A58D9" w:rsidRPr="00BB124A">
        <w:rPr>
          <w:rFonts w:ascii="Arial" w:hAnsi="Arial" w:cs="Arial"/>
          <w:b/>
          <w:sz w:val="32"/>
          <w:szCs w:val="32"/>
        </w:rPr>
        <w:t>s</w:t>
      </w:r>
      <w:r w:rsidR="001A58D9" w:rsidRPr="00BB124A">
        <w:rPr>
          <w:rFonts w:ascii="Arial" w:hAnsi="Arial" w:cs="Arial"/>
        </w:rPr>
        <w:br/>
      </w:r>
      <w:r w:rsidR="00100120" w:rsidRPr="001E048C">
        <w:rPr>
          <w:rFonts w:ascii="Arial" w:hAnsi="Arial" w:cs="Arial"/>
        </w:rPr>
        <w:fldChar w:fldCharType="begin"/>
      </w:r>
      <w:r w:rsidR="008D4B25" w:rsidRPr="001E048C">
        <w:rPr>
          <w:rFonts w:ascii="Arial" w:hAnsi="Arial" w:cs="Arial"/>
        </w:rPr>
        <w:instrText xml:space="preserve"> TOC \h \z \c "Figure" </w:instrText>
      </w:r>
      <w:r w:rsidR="00100120" w:rsidRPr="001E048C">
        <w:rPr>
          <w:rFonts w:ascii="Arial" w:hAnsi="Arial" w:cs="Arial"/>
        </w:rPr>
        <w:fldChar w:fldCharType="separate"/>
      </w:r>
      <w:ins w:id="914" w:author="Author">
        <w:r w:rsidR="007B066D" w:rsidRPr="00450975">
          <w:rPr>
            <w:rStyle w:val="Hyperlink"/>
            <w:noProof/>
          </w:rPr>
          <w:fldChar w:fldCharType="begin"/>
        </w:r>
        <w:r w:rsidR="007B066D" w:rsidRPr="00450975">
          <w:rPr>
            <w:rStyle w:val="Hyperlink"/>
            <w:noProof/>
          </w:rPr>
          <w:instrText xml:space="preserve"> </w:instrText>
        </w:r>
        <w:r w:rsidR="007B066D">
          <w:rPr>
            <w:noProof/>
          </w:rPr>
          <w:instrText>HYPERLINK \l "_Toc513557836"</w:instrText>
        </w:r>
        <w:r w:rsidR="007B066D" w:rsidRPr="00450975">
          <w:rPr>
            <w:rStyle w:val="Hyperlink"/>
            <w:noProof/>
          </w:rPr>
          <w:instrText xml:space="preserve"> </w:instrText>
        </w:r>
        <w:r w:rsidR="007B066D" w:rsidRPr="00450975">
          <w:rPr>
            <w:rStyle w:val="Hyperlink"/>
            <w:noProof/>
          </w:rPr>
        </w:r>
        <w:r w:rsidR="007B066D" w:rsidRPr="00450975">
          <w:rPr>
            <w:rStyle w:val="Hyperlink"/>
            <w:noProof/>
          </w:rPr>
          <w:fldChar w:fldCharType="separate"/>
        </w:r>
        <w:r w:rsidR="007B066D" w:rsidRPr="00450975">
          <w:rPr>
            <w:rStyle w:val="Hyperlink"/>
            <w:noProof/>
          </w:rPr>
          <w:t>Figure 1:  GUI main screen</w:t>
        </w:r>
        <w:r w:rsidR="007B066D">
          <w:rPr>
            <w:noProof/>
            <w:webHidden/>
          </w:rPr>
          <w:tab/>
        </w:r>
        <w:r w:rsidR="007B066D">
          <w:rPr>
            <w:noProof/>
            <w:webHidden/>
          </w:rPr>
          <w:fldChar w:fldCharType="begin"/>
        </w:r>
        <w:r w:rsidR="007B066D">
          <w:rPr>
            <w:noProof/>
            <w:webHidden/>
          </w:rPr>
          <w:instrText xml:space="preserve"> PAGEREF _Toc513557836 \h </w:instrText>
        </w:r>
        <w:r w:rsidR="007B066D">
          <w:rPr>
            <w:noProof/>
            <w:webHidden/>
          </w:rPr>
        </w:r>
      </w:ins>
      <w:r w:rsidR="007B066D">
        <w:rPr>
          <w:noProof/>
          <w:webHidden/>
        </w:rPr>
        <w:fldChar w:fldCharType="separate"/>
      </w:r>
      <w:ins w:id="915" w:author="Author">
        <w:r w:rsidR="007B066D">
          <w:rPr>
            <w:noProof/>
            <w:webHidden/>
          </w:rPr>
          <w:t>2</w:t>
        </w:r>
        <w:r w:rsidR="007B066D">
          <w:rPr>
            <w:noProof/>
            <w:webHidden/>
          </w:rPr>
          <w:fldChar w:fldCharType="end"/>
        </w:r>
        <w:r w:rsidR="007B066D" w:rsidRPr="00450975">
          <w:rPr>
            <w:rStyle w:val="Hyperlink"/>
            <w:noProof/>
          </w:rPr>
          <w:fldChar w:fldCharType="end"/>
        </w:r>
      </w:ins>
    </w:p>
    <w:p w14:paraId="30AADC2E" w14:textId="77777777" w:rsidR="007B066D" w:rsidRDefault="007B066D">
      <w:pPr>
        <w:pStyle w:val="TableofFigures"/>
        <w:tabs>
          <w:tab w:val="right" w:leader="dot" w:pos="9350"/>
        </w:tabs>
        <w:rPr>
          <w:ins w:id="916" w:author="Author"/>
          <w:rFonts w:asciiTheme="minorHAnsi" w:eastAsiaTheme="minorEastAsia" w:hAnsiTheme="minorHAnsi" w:cstheme="minorBidi"/>
          <w:noProof/>
          <w:sz w:val="22"/>
          <w:szCs w:val="22"/>
        </w:rPr>
      </w:pPr>
      <w:ins w:id="917" w:author="Author">
        <w:r w:rsidRPr="00450975">
          <w:rPr>
            <w:rStyle w:val="Hyperlink"/>
            <w:noProof/>
          </w:rPr>
          <w:fldChar w:fldCharType="begin"/>
        </w:r>
        <w:r w:rsidRPr="00450975">
          <w:rPr>
            <w:rStyle w:val="Hyperlink"/>
            <w:noProof/>
          </w:rPr>
          <w:instrText xml:space="preserve"> </w:instrText>
        </w:r>
        <w:r>
          <w:rPr>
            <w:noProof/>
          </w:rPr>
          <w:instrText>HYPERLINK \l "_Toc513557837"</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2: Wait List - Print</w:t>
        </w:r>
        <w:r>
          <w:rPr>
            <w:noProof/>
            <w:webHidden/>
          </w:rPr>
          <w:tab/>
        </w:r>
        <w:r>
          <w:rPr>
            <w:noProof/>
            <w:webHidden/>
          </w:rPr>
          <w:fldChar w:fldCharType="begin"/>
        </w:r>
        <w:r>
          <w:rPr>
            <w:noProof/>
            <w:webHidden/>
          </w:rPr>
          <w:instrText xml:space="preserve"> PAGEREF _Toc513557837 \h </w:instrText>
        </w:r>
        <w:r>
          <w:rPr>
            <w:noProof/>
            <w:webHidden/>
          </w:rPr>
        </w:r>
      </w:ins>
      <w:r>
        <w:rPr>
          <w:noProof/>
          <w:webHidden/>
        </w:rPr>
        <w:fldChar w:fldCharType="separate"/>
      </w:r>
      <w:ins w:id="918" w:author="Author">
        <w:r>
          <w:rPr>
            <w:noProof/>
            <w:webHidden/>
          </w:rPr>
          <w:t>4</w:t>
        </w:r>
        <w:r>
          <w:rPr>
            <w:noProof/>
            <w:webHidden/>
          </w:rPr>
          <w:fldChar w:fldCharType="end"/>
        </w:r>
        <w:r w:rsidRPr="00450975">
          <w:rPr>
            <w:rStyle w:val="Hyperlink"/>
            <w:noProof/>
          </w:rPr>
          <w:fldChar w:fldCharType="end"/>
        </w:r>
      </w:ins>
    </w:p>
    <w:p w14:paraId="25CD951F" w14:textId="77777777" w:rsidR="007B066D" w:rsidRDefault="007B066D">
      <w:pPr>
        <w:pStyle w:val="TableofFigures"/>
        <w:tabs>
          <w:tab w:val="right" w:leader="dot" w:pos="9350"/>
        </w:tabs>
        <w:rPr>
          <w:ins w:id="919" w:author="Author"/>
          <w:rFonts w:asciiTheme="minorHAnsi" w:eastAsiaTheme="minorEastAsia" w:hAnsiTheme="minorHAnsi" w:cstheme="minorBidi"/>
          <w:noProof/>
          <w:sz w:val="22"/>
          <w:szCs w:val="22"/>
        </w:rPr>
      </w:pPr>
      <w:ins w:id="920" w:author="Author">
        <w:r w:rsidRPr="00450975">
          <w:rPr>
            <w:rStyle w:val="Hyperlink"/>
            <w:noProof/>
          </w:rPr>
          <w:fldChar w:fldCharType="begin"/>
        </w:r>
        <w:r w:rsidRPr="00450975">
          <w:rPr>
            <w:rStyle w:val="Hyperlink"/>
            <w:noProof/>
          </w:rPr>
          <w:instrText xml:space="preserve"> </w:instrText>
        </w:r>
        <w:r>
          <w:rPr>
            <w:noProof/>
          </w:rPr>
          <w:instrText>HYPERLINK \l "_Toc513557838"</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3: Ribbon Bar Tools Menu - Query option</w:t>
        </w:r>
        <w:r>
          <w:rPr>
            <w:noProof/>
            <w:webHidden/>
          </w:rPr>
          <w:tab/>
        </w:r>
        <w:r>
          <w:rPr>
            <w:noProof/>
            <w:webHidden/>
          </w:rPr>
          <w:fldChar w:fldCharType="begin"/>
        </w:r>
        <w:r>
          <w:rPr>
            <w:noProof/>
            <w:webHidden/>
          </w:rPr>
          <w:instrText xml:space="preserve"> PAGEREF _Toc513557838 \h </w:instrText>
        </w:r>
        <w:r>
          <w:rPr>
            <w:noProof/>
            <w:webHidden/>
          </w:rPr>
        </w:r>
      </w:ins>
      <w:r>
        <w:rPr>
          <w:noProof/>
          <w:webHidden/>
        </w:rPr>
        <w:fldChar w:fldCharType="separate"/>
      </w:r>
      <w:ins w:id="921" w:author="Author">
        <w:r>
          <w:rPr>
            <w:noProof/>
            <w:webHidden/>
          </w:rPr>
          <w:t>5</w:t>
        </w:r>
        <w:r>
          <w:rPr>
            <w:noProof/>
            <w:webHidden/>
          </w:rPr>
          <w:fldChar w:fldCharType="end"/>
        </w:r>
        <w:r w:rsidRPr="00450975">
          <w:rPr>
            <w:rStyle w:val="Hyperlink"/>
            <w:noProof/>
          </w:rPr>
          <w:fldChar w:fldCharType="end"/>
        </w:r>
      </w:ins>
    </w:p>
    <w:p w14:paraId="5ADE99E1" w14:textId="77777777" w:rsidR="007B066D" w:rsidRDefault="007B066D">
      <w:pPr>
        <w:pStyle w:val="TableofFigures"/>
        <w:tabs>
          <w:tab w:val="right" w:leader="dot" w:pos="9350"/>
        </w:tabs>
        <w:rPr>
          <w:ins w:id="922" w:author="Author"/>
          <w:rFonts w:asciiTheme="minorHAnsi" w:eastAsiaTheme="minorEastAsia" w:hAnsiTheme="minorHAnsi" w:cstheme="minorBidi"/>
          <w:noProof/>
          <w:sz w:val="22"/>
          <w:szCs w:val="22"/>
        </w:rPr>
      </w:pPr>
      <w:ins w:id="923" w:author="Author">
        <w:r w:rsidRPr="00450975">
          <w:rPr>
            <w:rStyle w:val="Hyperlink"/>
            <w:noProof/>
          </w:rPr>
          <w:fldChar w:fldCharType="begin"/>
        </w:r>
        <w:r w:rsidRPr="00450975">
          <w:rPr>
            <w:rStyle w:val="Hyperlink"/>
            <w:noProof/>
          </w:rPr>
          <w:instrText xml:space="preserve"> </w:instrText>
        </w:r>
        <w:r>
          <w:rPr>
            <w:noProof/>
          </w:rPr>
          <w:instrText>HYPERLINK \l "_Toc513557839"</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4: User Preferences</w:t>
        </w:r>
        <w:r>
          <w:rPr>
            <w:noProof/>
            <w:webHidden/>
          </w:rPr>
          <w:tab/>
        </w:r>
        <w:r>
          <w:rPr>
            <w:noProof/>
            <w:webHidden/>
          </w:rPr>
          <w:fldChar w:fldCharType="begin"/>
        </w:r>
        <w:r>
          <w:rPr>
            <w:noProof/>
            <w:webHidden/>
          </w:rPr>
          <w:instrText xml:space="preserve"> PAGEREF _Toc513557839 \h </w:instrText>
        </w:r>
        <w:r>
          <w:rPr>
            <w:noProof/>
            <w:webHidden/>
          </w:rPr>
        </w:r>
      </w:ins>
      <w:r>
        <w:rPr>
          <w:noProof/>
          <w:webHidden/>
        </w:rPr>
        <w:fldChar w:fldCharType="separate"/>
      </w:r>
      <w:ins w:id="924" w:author="Author">
        <w:r>
          <w:rPr>
            <w:noProof/>
            <w:webHidden/>
          </w:rPr>
          <w:t>6</w:t>
        </w:r>
        <w:r>
          <w:rPr>
            <w:noProof/>
            <w:webHidden/>
          </w:rPr>
          <w:fldChar w:fldCharType="end"/>
        </w:r>
        <w:r w:rsidRPr="00450975">
          <w:rPr>
            <w:rStyle w:val="Hyperlink"/>
            <w:noProof/>
          </w:rPr>
          <w:fldChar w:fldCharType="end"/>
        </w:r>
      </w:ins>
    </w:p>
    <w:p w14:paraId="28C241DA" w14:textId="77777777" w:rsidR="007B066D" w:rsidRDefault="007B066D">
      <w:pPr>
        <w:pStyle w:val="TableofFigures"/>
        <w:tabs>
          <w:tab w:val="right" w:leader="dot" w:pos="9350"/>
        </w:tabs>
        <w:rPr>
          <w:ins w:id="925" w:author="Author"/>
          <w:rFonts w:asciiTheme="minorHAnsi" w:eastAsiaTheme="minorEastAsia" w:hAnsiTheme="minorHAnsi" w:cstheme="minorBidi"/>
          <w:noProof/>
          <w:sz w:val="22"/>
          <w:szCs w:val="22"/>
        </w:rPr>
      </w:pPr>
      <w:ins w:id="926" w:author="Author">
        <w:r w:rsidRPr="00450975">
          <w:rPr>
            <w:rStyle w:val="Hyperlink"/>
            <w:noProof/>
          </w:rPr>
          <w:fldChar w:fldCharType="begin"/>
        </w:r>
        <w:r w:rsidRPr="00450975">
          <w:rPr>
            <w:rStyle w:val="Hyperlink"/>
            <w:noProof/>
          </w:rPr>
          <w:instrText xml:space="preserve"> </w:instrText>
        </w:r>
        <w:r>
          <w:rPr>
            <w:noProof/>
          </w:rPr>
          <w:instrText>HYPERLINK \l "_Toc513557840"</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5: RM Grid - Option Menu</w:t>
        </w:r>
        <w:r>
          <w:rPr>
            <w:noProof/>
            <w:webHidden/>
          </w:rPr>
          <w:tab/>
        </w:r>
        <w:r>
          <w:rPr>
            <w:noProof/>
            <w:webHidden/>
          </w:rPr>
          <w:fldChar w:fldCharType="begin"/>
        </w:r>
        <w:r>
          <w:rPr>
            <w:noProof/>
            <w:webHidden/>
          </w:rPr>
          <w:instrText xml:space="preserve"> PAGEREF _Toc513557840 \h </w:instrText>
        </w:r>
        <w:r>
          <w:rPr>
            <w:noProof/>
            <w:webHidden/>
          </w:rPr>
        </w:r>
      </w:ins>
      <w:r>
        <w:rPr>
          <w:noProof/>
          <w:webHidden/>
        </w:rPr>
        <w:fldChar w:fldCharType="separate"/>
      </w:r>
      <w:ins w:id="927" w:author="Author">
        <w:r>
          <w:rPr>
            <w:noProof/>
            <w:webHidden/>
          </w:rPr>
          <w:t>7</w:t>
        </w:r>
        <w:r>
          <w:rPr>
            <w:noProof/>
            <w:webHidden/>
          </w:rPr>
          <w:fldChar w:fldCharType="end"/>
        </w:r>
        <w:r w:rsidRPr="00450975">
          <w:rPr>
            <w:rStyle w:val="Hyperlink"/>
            <w:noProof/>
          </w:rPr>
          <w:fldChar w:fldCharType="end"/>
        </w:r>
      </w:ins>
    </w:p>
    <w:p w14:paraId="3F651E5D" w14:textId="77777777" w:rsidR="007B066D" w:rsidRDefault="007B066D">
      <w:pPr>
        <w:pStyle w:val="TableofFigures"/>
        <w:tabs>
          <w:tab w:val="right" w:leader="dot" w:pos="9350"/>
        </w:tabs>
        <w:rPr>
          <w:ins w:id="928" w:author="Author"/>
          <w:rFonts w:asciiTheme="minorHAnsi" w:eastAsiaTheme="minorEastAsia" w:hAnsiTheme="minorHAnsi" w:cstheme="minorBidi"/>
          <w:noProof/>
          <w:sz w:val="22"/>
          <w:szCs w:val="22"/>
        </w:rPr>
      </w:pPr>
      <w:ins w:id="929" w:author="Author">
        <w:r w:rsidRPr="00450975">
          <w:rPr>
            <w:rStyle w:val="Hyperlink"/>
            <w:noProof/>
          </w:rPr>
          <w:fldChar w:fldCharType="begin"/>
        </w:r>
        <w:r w:rsidRPr="00450975">
          <w:rPr>
            <w:rStyle w:val="Hyperlink"/>
            <w:noProof/>
          </w:rPr>
          <w:instrText xml:space="preserve"> </w:instrText>
        </w:r>
        <w:r>
          <w:rPr>
            <w:noProof/>
          </w:rPr>
          <w:instrText>HYPERLINK \l "_Toc513557841"</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6: Appointment Request Type</w:t>
        </w:r>
        <w:r>
          <w:rPr>
            <w:noProof/>
            <w:webHidden/>
          </w:rPr>
          <w:tab/>
        </w:r>
        <w:r>
          <w:rPr>
            <w:noProof/>
            <w:webHidden/>
          </w:rPr>
          <w:fldChar w:fldCharType="begin"/>
        </w:r>
        <w:r>
          <w:rPr>
            <w:noProof/>
            <w:webHidden/>
          </w:rPr>
          <w:instrText xml:space="preserve"> PAGEREF _Toc513557841 \h </w:instrText>
        </w:r>
        <w:r>
          <w:rPr>
            <w:noProof/>
            <w:webHidden/>
          </w:rPr>
        </w:r>
      </w:ins>
      <w:r>
        <w:rPr>
          <w:noProof/>
          <w:webHidden/>
        </w:rPr>
        <w:fldChar w:fldCharType="separate"/>
      </w:r>
      <w:ins w:id="930" w:author="Author">
        <w:r>
          <w:rPr>
            <w:noProof/>
            <w:webHidden/>
          </w:rPr>
          <w:t>8</w:t>
        </w:r>
        <w:r>
          <w:rPr>
            <w:noProof/>
            <w:webHidden/>
          </w:rPr>
          <w:fldChar w:fldCharType="end"/>
        </w:r>
        <w:r w:rsidRPr="00450975">
          <w:rPr>
            <w:rStyle w:val="Hyperlink"/>
            <w:noProof/>
          </w:rPr>
          <w:fldChar w:fldCharType="end"/>
        </w:r>
      </w:ins>
    </w:p>
    <w:p w14:paraId="254AAB48" w14:textId="77777777" w:rsidR="007B066D" w:rsidRDefault="007B066D">
      <w:pPr>
        <w:pStyle w:val="TableofFigures"/>
        <w:tabs>
          <w:tab w:val="right" w:leader="dot" w:pos="9350"/>
        </w:tabs>
        <w:rPr>
          <w:ins w:id="931" w:author="Author"/>
          <w:rFonts w:asciiTheme="minorHAnsi" w:eastAsiaTheme="minorEastAsia" w:hAnsiTheme="minorHAnsi" w:cstheme="minorBidi"/>
          <w:noProof/>
          <w:sz w:val="22"/>
          <w:szCs w:val="22"/>
        </w:rPr>
      </w:pPr>
      <w:ins w:id="932" w:author="Author">
        <w:r w:rsidRPr="00450975">
          <w:rPr>
            <w:rStyle w:val="Hyperlink"/>
            <w:noProof/>
          </w:rPr>
          <w:fldChar w:fldCharType="begin"/>
        </w:r>
        <w:r w:rsidRPr="00450975">
          <w:rPr>
            <w:rStyle w:val="Hyperlink"/>
            <w:noProof/>
          </w:rPr>
          <w:instrText xml:space="preserve"> </w:instrText>
        </w:r>
        <w:r>
          <w:rPr>
            <w:noProof/>
          </w:rPr>
          <w:instrText>HYPERLINK \l "_Toc513557842"</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7: Appointment Request</w:t>
        </w:r>
        <w:r>
          <w:rPr>
            <w:noProof/>
            <w:webHidden/>
          </w:rPr>
          <w:tab/>
        </w:r>
        <w:r>
          <w:rPr>
            <w:noProof/>
            <w:webHidden/>
          </w:rPr>
          <w:fldChar w:fldCharType="begin"/>
        </w:r>
        <w:r>
          <w:rPr>
            <w:noProof/>
            <w:webHidden/>
          </w:rPr>
          <w:instrText xml:space="preserve"> PAGEREF _Toc513557842 \h </w:instrText>
        </w:r>
        <w:r>
          <w:rPr>
            <w:noProof/>
            <w:webHidden/>
          </w:rPr>
        </w:r>
      </w:ins>
      <w:r>
        <w:rPr>
          <w:noProof/>
          <w:webHidden/>
        </w:rPr>
        <w:fldChar w:fldCharType="separate"/>
      </w:r>
      <w:ins w:id="933" w:author="Author">
        <w:r>
          <w:rPr>
            <w:noProof/>
            <w:webHidden/>
          </w:rPr>
          <w:t>9</w:t>
        </w:r>
        <w:r>
          <w:rPr>
            <w:noProof/>
            <w:webHidden/>
          </w:rPr>
          <w:fldChar w:fldCharType="end"/>
        </w:r>
        <w:r w:rsidRPr="00450975">
          <w:rPr>
            <w:rStyle w:val="Hyperlink"/>
            <w:noProof/>
          </w:rPr>
          <w:fldChar w:fldCharType="end"/>
        </w:r>
      </w:ins>
    </w:p>
    <w:p w14:paraId="3C99A64C" w14:textId="77777777" w:rsidR="007B066D" w:rsidRDefault="007B066D">
      <w:pPr>
        <w:pStyle w:val="TableofFigures"/>
        <w:tabs>
          <w:tab w:val="right" w:leader="dot" w:pos="9350"/>
        </w:tabs>
        <w:rPr>
          <w:ins w:id="934" w:author="Author"/>
          <w:rFonts w:asciiTheme="minorHAnsi" w:eastAsiaTheme="minorEastAsia" w:hAnsiTheme="minorHAnsi" w:cstheme="minorBidi"/>
          <w:noProof/>
          <w:sz w:val="22"/>
          <w:szCs w:val="22"/>
        </w:rPr>
      </w:pPr>
      <w:ins w:id="935" w:author="Author">
        <w:r w:rsidRPr="00450975">
          <w:rPr>
            <w:rStyle w:val="Hyperlink"/>
            <w:noProof/>
          </w:rPr>
          <w:fldChar w:fldCharType="begin"/>
        </w:r>
        <w:r w:rsidRPr="00450975">
          <w:rPr>
            <w:rStyle w:val="Hyperlink"/>
            <w:noProof/>
          </w:rPr>
          <w:instrText xml:space="preserve"> </w:instrText>
        </w:r>
        <w:r>
          <w:rPr>
            <w:noProof/>
          </w:rPr>
          <w:instrText>HYPERLINK \l "_Toc513557843"</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8: Appointment</w:t>
        </w:r>
        <w:r>
          <w:rPr>
            <w:noProof/>
            <w:webHidden/>
          </w:rPr>
          <w:tab/>
        </w:r>
        <w:r>
          <w:rPr>
            <w:noProof/>
            <w:webHidden/>
          </w:rPr>
          <w:fldChar w:fldCharType="begin"/>
        </w:r>
        <w:r>
          <w:rPr>
            <w:noProof/>
            <w:webHidden/>
          </w:rPr>
          <w:instrText xml:space="preserve"> PAGEREF _Toc513557843 \h </w:instrText>
        </w:r>
        <w:r>
          <w:rPr>
            <w:noProof/>
            <w:webHidden/>
          </w:rPr>
        </w:r>
      </w:ins>
      <w:r>
        <w:rPr>
          <w:noProof/>
          <w:webHidden/>
        </w:rPr>
        <w:fldChar w:fldCharType="separate"/>
      </w:r>
      <w:ins w:id="936" w:author="Author">
        <w:r>
          <w:rPr>
            <w:noProof/>
            <w:webHidden/>
          </w:rPr>
          <w:t>10</w:t>
        </w:r>
        <w:r>
          <w:rPr>
            <w:noProof/>
            <w:webHidden/>
          </w:rPr>
          <w:fldChar w:fldCharType="end"/>
        </w:r>
        <w:r w:rsidRPr="00450975">
          <w:rPr>
            <w:rStyle w:val="Hyperlink"/>
            <w:noProof/>
          </w:rPr>
          <w:fldChar w:fldCharType="end"/>
        </w:r>
      </w:ins>
    </w:p>
    <w:p w14:paraId="6D8D93D7" w14:textId="77777777" w:rsidR="007B066D" w:rsidRDefault="007B066D">
      <w:pPr>
        <w:pStyle w:val="TableofFigures"/>
        <w:tabs>
          <w:tab w:val="right" w:leader="dot" w:pos="9350"/>
        </w:tabs>
        <w:rPr>
          <w:ins w:id="937" w:author="Author"/>
          <w:rFonts w:asciiTheme="minorHAnsi" w:eastAsiaTheme="minorEastAsia" w:hAnsiTheme="minorHAnsi" w:cstheme="minorBidi"/>
          <w:noProof/>
          <w:sz w:val="22"/>
          <w:szCs w:val="22"/>
        </w:rPr>
      </w:pPr>
      <w:ins w:id="938" w:author="Author">
        <w:r w:rsidRPr="00450975">
          <w:rPr>
            <w:rStyle w:val="Hyperlink"/>
            <w:noProof/>
          </w:rPr>
          <w:fldChar w:fldCharType="begin"/>
        </w:r>
        <w:r w:rsidRPr="00450975">
          <w:rPr>
            <w:rStyle w:val="Hyperlink"/>
            <w:noProof/>
          </w:rPr>
          <w:instrText xml:space="preserve"> </w:instrText>
        </w:r>
        <w:r>
          <w:rPr>
            <w:noProof/>
          </w:rPr>
          <w:instrText>HYPERLINK \l "_Toc513557844"</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9: Appointment Start Time</w:t>
        </w:r>
        <w:r>
          <w:rPr>
            <w:noProof/>
            <w:webHidden/>
          </w:rPr>
          <w:tab/>
        </w:r>
        <w:r>
          <w:rPr>
            <w:noProof/>
            <w:webHidden/>
          </w:rPr>
          <w:fldChar w:fldCharType="begin"/>
        </w:r>
        <w:r>
          <w:rPr>
            <w:noProof/>
            <w:webHidden/>
          </w:rPr>
          <w:instrText xml:space="preserve"> PAGEREF _Toc513557844 \h </w:instrText>
        </w:r>
        <w:r>
          <w:rPr>
            <w:noProof/>
            <w:webHidden/>
          </w:rPr>
        </w:r>
      </w:ins>
      <w:r>
        <w:rPr>
          <w:noProof/>
          <w:webHidden/>
        </w:rPr>
        <w:fldChar w:fldCharType="separate"/>
      </w:r>
      <w:ins w:id="939" w:author="Author">
        <w:r>
          <w:rPr>
            <w:noProof/>
            <w:webHidden/>
          </w:rPr>
          <w:t>10</w:t>
        </w:r>
        <w:r>
          <w:rPr>
            <w:noProof/>
            <w:webHidden/>
          </w:rPr>
          <w:fldChar w:fldCharType="end"/>
        </w:r>
        <w:r w:rsidRPr="00450975">
          <w:rPr>
            <w:rStyle w:val="Hyperlink"/>
            <w:noProof/>
          </w:rPr>
          <w:fldChar w:fldCharType="end"/>
        </w:r>
      </w:ins>
    </w:p>
    <w:p w14:paraId="6B6D7DF6" w14:textId="77777777" w:rsidR="007B066D" w:rsidRDefault="007B066D">
      <w:pPr>
        <w:pStyle w:val="TableofFigures"/>
        <w:tabs>
          <w:tab w:val="right" w:leader="dot" w:pos="9350"/>
        </w:tabs>
        <w:rPr>
          <w:ins w:id="940" w:author="Author"/>
          <w:rFonts w:asciiTheme="minorHAnsi" w:eastAsiaTheme="minorEastAsia" w:hAnsiTheme="minorHAnsi" w:cstheme="minorBidi"/>
          <w:noProof/>
          <w:sz w:val="22"/>
          <w:szCs w:val="22"/>
        </w:rPr>
      </w:pPr>
      <w:ins w:id="941" w:author="Author">
        <w:r w:rsidRPr="00450975">
          <w:rPr>
            <w:rStyle w:val="Hyperlink"/>
            <w:noProof/>
          </w:rPr>
          <w:fldChar w:fldCharType="begin"/>
        </w:r>
        <w:r w:rsidRPr="00450975">
          <w:rPr>
            <w:rStyle w:val="Hyperlink"/>
            <w:noProof/>
          </w:rPr>
          <w:instrText xml:space="preserve"> </w:instrText>
        </w:r>
        <w:r>
          <w:rPr>
            <w:noProof/>
          </w:rPr>
          <w:instrText>HYPERLINK \l "_Toc513557845"</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10: Patient Contacts</w:t>
        </w:r>
        <w:r>
          <w:rPr>
            <w:noProof/>
            <w:webHidden/>
          </w:rPr>
          <w:tab/>
        </w:r>
        <w:r>
          <w:rPr>
            <w:noProof/>
            <w:webHidden/>
          </w:rPr>
          <w:fldChar w:fldCharType="begin"/>
        </w:r>
        <w:r>
          <w:rPr>
            <w:noProof/>
            <w:webHidden/>
          </w:rPr>
          <w:instrText xml:space="preserve"> PAGEREF _Toc513557845 \h </w:instrText>
        </w:r>
        <w:r>
          <w:rPr>
            <w:noProof/>
            <w:webHidden/>
          </w:rPr>
        </w:r>
      </w:ins>
      <w:r>
        <w:rPr>
          <w:noProof/>
          <w:webHidden/>
        </w:rPr>
        <w:fldChar w:fldCharType="separate"/>
      </w:r>
      <w:ins w:id="942" w:author="Author">
        <w:r>
          <w:rPr>
            <w:noProof/>
            <w:webHidden/>
          </w:rPr>
          <w:t>11</w:t>
        </w:r>
        <w:r>
          <w:rPr>
            <w:noProof/>
            <w:webHidden/>
          </w:rPr>
          <w:fldChar w:fldCharType="end"/>
        </w:r>
        <w:r w:rsidRPr="00450975">
          <w:rPr>
            <w:rStyle w:val="Hyperlink"/>
            <w:noProof/>
          </w:rPr>
          <w:fldChar w:fldCharType="end"/>
        </w:r>
      </w:ins>
    </w:p>
    <w:p w14:paraId="62864512" w14:textId="77777777" w:rsidR="007B066D" w:rsidRDefault="007B066D">
      <w:pPr>
        <w:pStyle w:val="TableofFigures"/>
        <w:tabs>
          <w:tab w:val="right" w:leader="dot" w:pos="9350"/>
        </w:tabs>
        <w:rPr>
          <w:ins w:id="943" w:author="Author"/>
          <w:rFonts w:asciiTheme="minorHAnsi" w:eastAsiaTheme="minorEastAsia" w:hAnsiTheme="minorHAnsi" w:cstheme="minorBidi"/>
          <w:noProof/>
          <w:sz w:val="22"/>
          <w:szCs w:val="22"/>
        </w:rPr>
      </w:pPr>
      <w:ins w:id="944" w:author="Author">
        <w:r w:rsidRPr="00450975">
          <w:rPr>
            <w:rStyle w:val="Hyperlink"/>
            <w:noProof/>
          </w:rPr>
          <w:fldChar w:fldCharType="begin"/>
        </w:r>
        <w:r w:rsidRPr="00450975">
          <w:rPr>
            <w:rStyle w:val="Hyperlink"/>
            <w:noProof/>
          </w:rPr>
          <w:instrText xml:space="preserve"> </w:instrText>
        </w:r>
        <w:r>
          <w:rPr>
            <w:noProof/>
          </w:rPr>
          <w:instrText>HYPERLINK \l "_Toc513557846"</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11: Patient Information</w:t>
        </w:r>
        <w:r>
          <w:rPr>
            <w:noProof/>
            <w:webHidden/>
          </w:rPr>
          <w:tab/>
        </w:r>
        <w:r>
          <w:rPr>
            <w:noProof/>
            <w:webHidden/>
          </w:rPr>
          <w:fldChar w:fldCharType="begin"/>
        </w:r>
        <w:r>
          <w:rPr>
            <w:noProof/>
            <w:webHidden/>
          </w:rPr>
          <w:instrText xml:space="preserve"> PAGEREF _Toc513557846 \h </w:instrText>
        </w:r>
        <w:r>
          <w:rPr>
            <w:noProof/>
            <w:webHidden/>
          </w:rPr>
        </w:r>
      </w:ins>
      <w:r>
        <w:rPr>
          <w:noProof/>
          <w:webHidden/>
        </w:rPr>
        <w:fldChar w:fldCharType="separate"/>
      </w:r>
      <w:ins w:id="945" w:author="Author">
        <w:r>
          <w:rPr>
            <w:noProof/>
            <w:webHidden/>
          </w:rPr>
          <w:t>12</w:t>
        </w:r>
        <w:r>
          <w:rPr>
            <w:noProof/>
            <w:webHidden/>
          </w:rPr>
          <w:fldChar w:fldCharType="end"/>
        </w:r>
        <w:r w:rsidRPr="00450975">
          <w:rPr>
            <w:rStyle w:val="Hyperlink"/>
            <w:noProof/>
          </w:rPr>
          <w:fldChar w:fldCharType="end"/>
        </w:r>
      </w:ins>
    </w:p>
    <w:p w14:paraId="5414A35F" w14:textId="77777777" w:rsidR="007B066D" w:rsidRDefault="007B066D">
      <w:pPr>
        <w:pStyle w:val="TableofFigures"/>
        <w:tabs>
          <w:tab w:val="right" w:leader="dot" w:pos="9350"/>
        </w:tabs>
        <w:rPr>
          <w:ins w:id="946" w:author="Author"/>
          <w:rFonts w:asciiTheme="minorHAnsi" w:eastAsiaTheme="minorEastAsia" w:hAnsiTheme="minorHAnsi" w:cstheme="minorBidi"/>
          <w:noProof/>
          <w:sz w:val="22"/>
          <w:szCs w:val="22"/>
        </w:rPr>
      </w:pPr>
      <w:ins w:id="947" w:author="Author">
        <w:r w:rsidRPr="00450975">
          <w:rPr>
            <w:rStyle w:val="Hyperlink"/>
            <w:noProof/>
          </w:rPr>
          <w:fldChar w:fldCharType="begin"/>
        </w:r>
        <w:r w:rsidRPr="00450975">
          <w:rPr>
            <w:rStyle w:val="Hyperlink"/>
            <w:noProof/>
          </w:rPr>
          <w:instrText xml:space="preserve"> </w:instrText>
        </w:r>
        <w:r>
          <w:rPr>
            <w:noProof/>
          </w:rPr>
          <w:instrText>HYPERLINK \l "_Toc513557847"</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12: Patient Inquiry Detail</w:t>
        </w:r>
        <w:r>
          <w:rPr>
            <w:noProof/>
            <w:webHidden/>
          </w:rPr>
          <w:tab/>
        </w:r>
        <w:r>
          <w:rPr>
            <w:noProof/>
            <w:webHidden/>
          </w:rPr>
          <w:fldChar w:fldCharType="begin"/>
        </w:r>
        <w:r>
          <w:rPr>
            <w:noProof/>
            <w:webHidden/>
          </w:rPr>
          <w:instrText xml:space="preserve"> PAGEREF _Toc513557847 \h </w:instrText>
        </w:r>
        <w:r>
          <w:rPr>
            <w:noProof/>
            <w:webHidden/>
          </w:rPr>
        </w:r>
      </w:ins>
      <w:r>
        <w:rPr>
          <w:noProof/>
          <w:webHidden/>
        </w:rPr>
        <w:fldChar w:fldCharType="separate"/>
      </w:r>
      <w:ins w:id="948" w:author="Author">
        <w:r>
          <w:rPr>
            <w:noProof/>
            <w:webHidden/>
          </w:rPr>
          <w:t>12</w:t>
        </w:r>
        <w:r>
          <w:rPr>
            <w:noProof/>
            <w:webHidden/>
          </w:rPr>
          <w:fldChar w:fldCharType="end"/>
        </w:r>
        <w:r w:rsidRPr="00450975">
          <w:rPr>
            <w:rStyle w:val="Hyperlink"/>
            <w:noProof/>
          </w:rPr>
          <w:fldChar w:fldCharType="end"/>
        </w:r>
      </w:ins>
    </w:p>
    <w:p w14:paraId="36CC5991" w14:textId="77777777" w:rsidR="007B066D" w:rsidRDefault="007B066D">
      <w:pPr>
        <w:pStyle w:val="TableofFigures"/>
        <w:tabs>
          <w:tab w:val="right" w:leader="dot" w:pos="9350"/>
        </w:tabs>
        <w:rPr>
          <w:ins w:id="949" w:author="Author"/>
          <w:rFonts w:asciiTheme="minorHAnsi" w:eastAsiaTheme="minorEastAsia" w:hAnsiTheme="minorHAnsi" w:cstheme="minorBidi"/>
          <w:noProof/>
          <w:sz w:val="22"/>
          <w:szCs w:val="22"/>
        </w:rPr>
      </w:pPr>
      <w:ins w:id="950" w:author="Author">
        <w:r w:rsidRPr="00450975">
          <w:rPr>
            <w:rStyle w:val="Hyperlink"/>
            <w:noProof/>
          </w:rPr>
          <w:fldChar w:fldCharType="begin"/>
        </w:r>
        <w:r w:rsidRPr="00450975">
          <w:rPr>
            <w:rStyle w:val="Hyperlink"/>
            <w:noProof/>
          </w:rPr>
          <w:instrText xml:space="preserve"> </w:instrText>
        </w:r>
        <w:r>
          <w:rPr>
            <w:noProof/>
          </w:rPr>
          <w:instrText>HYPERLINK \l "_Toc513557848"</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13: Patient Flags</w:t>
        </w:r>
        <w:r>
          <w:rPr>
            <w:noProof/>
            <w:webHidden/>
          </w:rPr>
          <w:tab/>
        </w:r>
        <w:r>
          <w:rPr>
            <w:noProof/>
            <w:webHidden/>
          </w:rPr>
          <w:fldChar w:fldCharType="begin"/>
        </w:r>
        <w:r>
          <w:rPr>
            <w:noProof/>
            <w:webHidden/>
          </w:rPr>
          <w:instrText xml:space="preserve"> PAGEREF _Toc513557848 \h </w:instrText>
        </w:r>
        <w:r>
          <w:rPr>
            <w:noProof/>
            <w:webHidden/>
          </w:rPr>
        </w:r>
      </w:ins>
      <w:r>
        <w:rPr>
          <w:noProof/>
          <w:webHidden/>
        </w:rPr>
        <w:fldChar w:fldCharType="separate"/>
      </w:r>
      <w:ins w:id="951" w:author="Author">
        <w:r>
          <w:rPr>
            <w:noProof/>
            <w:webHidden/>
          </w:rPr>
          <w:t>13</w:t>
        </w:r>
        <w:r>
          <w:rPr>
            <w:noProof/>
            <w:webHidden/>
          </w:rPr>
          <w:fldChar w:fldCharType="end"/>
        </w:r>
        <w:r w:rsidRPr="00450975">
          <w:rPr>
            <w:rStyle w:val="Hyperlink"/>
            <w:noProof/>
          </w:rPr>
          <w:fldChar w:fldCharType="end"/>
        </w:r>
      </w:ins>
    </w:p>
    <w:p w14:paraId="5894D249" w14:textId="77777777" w:rsidR="007B066D" w:rsidRDefault="007B066D">
      <w:pPr>
        <w:pStyle w:val="TableofFigures"/>
        <w:tabs>
          <w:tab w:val="right" w:leader="dot" w:pos="9350"/>
        </w:tabs>
        <w:rPr>
          <w:ins w:id="952" w:author="Author"/>
          <w:rFonts w:asciiTheme="minorHAnsi" w:eastAsiaTheme="minorEastAsia" w:hAnsiTheme="minorHAnsi" w:cstheme="minorBidi"/>
          <w:noProof/>
          <w:sz w:val="22"/>
          <w:szCs w:val="22"/>
        </w:rPr>
      </w:pPr>
      <w:ins w:id="953" w:author="Author">
        <w:r w:rsidRPr="00450975">
          <w:rPr>
            <w:rStyle w:val="Hyperlink"/>
            <w:noProof/>
          </w:rPr>
          <w:fldChar w:fldCharType="begin"/>
        </w:r>
        <w:r w:rsidRPr="00450975">
          <w:rPr>
            <w:rStyle w:val="Hyperlink"/>
            <w:noProof/>
          </w:rPr>
          <w:instrText xml:space="preserve"> </w:instrText>
        </w:r>
        <w:r>
          <w:rPr>
            <w:noProof/>
          </w:rPr>
          <w:instrText>HYPERLINK \l "_Toc513557849"</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14: Sensitive Patient</w:t>
        </w:r>
        <w:r>
          <w:rPr>
            <w:noProof/>
            <w:webHidden/>
          </w:rPr>
          <w:tab/>
        </w:r>
        <w:r>
          <w:rPr>
            <w:noProof/>
            <w:webHidden/>
          </w:rPr>
          <w:fldChar w:fldCharType="begin"/>
        </w:r>
        <w:r>
          <w:rPr>
            <w:noProof/>
            <w:webHidden/>
          </w:rPr>
          <w:instrText xml:space="preserve"> PAGEREF _Toc513557849 \h </w:instrText>
        </w:r>
        <w:r>
          <w:rPr>
            <w:noProof/>
            <w:webHidden/>
          </w:rPr>
        </w:r>
      </w:ins>
      <w:r>
        <w:rPr>
          <w:noProof/>
          <w:webHidden/>
        </w:rPr>
        <w:fldChar w:fldCharType="separate"/>
      </w:r>
      <w:ins w:id="954" w:author="Author">
        <w:r>
          <w:rPr>
            <w:noProof/>
            <w:webHidden/>
          </w:rPr>
          <w:t>14</w:t>
        </w:r>
        <w:r>
          <w:rPr>
            <w:noProof/>
            <w:webHidden/>
          </w:rPr>
          <w:fldChar w:fldCharType="end"/>
        </w:r>
        <w:r w:rsidRPr="00450975">
          <w:rPr>
            <w:rStyle w:val="Hyperlink"/>
            <w:noProof/>
          </w:rPr>
          <w:fldChar w:fldCharType="end"/>
        </w:r>
      </w:ins>
    </w:p>
    <w:p w14:paraId="605426B7" w14:textId="77777777" w:rsidR="007B066D" w:rsidRDefault="007B066D">
      <w:pPr>
        <w:pStyle w:val="TableofFigures"/>
        <w:tabs>
          <w:tab w:val="right" w:leader="dot" w:pos="9350"/>
        </w:tabs>
        <w:rPr>
          <w:ins w:id="955" w:author="Author"/>
          <w:rFonts w:asciiTheme="minorHAnsi" w:eastAsiaTheme="minorEastAsia" w:hAnsiTheme="minorHAnsi" w:cstheme="minorBidi"/>
          <w:noProof/>
          <w:sz w:val="22"/>
          <w:szCs w:val="22"/>
        </w:rPr>
      </w:pPr>
      <w:ins w:id="956" w:author="Author">
        <w:r w:rsidRPr="00450975">
          <w:rPr>
            <w:rStyle w:val="Hyperlink"/>
            <w:noProof/>
          </w:rPr>
          <w:fldChar w:fldCharType="begin"/>
        </w:r>
        <w:r w:rsidRPr="00450975">
          <w:rPr>
            <w:rStyle w:val="Hyperlink"/>
            <w:noProof/>
          </w:rPr>
          <w:instrText xml:space="preserve"> </w:instrText>
        </w:r>
        <w:r>
          <w:rPr>
            <w:noProof/>
          </w:rPr>
          <w:instrText>HYPERLINK \l "_Toc513557850"</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15: Appointment Check-In</w:t>
        </w:r>
        <w:r>
          <w:rPr>
            <w:noProof/>
            <w:webHidden/>
          </w:rPr>
          <w:tab/>
        </w:r>
        <w:r>
          <w:rPr>
            <w:noProof/>
            <w:webHidden/>
          </w:rPr>
          <w:fldChar w:fldCharType="begin"/>
        </w:r>
        <w:r>
          <w:rPr>
            <w:noProof/>
            <w:webHidden/>
          </w:rPr>
          <w:instrText xml:space="preserve"> PAGEREF _Toc513557850 \h </w:instrText>
        </w:r>
        <w:r>
          <w:rPr>
            <w:noProof/>
            <w:webHidden/>
          </w:rPr>
        </w:r>
      </w:ins>
      <w:r>
        <w:rPr>
          <w:noProof/>
          <w:webHidden/>
        </w:rPr>
        <w:fldChar w:fldCharType="separate"/>
      </w:r>
      <w:ins w:id="957" w:author="Author">
        <w:r>
          <w:rPr>
            <w:noProof/>
            <w:webHidden/>
          </w:rPr>
          <w:t>15</w:t>
        </w:r>
        <w:r>
          <w:rPr>
            <w:noProof/>
            <w:webHidden/>
          </w:rPr>
          <w:fldChar w:fldCharType="end"/>
        </w:r>
        <w:r w:rsidRPr="00450975">
          <w:rPr>
            <w:rStyle w:val="Hyperlink"/>
            <w:noProof/>
          </w:rPr>
          <w:fldChar w:fldCharType="end"/>
        </w:r>
      </w:ins>
    </w:p>
    <w:p w14:paraId="175E1F69" w14:textId="77777777" w:rsidR="007B066D" w:rsidRDefault="007B066D">
      <w:pPr>
        <w:pStyle w:val="TableofFigures"/>
        <w:tabs>
          <w:tab w:val="right" w:leader="dot" w:pos="9350"/>
        </w:tabs>
        <w:rPr>
          <w:ins w:id="958" w:author="Author"/>
          <w:rFonts w:asciiTheme="minorHAnsi" w:eastAsiaTheme="minorEastAsia" w:hAnsiTheme="minorHAnsi" w:cstheme="minorBidi"/>
          <w:noProof/>
          <w:sz w:val="22"/>
          <w:szCs w:val="22"/>
        </w:rPr>
      </w:pPr>
      <w:ins w:id="959" w:author="Author">
        <w:r w:rsidRPr="00450975">
          <w:rPr>
            <w:rStyle w:val="Hyperlink"/>
            <w:noProof/>
          </w:rPr>
          <w:fldChar w:fldCharType="begin"/>
        </w:r>
        <w:r w:rsidRPr="00450975">
          <w:rPr>
            <w:rStyle w:val="Hyperlink"/>
            <w:noProof/>
          </w:rPr>
          <w:instrText xml:space="preserve"> </w:instrText>
        </w:r>
        <w:r>
          <w:rPr>
            <w:noProof/>
          </w:rPr>
          <w:instrText>HYPERLINK \l "_Toc513557851"</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16: Appointment Check-Out</w:t>
        </w:r>
        <w:r>
          <w:rPr>
            <w:noProof/>
            <w:webHidden/>
          </w:rPr>
          <w:tab/>
        </w:r>
        <w:r>
          <w:rPr>
            <w:noProof/>
            <w:webHidden/>
          </w:rPr>
          <w:fldChar w:fldCharType="begin"/>
        </w:r>
        <w:r>
          <w:rPr>
            <w:noProof/>
            <w:webHidden/>
          </w:rPr>
          <w:instrText xml:space="preserve"> PAGEREF _Toc513557851 \h </w:instrText>
        </w:r>
        <w:r>
          <w:rPr>
            <w:noProof/>
            <w:webHidden/>
          </w:rPr>
        </w:r>
      </w:ins>
      <w:r>
        <w:rPr>
          <w:noProof/>
          <w:webHidden/>
        </w:rPr>
        <w:fldChar w:fldCharType="separate"/>
      </w:r>
      <w:ins w:id="960" w:author="Author">
        <w:r>
          <w:rPr>
            <w:noProof/>
            <w:webHidden/>
          </w:rPr>
          <w:t>15</w:t>
        </w:r>
        <w:r>
          <w:rPr>
            <w:noProof/>
            <w:webHidden/>
          </w:rPr>
          <w:fldChar w:fldCharType="end"/>
        </w:r>
        <w:r w:rsidRPr="00450975">
          <w:rPr>
            <w:rStyle w:val="Hyperlink"/>
            <w:noProof/>
          </w:rPr>
          <w:fldChar w:fldCharType="end"/>
        </w:r>
      </w:ins>
    </w:p>
    <w:p w14:paraId="10E7CC53" w14:textId="77777777" w:rsidR="007B066D" w:rsidRDefault="007B066D">
      <w:pPr>
        <w:pStyle w:val="TableofFigures"/>
        <w:tabs>
          <w:tab w:val="right" w:leader="dot" w:pos="9350"/>
        </w:tabs>
        <w:rPr>
          <w:ins w:id="961" w:author="Author"/>
          <w:rFonts w:asciiTheme="minorHAnsi" w:eastAsiaTheme="minorEastAsia" w:hAnsiTheme="minorHAnsi" w:cstheme="minorBidi"/>
          <w:noProof/>
          <w:sz w:val="22"/>
          <w:szCs w:val="22"/>
        </w:rPr>
      </w:pPr>
      <w:ins w:id="962" w:author="Author">
        <w:r w:rsidRPr="00450975">
          <w:rPr>
            <w:rStyle w:val="Hyperlink"/>
            <w:noProof/>
          </w:rPr>
          <w:fldChar w:fldCharType="begin"/>
        </w:r>
        <w:r w:rsidRPr="00450975">
          <w:rPr>
            <w:rStyle w:val="Hyperlink"/>
            <w:noProof/>
          </w:rPr>
          <w:instrText xml:space="preserve"> </w:instrText>
        </w:r>
        <w:r>
          <w:rPr>
            <w:noProof/>
          </w:rPr>
          <w:instrText>HYPERLINK \l "_Toc513557852"</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17: Cancel Appointment Dialog</w:t>
        </w:r>
        <w:r>
          <w:rPr>
            <w:noProof/>
            <w:webHidden/>
          </w:rPr>
          <w:tab/>
        </w:r>
        <w:r>
          <w:rPr>
            <w:noProof/>
            <w:webHidden/>
          </w:rPr>
          <w:fldChar w:fldCharType="begin"/>
        </w:r>
        <w:r>
          <w:rPr>
            <w:noProof/>
            <w:webHidden/>
          </w:rPr>
          <w:instrText xml:space="preserve"> PAGEREF _Toc513557852 \h </w:instrText>
        </w:r>
        <w:r>
          <w:rPr>
            <w:noProof/>
            <w:webHidden/>
          </w:rPr>
        </w:r>
      </w:ins>
      <w:r>
        <w:rPr>
          <w:noProof/>
          <w:webHidden/>
        </w:rPr>
        <w:fldChar w:fldCharType="separate"/>
      </w:r>
      <w:ins w:id="963" w:author="Author">
        <w:r>
          <w:rPr>
            <w:noProof/>
            <w:webHidden/>
          </w:rPr>
          <w:t>16</w:t>
        </w:r>
        <w:r>
          <w:rPr>
            <w:noProof/>
            <w:webHidden/>
          </w:rPr>
          <w:fldChar w:fldCharType="end"/>
        </w:r>
        <w:r w:rsidRPr="00450975">
          <w:rPr>
            <w:rStyle w:val="Hyperlink"/>
            <w:noProof/>
          </w:rPr>
          <w:fldChar w:fldCharType="end"/>
        </w:r>
      </w:ins>
    </w:p>
    <w:p w14:paraId="27964314" w14:textId="77777777" w:rsidR="007B066D" w:rsidRDefault="007B066D">
      <w:pPr>
        <w:pStyle w:val="TableofFigures"/>
        <w:tabs>
          <w:tab w:val="right" w:leader="dot" w:pos="9350"/>
        </w:tabs>
        <w:rPr>
          <w:ins w:id="964" w:author="Author"/>
          <w:rFonts w:asciiTheme="minorHAnsi" w:eastAsiaTheme="minorEastAsia" w:hAnsiTheme="minorHAnsi" w:cstheme="minorBidi"/>
          <w:noProof/>
          <w:sz w:val="22"/>
          <w:szCs w:val="22"/>
        </w:rPr>
      </w:pPr>
      <w:ins w:id="965" w:author="Author">
        <w:r w:rsidRPr="00450975">
          <w:rPr>
            <w:rStyle w:val="Hyperlink"/>
            <w:noProof/>
          </w:rPr>
          <w:fldChar w:fldCharType="begin"/>
        </w:r>
        <w:r w:rsidRPr="00450975">
          <w:rPr>
            <w:rStyle w:val="Hyperlink"/>
            <w:noProof/>
          </w:rPr>
          <w:instrText xml:space="preserve"> </w:instrText>
        </w:r>
        <w:r>
          <w:rPr>
            <w:noProof/>
          </w:rPr>
          <w:instrText>HYPERLINK \l "_Toc513557853"</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18: MRTC Cancel Appointment</w:t>
        </w:r>
        <w:r>
          <w:rPr>
            <w:noProof/>
            <w:webHidden/>
          </w:rPr>
          <w:tab/>
        </w:r>
        <w:r>
          <w:rPr>
            <w:noProof/>
            <w:webHidden/>
          </w:rPr>
          <w:fldChar w:fldCharType="begin"/>
        </w:r>
        <w:r>
          <w:rPr>
            <w:noProof/>
            <w:webHidden/>
          </w:rPr>
          <w:instrText xml:space="preserve"> PAGEREF _Toc513557853 \h </w:instrText>
        </w:r>
        <w:r>
          <w:rPr>
            <w:noProof/>
            <w:webHidden/>
          </w:rPr>
        </w:r>
      </w:ins>
      <w:r>
        <w:rPr>
          <w:noProof/>
          <w:webHidden/>
        </w:rPr>
        <w:fldChar w:fldCharType="separate"/>
      </w:r>
      <w:ins w:id="966" w:author="Author">
        <w:r>
          <w:rPr>
            <w:noProof/>
            <w:webHidden/>
          </w:rPr>
          <w:t>17</w:t>
        </w:r>
        <w:r>
          <w:rPr>
            <w:noProof/>
            <w:webHidden/>
          </w:rPr>
          <w:fldChar w:fldCharType="end"/>
        </w:r>
        <w:r w:rsidRPr="00450975">
          <w:rPr>
            <w:rStyle w:val="Hyperlink"/>
            <w:noProof/>
          </w:rPr>
          <w:fldChar w:fldCharType="end"/>
        </w:r>
      </w:ins>
    </w:p>
    <w:p w14:paraId="4A980F36" w14:textId="77777777" w:rsidR="007B066D" w:rsidRDefault="007B066D">
      <w:pPr>
        <w:pStyle w:val="TableofFigures"/>
        <w:tabs>
          <w:tab w:val="right" w:leader="dot" w:pos="9350"/>
        </w:tabs>
        <w:rPr>
          <w:ins w:id="967" w:author="Author"/>
          <w:rFonts w:asciiTheme="minorHAnsi" w:eastAsiaTheme="minorEastAsia" w:hAnsiTheme="minorHAnsi" w:cstheme="minorBidi"/>
          <w:noProof/>
          <w:sz w:val="22"/>
          <w:szCs w:val="22"/>
        </w:rPr>
      </w:pPr>
      <w:ins w:id="968" w:author="Author">
        <w:r w:rsidRPr="00450975">
          <w:rPr>
            <w:rStyle w:val="Hyperlink"/>
            <w:noProof/>
          </w:rPr>
          <w:fldChar w:fldCharType="begin"/>
        </w:r>
        <w:r w:rsidRPr="00450975">
          <w:rPr>
            <w:rStyle w:val="Hyperlink"/>
            <w:noProof/>
          </w:rPr>
          <w:instrText xml:space="preserve"> </w:instrText>
        </w:r>
        <w:r>
          <w:rPr>
            <w:noProof/>
          </w:rPr>
          <w:instrText>HYPERLINK \l "_Toc513557854"</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19: Appointment No-Show</w:t>
        </w:r>
        <w:r>
          <w:rPr>
            <w:noProof/>
            <w:webHidden/>
          </w:rPr>
          <w:tab/>
        </w:r>
        <w:r>
          <w:rPr>
            <w:noProof/>
            <w:webHidden/>
          </w:rPr>
          <w:fldChar w:fldCharType="begin"/>
        </w:r>
        <w:r>
          <w:rPr>
            <w:noProof/>
            <w:webHidden/>
          </w:rPr>
          <w:instrText xml:space="preserve"> PAGEREF _Toc513557854 \h </w:instrText>
        </w:r>
        <w:r>
          <w:rPr>
            <w:noProof/>
            <w:webHidden/>
          </w:rPr>
        </w:r>
      </w:ins>
      <w:r>
        <w:rPr>
          <w:noProof/>
          <w:webHidden/>
        </w:rPr>
        <w:fldChar w:fldCharType="separate"/>
      </w:r>
      <w:ins w:id="969" w:author="Author">
        <w:r>
          <w:rPr>
            <w:noProof/>
            <w:webHidden/>
          </w:rPr>
          <w:t>18</w:t>
        </w:r>
        <w:r>
          <w:rPr>
            <w:noProof/>
            <w:webHidden/>
          </w:rPr>
          <w:fldChar w:fldCharType="end"/>
        </w:r>
        <w:r w:rsidRPr="00450975">
          <w:rPr>
            <w:rStyle w:val="Hyperlink"/>
            <w:noProof/>
          </w:rPr>
          <w:fldChar w:fldCharType="end"/>
        </w:r>
      </w:ins>
    </w:p>
    <w:p w14:paraId="468C6641" w14:textId="77777777" w:rsidR="007B066D" w:rsidRDefault="007B066D">
      <w:pPr>
        <w:pStyle w:val="TableofFigures"/>
        <w:tabs>
          <w:tab w:val="right" w:leader="dot" w:pos="9350"/>
        </w:tabs>
        <w:rPr>
          <w:ins w:id="970" w:author="Author"/>
          <w:rFonts w:asciiTheme="minorHAnsi" w:eastAsiaTheme="minorEastAsia" w:hAnsiTheme="minorHAnsi" w:cstheme="minorBidi"/>
          <w:noProof/>
          <w:sz w:val="22"/>
          <w:szCs w:val="22"/>
        </w:rPr>
      </w:pPr>
      <w:ins w:id="971" w:author="Author">
        <w:r w:rsidRPr="00450975">
          <w:rPr>
            <w:rStyle w:val="Hyperlink"/>
            <w:noProof/>
          </w:rPr>
          <w:fldChar w:fldCharType="begin"/>
        </w:r>
        <w:r w:rsidRPr="00450975">
          <w:rPr>
            <w:rStyle w:val="Hyperlink"/>
            <w:noProof/>
          </w:rPr>
          <w:instrText xml:space="preserve"> </w:instrText>
        </w:r>
        <w:r>
          <w:rPr>
            <w:noProof/>
          </w:rPr>
          <w:instrText>HYPERLINK \l "_Toc513557855"</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20: MRTC Find Appointment Dialog</w:t>
        </w:r>
        <w:r>
          <w:rPr>
            <w:noProof/>
            <w:webHidden/>
          </w:rPr>
          <w:tab/>
        </w:r>
        <w:r>
          <w:rPr>
            <w:noProof/>
            <w:webHidden/>
          </w:rPr>
          <w:fldChar w:fldCharType="begin"/>
        </w:r>
        <w:r>
          <w:rPr>
            <w:noProof/>
            <w:webHidden/>
          </w:rPr>
          <w:instrText xml:space="preserve"> PAGEREF _Toc513557855 \h </w:instrText>
        </w:r>
        <w:r>
          <w:rPr>
            <w:noProof/>
            <w:webHidden/>
          </w:rPr>
        </w:r>
      </w:ins>
      <w:r>
        <w:rPr>
          <w:noProof/>
          <w:webHidden/>
        </w:rPr>
        <w:fldChar w:fldCharType="separate"/>
      </w:r>
      <w:ins w:id="972" w:author="Author">
        <w:r>
          <w:rPr>
            <w:noProof/>
            <w:webHidden/>
          </w:rPr>
          <w:t>19</w:t>
        </w:r>
        <w:r>
          <w:rPr>
            <w:noProof/>
            <w:webHidden/>
          </w:rPr>
          <w:fldChar w:fldCharType="end"/>
        </w:r>
        <w:r w:rsidRPr="00450975">
          <w:rPr>
            <w:rStyle w:val="Hyperlink"/>
            <w:noProof/>
          </w:rPr>
          <w:fldChar w:fldCharType="end"/>
        </w:r>
      </w:ins>
    </w:p>
    <w:p w14:paraId="133BAB13" w14:textId="77777777" w:rsidR="007B066D" w:rsidRDefault="007B066D">
      <w:pPr>
        <w:pStyle w:val="TableofFigures"/>
        <w:tabs>
          <w:tab w:val="right" w:leader="dot" w:pos="9350"/>
        </w:tabs>
        <w:rPr>
          <w:ins w:id="973" w:author="Author"/>
          <w:rFonts w:asciiTheme="minorHAnsi" w:eastAsiaTheme="minorEastAsia" w:hAnsiTheme="minorHAnsi" w:cstheme="minorBidi"/>
          <w:noProof/>
          <w:sz w:val="22"/>
          <w:szCs w:val="22"/>
        </w:rPr>
      </w:pPr>
      <w:ins w:id="974" w:author="Author">
        <w:r w:rsidRPr="00450975">
          <w:rPr>
            <w:rStyle w:val="Hyperlink"/>
            <w:noProof/>
          </w:rPr>
          <w:fldChar w:fldCharType="begin"/>
        </w:r>
        <w:r w:rsidRPr="00450975">
          <w:rPr>
            <w:rStyle w:val="Hyperlink"/>
            <w:noProof/>
          </w:rPr>
          <w:instrText xml:space="preserve"> </w:instrText>
        </w:r>
        <w:r>
          <w:rPr>
            <w:noProof/>
          </w:rPr>
          <w:instrText>HYPERLINK \l "_Toc513557856"</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21: Expanded Entry</w:t>
        </w:r>
        <w:r>
          <w:rPr>
            <w:noProof/>
            <w:webHidden/>
          </w:rPr>
          <w:tab/>
        </w:r>
        <w:r>
          <w:rPr>
            <w:noProof/>
            <w:webHidden/>
          </w:rPr>
          <w:fldChar w:fldCharType="begin"/>
        </w:r>
        <w:r>
          <w:rPr>
            <w:noProof/>
            <w:webHidden/>
          </w:rPr>
          <w:instrText xml:space="preserve"> PAGEREF _Toc513557856 \h </w:instrText>
        </w:r>
        <w:r>
          <w:rPr>
            <w:noProof/>
            <w:webHidden/>
          </w:rPr>
        </w:r>
      </w:ins>
      <w:r>
        <w:rPr>
          <w:noProof/>
          <w:webHidden/>
        </w:rPr>
        <w:fldChar w:fldCharType="separate"/>
      </w:r>
      <w:ins w:id="975" w:author="Author">
        <w:r>
          <w:rPr>
            <w:noProof/>
            <w:webHidden/>
          </w:rPr>
          <w:t>20</w:t>
        </w:r>
        <w:r>
          <w:rPr>
            <w:noProof/>
            <w:webHidden/>
          </w:rPr>
          <w:fldChar w:fldCharType="end"/>
        </w:r>
        <w:r w:rsidRPr="00450975">
          <w:rPr>
            <w:rStyle w:val="Hyperlink"/>
            <w:noProof/>
          </w:rPr>
          <w:fldChar w:fldCharType="end"/>
        </w:r>
      </w:ins>
    </w:p>
    <w:p w14:paraId="731EBB1C" w14:textId="77777777" w:rsidR="007B066D" w:rsidRDefault="007B066D">
      <w:pPr>
        <w:pStyle w:val="TableofFigures"/>
        <w:tabs>
          <w:tab w:val="right" w:leader="dot" w:pos="9350"/>
        </w:tabs>
        <w:rPr>
          <w:ins w:id="976" w:author="Author"/>
          <w:rFonts w:asciiTheme="minorHAnsi" w:eastAsiaTheme="minorEastAsia" w:hAnsiTheme="minorHAnsi" w:cstheme="minorBidi"/>
          <w:noProof/>
          <w:sz w:val="22"/>
          <w:szCs w:val="22"/>
        </w:rPr>
      </w:pPr>
      <w:ins w:id="977" w:author="Author">
        <w:r w:rsidRPr="00450975">
          <w:rPr>
            <w:rStyle w:val="Hyperlink"/>
            <w:noProof/>
          </w:rPr>
          <w:fldChar w:fldCharType="begin"/>
        </w:r>
        <w:r w:rsidRPr="00450975">
          <w:rPr>
            <w:rStyle w:val="Hyperlink"/>
            <w:noProof/>
          </w:rPr>
          <w:instrText xml:space="preserve"> </w:instrText>
        </w:r>
        <w:r>
          <w:rPr>
            <w:noProof/>
          </w:rPr>
          <w:instrText>HYPERLINK \l "_Toc513557857"</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22: Print Pending Appointments</w:t>
        </w:r>
        <w:r>
          <w:rPr>
            <w:noProof/>
            <w:webHidden/>
          </w:rPr>
          <w:tab/>
        </w:r>
        <w:r>
          <w:rPr>
            <w:noProof/>
            <w:webHidden/>
          </w:rPr>
          <w:fldChar w:fldCharType="begin"/>
        </w:r>
        <w:r>
          <w:rPr>
            <w:noProof/>
            <w:webHidden/>
          </w:rPr>
          <w:instrText xml:space="preserve"> PAGEREF _Toc513557857 \h </w:instrText>
        </w:r>
        <w:r>
          <w:rPr>
            <w:noProof/>
            <w:webHidden/>
          </w:rPr>
        </w:r>
      </w:ins>
      <w:r>
        <w:rPr>
          <w:noProof/>
          <w:webHidden/>
        </w:rPr>
        <w:fldChar w:fldCharType="separate"/>
      </w:r>
      <w:ins w:id="978" w:author="Author">
        <w:r>
          <w:rPr>
            <w:noProof/>
            <w:webHidden/>
          </w:rPr>
          <w:t>21</w:t>
        </w:r>
        <w:r>
          <w:rPr>
            <w:noProof/>
            <w:webHidden/>
          </w:rPr>
          <w:fldChar w:fldCharType="end"/>
        </w:r>
        <w:r w:rsidRPr="00450975">
          <w:rPr>
            <w:rStyle w:val="Hyperlink"/>
            <w:noProof/>
          </w:rPr>
          <w:fldChar w:fldCharType="end"/>
        </w:r>
      </w:ins>
    </w:p>
    <w:p w14:paraId="7CFD1EC0" w14:textId="77777777" w:rsidR="007B066D" w:rsidRDefault="007B066D">
      <w:pPr>
        <w:pStyle w:val="TableofFigures"/>
        <w:tabs>
          <w:tab w:val="right" w:leader="dot" w:pos="9350"/>
        </w:tabs>
        <w:rPr>
          <w:ins w:id="979" w:author="Author"/>
          <w:rFonts w:asciiTheme="minorHAnsi" w:eastAsiaTheme="minorEastAsia" w:hAnsiTheme="minorHAnsi" w:cstheme="minorBidi"/>
          <w:noProof/>
          <w:sz w:val="22"/>
          <w:szCs w:val="22"/>
        </w:rPr>
      </w:pPr>
      <w:ins w:id="980" w:author="Author">
        <w:r w:rsidRPr="00450975">
          <w:rPr>
            <w:rStyle w:val="Hyperlink"/>
            <w:noProof/>
          </w:rPr>
          <w:fldChar w:fldCharType="begin"/>
        </w:r>
        <w:r w:rsidRPr="00450975">
          <w:rPr>
            <w:rStyle w:val="Hyperlink"/>
            <w:noProof/>
          </w:rPr>
          <w:instrText xml:space="preserve"> </w:instrText>
        </w:r>
        <w:r>
          <w:rPr>
            <w:noProof/>
          </w:rPr>
          <w:instrText>HYPERLINK \l "_Toc513557858"</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23: Pending Appointments Print-Out</w:t>
        </w:r>
        <w:r>
          <w:rPr>
            <w:noProof/>
            <w:webHidden/>
          </w:rPr>
          <w:tab/>
        </w:r>
        <w:r>
          <w:rPr>
            <w:noProof/>
            <w:webHidden/>
          </w:rPr>
          <w:fldChar w:fldCharType="begin"/>
        </w:r>
        <w:r>
          <w:rPr>
            <w:noProof/>
            <w:webHidden/>
          </w:rPr>
          <w:instrText xml:space="preserve"> PAGEREF _Toc513557858 \h </w:instrText>
        </w:r>
        <w:r>
          <w:rPr>
            <w:noProof/>
            <w:webHidden/>
          </w:rPr>
        </w:r>
      </w:ins>
      <w:r>
        <w:rPr>
          <w:noProof/>
          <w:webHidden/>
        </w:rPr>
        <w:fldChar w:fldCharType="separate"/>
      </w:r>
      <w:ins w:id="981" w:author="Author">
        <w:r>
          <w:rPr>
            <w:noProof/>
            <w:webHidden/>
          </w:rPr>
          <w:t>21</w:t>
        </w:r>
        <w:r>
          <w:rPr>
            <w:noProof/>
            <w:webHidden/>
          </w:rPr>
          <w:fldChar w:fldCharType="end"/>
        </w:r>
        <w:r w:rsidRPr="00450975">
          <w:rPr>
            <w:rStyle w:val="Hyperlink"/>
            <w:noProof/>
          </w:rPr>
          <w:fldChar w:fldCharType="end"/>
        </w:r>
      </w:ins>
    </w:p>
    <w:p w14:paraId="15919613" w14:textId="77777777" w:rsidR="007B066D" w:rsidRDefault="007B066D">
      <w:pPr>
        <w:pStyle w:val="TableofFigures"/>
        <w:tabs>
          <w:tab w:val="right" w:leader="dot" w:pos="9350"/>
        </w:tabs>
        <w:rPr>
          <w:ins w:id="982" w:author="Author"/>
          <w:rFonts w:asciiTheme="minorHAnsi" w:eastAsiaTheme="minorEastAsia" w:hAnsiTheme="minorHAnsi" w:cstheme="minorBidi"/>
          <w:noProof/>
          <w:sz w:val="22"/>
          <w:szCs w:val="22"/>
        </w:rPr>
      </w:pPr>
      <w:ins w:id="983" w:author="Author">
        <w:r w:rsidRPr="00450975">
          <w:rPr>
            <w:rStyle w:val="Hyperlink"/>
            <w:noProof/>
          </w:rPr>
          <w:fldChar w:fldCharType="begin"/>
        </w:r>
        <w:r w:rsidRPr="00450975">
          <w:rPr>
            <w:rStyle w:val="Hyperlink"/>
            <w:noProof/>
          </w:rPr>
          <w:instrText xml:space="preserve"> </w:instrText>
        </w:r>
        <w:r>
          <w:rPr>
            <w:noProof/>
          </w:rPr>
          <w:instrText>HYPERLINK \l "_Toc513557859"</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24: Pending Appointments Date Filter</w:t>
        </w:r>
        <w:r>
          <w:rPr>
            <w:noProof/>
            <w:webHidden/>
          </w:rPr>
          <w:tab/>
        </w:r>
        <w:r>
          <w:rPr>
            <w:noProof/>
            <w:webHidden/>
          </w:rPr>
          <w:fldChar w:fldCharType="begin"/>
        </w:r>
        <w:r>
          <w:rPr>
            <w:noProof/>
            <w:webHidden/>
          </w:rPr>
          <w:instrText xml:space="preserve"> PAGEREF _Toc513557859 \h </w:instrText>
        </w:r>
        <w:r>
          <w:rPr>
            <w:noProof/>
            <w:webHidden/>
          </w:rPr>
        </w:r>
      </w:ins>
      <w:r>
        <w:rPr>
          <w:noProof/>
          <w:webHidden/>
        </w:rPr>
        <w:fldChar w:fldCharType="separate"/>
      </w:r>
      <w:ins w:id="984" w:author="Author">
        <w:r>
          <w:rPr>
            <w:noProof/>
            <w:webHidden/>
          </w:rPr>
          <w:t>22</w:t>
        </w:r>
        <w:r>
          <w:rPr>
            <w:noProof/>
            <w:webHidden/>
          </w:rPr>
          <w:fldChar w:fldCharType="end"/>
        </w:r>
        <w:r w:rsidRPr="00450975">
          <w:rPr>
            <w:rStyle w:val="Hyperlink"/>
            <w:noProof/>
          </w:rPr>
          <w:fldChar w:fldCharType="end"/>
        </w:r>
      </w:ins>
    </w:p>
    <w:p w14:paraId="0D372727" w14:textId="77777777" w:rsidR="007B066D" w:rsidRDefault="007B066D">
      <w:pPr>
        <w:pStyle w:val="TableofFigures"/>
        <w:tabs>
          <w:tab w:val="right" w:leader="dot" w:pos="9350"/>
        </w:tabs>
        <w:rPr>
          <w:ins w:id="985" w:author="Author"/>
          <w:rFonts w:asciiTheme="minorHAnsi" w:eastAsiaTheme="minorEastAsia" w:hAnsiTheme="minorHAnsi" w:cstheme="minorBidi"/>
          <w:noProof/>
          <w:sz w:val="22"/>
          <w:szCs w:val="22"/>
        </w:rPr>
      </w:pPr>
      <w:ins w:id="986" w:author="Author">
        <w:r w:rsidRPr="00450975">
          <w:rPr>
            <w:rStyle w:val="Hyperlink"/>
            <w:noProof/>
          </w:rPr>
          <w:fldChar w:fldCharType="begin"/>
        </w:r>
        <w:r w:rsidRPr="00450975">
          <w:rPr>
            <w:rStyle w:val="Hyperlink"/>
            <w:noProof/>
          </w:rPr>
          <w:instrText xml:space="preserve"> </w:instrText>
        </w:r>
        <w:r>
          <w:rPr>
            <w:noProof/>
          </w:rPr>
          <w:instrText>HYPERLINK \l "_Toc513557860"</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lang w:val="fr-FR"/>
          </w:rPr>
          <w:t>Figure 25</w:t>
        </w:r>
        <w:r w:rsidRPr="00450975">
          <w:rPr>
            <w:rStyle w:val="Hyperlink"/>
            <w:noProof/>
          </w:rPr>
          <w:t> </w:t>
        </w:r>
        <w:r w:rsidRPr="00450975">
          <w:rPr>
            <w:rStyle w:val="Hyperlink"/>
            <w:noProof/>
            <w:lang w:val="fr-FR"/>
          </w:rPr>
          <w:t>: Availability Clinic Selection Dialog</w:t>
        </w:r>
        <w:r>
          <w:rPr>
            <w:noProof/>
            <w:webHidden/>
          </w:rPr>
          <w:tab/>
        </w:r>
        <w:r>
          <w:rPr>
            <w:noProof/>
            <w:webHidden/>
          </w:rPr>
          <w:fldChar w:fldCharType="begin"/>
        </w:r>
        <w:r>
          <w:rPr>
            <w:noProof/>
            <w:webHidden/>
          </w:rPr>
          <w:instrText xml:space="preserve"> PAGEREF _Toc513557860 \h </w:instrText>
        </w:r>
        <w:r>
          <w:rPr>
            <w:noProof/>
            <w:webHidden/>
          </w:rPr>
        </w:r>
      </w:ins>
      <w:r>
        <w:rPr>
          <w:noProof/>
          <w:webHidden/>
        </w:rPr>
        <w:fldChar w:fldCharType="separate"/>
      </w:r>
      <w:ins w:id="987" w:author="Author">
        <w:r>
          <w:rPr>
            <w:noProof/>
            <w:webHidden/>
          </w:rPr>
          <w:t>23</w:t>
        </w:r>
        <w:r>
          <w:rPr>
            <w:noProof/>
            <w:webHidden/>
          </w:rPr>
          <w:fldChar w:fldCharType="end"/>
        </w:r>
        <w:r w:rsidRPr="00450975">
          <w:rPr>
            <w:rStyle w:val="Hyperlink"/>
            <w:noProof/>
          </w:rPr>
          <w:fldChar w:fldCharType="end"/>
        </w:r>
      </w:ins>
    </w:p>
    <w:p w14:paraId="17E5CB40" w14:textId="77777777" w:rsidR="007B066D" w:rsidRDefault="007B066D">
      <w:pPr>
        <w:pStyle w:val="TableofFigures"/>
        <w:tabs>
          <w:tab w:val="right" w:leader="dot" w:pos="9350"/>
        </w:tabs>
        <w:rPr>
          <w:ins w:id="988" w:author="Author"/>
          <w:rFonts w:asciiTheme="minorHAnsi" w:eastAsiaTheme="minorEastAsia" w:hAnsiTheme="minorHAnsi" w:cstheme="minorBidi"/>
          <w:noProof/>
          <w:sz w:val="22"/>
          <w:szCs w:val="22"/>
        </w:rPr>
      </w:pPr>
      <w:ins w:id="989" w:author="Author">
        <w:r w:rsidRPr="00450975">
          <w:rPr>
            <w:rStyle w:val="Hyperlink"/>
            <w:noProof/>
          </w:rPr>
          <w:fldChar w:fldCharType="begin"/>
        </w:r>
        <w:r w:rsidRPr="00450975">
          <w:rPr>
            <w:rStyle w:val="Hyperlink"/>
            <w:noProof/>
          </w:rPr>
          <w:instrText xml:space="preserve"> </w:instrText>
        </w:r>
        <w:r>
          <w:rPr>
            <w:noProof/>
          </w:rPr>
          <w:instrText>HYPERLINK \l "_Toc513557861"</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26: Availability Dialog</w:t>
        </w:r>
        <w:r>
          <w:rPr>
            <w:noProof/>
            <w:webHidden/>
          </w:rPr>
          <w:tab/>
        </w:r>
        <w:r>
          <w:rPr>
            <w:noProof/>
            <w:webHidden/>
          </w:rPr>
          <w:fldChar w:fldCharType="begin"/>
        </w:r>
        <w:r>
          <w:rPr>
            <w:noProof/>
            <w:webHidden/>
          </w:rPr>
          <w:instrText xml:space="preserve"> PAGEREF _Toc513557861 \h </w:instrText>
        </w:r>
        <w:r>
          <w:rPr>
            <w:noProof/>
            <w:webHidden/>
          </w:rPr>
        </w:r>
      </w:ins>
      <w:r>
        <w:rPr>
          <w:noProof/>
          <w:webHidden/>
        </w:rPr>
        <w:fldChar w:fldCharType="separate"/>
      </w:r>
      <w:ins w:id="990" w:author="Author">
        <w:r>
          <w:rPr>
            <w:noProof/>
            <w:webHidden/>
          </w:rPr>
          <w:t>23</w:t>
        </w:r>
        <w:r>
          <w:rPr>
            <w:noProof/>
            <w:webHidden/>
          </w:rPr>
          <w:fldChar w:fldCharType="end"/>
        </w:r>
        <w:r w:rsidRPr="00450975">
          <w:rPr>
            <w:rStyle w:val="Hyperlink"/>
            <w:noProof/>
          </w:rPr>
          <w:fldChar w:fldCharType="end"/>
        </w:r>
      </w:ins>
    </w:p>
    <w:p w14:paraId="65B3260C" w14:textId="77777777" w:rsidR="007B066D" w:rsidRDefault="007B066D">
      <w:pPr>
        <w:pStyle w:val="TableofFigures"/>
        <w:tabs>
          <w:tab w:val="right" w:leader="dot" w:pos="9350"/>
        </w:tabs>
        <w:rPr>
          <w:ins w:id="991" w:author="Author"/>
          <w:rFonts w:asciiTheme="minorHAnsi" w:eastAsiaTheme="minorEastAsia" w:hAnsiTheme="minorHAnsi" w:cstheme="minorBidi"/>
          <w:noProof/>
          <w:sz w:val="22"/>
          <w:szCs w:val="22"/>
        </w:rPr>
      </w:pPr>
      <w:ins w:id="992" w:author="Author">
        <w:r w:rsidRPr="00450975">
          <w:rPr>
            <w:rStyle w:val="Hyperlink"/>
            <w:noProof/>
          </w:rPr>
          <w:fldChar w:fldCharType="begin"/>
        </w:r>
        <w:r w:rsidRPr="00450975">
          <w:rPr>
            <w:rStyle w:val="Hyperlink"/>
            <w:noProof/>
          </w:rPr>
          <w:instrText xml:space="preserve"> </w:instrText>
        </w:r>
        <w:r>
          <w:rPr>
            <w:noProof/>
          </w:rPr>
          <w:instrText>HYPERLINK \l "_Toc513557862"</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27: Scheduling Management - Prohibited Clinics</w:t>
        </w:r>
        <w:r>
          <w:rPr>
            <w:noProof/>
            <w:webHidden/>
          </w:rPr>
          <w:tab/>
        </w:r>
        <w:r>
          <w:rPr>
            <w:noProof/>
            <w:webHidden/>
          </w:rPr>
          <w:fldChar w:fldCharType="begin"/>
        </w:r>
        <w:r>
          <w:rPr>
            <w:noProof/>
            <w:webHidden/>
          </w:rPr>
          <w:instrText xml:space="preserve"> PAGEREF _Toc513557862 \h </w:instrText>
        </w:r>
        <w:r>
          <w:rPr>
            <w:noProof/>
            <w:webHidden/>
          </w:rPr>
        </w:r>
      </w:ins>
      <w:r>
        <w:rPr>
          <w:noProof/>
          <w:webHidden/>
        </w:rPr>
        <w:fldChar w:fldCharType="separate"/>
      </w:r>
      <w:ins w:id="993" w:author="Author">
        <w:r>
          <w:rPr>
            <w:noProof/>
            <w:webHidden/>
          </w:rPr>
          <w:t>24</w:t>
        </w:r>
        <w:r>
          <w:rPr>
            <w:noProof/>
            <w:webHidden/>
          </w:rPr>
          <w:fldChar w:fldCharType="end"/>
        </w:r>
        <w:r w:rsidRPr="00450975">
          <w:rPr>
            <w:rStyle w:val="Hyperlink"/>
            <w:noProof/>
          </w:rPr>
          <w:fldChar w:fldCharType="end"/>
        </w:r>
      </w:ins>
    </w:p>
    <w:p w14:paraId="24C7855C" w14:textId="77777777" w:rsidR="007B066D" w:rsidRDefault="007B066D">
      <w:pPr>
        <w:pStyle w:val="TableofFigures"/>
        <w:tabs>
          <w:tab w:val="right" w:leader="dot" w:pos="9350"/>
        </w:tabs>
        <w:rPr>
          <w:ins w:id="994" w:author="Author"/>
          <w:rFonts w:asciiTheme="minorHAnsi" w:eastAsiaTheme="minorEastAsia" w:hAnsiTheme="minorHAnsi" w:cstheme="minorBidi"/>
          <w:noProof/>
          <w:sz w:val="22"/>
          <w:szCs w:val="22"/>
        </w:rPr>
      </w:pPr>
      <w:ins w:id="995" w:author="Author">
        <w:r w:rsidRPr="00450975">
          <w:rPr>
            <w:rStyle w:val="Hyperlink"/>
            <w:noProof/>
          </w:rPr>
          <w:fldChar w:fldCharType="begin"/>
        </w:r>
        <w:r w:rsidRPr="00450975">
          <w:rPr>
            <w:rStyle w:val="Hyperlink"/>
            <w:noProof/>
          </w:rPr>
          <w:instrText xml:space="preserve"> </w:instrText>
        </w:r>
        <w:r>
          <w:rPr>
            <w:noProof/>
          </w:rPr>
          <w:instrText>HYPERLINK \l "_Toc513557863"</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28: Scheduling Management - Clinic Groups</w:t>
        </w:r>
        <w:r>
          <w:rPr>
            <w:noProof/>
            <w:webHidden/>
          </w:rPr>
          <w:tab/>
        </w:r>
        <w:r>
          <w:rPr>
            <w:noProof/>
            <w:webHidden/>
          </w:rPr>
          <w:fldChar w:fldCharType="begin"/>
        </w:r>
        <w:r>
          <w:rPr>
            <w:noProof/>
            <w:webHidden/>
          </w:rPr>
          <w:instrText xml:space="preserve"> PAGEREF _Toc513557863 \h </w:instrText>
        </w:r>
        <w:r>
          <w:rPr>
            <w:noProof/>
            <w:webHidden/>
          </w:rPr>
        </w:r>
      </w:ins>
      <w:r>
        <w:rPr>
          <w:noProof/>
          <w:webHidden/>
        </w:rPr>
        <w:fldChar w:fldCharType="separate"/>
      </w:r>
      <w:ins w:id="996" w:author="Author">
        <w:r>
          <w:rPr>
            <w:noProof/>
            <w:webHidden/>
          </w:rPr>
          <w:t>25</w:t>
        </w:r>
        <w:r>
          <w:rPr>
            <w:noProof/>
            <w:webHidden/>
          </w:rPr>
          <w:fldChar w:fldCharType="end"/>
        </w:r>
        <w:r w:rsidRPr="00450975">
          <w:rPr>
            <w:rStyle w:val="Hyperlink"/>
            <w:noProof/>
          </w:rPr>
          <w:fldChar w:fldCharType="end"/>
        </w:r>
      </w:ins>
    </w:p>
    <w:p w14:paraId="1553DC96" w14:textId="77777777" w:rsidR="007B066D" w:rsidRDefault="007B066D">
      <w:pPr>
        <w:pStyle w:val="TableofFigures"/>
        <w:tabs>
          <w:tab w:val="right" w:leader="dot" w:pos="9350"/>
        </w:tabs>
        <w:rPr>
          <w:ins w:id="997" w:author="Author"/>
          <w:rFonts w:asciiTheme="minorHAnsi" w:eastAsiaTheme="minorEastAsia" w:hAnsiTheme="minorHAnsi" w:cstheme="minorBidi"/>
          <w:noProof/>
          <w:sz w:val="22"/>
          <w:szCs w:val="22"/>
        </w:rPr>
      </w:pPr>
      <w:ins w:id="998" w:author="Author">
        <w:r w:rsidRPr="00450975">
          <w:rPr>
            <w:rStyle w:val="Hyperlink"/>
            <w:noProof/>
          </w:rPr>
          <w:fldChar w:fldCharType="begin"/>
        </w:r>
        <w:r w:rsidRPr="00450975">
          <w:rPr>
            <w:rStyle w:val="Hyperlink"/>
            <w:noProof/>
          </w:rPr>
          <w:instrText xml:space="preserve"> </w:instrText>
        </w:r>
        <w:r>
          <w:rPr>
            <w:noProof/>
          </w:rPr>
          <w:instrText>HYPERLINK \l "_Toc513557864"</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29: Reports Tab - Audit Activity</w:t>
        </w:r>
        <w:r>
          <w:rPr>
            <w:noProof/>
            <w:webHidden/>
          </w:rPr>
          <w:tab/>
        </w:r>
        <w:r>
          <w:rPr>
            <w:noProof/>
            <w:webHidden/>
          </w:rPr>
          <w:fldChar w:fldCharType="begin"/>
        </w:r>
        <w:r>
          <w:rPr>
            <w:noProof/>
            <w:webHidden/>
          </w:rPr>
          <w:instrText xml:space="preserve"> PAGEREF _Toc513557864 \h </w:instrText>
        </w:r>
        <w:r>
          <w:rPr>
            <w:noProof/>
            <w:webHidden/>
          </w:rPr>
        </w:r>
      </w:ins>
      <w:r>
        <w:rPr>
          <w:noProof/>
          <w:webHidden/>
        </w:rPr>
        <w:fldChar w:fldCharType="separate"/>
      </w:r>
      <w:ins w:id="999" w:author="Author">
        <w:r>
          <w:rPr>
            <w:noProof/>
            <w:webHidden/>
          </w:rPr>
          <w:t>26</w:t>
        </w:r>
        <w:r>
          <w:rPr>
            <w:noProof/>
            <w:webHidden/>
          </w:rPr>
          <w:fldChar w:fldCharType="end"/>
        </w:r>
        <w:r w:rsidRPr="00450975">
          <w:rPr>
            <w:rStyle w:val="Hyperlink"/>
            <w:noProof/>
          </w:rPr>
          <w:fldChar w:fldCharType="end"/>
        </w:r>
      </w:ins>
    </w:p>
    <w:p w14:paraId="4D4228E1" w14:textId="77777777" w:rsidR="007B066D" w:rsidRDefault="007B066D">
      <w:pPr>
        <w:pStyle w:val="TableofFigures"/>
        <w:tabs>
          <w:tab w:val="right" w:leader="dot" w:pos="9350"/>
        </w:tabs>
        <w:rPr>
          <w:ins w:id="1000" w:author="Author"/>
          <w:rFonts w:asciiTheme="minorHAnsi" w:eastAsiaTheme="minorEastAsia" w:hAnsiTheme="minorHAnsi" w:cstheme="minorBidi"/>
          <w:noProof/>
          <w:sz w:val="22"/>
          <w:szCs w:val="22"/>
        </w:rPr>
      </w:pPr>
      <w:ins w:id="1001" w:author="Author">
        <w:r w:rsidRPr="00450975">
          <w:rPr>
            <w:rStyle w:val="Hyperlink"/>
            <w:noProof/>
          </w:rPr>
          <w:fldChar w:fldCharType="begin"/>
        </w:r>
        <w:r w:rsidRPr="00450975">
          <w:rPr>
            <w:rStyle w:val="Hyperlink"/>
            <w:noProof/>
          </w:rPr>
          <w:instrText xml:space="preserve"> </w:instrText>
        </w:r>
        <w:r>
          <w:rPr>
            <w:noProof/>
          </w:rPr>
          <w:instrText>HYPERLINK \l "_Toc513557865"</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30: Reports Tab – Clinic Reports</w:t>
        </w:r>
        <w:r>
          <w:rPr>
            <w:noProof/>
            <w:webHidden/>
          </w:rPr>
          <w:tab/>
        </w:r>
        <w:r>
          <w:rPr>
            <w:noProof/>
            <w:webHidden/>
          </w:rPr>
          <w:fldChar w:fldCharType="begin"/>
        </w:r>
        <w:r>
          <w:rPr>
            <w:noProof/>
            <w:webHidden/>
          </w:rPr>
          <w:instrText xml:space="preserve"> PAGEREF _Toc513557865 \h </w:instrText>
        </w:r>
        <w:r>
          <w:rPr>
            <w:noProof/>
            <w:webHidden/>
          </w:rPr>
        </w:r>
      </w:ins>
      <w:r>
        <w:rPr>
          <w:noProof/>
          <w:webHidden/>
        </w:rPr>
        <w:fldChar w:fldCharType="separate"/>
      </w:r>
      <w:ins w:id="1002" w:author="Author">
        <w:r>
          <w:rPr>
            <w:noProof/>
            <w:webHidden/>
          </w:rPr>
          <w:t>26</w:t>
        </w:r>
        <w:r>
          <w:rPr>
            <w:noProof/>
            <w:webHidden/>
          </w:rPr>
          <w:fldChar w:fldCharType="end"/>
        </w:r>
        <w:r w:rsidRPr="00450975">
          <w:rPr>
            <w:rStyle w:val="Hyperlink"/>
            <w:noProof/>
          </w:rPr>
          <w:fldChar w:fldCharType="end"/>
        </w:r>
      </w:ins>
    </w:p>
    <w:p w14:paraId="7E271707" w14:textId="77777777" w:rsidR="007B066D" w:rsidRDefault="007B066D">
      <w:pPr>
        <w:pStyle w:val="TableofFigures"/>
        <w:tabs>
          <w:tab w:val="right" w:leader="dot" w:pos="9350"/>
        </w:tabs>
        <w:rPr>
          <w:ins w:id="1003" w:author="Author"/>
          <w:rFonts w:asciiTheme="minorHAnsi" w:eastAsiaTheme="minorEastAsia" w:hAnsiTheme="minorHAnsi" w:cstheme="minorBidi"/>
          <w:noProof/>
          <w:sz w:val="22"/>
          <w:szCs w:val="22"/>
        </w:rPr>
      </w:pPr>
      <w:ins w:id="1004" w:author="Author">
        <w:r w:rsidRPr="00450975">
          <w:rPr>
            <w:rStyle w:val="Hyperlink"/>
            <w:noProof/>
          </w:rPr>
          <w:fldChar w:fldCharType="begin"/>
        </w:r>
        <w:r w:rsidRPr="00450975">
          <w:rPr>
            <w:rStyle w:val="Hyperlink"/>
            <w:noProof/>
          </w:rPr>
          <w:instrText xml:space="preserve"> </w:instrText>
        </w:r>
        <w:r>
          <w:rPr>
            <w:noProof/>
          </w:rPr>
          <w:instrText>HYPERLINK \l "_Toc513557866"</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31: Trace Log</w:t>
        </w:r>
        <w:r>
          <w:rPr>
            <w:noProof/>
            <w:webHidden/>
          </w:rPr>
          <w:tab/>
        </w:r>
        <w:r>
          <w:rPr>
            <w:noProof/>
            <w:webHidden/>
          </w:rPr>
          <w:fldChar w:fldCharType="begin"/>
        </w:r>
        <w:r>
          <w:rPr>
            <w:noProof/>
            <w:webHidden/>
          </w:rPr>
          <w:instrText xml:space="preserve"> PAGEREF _Toc513557866 \h </w:instrText>
        </w:r>
        <w:r>
          <w:rPr>
            <w:noProof/>
            <w:webHidden/>
          </w:rPr>
        </w:r>
      </w:ins>
      <w:r>
        <w:rPr>
          <w:noProof/>
          <w:webHidden/>
        </w:rPr>
        <w:fldChar w:fldCharType="separate"/>
      </w:r>
      <w:ins w:id="1005" w:author="Author">
        <w:r>
          <w:rPr>
            <w:noProof/>
            <w:webHidden/>
          </w:rPr>
          <w:t>27</w:t>
        </w:r>
        <w:r>
          <w:rPr>
            <w:noProof/>
            <w:webHidden/>
          </w:rPr>
          <w:fldChar w:fldCharType="end"/>
        </w:r>
        <w:r w:rsidRPr="00450975">
          <w:rPr>
            <w:rStyle w:val="Hyperlink"/>
            <w:noProof/>
          </w:rPr>
          <w:fldChar w:fldCharType="end"/>
        </w:r>
      </w:ins>
    </w:p>
    <w:p w14:paraId="3CAB58D6" w14:textId="77777777" w:rsidR="007B066D" w:rsidRDefault="007B066D">
      <w:pPr>
        <w:pStyle w:val="TableofFigures"/>
        <w:tabs>
          <w:tab w:val="right" w:leader="dot" w:pos="9350"/>
        </w:tabs>
        <w:rPr>
          <w:ins w:id="1006" w:author="Author"/>
          <w:rFonts w:asciiTheme="minorHAnsi" w:eastAsiaTheme="minorEastAsia" w:hAnsiTheme="minorHAnsi" w:cstheme="minorBidi"/>
          <w:noProof/>
          <w:sz w:val="22"/>
          <w:szCs w:val="22"/>
        </w:rPr>
      </w:pPr>
      <w:ins w:id="1007" w:author="Author">
        <w:r w:rsidRPr="00450975">
          <w:rPr>
            <w:rStyle w:val="Hyperlink"/>
            <w:noProof/>
          </w:rPr>
          <w:fldChar w:fldCharType="begin"/>
        </w:r>
        <w:r w:rsidRPr="00450975">
          <w:rPr>
            <w:rStyle w:val="Hyperlink"/>
            <w:noProof/>
          </w:rPr>
          <w:instrText xml:space="preserve"> </w:instrText>
        </w:r>
        <w:r>
          <w:rPr>
            <w:noProof/>
          </w:rPr>
          <w:instrText>HYPERLINK \l "_Toc513557867"</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32: VSE GUI Logon</w:t>
        </w:r>
        <w:r>
          <w:rPr>
            <w:noProof/>
            <w:webHidden/>
          </w:rPr>
          <w:tab/>
        </w:r>
        <w:r>
          <w:rPr>
            <w:noProof/>
            <w:webHidden/>
          </w:rPr>
          <w:fldChar w:fldCharType="begin"/>
        </w:r>
        <w:r>
          <w:rPr>
            <w:noProof/>
            <w:webHidden/>
          </w:rPr>
          <w:instrText xml:space="preserve"> PAGEREF _Toc513557867 \h </w:instrText>
        </w:r>
        <w:r>
          <w:rPr>
            <w:noProof/>
            <w:webHidden/>
          </w:rPr>
        </w:r>
      </w:ins>
      <w:r>
        <w:rPr>
          <w:noProof/>
          <w:webHidden/>
        </w:rPr>
        <w:fldChar w:fldCharType="separate"/>
      </w:r>
      <w:ins w:id="1008" w:author="Author">
        <w:r>
          <w:rPr>
            <w:noProof/>
            <w:webHidden/>
          </w:rPr>
          <w:t>28</w:t>
        </w:r>
        <w:r>
          <w:rPr>
            <w:noProof/>
            <w:webHidden/>
          </w:rPr>
          <w:fldChar w:fldCharType="end"/>
        </w:r>
        <w:r w:rsidRPr="00450975">
          <w:rPr>
            <w:rStyle w:val="Hyperlink"/>
            <w:noProof/>
          </w:rPr>
          <w:fldChar w:fldCharType="end"/>
        </w:r>
      </w:ins>
    </w:p>
    <w:p w14:paraId="147BD5CC" w14:textId="77777777" w:rsidR="007B066D" w:rsidRDefault="007B066D">
      <w:pPr>
        <w:pStyle w:val="TableofFigures"/>
        <w:tabs>
          <w:tab w:val="right" w:leader="dot" w:pos="9350"/>
        </w:tabs>
        <w:rPr>
          <w:ins w:id="1009" w:author="Author"/>
          <w:rFonts w:asciiTheme="minorHAnsi" w:eastAsiaTheme="minorEastAsia" w:hAnsiTheme="minorHAnsi" w:cstheme="minorBidi"/>
          <w:noProof/>
          <w:sz w:val="22"/>
          <w:szCs w:val="22"/>
        </w:rPr>
      </w:pPr>
      <w:ins w:id="1010" w:author="Author">
        <w:r w:rsidRPr="00450975">
          <w:rPr>
            <w:rStyle w:val="Hyperlink"/>
            <w:noProof/>
          </w:rPr>
          <w:fldChar w:fldCharType="begin"/>
        </w:r>
        <w:r w:rsidRPr="00450975">
          <w:rPr>
            <w:rStyle w:val="Hyperlink"/>
            <w:noProof/>
          </w:rPr>
          <w:instrText xml:space="preserve"> </w:instrText>
        </w:r>
        <w:r>
          <w:rPr>
            <w:noProof/>
          </w:rPr>
          <w:instrText>HYPERLINK \l "_Toc513557868"</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33: Trace Log Capability Shortcut</w:t>
        </w:r>
        <w:r>
          <w:rPr>
            <w:noProof/>
            <w:webHidden/>
          </w:rPr>
          <w:tab/>
        </w:r>
        <w:r>
          <w:rPr>
            <w:noProof/>
            <w:webHidden/>
          </w:rPr>
          <w:fldChar w:fldCharType="begin"/>
        </w:r>
        <w:r>
          <w:rPr>
            <w:noProof/>
            <w:webHidden/>
          </w:rPr>
          <w:instrText xml:space="preserve"> PAGEREF _Toc513557868 \h </w:instrText>
        </w:r>
        <w:r>
          <w:rPr>
            <w:noProof/>
            <w:webHidden/>
          </w:rPr>
        </w:r>
      </w:ins>
      <w:r>
        <w:rPr>
          <w:noProof/>
          <w:webHidden/>
        </w:rPr>
        <w:fldChar w:fldCharType="separate"/>
      </w:r>
      <w:ins w:id="1011" w:author="Author">
        <w:r>
          <w:rPr>
            <w:noProof/>
            <w:webHidden/>
          </w:rPr>
          <w:t>43</w:t>
        </w:r>
        <w:r>
          <w:rPr>
            <w:noProof/>
            <w:webHidden/>
          </w:rPr>
          <w:fldChar w:fldCharType="end"/>
        </w:r>
        <w:r w:rsidRPr="00450975">
          <w:rPr>
            <w:rStyle w:val="Hyperlink"/>
            <w:noProof/>
          </w:rPr>
          <w:fldChar w:fldCharType="end"/>
        </w:r>
      </w:ins>
    </w:p>
    <w:p w14:paraId="6DC5B498" w14:textId="77777777" w:rsidR="007B066D" w:rsidRDefault="007B066D">
      <w:pPr>
        <w:pStyle w:val="TableofFigures"/>
        <w:tabs>
          <w:tab w:val="right" w:leader="dot" w:pos="9350"/>
        </w:tabs>
        <w:rPr>
          <w:ins w:id="1012" w:author="Author"/>
          <w:rFonts w:asciiTheme="minorHAnsi" w:eastAsiaTheme="minorEastAsia" w:hAnsiTheme="minorHAnsi" w:cstheme="minorBidi"/>
          <w:noProof/>
          <w:sz w:val="22"/>
          <w:szCs w:val="22"/>
        </w:rPr>
      </w:pPr>
      <w:ins w:id="1013" w:author="Author">
        <w:r w:rsidRPr="00450975">
          <w:rPr>
            <w:rStyle w:val="Hyperlink"/>
            <w:noProof/>
          </w:rPr>
          <w:fldChar w:fldCharType="begin"/>
        </w:r>
        <w:r w:rsidRPr="00450975">
          <w:rPr>
            <w:rStyle w:val="Hyperlink"/>
            <w:noProof/>
          </w:rPr>
          <w:instrText xml:space="preserve"> </w:instrText>
        </w:r>
        <w:r>
          <w:rPr>
            <w:noProof/>
          </w:rPr>
          <w:instrText>HYPERLINK \l "_Toc513557869"</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34: Show Trace Log Menu Option</w:t>
        </w:r>
        <w:r>
          <w:rPr>
            <w:noProof/>
            <w:webHidden/>
          </w:rPr>
          <w:tab/>
        </w:r>
        <w:r>
          <w:rPr>
            <w:noProof/>
            <w:webHidden/>
          </w:rPr>
          <w:fldChar w:fldCharType="begin"/>
        </w:r>
        <w:r>
          <w:rPr>
            <w:noProof/>
            <w:webHidden/>
          </w:rPr>
          <w:instrText xml:space="preserve"> PAGEREF _Toc513557869 \h </w:instrText>
        </w:r>
        <w:r>
          <w:rPr>
            <w:noProof/>
            <w:webHidden/>
          </w:rPr>
        </w:r>
      </w:ins>
      <w:r>
        <w:rPr>
          <w:noProof/>
          <w:webHidden/>
        </w:rPr>
        <w:fldChar w:fldCharType="separate"/>
      </w:r>
      <w:ins w:id="1014" w:author="Author">
        <w:r>
          <w:rPr>
            <w:noProof/>
            <w:webHidden/>
          </w:rPr>
          <w:t>43</w:t>
        </w:r>
        <w:r>
          <w:rPr>
            <w:noProof/>
            <w:webHidden/>
          </w:rPr>
          <w:fldChar w:fldCharType="end"/>
        </w:r>
        <w:r w:rsidRPr="00450975">
          <w:rPr>
            <w:rStyle w:val="Hyperlink"/>
            <w:noProof/>
          </w:rPr>
          <w:fldChar w:fldCharType="end"/>
        </w:r>
      </w:ins>
    </w:p>
    <w:p w14:paraId="54AE21FB" w14:textId="77777777" w:rsidR="007B066D" w:rsidRDefault="007B066D">
      <w:pPr>
        <w:pStyle w:val="TableofFigures"/>
        <w:tabs>
          <w:tab w:val="right" w:leader="dot" w:pos="9350"/>
        </w:tabs>
        <w:rPr>
          <w:ins w:id="1015" w:author="Author"/>
          <w:rFonts w:asciiTheme="minorHAnsi" w:eastAsiaTheme="minorEastAsia" w:hAnsiTheme="minorHAnsi" w:cstheme="minorBidi"/>
          <w:noProof/>
          <w:sz w:val="22"/>
          <w:szCs w:val="22"/>
        </w:rPr>
      </w:pPr>
      <w:ins w:id="1016" w:author="Author">
        <w:r w:rsidRPr="00450975">
          <w:rPr>
            <w:rStyle w:val="Hyperlink"/>
            <w:noProof/>
          </w:rPr>
          <w:fldChar w:fldCharType="begin"/>
        </w:r>
        <w:r w:rsidRPr="00450975">
          <w:rPr>
            <w:rStyle w:val="Hyperlink"/>
            <w:noProof/>
          </w:rPr>
          <w:instrText xml:space="preserve"> </w:instrText>
        </w:r>
        <w:r>
          <w:rPr>
            <w:noProof/>
          </w:rPr>
          <w:instrText>HYPERLINK \l "_Toc513557870"</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35: VistA Scheduling GUI Trace Log</w:t>
        </w:r>
        <w:r>
          <w:rPr>
            <w:noProof/>
            <w:webHidden/>
          </w:rPr>
          <w:tab/>
        </w:r>
        <w:r>
          <w:rPr>
            <w:noProof/>
            <w:webHidden/>
          </w:rPr>
          <w:fldChar w:fldCharType="begin"/>
        </w:r>
        <w:r>
          <w:rPr>
            <w:noProof/>
            <w:webHidden/>
          </w:rPr>
          <w:instrText xml:space="preserve"> PAGEREF _Toc513557870 \h </w:instrText>
        </w:r>
        <w:r>
          <w:rPr>
            <w:noProof/>
            <w:webHidden/>
          </w:rPr>
        </w:r>
      </w:ins>
      <w:r>
        <w:rPr>
          <w:noProof/>
          <w:webHidden/>
        </w:rPr>
        <w:fldChar w:fldCharType="separate"/>
      </w:r>
      <w:ins w:id="1017" w:author="Author">
        <w:r>
          <w:rPr>
            <w:noProof/>
            <w:webHidden/>
          </w:rPr>
          <w:t>44</w:t>
        </w:r>
        <w:r>
          <w:rPr>
            <w:noProof/>
            <w:webHidden/>
          </w:rPr>
          <w:fldChar w:fldCharType="end"/>
        </w:r>
        <w:r w:rsidRPr="00450975">
          <w:rPr>
            <w:rStyle w:val="Hyperlink"/>
            <w:noProof/>
          </w:rPr>
          <w:fldChar w:fldCharType="end"/>
        </w:r>
      </w:ins>
    </w:p>
    <w:p w14:paraId="375A7047" w14:textId="77777777" w:rsidR="007B066D" w:rsidRDefault="007B066D">
      <w:pPr>
        <w:pStyle w:val="TableofFigures"/>
        <w:tabs>
          <w:tab w:val="right" w:leader="dot" w:pos="9350"/>
        </w:tabs>
        <w:rPr>
          <w:ins w:id="1018" w:author="Author"/>
          <w:rFonts w:asciiTheme="minorHAnsi" w:eastAsiaTheme="minorEastAsia" w:hAnsiTheme="minorHAnsi" w:cstheme="minorBidi"/>
          <w:noProof/>
          <w:sz w:val="22"/>
          <w:szCs w:val="22"/>
        </w:rPr>
      </w:pPr>
      <w:ins w:id="1019" w:author="Author">
        <w:r w:rsidRPr="00450975">
          <w:rPr>
            <w:rStyle w:val="Hyperlink"/>
            <w:noProof/>
          </w:rPr>
          <w:fldChar w:fldCharType="begin"/>
        </w:r>
        <w:r w:rsidRPr="00450975">
          <w:rPr>
            <w:rStyle w:val="Hyperlink"/>
            <w:noProof/>
          </w:rPr>
          <w:instrText xml:space="preserve"> </w:instrText>
        </w:r>
        <w:r>
          <w:rPr>
            <w:noProof/>
          </w:rPr>
          <w:instrText>HYPERLINK \l "_Toc513557871"</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36: Request Query</w:t>
        </w:r>
        <w:r>
          <w:rPr>
            <w:noProof/>
            <w:webHidden/>
          </w:rPr>
          <w:tab/>
        </w:r>
        <w:r>
          <w:rPr>
            <w:noProof/>
            <w:webHidden/>
          </w:rPr>
          <w:fldChar w:fldCharType="begin"/>
        </w:r>
        <w:r>
          <w:rPr>
            <w:noProof/>
            <w:webHidden/>
          </w:rPr>
          <w:instrText xml:space="preserve"> PAGEREF _Toc513557871 \h </w:instrText>
        </w:r>
        <w:r>
          <w:rPr>
            <w:noProof/>
            <w:webHidden/>
          </w:rPr>
        </w:r>
      </w:ins>
      <w:r>
        <w:rPr>
          <w:noProof/>
          <w:webHidden/>
        </w:rPr>
        <w:fldChar w:fldCharType="separate"/>
      </w:r>
      <w:ins w:id="1020" w:author="Author">
        <w:r>
          <w:rPr>
            <w:noProof/>
            <w:webHidden/>
          </w:rPr>
          <w:t>45</w:t>
        </w:r>
        <w:r>
          <w:rPr>
            <w:noProof/>
            <w:webHidden/>
          </w:rPr>
          <w:fldChar w:fldCharType="end"/>
        </w:r>
        <w:r w:rsidRPr="00450975">
          <w:rPr>
            <w:rStyle w:val="Hyperlink"/>
            <w:noProof/>
          </w:rPr>
          <w:fldChar w:fldCharType="end"/>
        </w:r>
      </w:ins>
    </w:p>
    <w:p w14:paraId="23922252" w14:textId="77777777" w:rsidR="007B066D" w:rsidRDefault="007B066D">
      <w:pPr>
        <w:pStyle w:val="TableofFigures"/>
        <w:tabs>
          <w:tab w:val="right" w:leader="dot" w:pos="9350"/>
        </w:tabs>
        <w:rPr>
          <w:ins w:id="1021" w:author="Author"/>
          <w:rFonts w:asciiTheme="minorHAnsi" w:eastAsiaTheme="minorEastAsia" w:hAnsiTheme="minorHAnsi" w:cstheme="minorBidi"/>
          <w:noProof/>
          <w:sz w:val="22"/>
          <w:szCs w:val="22"/>
        </w:rPr>
      </w:pPr>
      <w:ins w:id="1022" w:author="Author">
        <w:r w:rsidRPr="00450975">
          <w:rPr>
            <w:rStyle w:val="Hyperlink"/>
            <w:noProof/>
          </w:rPr>
          <w:fldChar w:fldCharType="begin"/>
        </w:r>
        <w:r w:rsidRPr="00450975">
          <w:rPr>
            <w:rStyle w:val="Hyperlink"/>
            <w:noProof/>
          </w:rPr>
          <w:instrText xml:space="preserve"> </w:instrText>
        </w:r>
        <w:r>
          <w:rPr>
            <w:noProof/>
          </w:rPr>
          <w:instrText>HYPERLINK \l "_Toc513557872"</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37: Query Results</w:t>
        </w:r>
        <w:r>
          <w:rPr>
            <w:noProof/>
            <w:webHidden/>
          </w:rPr>
          <w:tab/>
        </w:r>
        <w:r>
          <w:rPr>
            <w:noProof/>
            <w:webHidden/>
          </w:rPr>
          <w:fldChar w:fldCharType="begin"/>
        </w:r>
        <w:r>
          <w:rPr>
            <w:noProof/>
            <w:webHidden/>
          </w:rPr>
          <w:instrText xml:space="preserve"> PAGEREF _Toc513557872 \h </w:instrText>
        </w:r>
        <w:r>
          <w:rPr>
            <w:noProof/>
            <w:webHidden/>
          </w:rPr>
        </w:r>
      </w:ins>
      <w:r>
        <w:rPr>
          <w:noProof/>
          <w:webHidden/>
        </w:rPr>
        <w:fldChar w:fldCharType="separate"/>
      </w:r>
      <w:ins w:id="1023" w:author="Author">
        <w:r>
          <w:rPr>
            <w:noProof/>
            <w:webHidden/>
          </w:rPr>
          <w:t>45</w:t>
        </w:r>
        <w:r>
          <w:rPr>
            <w:noProof/>
            <w:webHidden/>
          </w:rPr>
          <w:fldChar w:fldCharType="end"/>
        </w:r>
        <w:r w:rsidRPr="00450975">
          <w:rPr>
            <w:rStyle w:val="Hyperlink"/>
            <w:noProof/>
          </w:rPr>
          <w:fldChar w:fldCharType="end"/>
        </w:r>
      </w:ins>
    </w:p>
    <w:p w14:paraId="383B650D" w14:textId="77777777" w:rsidR="007B066D" w:rsidRDefault="007B066D">
      <w:pPr>
        <w:pStyle w:val="TableofFigures"/>
        <w:tabs>
          <w:tab w:val="right" w:leader="dot" w:pos="9350"/>
        </w:tabs>
        <w:rPr>
          <w:ins w:id="1024" w:author="Author"/>
          <w:rFonts w:asciiTheme="minorHAnsi" w:eastAsiaTheme="minorEastAsia" w:hAnsiTheme="minorHAnsi" w:cstheme="minorBidi"/>
          <w:noProof/>
          <w:sz w:val="22"/>
          <w:szCs w:val="22"/>
        </w:rPr>
      </w:pPr>
      <w:ins w:id="1025" w:author="Author">
        <w:r w:rsidRPr="00450975">
          <w:rPr>
            <w:rStyle w:val="Hyperlink"/>
            <w:noProof/>
          </w:rPr>
          <w:fldChar w:fldCharType="begin"/>
        </w:r>
        <w:r w:rsidRPr="00450975">
          <w:rPr>
            <w:rStyle w:val="Hyperlink"/>
            <w:noProof/>
          </w:rPr>
          <w:instrText xml:space="preserve"> </w:instrText>
        </w:r>
        <w:r>
          <w:rPr>
            <w:noProof/>
          </w:rPr>
          <w:instrText>HYPERLINK \l "_Toc513557873"</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38: VistA Scheduling GUI Data Flow Diagram</w:t>
        </w:r>
        <w:r>
          <w:rPr>
            <w:noProof/>
            <w:webHidden/>
          </w:rPr>
          <w:tab/>
        </w:r>
        <w:r>
          <w:rPr>
            <w:noProof/>
            <w:webHidden/>
          </w:rPr>
          <w:fldChar w:fldCharType="begin"/>
        </w:r>
        <w:r>
          <w:rPr>
            <w:noProof/>
            <w:webHidden/>
          </w:rPr>
          <w:instrText xml:space="preserve"> PAGEREF _Toc513557873 \h </w:instrText>
        </w:r>
        <w:r>
          <w:rPr>
            <w:noProof/>
            <w:webHidden/>
          </w:rPr>
        </w:r>
      </w:ins>
      <w:r>
        <w:rPr>
          <w:noProof/>
          <w:webHidden/>
        </w:rPr>
        <w:fldChar w:fldCharType="separate"/>
      </w:r>
      <w:ins w:id="1026" w:author="Author">
        <w:r>
          <w:rPr>
            <w:noProof/>
            <w:webHidden/>
          </w:rPr>
          <w:t>187</w:t>
        </w:r>
        <w:r>
          <w:rPr>
            <w:noProof/>
            <w:webHidden/>
          </w:rPr>
          <w:fldChar w:fldCharType="end"/>
        </w:r>
        <w:r w:rsidRPr="00450975">
          <w:rPr>
            <w:rStyle w:val="Hyperlink"/>
            <w:noProof/>
          </w:rPr>
          <w:fldChar w:fldCharType="end"/>
        </w:r>
      </w:ins>
    </w:p>
    <w:p w14:paraId="59A08594" w14:textId="77777777" w:rsidR="007B066D" w:rsidRDefault="007B066D">
      <w:pPr>
        <w:pStyle w:val="TableofFigures"/>
        <w:tabs>
          <w:tab w:val="right" w:leader="dot" w:pos="9350"/>
        </w:tabs>
        <w:rPr>
          <w:ins w:id="1027" w:author="Author"/>
          <w:rFonts w:asciiTheme="minorHAnsi" w:eastAsiaTheme="minorEastAsia" w:hAnsiTheme="minorHAnsi" w:cstheme="minorBidi"/>
          <w:noProof/>
          <w:sz w:val="22"/>
          <w:szCs w:val="22"/>
        </w:rPr>
      </w:pPr>
      <w:ins w:id="1028" w:author="Author">
        <w:r w:rsidRPr="00450975">
          <w:rPr>
            <w:rStyle w:val="Hyperlink"/>
            <w:noProof/>
          </w:rPr>
          <w:fldChar w:fldCharType="begin"/>
        </w:r>
        <w:r w:rsidRPr="00450975">
          <w:rPr>
            <w:rStyle w:val="Hyperlink"/>
            <w:noProof/>
          </w:rPr>
          <w:instrText xml:space="preserve"> </w:instrText>
        </w:r>
        <w:r>
          <w:rPr>
            <w:noProof/>
          </w:rPr>
          <w:instrText>HYPERLINK \l "_Toc513557874"</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39: VistA Scheduling GUI Report Console</w:t>
        </w:r>
        <w:r>
          <w:rPr>
            <w:noProof/>
            <w:webHidden/>
          </w:rPr>
          <w:tab/>
        </w:r>
        <w:r>
          <w:rPr>
            <w:noProof/>
            <w:webHidden/>
          </w:rPr>
          <w:fldChar w:fldCharType="begin"/>
        </w:r>
        <w:r>
          <w:rPr>
            <w:noProof/>
            <w:webHidden/>
          </w:rPr>
          <w:instrText xml:space="preserve"> PAGEREF _Toc513557874 \h </w:instrText>
        </w:r>
        <w:r>
          <w:rPr>
            <w:noProof/>
            <w:webHidden/>
          </w:rPr>
        </w:r>
      </w:ins>
      <w:r>
        <w:rPr>
          <w:noProof/>
          <w:webHidden/>
        </w:rPr>
        <w:fldChar w:fldCharType="separate"/>
      </w:r>
      <w:ins w:id="1029" w:author="Author">
        <w:r>
          <w:rPr>
            <w:noProof/>
            <w:webHidden/>
          </w:rPr>
          <w:t>189</w:t>
        </w:r>
        <w:r>
          <w:rPr>
            <w:noProof/>
            <w:webHidden/>
          </w:rPr>
          <w:fldChar w:fldCharType="end"/>
        </w:r>
        <w:r w:rsidRPr="00450975">
          <w:rPr>
            <w:rStyle w:val="Hyperlink"/>
            <w:noProof/>
          </w:rPr>
          <w:fldChar w:fldCharType="end"/>
        </w:r>
      </w:ins>
    </w:p>
    <w:p w14:paraId="7E316125" w14:textId="77777777" w:rsidR="007B066D" w:rsidRDefault="007B066D">
      <w:pPr>
        <w:pStyle w:val="TableofFigures"/>
        <w:tabs>
          <w:tab w:val="right" w:leader="dot" w:pos="9350"/>
        </w:tabs>
        <w:rPr>
          <w:ins w:id="1030" w:author="Author"/>
          <w:rFonts w:asciiTheme="minorHAnsi" w:eastAsiaTheme="minorEastAsia" w:hAnsiTheme="minorHAnsi" w:cstheme="minorBidi"/>
          <w:noProof/>
          <w:sz w:val="22"/>
          <w:szCs w:val="22"/>
        </w:rPr>
      </w:pPr>
      <w:ins w:id="1031" w:author="Author">
        <w:r w:rsidRPr="00450975">
          <w:rPr>
            <w:rStyle w:val="Hyperlink"/>
            <w:noProof/>
          </w:rPr>
          <w:fldChar w:fldCharType="begin"/>
        </w:r>
        <w:r w:rsidRPr="00450975">
          <w:rPr>
            <w:rStyle w:val="Hyperlink"/>
            <w:noProof/>
          </w:rPr>
          <w:instrText xml:space="preserve"> </w:instrText>
        </w:r>
        <w:r>
          <w:rPr>
            <w:noProof/>
          </w:rPr>
          <w:instrText>HYPERLINK \l "_Toc513557875"</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40: Save/Export/Print Features</w:t>
        </w:r>
        <w:r>
          <w:rPr>
            <w:noProof/>
            <w:webHidden/>
          </w:rPr>
          <w:tab/>
        </w:r>
        <w:r>
          <w:rPr>
            <w:noProof/>
            <w:webHidden/>
          </w:rPr>
          <w:fldChar w:fldCharType="begin"/>
        </w:r>
        <w:r>
          <w:rPr>
            <w:noProof/>
            <w:webHidden/>
          </w:rPr>
          <w:instrText xml:space="preserve"> PAGEREF _Toc513557875 \h </w:instrText>
        </w:r>
        <w:r>
          <w:rPr>
            <w:noProof/>
            <w:webHidden/>
          </w:rPr>
        </w:r>
      </w:ins>
      <w:r>
        <w:rPr>
          <w:noProof/>
          <w:webHidden/>
        </w:rPr>
        <w:fldChar w:fldCharType="separate"/>
      </w:r>
      <w:ins w:id="1032" w:author="Author">
        <w:r>
          <w:rPr>
            <w:noProof/>
            <w:webHidden/>
          </w:rPr>
          <w:t>189</w:t>
        </w:r>
        <w:r>
          <w:rPr>
            <w:noProof/>
            <w:webHidden/>
          </w:rPr>
          <w:fldChar w:fldCharType="end"/>
        </w:r>
        <w:r w:rsidRPr="00450975">
          <w:rPr>
            <w:rStyle w:val="Hyperlink"/>
            <w:noProof/>
          </w:rPr>
          <w:fldChar w:fldCharType="end"/>
        </w:r>
      </w:ins>
    </w:p>
    <w:p w14:paraId="4768B53D" w14:textId="77777777" w:rsidR="007B066D" w:rsidRDefault="007B066D">
      <w:pPr>
        <w:pStyle w:val="TableofFigures"/>
        <w:tabs>
          <w:tab w:val="right" w:leader="dot" w:pos="9350"/>
        </w:tabs>
        <w:rPr>
          <w:ins w:id="1033" w:author="Author"/>
          <w:rFonts w:asciiTheme="minorHAnsi" w:eastAsiaTheme="minorEastAsia" w:hAnsiTheme="minorHAnsi" w:cstheme="minorBidi"/>
          <w:noProof/>
          <w:sz w:val="22"/>
          <w:szCs w:val="22"/>
        </w:rPr>
      </w:pPr>
      <w:ins w:id="1034" w:author="Author">
        <w:r w:rsidRPr="00450975">
          <w:rPr>
            <w:rStyle w:val="Hyperlink"/>
            <w:noProof/>
          </w:rPr>
          <w:fldChar w:fldCharType="begin"/>
        </w:r>
        <w:r w:rsidRPr="00450975">
          <w:rPr>
            <w:rStyle w:val="Hyperlink"/>
            <w:noProof/>
          </w:rPr>
          <w:instrText xml:space="preserve"> </w:instrText>
        </w:r>
        <w:r>
          <w:rPr>
            <w:noProof/>
          </w:rPr>
          <w:instrText>HYPERLINK \l "_Toc513557876"</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41: Report Viewer</w:t>
        </w:r>
        <w:r>
          <w:rPr>
            <w:noProof/>
            <w:webHidden/>
          </w:rPr>
          <w:tab/>
        </w:r>
        <w:r>
          <w:rPr>
            <w:noProof/>
            <w:webHidden/>
          </w:rPr>
          <w:fldChar w:fldCharType="begin"/>
        </w:r>
        <w:r>
          <w:rPr>
            <w:noProof/>
            <w:webHidden/>
          </w:rPr>
          <w:instrText xml:space="preserve"> PAGEREF _Toc513557876 \h </w:instrText>
        </w:r>
        <w:r>
          <w:rPr>
            <w:noProof/>
            <w:webHidden/>
          </w:rPr>
        </w:r>
      </w:ins>
      <w:r>
        <w:rPr>
          <w:noProof/>
          <w:webHidden/>
        </w:rPr>
        <w:fldChar w:fldCharType="separate"/>
      </w:r>
      <w:ins w:id="1035" w:author="Author">
        <w:r>
          <w:rPr>
            <w:noProof/>
            <w:webHidden/>
          </w:rPr>
          <w:t>190</w:t>
        </w:r>
        <w:r>
          <w:rPr>
            <w:noProof/>
            <w:webHidden/>
          </w:rPr>
          <w:fldChar w:fldCharType="end"/>
        </w:r>
        <w:r w:rsidRPr="00450975">
          <w:rPr>
            <w:rStyle w:val="Hyperlink"/>
            <w:noProof/>
          </w:rPr>
          <w:fldChar w:fldCharType="end"/>
        </w:r>
      </w:ins>
    </w:p>
    <w:p w14:paraId="16FDB51D" w14:textId="77777777" w:rsidR="007B066D" w:rsidRDefault="007B066D">
      <w:pPr>
        <w:pStyle w:val="TableofFigures"/>
        <w:tabs>
          <w:tab w:val="right" w:leader="dot" w:pos="9350"/>
        </w:tabs>
        <w:rPr>
          <w:ins w:id="1036" w:author="Author"/>
          <w:rFonts w:asciiTheme="minorHAnsi" w:eastAsiaTheme="minorEastAsia" w:hAnsiTheme="minorHAnsi" w:cstheme="minorBidi"/>
          <w:noProof/>
          <w:sz w:val="22"/>
          <w:szCs w:val="22"/>
        </w:rPr>
      </w:pPr>
      <w:ins w:id="1037" w:author="Author">
        <w:r w:rsidRPr="00450975">
          <w:rPr>
            <w:rStyle w:val="Hyperlink"/>
            <w:noProof/>
          </w:rPr>
          <w:fldChar w:fldCharType="begin"/>
        </w:r>
        <w:r w:rsidRPr="00450975">
          <w:rPr>
            <w:rStyle w:val="Hyperlink"/>
            <w:noProof/>
          </w:rPr>
          <w:instrText xml:space="preserve"> </w:instrText>
        </w:r>
        <w:r>
          <w:rPr>
            <w:noProof/>
          </w:rPr>
          <w:instrText>HYPERLINK \l "_Toc513557877"</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42: Report Viewer Functionality</w:t>
        </w:r>
        <w:r>
          <w:rPr>
            <w:noProof/>
            <w:webHidden/>
          </w:rPr>
          <w:tab/>
        </w:r>
        <w:r>
          <w:rPr>
            <w:noProof/>
            <w:webHidden/>
          </w:rPr>
          <w:fldChar w:fldCharType="begin"/>
        </w:r>
        <w:r>
          <w:rPr>
            <w:noProof/>
            <w:webHidden/>
          </w:rPr>
          <w:instrText xml:space="preserve"> PAGEREF _Toc513557877 \h </w:instrText>
        </w:r>
        <w:r>
          <w:rPr>
            <w:noProof/>
            <w:webHidden/>
          </w:rPr>
        </w:r>
      </w:ins>
      <w:r>
        <w:rPr>
          <w:noProof/>
          <w:webHidden/>
        </w:rPr>
        <w:fldChar w:fldCharType="separate"/>
      </w:r>
      <w:ins w:id="1038" w:author="Author">
        <w:r>
          <w:rPr>
            <w:noProof/>
            <w:webHidden/>
          </w:rPr>
          <w:t>191</w:t>
        </w:r>
        <w:r>
          <w:rPr>
            <w:noProof/>
            <w:webHidden/>
          </w:rPr>
          <w:fldChar w:fldCharType="end"/>
        </w:r>
        <w:r w:rsidRPr="00450975">
          <w:rPr>
            <w:rStyle w:val="Hyperlink"/>
            <w:noProof/>
          </w:rPr>
          <w:fldChar w:fldCharType="end"/>
        </w:r>
      </w:ins>
    </w:p>
    <w:p w14:paraId="1E19C5BF" w14:textId="77777777" w:rsidR="007B066D" w:rsidRDefault="007B066D">
      <w:pPr>
        <w:pStyle w:val="TableofFigures"/>
        <w:tabs>
          <w:tab w:val="right" w:leader="dot" w:pos="9350"/>
        </w:tabs>
        <w:rPr>
          <w:ins w:id="1039" w:author="Author"/>
          <w:rFonts w:asciiTheme="minorHAnsi" w:eastAsiaTheme="minorEastAsia" w:hAnsiTheme="minorHAnsi" w:cstheme="minorBidi"/>
          <w:noProof/>
          <w:sz w:val="22"/>
          <w:szCs w:val="22"/>
        </w:rPr>
      </w:pPr>
      <w:ins w:id="1040" w:author="Author">
        <w:r w:rsidRPr="00450975">
          <w:rPr>
            <w:rStyle w:val="Hyperlink"/>
            <w:noProof/>
          </w:rPr>
          <w:fldChar w:fldCharType="begin"/>
        </w:r>
        <w:r w:rsidRPr="00450975">
          <w:rPr>
            <w:rStyle w:val="Hyperlink"/>
            <w:noProof/>
          </w:rPr>
          <w:instrText xml:space="preserve"> </w:instrText>
        </w:r>
        <w:r>
          <w:rPr>
            <w:noProof/>
          </w:rPr>
          <w:instrText>HYPERLINK \l "_Toc513557878"</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43: Report Console</w:t>
        </w:r>
        <w:r>
          <w:rPr>
            <w:noProof/>
            <w:webHidden/>
          </w:rPr>
          <w:tab/>
        </w:r>
        <w:r>
          <w:rPr>
            <w:noProof/>
            <w:webHidden/>
          </w:rPr>
          <w:fldChar w:fldCharType="begin"/>
        </w:r>
        <w:r>
          <w:rPr>
            <w:noProof/>
            <w:webHidden/>
          </w:rPr>
          <w:instrText xml:space="preserve"> PAGEREF _Toc513557878 \h </w:instrText>
        </w:r>
        <w:r>
          <w:rPr>
            <w:noProof/>
            <w:webHidden/>
          </w:rPr>
        </w:r>
      </w:ins>
      <w:r>
        <w:rPr>
          <w:noProof/>
          <w:webHidden/>
        </w:rPr>
        <w:fldChar w:fldCharType="separate"/>
      </w:r>
      <w:ins w:id="1041" w:author="Author">
        <w:r>
          <w:rPr>
            <w:noProof/>
            <w:webHidden/>
          </w:rPr>
          <w:t>192</w:t>
        </w:r>
        <w:r>
          <w:rPr>
            <w:noProof/>
            <w:webHidden/>
          </w:rPr>
          <w:fldChar w:fldCharType="end"/>
        </w:r>
        <w:r w:rsidRPr="00450975">
          <w:rPr>
            <w:rStyle w:val="Hyperlink"/>
            <w:noProof/>
          </w:rPr>
          <w:fldChar w:fldCharType="end"/>
        </w:r>
      </w:ins>
    </w:p>
    <w:p w14:paraId="5DC3EA4E" w14:textId="77777777" w:rsidR="007B066D" w:rsidRDefault="007B066D">
      <w:pPr>
        <w:pStyle w:val="TableofFigures"/>
        <w:tabs>
          <w:tab w:val="right" w:leader="dot" w:pos="9350"/>
        </w:tabs>
        <w:rPr>
          <w:ins w:id="1042" w:author="Author"/>
          <w:rFonts w:asciiTheme="minorHAnsi" w:eastAsiaTheme="minorEastAsia" w:hAnsiTheme="minorHAnsi" w:cstheme="minorBidi"/>
          <w:noProof/>
          <w:sz w:val="22"/>
          <w:szCs w:val="22"/>
        </w:rPr>
      </w:pPr>
      <w:ins w:id="1043" w:author="Author">
        <w:r w:rsidRPr="00450975">
          <w:rPr>
            <w:rStyle w:val="Hyperlink"/>
            <w:noProof/>
          </w:rPr>
          <w:fldChar w:fldCharType="begin"/>
        </w:r>
        <w:r w:rsidRPr="00450975">
          <w:rPr>
            <w:rStyle w:val="Hyperlink"/>
            <w:noProof/>
          </w:rPr>
          <w:instrText xml:space="preserve"> </w:instrText>
        </w:r>
        <w:r>
          <w:rPr>
            <w:noProof/>
          </w:rPr>
          <w:instrText>HYPERLINK \l "_Toc513557879"</w:instrText>
        </w:r>
        <w:r w:rsidRPr="00450975">
          <w:rPr>
            <w:rStyle w:val="Hyperlink"/>
            <w:noProof/>
          </w:rPr>
          <w:instrText xml:space="preserve"> </w:instrText>
        </w:r>
        <w:r w:rsidRPr="00450975">
          <w:rPr>
            <w:rStyle w:val="Hyperlink"/>
            <w:noProof/>
          </w:rPr>
        </w:r>
        <w:r w:rsidRPr="00450975">
          <w:rPr>
            <w:rStyle w:val="Hyperlink"/>
            <w:noProof/>
          </w:rPr>
          <w:fldChar w:fldCharType="separate"/>
        </w:r>
        <w:r w:rsidRPr="00450975">
          <w:rPr>
            <w:rStyle w:val="Hyperlink"/>
            <w:noProof/>
          </w:rPr>
          <w:t>Figure 44: Report Viewer</w:t>
        </w:r>
        <w:r>
          <w:rPr>
            <w:noProof/>
            <w:webHidden/>
          </w:rPr>
          <w:tab/>
        </w:r>
        <w:r>
          <w:rPr>
            <w:noProof/>
            <w:webHidden/>
          </w:rPr>
          <w:fldChar w:fldCharType="begin"/>
        </w:r>
        <w:r>
          <w:rPr>
            <w:noProof/>
            <w:webHidden/>
          </w:rPr>
          <w:instrText xml:space="preserve"> PAGEREF _Toc513557879 \h </w:instrText>
        </w:r>
        <w:r>
          <w:rPr>
            <w:noProof/>
            <w:webHidden/>
          </w:rPr>
        </w:r>
      </w:ins>
      <w:r>
        <w:rPr>
          <w:noProof/>
          <w:webHidden/>
        </w:rPr>
        <w:fldChar w:fldCharType="separate"/>
      </w:r>
      <w:ins w:id="1044" w:author="Author">
        <w:r>
          <w:rPr>
            <w:noProof/>
            <w:webHidden/>
          </w:rPr>
          <w:t>193</w:t>
        </w:r>
        <w:r>
          <w:rPr>
            <w:noProof/>
            <w:webHidden/>
          </w:rPr>
          <w:fldChar w:fldCharType="end"/>
        </w:r>
        <w:r w:rsidRPr="00450975">
          <w:rPr>
            <w:rStyle w:val="Hyperlink"/>
            <w:noProof/>
          </w:rPr>
          <w:fldChar w:fldCharType="end"/>
        </w:r>
      </w:ins>
    </w:p>
    <w:p w14:paraId="3562005D" w14:textId="77777777" w:rsidR="007B066D" w:rsidDel="007B066D" w:rsidRDefault="007B066D">
      <w:pPr>
        <w:pStyle w:val="TableofFigures"/>
        <w:tabs>
          <w:tab w:val="right" w:leader="dot" w:pos="9350"/>
        </w:tabs>
        <w:rPr>
          <w:del w:id="1045" w:author="Author"/>
          <w:noProof/>
        </w:rPr>
      </w:pPr>
    </w:p>
    <w:p w14:paraId="5C3C4850" w14:textId="77777777" w:rsidR="00A5578C" w:rsidDel="007B066D" w:rsidRDefault="00A5578C">
      <w:pPr>
        <w:pStyle w:val="TableofFigures"/>
        <w:tabs>
          <w:tab w:val="right" w:leader="dot" w:pos="9350"/>
        </w:tabs>
        <w:rPr>
          <w:del w:id="1046" w:author="Author"/>
          <w:noProof/>
        </w:rPr>
      </w:pPr>
    </w:p>
    <w:p w14:paraId="0FAF19BB" w14:textId="77777777" w:rsidR="00A5578C" w:rsidDel="007B066D" w:rsidRDefault="00A5578C">
      <w:pPr>
        <w:pStyle w:val="TableofFigures"/>
        <w:tabs>
          <w:tab w:val="right" w:leader="dot" w:pos="9350"/>
        </w:tabs>
        <w:rPr>
          <w:del w:id="1047" w:author="Author"/>
          <w:rFonts w:asciiTheme="minorHAnsi" w:eastAsiaTheme="minorEastAsia" w:hAnsiTheme="minorHAnsi" w:cstheme="minorBidi"/>
          <w:noProof/>
          <w:sz w:val="22"/>
          <w:szCs w:val="22"/>
        </w:rPr>
      </w:pPr>
      <w:del w:id="1048" w:author="Author">
        <w:r w:rsidRPr="007B066D" w:rsidDel="007B066D">
          <w:rPr>
            <w:noProof/>
            <w:rPrChange w:id="1049" w:author="Author">
              <w:rPr>
                <w:rStyle w:val="Hyperlink"/>
                <w:noProof/>
              </w:rPr>
            </w:rPrChange>
          </w:rPr>
          <w:delText>Figure 1:  GUI main screen</w:delText>
        </w:r>
        <w:r w:rsidDel="007B066D">
          <w:rPr>
            <w:noProof/>
            <w:webHidden/>
          </w:rPr>
          <w:tab/>
          <w:delText>2</w:delText>
        </w:r>
      </w:del>
    </w:p>
    <w:p w14:paraId="4B7AC74A" w14:textId="77777777" w:rsidR="00A5578C" w:rsidDel="007B066D" w:rsidRDefault="00A5578C">
      <w:pPr>
        <w:pStyle w:val="TableofFigures"/>
        <w:tabs>
          <w:tab w:val="right" w:leader="dot" w:pos="9350"/>
        </w:tabs>
        <w:rPr>
          <w:del w:id="1050" w:author="Author"/>
          <w:rFonts w:asciiTheme="minorHAnsi" w:eastAsiaTheme="minorEastAsia" w:hAnsiTheme="minorHAnsi" w:cstheme="minorBidi"/>
          <w:noProof/>
          <w:sz w:val="22"/>
          <w:szCs w:val="22"/>
        </w:rPr>
      </w:pPr>
      <w:del w:id="1051" w:author="Author">
        <w:r w:rsidRPr="007B066D" w:rsidDel="007B066D">
          <w:rPr>
            <w:noProof/>
            <w:rPrChange w:id="1052" w:author="Author">
              <w:rPr>
                <w:rStyle w:val="Hyperlink"/>
                <w:noProof/>
              </w:rPr>
            </w:rPrChange>
          </w:rPr>
          <w:delText>Figure 2: Wait List - Print</w:delText>
        </w:r>
        <w:r w:rsidDel="007B066D">
          <w:rPr>
            <w:noProof/>
            <w:webHidden/>
          </w:rPr>
          <w:tab/>
          <w:delText>4</w:delText>
        </w:r>
      </w:del>
    </w:p>
    <w:p w14:paraId="403C501A" w14:textId="77777777" w:rsidR="00A5578C" w:rsidDel="007B066D" w:rsidRDefault="00A5578C">
      <w:pPr>
        <w:pStyle w:val="TableofFigures"/>
        <w:tabs>
          <w:tab w:val="right" w:leader="dot" w:pos="9350"/>
        </w:tabs>
        <w:rPr>
          <w:del w:id="1053" w:author="Author"/>
          <w:rFonts w:asciiTheme="minorHAnsi" w:eastAsiaTheme="minorEastAsia" w:hAnsiTheme="minorHAnsi" w:cstheme="minorBidi"/>
          <w:noProof/>
          <w:sz w:val="22"/>
          <w:szCs w:val="22"/>
        </w:rPr>
      </w:pPr>
      <w:del w:id="1054" w:author="Author">
        <w:r w:rsidRPr="007B066D" w:rsidDel="007B066D">
          <w:rPr>
            <w:noProof/>
            <w:rPrChange w:id="1055" w:author="Author">
              <w:rPr>
                <w:rStyle w:val="Hyperlink"/>
                <w:noProof/>
              </w:rPr>
            </w:rPrChange>
          </w:rPr>
          <w:delText>Figure 3: Ribbon Bar Tools Menu - Query option</w:delText>
        </w:r>
        <w:r w:rsidDel="007B066D">
          <w:rPr>
            <w:noProof/>
            <w:webHidden/>
          </w:rPr>
          <w:tab/>
          <w:delText>5</w:delText>
        </w:r>
      </w:del>
    </w:p>
    <w:p w14:paraId="64D9D6B3" w14:textId="77777777" w:rsidR="00A5578C" w:rsidDel="007B066D" w:rsidRDefault="00A5578C">
      <w:pPr>
        <w:pStyle w:val="TableofFigures"/>
        <w:tabs>
          <w:tab w:val="right" w:leader="dot" w:pos="9350"/>
        </w:tabs>
        <w:rPr>
          <w:del w:id="1056" w:author="Author"/>
          <w:rFonts w:asciiTheme="minorHAnsi" w:eastAsiaTheme="minorEastAsia" w:hAnsiTheme="minorHAnsi" w:cstheme="minorBidi"/>
          <w:noProof/>
          <w:sz w:val="22"/>
          <w:szCs w:val="22"/>
        </w:rPr>
      </w:pPr>
      <w:del w:id="1057" w:author="Author">
        <w:r w:rsidRPr="007B066D" w:rsidDel="007B066D">
          <w:rPr>
            <w:noProof/>
            <w:rPrChange w:id="1058" w:author="Author">
              <w:rPr>
                <w:rStyle w:val="Hyperlink"/>
                <w:noProof/>
              </w:rPr>
            </w:rPrChange>
          </w:rPr>
          <w:delText>Figure 4: User Preferences</w:delText>
        </w:r>
        <w:r w:rsidDel="007B066D">
          <w:rPr>
            <w:noProof/>
            <w:webHidden/>
          </w:rPr>
          <w:tab/>
          <w:delText>6</w:delText>
        </w:r>
      </w:del>
    </w:p>
    <w:p w14:paraId="140E8864" w14:textId="77777777" w:rsidR="00A5578C" w:rsidDel="007B066D" w:rsidRDefault="00A5578C">
      <w:pPr>
        <w:pStyle w:val="TableofFigures"/>
        <w:tabs>
          <w:tab w:val="right" w:leader="dot" w:pos="9350"/>
        </w:tabs>
        <w:rPr>
          <w:del w:id="1059" w:author="Author"/>
          <w:rFonts w:asciiTheme="minorHAnsi" w:eastAsiaTheme="minorEastAsia" w:hAnsiTheme="minorHAnsi" w:cstheme="minorBidi"/>
          <w:noProof/>
          <w:sz w:val="22"/>
          <w:szCs w:val="22"/>
        </w:rPr>
      </w:pPr>
      <w:del w:id="1060" w:author="Author">
        <w:r w:rsidRPr="007B066D" w:rsidDel="007B066D">
          <w:rPr>
            <w:noProof/>
            <w:rPrChange w:id="1061" w:author="Author">
              <w:rPr>
                <w:rStyle w:val="Hyperlink"/>
                <w:noProof/>
              </w:rPr>
            </w:rPrChange>
          </w:rPr>
          <w:delText>Figure 5: RM Grid - Option Menu</w:delText>
        </w:r>
        <w:r w:rsidDel="007B066D">
          <w:rPr>
            <w:noProof/>
            <w:webHidden/>
          </w:rPr>
          <w:tab/>
          <w:delText>7</w:delText>
        </w:r>
      </w:del>
    </w:p>
    <w:p w14:paraId="0C93255F" w14:textId="77777777" w:rsidR="00A5578C" w:rsidDel="007B066D" w:rsidRDefault="00A5578C">
      <w:pPr>
        <w:pStyle w:val="TableofFigures"/>
        <w:tabs>
          <w:tab w:val="right" w:leader="dot" w:pos="9350"/>
        </w:tabs>
        <w:rPr>
          <w:del w:id="1062" w:author="Author"/>
          <w:rFonts w:asciiTheme="minorHAnsi" w:eastAsiaTheme="minorEastAsia" w:hAnsiTheme="minorHAnsi" w:cstheme="minorBidi"/>
          <w:noProof/>
          <w:sz w:val="22"/>
          <w:szCs w:val="22"/>
        </w:rPr>
      </w:pPr>
      <w:del w:id="1063" w:author="Author">
        <w:r w:rsidRPr="007B066D" w:rsidDel="007B066D">
          <w:rPr>
            <w:noProof/>
            <w:rPrChange w:id="1064" w:author="Author">
              <w:rPr>
                <w:rStyle w:val="Hyperlink"/>
                <w:noProof/>
              </w:rPr>
            </w:rPrChange>
          </w:rPr>
          <w:delText>Figure 6: Appointment Request Type</w:delText>
        </w:r>
        <w:r w:rsidDel="007B066D">
          <w:rPr>
            <w:noProof/>
            <w:webHidden/>
          </w:rPr>
          <w:tab/>
          <w:delText>8</w:delText>
        </w:r>
      </w:del>
    </w:p>
    <w:p w14:paraId="040D541B" w14:textId="77777777" w:rsidR="00A5578C" w:rsidDel="007B066D" w:rsidRDefault="00A5578C">
      <w:pPr>
        <w:pStyle w:val="TableofFigures"/>
        <w:tabs>
          <w:tab w:val="right" w:leader="dot" w:pos="9350"/>
        </w:tabs>
        <w:rPr>
          <w:del w:id="1065" w:author="Author"/>
          <w:rFonts w:asciiTheme="minorHAnsi" w:eastAsiaTheme="minorEastAsia" w:hAnsiTheme="minorHAnsi" w:cstheme="minorBidi"/>
          <w:noProof/>
          <w:sz w:val="22"/>
          <w:szCs w:val="22"/>
        </w:rPr>
      </w:pPr>
      <w:del w:id="1066" w:author="Author">
        <w:r w:rsidRPr="007B066D" w:rsidDel="007B066D">
          <w:rPr>
            <w:noProof/>
            <w:rPrChange w:id="1067" w:author="Author">
              <w:rPr>
                <w:rStyle w:val="Hyperlink"/>
                <w:noProof/>
              </w:rPr>
            </w:rPrChange>
          </w:rPr>
          <w:delText>Figure 7: Appointment Request</w:delText>
        </w:r>
        <w:r w:rsidDel="007B066D">
          <w:rPr>
            <w:noProof/>
            <w:webHidden/>
          </w:rPr>
          <w:tab/>
          <w:delText>9</w:delText>
        </w:r>
      </w:del>
    </w:p>
    <w:p w14:paraId="0E6031D4" w14:textId="77777777" w:rsidR="00A5578C" w:rsidDel="007B066D" w:rsidRDefault="00A5578C">
      <w:pPr>
        <w:pStyle w:val="TableofFigures"/>
        <w:tabs>
          <w:tab w:val="right" w:leader="dot" w:pos="9350"/>
        </w:tabs>
        <w:rPr>
          <w:del w:id="1068" w:author="Author"/>
          <w:rFonts w:asciiTheme="minorHAnsi" w:eastAsiaTheme="minorEastAsia" w:hAnsiTheme="minorHAnsi" w:cstheme="minorBidi"/>
          <w:noProof/>
          <w:sz w:val="22"/>
          <w:szCs w:val="22"/>
        </w:rPr>
      </w:pPr>
      <w:del w:id="1069" w:author="Author">
        <w:r w:rsidRPr="007B066D" w:rsidDel="007B066D">
          <w:rPr>
            <w:noProof/>
            <w:rPrChange w:id="1070" w:author="Author">
              <w:rPr>
                <w:rStyle w:val="Hyperlink"/>
                <w:noProof/>
              </w:rPr>
            </w:rPrChange>
          </w:rPr>
          <w:delText>Figure 8: Appointment</w:delText>
        </w:r>
        <w:r w:rsidDel="007B066D">
          <w:rPr>
            <w:noProof/>
            <w:webHidden/>
          </w:rPr>
          <w:tab/>
          <w:delText>10</w:delText>
        </w:r>
      </w:del>
    </w:p>
    <w:p w14:paraId="1B645754" w14:textId="77777777" w:rsidR="00A5578C" w:rsidDel="007B066D" w:rsidRDefault="00A5578C">
      <w:pPr>
        <w:pStyle w:val="TableofFigures"/>
        <w:tabs>
          <w:tab w:val="right" w:leader="dot" w:pos="9350"/>
        </w:tabs>
        <w:rPr>
          <w:del w:id="1071" w:author="Author"/>
          <w:rFonts w:asciiTheme="minorHAnsi" w:eastAsiaTheme="minorEastAsia" w:hAnsiTheme="minorHAnsi" w:cstheme="minorBidi"/>
          <w:noProof/>
          <w:sz w:val="22"/>
          <w:szCs w:val="22"/>
        </w:rPr>
      </w:pPr>
      <w:del w:id="1072" w:author="Author">
        <w:r w:rsidRPr="007B066D" w:rsidDel="007B066D">
          <w:rPr>
            <w:noProof/>
            <w:rPrChange w:id="1073" w:author="Author">
              <w:rPr>
                <w:rStyle w:val="Hyperlink"/>
                <w:noProof/>
              </w:rPr>
            </w:rPrChange>
          </w:rPr>
          <w:delText>Figure 9: Appointment Start Time</w:delText>
        </w:r>
        <w:r w:rsidDel="007B066D">
          <w:rPr>
            <w:noProof/>
            <w:webHidden/>
          </w:rPr>
          <w:tab/>
          <w:delText>10</w:delText>
        </w:r>
      </w:del>
    </w:p>
    <w:p w14:paraId="7376E5AA" w14:textId="77777777" w:rsidR="00A5578C" w:rsidDel="007B066D" w:rsidRDefault="00A5578C">
      <w:pPr>
        <w:pStyle w:val="TableofFigures"/>
        <w:tabs>
          <w:tab w:val="right" w:leader="dot" w:pos="9350"/>
        </w:tabs>
        <w:rPr>
          <w:del w:id="1074" w:author="Author"/>
          <w:rFonts w:asciiTheme="minorHAnsi" w:eastAsiaTheme="minorEastAsia" w:hAnsiTheme="minorHAnsi" w:cstheme="minorBidi"/>
          <w:noProof/>
          <w:sz w:val="22"/>
          <w:szCs w:val="22"/>
        </w:rPr>
      </w:pPr>
      <w:del w:id="1075" w:author="Author">
        <w:r w:rsidRPr="007B066D" w:rsidDel="007B066D">
          <w:rPr>
            <w:noProof/>
            <w:rPrChange w:id="1076" w:author="Author">
              <w:rPr>
                <w:rStyle w:val="Hyperlink"/>
                <w:noProof/>
              </w:rPr>
            </w:rPrChange>
          </w:rPr>
          <w:delText>Figure 10: Patient Contacts</w:delText>
        </w:r>
        <w:r w:rsidDel="007B066D">
          <w:rPr>
            <w:noProof/>
            <w:webHidden/>
          </w:rPr>
          <w:tab/>
          <w:delText>11</w:delText>
        </w:r>
      </w:del>
    </w:p>
    <w:p w14:paraId="335594C8" w14:textId="77777777" w:rsidR="00A5578C" w:rsidDel="007B066D" w:rsidRDefault="00A5578C">
      <w:pPr>
        <w:pStyle w:val="TableofFigures"/>
        <w:tabs>
          <w:tab w:val="right" w:leader="dot" w:pos="9350"/>
        </w:tabs>
        <w:rPr>
          <w:del w:id="1077" w:author="Author"/>
          <w:rFonts w:asciiTheme="minorHAnsi" w:eastAsiaTheme="minorEastAsia" w:hAnsiTheme="minorHAnsi" w:cstheme="minorBidi"/>
          <w:noProof/>
          <w:sz w:val="22"/>
          <w:szCs w:val="22"/>
        </w:rPr>
      </w:pPr>
      <w:del w:id="1078" w:author="Author">
        <w:r w:rsidRPr="007B066D" w:rsidDel="007B066D">
          <w:rPr>
            <w:noProof/>
            <w:rPrChange w:id="1079" w:author="Author">
              <w:rPr>
                <w:rStyle w:val="Hyperlink"/>
                <w:noProof/>
              </w:rPr>
            </w:rPrChange>
          </w:rPr>
          <w:delText>Figure 11: Patient Information</w:delText>
        </w:r>
        <w:r w:rsidDel="007B066D">
          <w:rPr>
            <w:noProof/>
            <w:webHidden/>
          </w:rPr>
          <w:tab/>
          <w:delText>12</w:delText>
        </w:r>
      </w:del>
    </w:p>
    <w:p w14:paraId="75399764" w14:textId="77777777" w:rsidR="00A5578C" w:rsidDel="007B066D" w:rsidRDefault="00A5578C">
      <w:pPr>
        <w:pStyle w:val="TableofFigures"/>
        <w:tabs>
          <w:tab w:val="right" w:leader="dot" w:pos="9350"/>
        </w:tabs>
        <w:rPr>
          <w:del w:id="1080" w:author="Author"/>
          <w:rFonts w:asciiTheme="minorHAnsi" w:eastAsiaTheme="minorEastAsia" w:hAnsiTheme="minorHAnsi" w:cstheme="minorBidi"/>
          <w:noProof/>
          <w:sz w:val="22"/>
          <w:szCs w:val="22"/>
        </w:rPr>
      </w:pPr>
      <w:del w:id="1081" w:author="Author">
        <w:r w:rsidRPr="007B066D" w:rsidDel="007B066D">
          <w:rPr>
            <w:noProof/>
            <w:rPrChange w:id="1082" w:author="Author">
              <w:rPr>
                <w:rStyle w:val="Hyperlink"/>
                <w:noProof/>
              </w:rPr>
            </w:rPrChange>
          </w:rPr>
          <w:delText>Figure 12: Patient Inquiry Detail</w:delText>
        </w:r>
        <w:r w:rsidDel="007B066D">
          <w:rPr>
            <w:noProof/>
            <w:webHidden/>
          </w:rPr>
          <w:tab/>
          <w:delText>12</w:delText>
        </w:r>
      </w:del>
    </w:p>
    <w:p w14:paraId="3D71D642" w14:textId="77777777" w:rsidR="00A5578C" w:rsidDel="007B066D" w:rsidRDefault="00A5578C">
      <w:pPr>
        <w:pStyle w:val="TableofFigures"/>
        <w:tabs>
          <w:tab w:val="right" w:leader="dot" w:pos="9350"/>
        </w:tabs>
        <w:rPr>
          <w:del w:id="1083" w:author="Author"/>
          <w:rFonts w:asciiTheme="minorHAnsi" w:eastAsiaTheme="minorEastAsia" w:hAnsiTheme="minorHAnsi" w:cstheme="minorBidi"/>
          <w:noProof/>
          <w:sz w:val="22"/>
          <w:szCs w:val="22"/>
        </w:rPr>
      </w:pPr>
      <w:del w:id="1084" w:author="Author">
        <w:r w:rsidRPr="007B066D" w:rsidDel="007B066D">
          <w:rPr>
            <w:noProof/>
            <w:rPrChange w:id="1085" w:author="Author">
              <w:rPr>
                <w:rStyle w:val="Hyperlink"/>
                <w:noProof/>
              </w:rPr>
            </w:rPrChange>
          </w:rPr>
          <w:delText>Figure 13: Patient Flags</w:delText>
        </w:r>
        <w:r w:rsidDel="007B066D">
          <w:rPr>
            <w:noProof/>
            <w:webHidden/>
          </w:rPr>
          <w:tab/>
          <w:delText>13</w:delText>
        </w:r>
      </w:del>
    </w:p>
    <w:p w14:paraId="5335706D" w14:textId="77777777" w:rsidR="00A5578C" w:rsidDel="007B066D" w:rsidRDefault="00A5578C">
      <w:pPr>
        <w:pStyle w:val="TableofFigures"/>
        <w:tabs>
          <w:tab w:val="right" w:leader="dot" w:pos="9350"/>
        </w:tabs>
        <w:rPr>
          <w:del w:id="1086" w:author="Author"/>
          <w:rFonts w:asciiTheme="minorHAnsi" w:eastAsiaTheme="minorEastAsia" w:hAnsiTheme="minorHAnsi" w:cstheme="minorBidi"/>
          <w:noProof/>
          <w:sz w:val="22"/>
          <w:szCs w:val="22"/>
        </w:rPr>
      </w:pPr>
      <w:del w:id="1087" w:author="Author">
        <w:r w:rsidRPr="007B066D" w:rsidDel="007B066D">
          <w:rPr>
            <w:noProof/>
            <w:rPrChange w:id="1088" w:author="Author">
              <w:rPr>
                <w:rStyle w:val="Hyperlink"/>
                <w:noProof/>
              </w:rPr>
            </w:rPrChange>
          </w:rPr>
          <w:delText>Figure 14: Sensitive Patient</w:delText>
        </w:r>
        <w:r w:rsidDel="007B066D">
          <w:rPr>
            <w:noProof/>
            <w:webHidden/>
          </w:rPr>
          <w:tab/>
          <w:delText>14</w:delText>
        </w:r>
      </w:del>
    </w:p>
    <w:p w14:paraId="4426E641" w14:textId="77777777" w:rsidR="00A5578C" w:rsidDel="007B066D" w:rsidRDefault="00A5578C">
      <w:pPr>
        <w:pStyle w:val="TableofFigures"/>
        <w:tabs>
          <w:tab w:val="right" w:leader="dot" w:pos="9350"/>
        </w:tabs>
        <w:rPr>
          <w:del w:id="1089" w:author="Author"/>
          <w:rFonts w:asciiTheme="minorHAnsi" w:eastAsiaTheme="minorEastAsia" w:hAnsiTheme="minorHAnsi" w:cstheme="minorBidi"/>
          <w:noProof/>
          <w:sz w:val="22"/>
          <w:szCs w:val="22"/>
        </w:rPr>
      </w:pPr>
      <w:del w:id="1090" w:author="Author">
        <w:r w:rsidRPr="007B066D" w:rsidDel="007B066D">
          <w:rPr>
            <w:noProof/>
            <w:rPrChange w:id="1091" w:author="Author">
              <w:rPr>
                <w:rStyle w:val="Hyperlink"/>
                <w:noProof/>
              </w:rPr>
            </w:rPrChange>
          </w:rPr>
          <w:delText>Figure 15: Appointment Check-In</w:delText>
        </w:r>
        <w:r w:rsidDel="007B066D">
          <w:rPr>
            <w:noProof/>
            <w:webHidden/>
          </w:rPr>
          <w:tab/>
          <w:delText>15</w:delText>
        </w:r>
      </w:del>
    </w:p>
    <w:p w14:paraId="235C3198" w14:textId="77777777" w:rsidR="00A5578C" w:rsidDel="007B066D" w:rsidRDefault="00A5578C">
      <w:pPr>
        <w:pStyle w:val="TableofFigures"/>
        <w:tabs>
          <w:tab w:val="right" w:leader="dot" w:pos="9350"/>
        </w:tabs>
        <w:rPr>
          <w:del w:id="1092" w:author="Author"/>
          <w:rFonts w:asciiTheme="minorHAnsi" w:eastAsiaTheme="minorEastAsia" w:hAnsiTheme="minorHAnsi" w:cstheme="minorBidi"/>
          <w:noProof/>
          <w:sz w:val="22"/>
          <w:szCs w:val="22"/>
        </w:rPr>
      </w:pPr>
      <w:del w:id="1093" w:author="Author">
        <w:r w:rsidRPr="007B066D" w:rsidDel="007B066D">
          <w:rPr>
            <w:noProof/>
            <w:rPrChange w:id="1094" w:author="Author">
              <w:rPr>
                <w:rStyle w:val="Hyperlink"/>
                <w:noProof/>
              </w:rPr>
            </w:rPrChange>
          </w:rPr>
          <w:delText>Figure 16: Appointment Check-Out</w:delText>
        </w:r>
        <w:r w:rsidDel="007B066D">
          <w:rPr>
            <w:noProof/>
            <w:webHidden/>
          </w:rPr>
          <w:tab/>
          <w:delText>15</w:delText>
        </w:r>
      </w:del>
    </w:p>
    <w:p w14:paraId="22E74FDD" w14:textId="77777777" w:rsidR="00A5578C" w:rsidDel="007B066D" w:rsidRDefault="00A5578C">
      <w:pPr>
        <w:pStyle w:val="TableofFigures"/>
        <w:tabs>
          <w:tab w:val="right" w:leader="dot" w:pos="9350"/>
        </w:tabs>
        <w:rPr>
          <w:del w:id="1095" w:author="Author"/>
          <w:rFonts w:asciiTheme="minorHAnsi" w:eastAsiaTheme="minorEastAsia" w:hAnsiTheme="minorHAnsi" w:cstheme="minorBidi"/>
          <w:noProof/>
          <w:sz w:val="22"/>
          <w:szCs w:val="22"/>
        </w:rPr>
      </w:pPr>
      <w:del w:id="1096" w:author="Author">
        <w:r w:rsidRPr="007B066D" w:rsidDel="007B066D">
          <w:rPr>
            <w:noProof/>
            <w:rPrChange w:id="1097" w:author="Author">
              <w:rPr>
                <w:rStyle w:val="Hyperlink"/>
                <w:noProof/>
              </w:rPr>
            </w:rPrChange>
          </w:rPr>
          <w:delText>Figure 17: Cancel Appointment Dialog</w:delText>
        </w:r>
        <w:r w:rsidDel="007B066D">
          <w:rPr>
            <w:noProof/>
            <w:webHidden/>
          </w:rPr>
          <w:tab/>
          <w:delText>16</w:delText>
        </w:r>
      </w:del>
    </w:p>
    <w:p w14:paraId="1EEF9B3E" w14:textId="77777777" w:rsidR="00A5578C" w:rsidDel="007B066D" w:rsidRDefault="00A5578C">
      <w:pPr>
        <w:pStyle w:val="TableofFigures"/>
        <w:tabs>
          <w:tab w:val="right" w:leader="dot" w:pos="9350"/>
        </w:tabs>
        <w:rPr>
          <w:del w:id="1098" w:author="Author"/>
          <w:rFonts w:asciiTheme="minorHAnsi" w:eastAsiaTheme="minorEastAsia" w:hAnsiTheme="minorHAnsi" w:cstheme="minorBidi"/>
          <w:noProof/>
          <w:sz w:val="22"/>
          <w:szCs w:val="22"/>
        </w:rPr>
      </w:pPr>
      <w:del w:id="1099" w:author="Author">
        <w:r w:rsidRPr="007B066D" w:rsidDel="007B066D">
          <w:rPr>
            <w:noProof/>
            <w:rPrChange w:id="1100" w:author="Author">
              <w:rPr>
                <w:rStyle w:val="Hyperlink"/>
                <w:noProof/>
              </w:rPr>
            </w:rPrChange>
          </w:rPr>
          <w:delText>Figure 18: MRTC Cancel Appointment</w:delText>
        </w:r>
        <w:r w:rsidDel="007B066D">
          <w:rPr>
            <w:noProof/>
            <w:webHidden/>
          </w:rPr>
          <w:tab/>
          <w:delText>17</w:delText>
        </w:r>
      </w:del>
    </w:p>
    <w:p w14:paraId="692357B6" w14:textId="77777777" w:rsidR="00A5578C" w:rsidDel="007B066D" w:rsidRDefault="00A5578C">
      <w:pPr>
        <w:pStyle w:val="TableofFigures"/>
        <w:tabs>
          <w:tab w:val="right" w:leader="dot" w:pos="9350"/>
        </w:tabs>
        <w:rPr>
          <w:del w:id="1101" w:author="Author"/>
          <w:rFonts w:asciiTheme="minorHAnsi" w:eastAsiaTheme="minorEastAsia" w:hAnsiTheme="minorHAnsi" w:cstheme="minorBidi"/>
          <w:noProof/>
          <w:sz w:val="22"/>
          <w:szCs w:val="22"/>
        </w:rPr>
      </w:pPr>
      <w:del w:id="1102" w:author="Author">
        <w:r w:rsidRPr="007B066D" w:rsidDel="007B066D">
          <w:rPr>
            <w:noProof/>
            <w:rPrChange w:id="1103" w:author="Author">
              <w:rPr>
                <w:rStyle w:val="Hyperlink"/>
                <w:noProof/>
              </w:rPr>
            </w:rPrChange>
          </w:rPr>
          <w:delText>Figure 19: Appointment No-Show</w:delText>
        </w:r>
        <w:r w:rsidDel="007B066D">
          <w:rPr>
            <w:noProof/>
            <w:webHidden/>
          </w:rPr>
          <w:tab/>
          <w:delText>18</w:delText>
        </w:r>
      </w:del>
    </w:p>
    <w:p w14:paraId="0BE8D82F" w14:textId="77777777" w:rsidR="00A5578C" w:rsidDel="007B066D" w:rsidRDefault="00A5578C">
      <w:pPr>
        <w:pStyle w:val="TableofFigures"/>
        <w:tabs>
          <w:tab w:val="right" w:leader="dot" w:pos="9350"/>
        </w:tabs>
        <w:rPr>
          <w:del w:id="1104" w:author="Author"/>
          <w:rFonts w:asciiTheme="minorHAnsi" w:eastAsiaTheme="minorEastAsia" w:hAnsiTheme="minorHAnsi" w:cstheme="minorBidi"/>
          <w:noProof/>
          <w:sz w:val="22"/>
          <w:szCs w:val="22"/>
        </w:rPr>
      </w:pPr>
      <w:del w:id="1105" w:author="Author">
        <w:r w:rsidRPr="007B066D" w:rsidDel="007B066D">
          <w:rPr>
            <w:noProof/>
            <w:rPrChange w:id="1106" w:author="Author">
              <w:rPr>
                <w:rStyle w:val="Hyperlink"/>
                <w:noProof/>
              </w:rPr>
            </w:rPrChange>
          </w:rPr>
          <w:delText>Figure 20: MRTC Find Appointment Dialog</w:delText>
        </w:r>
        <w:r w:rsidDel="007B066D">
          <w:rPr>
            <w:noProof/>
            <w:webHidden/>
          </w:rPr>
          <w:tab/>
          <w:delText>19</w:delText>
        </w:r>
      </w:del>
    </w:p>
    <w:p w14:paraId="7EBA283C" w14:textId="77777777" w:rsidR="00A5578C" w:rsidDel="007B066D" w:rsidRDefault="00A5578C">
      <w:pPr>
        <w:pStyle w:val="TableofFigures"/>
        <w:tabs>
          <w:tab w:val="right" w:leader="dot" w:pos="9350"/>
        </w:tabs>
        <w:rPr>
          <w:del w:id="1107" w:author="Author"/>
          <w:rFonts w:asciiTheme="minorHAnsi" w:eastAsiaTheme="minorEastAsia" w:hAnsiTheme="minorHAnsi" w:cstheme="minorBidi"/>
          <w:noProof/>
          <w:sz w:val="22"/>
          <w:szCs w:val="22"/>
        </w:rPr>
      </w:pPr>
      <w:del w:id="1108" w:author="Author">
        <w:r w:rsidRPr="007B066D" w:rsidDel="007B066D">
          <w:rPr>
            <w:noProof/>
            <w:rPrChange w:id="1109" w:author="Author">
              <w:rPr>
                <w:rStyle w:val="Hyperlink"/>
                <w:noProof/>
              </w:rPr>
            </w:rPrChange>
          </w:rPr>
          <w:delText>Figure 21: Expanded Entry</w:delText>
        </w:r>
        <w:r w:rsidDel="007B066D">
          <w:rPr>
            <w:noProof/>
            <w:webHidden/>
          </w:rPr>
          <w:tab/>
          <w:delText>20</w:delText>
        </w:r>
      </w:del>
    </w:p>
    <w:p w14:paraId="46A68998" w14:textId="77777777" w:rsidR="00A5578C" w:rsidDel="007B066D" w:rsidRDefault="00A5578C">
      <w:pPr>
        <w:pStyle w:val="TableofFigures"/>
        <w:tabs>
          <w:tab w:val="right" w:leader="dot" w:pos="9350"/>
        </w:tabs>
        <w:rPr>
          <w:del w:id="1110" w:author="Author"/>
          <w:rFonts w:asciiTheme="minorHAnsi" w:eastAsiaTheme="minorEastAsia" w:hAnsiTheme="minorHAnsi" w:cstheme="minorBidi"/>
          <w:noProof/>
          <w:sz w:val="22"/>
          <w:szCs w:val="22"/>
        </w:rPr>
      </w:pPr>
      <w:del w:id="1111" w:author="Author">
        <w:r w:rsidRPr="007B066D" w:rsidDel="007B066D">
          <w:rPr>
            <w:noProof/>
            <w:rPrChange w:id="1112" w:author="Author">
              <w:rPr>
                <w:rStyle w:val="Hyperlink"/>
                <w:noProof/>
              </w:rPr>
            </w:rPrChange>
          </w:rPr>
          <w:delText>Figure 22: Print Pending Appointments</w:delText>
        </w:r>
        <w:r w:rsidDel="007B066D">
          <w:rPr>
            <w:noProof/>
            <w:webHidden/>
          </w:rPr>
          <w:tab/>
          <w:delText>21</w:delText>
        </w:r>
      </w:del>
    </w:p>
    <w:p w14:paraId="7DF97989" w14:textId="77777777" w:rsidR="00A5578C" w:rsidDel="007B066D" w:rsidRDefault="00A5578C">
      <w:pPr>
        <w:pStyle w:val="TableofFigures"/>
        <w:tabs>
          <w:tab w:val="right" w:leader="dot" w:pos="9350"/>
        </w:tabs>
        <w:rPr>
          <w:del w:id="1113" w:author="Author"/>
          <w:rFonts w:asciiTheme="minorHAnsi" w:eastAsiaTheme="minorEastAsia" w:hAnsiTheme="minorHAnsi" w:cstheme="minorBidi"/>
          <w:noProof/>
          <w:sz w:val="22"/>
          <w:szCs w:val="22"/>
        </w:rPr>
      </w:pPr>
      <w:del w:id="1114" w:author="Author">
        <w:r w:rsidRPr="007B066D" w:rsidDel="007B066D">
          <w:rPr>
            <w:noProof/>
            <w:rPrChange w:id="1115" w:author="Author">
              <w:rPr>
                <w:rStyle w:val="Hyperlink"/>
                <w:noProof/>
              </w:rPr>
            </w:rPrChange>
          </w:rPr>
          <w:delText>Figure 23: Pending Appointments Print-Out</w:delText>
        </w:r>
        <w:r w:rsidDel="007B066D">
          <w:rPr>
            <w:noProof/>
            <w:webHidden/>
          </w:rPr>
          <w:tab/>
          <w:delText>21</w:delText>
        </w:r>
      </w:del>
    </w:p>
    <w:p w14:paraId="66B87D7F" w14:textId="77777777" w:rsidR="00A5578C" w:rsidDel="007B066D" w:rsidRDefault="00A5578C">
      <w:pPr>
        <w:pStyle w:val="TableofFigures"/>
        <w:tabs>
          <w:tab w:val="right" w:leader="dot" w:pos="9350"/>
        </w:tabs>
        <w:rPr>
          <w:del w:id="1116" w:author="Author"/>
          <w:rFonts w:asciiTheme="minorHAnsi" w:eastAsiaTheme="minorEastAsia" w:hAnsiTheme="minorHAnsi" w:cstheme="minorBidi"/>
          <w:noProof/>
          <w:sz w:val="22"/>
          <w:szCs w:val="22"/>
        </w:rPr>
      </w:pPr>
      <w:del w:id="1117" w:author="Author">
        <w:r w:rsidRPr="007B066D" w:rsidDel="007B066D">
          <w:rPr>
            <w:noProof/>
            <w:rPrChange w:id="1118" w:author="Author">
              <w:rPr>
                <w:rStyle w:val="Hyperlink"/>
                <w:noProof/>
              </w:rPr>
            </w:rPrChange>
          </w:rPr>
          <w:delText>Figure 24: Pending Appointments Date Filter</w:delText>
        </w:r>
        <w:r w:rsidDel="007B066D">
          <w:rPr>
            <w:noProof/>
            <w:webHidden/>
          </w:rPr>
          <w:tab/>
          <w:delText>22</w:delText>
        </w:r>
      </w:del>
    </w:p>
    <w:p w14:paraId="4EB34D5F" w14:textId="77777777" w:rsidR="00A5578C" w:rsidDel="007B066D" w:rsidRDefault="00A5578C">
      <w:pPr>
        <w:pStyle w:val="TableofFigures"/>
        <w:tabs>
          <w:tab w:val="right" w:leader="dot" w:pos="9350"/>
        </w:tabs>
        <w:rPr>
          <w:del w:id="1119" w:author="Author"/>
          <w:rFonts w:asciiTheme="minorHAnsi" w:eastAsiaTheme="minorEastAsia" w:hAnsiTheme="minorHAnsi" w:cstheme="minorBidi"/>
          <w:noProof/>
          <w:sz w:val="22"/>
          <w:szCs w:val="22"/>
        </w:rPr>
      </w:pPr>
      <w:del w:id="1120" w:author="Author">
        <w:r w:rsidRPr="007B066D" w:rsidDel="007B066D">
          <w:rPr>
            <w:noProof/>
            <w:lang w:val="fr-FR"/>
            <w:rPrChange w:id="1121" w:author="Author">
              <w:rPr>
                <w:rStyle w:val="Hyperlink"/>
                <w:noProof/>
                <w:lang w:val="fr-FR"/>
              </w:rPr>
            </w:rPrChange>
          </w:rPr>
          <w:delText>Figure 25</w:delText>
        </w:r>
        <w:r w:rsidRPr="007B066D" w:rsidDel="007B066D">
          <w:rPr>
            <w:noProof/>
            <w:rPrChange w:id="1122" w:author="Author">
              <w:rPr>
                <w:rStyle w:val="Hyperlink"/>
                <w:noProof/>
              </w:rPr>
            </w:rPrChange>
          </w:rPr>
          <w:delText> </w:delText>
        </w:r>
        <w:r w:rsidRPr="007B066D" w:rsidDel="007B066D">
          <w:rPr>
            <w:noProof/>
            <w:lang w:val="fr-FR"/>
            <w:rPrChange w:id="1123" w:author="Author">
              <w:rPr>
                <w:rStyle w:val="Hyperlink"/>
                <w:noProof/>
                <w:lang w:val="fr-FR"/>
              </w:rPr>
            </w:rPrChange>
          </w:rPr>
          <w:delText>: Availability Clinic Selection Dialog</w:delText>
        </w:r>
        <w:r w:rsidDel="007B066D">
          <w:rPr>
            <w:noProof/>
            <w:webHidden/>
          </w:rPr>
          <w:tab/>
          <w:delText>23</w:delText>
        </w:r>
      </w:del>
    </w:p>
    <w:p w14:paraId="4FAC265A" w14:textId="77777777" w:rsidR="00A5578C" w:rsidDel="007B066D" w:rsidRDefault="00A5578C">
      <w:pPr>
        <w:pStyle w:val="TableofFigures"/>
        <w:tabs>
          <w:tab w:val="right" w:leader="dot" w:pos="9350"/>
        </w:tabs>
        <w:rPr>
          <w:del w:id="1124" w:author="Author"/>
          <w:rFonts w:asciiTheme="minorHAnsi" w:eastAsiaTheme="minorEastAsia" w:hAnsiTheme="minorHAnsi" w:cstheme="minorBidi"/>
          <w:noProof/>
          <w:sz w:val="22"/>
          <w:szCs w:val="22"/>
        </w:rPr>
      </w:pPr>
      <w:del w:id="1125" w:author="Author">
        <w:r w:rsidRPr="007B066D" w:rsidDel="007B066D">
          <w:rPr>
            <w:noProof/>
            <w:rPrChange w:id="1126" w:author="Author">
              <w:rPr>
                <w:rStyle w:val="Hyperlink"/>
                <w:noProof/>
              </w:rPr>
            </w:rPrChange>
          </w:rPr>
          <w:delText>Figure 26: Availability Dialog</w:delText>
        </w:r>
        <w:r w:rsidDel="007B066D">
          <w:rPr>
            <w:noProof/>
            <w:webHidden/>
          </w:rPr>
          <w:tab/>
          <w:delText>23</w:delText>
        </w:r>
      </w:del>
    </w:p>
    <w:p w14:paraId="1A4839AB" w14:textId="77777777" w:rsidR="00A5578C" w:rsidDel="007B066D" w:rsidRDefault="00A5578C">
      <w:pPr>
        <w:pStyle w:val="TableofFigures"/>
        <w:tabs>
          <w:tab w:val="right" w:leader="dot" w:pos="9350"/>
        </w:tabs>
        <w:rPr>
          <w:del w:id="1127" w:author="Author"/>
          <w:rFonts w:asciiTheme="minorHAnsi" w:eastAsiaTheme="minorEastAsia" w:hAnsiTheme="minorHAnsi" w:cstheme="minorBidi"/>
          <w:noProof/>
          <w:sz w:val="22"/>
          <w:szCs w:val="22"/>
        </w:rPr>
      </w:pPr>
      <w:del w:id="1128" w:author="Author">
        <w:r w:rsidRPr="007B066D" w:rsidDel="007B066D">
          <w:rPr>
            <w:noProof/>
            <w:rPrChange w:id="1129" w:author="Author">
              <w:rPr>
                <w:rStyle w:val="Hyperlink"/>
                <w:noProof/>
              </w:rPr>
            </w:rPrChange>
          </w:rPr>
          <w:delText>Figure 27: Scheduling Management - Prohibited Clinics</w:delText>
        </w:r>
        <w:r w:rsidDel="007B066D">
          <w:rPr>
            <w:noProof/>
            <w:webHidden/>
          </w:rPr>
          <w:tab/>
          <w:delText>24</w:delText>
        </w:r>
      </w:del>
    </w:p>
    <w:p w14:paraId="5FD908F8" w14:textId="77777777" w:rsidR="00A5578C" w:rsidDel="007B066D" w:rsidRDefault="00A5578C">
      <w:pPr>
        <w:pStyle w:val="TableofFigures"/>
        <w:tabs>
          <w:tab w:val="right" w:leader="dot" w:pos="9350"/>
        </w:tabs>
        <w:rPr>
          <w:del w:id="1130" w:author="Author"/>
          <w:rFonts w:asciiTheme="minorHAnsi" w:eastAsiaTheme="minorEastAsia" w:hAnsiTheme="minorHAnsi" w:cstheme="minorBidi"/>
          <w:noProof/>
          <w:sz w:val="22"/>
          <w:szCs w:val="22"/>
        </w:rPr>
      </w:pPr>
      <w:del w:id="1131" w:author="Author">
        <w:r w:rsidRPr="007B066D" w:rsidDel="007B066D">
          <w:rPr>
            <w:noProof/>
            <w:rPrChange w:id="1132" w:author="Author">
              <w:rPr>
                <w:rStyle w:val="Hyperlink"/>
                <w:noProof/>
              </w:rPr>
            </w:rPrChange>
          </w:rPr>
          <w:delText>Figure 28: Scheduling Management - Clinic Groups</w:delText>
        </w:r>
        <w:r w:rsidDel="007B066D">
          <w:rPr>
            <w:noProof/>
            <w:webHidden/>
          </w:rPr>
          <w:tab/>
          <w:delText>25</w:delText>
        </w:r>
      </w:del>
    </w:p>
    <w:p w14:paraId="243A069C" w14:textId="77777777" w:rsidR="00A5578C" w:rsidDel="007B066D" w:rsidRDefault="00A5578C">
      <w:pPr>
        <w:pStyle w:val="TableofFigures"/>
        <w:tabs>
          <w:tab w:val="right" w:leader="dot" w:pos="9350"/>
        </w:tabs>
        <w:rPr>
          <w:del w:id="1133" w:author="Author"/>
          <w:rFonts w:asciiTheme="minorHAnsi" w:eastAsiaTheme="minorEastAsia" w:hAnsiTheme="minorHAnsi" w:cstheme="minorBidi"/>
          <w:noProof/>
          <w:sz w:val="22"/>
          <w:szCs w:val="22"/>
        </w:rPr>
      </w:pPr>
      <w:del w:id="1134" w:author="Author">
        <w:r w:rsidRPr="007B066D" w:rsidDel="007B066D">
          <w:rPr>
            <w:noProof/>
            <w:rPrChange w:id="1135" w:author="Author">
              <w:rPr>
                <w:rStyle w:val="Hyperlink"/>
                <w:noProof/>
              </w:rPr>
            </w:rPrChange>
          </w:rPr>
          <w:delText>Figure 29: Reports Tab - Audit Activity</w:delText>
        </w:r>
        <w:r w:rsidDel="007B066D">
          <w:rPr>
            <w:noProof/>
            <w:webHidden/>
          </w:rPr>
          <w:tab/>
          <w:delText>26</w:delText>
        </w:r>
      </w:del>
    </w:p>
    <w:p w14:paraId="611C5374" w14:textId="77777777" w:rsidR="00A5578C" w:rsidDel="007B066D" w:rsidRDefault="00A5578C">
      <w:pPr>
        <w:pStyle w:val="TableofFigures"/>
        <w:tabs>
          <w:tab w:val="right" w:leader="dot" w:pos="9350"/>
        </w:tabs>
        <w:rPr>
          <w:del w:id="1136" w:author="Author"/>
          <w:rFonts w:asciiTheme="minorHAnsi" w:eastAsiaTheme="minorEastAsia" w:hAnsiTheme="minorHAnsi" w:cstheme="minorBidi"/>
          <w:noProof/>
          <w:sz w:val="22"/>
          <w:szCs w:val="22"/>
        </w:rPr>
      </w:pPr>
      <w:del w:id="1137" w:author="Author">
        <w:r w:rsidRPr="007B066D" w:rsidDel="007B066D">
          <w:rPr>
            <w:noProof/>
            <w:rPrChange w:id="1138" w:author="Author">
              <w:rPr>
                <w:rStyle w:val="Hyperlink"/>
                <w:noProof/>
              </w:rPr>
            </w:rPrChange>
          </w:rPr>
          <w:delText>Figure 30: Reports Tab – Clinic Reports</w:delText>
        </w:r>
        <w:r w:rsidDel="007B066D">
          <w:rPr>
            <w:noProof/>
            <w:webHidden/>
          </w:rPr>
          <w:tab/>
          <w:delText>26</w:delText>
        </w:r>
      </w:del>
    </w:p>
    <w:p w14:paraId="16BA7F9B" w14:textId="77777777" w:rsidR="00A5578C" w:rsidDel="007B066D" w:rsidRDefault="00A5578C">
      <w:pPr>
        <w:pStyle w:val="TableofFigures"/>
        <w:tabs>
          <w:tab w:val="right" w:leader="dot" w:pos="9350"/>
        </w:tabs>
        <w:rPr>
          <w:del w:id="1139" w:author="Author"/>
          <w:rFonts w:asciiTheme="minorHAnsi" w:eastAsiaTheme="minorEastAsia" w:hAnsiTheme="minorHAnsi" w:cstheme="minorBidi"/>
          <w:noProof/>
          <w:sz w:val="22"/>
          <w:szCs w:val="22"/>
        </w:rPr>
      </w:pPr>
      <w:del w:id="1140" w:author="Author">
        <w:r w:rsidRPr="007B066D" w:rsidDel="007B066D">
          <w:rPr>
            <w:noProof/>
            <w:rPrChange w:id="1141" w:author="Author">
              <w:rPr>
                <w:rStyle w:val="Hyperlink"/>
                <w:noProof/>
              </w:rPr>
            </w:rPrChange>
          </w:rPr>
          <w:delText>Figure 31: Trace Log</w:delText>
        </w:r>
        <w:r w:rsidDel="007B066D">
          <w:rPr>
            <w:noProof/>
            <w:webHidden/>
          </w:rPr>
          <w:tab/>
          <w:delText>27</w:delText>
        </w:r>
      </w:del>
    </w:p>
    <w:p w14:paraId="0BBE1775" w14:textId="77777777" w:rsidR="00A5578C" w:rsidDel="007B066D" w:rsidRDefault="00A5578C">
      <w:pPr>
        <w:pStyle w:val="TableofFigures"/>
        <w:tabs>
          <w:tab w:val="right" w:leader="dot" w:pos="9350"/>
        </w:tabs>
        <w:rPr>
          <w:del w:id="1142" w:author="Author"/>
          <w:rFonts w:asciiTheme="minorHAnsi" w:eastAsiaTheme="minorEastAsia" w:hAnsiTheme="minorHAnsi" w:cstheme="minorBidi"/>
          <w:noProof/>
          <w:sz w:val="22"/>
          <w:szCs w:val="22"/>
        </w:rPr>
      </w:pPr>
      <w:del w:id="1143" w:author="Author">
        <w:r w:rsidRPr="007B066D" w:rsidDel="007B066D">
          <w:rPr>
            <w:noProof/>
            <w:rPrChange w:id="1144" w:author="Author">
              <w:rPr>
                <w:rStyle w:val="Hyperlink"/>
                <w:noProof/>
              </w:rPr>
            </w:rPrChange>
          </w:rPr>
          <w:delText>Figure 32: VSE GUI Logon</w:delText>
        </w:r>
        <w:r w:rsidDel="007B066D">
          <w:rPr>
            <w:noProof/>
            <w:webHidden/>
          </w:rPr>
          <w:tab/>
          <w:delText>28</w:delText>
        </w:r>
      </w:del>
    </w:p>
    <w:p w14:paraId="1696952F" w14:textId="77777777" w:rsidR="00A5578C" w:rsidDel="007B066D" w:rsidRDefault="00A5578C">
      <w:pPr>
        <w:pStyle w:val="TableofFigures"/>
        <w:tabs>
          <w:tab w:val="right" w:leader="dot" w:pos="9350"/>
        </w:tabs>
        <w:rPr>
          <w:del w:id="1145" w:author="Author"/>
          <w:rFonts w:asciiTheme="minorHAnsi" w:eastAsiaTheme="minorEastAsia" w:hAnsiTheme="minorHAnsi" w:cstheme="minorBidi"/>
          <w:noProof/>
          <w:sz w:val="22"/>
          <w:szCs w:val="22"/>
        </w:rPr>
      </w:pPr>
      <w:del w:id="1146" w:author="Author">
        <w:r w:rsidRPr="007B066D" w:rsidDel="007B066D">
          <w:rPr>
            <w:noProof/>
            <w:rPrChange w:id="1147" w:author="Author">
              <w:rPr>
                <w:rStyle w:val="Hyperlink"/>
                <w:noProof/>
              </w:rPr>
            </w:rPrChange>
          </w:rPr>
          <w:delText>Figure 33: Trace Log Capability Shortcut</w:delText>
        </w:r>
        <w:r w:rsidDel="007B066D">
          <w:rPr>
            <w:noProof/>
            <w:webHidden/>
          </w:rPr>
          <w:tab/>
          <w:delText>43</w:delText>
        </w:r>
      </w:del>
    </w:p>
    <w:p w14:paraId="29E5EFF6" w14:textId="77777777" w:rsidR="00A5578C" w:rsidDel="007B066D" w:rsidRDefault="00A5578C">
      <w:pPr>
        <w:pStyle w:val="TableofFigures"/>
        <w:tabs>
          <w:tab w:val="right" w:leader="dot" w:pos="9350"/>
        </w:tabs>
        <w:rPr>
          <w:del w:id="1148" w:author="Author"/>
          <w:rFonts w:asciiTheme="minorHAnsi" w:eastAsiaTheme="minorEastAsia" w:hAnsiTheme="minorHAnsi" w:cstheme="minorBidi"/>
          <w:noProof/>
          <w:sz w:val="22"/>
          <w:szCs w:val="22"/>
        </w:rPr>
      </w:pPr>
      <w:del w:id="1149" w:author="Author">
        <w:r w:rsidRPr="007B066D" w:rsidDel="007B066D">
          <w:rPr>
            <w:noProof/>
            <w:rPrChange w:id="1150" w:author="Author">
              <w:rPr>
                <w:rStyle w:val="Hyperlink"/>
                <w:noProof/>
              </w:rPr>
            </w:rPrChange>
          </w:rPr>
          <w:delText>Figure 34: Show Trace Log Menu Option</w:delText>
        </w:r>
        <w:r w:rsidDel="007B066D">
          <w:rPr>
            <w:noProof/>
            <w:webHidden/>
          </w:rPr>
          <w:tab/>
          <w:delText>43</w:delText>
        </w:r>
      </w:del>
    </w:p>
    <w:p w14:paraId="75337992" w14:textId="77777777" w:rsidR="00A5578C" w:rsidDel="007B066D" w:rsidRDefault="00A5578C">
      <w:pPr>
        <w:pStyle w:val="TableofFigures"/>
        <w:tabs>
          <w:tab w:val="right" w:leader="dot" w:pos="9350"/>
        </w:tabs>
        <w:rPr>
          <w:del w:id="1151" w:author="Author"/>
          <w:rFonts w:asciiTheme="minorHAnsi" w:eastAsiaTheme="minorEastAsia" w:hAnsiTheme="minorHAnsi" w:cstheme="minorBidi"/>
          <w:noProof/>
          <w:sz w:val="22"/>
          <w:szCs w:val="22"/>
        </w:rPr>
      </w:pPr>
      <w:del w:id="1152" w:author="Author">
        <w:r w:rsidRPr="007B066D" w:rsidDel="007B066D">
          <w:rPr>
            <w:noProof/>
            <w:rPrChange w:id="1153" w:author="Author">
              <w:rPr>
                <w:rStyle w:val="Hyperlink"/>
                <w:noProof/>
              </w:rPr>
            </w:rPrChange>
          </w:rPr>
          <w:delText>Figure 35: VistA Scheduling GUI Trace Log</w:delText>
        </w:r>
        <w:r w:rsidDel="007B066D">
          <w:rPr>
            <w:noProof/>
            <w:webHidden/>
          </w:rPr>
          <w:tab/>
          <w:delText>44</w:delText>
        </w:r>
      </w:del>
    </w:p>
    <w:p w14:paraId="52CBC1A3" w14:textId="77777777" w:rsidR="00A5578C" w:rsidDel="007B066D" w:rsidRDefault="00A5578C">
      <w:pPr>
        <w:pStyle w:val="TableofFigures"/>
        <w:tabs>
          <w:tab w:val="right" w:leader="dot" w:pos="9350"/>
        </w:tabs>
        <w:rPr>
          <w:del w:id="1154" w:author="Author"/>
          <w:rFonts w:asciiTheme="minorHAnsi" w:eastAsiaTheme="minorEastAsia" w:hAnsiTheme="minorHAnsi" w:cstheme="minorBidi"/>
          <w:noProof/>
          <w:sz w:val="22"/>
          <w:szCs w:val="22"/>
        </w:rPr>
      </w:pPr>
      <w:del w:id="1155" w:author="Author">
        <w:r w:rsidRPr="007B066D" w:rsidDel="007B066D">
          <w:rPr>
            <w:noProof/>
            <w:rPrChange w:id="1156" w:author="Author">
              <w:rPr>
                <w:rStyle w:val="Hyperlink"/>
                <w:noProof/>
              </w:rPr>
            </w:rPrChange>
          </w:rPr>
          <w:delText>Figure 36: Request Query</w:delText>
        </w:r>
        <w:r w:rsidDel="007B066D">
          <w:rPr>
            <w:noProof/>
            <w:webHidden/>
          </w:rPr>
          <w:tab/>
          <w:delText>45</w:delText>
        </w:r>
      </w:del>
    </w:p>
    <w:p w14:paraId="6DD05DC2" w14:textId="77777777" w:rsidR="00A5578C" w:rsidDel="007B066D" w:rsidRDefault="00A5578C">
      <w:pPr>
        <w:pStyle w:val="TableofFigures"/>
        <w:tabs>
          <w:tab w:val="right" w:leader="dot" w:pos="9350"/>
        </w:tabs>
        <w:rPr>
          <w:del w:id="1157" w:author="Author"/>
          <w:rFonts w:asciiTheme="minorHAnsi" w:eastAsiaTheme="minorEastAsia" w:hAnsiTheme="minorHAnsi" w:cstheme="minorBidi"/>
          <w:noProof/>
          <w:sz w:val="22"/>
          <w:szCs w:val="22"/>
        </w:rPr>
      </w:pPr>
      <w:del w:id="1158" w:author="Author">
        <w:r w:rsidRPr="007B066D" w:rsidDel="007B066D">
          <w:rPr>
            <w:noProof/>
            <w:rPrChange w:id="1159" w:author="Author">
              <w:rPr>
                <w:rStyle w:val="Hyperlink"/>
                <w:noProof/>
              </w:rPr>
            </w:rPrChange>
          </w:rPr>
          <w:delText>Figure 37: Query Results</w:delText>
        </w:r>
        <w:r w:rsidDel="007B066D">
          <w:rPr>
            <w:noProof/>
            <w:webHidden/>
          </w:rPr>
          <w:tab/>
          <w:delText>45</w:delText>
        </w:r>
      </w:del>
    </w:p>
    <w:p w14:paraId="6DA9C99E" w14:textId="77777777" w:rsidR="00A5578C" w:rsidDel="007B066D" w:rsidRDefault="00A5578C">
      <w:pPr>
        <w:pStyle w:val="TableofFigures"/>
        <w:tabs>
          <w:tab w:val="right" w:leader="dot" w:pos="9350"/>
        </w:tabs>
        <w:rPr>
          <w:del w:id="1160" w:author="Author"/>
          <w:rFonts w:asciiTheme="minorHAnsi" w:eastAsiaTheme="minorEastAsia" w:hAnsiTheme="minorHAnsi" w:cstheme="minorBidi"/>
          <w:noProof/>
          <w:sz w:val="22"/>
          <w:szCs w:val="22"/>
        </w:rPr>
      </w:pPr>
      <w:del w:id="1161" w:author="Author">
        <w:r w:rsidRPr="007B066D" w:rsidDel="007B066D">
          <w:rPr>
            <w:noProof/>
            <w:rPrChange w:id="1162" w:author="Author">
              <w:rPr>
                <w:rStyle w:val="Hyperlink"/>
                <w:noProof/>
              </w:rPr>
            </w:rPrChange>
          </w:rPr>
          <w:delText>Figure 38: VistA Scheduling GUI Data Flow Diagram</w:delText>
        </w:r>
        <w:r w:rsidDel="007B066D">
          <w:rPr>
            <w:noProof/>
            <w:webHidden/>
          </w:rPr>
          <w:tab/>
          <w:delText>186</w:delText>
        </w:r>
      </w:del>
    </w:p>
    <w:p w14:paraId="25A8B334" w14:textId="77777777" w:rsidR="00A5578C" w:rsidDel="007B066D" w:rsidRDefault="00A5578C">
      <w:pPr>
        <w:pStyle w:val="TableofFigures"/>
        <w:tabs>
          <w:tab w:val="right" w:leader="dot" w:pos="9350"/>
        </w:tabs>
        <w:rPr>
          <w:del w:id="1163" w:author="Author"/>
          <w:rFonts w:asciiTheme="minorHAnsi" w:eastAsiaTheme="minorEastAsia" w:hAnsiTheme="minorHAnsi" w:cstheme="minorBidi"/>
          <w:noProof/>
          <w:sz w:val="22"/>
          <w:szCs w:val="22"/>
        </w:rPr>
      </w:pPr>
      <w:del w:id="1164" w:author="Author">
        <w:r w:rsidRPr="007B066D" w:rsidDel="007B066D">
          <w:rPr>
            <w:noProof/>
            <w:rPrChange w:id="1165" w:author="Author">
              <w:rPr>
                <w:rStyle w:val="Hyperlink"/>
                <w:noProof/>
              </w:rPr>
            </w:rPrChange>
          </w:rPr>
          <w:delText>Figure 39: VistA Scheduling GUI Report Console</w:delText>
        </w:r>
        <w:r w:rsidDel="007B066D">
          <w:rPr>
            <w:noProof/>
            <w:webHidden/>
          </w:rPr>
          <w:tab/>
          <w:delText>188</w:delText>
        </w:r>
      </w:del>
    </w:p>
    <w:p w14:paraId="53EF8EA8" w14:textId="77777777" w:rsidR="00A5578C" w:rsidDel="007B066D" w:rsidRDefault="00A5578C">
      <w:pPr>
        <w:pStyle w:val="TableofFigures"/>
        <w:tabs>
          <w:tab w:val="right" w:leader="dot" w:pos="9350"/>
        </w:tabs>
        <w:rPr>
          <w:del w:id="1166" w:author="Author"/>
          <w:rFonts w:asciiTheme="minorHAnsi" w:eastAsiaTheme="minorEastAsia" w:hAnsiTheme="minorHAnsi" w:cstheme="minorBidi"/>
          <w:noProof/>
          <w:sz w:val="22"/>
          <w:szCs w:val="22"/>
        </w:rPr>
      </w:pPr>
      <w:del w:id="1167" w:author="Author">
        <w:r w:rsidRPr="007B066D" w:rsidDel="007B066D">
          <w:rPr>
            <w:noProof/>
            <w:rPrChange w:id="1168" w:author="Author">
              <w:rPr>
                <w:rStyle w:val="Hyperlink"/>
                <w:noProof/>
              </w:rPr>
            </w:rPrChange>
          </w:rPr>
          <w:delText>Figure 40: Save/Export/Print Features</w:delText>
        </w:r>
        <w:r w:rsidDel="007B066D">
          <w:rPr>
            <w:noProof/>
            <w:webHidden/>
          </w:rPr>
          <w:tab/>
          <w:delText>188</w:delText>
        </w:r>
      </w:del>
    </w:p>
    <w:p w14:paraId="2840A8C9" w14:textId="77777777" w:rsidR="00A5578C" w:rsidDel="007B066D" w:rsidRDefault="00A5578C">
      <w:pPr>
        <w:pStyle w:val="TableofFigures"/>
        <w:tabs>
          <w:tab w:val="right" w:leader="dot" w:pos="9350"/>
        </w:tabs>
        <w:rPr>
          <w:del w:id="1169" w:author="Author"/>
          <w:rFonts w:asciiTheme="minorHAnsi" w:eastAsiaTheme="minorEastAsia" w:hAnsiTheme="minorHAnsi" w:cstheme="minorBidi"/>
          <w:noProof/>
          <w:sz w:val="22"/>
          <w:szCs w:val="22"/>
        </w:rPr>
      </w:pPr>
      <w:del w:id="1170" w:author="Author">
        <w:r w:rsidRPr="007B066D" w:rsidDel="007B066D">
          <w:rPr>
            <w:noProof/>
            <w:rPrChange w:id="1171" w:author="Author">
              <w:rPr>
                <w:rStyle w:val="Hyperlink"/>
                <w:noProof/>
              </w:rPr>
            </w:rPrChange>
          </w:rPr>
          <w:delText>Figure 41: Report Viewer</w:delText>
        </w:r>
        <w:r w:rsidDel="007B066D">
          <w:rPr>
            <w:noProof/>
            <w:webHidden/>
          </w:rPr>
          <w:tab/>
          <w:delText>189</w:delText>
        </w:r>
      </w:del>
    </w:p>
    <w:p w14:paraId="5397F41F" w14:textId="77777777" w:rsidR="00A5578C" w:rsidDel="007B066D" w:rsidRDefault="00A5578C">
      <w:pPr>
        <w:pStyle w:val="TableofFigures"/>
        <w:tabs>
          <w:tab w:val="right" w:leader="dot" w:pos="9350"/>
        </w:tabs>
        <w:rPr>
          <w:del w:id="1172" w:author="Author"/>
          <w:rFonts w:asciiTheme="minorHAnsi" w:eastAsiaTheme="minorEastAsia" w:hAnsiTheme="minorHAnsi" w:cstheme="minorBidi"/>
          <w:noProof/>
          <w:sz w:val="22"/>
          <w:szCs w:val="22"/>
        </w:rPr>
      </w:pPr>
      <w:del w:id="1173" w:author="Author">
        <w:r w:rsidRPr="007B066D" w:rsidDel="007B066D">
          <w:rPr>
            <w:noProof/>
            <w:rPrChange w:id="1174" w:author="Author">
              <w:rPr>
                <w:rStyle w:val="Hyperlink"/>
                <w:noProof/>
              </w:rPr>
            </w:rPrChange>
          </w:rPr>
          <w:delText>Figure 42: Report Viewer Functionality</w:delText>
        </w:r>
        <w:r w:rsidDel="007B066D">
          <w:rPr>
            <w:noProof/>
            <w:webHidden/>
          </w:rPr>
          <w:tab/>
          <w:delText>190</w:delText>
        </w:r>
      </w:del>
    </w:p>
    <w:p w14:paraId="077D1F95" w14:textId="77777777" w:rsidR="00A5578C" w:rsidDel="007B066D" w:rsidRDefault="00A5578C">
      <w:pPr>
        <w:pStyle w:val="TableofFigures"/>
        <w:tabs>
          <w:tab w:val="right" w:leader="dot" w:pos="9350"/>
        </w:tabs>
        <w:rPr>
          <w:del w:id="1175" w:author="Author"/>
          <w:rFonts w:asciiTheme="minorHAnsi" w:eastAsiaTheme="minorEastAsia" w:hAnsiTheme="minorHAnsi" w:cstheme="minorBidi"/>
          <w:noProof/>
          <w:sz w:val="22"/>
          <w:szCs w:val="22"/>
        </w:rPr>
      </w:pPr>
      <w:del w:id="1176" w:author="Author">
        <w:r w:rsidRPr="007B066D" w:rsidDel="007B066D">
          <w:rPr>
            <w:noProof/>
            <w:rPrChange w:id="1177" w:author="Author">
              <w:rPr>
                <w:rStyle w:val="Hyperlink"/>
                <w:noProof/>
              </w:rPr>
            </w:rPrChange>
          </w:rPr>
          <w:delText>Figure 43: Report Console</w:delText>
        </w:r>
        <w:r w:rsidDel="007B066D">
          <w:rPr>
            <w:noProof/>
            <w:webHidden/>
          </w:rPr>
          <w:tab/>
          <w:delText>191</w:delText>
        </w:r>
      </w:del>
    </w:p>
    <w:p w14:paraId="66315432" w14:textId="77777777" w:rsidR="00A5578C" w:rsidDel="007B066D" w:rsidRDefault="00A5578C">
      <w:pPr>
        <w:pStyle w:val="TableofFigures"/>
        <w:tabs>
          <w:tab w:val="right" w:leader="dot" w:pos="9350"/>
        </w:tabs>
        <w:rPr>
          <w:del w:id="1178" w:author="Author"/>
          <w:rFonts w:asciiTheme="minorHAnsi" w:eastAsiaTheme="minorEastAsia" w:hAnsiTheme="minorHAnsi" w:cstheme="minorBidi"/>
          <w:noProof/>
          <w:sz w:val="22"/>
          <w:szCs w:val="22"/>
        </w:rPr>
      </w:pPr>
      <w:del w:id="1179" w:author="Author">
        <w:r w:rsidRPr="007B066D" w:rsidDel="007B066D">
          <w:rPr>
            <w:noProof/>
            <w:rPrChange w:id="1180" w:author="Author">
              <w:rPr>
                <w:rStyle w:val="Hyperlink"/>
                <w:noProof/>
              </w:rPr>
            </w:rPrChange>
          </w:rPr>
          <w:delText>Figure 44: Report Viewer</w:delText>
        </w:r>
        <w:r w:rsidDel="007B066D">
          <w:rPr>
            <w:noProof/>
            <w:webHidden/>
          </w:rPr>
          <w:tab/>
          <w:delText>192</w:delText>
        </w:r>
      </w:del>
    </w:p>
    <w:p w14:paraId="097922D3" w14:textId="6209FAF0" w:rsidR="004F3A80" w:rsidRPr="00C07AAD" w:rsidRDefault="00100120" w:rsidP="008D4B25">
      <w:pPr>
        <w:pStyle w:val="Title2"/>
        <w:rPr>
          <w:sz w:val="32"/>
        </w:rPr>
      </w:pPr>
      <w:r w:rsidRPr="001E048C">
        <w:rPr>
          <w:sz w:val="24"/>
          <w:szCs w:val="24"/>
        </w:rPr>
        <w:fldChar w:fldCharType="end"/>
      </w:r>
      <w:r w:rsidR="00CF503F" w:rsidRPr="00C07AAD">
        <w:rPr>
          <w:sz w:val="32"/>
        </w:rPr>
        <w:t>List of Tables</w:t>
      </w:r>
    </w:p>
    <w:p w14:paraId="3CBB8CFF" w14:textId="77777777" w:rsidR="007B066D" w:rsidRDefault="00100120">
      <w:pPr>
        <w:pStyle w:val="TableofFigures"/>
        <w:tabs>
          <w:tab w:val="right" w:leader="dot" w:pos="9350"/>
        </w:tabs>
        <w:rPr>
          <w:ins w:id="1181" w:author="Author"/>
          <w:rFonts w:asciiTheme="minorHAnsi" w:eastAsiaTheme="minorEastAsia" w:hAnsiTheme="minorHAnsi" w:cstheme="minorBidi"/>
          <w:noProof/>
          <w:sz w:val="22"/>
          <w:szCs w:val="22"/>
        </w:rPr>
      </w:pPr>
      <w:r w:rsidRPr="00C07AAD">
        <w:rPr>
          <w:rFonts w:ascii="Arial" w:hAnsi="Arial" w:cs="Arial"/>
        </w:rPr>
        <w:lastRenderedPageBreak/>
        <w:fldChar w:fldCharType="begin"/>
      </w:r>
      <w:r w:rsidR="008D4B25" w:rsidRPr="00C07AAD">
        <w:rPr>
          <w:rFonts w:ascii="Arial" w:hAnsi="Arial" w:cs="Arial"/>
        </w:rPr>
        <w:instrText xml:space="preserve"> TOC \h \z \c "Table" </w:instrText>
      </w:r>
      <w:r w:rsidRPr="00C07AAD">
        <w:rPr>
          <w:rFonts w:ascii="Arial" w:hAnsi="Arial" w:cs="Arial"/>
        </w:rPr>
        <w:fldChar w:fldCharType="separate"/>
      </w:r>
      <w:ins w:id="1182" w:author="Author">
        <w:r w:rsidR="007B066D" w:rsidRPr="00CE5A16">
          <w:rPr>
            <w:rStyle w:val="Hyperlink"/>
            <w:noProof/>
          </w:rPr>
          <w:fldChar w:fldCharType="begin"/>
        </w:r>
        <w:r w:rsidR="007B066D" w:rsidRPr="00CE5A16">
          <w:rPr>
            <w:rStyle w:val="Hyperlink"/>
            <w:noProof/>
          </w:rPr>
          <w:instrText xml:space="preserve"> </w:instrText>
        </w:r>
        <w:r w:rsidR="007B066D">
          <w:rPr>
            <w:noProof/>
          </w:rPr>
          <w:instrText>HYPERLINK \l "_Toc513557880"</w:instrText>
        </w:r>
        <w:r w:rsidR="007B066D" w:rsidRPr="00CE5A16">
          <w:rPr>
            <w:rStyle w:val="Hyperlink"/>
            <w:noProof/>
          </w:rPr>
          <w:instrText xml:space="preserve"> </w:instrText>
        </w:r>
        <w:r w:rsidR="007B066D" w:rsidRPr="00CE5A16">
          <w:rPr>
            <w:rStyle w:val="Hyperlink"/>
            <w:noProof/>
          </w:rPr>
        </w:r>
        <w:r w:rsidR="007B066D" w:rsidRPr="00CE5A16">
          <w:rPr>
            <w:rStyle w:val="Hyperlink"/>
            <w:noProof/>
          </w:rPr>
          <w:fldChar w:fldCharType="separate"/>
        </w:r>
        <w:r w:rsidR="007B066D" w:rsidRPr="00CE5A16">
          <w:rPr>
            <w:rStyle w:val="Hyperlink"/>
            <w:noProof/>
          </w:rPr>
          <w:t>Table 1: Rational Streams</w:t>
        </w:r>
        <w:r w:rsidR="007B066D">
          <w:rPr>
            <w:noProof/>
            <w:webHidden/>
          </w:rPr>
          <w:tab/>
        </w:r>
        <w:r w:rsidR="007B066D">
          <w:rPr>
            <w:noProof/>
            <w:webHidden/>
          </w:rPr>
          <w:fldChar w:fldCharType="begin"/>
        </w:r>
        <w:r w:rsidR="007B066D">
          <w:rPr>
            <w:noProof/>
            <w:webHidden/>
          </w:rPr>
          <w:instrText xml:space="preserve"> PAGEREF _Toc513557880 \h </w:instrText>
        </w:r>
        <w:r w:rsidR="007B066D">
          <w:rPr>
            <w:noProof/>
            <w:webHidden/>
          </w:rPr>
        </w:r>
      </w:ins>
      <w:r w:rsidR="007B066D">
        <w:rPr>
          <w:noProof/>
          <w:webHidden/>
        </w:rPr>
        <w:fldChar w:fldCharType="separate"/>
      </w:r>
      <w:ins w:id="1183" w:author="Author">
        <w:r w:rsidR="007B066D">
          <w:rPr>
            <w:noProof/>
            <w:webHidden/>
          </w:rPr>
          <w:t>35</w:t>
        </w:r>
        <w:r w:rsidR="007B066D">
          <w:rPr>
            <w:noProof/>
            <w:webHidden/>
          </w:rPr>
          <w:fldChar w:fldCharType="end"/>
        </w:r>
        <w:r w:rsidR="007B066D" w:rsidRPr="00CE5A16">
          <w:rPr>
            <w:rStyle w:val="Hyperlink"/>
            <w:noProof/>
          </w:rPr>
          <w:fldChar w:fldCharType="end"/>
        </w:r>
      </w:ins>
    </w:p>
    <w:p w14:paraId="021CF8B1" w14:textId="77777777" w:rsidR="007B066D" w:rsidRDefault="007B066D">
      <w:pPr>
        <w:pStyle w:val="TableofFigures"/>
        <w:tabs>
          <w:tab w:val="right" w:leader="dot" w:pos="9350"/>
        </w:tabs>
        <w:rPr>
          <w:ins w:id="1184" w:author="Author"/>
          <w:rFonts w:asciiTheme="minorHAnsi" w:eastAsiaTheme="minorEastAsia" w:hAnsiTheme="minorHAnsi" w:cstheme="minorBidi"/>
          <w:noProof/>
          <w:sz w:val="22"/>
          <w:szCs w:val="22"/>
        </w:rPr>
      </w:pPr>
      <w:ins w:id="1185" w:author="Author">
        <w:r w:rsidRPr="00CE5A16">
          <w:rPr>
            <w:rStyle w:val="Hyperlink"/>
            <w:noProof/>
          </w:rPr>
          <w:fldChar w:fldCharType="begin"/>
        </w:r>
        <w:r w:rsidRPr="00CE5A16">
          <w:rPr>
            <w:rStyle w:val="Hyperlink"/>
            <w:noProof/>
          </w:rPr>
          <w:instrText xml:space="preserve"> </w:instrText>
        </w:r>
        <w:r>
          <w:rPr>
            <w:noProof/>
          </w:rPr>
          <w:instrText>HYPERLINK \l "_Toc513557881"</w:instrText>
        </w:r>
        <w:r w:rsidRPr="00CE5A16">
          <w:rPr>
            <w:rStyle w:val="Hyperlink"/>
            <w:noProof/>
          </w:rPr>
          <w:instrText xml:space="preserve"> </w:instrText>
        </w:r>
        <w:r w:rsidRPr="00CE5A16">
          <w:rPr>
            <w:rStyle w:val="Hyperlink"/>
            <w:noProof/>
          </w:rPr>
        </w:r>
        <w:r w:rsidRPr="00CE5A16">
          <w:rPr>
            <w:rStyle w:val="Hyperlink"/>
            <w:noProof/>
          </w:rPr>
          <w:fldChar w:fldCharType="separate"/>
        </w:r>
        <w:r w:rsidRPr="00CE5A16">
          <w:rPr>
            <w:rStyle w:val="Hyperlink"/>
            <w:noProof/>
          </w:rPr>
          <w:t>Table 2: Clinical Scheduler Distributable Files</w:t>
        </w:r>
        <w:r>
          <w:rPr>
            <w:noProof/>
            <w:webHidden/>
          </w:rPr>
          <w:tab/>
        </w:r>
        <w:r>
          <w:rPr>
            <w:noProof/>
            <w:webHidden/>
          </w:rPr>
          <w:fldChar w:fldCharType="begin"/>
        </w:r>
        <w:r>
          <w:rPr>
            <w:noProof/>
            <w:webHidden/>
          </w:rPr>
          <w:instrText xml:space="preserve"> PAGEREF _Toc513557881 \h </w:instrText>
        </w:r>
        <w:r>
          <w:rPr>
            <w:noProof/>
            <w:webHidden/>
          </w:rPr>
        </w:r>
      </w:ins>
      <w:r>
        <w:rPr>
          <w:noProof/>
          <w:webHidden/>
        </w:rPr>
        <w:fldChar w:fldCharType="separate"/>
      </w:r>
      <w:ins w:id="1186" w:author="Author">
        <w:r>
          <w:rPr>
            <w:noProof/>
            <w:webHidden/>
          </w:rPr>
          <w:t>39</w:t>
        </w:r>
        <w:r>
          <w:rPr>
            <w:noProof/>
            <w:webHidden/>
          </w:rPr>
          <w:fldChar w:fldCharType="end"/>
        </w:r>
        <w:r w:rsidRPr="00CE5A16">
          <w:rPr>
            <w:rStyle w:val="Hyperlink"/>
            <w:noProof/>
          </w:rPr>
          <w:fldChar w:fldCharType="end"/>
        </w:r>
      </w:ins>
    </w:p>
    <w:p w14:paraId="2C7D60EA" w14:textId="77777777" w:rsidR="007B066D" w:rsidRDefault="007B066D">
      <w:pPr>
        <w:pStyle w:val="TableofFigures"/>
        <w:tabs>
          <w:tab w:val="right" w:leader="dot" w:pos="9350"/>
        </w:tabs>
        <w:rPr>
          <w:ins w:id="1187" w:author="Author"/>
          <w:rFonts w:asciiTheme="minorHAnsi" w:eastAsiaTheme="minorEastAsia" w:hAnsiTheme="minorHAnsi" w:cstheme="minorBidi"/>
          <w:noProof/>
          <w:sz w:val="22"/>
          <w:szCs w:val="22"/>
        </w:rPr>
      </w:pPr>
      <w:ins w:id="1188" w:author="Author">
        <w:r w:rsidRPr="00CE5A16">
          <w:rPr>
            <w:rStyle w:val="Hyperlink"/>
            <w:noProof/>
          </w:rPr>
          <w:fldChar w:fldCharType="begin"/>
        </w:r>
        <w:r w:rsidRPr="00CE5A16">
          <w:rPr>
            <w:rStyle w:val="Hyperlink"/>
            <w:noProof/>
          </w:rPr>
          <w:instrText xml:space="preserve"> </w:instrText>
        </w:r>
        <w:r>
          <w:rPr>
            <w:noProof/>
          </w:rPr>
          <w:instrText>HYPERLINK \l "_Toc513557882"</w:instrText>
        </w:r>
        <w:r w:rsidRPr="00CE5A16">
          <w:rPr>
            <w:rStyle w:val="Hyperlink"/>
            <w:noProof/>
          </w:rPr>
          <w:instrText xml:space="preserve"> </w:instrText>
        </w:r>
        <w:r w:rsidRPr="00CE5A16">
          <w:rPr>
            <w:rStyle w:val="Hyperlink"/>
            <w:noProof/>
          </w:rPr>
        </w:r>
        <w:r w:rsidRPr="00CE5A16">
          <w:rPr>
            <w:rStyle w:val="Hyperlink"/>
            <w:noProof/>
          </w:rPr>
          <w:fldChar w:fldCharType="separate"/>
        </w:r>
        <w:r w:rsidRPr="00CE5A16">
          <w:rPr>
            <w:rStyle w:val="Hyperlink"/>
            <w:noProof/>
          </w:rPr>
          <w:t>Table 3: Routines and Description</w:t>
        </w:r>
        <w:r>
          <w:rPr>
            <w:noProof/>
            <w:webHidden/>
          </w:rPr>
          <w:tab/>
        </w:r>
        <w:r>
          <w:rPr>
            <w:noProof/>
            <w:webHidden/>
          </w:rPr>
          <w:fldChar w:fldCharType="begin"/>
        </w:r>
        <w:r>
          <w:rPr>
            <w:noProof/>
            <w:webHidden/>
          </w:rPr>
          <w:instrText xml:space="preserve"> PAGEREF _Toc513557882 \h </w:instrText>
        </w:r>
        <w:r>
          <w:rPr>
            <w:noProof/>
            <w:webHidden/>
          </w:rPr>
        </w:r>
      </w:ins>
      <w:r>
        <w:rPr>
          <w:noProof/>
          <w:webHidden/>
        </w:rPr>
        <w:fldChar w:fldCharType="separate"/>
      </w:r>
      <w:ins w:id="1189" w:author="Author">
        <w:r>
          <w:rPr>
            <w:noProof/>
            <w:webHidden/>
          </w:rPr>
          <w:t>46</w:t>
        </w:r>
        <w:r>
          <w:rPr>
            <w:noProof/>
            <w:webHidden/>
          </w:rPr>
          <w:fldChar w:fldCharType="end"/>
        </w:r>
        <w:r w:rsidRPr="00CE5A16">
          <w:rPr>
            <w:rStyle w:val="Hyperlink"/>
            <w:noProof/>
          </w:rPr>
          <w:fldChar w:fldCharType="end"/>
        </w:r>
      </w:ins>
    </w:p>
    <w:p w14:paraId="60FBB6D7" w14:textId="77777777" w:rsidR="007B066D" w:rsidRDefault="007B066D">
      <w:pPr>
        <w:pStyle w:val="TableofFigures"/>
        <w:tabs>
          <w:tab w:val="right" w:leader="dot" w:pos="9350"/>
        </w:tabs>
        <w:rPr>
          <w:ins w:id="1190" w:author="Author"/>
          <w:rFonts w:asciiTheme="minorHAnsi" w:eastAsiaTheme="minorEastAsia" w:hAnsiTheme="minorHAnsi" w:cstheme="minorBidi"/>
          <w:noProof/>
          <w:sz w:val="22"/>
          <w:szCs w:val="22"/>
        </w:rPr>
      </w:pPr>
      <w:ins w:id="1191" w:author="Author">
        <w:r w:rsidRPr="00CE5A16">
          <w:rPr>
            <w:rStyle w:val="Hyperlink"/>
            <w:noProof/>
          </w:rPr>
          <w:fldChar w:fldCharType="begin"/>
        </w:r>
        <w:r w:rsidRPr="00CE5A16">
          <w:rPr>
            <w:rStyle w:val="Hyperlink"/>
            <w:noProof/>
          </w:rPr>
          <w:instrText xml:space="preserve"> </w:instrText>
        </w:r>
        <w:r>
          <w:rPr>
            <w:noProof/>
          </w:rPr>
          <w:instrText>HYPERLINK \l "_Toc513557883"</w:instrText>
        </w:r>
        <w:r w:rsidRPr="00CE5A16">
          <w:rPr>
            <w:rStyle w:val="Hyperlink"/>
            <w:noProof/>
          </w:rPr>
          <w:instrText xml:space="preserve"> </w:instrText>
        </w:r>
        <w:r w:rsidRPr="00CE5A16">
          <w:rPr>
            <w:rStyle w:val="Hyperlink"/>
            <w:noProof/>
          </w:rPr>
        </w:r>
        <w:r w:rsidRPr="00CE5A16">
          <w:rPr>
            <w:rStyle w:val="Hyperlink"/>
            <w:noProof/>
          </w:rPr>
          <w:fldChar w:fldCharType="separate"/>
        </w:r>
        <w:r w:rsidRPr="00CE5A16">
          <w:rPr>
            <w:rStyle w:val="Hyperlink"/>
            <w:noProof/>
          </w:rPr>
          <w:t>Table 4: File Numbers and Names</w:t>
        </w:r>
        <w:r>
          <w:rPr>
            <w:noProof/>
            <w:webHidden/>
          </w:rPr>
          <w:tab/>
        </w:r>
        <w:r>
          <w:rPr>
            <w:noProof/>
            <w:webHidden/>
          </w:rPr>
          <w:fldChar w:fldCharType="begin"/>
        </w:r>
        <w:r>
          <w:rPr>
            <w:noProof/>
            <w:webHidden/>
          </w:rPr>
          <w:instrText xml:space="preserve"> PAGEREF _Toc513557883 \h </w:instrText>
        </w:r>
        <w:r>
          <w:rPr>
            <w:noProof/>
            <w:webHidden/>
          </w:rPr>
        </w:r>
      </w:ins>
      <w:r>
        <w:rPr>
          <w:noProof/>
          <w:webHidden/>
        </w:rPr>
        <w:fldChar w:fldCharType="separate"/>
      </w:r>
      <w:ins w:id="1192" w:author="Author">
        <w:r>
          <w:rPr>
            <w:noProof/>
            <w:webHidden/>
          </w:rPr>
          <w:t>53</w:t>
        </w:r>
        <w:r>
          <w:rPr>
            <w:noProof/>
            <w:webHidden/>
          </w:rPr>
          <w:fldChar w:fldCharType="end"/>
        </w:r>
        <w:r w:rsidRPr="00CE5A16">
          <w:rPr>
            <w:rStyle w:val="Hyperlink"/>
            <w:noProof/>
          </w:rPr>
          <w:fldChar w:fldCharType="end"/>
        </w:r>
      </w:ins>
    </w:p>
    <w:p w14:paraId="33A2520A" w14:textId="77777777" w:rsidR="007B066D" w:rsidRDefault="007B066D">
      <w:pPr>
        <w:pStyle w:val="TableofFigures"/>
        <w:tabs>
          <w:tab w:val="right" w:leader="dot" w:pos="9350"/>
        </w:tabs>
        <w:rPr>
          <w:ins w:id="1193" w:author="Author"/>
          <w:rFonts w:asciiTheme="minorHAnsi" w:eastAsiaTheme="minorEastAsia" w:hAnsiTheme="minorHAnsi" w:cstheme="minorBidi"/>
          <w:noProof/>
          <w:sz w:val="22"/>
          <w:szCs w:val="22"/>
        </w:rPr>
      </w:pPr>
      <w:ins w:id="1194" w:author="Author">
        <w:r w:rsidRPr="00CE5A16">
          <w:rPr>
            <w:rStyle w:val="Hyperlink"/>
            <w:noProof/>
          </w:rPr>
          <w:fldChar w:fldCharType="begin"/>
        </w:r>
        <w:r w:rsidRPr="00CE5A16">
          <w:rPr>
            <w:rStyle w:val="Hyperlink"/>
            <w:noProof/>
          </w:rPr>
          <w:instrText xml:space="preserve"> </w:instrText>
        </w:r>
        <w:r>
          <w:rPr>
            <w:noProof/>
          </w:rPr>
          <w:instrText>HYPERLINK \l "_Toc513557884"</w:instrText>
        </w:r>
        <w:r w:rsidRPr="00CE5A16">
          <w:rPr>
            <w:rStyle w:val="Hyperlink"/>
            <w:noProof/>
          </w:rPr>
          <w:instrText xml:space="preserve"> </w:instrText>
        </w:r>
        <w:r w:rsidRPr="00CE5A16">
          <w:rPr>
            <w:rStyle w:val="Hyperlink"/>
            <w:noProof/>
          </w:rPr>
        </w:r>
        <w:r w:rsidRPr="00CE5A16">
          <w:rPr>
            <w:rStyle w:val="Hyperlink"/>
            <w:noProof/>
          </w:rPr>
          <w:fldChar w:fldCharType="separate"/>
        </w:r>
        <w:r w:rsidRPr="00CE5A16">
          <w:rPr>
            <w:rStyle w:val="Hyperlink"/>
            <w:noProof/>
          </w:rPr>
          <w:t>Table 5: File Access</w:t>
        </w:r>
        <w:r>
          <w:rPr>
            <w:noProof/>
            <w:webHidden/>
          </w:rPr>
          <w:tab/>
        </w:r>
        <w:r>
          <w:rPr>
            <w:noProof/>
            <w:webHidden/>
          </w:rPr>
          <w:fldChar w:fldCharType="begin"/>
        </w:r>
        <w:r>
          <w:rPr>
            <w:noProof/>
            <w:webHidden/>
          </w:rPr>
          <w:instrText xml:space="preserve"> PAGEREF _Toc513557884 \h </w:instrText>
        </w:r>
        <w:r>
          <w:rPr>
            <w:noProof/>
            <w:webHidden/>
          </w:rPr>
        </w:r>
      </w:ins>
      <w:r>
        <w:rPr>
          <w:noProof/>
          <w:webHidden/>
        </w:rPr>
        <w:fldChar w:fldCharType="separate"/>
      </w:r>
      <w:ins w:id="1195" w:author="Author">
        <w:r>
          <w:rPr>
            <w:noProof/>
            <w:webHidden/>
          </w:rPr>
          <w:t>53</w:t>
        </w:r>
        <w:r>
          <w:rPr>
            <w:noProof/>
            <w:webHidden/>
          </w:rPr>
          <w:fldChar w:fldCharType="end"/>
        </w:r>
        <w:r w:rsidRPr="00CE5A16">
          <w:rPr>
            <w:rStyle w:val="Hyperlink"/>
            <w:noProof/>
          </w:rPr>
          <w:fldChar w:fldCharType="end"/>
        </w:r>
      </w:ins>
    </w:p>
    <w:p w14:paraId="75320DBD" w14:textId="77777777" w:rsidR="007B066D" w:rsidRDefault="007B066D">
      <w:pPr>
        <w:pStyle w:val="TableofFigures"/>
        <w:tabs>
          <w:tab w:val="right" w:leader="dot" w:pos="9350"/>
        </w:tabs>
        <w:rPr>
          <w:ins w:id="1196" w:author="Author"/>
          <w:rFonts w:asciiTheme="minorHAnsi" w:eastAsiaTheme="minorEastAsia" w:hAnsiTheme="minorHAnsi" w:cstheme="minorBidi"/>
          <w:noProof/>
          <w:sz w:val="22"/>
          <w:szCs w:val="22"/>
        </w:rPr>
      </w:pPr>
      <w:ins w:id="1197" w:author="Author">
        <w:r w:rsidRPr="00CE5A16">
          <w:rPr>
            <w:rStyle w:val="Hyperlink"/>
            <w:noProof/>
          </w:rPr>
          <w:fldChar w:fldCharType="begin"/>
        </w:r>
        <w:r w:rsidRPr="00CE5A16">
          <w:rPr>
            <w:rStyle w:val="Hyperlink"/>
            <w:noProof/>
          </w:rPr>
          <w:instrText xml:space="preserve"> </w:instrText>
        </w:r>
        <w:r>
          <w:rPr>
            <w:noProof/>
          </w:rPr>
          <w:instrText>HYPERLINK \l "_Toc513557885"</w:instrText>
        </w:r>
        <w:r w:rsidRPr="00CE5A16">
          <w:rPr>
            <w:rStyle w:val="Hyperlink"/>
            <w:noProof/>
          </w:rPr>
          <w:instrText xml:space="preserve"> </w:instrText>
        </w:r>
        <w:r w:rsidRPr="00CE5A16">
          <w:rPr>
            <w:rStyle w:val="Hyperlink"/>
            <w:noProof/>
          </w:rPr>
        </w:r>
        <w:r w:rsidRPr="00CE5A16">
          <w:rPr>
            <w:rStyle w:val="Hyperlink"/>
            <w:noProof/>
          </w:rPr>
          <w:fldChar w:fldCharType="separate"/>
        </w:r>
        <w:r w:rsidRPr="00CE5A16">
          <w:rPr>
            <w:rStyle w:val="Hyperlink"/>
            <w:noProof/>
          </w:rPr>
          <w:t>Table 6: Exported Option and Description</w:t>
        </w:r>
        <w:r>
          <w:rPr>
            <w:noProof/>
            <w:webHidden/>
          </w:rPr>
          <w:tab/>
        </w:r>
        <w:r>
          <w:rPr>
            <w:noProof/>
            <w:webHidden/>
          </w:rPr>
          <w:fldChar w:fldCharType="begin"/>
        </w:r>
        <w:r>
          <w:rPr>
            <w:noProof/>
            <w:webHidden/>
          </w:rPr>
          <w:instrText xml:space="preserve"> PAGEREF _Toc513557885 \h </w:instrText>
        </w:r>
        <w:r>
          <w:rPr>
            <w:noProof/>
            <w:webHidden/>
          </w:rPr>
        </w:r>
      </w:ins>
      <w:r>
        <w:rPr>
          <w:noProof/>
          <w:webHidden/>
        </w:rPr>
        <w:fldChar w:fldCharType="separate"/>
      </w:r>
      <w:ins w:id="1198" w:author="Author">
        <w:r>
          <w:rPr>
            <w:noProof/>
            <w:webHidden/>
          </w:rPr>
          <w:t>178</w:t>
        </w:r>
        <w:r>
          <w:rPr>
            <w:noProof/>
            <w:webHidden/>
          </w:rPr>
          <w:fldChar w:fldCharType="end"/>
        </w:r>
        <w:r w:rsidRPr="00CE5A16">
          <w:rPr>
            <w:rStyle w:val="Hyperlink"/>
            <w:noProof/>
          </w:rPr>
          <w:fldChar w:fldCharType="end"/>
        </w:r>
      </w:ins>
    </w:p>
    <w:p w14:paraId="1C461023" w14:textId="77777777" w:rsidR="007B066D" w:rsidRDefault="007B066D">
      <w:pPr>
        <w:pStyle w:val="TableofFigures"/>
        <w:tabs>
          <w:tab w:val="right" w:leader="dot" w:pos="9350"/>
        </w:tabs>
        <w:rPr>
          <w:ins w:id="1199" w:author="Author"/>
          <w:rFonts w:asciiTheme="minorHAnsi" w:eastAsiaTheme="minorEastAsia" w:hAnsiTheme="minorHAnsi" w:cstheme="minorBidi"/>
          <w:noProof/>
          <w:sz w:val="22"/>
          <w:szCs w:val="22"/>
        </w:rPr>
      </w:pPr>
      <w:ins w:id="1200" w:author="Author">
        <w:r w:rsidRPr="00CE5A16">
          <w:rPr>
            <w:rStyle w:val="Hyperlink"/>
            <w:noProof/>
          </w:rPr>
          <w:fldChar w:fldCharType="begin"/>
        </w:r>
        <w:r w:rsidRPr="00CE5A16">
          <w:rPr>
            <w:rStyle w:val="Hyperlink"/>
            <w:noProof/>
          </w:rPr>
          <w:instrText xml:space="preserve"> </w:instrText>
        </w:r>
        <w:r>
          <w:rPr>
            <w:noProof/>
          </w:rPr>
          <w:instrText>HYPERLINK \l "_Toc513557886"</w:instrText>
        </w:r>
        <w:r w:rsidRPr="00CE5A16">
          <w:rPr>
            <w:rStyle w:val="Hyperlink"/>
            <w:noProof/>
          </w:rPr>
          <w:instrText xml:space="preserve"> </w:instrText>
        </w:r>
        <w:r w:rsidRPr="00CE5A16">
          <w:rPr>
            <w:rStyle w:val="Hyperlink"/>
            <w:noProof/>
          </w:rPr>
        </w:r>
        <w:r w:rsidRPr="00CE5A16">
          <w:rPr>
            <w:rStyle w:val="Hyperlink"/>
            <w:noProof/>
          </w:rPr>
          <w:fldChar w:fldCharType="separate"/>
        </w:r>
        <w:r w:rsidRPr="00CE5A16">
          <w:rPr>
            <w:rStyle w:val="Hyperlink"/>
            <w:noProof/>
          </w:rPr>
          <w:t>Table 7: Parameter Definitions</w:t>
        </w:r>
        <w:r>
          <w:rPr>
            <w:noProof/>
            <w:webHidden/>
          </w:rPr>
          <w:tab/>
        </w:r>
        <w:r>
          <w:rPr>
            <w:noProof/>
            <w:webHidden/>
          </w:rPr>
          <w:fldChar w:fldCharType="begin"/>
        </w:r>
        <w:r>
          <w:rPr>
            <w:noProof/>
            <w:webHidden/>
          </w:rPr>
          <w:instrText xml:space="preserve"> PAGEREF _Toc513557886 \h </w:instrText>
        </w:r>
        <w:r>
          <w:rPr>
            <w:noProof/>
            <w:webHidden/>
          </w:rPr>
        </w:r>
      </w:ins>
      <w:r>
        <w:rPr>
          <w:noProof/>
          <w:webHidden/>
        </w:rPr>
        <w:fldChar w:fldCharType="separate"/>
      </w:r>
      <w:ins w:id="1201" w:author="Author">
        <w:r>
          <w:rPr>
            <w:noProof/>
            <w:webHidden/>
          </w:rPr>
          <w:t>178</w:t>
        </w:r>
        <w:r>
          <w:rPr>
            <w:noProof/>
            <w:webHidden/>
          </w:rPr>
          <w:fldChar w:fldCharType="end"/>
        </w:r>
        <w:r w:rsidRPr="00CE5A16">
          <w:rPr>
            <w:rStyle w:val="Hyperlink"/>
            <w:noProof/>
          </w:rPr>
          <w:fldChar w:fldCharType="end"/>
        </w:r>
      </w:ins>
    </w:p>
    <w:p w14:paraId="46E5C796" w14:textId="77777777" w:rsidR="007B066D" w:rsidRDefault="007B066D">
      <w:pPr>
        <w:pStyle w:val="TableofFigures"/>
        <w:tabs>
          <w:tab w:val="right" w:leader="dot" w:pos="9350"/>
        </w:tabs>
        <w:rPr>
          <w:ins w:id="1202" w:author="Author"/>
          <w:rFonts w:asciiTheme="minorHAnsi" w:eastAsiaTheme="minorEastAsia" w:hAnsiTheme="minorHAnsi" w:cstheme="minorBidi"/>
          <w:noProof/>
          <w:sz w:val="22"/>
          <w:szCs w:val="22"/>
        </w:rPr>
      </w:pPr>
      <w:ins w:id="1203" w:author="Author">
        <w:r w:rsidRPr="00CE5A16">
          <w:rPr>
            <w:rStyle w:val="Hyperlink"/>
            <w:noProof/>
          </w:rPr>
          <w:fldChar w:fldCharType="begin"/>
        </w:r>
        <w:r w:rsidRPr="00CE5A16">
          <w:rPr>
            <w:rStyle w:val="Hyperlink"/>
            <w:noProof/>
          </w:rPr>
          <w:instrText xml:space="preserve"> </w:instrText>
        </w:r>
        <w:r>
          <w:rPr>
            <w:noProof/>
          </w:rPr>
          <w:instrText>HYPERLINK \l "_Toc513557887"</w:instrText>
        </w:r>
        <w:r w:rsidRPr="00CE5A16">
          <w:rPr>
            <w:rStyle w:val="Hyperlink"/>
            <w:noProof/>
          </w:rPr>
          <w:instrText xml:space="preserve"> </w:instrText>
        </w:r>
        <w:r w:rsidRPr="00CE5A16">
          <w:rPr>
            <w:rStyle w:val="Hyperlink"/>
            <w:noProof/>
          </w:rPr>
        </w:r>
        <w:r w:rsidRPr="00CE5A16">
          <w:rPr>
            <w:rStyle w:val="Hyperlink"/>
            <w:noProof/>
          </w:rPr>
          <w:fldChar w:fldCharType="separate"/>
        </w:r>
        <w:r w:rsidRPr="00CE5A16">
          <w:rPr>
            <w:rStyle w:val="Hyperlink"/>
            <w:noProof/>
          </w:rPr>
          <w:t>Table 8: Exported Security Keys</w:t>
        </w:r>
        <w:r>
          <w:rPr>
            <w:noProof/>
            <w:webHidden/>
          </w:rPr>
          <w:tab/>
        </w:r>
        <w:r>
          <w:rPr>
            <w:noProof/>
            <w:webHidden/>
          </w:rPr>
          <w:fldChar w:fldCharType="begin"/>
        </w:r>
        <w:r>
          <w:rPr>
            <w:noProof/>
            <w:webHidden/>
          </w:rPr>
          <w:instrText xml:space="preserve"> PAGEREF _Toc513557887 \h </w:instrText>
        </w:r>
        <w:r>
          <w:rPr>
            <w:noProof/>
            <w:webHidden/>
          </w:rPr>
        </w:r>
      </w:ins>
      <w:r>
        <w:rPr>
          <w:noProof/>
          <w:webHidden/>
        </w:rPr>
        <w:fldChar w:fldCharType="separate"/>
      </w:r>
      <w:ins w:id="1204" w:author="Author">
        <w:r>
          <w:rPr>
            <w:noProof/>
            <w:webHidden/>
          </w:rPr>
          <w:t>179</w:t>
        </w:r>
        <w:r>
          <w:rPr>
            <w:noProof/>
            <w:webHidden/>
          </w:rPr>
          <w:fldChar w:fldCharType="end"/>
        </w:r>
        <w:r w:rsidRPr="00CE5A16">
          <w:rPr>
            <w:rStyle w:val="Hyperlink"/>
            <w:noProof/>
          </w:rPr>
          <w:fldChar w:fldCharType="end"/>
        </w:r>
      </w:ins>
    </w:p>
    <w:p w14:paraId="78269A28" w14:textId="77777777" w:rsidR="007B066D" w:rsidRDefault="007B066D">
      <w:pPr>
        <w:pStyle w:val="TableofFigures"/>
        <w:tabs>
          <w:tab w:val="right" w:leader="dot" w:pos="9350"/>
        </w:tabs>
        <w:rPr>
          <w:ins w:id="1205" w:author="Author"/>
          <w:rFonts w:asciiTheme="minorHAnsi" w:eastAsiaTheme="minorEastAsia" w:hAnsiTheme="minorHAnsi" w:cstheme="minorBidi"/>
          <w:noProof/>
          <w:sz w:val="22"/>
          <w:szCs w:val="22"/>
        </w:rPr>
      </w:pPr>
      <w:ins w:id="1206" w:author="Author">
        <w:r w:rsidRPr="00CE5A16">
          <w:rPr>
            <w:rStyle w:val="Hyperlink"/>
            <w:noProof/>
          </w:rPr>
          <w:fldChar w:fldCharType="begin"/>
        </w:r>
        <w:r w:rsidRPr="00CE5A16">
          <w:rPr>
            <w:rStyle w:val="Hyperlink"/>
            <w:noProof/>
          </w:rPr>
          <w:instrText xml:space="preserve"> </w:instrText>
        </w:r>
        <w:r>
          <w:rPr>
            <w:noProof/>
          </w:rPr>
          <w:instrText>HYPERLINK \l "_Toc513557888"</w:instrText>
        </w:r>
        <w:r w:rsidRPr="00CE5A16">
          <w:rPr>
            <w:rStyle w:val="Hyperlink"/>
            <w:noProof/>
          </w:rPr>
          <w:instrText xml:space="preserve"> </w:instrText>
        </w:r>
        <w:r w:rsidRPr="00CE5A16">
          <w:rPr>
            <w:rStyle w:val="Hyperlink"/>
            <w:noProof/>
          </w:rPr>
        </w:r>
        <w:r w:rsidRPr="00CE5A16">
          <w:rPr>
            <w:rStyle w:val="Hyperlink"/>
            <w:noProof/>
          </w:rPr>
          <w:fldChar w:fldCharType="separate"/>
        </w:r>
        <w:r w:rsidRPr="00CE5A16">
          <w:rPr>
            <w:rStyle w:val="Hyperlink"/>
            <w:noProof/>
          </w:rPr>
          <w:t>Table 9: Terms and Definitions</w:t>
        </w:r>
        <w:r>
          <w:rPr>
            <w:noProof/>
            <w:webHidden/>
          </w:rPr>
          <w:tab/>
        </w:r>
        <w:r>
          <w:rPr>
            <w:noProof/>
            <w:webHidden/>
          </w:rPr>
          <w:fldChar w:fldCharType="begin"/>
        </w:r>
        <w:r>
          <w:rPr>
            <w:noProof/>
            <w:webHidden/>
          </w:rPr>
          <w:instrText xml:space="preserve"> PAGEREF _Toc513557888 \h </w:instrText>
        </w:r>
        <w:r>
          <w:rPr>
            <w:noProof/>
            <w:webHidden/>
          </w:rPr>
        </w:r>
      </w:ins>
      <w:r>
        <w:rPr>
          <w:noProof/>
          <w:webHidden/>
        </w:rPr>
        <w:fldChar w:fldCharType="separate"/>
      </w:r>
      <w:ins w:id="1207" w:author="Author">
        <w:r>
          <w:rPr>
            <w:noProof/>
            <w:webHidden/>
          </w:rPr>
          <w:t>182</w:t>
        </w:r>
        <w:r>
          <w:rPr>
            <w:noProof/>
            <w:webHidden/>
          </w:rPr>
          <w:fldChar w:fldCharType="end"/>
        </w:r>
        <w:r w:rsidRPr="00CE5A16">
          <w:rPr>
            <w:rStyle w:val="Hyperlink"/>
            <w:noProof/>
          </w:rPr>
          <w:fldChar w:fldCharType="end"/>
        </w:r>
      </w:ins>
    </w:p>
    <w:p w14:paraId="7BF4FA79" w14:textId="77777777" w:rsidR="007B066D" w:rsidRDefault="007B066D">
      <w:pPr>
        <w:pStyle w:val="TableofFigures"/>
        <w:tabs>
          <w:tab w:val="right" w:leader="dot" w:pos="9350"/>
        </w:tabs>
        <w:rPr>
          <w:ins w:id="1208" w:author="Author"/>
          <w:rFonts w:asciiTheme="minorHAnsi" w:eastAsiaTheme="minorEastAsia" w:hAnsiTheme="minorHAnsi" w:cstheme="minorBidi"/>
          <w:noProof/>
          <w:sz w:val="22"/>
          <w:szCs w:val="22"/>
        </w:rPr>
      </w:pPr>
      <w:ins w:id="1209" w:author="Author">
        <w:r w:rsidRPr="00CE5A16">
          <w:rPr>
            <w:rStyle w:val="Hyperlink"/>
            <w:noProof/>
          </w:rPr>
          <w:fldChar w:fldCharType="begin"/>
        </w:r>
        <w:r w:rsidRPr="00CE5A16">
          <w:rPr>
            <w:rStyle w:val="Hyperlink"/>
            <w:noProof/>
          </w:rPr>
          <w:instrText xml:space="preserve"> </w:instrText>
        </w:r>
        <w:r>
          <w:rPr>
            <w:noProof/>
          </w:rPr>
          <w:instrText>HYPERLINK \l "_Toc513557889"</w:instrText>
        </w:r>
        <w:r w:rsidRPr="00CE5A16">
          <w:rPr>
            <w:rStyle w:val="Hyperlink"/>
            <w:noProof/>
          </w:rPr>
          <w:instrText xml:space="preserve"> </w:instrText>
        </w:r>
        <w:r w:rsidRPr="00CE5A16">
          <w:rPr>
            <w:rStyle w:val="Hyperlink"/>
            <w:noProof/>
          </w:rPr>
        </w:r>
        <w:r w:rsidRPr="00CE5A16">
          <w:rPr>
            <w:rStyle w:val="Hyperlink"/>
            <w:noProof/>
          </w:rPr>
          <w:fldChar w:fldCharType="separate"/>
        </w:r>
        <w:r w:rsidRPr="00CE5A16">
          <w:rPr>
            <w:rStyle w:val="Hyperlink"/>
            <w:noProof/>
          </w:rPr>
          <w:t>Table 10: Java Class Name and Purpose</w:t>
        </w:r>
        <w:r>
          <w:rPr>
            <w:noProof/>
            <w:webHidden/>
          </w:rPr>
          <w:tab/>
        </w:r>
        <w:r>
          <w:rPr>
            <w:noProof/>
            <w:webHidden/>
          </w:rPr>
          <w:fldChar w:fldCharType="begin"/>
        </w:r>
        <w:r>
          <w:rPr>
            <w:noProof/>
            <w:webHidden/>
          </w:rPr>
          <w:instrText xml:space="preserve"> PAGEREF _Toc513557889 \h </w:instrText>
        </w:r>
        <w:r>
          <w:rPr>
            <w:noProof/>
            <w:webHidden/>
          </w:rPr>
        </w:r>
      </w:ins>
      <w:r>
        <w:rPr>
          <w:noProof/>
          <w:webHidden/>
        </w:rPr>
        <w:fldChar w:fldCharType="separate"/>
      </w:r>
      <w:ins w:id="1210" w:author="Author">
        <w:r>
          <w:rPr>
            <w:noProof/>
            <w:webHidden/>
          </w:rPr>
          <w:t>190</w:t>
        </w:r>
        <w:r>
          <w:rPr>
            <w:noProof/>
            <w:webHidden/>
          </w:rPr>
          <w:fldChar w:fldCharType="end"/>
        </w:r>
        <w:r w:rsidRPr="00CE5A16">
          <w:rPr>
            <w:rStyle w:val="Hyperlink"/>
            <w:noProof/>
          </w:rPr>
          <w:fldChar w:fldCharType="end"/>
        </w:r>
      </w:ins>
    </w:p>
    <w:p w14:paraId="05D84F9C" w14:textId="77777777" w:rsidR="00A5578C" w:rsidDel="007B066D" w:rsidRDefault="00A5578C">
      <w:pPr>
        <w:pStyle w:val="TableofFigures"/>
        <w:tabs>
          <w:tab w:val="right" w:leader="dot" w:pos="9350"/>
        </w:tabs>
        <w:rPr>
          <w:del w:id="1211" w:author="Author"/>
          <w:rFonts w:asciiTheme="minorHAnsi" w:eastAsiaTheme="minorEastAsia" w:hAnsiTheme="minorHAnsi" w:cstheme="minorBidi"/>
          <w:noProof/>
          <w:sz w:val="22"/>
          <w:szCs w:val="22"/>
        </w:rPr>
      </w:pPr>
      <w:del w:id="1212" w:author="Author">
        <w:r w:rsidRPr="007B066D" w:rsidDel="007B066D">
          <w:rPr>
            <w:noProof/>
            <w:rPrChange w:id="1213" w:author="Author">
              <w:rPr>
                <w:rStyle w:val="Hyperlink"/>
                <w:noProof/>
              </w:rPr>
            </w:rPrChange>
          </w:rPr>
          <w:delText>Table 1: Rational Streams</w:delText>
        </w:r>
        <w:r w:rsidDel="007B066D">
          <w:rPr>
            <w:noProof/>
            <w:webHidden/>
          </w:rPr>
          <w:tab/>
          <w:delText>35</w:delText>
        </w:r>
      </w:del>
    </w:p>
    <w:p w14:paraId="5672D6BB" w14:textId="77777777" w:rsidR="00A5578C" w:rsidDel="007B066D" w:rsidRDefault="00A5578C">
      <w:pPr>
        <w:pStyle w:val="TableofFigures"/>
        <w:tabs>
          <w:tab w:val="right" w:leader="dot" w:pos="9350"/>
        </w:tabs>
        <w:rPr>
          <w:del w:id="1214" w:author="Author"/>
          <w:rFonts w:asciiTheme="minorHAnsi" w:eastAsiaTheme="minorEastAsia" w:hAnsiTheme="minorHAnsi" w:cstheme="minorBidi"/>
          <w:noProof/>
          <w:sz w:val="22"/>
          <w:szCs w:val="22"/>
        </w:rPr>
      </w:pPr>
      <w:del w:id="1215" w:author="Author">
        <w:r w:rsidRPr="007B066D" w:rsidDel="007B066D">
          <w:rPr>
            <w:noProof/>
            <w:rPrChange w:id="1216" w:author="Author">
              <w:rPr>
                <w:rStyle w:val="Hyperlink"/>
                <w:noProof/>
              </w:rPr>
            </w:rPrChange>
          </w:rPr>
          <w:delText>Table 2: Clinical Scheduler Distributable Files</w:delText>
        </w:r>
        <w:r w:rsidDel="007B066D">
          <w:rPr>
            <w:noProof/>
            <w:webHidden/>
          </w:rPr>
          <w:tab/>
          <w:delText>39</w:delText>
        </w:r>
      </w:del>
    </w:p>
    <w:p w14:paraId="0EA4B395" w14:textId="77777777" w:rsidR="00A5578C" w:rsidDel="007B066D" w:rsidRDefault="00A5578C">
      <w:pPr>
        <w:pStyle w:val="TableofFigures"/>
        <w:tabs>
          <w:tab w:val="right" w:leader="dot" w:pos="9350"/>
        </w:tabs>
        <w:rPr>
          <w:del w:id="1217" w:author="Author"/>
          <w:rFonts w:asciiTheme="minorHAnsi" w:eastAsiaTheme="minorEastAsia" w:hAnsiTheme="minorHAnsi" w:cstheme="minorBidi"/>
          <w:noProof/>
          <w:sz w:val="22"/>
          <w:szCs w:val="22"/>
        </w:rPr>
      </w:pPr>
      <w:del w:id="1218" w:author="Author">
        <w:r w:rsidRPr="007B066D" w:rsidDel="007B066D">
          <w:rPr>
            <w:noProof/>
            <w:rPrChange w:id="1219" w:author="Author">
              <w:rPr>
                <w:rStyle w:val="Hyperlink"/>
                <w:noProof/>
              </w:rPr>
            </w:rPrChange>
          </w:rPr>
          <w:delText>Table 3: Routines and Description</w:delText>
        </w:r>
        <w:r w:rsidDel="007B066D">
          <w:rPr>
            <w:noProof/>
            <w:webHidden/>
          </w:rPr>
          <w:tab/>
          <w:delText>46</w:delText>
        </w:r>
      </w:del>
    </w:p>
    <w:p w14:paraId="5F8A00F7" w14:textId="77777777" w:rsidR="00A5578C" w:rsidDel="007B066D" w:rsidRDefault="00A5578C">
      <w:pPr>
        <w:pStyle w:val="TableofFigures"/>
        <w:tabs>
          <w:tab w:val="right" w:leader="dot" w:pos="9350"/>
        </w:tabs>
        <w:rPr>
          <w:del w:id="1220" w:author="Author"/>
          <w:rFonts w:asciiTheme="minorHAnsi" w:eastAsiaTheme="minorEastAsia" w:hAnsiTheme="minorHAnsi" w:cstheme="minorBidi"/>
          <w:noProof/>
          <w:sz w:val="22"/>
          <w:szCs w:val="22"/>
        </w:rPr>
      </w:pPr>
      <w:del w:id="1221" w:author="Author">
        <w:r w:rsidRPr="007B066D" w:rsidDel="007B066D">
          <w:rPr>
            <w:noProof/>
            <w:rPrChange w:id="1222" w:author="Author">
              <w:rPr>
                <w:rStyle w:val="Hyperlink"/>
                <w:noProof/>
              </w:rPr>
            </w:rPrChange>
          </w:rPr>
          <w:delText>Table 4: File Numbers and Names</w:delText>
        </w:r>
        <w:r w:rsidDel="007B066D">
          <w:rPr>
            <w:noProof/>
            <w:webHidden/>
          </w:rPr>
          <w:tab/>
          <w:delText>52</w:delText>
        </w:r>
      </w:del>
    </w:p>
    <w:p w14:paraId="4C53F984" w14:textId="77777777" w:rsidR="00A5578C" w:rsidDel="007B066D" w:rsidRDefault="00A5578C">
      <w:pPr>
        <w:pStyle w:val="TableofFigures"/>
        <w:tabs>
          <w:tab w:val="right" w:leader="dot" w:pos="9350"/>
        </w:tabs>
        <w:rPr>
          <w:del w:id="1223" w:author="Author"/>
          <w:rFonts w:asciiTheme="minorHAnsi" w:eastAsiaTheme="minorEastAsia" w:hAnsiTheme="minorHAnsi" w:cstheme="minorBidi"/>
          <w:noProof/>
          <w:sz w:val="22"/>
          <w:szCs w:val="22"/>
        </w:rPr>
      </w:pPr>
      <w:del w:id="1224" w:author="Author">
        <w:r w:rsidRPr="007B066D" w:rsidDel="007B066D">
          <w:rPr>
            <w:noProof/>
            <w:rPrChange w:id="1225" w:author="Author">
              <w:rPr>
                <w:rStyle w:val="Hyperlink"/>
                <w:noProof/>
              </w:rPr>
            </w:rPrChange>
          </w:rPr>
          <w:delText>Table 5: File Access</w:delText>
        </w:r>
        <w:r w:rsidDel="007B066D">
          <w:rPr>
            <w:noProof/>
            <w:webHidden/>
          </w:rPr>
          <w:tab/>
          <w:delText>53</w:delText>
        </w:r>
      </w:del>
    </w:p>
    <w:p w14:paraId="4C982B79" w14:textId="77777777" w:rsidR="00A5578C" w:rsidDel="007B066D" w:rsidRDefault="00A5578C">
      <w:pPr>
        <w:pStyle w:val="TableofFigures"/>
        <w:tabs>
          <w:tab w:val="right" w:leader="dot" w:pos="9350"/>
        </w:tabs>
        <w:rPr>
          <w:del w:id="1226" w:author="Author"/>
          <w:rFonts w:asciiTheme="minorHAnsi" w:eastAsiaTheme="minorEastAsia" w:hAnsiTheme="minorHAnsi" w:cstheme="minorBidi"/>
          <w:noProof/>
          <w:sz w:val="22"/>
          <w:szCs w:val="22"/>
        </w:rPr>
      </w:pPr>
      <w:del w:id="1227" w:author="Author">
        <w:r w:rsidRPr="007B066D" w:rsidDel="007B066D">
          <w:rPr>
            <w:noProof/>
            <w:rPrChange w:id="1228" w:author="Author">
              <w:rPr>
                <w:rStyle w:val="Hyperlink"/>
                <w:noProof/>
              </w:rPr>
            </w:rPrChange>
          </w:rPr>
          <w:delText>Table 6: Exported Option and Description</w:delText>
        </w:r>
        <w:r w:rsidDel="007B066D">
          <w:rPr>
            <w:noProof/>
            <w:webHidden/>
          </w:rPr>
          <w:tab/>
          <w:delText>177</w:delText>
        </w:r>
      </w:del>
    </w:p>
    <w:p w14:paraId="04C897BA" w14:textId="77777777" w:rsidR="00A5578C" w:rsidDel="007B066D" w:rsidRDefault="00A5578C">
      <w:pPr>
        <w:pStyle w:val="TableofFigures"/>
        <w:tabs>
          <w:tab w:val="right" w:leader="dot" w:pos="9350"/>
        </w:tabs>
        <w:rPr>
          <w:del w:id="1229" w:author="Author"/>
          <w:rFonts w:asciiTheme="minorHAnsi" w:eastAsiaTheme="minorEastAsia" w:hAnsiTheme="minorHAnsi" w:cstheme="minorBidi"/>
          <w:noProof/>
          <w:sz w:val="22"/>
          <w:szCs w:val="22"/>
        </w:rPr>
      </w:pPr>
      <w:del w:id="1230" w:author="Author">
        <w:r w:rsidRPr="007B066D" w:rsidDel="007B066D">
          <w:rPr>
            <w:noProof/>
            <w:rPrChange w:id="1231" w:author="Author">
              <w:rPr>
                <w:rStyle w:val="Hyperlink"/>
                <w:noProof/>
              </w:rPr>
            </w:rPrChange>
          </w:rPr>
          <w:delText>Table 7: Parameter Definitions</w:delText>
        </w:r>
        <w:r w:rsidDel="007B066D">
          <w:rPr>
            <w:noProof/>
            <w:webHidden/>
          </w:rPr>
          <w:tab/>
          <w:delText>177</w:delText>
        </w:r>
      </w:del>
    </w:p>
    <w:p w14:paraId="1E717B16" w14:textId="77777777" w:rsidR="00A5578C" w:rsidDel="007B066D" w:rsidRDefault="00A5578C">
      <w:pPr>
        <w:pStyle w:val="TableofFigures"/>
        <w:tabs>
          <w:tab w:val="right" w:leader="dot" w:pos="9350"/>
        </w:tabs>
        <w:rPr>
          <w:del w:id="1232" w:author="Author"/>
          <w:rFonts w:asciiTheme="minorHAnsi" w:eastAsiaTheme="minorEastAsia" w:hAnsiTheme="minorHAnsi" w:cstheme="minorBidi"/>
          <w:noProof/>
          <w:sz w:val="22"/>
          <w:szCs w:val="22"/>
        </w:rPr>
      </w:pPr>
      <w:del w:id="1233" w:author="Author">
        <w:r w:rsidRPr="007B066D" w:rsidDel="007B066D">
          <w:rPr>
            <w:noProof/>
            <w:rPrChange w:id="1234" w:author="Author">
              <w:rPr>
                <w:rStyle w:val="Hyperlink"/>
                <w:noProof/>
              </w:rPr>
            </w:rPrChange>
          </w:rPr>
          <w:delText>Table 8: Exported Security Keys</w:delText>
        </w:r>
        <w:r w:rsidDel="007B066D">
          <w:rPr>
            <w:noProof/>
            <w:webHidden/>
          </w:rPr>
          <w:tab/>
          <w:delText>178</w:delText>
        </w:r>
      </w:del>
    </w:p>
    <w:p w14:paraId="028BBD88" w14:textId="77777777" w:rsidR="00A5578C" w:rsidDel="007B066D" w:rsidRDefault="00A5578C">
      <w:pPr>
        <w:pStyle w:val="TableofFigures"/>
        <w:tabs>
          <w:tab w:val="right" w:leader="dot" w:pos="9350"/>
        </w:tabs>
        <w:rPr>
          <w:del w:id="1235" w:author="Author"/>
          <w:rFonts w:asciiTheme="minorHAnsi" w:eastAsiaTheme="minorEastAsia" w:hAnsiTheme="minorHAnsi" w:cstheme="minorBidi"/>
          <w:noProof/>
          <w:sz w:val="22"/>
          <w:szCs w:val="22"/>
        </w:rPr>
      </w:pPr>
      <w:del w:id="1236" w:author="Author">
        <w:r w:rsidRPr="007B066D" w:rsidDel="007B066D">
          <w:rPr>
            <w:noProof/>
            <w:rPrChange w:id="1237" w:author="Author">
              <w:rPr>
                <w:rStyle w:val="Hyperlink"/>
                <w:noProof/>
              </w:rPr>
            </w:rPrChange>
          </w:rPr>
          <w:delText>Table 9: Terms and Definitions</w:delText>
        </w:r>
        <w:r w:rsidDel="007B066D">
          <w:rPr>
            <w:noProof/>
            <w:webHidden/>
          </w:rPr>
          <w:tab/>
          <w:delText>181</w:delText>
        </w:r>
      </w:del>
    </w:p>
    <w:p w14:paraId="45F2C945" w14:textId="77777777" w:rsidR="00A5578C" w:rsidDel="007B066D" w:rsidRDefault="00A5578C">
      <w:pPr>
        <w:pStyle w:val="TableofFigures"/>
        <w:tabs>
          <w:tab w:val="right" w:leader="dot" w:pos="9350"/>
        </w:tabs>
        <w:rPr>
          <w:del w:id="1238" w:author="Author"/>
          <w:rFonts w:asciiTheme="minorHAnsi" w:eastAsiaTheme="minorEastAsia" w:hAnsiTheme="minorHAnsi" w:cstheme="minorBidi"/>
          <w:noProof/>
          <w:sz w:val="22"/>
          <w:szCs w:val="22"/>
        </w:rPr>
      </w:pPr>
      <w:del w:id="1239" w:author="Author">
        <w:r w:rsidRPr="007B066D" w:rsidDel="007B066D">
          <w:rPr>
            <w:noProof/>
            <w:rPrChange w:id="1240" w:author="Author">
              <w:rPr>
                <w:rStyle w:val="Hyperlink"/>
                <w:noProof/>
              </w:rPr>
            </w:rPrChange>
          </w:rPr>
          <w:delText>Table 10: Java Class Name and Purpose</w:delText>
        </w:r>
        <w:r w:rsidDel="007B066D">
          <w:rPr>
            <w:noProof/>
            <w:webHidden/>
          </w:rPr>
          <w:tab/>
          <w:delText>189</w:delText>
        </w:r>
      </w:del>
    </w:p>
    <w:p w14:paraId="7BCA07FA" w14:textId="5E4B54BA" w:rsidR="008D4B25" w:rsidRPr="008D4B25" w:rsidRDefault="00100120" w:rsidP="008D4B25">
      <w:pPr>
        <w:sectPr w:rsidR="008D4B25" w:rsidRPr="008D4B25" w:rsidSect="00ED5C8C">
          <w:footerReference w:type="default" r:id="rId16"/>
          <w:pgSz w:w="12240" w:h="15840" w:code="1"/>
          <w:pgMar w:top="1440" w:right="1440" w:bottom="1440" w:left="1440" w:header="720" w:footer="720" w:gutter="0"/>
          <w:pgNumType w:fmt="lowerRoman"/>
          <w:cols w:space="720"/>
          <w:docGrid w:linePitch="360"/>
        </w:sectPr>
      </w:pPr>
      <w:r w:rsidRPr="00C07AAD">
        <w:rPr>
          <w:rFonts w:ascii="Arial" w:hAnsi="Arial" w:cs="Arial"/>
        </w:rPr>
        <w:fldChar w:fldCharType="end"/>
      </w:r>
    </w:p>
    <w:p w14:paraId="10A0F045" w14:textId="77777777" w:rsidR="000E0683" w:rsidRDefault="00C90338" w:rsidP="008C092E">
      <w:pPr>
        <w:pStyle w:val="Heading1"/>
      </w:pPr>
      <w:bookmarkStart w:id="1243" w:name="_Toc513557708"/>
      <w:bookmarkEnd w:id="0"/>
      <w:r>
        <w:lastRenderedPageBreak/>
        <w:t>Overview</w:t>
      </w:r>
      <w:bookmarkEnd w:id="1243"/>
    </w:p>
    <w:p w14:paraId="092E30A8" w14:textId="77777777" w:rsidR="008141C1" w:rsidRDefault="008141C1" w:rsidP="008141C1">
      <w:pPr>
        <w:pStyle w:val="BodyText"/>
      </w:pPr>
      <w:r w:rsidRPr="000E0683">
        <w:t xml:space="preserve">This manual provides </w:t>
      </w:r>
      <w:r>
        <w:t>Department of Veterans Affairs (</w:t>
      </w:r>
      <w:r w:rsidRPr="000E0683">
        <w:t>VA</w:t>
      </w:r>
      <w:r>
        <w:t>)</w:t>
      </w:r>
      <w:r w:rsidRPr="000E0683">
        <w:t xml:space="preserve"> site managers with a technical description of the </w:t>
      </w:r>
      <w:r w:rsidR="00EB4A2E">
        <w:t>Veterans Health Information System and Technology Architecture (</w:t>
      </w:r>
      <w:proofErr w:type="spellStart"/>
      <w:r w:rsidR="00EB4A2E">
        <w:t>VistA</w:t>
      </w:r>
      <w:proofErr w:type="spellEnd"/>
      <w:r w:rsidR="00EB4A2E">
        <w:t>)</w:t>
      </w:r>
      <w:r w:rsidRPr="000E0683">
        <w:t xml:space="preserve"> Scheduling </w:t>
      </w:r>
      <w:r w:rsidR="00EB4A2E">
        <w:t xml:space="preserve">Graphical User Interface (GUI) </w:t>
      </w:r>
      <w:r w:rsidRPr="000E0683">
        <w:t xml:space="preserve">routines, files, menus, cross references, </w:t>
      </w:r>
      <w:proofErr w:type="spellStart"/>
      <w:r w:rsidRPr="000E0683">
        <w:t>globals</w:t>
      </w:r>
      <w:proofErr w:type="spellEnd"/>
      <w:r w:rsidRPr="000E0683">
        <w:t>, and other necessary information required to effectively manage the system.</w:t>
      </w:r>
    </w:p>
    <w:p w14:paraId="4C0D493D" w14:textId="77777777" w:rsidR="008141C1" w:rsidRDefault="008141C1" w:rsidP="008141C1">
      <w:pPr>
        <w:pStyle w:val="BodyText"/>
      </w:pPr>
      <w:r w:rsidRPr="000E0683">
        <w:t xml:space="preserve">The </w:t>
      </w:r>
      <w:proofErr w:type="spellStart"/>
      <w:r w:rsidR="00EB4A2E">
        <w:t>VistA</w:t>
      </w:r>
      <w:proofErr w:type="spellEnd"/>
      <w:r w:rsidR="00EB4A2E">
        <w:t xml:space="preserve"> Scheduling GUI</w:t>
      </w:r>
      <w:r w:rsidRPr="000E0683">
        <w:t xml:space="preserve"> </w:t>
      </w:r>
      <w:r w:rsidR="00B169B1">
        <w:t>module</w:t>
      </w:r>
      <w:r w:rsidRPr="000E0683">
        <w:t xml:space="preserve"> has the following features:</w:t>
      </w:r>
    </w:p>
    <w:p w14:paraId="34BF8972" w14:textId="292140C8" w:rsidR="008141C1" w:rsidRDefault="00C07AAD" w:rsidP="008141C1">
      <w:pPr>
        <w:pStyle w:val="BodyTextBullet1"/>
      </w:pPr>
      <w:r>
        <w:t>Microsoft (</w:t>
      </w:r>
      <w:r w:rsidR="008141C1">
        <w:t>MS</w:t>
      </w:r>
      <w:r>
        <w:t>)</w:t>
      </w:r>
      <w:r w:rsidR="008141C1">
        <w:t xml:space="preserve"> Windows user interface</w:t>
      </w:r>
    </w:p>
    <w:p w14:paraId="33089D8D" w14:textId="77777777" w:rsidR="008141C1" w:rsidRDefault="008141C1" w:rsidP="008141C1">
      <w:pPr>
        <w:pStyle w:val="BodyTextBullet1"/>
      </w:pPr>
      <w:r>
        <w:t>Graphical patient, clinic, provider, and resource scheduling</w:t>
      </w:r>
    </w:p>
    <w:p w14:paraId="6C90FA78" w14:textId="02725818" w:rsidR="008141C1" w:rsidRDefault="00986D5F" w:rsidP="008141C1">
      <w:pPr>
        <w:pStyle w:val="BodyTextBullet1"/>
      </w:pPr>
      <w:r>
        <w:t>T</w:t>
      </w:r>
      <w:r w:rsidR="008141C1">
        <w:t>ight link</w:t>
      </w:r>
      <w:r>
        <w:t>age</w:t>
      </w:r>
      <w:r w:rsidR="008141C1">
        <w:t xml:space="preserve"> to </w:t>
      </w:r>
      <w:proofErr w:type="spellStart"/>
      <w:r w:rsidR="008141C1">
        <w:t>VistA</w:t>
      </w:r>
      <w:proofErr w:type="spellEnd"/>
      <w:r w:rsidR="008141C1">
        <w:t xml:space="preserve"> patient and clinic data</w:t>
      </w:r>
    </w:p>
    <w:p w14:paraId="10E5BC0B" w14:textId="77777777" w:rsidR="008141C1" w:rsidRDefault="008141C1" w:rsidP="008141C1">
      <w:pPr>
        <w:pStyle w:val="BodyTextBullet1"/>
      </w:pPr>
      <w:r>
        <w:t>Graphical resource and clinic availability scheduling</w:t>
      </w:r>
    </w:p>
    <w:p w14:paraId="586B9B95" w14:textId="5A7CDE89" w:rsidR="008141C1" w:rsidRDefault="008141C1" w:rsidP="008141C1">
      <w:pPr>
        <w:pStyle w:val="BodyTextBullet1"/>
      </w:pPr>
      <w:r>
        <w:t xml:space="preserve">Printing and </w:t>
      </w:r>
      <w:r w:rsidRPr="004C1094">
        <w:t xml:space="preserve">What You See Is What You Get </w:t>
      </w:r>
      <w:r>
        <w:t xml:space="preserve">(WYSIWYG) </w:t>
      </w:r>
      <w:r w:rsidR="00986D5F">
        <w:t>p</w:t>
      </w:r>
      <w:r>
        <w:t xml:space="preserve">rint </w:t>
      </w:r>
      <w:r w:rsidR="00986D5F">
        <w:t>p</w:t>
      </w:r>
      <w:r>
        <w:t>review of clinic schedules</w:t>
      </w:r>
    </w:p>
    <w:p w14:paraId="333C75B3" w14:textId="03720EA8" w:rsidR="008141C1" w:rsidRDefault="008141C1" w:rsidP="008141C1">
      <w:pPr>
        <w:pStyle w:val="BodyTextBullet1"/>
      </w:pPr>
      <w:r>
        <w:t>Graphical patient check-in link</w:t>
      </w:r>
      <w:r w:rsidR="00986D5F">
        <w:t>s</w:t>
      </w:r>
      <w:r>
        <w:t xml:space="preserve"> to </w:t>
      </w:r>
      <w:proofErr w:type="spellStart"/>
      <w:r>
        <w:t>VistA</w:t>
      </w:r>
      <w:proofErr w:type="spellEnd"/>
      <w:r>
        <w:t>/PCC Plus (</w:t>
      </w:r>
      <w:r w:rsidRPr="009E63B7">
        <w:t>PCC+</w:t>
      </w:r>
      <w:r>
        <w:t>) check-in</w:t>
      </w:r>
    </w:p>
    <w:p w14:paraId="317C3450" w14:textId="77777777" w:rsidR="008141C1" w:rsidRDefault="008141C1" w:rsidP="008141C1">
      <w:pPr>
        <w:pStyle w:val="BodyTextBullet1"/>
      </w:pPr>
      <w:r>
        <w:t>Reschedule and manipulate appointments using standard Windows cut/paste metaphors</w:t>
      </w:r>
      <w:r w:rsidR="007A161D">
        <w:t xml:space="preserve"> utilities procedures</w:t>
      </w:r>
    </w:p>
    <w:p w14:paraId="04EFA434" w14:textId="77777777" w:rsidR="008141C1" w:rsidRDefault="008141C1" w:rsidP="008141C1">
      <w:pPr>
        <w:pStyle w:val="BodyTextBullet1"/>
      </w:pPr>
      <w:r>
        <w:t>Schedule multiple appointments during a time block</w:t>
      </w:r>
    </w:p>
    <w:p w14:paraId="787B08C6" w14:textId="77777777" w:rsidR="008141C1" w:rsidRDefault="008141C1" w:rsidP="008141C1">
      <w:pPr>
        <w:pStyle w:val="BodyTextBullet1"/>
      </w:pPr>
      <w:r>
        <w:t>Store and retrieve clinic availability patterns</w:t>
      </w:r>
    </w:p>
    <w:p w14:paraId="230C8260" w14:textId="48F2B4B5" w:rsidR="000E0683" w:rsidRDefault="000074EB" w:rsidP="008141C1">
      <w:pPr>
        <w:pStyle w:val="BodyTextBullet1"/>
      </w:pPr>
      <w:r>
        <w:t>Simultaneously v</w:t>
      </w:r>
      <w:r w:rsidR="008141C1">
        <w:t xml:space="preserve">iew schedules for multiple clinics </w:t>
      </w:r>
    </w:p>
    <w:p w14:paraId="31F26CD3" w14:textId="55EDA452" w:rsidR="00001DC8" w:rsidRDefault="00001DC8" w:rsidP="008141C1">
      <w:pPr>
        <w:pStyle w:val="BodyTextBullet1"/>
      </w:pPr>
      <w:r>
        <w:t xml:space="preserve">Resource Management </w:t>
      </w:r>
      <w:r w:rsidR="00B01C46">
        <w:t>R</w:t>
      </w:r>
      <w:r w:rsidR="00BA00DB">
        <w:t>eporting</w:t>
      </w:r>
      <w:r>
        <w:t xml:space="preserve"> for viewing metrics related clinic appointments and patient encounters in </w:t>
      </w:r>
      <w:proofErr w:type="spellStart"/>
      <w:r>
        <w:t>VistA</w:t>
      </w:r>
      <w:proofErr w:type="spellEnd"/>
    </w:p>
    <w:p w14:paraId="3C45AD39" w14:textId="77777777" w:rsidR="000E0683" w:rsidRDefault="000E0683" w:rsidP="000E0683">
      <w:pPr>
        <w:pStyle w:val="Heading2"/>
      </w:pPr>
      <w:bookmarkStart w:id="1244" w:name="_Toc513557709"/>
      <w:r w:rsidRPr="000E0683">
        <w:t>Security</w:t>
      </w:r>
      <w:bookmarkEnd w:id="1244"/>
    </w:p>
    <w:p w14:paraId="581343FD" w14:textId="291DE160" w:rsidR="000E0683" w:rsidRPr="000E0683" w:rsidRDefault="00696EB1" w:rsidP="000E0683">
      <w:pPr>
        <w:pStyle w:val="BodyText"/>
      </w:pPr>
      <w:r w:rsidRPr="00696EB1">
        <w:t xml:space="preserve">The </w:t>
      </w:r>
      <w:proofErr w:type="spellStart"/>
      <w:r w:rsidR="00113C70">
        <w:t>VistA</w:t>
      </w:r>
      <w:proofErr w:type="spellEnd"/>
      <w:r w:rsidR="00113C70">
        <w:t xml:space="preserve"> Scheduling GUI</w:t>
      </w:r>
      <w:r w:rsidR="00354861" w:rsidRPr="00696EB1">
        <w:t xml:space="preserve"> uses</w:t>
      </w:r>
      <w:r w:rsidRPr="00696EB1">
        <w:t xml:space="preserve"> </w:t>
      </w:r>
      <w:proofErr w:type="spellStart"/>
      <w:r w:rsidR="00535A50">
        <w:t>VistA</w:t>
      </w:r>
      <w:proofErr w:type="spellEnd"/>
      <w:r w:rsidR="00535A50">
        <w:t xml:space="preserve"> </w:t>
      </w:r>
      <w:r w:rsidRPr="00696EB1">
        <w:t>security keys to limit user’s ability to change system set-up parameters and patient information</w:t>
      </w:r>
      <w:r w:rsidR="00D551BA">
        <w:t xml:space="preserve">. </w:t>
      </w:r>
      <w:r w:rsidRPr="00696EB1">
        <w:t xml:space="preserve">In other words, not all </w:t>
      </w:r>
      <w:proofErr w:type="spellStart"/>
      <w:r w:rsidR="00EB4A2E">
        <w:t>VistA</w:t>
      </w:r>
      <w:proofErr w:type="spellEnd"/>
      <w:r w:rsidR="00EB4A2E">
        <w:t xml:space="preserve"> Scheduling GUI</w:t>
      </w:r>
      <w:r w:rsidRPr="00696EB1">
        <w:t xml:space="preserve"> options are available to all users</w:t>
      </w:r>
      <w:r w:rsidR="00D551BA">
        <w:t xml:space="preserve">. </w:t>
      </w:r>
      <w:r w:rsidRPr="00696EB1">
        <w:t xml:space="preserve">Contact </w:t>
      </w:r>
      <w:r w:rsidR="000074EB">
        <w:t>the</w:t>
      </w:r>
      <w:r w:rsidR="000074EB" w:rsidRPr="00696EB1">
        <w:t xml:space="preserve"> </w:t>
      </w:r>
      <w:r w:rsidRPr="00696EB1">
        <w:t>site administrator to determine or change security keys.</w:t>
      </w:r>
    </w:p>
    <w:p w14:paraId="76242A68" w14:textId="77777777" w:rsidR="00696EB1" w:rsidRDefault="00696EB1" w:rsidP="00696EB1">
      <w:pPr>
        <w:pStyle w:val="Heading2"/>
      </w:pPr>
      <w:bookmarkStart w:id="1245" w:name="_Toc513557710"/>
      <w:r w:rsidRPr="00696EB1">
        <w:t>Rules of Behavior</w:t>
      </w:r>
      <w:bookmarkEnd w:id="1245"/>
    </w:p>
    <w:p w14:paraId="647BCE64" w14:textId="32B8633B" w:rsidR="00696EB1" w:rsidRPr="00696EB1" w:rsidRDefault="008141C1" w:rsidP="00696EB1">
      <w:pPr>
        <w:pStyle w:val="BodyText"/>
      </w:pPr>
      <w:r w:rsidRPr="008141C1">
        <w:t xml:space="preserve">All </w:t>
      </w:r>
      <w:proofErr w:type="spellStart"/>
      <w:r w:rsidRPr="008141C1">
        <w:t>VistA</w:t>
      </w:r>
      <w:proofErr w:type="spellEnd"/>
      <w:r w:rsidRPr="008141C1">
        <w:t xml:space="preserve"> users are required to observe VA </w:t>
      </w:r>
      <w:r w:rsidR="007E3B5E">
        <w:t>r</w:t>
      </w:r>
      <w:r w:rsidRPr="008141C1">
        <w:t xml:space="preserve">ules of </w:t>
      </w:r>
      <w:r w:rsidR="007E3B5E">
        <w:t>b</w:t>
      </w:r>
      <w:r w:rsidRPr="008141C1">
        <w:t>ehavior regarding patient privacy and the security of both patient information</w:t>
      </w:r>
      <w:r w:rsidR="000074EB">
        <w:t>,</w:t>
      </w:r>
      <w:r w:rsidRPr="008141C1">
        <w:t xml:space="preserve"> and VA computers and networks.</w:t>
      </w:r>
    </w:p>
    <w:p w14:paraId="7CA9C0D8" w14:textId="77777777" w:rsidR="00696EB1" w:rsidRDefault="00696EB1" w:rsidP="00696EB1">
      <w:pPr>
        <w:pStyle w:val="Heading2"/>
      </w:pPr>
      <w:bookmarkStart w:id="1246" w:name="_Toc513557711"/>
      <w:r w:rsidRPr="00696EB1">
        <w:t>Orientation</w:t>
      </w:r>
      <w:bookmarkEnd w:id="1246"/>
    </w:p>
    <w:p w14:paraId="17581B9A" w14:textId="363EAABD" w:rsidR="008141C1" w:rsidRDefault="00CA48E8" w:rsidP="008141C1">
      <w:pPr>
        <w:pStyle w:val="BodyText"/>
      </w:pPr>
      <w:r>
        <w:t xml:space="preserve">The </w:t>
      </w:r>
      <w:proofErr w:type="spellStart"/>
      <w:r>
        <w:t>VistA</w:t>
      </w:r>
      <w:proofErr w:type="spellEnd"/>
      <w:r>
        <w:t xml:space="preserve"> Scheduling GUI module has no </w:t>
      </w:r>
      <w:proofErr w:type="spellStart"/>
      <w:r>
        <w:t>VistA</w:t>
      </w:r>
      <w:proofErr w:type="spellEnd"/>
      <w:r>
        <w:t xml:space="preserve"> server menu options. The only </w:t>
      </w:r>
      <w:proofErr w:type="spellStart"/>
      <w:r>
        <w:t>VistA</w:t>
      </w:r>
      <w:proofErr w:type="spellEnd"/>
      <w:r>
        <w:t xml:space="preserve"> server preparation specifically required to run </w:t>
      </w:r>
      <w:proofErr w:type="spellStart"/>
      <w:r>
        <w:t>VistA</w:t>
      </w:r>
      <w:proofErr w:type="spellEnd"/>
      <w:r>
        <w:t xml:space="preserve"> Scheduling GUI </w:t>
      </w:r>
      <w:r w:rsidR="00122FBA">
        <w:t xml:space="preserve">v2.0.0.15.8 </w:t>
      </w:r>
      <w:r>
        <w:t>is</w:t>
      </w:r>
      <w:r w:rsidR="000074EB">
        <w:t xml:space="preserve"> to</w:t>
      </w:r>
      <w:r w:rsidR="00EC3E97">
        <w:t xml:space="preserve"> install </w:t>
      </w:r>
      <w:r w:rsidR="00E37843">
        <w:t xml:space="preserve">the multi-build </w:t>
      </w:r>
      <w:r w:rsidR="00EC3E97">
        <w:t>patch</w:t>
      </w:r>
      <w:r w:rsidR="00E37843">
        <w:t xml:space="preserve"> containing</w:t>
      </w:r>
      <w:r w:rsidR="00EC3E97">
        <w:t xml:space="preserve"> SD*5.3*67</w:t>
      </w:r>
      <w:r w:rsidR="00E37843">
        <w:t>9 and GMRC*3.0*98</w:t>
      </w:r>
      <w:r w:rsidR="00EC3E97">
        <w:t xml:space="preserve"> </w:t>
      </w:r>
      <w:r>
        <w:t>and</w:t>
      </w:r>
      <w:r w:rsidR="00DB74E5">
        <w:t xml:space="preserve"> </w:t>
      </w:r>
      <w:r w:rsidR="00E37843">
        <w:t xml:space="preserve">to </w:t>
      </w:r>
      <w:r w:rsidR="00DB74E5">
        <w:t>use the Kernel Installation and Distribution System (KIDS) module to</w:t>
      </w:r>
      <w:r>
        <w:t xml:space="preserve"> assign appropriate security keys to users. The rest of the module runs on the PC client and can be managed from there.</w:t>
      </w:r>
      <w:r w:rsidR="004411D4">
        <w:t xml:space="preserve"> </w:t>
      </w:r>
    </w:p>
    <w:p w14:paraId="2A27A39C" w14:textId="77777777" w:rsidR="00696EB1" w:rsidRDefault="008141C1" w:rsidP="00CA48E8">
      <w:pPr>
        <w:pStyle w:val="BodyText"/>
        <w:rPr>
          <w:rFonts w:ascii="Arial" w:hAnsi="Arial" w:cs="Arial"/>
          <w:b/>
          <w:bCs/>
          <w:iCs/>
          <w:kern w:val="32"/>
          <w:sz w:val="32"/>
          <w:szCs w:val="28"/>
        </w:rPr>
      </w:pPr>
      <w:r>
        <w:t xml:space="preserve">Interaction of </w:t>
      </w:r>
      <w:proofErr w:type="spellStart"/>
      <w:r w:rsidR="00EB4A2E">
        <w:t>VistA</w:t>
      </w:r>
      <w:proofErr w:type="spellEnd"/>
      <w:r w:rsidR="00EB4A2E">
        <w:t xml:space="preserve"> Scheduling GUI</w:t>
      </w:r>
      <w:r>
        <w:t xml:space="preserve"> with the </w:t>
      </w:r>
      <w:proofErr w:type="spellStart"/>
      <w:r>
        <w:t>VistA</w:t>
      </w:r>
      <w:proofErr w:type="spellEnd"/>
      <w:r>
        <w:t xml:space="preserve"> system is accomplished entirely via the use of Remote Procedure Calls (RPCs).</w:t>
      </w:r>
      <w:r w:rsidR="00696EB1">
        <w:br w:type="page"/>
      </w:r>
    </w:p>
    <w:p w14:paraId="2C62000B" w14:textId="77777777" w:rsidR="00B531DD" w:rsidRDefault="00B531DD" w:rsidP="00B531DD">
      <w:pPr>
        <w:pStyle w:val="Heading1"/>
      </w:pPr>
      <w:bookmarkStart w:id="1247" w:name="_Toc412705602"/>
      <w:bookmarkStart w:id="1248" w:name="_Toc513557712"/>
      <w:r>
        <w:lastRenderedPageBreak/>
        <w:t>GUI Implementation and Maintenance</w:t>
      </w:r>
      <w:bookmarkEnd w:id="1248"/>
    </w:p>
    <w:p w14:paraId="46A877AB" w14:textId="77777777" w:rsidR="00B531DD" w:rsidRDefault="00B531DD" w:rsidP="00B531DD">
      <w:pPr>
        <w:pStyle w:val="Heading2"/>
      </w:pPr>
      <w:bookmarkStart w:id="1249" w:name="_Toc513557713"/>
      <w:r w:rsidRPr="00696EB1">
        <w:t>System Requirements</w:t>
      </w:r>
      <w:bookmarkEnd w:id="1249"/>
    </w:p>
    <w:p w14:paraId="48132710" w14:textId="77777777" w:rsidR="008B6B75" w:rsidRDefault="008B6B75" w:rsidP="005F1A66">
      <w:pPr>
        <w:pStyle w:val="BodyTextBullet1"/>
        <w:numPr>
          <w:ilvl w:val="0"/>
          <w:numId w:val="17"/>
        </w:numPr>
      </w:pPr>
      <w:r>
        <w:t>Client Operation</w:t>
      </w:r>
    </w:p>
    <w:p w14:paraId="15F67969" w14:textId="21CE6FC0" w:rsidR="005F1A66" w:rsidRDefault="005F1A66" w:rsidP="008B6B75">
      <w:pPr>
        <w:pStyle w:val="BodyTextBullet1"/>
        <w:numPr>
          <w:ilvl w:val="1"/>
          <w:numId w:val="17"/>
        </w:numPr>
      </w:pPr>
      <w:r>
        <w:t>Windows 7 or later</w:t>
      </w:r>
    </w:p>
    <w:p w14:paraId="5130D3D0" w14:textId="77777777" w:rsidR="00B531DD" w:rsidRDefault="00B531DD" w:rsidP="008B6B75">
      <w:pPr>
        <w:pStyle w:val="BodyTextBullet1"/>
        <w:numPr>
          <w:ilvl w:val="1"/>
          <w:numId w:val="17"/>
        </w:numPr>
      </w:pPr>
      <w:r>
        <w:t>.NET version 4.0 or higher</w:t>
      </w:r>
    </w:p>
    <w:p w14:paraId="3E981330" w14:textId="48D67D41" w:rsidR="00B531DD" w:rsidRDefault="00B531DD" w:rsidP="008B6B75">
      <w:pPr>
        <w:pStyle w:val="BodyTextBullet1"/>
        <w:numPr>
          <w:ilvl w:val="1"/>
          <w:numId w:val="17"/>
        </w:numPr>
      </w:pPr>
      <w:r>
        <w:t>Four (4) g</w:t>
      </w:r>
      <w:r w:rsidRPr="00DC1611">
        <w:t xml:space="preserve">igabyte </w:t>
      </w:r>
      <w:r>
        <w:t xml:space="preserve">(GB) </w:t>
      </w:r>
      <w:r w:rsidRPr="00DC1611">
        <w:t xml:space="preserve">random access memory </w:t>
      </w:r>
      <w:r>
        <w:t>(RAM)</w:t>
      </w:r>
    </w:p>
    <w:p w14:paraId="07A1D18D" w14:textId="5E7216A6" w:rsidR="008B6B75" w:rsidRDefault="008B6B75" w:rsidP="008B6B75">
      <w:pPr>
        <w:pStyle w:val="BodyTextBullet1"/>
        <w:numPr>
          <w:ilvl w:val="0"/>
          <w:numId w:val="17"/>
        </w:numPr>
      </w:pPr>
      <w:r>
        <w:t>Client Development/Maintenance</w:t>
      </w:r>
    </w:p>
    <w:p w14:paraId="557264E0" w14:textId="2094C9B5" w:rsidR="008B6B75" w:rsidRDefault="008B6B75" w:rsidP="008B6B75">
      <w:pPr>
        <w:pStyle w:val="BodyTextBullet1"/>
        <w:numPr>
          <w:ilvl w:val="1"/>
          <w:numId w:val="17"/>
        </w:numPr>
      </w:pPr>
      <w:r>
        <w:t>Windows 7 or later</w:t>
      </w:r>
    </w:p>
    <w:p w14:paraId="65F0B58F" w14:textId="1D28F625" w:rsidR="008B6B75" w:rsidRDefault="008B6B75" w:rsidP="008B6B75">
      <w:pPr>
        <w:pStyle w:val="BodyTextBullet1"/>
        <w:numPr>
          <w:ilvl w:val="1"/>
          <w:numId w:val="17"/>
        </w:numPr>
      </w:pPr>
      <w:r>
        <w:t>Visual Studio 2015</w:t>
      </w:r>
      <w:r w:rsidR="00E631F3">
        <w:t xml:space="preserve"> (or higher if it supports Rational </w:t>
      </w:r>
      <w:r w:rsidR="00122FBA">
        <w:t xml:space="preserve">Source Control </w:t>
      </w:r>
      <w:r w:rsidR="00E631F3">
        <w:t>plug-in)</w:t>
      </w:r>
    </w:p>
    <w:p w14:paraId="47557BCB" w14:textId="357AF543" w:rsidR="008F68F8" w:rsidRDefault="008F68F8" w:rsidP="008B6B75">
      <w:pPr>
        <w:pStyle w:val="BodyTextBullet1"/>
        <w:numPr>
          <w:ilvl w:val="1"/>
          <w:numId w:val="17"/>
        </w:numPr>
      </w:pPr>
      <w:r>
        <w:t>Rational Source Repository</w:t>
      </w:r>
    </w:p>
    <w:p w14:paraId="59DBC721" w14:textId="5DE92D0E" w:rsidR="008B6B75" w:rsidRDefault="008B6B75" w:rsidP="008B6B75">
      <w:pPr>
        <w:pStyle w:val="BodyTextBullet1"/>
        <w:numPr>
          <w:ilvl w:val="1"/>
          <w:numId w:val="17"/>
        </w:numPr>
      </w:pPr>
      <w:r>
        <w:t>Rational Source Control Plug-In</w:t>
      </w:r>
    </w:p>
    <w:p w14:paraId="29DE9955" w14:textId="4777A8FB" w:rsidR="00E631F3" w:rsidRDefault="00E631F3" w:rsidP="008B6B75">
      <w:pPr>
        <w:pStyle w:val="BodyTextBullet1"/>
        <w:numPr>
          <w:ilvl w:val="1"/>
          <w:numId w:val="17"/>
        </w:numPr>
      </w:pPr>
      <w:proofErr w:type="spellStart"/>
      <w:r>
        <w:t>VistA</w:t>
      </w:r>
      <w:proofErr w:type="spellEnd"/>
      <w:r>
        <w:t xml:space="preserve"> instance </w:t>
      </w:r>
      <w:r w:rsidR="00122FBA">
        <w:t xml:space="preserve">with RPC Broker </w:t>
      </w:r>
      <w:r>
        <w:t>for unit testing</w:t>
      </w:r>
    </w:p>
    <w:p w14:paraId="63035962" w14:textId="77777777" w:rsidR="00947655" w:rsidRDefault="00947655" w:rsidP="00947655">
      <w:pPr>
        <w:pStyle w:val="BodyTextBullet1"/>
        <w:numPr>
          <w:ilvl w:val="1"/>
          <w:numId w:val="17"/>
        </w:numPr>
      </w:pPr>
      <w:proofErr w:type="spellStart"/>
      <w:r>
        <w:t>VistA</w:t>
      </w:r>
      <w:proofErr w:type="spellEnd"/>
      <w:r>
        <w:t xml:space="preserve"> Scheduling Patch SD*5.3*679</w:t>
      </w:r>
    </w:p>
    <w:p w14:paraId="4AF6BFF0" w14:textId="3F70C29E" w:rsidR="00E2362A" w:rsidRDefault="00E2362A" w:rsidP="00955870">
      <w:pPr>
        <w:pStyle w:val="Heading2"/>
      </w:pPr>
      <w:r>
        <w:tab/>
      </w:r>
      <w:bookmarkStart w:id="1250" w:name="_Toc513557714"/>
      <w:r>
        <w:t>Overview</w:t>
      </w:r>
      <w:bookmarkEnd w:id="1250"/>
    </w:p>
    <w:p w14:paraId="0BE33D39" w14:textId="77777777" w:rsidR="00BE3F8F" w:rsidRPr="00BE3F8F" w:rsidRDefault="00BE3F8F" w:rsidP="00BE3F8F">
      <w:pPr>
        <w:pStyle w:val="BodyText"/>
      </w:pPr>
    </w:p>
    <w:p w14:paraId="0318B5E1" w14:textId="77777777" w:rsidR="00BE3F8F" w:rsidRDefault="00BE3F8F" w:rsidP="00BE3F8F">
      <w:pPr>
        <w:pStyle w:val="BodyText"/>
        <w:keepNext/>
      </w:pPr>
      <w:r>
        <w:rPr>
          <w:noProof/>
        </w:rPr>
        <w:drawing>
          <wp:inline distT="0" distB="0" distL="0" distR="0" wp14:anchorId="0E811FF9" wp14:editId="32CD1D13">
            <wp:extent cx="5943600" cy="3343275"/>
            <wp:effectExtent l="0" t="0" r="0" b="9525"/>
            <wp:docPr id="53" name="Picture 53" descr="The figure shows the main screen of VS GUI.  It is annotated with letters over each separate component of the screen." title="GUI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 part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753FBD" w14:textId="0DD5CE54" w:rsidR="00BE3F8F" w:rsidRPr="00BE3F8F" w:rsidRDefault="00BE3F8F" w:rsidP="00BE3F8F">
      <w:pPr>
        <w:pStyle w:val="Caption"/>
        <w:jc w:val="center"/>
      </w:pPr>
      <w:bookmarkStart w:id="1251" w:name="_Ref504717771"/>
      <w:bookmarkStart w:id="1252" w:name="_Toc513557836"/>
      <w:r>
        <w:t xml:space="preserve">Figure </w:t>
      </w:r>
      <w:fldSimple w:instr=" SEQ Figure \* ARABIC ">
        <w:r w:rsidR="00BE4505">
          <w:rPr>
            <w:noProof/>
          </w:rPr>
          <w:t>1</w:t>
        </w:r>
      </w:fldSimple>
      <w:bookmarkEnd w:id="1251"/>
      <w:r>
        <w:t>:  GUI main screen</w:t>
      </w:r>
      <w:bookmarkEnd w:id="1252"/>
    </w:p>
    <w:p w14:paraId="51EF03E7" w14:textId="77777777" w:rsidR="00955870" w:rsidRDefault="00955870" w:rsidP="00955870">
      <w:pPr>
        <w:pStyle w:val="BodyText"/>
      </w:pPr>
    </w:p>
    <w:p w14:paraId="4AEAD0E1" w14:textId="38533160" w:rsidR="00161428" w:rsidRDefault="00BE3F8F" w:rsidP="00955870">
      <w:pPr>
        <w:pStyle w:val="BodyText"/>
      </w:pPr>
      <w:r>
        <w:t xml:space="preserve">The main screen of the thick client GUI is shown in </w:t>
      </w:r>
      <w:r>
        <w:fldChar w:fldCharType="begin"/>
      </w:r>
      <w:r>
        <w:instrText xml:space="preserve"> REF _Ref504717771 \h </w:instrText>
      </w:r>
      <w:r>
        <w:fldChar w:fldCharType="separate"/>
      </w:r>
      <w:r w:rsidR="00BE4505">
        <w:t xml:space="preserve">Figure </w:t>
      </w:r>
      <w:r w:rsidR="00BE4505">
        <w:rPr>
          <w:noProof/>
        </w:rPr>
        <w:t>1</w:t>
      </w:r>
      <w:r>
        <w:fldChar w:fldCharType="end"/>
      </w:r>
      <w:r>
        <w:t xml:space="preserve"> above.  </w:t>
      </w:r>
      <w:r w:rsidR="00161428">
        <w:t>After logon, the main screen is displayed.  A call to SDEC</w:t>
      </w:r>
      <w:r w:rsidR="00283650">
        <w:t>IDX GETREC with subseque</w:t>
      </w:r>
      <w:del w:id="1253" w:author="Author">
        <w:r w:rsidR="00283650" w:rsidDel="00691853">
          <w:delText>s</w:delText>
        </w:r>
      </w:del>
      <w:r w:rsidR="00283650">
        <w:t xml:space="preserve">nt calls to SDEC ARGET, </w:t>
      </w:r>
      <w:r w:rsidR="00283650">
        <w:lastRenderedPageBreak/>
        <w:t xml:space="preserve">SDEC </w:t>
      </w:r>
      <w:r w:rsidR="00BF7557">
        <w:t>WLGET, SDEC RECGET and SDEC REQGET</w:t>
      </w:r>
      <w:r w:rsidR="00161428">
        <w:t xml:space="preserve"> RPC</w:t>
      </w:r>
      <w:r w:rsidR="00BF7557">
        <w:t>s</w:t>
      </w:r>
      <w:r w:rsidR="00161428">
        <w:t xml:space="preserve"> is made to populate the </w:t>
      </w:r>
      <w:r w:rsidR="00161428">
        <w:fldChar w:fldCharType="begin"/>
      </w:r>
      <w:r w:rsidR="00161428">
        <w:instrText xml:space="preserve"> REF _Ref504989460 \h </w:instrText>
      </w:r>
      <w:r w:rsidR="00161428">
        <w:fldChar w:fldCharType="separate"/>
      </w:r>
      <w:r w:rsidR="00BE4505" w:rsidRPr="006E617F">
        <w:rPr>
          <w:b/>
        </w:rPr>
        <w:t>Request Management (RM) Grid</w:t>
      </w:r>
      <w:r w:rsidR="00161428">
        <w:fldChar w:fldCharType="end"/>
      </w:r>
      <w:r w:rsidR="00161428">
        <w:t>.</w:t>
      </w:r>
    </w:p>
    <w:p w14:paraId="27B05DD2" w14:textId="2D5C1A03" w:rsidR="00BE3F8F" w:rsidRDefault="00BE3F8F" w:rsidP="00955870">
      <w:pPr>
        <w:pStyle w:val="BodyText"/>
      </w:pPr>
      <w:r>
        <w:t>The principal sections of this screen are as follows (letters refer to the markings in the figure):</w:t>
      </w:r>
    </w:p>
    <w:p w14:paraId="2693D028" w14:textId="09DD1FBF" w:rsidR="00BE3F8F" w:rsidRPr="006E617F" w:rsidRDefault="00BE3F8F" w:rsidP="00BE3F8F">
      <w:pPr>
        <w:pStyle w:val="BodyText"/>
        <w:numPr>
          <w:ilvl w:val="0"/>
          <w:numId w:val="32"/>
        </w:numPr>
        <w:rPr>
          <w:b/>
        </w:rPr>
      </w:pPr>
      <w:bookmarkStart w:id="1254" w:name="_Ref504988969"/>
      <w:r w:rsidRPr="006E617F">
        <w:rPr>
          <w:b/>
        </w:rPr>
        <w:t>Ribbon Bar Patient Information</w:t>
      </w:r>
      <w:bookmarkEnd w:id="1254"/>
    </w:p>
    <w:p w14:paraId="58E6BC60" w14:textId="64FF3497" w:rsidR="003C11CB" w:rsidRDefault="003C11CB" w:rsidP="003C11CB">
      <w:pPr>
        <w:pStyle w:val="BodyText"/>
        <w:ind w:left="720"/>
      </w:pPr>
      <w:r>
        <w:t>This part of the main GUI screen is used to search for and select a patient and to display information about the patient.  T</w:t>
      </w:r>
      <w:r w:rsidR="00E631F3">
        <w:t xml:space="preserve">he SEARCH button invokes the </w:t>
      </w:r>
      <w:r w:rsidR="00122FBA">
        <w:t xml:space="preserve">SDEC </w:t>
      </w:r>
      <w:r w:rsidR="00E631F3">
        <w:t>PTLOOKRS</w:t>
      </w:r>
      <w:r>
        <w:t xml:space="preserve"> RPC to match patients in the </w:t>
      </w:r>
      <w:proofErr w:type="spellStart"/>
      <w:r>
        <w:t>VistA</w:t>
      </w:r>
      <w:proofErr w:type="spellEnd"/>
      <w:r>
        <w:t xml:space="preserve"> Patient file (#2) with the input entered into the associated search  box.  A list of matching</w:t>
      </w:r>
      <w:r w:rsidR="00E631F3">
        <w:t xml:space="preserve"> names is displayed in a result list</w:t>
      </w:r>
      <w:r>
        <w:t xml:space="preserve"> beneath the search box.  Clicking on </w:t>
      </w:r>
      <w:r w:rsidR="00E631F3">
        <w:t>a listed patient displays</w:t>
      </w:r>
      <w:r>
        <w:t xml:space="preserve"> demographic data</w:t>
      </w:r>
      <w:r w:rsidR="00E631F3">
        <w:t xml:space="preserve"> (reused from the </w:t>
      </w:r>
      <w:r w:rsidR="00122FBA">
        <w:t xml:space="preserve">SDEC </w:t>
      </w:r>
      <w:r w:rsidR="00E631F3">
        <w:t>PTLOOKRS RPC call previously made)</w:t>
      </w:r>
      <w:r>
        <w:t xml:space="preserve"> in the fields shown in the Ribbon Bar.  Once a patient is selected, the “New Req.” link in the Ribbon Bar Actions </w:t>
      </w:r>
      <w:r w:rsidR="00E631F3">
        <w:t>M</w:t>
      </w:r>
      <w:r>
        <w:t>enu is also activated.</w:t>
      </w:r>
    </w:p>
    <w:p w14:paraId="2D91697C" w14:textId="41EB21A5" w:rsidR="00AC1110" w:rsidRDefault="00AC1110" w:rsidP="003C11CB">
      <w:pPr>
        <w:pStyle w:val="BodyText"/>
        <w:ind w:left="720"/>
      </w:pPr>
      <w:r>
        <w:t xml:space="preserve">When selecting an Appointment Request in the </w:t>
      </w:r>
      <w:r w:rsidR="007A47FF">
        <w:fldChar w:fldCharType="begin"/>
      </w:r>
      <w:r w:rsidR="007A47FF">
        <w:instrText xml:space="preserve"> REF _Ref504989460 \h </w:instrText>
      </w:r>
      <w:r w:rsidR="007A47FF">
        <w:fldChar w:fldCharType="separate"/>
      </w:r>
      <w:r w:rsidR="00BE4505" w:rsidRPr="006E617F">
        <w:rPr>
          <w:b/>
        </w:rPr>
        <w:t>Request Management (RM) Grid</w:t>
      </w:r>
      <w:r w:rsidR="007A47FF">
        <w:fldChar w:fldCharType="end"/>
      </w:r>
      <w:r>
        <w:t xml:space="preserve"> or an Appointment from a </w:t>
      </w:r>
      <w:r w:rsidR="007A47FF">
        <w:fldChar w:fldCharType="begin"/>
      </w:r>
      <w:r w:rsidR="007A47FF">
        <w:instrText xml:space="preserve"> REF _Ref504988848 \h </w:instrText>
      </w:r>
      <w:r w:rsidR="007A47FF">
        <w:fldChar w:fldCharType="separate"/>
      </w:r>
      <w:r w:rsidR="00BE4505" w:rsidRPr="006E617F">
        <w:rPr>
          <w:b/>
        </w:rPr>
        <w:t>Calendar Schedule</w:t>
      </w:r>
      <w:r w:rsidR="007A47FF">
        <w:fldChar w:fldCharType="end"/>
      </w:r>
      <w:r>
        <w:t xml:space="preserve"> SDEC GETREGA is called to populate the Patient Information.</w:t>
      </w:r>
    </w:p>
    <w:p w14:paraId="44E80E4B" w14:textId="136B3C2E" w:rsidR="00436CB6" w:rsidRDefault="00436CB6" w:rsidP="003C11CB">
      <w:pPr>
        <w:pStyle w:val="BodyText"/>
        <w:ind w:left="720"/>
      </w:pPr>
      <w:r>
        <w:t xml:space="preserve">Note:  </w:t>
      </w:r>
      <w:r w:rsidR="000F4F82">
        <w:t>Some d</w:t>
      </w:r>
      <w:r>
        <w:t xml:space="preserve">ata returned by RPC calls is cached by the GUI for </w:t>
      </w:r>
      <w:r w:rsidR="00BF7557">
        <w:t>a minimum of 5</w:t>
      </w:r>
      <w:r>
        <w:t xml:space="preserve"> minutes or until the Refresh button in the </w:t>
      </w:r>
      <w:r w:rsidR="00D22795">
        <w:fldChar w:fldCharType="begin"/>
      </w:r>
      <w:r w:rsidR="00D22795">
        <w:instrText xml:space="preserve"> REF _Ref504990159 \h </w:instrText>
      </w:r>
      <w:r w:rsidR="00D22795">
        <w:fldChar w:fldCharType="separate"/>
      </w:r>
      <w:r w:rsidR="00BE4505" w:rsidRPr="006E617F">
        <w:rPr>
          <w:b/>
        </w:rPr>
        <w:t>Ribbon Bar Tools Menu</w:t>
      </w:r>
      <w:r w:rsidR="00D22795">
        <w:fldChar w:fldCharType="end"/>
      </w:r>
      <w:r w:rsidR="00D22795">
        <w:t xml:space="preserve"> </w:t>
      </w:r>
      <w:r>
        <w:t>is clicked.</w:t>
      </w:r>
    </w:p>
    <w:p w14:paraId="5B87F55F" w14:textId="3B9DA84B" w:rsidR="00BE3F8F" w:rsidRPr="006E617F" w:rsidRDefault="00BE3F8F" w:rsidP="00BE3F8F">
      <w:pPr>
        <w:pStyle w:val="BodyText"/>
        <w:numPr>
          <w:ilvl w:val="0"/>
          <w:numId w:val="32"/>
        </w:numPr>
        <w:rPr>
          <w:b/>
        </w:rPr>
      </w:pPr>
      <w:bookmarkStart w:id="1255" w:name="_Ref504990200"/>
      <w:r w:rsidRPr="006E617F">
        <w:rPr>
          <w:b/>
        </w:rPr>
        <w:t>Ribbon Bar Actions Menu</w:t>
      </w:r>
      <w:bookmarkEnd w:id="1255"/>
    </w:p>
    <w:p w14:paraId="16C205F4" w14:textId="24E3CCE9" w:rsidR="003C11CB" w:rsidRDefault="00C05108" w:rsidP="003C11CB">
      <w:pPr>
        <w:pStyle w:val="BodyText"/>
        <w:ind w:left="720"/>
      </w:pPr>
      <w:r>
        <w:t>This pane in the Ribbon Bar contains a link to begin appointment request creation</w:t>
      </w:r>
      <w:r w:rsidR="00730B58">
        <w:t xml:space="preserve"> (see </w:t>
      </w:r>
      <w:r w:rsidR="00730B58">
        <w:fldChar w:fldCharType="begin"/>
      </w:r>
      <w:r w:rsidR="00730B58">
        <w:instrText xml:space="preserve"> REF _Ref504988114 \h </w:instrText>
      </w:r>
      <w:r w:rsidR="00730B58">
        <w:fldChar w:fldCharType="separate"/>
      </w:r>
      <w:r w:rsidR="00BE4505" w:rsidRPr="006E617F">
        <w:rPr>
          <w:b/>
        </w:rPr>
        <w:t>Appointment Request Type Dialog</w:t>
      </w:r>
      <w:r w:rsidR="00730B58">
        <w:fldChar w:fldCharType="end"/>
      </w:r>
      <w:r w:rsidR="00730B58">
        <w:t xml:space="preserve"> below)</w:t>
      </w:r>
      <w:r>
        <w:t>.</w:t>
      </w:r>
    </w:p>
    <w:p w14:paraId="1ACA54D7" w14:textId="0678B237" w:rsidR="00122FBA" w:rsidRPr="006E617F" w:rsidRDefault="00BE3F8F" w:rsidP="00122FBA">
      <w:pPr>
        <w:pStyle w:val="BodyText"/>
        <w:numPr>
          <w:ilvl w:val="0"/>
          <w:numId w:val="32"/>
        </w:numPr>
        <w:rPr>
          <w:b/>
        </w:rPr>
      </w:pPr>
      <w:bookmarkStart w:id="1256" w:name="_Ref505089001"/>
      <w:r w:rsidRPr="006E617F">
        <w:rPr>
          <w:b/>
        </w:rPr>
        <w:t>Ribbon Bar Arrangements Menu</w:t>
      </w:r>
      <w:bookmarkEnd w:id="1256"/>
    </w:p>
    <w:p w14:paraId="5F59A665" w14:textId="46AB31DE" w:rsidR="00122FBA" w:rsidRPr="00122FBA" w:rsidRDefault="00C05108" w:rsidP="00122FBA">
      <w:pPr>
        <w:pStyle w:val="BodyText"/>
        <w:ind w:left="720"/>
      </w:pPr>
      <w:r>
        <w:rPr>
          <w:szCs w:val="24"/>
        </w:rPr>
        <w:t>This pane in the Ribbon Bar is now inoperative.  The View Mode box was made invisible in Release 1.5, and the Time Scale was previously made non-functional.  The user has in</w:t>
      </w:r>
      <w:del w:id="1257" w:author="Author">
        <w:r w:rsidDel="00691853">
          <w:rPr>
            <w:szCs w:val="24"/>
          </w:rPr>
          <w:delText>i</w:delText>
        </w:r>
      </w:del>
      <w:r>
        <w:rPr>
          <w:szCs w:val="24"/>
        </w:rPr>
        <w:t xml:space="preserve">dicated that this pane can be removed from the </w:t>
      </w:r>
      <w:r w:rsidR="006E617F">
        <w:rPr>
          <w:szCs w:val="24"/>
        </w:rPr>
        <w:t>Ribbon Bar</w:t>
      </w:r>
      <w:r>
        <w:rPr>
          <w:szCs w:val="24"/>
        </w:rPr>
        <w:t>.</w:t>
      </w:r>
    </w:p>
    <w:p w14:paraId="2A4E1712" w14:textId="36AA7DC5" w:rsidR="00BE3F8F" w:rsidRPr="006E617F" w:rsidRDefault="00BE3F8F" w:rsidP="00BE3F8F">
      <w:pPr>
        <w:pStyle w:val="BodyText"/>
        <w:numPr>
          <w:ilvl w:val="0"/>
          <w:numId w:val="32"/>
        </w:numPr>
        <w:rPr>
          <w:b/>
          <w:sz w:val="22"/>
        </w:rPr>
      </w:pPr>
      <w:bookmarkStart w:id="1258" w:name="_Ref505076978"/>
      <w:r w:rsidRPr="006E617F">
        <w:rPr>
          <w:b/>
        </w:rPr>
        <w:t>Pending Appointments</w:t>
      </w:r>
      <w:bookmarkEnd w:id="1258"/>
    </w:p>
    <w:p w14:paraId="6EE32017" w14:textId="599BB9DB" w:rsidR="00122FBA" w:rsidRDefault="00730B58" w:rsidP="00122FBA">
      <w:pPr>
        <w:pStyle w:val="BodyText"/>
        <w:ind w:left="720"/>
      </w:pPr>
      <w:r>
        <w:t xml:space="preserve">This pane contains a sortable list of pending appointments for a patient.  RPC SDEC </w:t>
      </w:r>
      <w:r w:rsidR="00BF7557">
        <w:t>FAPPTGET</w:t>
      </w:r>
      <w:r>
        <w:t xml:space="preserve"> is called with a date range of 365 days in the past to 1000 days in the future to populate the list.</w:t>
      </w:r>
      <w:r w:rsidR="002D1A39">
        <w:t xml:space="preserve">  The data is organized in three </w:t>
      </w:r>
      <w:proofErr w:type="spellStart"/>
      <w:r w:rsidR="002D1A39">
        <w:t>colums</w:t>
      </w:r>
      <w:proofErr w:type="spellEnd"/>
      <w:r w:rsidR="002D1A39">
        <w:t xml:space="preserve"> – date, clinic, appointment status – th</w:t>
      </w:r>
      <w:r w:rsidR="00AC1110">
        <w:t>e data</w:t>
      </w:r>
      <w:r w:rsidR="002D1A39">
        <w:t xml:space="preserve"> can be sorted in ascending or descending order or filtered by the user</w:t>
      </w:r>
      <w:r w:rsidR="00D22795">
        <w:t xml:space="preserve"> (see </w:t>
      </w:r>
      <w:r w:rsidR="00D22795">
        <w:fldChar w:fldCharType="begin"/>
      </w:r>
      <w:r w:rsidR="00D22795">
        <w:instrText xml:space="preserve"> REF _Ref504989627 \h </w:instrText>
      </w:r>
      <w:r w:rsidR="00D22795">
        <w:fldChar w:fldCharType="separate"/>
      </w:r>
      <w:r w:rsidR="00BE4505" w:rsidRPr="006E617F">
        <w:rPr>
          <w:b/>
        </w:rPr>
        <w:t>Pending Appointments Column Filters</w:t>
      </w:r>
      <w:r w:rsidR="00D22795">
        <w:fldChar w:fldCharType="end"/>
      </w:r>
      <w:r w:rsidR="00D22795">
        <w:t xml:space="preserve"> below)</w:t>
      </w:r>
      <w:r w:rsidR="002D1A39">
        <w:t>.</w:t>
      </w:r>
    </w:p>
    <w:p w14:paraId="7619AA95" w14:textId="5B641247" w:rsidR="002D1A39" w:rsidRDefault="002D1A39" w:rsidP="00122FBA">
      <w:pPr>
        <w:pStyle w:val="BodyText"/>
        <w:ind w:left="720"/>
      </w:pPr>
      <w:r>
        <w:t>Left clicking on an appointment calls</w:t>
      </w:r>
      <w:r w:rsidR="00AC1110">
        <w:t xml:space="preserve"> a series of RPC</w:t>
      </w:r>
      <w:r w:rsidR="00BF3EED">
        <w:t>s</w:t>
      </w:r>
      <w:r w:rsidR="00AC1110">
        <w:t xml:space="preserve"> including but not limited to SDEC RESOURCE, SDEC CLINSET, SDEC APPSLOTS and SDEC CRSCHED</w:t>
      </w:r>
      <w:r>
        <w:t xml:space="preserve"> </w:t>
      </w:r>
      <w:r w:rsidR="00AC1110">
        <w:t>to</w:t>
      </w:r>
      <w:r>
        <w:t xml:space="preserve"> populate the </w:t>
      </w:r>
      <w:r w:rsidR="00335318">
        <w:t xml:space="preserve"> </w:t>
      </w:r>
      <w:r w:rsidR="00335318">
        <w:fldChar w:fldCharType="begin"/>
      </w:r>
      <w:r w:rsidR="00335318">
        <w:instrText xml:space="preserve"> REF _Ref504988848 \h </w:instrText>
      </w:r>
      <w:r w:rsidR="00335318">
        <w:fldChar w:fldCharType="separate"/>
      </w:r>
      <w:r w:rsidR="00BE4505" w:rsidRPr="006E617F">
        <w:rPr>
          <w:b/>
        </w:rPr>
        <w:t>Calendar Schedule</w:t>
      </w:r>
      <w:r w:rsidR="00335318">
        <w:fldChar w:fldCharType="end"/>
      </w:r>
      <w:r>
        <w:t xml:space="preserve">.  Right </w:t>
      </w:r>
      <w:r w:rsidR="006E617F">
        <w:t>clicking in this pane – except i</w:t>
      </w:r>
      <w:r>
        <w:t xml:space="preserve">n the header – produces an appointment context menu (see </w:t>
      </w:r>
      <w:r>
        <w:fldChar w:fldCharType="begin"/>
      </w:r>
      <w:r>
        <w:instrText xml:space="preserve"> REF _Ref504988687 \h </w:instrText>
      </w:r>
      <w:r>
        <w:fldChar w:fldCharType="separate"/>
      </w:r>
      <w:r w:rsidR="00BE4505" w:rsidRPr="006E617F">
        <w:rPr>
          <w:b/>
        </w:rPr>
        <w:t>Print Pending Appointments</w:t>
      </w:r>
      <w:r>
        <w:fldChar w:fldCharType="end"/>
      </w:r>
      <w:r>
        <w:t xml:space="preserve"> below) that can be used to display additional appointment information or that can be used to print pending appointments.</w:t>
      </w:r>
    </w:p>
    <w:p w14:paraId="458C6925" w14:textId="4D9B33AA" w:rsidR="00BE3F8F" w:rsidRPr="006E617F" w:rsidRDefault="00BE3F8F" w:rsidP="00BE3F8F">
      <w:pPr>
        <w:pStyle w:val="BodyText"/>
        <w:numPr>
          <w:ilvl w:val="0"/>
          <w:numId w:val="32"/>
        </w:numPr>
        <w:rPr>
          <w:b/>
          <w:sz w:val="22"/>
        </w:rPr>
      </w:pPr>
      <w:bookmarkStart w:id="1259" w:name="_Ref505089024"/>
      <w:r w:rsidRPr="006E617F">
        <w:rPr>
          <w:b/>
        </w:rPr>
        <w:t>Patient Special Needs/Preferences Window</w:t>
      </w:r>
      <w:bookmarkEnd w:id="1259"/>
    </w:p>
    <w:p w14:paraId="7B80DD38" w14:textId="137C4E95" w:rsidR="00122FBA" w:rsidRDefault="00161428" w:rsidP="00122FBA">
      <w:pPr>
        <w:pStyle w:val="BodyText"/>
        <w:ind w:left="720"/>
      </w:pPr>
      <w:r>
        <w:t xml:space="preserve">This pane displays a patient’s special needs or preferences.  The data comes from the SDEC </w:t>
      </w:r>
      <w:r w:rsidR="00AC1110">
        <w:t>PTLOOKRS or SDEC GETREGA</w:t>
      </w:r>
      <w:r>
        <w:t xml:space="preserve"> RPC</w:t>
      </w:r>
      <w:r w:rsidR="00AC1110">
        <w:t>s</w:t>
      </w:r>
      <w:r>
        <w:t xml:space="preserve"> that </w:t>
      </w:r>
      <w:r w:rsidR="00AC1110">
        <w:t>are</w:t>
      </w:r>
      <w:r>
        <w:t xml:space="preserve"> called when the patient is selected (see </w:t>
      </w:r>
      <w:r>
        <w:fldChar w:fldCharType="begin"/>
      </w:r>
      <w:r>
        <w:instrText xml:space="preserve"> REF _Ref504988969 \h </w:instrText>
      </w:r>
      <w:r>
        <w:fldChar w:fldCharType="separate"/>
      </w:r>
      <w:r w:rsidR="00BE4505" w:rsidRPr="006E617F">
        <w:rPr>
          <w:b/>
        </w:rPr>
        <w:t>Ribbon Bar Patient Information</w:t>
      </w:r>
      <w:r>
        <w:fldChar w:fldCharType="end"/>
      </w:r>
      <w:r>
        <w:t xml:space="preserve">).  The special needs or preferences can </w:t>
      </w:r>
      <w:bookmarkStart w:id="1260" w:name="_GoBack"/>
      <w:bookmarkEnd w:id="1260"/>
      <w:r>
        <w:lastRenderedPageBreak/>
        <w:t xml:space="preserve">be modified </w:t>
      </w:r>
      <w:r w:rsidR="002E421D">
        <w:t xml:space="preserve">by right clicking in the </w:t>
      </w:r>
      <w:r w:rsidR="002E421D">
        <w:fldChar w:fldCharType="begin"/>
      </w:r>
      <w:r w:rsidR="002E421D">
        <w:instrText xml:space="preserve"> REF _Ref504988969 \h </w:instrText>
      </w:r>
      <w:r w:rsidR="002E421D">
        <w:fldChar w:fldCharType="separate"/>
      </w:r>
      <w:r w:rsidR="00BE4505" w:rsidRPr="006E617F">
        <w:rPr>
          <w:b/>
        </w:rPr>
        <w:t>Ribbon Bar Patient Information</w:t>
      </w:r>
      <w:r w:rsidR="002E421D">
        <w:fldChar w:fldCharType="end"/>
      </w:r>
      <w:r w:rsidR="002E421D">
        <w:t xml:space="preserve"> and then </w:t>
      </w:r>
      <w:r>
        <w:t xml:space="preserve">using the </w:t>
      </w:r>
      <w:r>
        <w:fldChar w:fldCharType="begin"/>
      </w:r>
      <w:r>
        <w:instrText xml:space="preserve"> REF _Ref504989286 \h </w:instrText>
      </w:r>
      <w:r>
        <w:fldChar w:fldCharType="separate"/>
      </w:r>
      <w:r w:rsidR="00BE4505" w:rsidRPr="006E617F">
        <w:rPr>
          <w:b/>
        </w:rPr>
        <w:t>Patient Information Dialog</w:t>
      </w:r>
      <w:r>
        <w:fldChar w:fldCharType="end"/>
      </w:r>
      <w:r w:rsidR="002E421D">
        <w:t>.</w:t>
      </w:r>
    </w:p>
    <w:p w14:paraId="45A7B36D" w14:textId="5619DD25" w:rsidR="00BE3F8F" w:rsidRPr="006E617F" w:rsidRDefault="00BE3F8F" w:rsidP="00BE3F8F">
      <w:pPr>
        <w:pStyle w:val="BodyText"/>
        <w:numPr>
          <w:ilvl w:val="0"/>
          <w:numId w:val="32"/>
        </w:numPr>
        <w:rPr>
          <w:b/>
          <w:sz w:val="22"/>
        </w:rPr>
      </w:pPr>
      <w:bookmarkStart w:id="1261" w:name="_Ref504990159"/>
      <w:r w:rsidRPr="006E617F">
        <w:rPr>
          <w:b/>
        </w:rPr>
        <w:t>Ribbon Bar Tools Menu</w:t>
      </w:r>
      <w:bookmarkEnd w:id="1261"/>
    </w:p>
    <w:p w14:paraId="1C384FA4" w14:textId="4C43A156" w:rsidR="00122FBA" w:rsidRDefault="004139B1" w:rsidP="00122FBA">
      <w:pPr>
        <w:pStyle w:val="BodyText"/>
        <w:ind w:left="720"/>
      </w:pPr>
      <w:r>
        <w:t xml:space="preserve">This pane has four selection options: 1) </w:t>
      </w:r>
      <w:r w:rsidR="0072087E">
        <w:t xml:space="preserve">Print, </w:t>
      </w:r>
      <w:r>
        <w:t xml:space="preserve">2) </w:t>
      </w:r>
      <w:r w:rsidR="0072087E">
        <w:t xml:space="preserve">Export, </w:t>
      </w:r>
      <w:r>
        <w:t>3) Refresh and 4)</w:t>
      </w:r>
      <w:r w:rsidR="0072087E">
        <w:t xml:space="preserve"> Query</w:t>
      </w:r>
      <w:r>
        <w:t>.  Print</w:t>
      </w:r>
      <w:r w:rsidR="00070D23">
        <w:t xml:space="preserve"> (see </w:t>
      </w:r>
      <w:r w:rsidR="00070D23">
        <w:fldChar w:fldCharType="begin"/>
      </w:r>
      <w:r w:rsidR="00070D23">
        <w:instrText xml:space="preserve"> REF _Ref504990822 \h </w:instrText>
      </w:r>
      <w:r w:rsidR="00070D23">
        <w:fldChar w:fldCharType="separate"/>
      </w:r>
      <w:r w:rsidR="00BE4505">
        <w:t xml:space="preserve">Figure </w:t>
      </w:r>
      <w:r w:rsidR="00BE4505">
        <w:rPr>
          <w:noProof/>
        </w:rPr>
        <w:t>2</w:t>
      </w:r>
      <w:r w:rsidR="00070D23">
        <w:fldChar w:fldCharType="end"/>
      </w:r>
      <w:r w:rsidR="00070D23">
        <w:t xml:space="preserve"> below)</w:t>
      </w:r>
      <w:r>
        <w:t xml:space="preserve"> and Export</w:t>
      </w:r>
      <w:r w:rsidR="00070D23">
        <w:t xml:space="preserve"> allow the user to output the appointment request wait list (stored in the </w:t>
      </w:r>
      <w:r w:rsidR="00070D23">
        <w:fldChar w:fldCharType="begin"/>
      </w:r>
      <w:r w:rsidR="00070D23">
        <w:instrText xml:space="preserve"> REF _Ref504989460 \h </w:instrText>
      </w:r>
      <w:r w:rsidR="00070D23">
        <w:fldChar w:fldCharType="separate"/>
      </w:r>
      <w:r w:rsidR="00BE4505" w:rsidRPr="006E617F">
        <w:rPr>
          <w:b/>
        </w:rPr>
        <w:t>Request Management (RM) Grid</w:t>
      </w:r>
      <w:r w:rsidR="00070D23">
        <w:fldChar w:fldCharType="end"/>
      </w:r>
      <w:r w:rsidR="00070D23">
        <w:t xml:space="preserve">) as either a printout or a spreadsheet.  Refresh clears the wait list and re-loads it.  Query (see </w:t>
      </w:r>
      <w:r w:rsidR="00070D23">
        <w:fldChar w:fldCharType="begin"/>
      </w:r>
      <w:r w:rsidR="00070D23">
        <w:instrText xml:space="preserve"> REF _Ref504991123 \h </w:instrText>
      </w:r>
      <w:r w:rsidR="00070D23">
        <w:fldChar w:fldCharType="separate"/>
      </w:r>
      <w:r w:rsidR="00BE4505">
        <w:t xml:space="preserve">Figure </w:t>
      </w:r>
      <w:r w:rsidR="00BE4505">
        <w:rPr>
          <w:noProof/>
        </w:rPr>
        <w:t>3</w:t>
      </w:r>
      <w:r w:rsidR="00070D23">
        <w:fldChar w:fldCharType="end"/>
      </w:r>
      <w:r w:rsidR="00070D23">
        <w:t xml:space="preserve"> below) allows the user to select specific</w:t>
      </w:r>
      <w:r w:rsidR="00AC1110">
        <w:t xml:space="preserve"> data filters to use </w:t>
      </w:r>
      <w:r w:rsidR="007A47FF">
        <w:t>to</w:t>
      </w:r>
      <w:r w:rsidR="00AC1110">
        <w:t xml:space="preserve"> </w:t>
      </w:r>
      <w:r w:rsidR="007A47FF">
        <w:t>re</w:t>
      </w:r>
      <w:r w:rsidR="00AC1110">
        <w:t>populat</w:t>
      </w:r>
      <w:r w:rsidR="007A47FF">
        <w:t>e</w:t>
      </w:r>
      <w:r w:rsidR="00AC1110">
        <w:t xml:space="preserve"> the</w:t>
      </w:r>
      <w:r w:rsidR="00070D23">
        <w:t xml:space="preserve"> entries on the wait list.</w:t>
      </w:r>
    </w:p>
    <w:p w14:paraId="0E51218C" w14:textId="77777777" w:rsidR="004139B1" w:rsidRDefault="004139B1" w:rsidP="0000677D">
      <w:pPr>
        <w:pStyle w:val="BodyText"/>
        <w:keepNext/>
        <w:pPrChange w:id="1262" w:author="Author">
          <w:pPr>
            <w:pStyle w:val="BodyText"/>
            <w:keepNext/>
            <w:ind w:left="720"/>
          </w:pPr>
        </w:pPrChange>
      </w:pPr>
      <w:commentRangeStart w:id="1263"/>
      <w:r>
        <w:rPr>
          <w:noProof/>
        </w:rPr>
        <w:drawing>
          <wp:inline distT="0" distB="0" distL="0" distR="0" wp14:anchorId="28484790" wp14:editId="7D5FCE41">
            <wp:extent cx="5943600" cy="3343275"/>
            <wp:effectExtent l="0" t="0" r="0" b="9525"/>
            <wp:docPr id="122" name="Picture 122" descr="The figure displays a sample copt of the wait list." title="Wai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 List Pri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1263"/>
      <w:r w:rsidR="00517AED">
        <w:rPr>
          <w:rStyle w:val="CommentReference"/>
        </w:rPr>
        <w:commentReference w:id="1263"/>
      </w:r>
    </w:p>
    <w:p w14:paraId="61617351" w14:textId="39700B55" w:rsidR="004139B1" w:rsidRDefault="004139B1" w:rsidP="004139B1">
      <w:pPr>
        <w:pStyle w:val="Caption"/>
        <w:jc w:val="center"/>
      </w:pPr>
      <w:bookmarkStart w:id="1264" w:name="_Ref504990822"/>
      <w:bookmarkStart w:id="1265" w:name="_Toc513557837"/>
      <w:r>
        <w:t xml:space="preserve">Figure </w:t>
      </w:r>
      <w:fldSimple w:instr=" SEQ Figure \* ARABIC ">
        <w:r w:rsidR="00BE4505">
          <w:rPr>
            <w:noProof/>
          </w:rPr>
          <w:t>2</w:t>
        </w:r>
      </w:fldSimple>
      <w:bookmarkEnd w:id="1264"/>
      <w:r>
        <w:t>: Wait List - Print</w:t>
      </w:r>
      <w:bookmarkEnd w:id="1265"/>
    </w:p>
    <w:p w14:paraId="67A1388B" w14:textId="77777777" w:rsidR="0072087E" w:rsidRDefault="0072087E" w:rsidP="0000677D">
      <w:pPr>
        <w:pStyle w:val="BodyText"/>
        <w:keepNext/>
        <w:pPrChange w:id="1266" w:author="Author">
          <w:pPr>
            <w:pStyle w:val="BodyText"/>
            <w:keepNext/>
            <w:ind w:left="720"/>
          </w:pPr>
        </w:pPrChange>
      </w:pPr>
      <w:r>
        <w:rPr>
          <w:noProof/>
        </w:rPr>
        <w:lastRenderedPageBreak/>
        <w:drawing>
          <wp:inline distT="0" distB="0" distL="0" distR="0" wp14:anchorId="6A25BB6D" wp14:editId="79C64842">
            <wp:extent cx="5943600" cy="3343275"/>
            <wp:effectExtent l="0" t="0" r="0" b="9525"/>
            <wp:docPr id="121" name="Picture 121" descr="This figure shows the pop-up window implementing the query option." title="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Ribbon Bar Tools - Query.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971962" w14:textId="44D38E10" w:rsidR="0072087E" w:rsidRPr="00122FBA" w:rsidRDefault="0072087E" w:rsidP="0072087E">
      <w:pPr>
        <w:pStyle w:val="Caption"/>
        <w:jc w:val="center"/>
        <w:rPr>
          <w:sz w:val="24"/>
        </w:rPr>
      </w:pPr>
      <w:bookmarkStart w:id="1267" w:name="_Ref504991123"/>
      <w:bookmarkStart w:id="1268" w:name="_Toc513557838"/>
      <w:r>
        <w:t xml:space="preserve">Figure </w:t>
      </w:r>
      <w:fldSimple w:instr=" SEQ Figure \* ARABIC ">
        <w:r w:rsidR="00BE4505">
          <w:rPr>
            <w:noProof/>
          </w:rPr>
          <w:t>3</w:t>
        </w:r>
      </w:fldSimple>
      <w:bookmarkEnd w:id="1267"/>
      <w:r>
        <w:t>: Ribbon Bar Tools Menu - Query option</w:t>
      </w:r>
      <w:bookmarkEnd w:id="1268"/>
    </w:p>
    <w:p w14:paraId="3945ACDC" w14:textId="41053449" w:rsidR="00BE3F8F" w:rsidRPr="006E617F" w:rsidRDefault="00BE3F8F" w:rsidP="00BE3F8F">
      <w:pPr>
        <w:pStyle w:val="BodyText"/>
        <w:numPr>
          <w:ilvl w:val="0"/>
          <w:numId w:val="32"/>
        </w:numPr>
        <w:rPr>
          <w:b/>
          <w:sz w:val="22"/>
        </w:rPr>
      </w:pPr>
      <w:bookmarkStart w:id="1269" w:name="_Ref505089064"/>
      <w:r w:rsidRPr="006E617F">
        <w:rPr>
          <w:b/>
        </w:rPr>
        <w:t>User Preferences</w:t>
      </w:r>
      <w:bookmarkEnd w:id="1269"/>
    </w:p>
    <w:p w14:paraId="2F41B381" w14:textId="26C86258" w:rsidR="00122FBA" w:rsidRDefault="004F7E80" w:rsidP="00122FBA">
      <w:pPr>
        <w:pStyle w:val="BodyText"/>
        <w:ind w:left="720"/>
      </w:pPr>
      <w:r>
        <w:t>In this window, the user specifies the criteria applied to selecting appointment requests to be displayed in the wait list (</w:t>
      </w:r>
      <w:r>
        <w:fldChar w:fldCharType="begin"/>
      </w:r>
      <w:r>
        <w:instrText xml:space="preserve"> REF _Ref504989460 \h </w:instrText>
      </w:r>
      <w:r>
        <w:fldChar w:fldCharType="separate"/>
      </w:r>
      <w:r w:rsidR="00BE4505" w:rsidRPr="006E617F">
        <w:rPr>
          <w:b/>
        </w:rPr>
        <w:t>Request Management (RM) Grid</w:t>
      </w:r>
      <w:r>
        <w:fldChar w:fldCharType="end"/>
      </w:r>
      <w:r>
        <w:t>).</w:t>
      </w:r>
      <w:r w:rsidR="00933529">
        <w:t xml:space="preserve">  User settings are obtained from </w:t>
      </w:r>
      <w:proofErr w:type="spellStart"/>
      <w:r w:rsidR="00933529">
        <w:t>VistA</w:t>
      </w:r>
      <w:proofErr w:type="spellEnd"/>
      <w:r w:rsidR="00933529">
        <w:t xml:space="preserve"> by calling the SDEC</w:t>
      </w:r>
      <w:r w:rsidR="007A47FF">
        <w:t>RMGP GETRMGUP</w:t>
      </w:r>
      <w:r w:rsidR="00933529">
        <w:t xml:space="preserve"> RPC.  If the user checks the save as default box, the changed criteria are stored back in </w:t>
      </w:r>
      <w:proofErr w:type="spellStart"/>
      <w:r w:rsidR="00933529">
        <w:t>VistA</w:t>
      </w:r>
      <w:proofErr w:type="spellEnd"/>
      <w:r w:rsidR="00933529">
        <w:t xml:space="preserve"> via the SDE</w:t>
      </w:r>
      <w:r w:rsidR="00D3267F">
        <w:t>C</w:t>
      </w:r>
      <w:r w:rsidR="007A47FF">
        <w:t>RMGP PUTRMGUP</w:t>
      </w:r>
      <w:r w:rsidR="00933529">
        <w:t xml:space="preserve"> RPC.</w:t>
      </w:r>
    </w:p>
    <w:p w14:paraId="7D426BD6" w14:textId="77777777" w:rsidR="00E831DB" w:rsidRDefault="00E831DB" w:rsidP="0000677D">
      <w:pPr>
        <w:pStyle w:val="BodyText"/>
        <w:keepNext/>
        <w:pPrChange w:id="1270" w:author="Author">
          <w:pPr>
            <w:pStyle w:val="BodyText"/>
            <w:keepNext/>
            <w:ind w:left="720"/>
          </w:pPr>
        </w:pPrChange>
      </w:pPr>
      <w:r>
        <w:rPr>
          <w:noProof/>
        </w:rPr>
        <w:lastRenderedPageBreak/>
        <w:drawing>
          <wp:inline distT="0" distB="0" distL="0" distR="0" wp14:anchorId="361CD2B1" wp14:editId="3CF46632">
            <wp:extent cx="5943600" cy="3343275"/>
            <wp:effectExtent l="0" t="0" r="0" b="9525"/>
            <wp:docPr id="123" name="Picture 123" descr="This figure shows the pop-up window for user preferences." title="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Preference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D6711E" w14:textId="7A58C674" w:rsidR="00E831DB" w:rsidRDefault="00E831DB" w:rsidP="00E831DB">
      <w:pPr>
        <w:pStyle w:val="Caption"/>
        <w:jc w:val="center"/>
      </w:pPr>
      <w:bookmarkStart w:id="1271" w:name="_Toc513557839"/>
      <w:r>
        <w:t xml:space="preserve">Figure </w:t>
      </w:r>
      <w:fldSimple w:instr=" SEQ Figure \* ARABIC ">
        <w:r w:rsidR="00BE4505">
          <w:rPr>
            <w:noProof/>
          </w:rPr>
          <w:t>4</w:t>
        </w:r>
      </w:fldSimple>
      <w:r>
        <w:t>: User Preferences</w:t>
      </w:r>
      <w:bookmarkEnd w:id="1271"/>
    </w:p>
    <w:p w14:paraId="6C37164F" w14:textId="44B0C8C9" w:rsidR="005F1A66" w:rsidRPr="006E617F" w:rsidRDefault="005F1A66" w:rsidP="00BE3F8F">
      <w:pPr>
        <w:pStyle w:val="BodyText"/>
        <w:numPr>
          <w:ilvl w:val="0"/>
          <w:numId w:val="32"/>
        </w:numPr>
        <w:rPr>
          <w:b/>
          <w:sz w:val="22"/>
        </w:rPr>
      </w:pPr>
      <w:bookmarkStart w:id="1272" w:name="_Ref504989460"/>
      <w:r w:rsidRPr="006E617F">
        <w:rPr>
          <w:b/>
        </w:rPr>
        <w:t>Request Management (RM) Grid</w:t>
      </w:r>
      <w:bookmarkEnd w:id="1272"/>
    </w:p>
    <w:p w14:paraId="67520231" w14:textId="1B1B466C" w:rsidR="00FA37F2" w:rsidRDefault="007A47FF" w:rsidP="00FA37F2">
      <w:pPr>
        <w:pStyle w:val="BodyText"/>
        <w:ind w:left="720"/>
      </w:pPr>
      <w:r>
        <w:t>Upon initial logon</w:t>
      </w:r>
      <w:r w:rsidR="00BF3EED">
        <w:t>,</w:t>
      </w:r>
      <w:r>
        <w:t xml:space="preserve"> </w:t>
      </w:r>
      <w:r w:rsidR="00BF3EED">
        <w:t>t</w:t>
      </w:r>
      <w:r w:rsidR="00CD3628">
        <w:t>he RM Grid displays the facility’s wait list</w:t>
      </w:r>
      <w:r>
        <w:t xml:space="preserve"> or a wait list based on the user’s previously saved User Preferences.</w:t>
      </w:r>
      <w:r w:rsidR="00CD3628">
        <w:t xml:space="preserve"> </w:t>
      </w:r>
      <w:r>
        <w:t>If a patient has been selected (</w:t>
      </w:r>
      <w:r>
        <w:fldChar w:fldCharType="begin"/>
      </w:r>
      <w:r>
        <w:instrText xml:space="preserve"> REF _Ref504988969 \h </w:instrText>
      </w:r>
      <w:r>
        <w:fldChar w:fldCharType="separate"/>
      </w:r>
      <w:r w:rsidR="00BE4505" w:rsidRPr="006E617F">
        <w:rPr>
          <w:b/>
        </w:rPr>
        <w:t>Ribbon Bar Patient Information</w:t>
      </w:r>
      <w:r>
        <w:fldChar w:fldCharType="end"/>
      </w:r>
      <w:r>
        <w:t>)</w:t>
      </w:r>
      <w:r w:rsidR="00BF3EED">
        <w:t>,</w:t>
      </w:r>
      <w:r w:rsidR="00CD3628">
        <w:t xml:space="preserve"> the patient’s outstanding appointment requests </w:t>
      </w:r>
      <w:r>
        <w:t>are displayed</w:t>
      </w:r>
      <w:r w:rsidR="00CD3628">
        <w:t xml:space="preserve">.  </w:t>
      </w:r>
      <w:r w:rsidR="005A3C01">
        <w:t xml:space="preserve">Data for either version of this list are obtained from </w:t>
      </w:r>
      <w:proofErr w:type="spellStart"/>
      <w:r w:rsidR="005A3C01">
        <w:t>VistA</w:t>
      </w:r>
      <w:proofErr w:type="spellEnd"/>
      <w:r w:rsidR="005A3C01">
        <w:t xml:space="preserve"> via </w:t>
      </w:r>
      <w:r w:rsidR="00D87AD7">
        <w:t xml:space="preserve">a call to SDECIDX GETREC with </w:t>
      </w:r>
      <w:proofErr w:type="spellStart"/>
      <w:r w:rsidR="00D87AD7">
        <w:t>subsequesnt</w:t>
      </w:r>
      <w:proofErr w:type="spellEnd"/>
      <w:r w:rsidR="00D87AD7">
        <w:t xml:space="preserve"> calls to SDEC ARGET, SDEC WLGET, SDEC RECGET and SDEC REQGET RPCs</w:t>
      </w:r>
      <w:r w:rsidR="005A3C01">
        <w:t>.</w:t>
      </w:r>
      <w:r w:rsidR="00FA37F2">
        <w:t xml:space="preserve">  Right clicking on an appointment request opens an option menu (see </w:t>
      </w:r>
      <w:r w:rsidR="0026203E">
        <w:fldChar w:fldCharType="begin"/>
      </w:r>
      <w:r w:rsidR="0026203E">
        <w:instrText xml:space="preserve"> REF _Ref505685800 \h </w:instrText>
      </w:r>
      <w:r w:rsidR="0026203E">
        <w:fldChar w:fldCharType="separate"/>
      </w:r>
      <w:r w:rsidR="00BE4505">
        <w:t xml:space="preserve">Figure </w:t>
      </w:r>
      <w:r w:rsidR="00BE4505">
        <w:rPr>
          <w:noProof/>
        </w:rPr>
        <w:t>5</w:t>
      </w:r>
      <w:r w:rsidR="0026203E">
        <w:fldChar w:fldCharType="end"/>
      </w:r>
      <w:r w:rsidR="0026203E">
        <w:t xml:space="preserve"> </w:t>
      </w:r>
      <w:r w:rsidR="00FA37F2">
        <w:t xml:space="preserve">below) which allows the user to open selected appointment request context windows (e.g., </w:t>
      </w:r>
      <w:r w:rsidR="00FA37F2">
        <w:fldChar w:fldCharType="begin"/>
      </w:r>
      <w:r w:rsidR="00FA37F2">
        <w:instrText xml:space="preserve"> REF _Ref505063545 \h </w:instrText>
      </w:r>
      <w:r w:rsidR="00FA37F2">
        <w:fldChar w:fldCharType="separate"/>
      </w:r>
      <w:r w:rsidR="00BE4505">
        <w:t xml:space="preserve">Figure </w:t>
      </w:r>
      <w:r w:rsidR="00BE4505">
        <w:rPr>
          <w:noProof/>
        </w:rPr>
        <w:t>7</w:t>
      </w:r>
      <w:r w:rsidR="00BE4505">
        <w:t>: Appointment Request</w:t>
      </w:r>
      <w:r w:rsidR="00FA37F2">
        <w:fldChar w:fldCharType="end"/>
      </w:r>
      <w:r w:rsidR="00FA37F2">
        <w:t>) or to acc</w:t>
      </w:r>
      <w:r w:rsidR="004047ED">
        <w:t>ess</w:t>
      </w:r>
      <w:r w:rsidR="00FA37F2">
        <w:t xml:space="preserve"> </w:t>
      </w:r>
      <w:r w:rsidR="004047ED">
        <w:fldChar w:fldCharType="begin"/>
      </w:r>
      <w:r w:rsidR="004047ED">
        <w:instrText xml:space="preserve"> REF _Ref505063713 \h </w:instrText>
      </w:r>
      <w:r w:rsidR="004047ED">
        <w:fldChar w:fldCharType="separate"/>
      </w:r>
      <w:r w:rsidR="00BE4505">
        <w:rPr>
          <w:b/>
          <w:sz w:val="22"/>
        </w:rPr>
        <w:t>Patient Contacts</w:t>
      </w:r>
      <w:r w:rsidR="004047ED">
        <w:fldChar w:fldCharType="end"/>
      </w:r>
      <w:r w:rsidR="004047ED">
        <w:t>.</w:t>
      </w:r>
    </w:p>
    <w:p w14:paraId="1BA42CF9" w14:textId="77777777" w:rsidR="00FA37F2" w:rsidRDefault="00FA37F2" w:rsidP="00FA37F2">
      <w:pPr>
        <w:pStyle w:val="BodyText"/>
        <w:ind w:left="720"/>
      </w:pPr>
    </w:p>
    <w:p w14:paraId="18EAD645" w14:textId="77777777" w:rsidR="00FA37F2" w:rsidRDefault="00FA37F2" w:rsidP="0000677D">
      <w:pPr>
        <w:pStyle w:val="BodyText"/>
        <w:keepNext/>
        <w:pPrChange w:id="1273" w:author="Author">
          <w:pPr>
            <w:pStyle w:val="BodyText"/>
            <w:keepNext/>
            <w:ind w:left="720"/>
          </w:pPr>
        </w:pPrChange>
      </w:pPr>
      <w:r>
        <w:rPr>
          <w:noProof/>
        </w:rPr>
        <w:lastRenderedPageBreak/>
        <w:drawing>
          <wp:inline distT="0" distB="0" distL="0" distR="0" wp14:anchorId="06446711" wp14:editId="7869DF18">
            <wp:extent cx="5943600" cy="3343275"/>
            <wp:effectExtent l="0" t="0" r="0" b="9525"/>
            <wp:docPr id="57" name="Picture 57" descr="This figure shows the context menu for an appointment request on the RM grid." title="RM Grid - Op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 Grid - Right Click Option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F05A4E" w14:textId="1A94D194" w:rsidR="00FA37F2" w:rsidRDefault="00FA37F2" w:rsidP="00FA37F2">
      <w:pPr>
        <w:pStyle w:val="Caption"/>
        <w:jc w:val="center"/>
      </w:pPr>
      <w:bookmarkStart w:id="1274" w:name="_Ref505685800"/>
      <w:bookmarkStart w:id="1275" w:name="_Toc513557840"/>
      <w:r>
        <w:t xml:space="preserve">Figure </w:t>
      </w:r>
      <w:fldSimple w:instr=" SEQ Figure \* ARABIC ">
        <w:r w:rsidR="00BE4505">
          <w:rPr>
            <w:noProof/>
          </w:rPr>
          <w:t>5</w:t>
        </w:r>
      </w:fldSimple>
      <w:bookmarkEnd w:id="1274"/>
      <w:r>
        <w:t>: RM Grid - Option Menu</w:t>
      </w:r>
      <w:bookmarkEnd w:id="1275"/>
    </w:p>
    <w:p w14:paraId="2A922C0D" w14:textId="32E88A9F" w:rsidR="005F1A66" w:rsidRPr="006E617F" w:rsidRDefault="005F1A66" w:rsidP="00BE3F8F">
      <w:pPr>
        <w:pStyle w:val="BodyText"/>
        <w:numPr>
          <w:ilvl w:val="0"/>
          <w:numId w:val="32"/>
        </w:numPr>
        <w:rPr>
          <w:b/>
          <w:sz w:val="22"/>
        </w:rPr>
      </w:pPr>
      <w:bookmarkStart w:id="1276" w:name="_Ref505088562"/>
      <w:r w:rsidRPr="006E617F">
        <w:rPr>
          <w:b/>
        </w:rPr>
        <w:t>Calendar Navigation Pane</w:t>
      </w:r>
      <w:bookmarkEnd w:id="1276"/>
    </w:p>
    <w:p w14:paraId="7CAE1B1E" w14:textId="0048035A" w:rsidR="00122FBA" w:rsidRDefault="00DA201F" w:rsidP="00122FBA">
      <w:pPr>
        <w:pStyle w:val="BodyText"/>
        <w:ind w:left="720"/>
      </w:pPr>
      <w:r>
        <w:t xml:space="preserve">This pane allows the user to switch dates in the </w:t>
      </w:r>
      <w:r>
        <w:fldChar w:fldCharType="begin"/>
      </w:r>
      <w:r>
        <w:instrText xml:space="preserve"> REF _Ref504988848 \h </w:instrText>
      </w:r>
      <w:r>
        <w:fldChar w:fldCharType="separate"/>
      </w:r>
      <w:r w:rsidR="00BE4505" w:rsidRPr="006E617F">
        <w:rPr>
          <w:b/>
        </w:rPr>
        <w:t>Calendar Schedule</w:t>
      </w:r>
      <w:r>
        <w:fldChar w:fldCharType="end"/>
      </w:r>
      <w:r>
        <w:t xml:space="preserve"> when a clinic, provider or clinic group has been selected in the </w:t>
      </w:r>
      <w:r>
        <w:fldChar w:fldCharType="begin"/>
      </w:r>
      <w:r>
        <w:instrText xml:space="preserve"> REF _Ref505064050 \h </w:instrText>
      </w:r>
      <w:r>
        <w:fldChar w:fldCharType="separate"/>
      </w:r>
      <w:r w:rsidR="00BE4505" w:rsidRPr="006E617F">
        <w:rPr>
          <w:b/>
        </w:rPr>
        <w:t>Clinic/Provider Navigation Pane</w:t>
      </w:r>
      <w:r>
        <w:fldChar w:fldCharType="end"/>
      </w:r>
      <w:r>
        <w:t xml:space="preserve">.  Clicking on a date invokes the </w:t>
      </w:r>
      <w:r w:rsidR="00D87AD7">
        <w:t>SDEC APPSLOTS, SDEC CRSCHED and other RPCs</w:t>
      </w:r>
      <w:r>
        <w:t xml:space="preserve"> to populate the calendar.</w:t>
      </w:r>
    </w:p>
    <w:p w14:paraId="4D13AD99" w14:textId="62E69705" w:rsidR="005F1A66" w:rsidRPr="006E617F" w:rsidRDefault="005F1A66" w:rsidP="00BE3F8F">
      <w:pPr>
        <w:pStyle w:val="BodyText"/>
        <w:numPr>
          <w:ilvl w:val="0"/>
          <w:numId w:val="32"/>
        </w:numPr>
        <w:rPr>
          <w:b/>
          <w:sz w:val="22"/>
        </w:rPr>
      </w:pPr>
      <w:bookmarkStart w:id="1277" w:name="_Ref505064050"/>
      <w:r w:rsidRPr="006E617F">
        <w:rPr>
          <w:b/>
        </w:rPr>
        <w:t>Clinic/Provider Navigation Pane</w:t>
      </w:r>
      <w:bookmarkEnd w:id="1277"/>
    </w:p>
    <w:p w14:paraId="1B895CF9" w14:textId="06555CF0" w:rsidR="00122FBA" w:rsidRDefault="001576A9" w:rsidP="00122FBA">
      <w:pPr>
        <w:pStyle w:val="BodyText"/>
        <w:ind w:left="720"/>
      </w:pPr>
      <w:r>
        <w:t xml:space="preserve">This pane allows the user to select a specific clinic, provider or clinic group for display in the </w:t>
      </w:r>
      <w:r>
        <w:fldChar w:fldCharType="begin"/>
      </w:r>
      <w:r>
        <w:instrText xml:space="preserve"> REF _Ref504988848 \h </w:instrText>
      </w:r>
      <w:r>
        <w:fldChar w:fldCharType="separate"/>
      </w:r>
      <w:r w:rsidR="00BE4505" w:rsidRPr="006E617F">
        <w:rPr>
          <w:b/>
        </w:rPr>
        <w:t>Calendar Schedule</w:t>
      </w:r>
      <w:r>
        <w:fldChar w:fldCharType="end"/>
      </w:r>
      <w:r>
        <w:t xml:space="preserve">.  The GUI calls a </w:t>
      </w:r>
      <w:proofErr w:type="spellStart"/>
      <w:r>
        <w:t>VistA</w:t>
      </w:r>
      <w:proofErr w:type="spellEnd"/>
      <w:r>
        <w:t xml:space="preserve"> RPC (SDEC </w:t>
      </w:r>
      <w:r w:rsidR="00D87AD7">
        <w:t>RESOURCE with different input parameters</w:t>
      </w:r>
      <w:r>
        <w:t xml:space="preserve"> for clinics</w:t>
      </w:r>
      <w:r w:rsidR="00D87AD7">
        <w:t xml:space="preserve"> and</w:t>
      </w:r>
      <w:r>
        <w:t xml:space="preserve"> providers or SDEC</w:t>
      </w:r>
      <w:r w:rsidR="00CF76B3">
        <w:t xml:space="preserve"> RESGPUSR</w:t>
      </w:r>
      <w:r>
        <w:t xml:space="preserve"> for clinic groups)  when the user pauses typing and at least 2 characters of the clinic, provider or clinic group name has been entered.</w:t>
      </w:r>
    </w:p>
    <w:p w14:paraId="1E1AD4FF" w14:textId="2DDA06EB" w:rsidR="005F1A66" w:rsidRPr="006E617F" w:rsidRDefault="005F1A66" w:rsidP="00BE3F8F">
      <w:pPr>
        <w:pStyle w:val="BodyText"/>
        <w:numPr>
          <w:ilvl w:val="0"/>
          <w:numId w:val="32"/>
        </w:numPr>
        <w:rPr>
          <w:b/>
          <w:sz w:val="22"/>
        </w:rPr>
      </w:pPr>
      <w:r w:rsidRPr="006E617F">
        <w:rPr>
          <w:b/>
        </w:rPr>
        <w:t>Time Slot Viewer</w:t>
      </w:r>
    </w:p>
    <w:p w14:paraId="16284344" w14:textId="1A06F26F" w:rsidR="00122FBA" w:rsidRDefault="00346906" w:rsidP="00122FBA">
      <w:pPr>
        <w:pStyle w:val="BodyText"/>
        <w:ind w:left="720"/>
      </w:pPr>
      <w:r>
        <w:t xml:space="preserve">This pane shows characteristics of the time slot selected in the </w:t>
      </w:r>
      <w:r>
        <w:fldChar w:fldCharType="begin"/>
      </w:r>
      <w:r>
        <w:instrText xml:space="preserve"> REF _Ref504988848 \h </w:instrText>
      </w:r>
      <w:r>
        <w:fldChar w:fldCharType="separate"/>
      </w:r>
      <w:r w:rsidR="00BE4505" w:rsidRPr="006E617F">
        <w:rPr>
          <w:b/>
        </w:rPr>
        <w:t>Calendar Schedule</w:t>
      </w:r>
      <w:r>
        <w:fldChar w:fldCharType="end"/>
      </w:r>
      <w:r>
        <w:t>.</w:t>
      </w:r>
      <w:r w:rsidR="00C76F1D">
        <w:t xml:space="preserve">  It displays the date and time of the slot along with the number of appointments permitted to be scheduled in the slot.</w:t>
      </w:r>
      <w:r w:rsidR="00F659D4">
        <w:t xml:space="preserve">  The data displayed comes from the </w:t>
      </w:r>
      <w:r w:rsidR="00D87AD7">
        <w:t>sam</w:t>
      </w:r>
      <w:r w:rsidR="00BF3EED">
        <w:t>e</w:t>
      </w:r>
      <w:r w:rsidR="00D87AD7">
        <w:t xml:space="preserve"> RPC calls used to populate the </w:t>
      </w:r>
      <w:r w:rsidR="00F659D4">
        <w:fldChar w:fldCharType="begin"/>
      </w:r>
      <w:r w:rsidR="00F659D4">
        <w:instrText xml:space="preserve"> REF _Ref504988848 \h </w:instrText>
      </w:r>
      <w:r w:rsidR="00F659D4">
        <w:fldChar w:fldCharType="separate"/>
      </w:r>
      <w:r w:rsidR="00BE4505" w:rsidRPr="006E617F">
        <w:rPr>
          <w:b/>
        </w:rPr>
        <w:t>Calendar Schedule</w:t>
      </w:r>
      <w:r w:rsidR="00F659D4">
        <w:fldChar w:fldCharType="end"/>
      </w:r>
      <w:r w:rsidR="00F659D4">
        <w:t>.</w:t>
      </w:r>
    </w:p>
    <w:p w14:paraId="066A0F4F" w14:textId="0B3B53FF" w:rsidR="005F1A66" w:rsidRPr="006E617F" w:rsidRDefault="005F1A66" w:rsidP="00BE3F8F">
      <w:pPr>
        <w:pStyle w:val="BodyText"/>
        <w:numPr>
          <w:ilvl w:val="0"/>
          <w:numId w:val="32"/>
        </w:numPr>
        <w:rPr>
          <w:b/>
          <w:sz w:val="22"/>
        </w:rPr>
      </w:pPr>
      <w:bookmarkStart w:id="1278" w:name="_Ref504988848"/>
      <w:r w:rsidRPr="006E617F">
        <w:rPr>
          <w:b/>
        </w:rPr>
        <w:t>Calendar Schedule</w:t>
      </w:r>
      <w:bookmarkEnd w:id="1278"/>
    </w:p>
    <w:p w14:paraId="736A2FBA" w14:textId="6DC10B19" w:rsidR="00122FBA" w:rsidRDefault="00F659D4" w:rsidP="00122FBA">
      <w:pPr>
        <w:pStyle w:val="BodyText"/>
        <w:ind w:left="720"/>
      </w:pPr>
      <w:r>
        <w:t xml:space="preserve">This section of the main screen displays a calendar of appointments scheduled for the selected clinic, provider or </w:t>
      </w:r>
      <w:proofErr w:type="spellStart"/>
      <w:r>
        <w:t>clinc</w:t>
      </w:r>
      <w:proofErr w:type="spellEnd"/>
      <w:r>
        <w:t xml:space="preserve"> group (see </w:t>
      </w:r>
      <w:r>
        <w:fldChar w:fldCharType="begin"/>
      </w:r>
      <w:r>
        <w:instrText xml:space="preserve"> REF _Ref505064050 \h </w:instrText>
      </w:r>
      <w:r>
        <w:fldChar w:fldCharType="separate"/>
      </w:r>
      <w:r w:rsidR="00BE4505" w:rsidRPr="006E617F">
        <w:rPr>
          <w:b/>
        </w:rPr>
        <w:t>Clinic/Provider Navigation Pane</w:t>
      </w:r>
      <w:r>
        <w:fldChar w:fldCharType="end"/>
      </w:r>
      <w:r>
        <w:t>).</w:t>
      </w:r>
      <w:r w:rsidR="009921A9">
        <w:t xml:space="preserve">  The data shown is obtained via calls to </w:t>
      </w:r>
      <w:proofErr w:type="spellStart"/>
      <w:r w:rsidR="009921A9">
        <w:t>VistA</w:t>
      </w:r>
      <w:proofErr w:type="spellEnd"/>
      <w:r w:rsidR="009921A9">
        <w:t xml:space="preserve"> RPCs – SDEC</w:t>
      </w:r>
      <w:r w:rsidR="00CF76B3">
        <w:t xml:space="preserve"> APPSLOTS and SDEC CRSCHED</w:t>
      </w:r>
      <w:r w:rsidR="009921A9">
        <w:t>.</w:t>
      </w:r>
    </w:p>
    <w:p w14:paraId="20482836" w14:textId="7E120FD6" w:rsidR="005F1A66" w:rsidRPr="006E617F" w:rsidRDefault="005F1A66" w:rsidP="00BE3F8F">
      <w:pPr>
        <w:pStyle w:val="BodyText"/>
        <w:numPr>
          <w:ilvl w:val="0"/>
          <w:numId w:val="32"/>
        </w:numPr>
        <w:rPr>
          <w:b/>
          <w:sz w:val="22"/>
        </w:rPr>
      </w:pPr>
      <w:r w:rsidRPr="006E617F">
        <w:rPr>
          <w:b/>
        </w:rPr>
        <w:t>Title Bar</w:t>
      </w:r>
    </w:p>
    <w:p w14:paraId="1BC8435B" w14:textId="3C2981D9" w:rsidR="00122FBA" w:rsidRDefault="0035190E" w:rsidP="00122FBA">
      <w:pPr>
        <w:pStyle w:val="BodyText"/>
        <w:ind w:left="720"/>
      </w:pPr>
      <w:proofErr w:type="spellStart"/>
      <w:r>
        <w:lastRenderedPageBreak/>
        <w:t>Righ</w:t>
      </w:r>
      <w:proofErr w:type="spellEnd"/>
      <w:r>
        <w:t xml:space="preserve"> clicking on the Title Bar at the top of the main screen opens the standard Windows option menu (e.g., ,minimize, close) to which has been added a link to the </w:t>
      </w:r>
      <w:r>
        <w:fldChar w:fldCharType="begin"/>
      </w:r>
      <w:r>
        <w:instrText xml:space="preserve"> REF _Ref505065739 \h </w:instrText>
      </w:r>
      <w:r>
        <w:fldChar w:fldCharType="separate"/>
      </w:r>
      <w:r w:rsidR="00BE4505" w:rsidRPr="006E617F">
        <w:rPr>
          <w:b/>
        </w:rPr>
        <w:t>Trace Log</w:t>
      </w:r>
      <w:r>
        <w:fldChar w:fldCharType="end"/>
      </w:r>
      <w:r>
        <w:t>.</w:t>
      </w:r>
    </w:p>
    <w:p w14:paraId="0890E391" w14:textId="3976F0D7" w:rsidR="00431A91" w:rsidRPr="006E617F" w:rsidRDefault="00431A91" w:rsidP="00BE3F8F">
      <w:pPr>
        <w:pStyle w:val="BodyText"/>
        <w:numPr>
          <w:ilvl w:val="0"/>
          <w:numId w:val="32"/>
        </w:numPr>
        <w:rPr>
          <w:b/>
          <w:sz w:val="22"/>
        </w:rPr>
      </w:pPr>
      <w:r w:rsidRPr="006E617F">
        <w:rPr>
          <w:b/>
        </w:rPr>
        <w:t>Option Tabs</w:t>
      </w:r>
    </w:p>
    <w:p w14:paraId="041307F8" w14:textId="6D38B739" w:rsidR="00122FBA" w:rsidRDefault="0035190E" w:rsidP="00122FBA">
      <w:pPr>
        <w:pStyle w:val="BodyText"/>
        <w:ind w:left="720"/>
      </w:pPr>
      <w:r>
        <w:t xml:space="preserve">There are three option tabs near the top of the main screen.  </w:t>
      </w:r>
      <w:r w:rsidRPr="0035190E">
        <w:rPr>
          <w:u w:val="single"/>
        </w:rPr>
        <w:t>Tasks</w:t>
      </w:r>
      <w:r>
        <w:t xml:space="preserve"> encompasses what is here described as the main screen.  The other tabs are </w:t>
      </w:r>
      <w:r>
        <w:fldChar w:fldCharType="begin"/>
      </w:r>
      <w:r>
        <w:instrText xml:space="preserve"> REF _Ref505065870 \h </w:instrText>
      </w:r>
      <w:r>
        <w:fldChar w:fldCharType="separate"/>
      </w:r>
      <w:r w:rsidR="00BE4505" w:rsidRPr="006E617F">
        <w:rPr>
          <w:b/>
        </w:rPr>
        <w:t>System Tab</w:t>
      </w:r>
      <w:r>
        <w:fldChar w:fldCharType="end"/>
      </w:r>
      <w:r>
        <w:t xml:space="preserve"> and </w:t>
      </w:r>
      <w:r>
        <w:fldChar w:fldCharType="begin"/>
      </w:r>
      <w:r>
        <w:instrText xml:space="preserve"> REF _Ref505065888 \h </w:instrText>
      </w:r>
      <w:r>
        <w:fldChar w:fldCharType="separate"/>
      </w:r>
      <w:r w:rsidR="00BE4505" w:rsidRPr="006E617F">
        <w:rPr>
          <w:b/>
        </w:rPr>
        <w:t>Reports Tab</w:t>
      </w:r>
      <w:r>
        <w:fldChar w:fldCharType="end"/>
      </w:r>
      <w:ins w:id="1279" w:author="Author">
        <w:r w:rsidR="00770657">
          <w:t>.</w:t>
        </w:r>
      </w:ins>
    </w:p>
    <w:p w14:paraId="39AA171D" w14:textId="005EEBAB" w:rsidR="008F68F8" w:rsidRDefault="008F68F8">
      <w:pPr>
        <w:pStyle w:val="BodyText"/>
        <w:ind w:left="720"/>
        <w:pPrChange w:id="1280" w:author="Author">
          <w:pPr>
            <w:pStyle w:val="BodyText"/>
          </w:pPr>
        </w:pPrChange>
      </w:pPr>
      <w:r>
        <w:t>In a</w:t>
      </w:r>
      <w:r w:rsidR="00815DC4">
        <w:t>ddition</w:t>
      </w:r>
      <w:r>
        <w:t xml:space="preserve"> to the main screen, the GUI employs many</w:t>
      </w:r>
      <w:r w:rsidR="00815DC4">
        <w:t xml:space="preserve"> popup windows</w:t>
      </w:r>
      <w:r>
        <w:t xml:space="preserve"> to fulfill its scheduling duties.  These additional windows are:</w:t>
      </w:r>
    </w:p>
    <w:p w14:paraId="5975DF82" w14:textId="0062C808" w:rsidR="005F1A66" w:rsidRPr="006E617F" w:rsidRDefault="005F1A66" w:rsidP="00BF3EED">
      <w:pPr>
        <w:pStyle w:val="BodyText"/>
        <w:numPr>
          <w:ilvl w:val="0"/>
          <w:numId w:val="33"/>
        </w:numPr>
        <w:rPr>
          <w:b/>
          <w:sz w:val="22"/>
        </w:rPr>
      </w:pPr>
      <w:bookmarkStart w:id="1281" w:name="_Ref504988114"/>
      <w:r w:rsidRPr="006E617F">
        <w:rPr>
          <w:b/>
        </w:rPr>
        <w:t>Appointment Request Type Dialog</w:t>
      </w:r>
      <w:bookmarkEnd w:id="1281"/>
    </w:p>
    <w:p w14:paraId="580C0C11" w14:textId="4B6534B4" w:rsidR="00F56232" w:rsidRDefault="00F56232" w:rsidP="00F56232">
      <w:pPr>
        <w:pStyle w:val="BodyText"/>
        <w:ind w:left="720"/>
      </w:pPr>
      <w:r>
        <w:t>The Appointment Request Type pop-up window</w:t>
      </w:r>
      <w:r w:rsidR="003C11CB">
        <w:t xml:space="preserve"> (see </w:t>
      </w:r>
      <w:r w:rsidR="003C11CB">
        <w:fldChar w:fldCharType="begin"/>
      </w:r>
      <w:r w:rsidR="003C11CB">
        <w:instrText xml:space="preserve"> REF _Ref504979303 \h </w:instrText>
      </w:r>
      <w:r w:rsidR="003C11CB">
        <w:fldChar w:fldCharType="separate"/>
      </w:r>
      <w:r w:rsidR="00BE4505">
        <w:t xml:space="preserve">Figure </w:t>
      </w:r>
      <w:r w:rsidR="00BE4505">
        <w:rPr>
          <w:noProof/>
        </w:rPr>
        <w:t>6</w:t>
      </w:r>
      <w:r w:rsidR="003C11CB">
        <w:fldChar w:fldCharType="end"/>
      </w:r>
      <w:r w:rsidR="003C11CB">
        <w:t xml:space="preserve"> below)</w:t>
      </w:r>
      <w:r>
        <w:t xml:space="preserve"> appears when the user clicks on “New Req.” in the</w:t>
      </w:r>
      <w:r w:rsidR="0072087E">
        <w:t xml:space="preserve"> </w:t>
      </w:r>
      <w:r w:rsidR="0072087E">
        <w:fldChar w:fldCharType="begin"/>
      </w:r>
      <w:r w:rsidR="0072087E">
        <w:instrText xml:space="preserve"> REF _Ref504990200 \h </w:instrText>
      </w:r>
      <w:r w:rsidR="0072087E">
        <w:fldChar w:fldCharType="separate"/>
      </w:r>
      <w:r w:rsidR="00BE4505" w:rsidRPr="006E617F">
        <w:rPr>
          <w:b/>
        </w:rPr>
        <w:t>Ribbon Bar Actions Menu</w:t>
      </w:r>
      <w:r w:rsidR="0072087E">
        <w:fldChar w:fldCharType="end"/>
      </w:r>
      <w:r>
        <w:t>.</w:t>
      </w:r>
      <w:r w:rsidR="003C11CB">
        <w:t xml:space="preserve">  The link is disabled unless a patient has been selected in the </w:t>
      </w:r>
      <w:r w:rsidR="0072087E">
        <w:fldChar w:fldCharType="begin"/>
      </w:r>
      <w:r w:rsidR="0072087E">
        <w:instrText xml:space="preserve"> REF _Ref504988969 \h </w:instrText>
      </w:r>
      <w:r w:rsidR="0072087E">
        <w:fldChar w:fldCharType="separate"/>
      </w:r>
      <w:r w:rsidR="00BE4505" w:rsidRPr="006E617F">
        <w:rPr>
          <w:b/>
        </w:rPr>
        <w:t>Ribbon Bar Patient Information</w:t>
      </w:r>
      <w:r w:rsidR="0072087E">
        <w:fldChar w:fldCharType="end"/>
      </w:r>
      <w:r w:rsidR="003C11CB">
        <w:t>.</w:t>
      </w:r>
    </w:p>
    <w:p w14:paraId="791F9006" w14:textId="77777777" w:rsidR="008F68F8" w:rsidRDefault="008F68F8" w:rsidP="0000677D">
      <w:pPr>
        <w:pStyle w:val="BodyText"/>
        <w:keepNext/>
        <w:pPrChange w:id="1282" w:author="Author">
          <w:pPr>
            <w:pStyle w:val="BodyText"/>
            <w:keepNext/>
            <w:ind w:left="720"/>
          </w:pPr>
        </w:pPrChange>
      </w:pPr>
      <w:r>
        <w:rPr>
          <w:noProof/>
        </w:rPr>
        <w:drawing>
          <wp:inline distT="0" distB="0" distL="0" distR="0" wp14:anchorId="57549AF5" wp14:editId="6C36343A">
            <wp:extent cx="5943600" cy="3343275"/>
            <wp:effectExtent l="0" t="0" r="0" b="9525"/>
            <wp:docPr id="104" name="Picture 104" descr="This figure shows the pop-up window that appears when the new request button is clicked." title="Appointment Reque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Request Type Dialo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4588BA" w14:textId="71794971" w:rsidR="008F68F8" w:rsidRDefault="008F68F8" w:rsidP="008F68F8">
      <w:pPr>
        <w:pStyle w:val="Caption"/>
        <w:jc w:val="center"/>
      </w:pPr>
      <w:bookmarkStart w:id="1283" w:name="_Ref504979303"/>
      <w:bookmarkStart w:id="1284" w:name="_Toc513557841"/>
      <w:r>
        <w:t xml:space="preserve">Figure </w:t>
      </w:r>
      <w:fldSimple w:instr=" SEQ Figure \* ARABIC ">
        <w:r w:rsidR="00BE4505">
          <w:rPr>
            <w:noProof/>
          </w:rPr>
          <w:t>6</w:t>
        </w:r>
      </w:fldSimple>
      <w:bookmarkEnd w:id="1283"/>
      <w:r>
        <w:t>: Appointment Request Type</w:t>
      </w:r>
      <w:bookmarkEnd w:id="1284"/>
    </w:p>
    <w:p w14:paraId="495BBF06" w14:textId="67AC80FE" w:rsidR="005F1A66" w:rsidRPr="006E617F" w:rsidRDefault="005F1A66" w:rsidP="00BF3EED">
      <w:pPr>
        <w:pStyle w:val="BodyText"/>
        <w:numPr>
          <w:ilvl w:val="0"/>
          <w:numId w:val="33"/>
        </w:numPr>
        <w:rPr>
          <w:b/>
          <w:sz w:val="22"/>
        </w:rPr>
      </w:pPr>
      <w:bookmarkStart w:id="1285" w:name="_Ref505076010"/>
      <w:r w:rsidRPr="006E617F">
        <w:rPr>
          <w:b/>
        </w:rPr>
        <w:t>Appointment Request Dialog</w:t>
      </w:r>
      <w:bookmarkEnd w:id="1285"/>
    </w:p>
    <w:p w14:paraId="75F1D758" w14:textId="33934885" w:rsidR="000F698D" w:rsidRPr="000F698D" w:rsidRDefault="00436CB6" w:rsidP="000F698D">
      <w:pPr>
        <w:pStyle w:val="BodyText"/>
        <w:ind w:left="720"/>
      </w:pPr>
      <w:r>
        <w:t xml:space="preserve">The Appointment Request pop-up window (see </w:t>
      </w:r>
      <w:r>
        <w:fldChar w:fldCharType="begin"/>
      </w:r>
      <w:r>
        <w:instrText xml:space="preserve"> REF _Ref504987127 \h </w:instrText>
      </w:r>
      <w:r>
        <w:fldChar w:fldCharType="separate"/>
      </w:r>
      <w:r w:rsidR="00BE4505">
        <w:t xml:space="preserve">Figure </w:t>
      </w:r>
      <w:r w:rsidR="00BE4505">
        <w:rPr>
          <w:noProof/>
        </w:rPr>
        <w:t>7</w:t>
      </w:r>
      <w:r>
        <w:fldChar w:fldCharType="end"/>
      </w:r>
      <w:r>
        <w:t xml:space="preserve"> below) appears when the user clicks OK in the</w:t>
      </w:r>
      <w:r w:rsidR="0072087E">
        <w:t xml:space="preserve"> </w:t>
      </w:r>
      <w:r w:rsidR="0072087E">
        <w:fldChar w:fldCharType="begin"/>
      </w:r>
      <w:r w:rsidR="0072087E">
        <w:instrText xml:space="preserve"> REF _Ref504988114 \h </w:instrText>
      </w:r>
      <w:r w:rsidR="0072087E">
        <w:fldChar w:fldCharType="separate"/>
      </w:r>
      <w:r w:rsidR="00BE4505" w:rsidRPr="006E617F">
        <w:rPr>
          <w:b/>
        </w:rPr>
        <w:t>Appointment Request Type Dialog</w:t>
      </w:r>
      <w:r w:rsidR="0072087E">
        <w:fldChar w:fldCharType="end"/>
      </w:r>
      <w:r>
        <w:t>.  The patient’s demographic information is displayed from the cac</w:t>
      </w:r>
      <w:r w:rsidR="000F698D">
        <w:t xml:space="preserve">hed RPC data (SDEC PTLOOKRS).  Clinic look up is done by a call to the SDEC </w:t>
      </w:r>
      <w:r w:rsidR="00DE43A5">
        <w:t>RESOURCE and SDEC CLINSET</w:t>
      </w:r>
      <w:r w:rsidR="000F698D">
        <w:t xml:space="preserve"> RPC</w:t>
      </w:r>
      <w:r w:rsidR="00DE43A5">
        <w:t>s</w:t>
      </w:r>
      <w:r w:rsidR="000F698D">
        <w:t xml:space="preserve">.  If PROVIDER is selected in the </w:t>
      </w:r>
      <w:r w:rsidR="000F698D" w:rsidRPr="000F698D">
        <w:rPr>
          <w:u w:val="single"/>
        </w:rPr>
        <w:t>Entered By</w:t>
      </w:r>
      <w:r w:rsidR="000F698D">
        <w:t xml:space="preserve"> drop down box, the name entered in the </w:t>
      </w:r>
      <w:r w:rsidR="000F698D">
        <w:rPr>
          <w:u w:val="single"/>
        </w:rPr>
        <w:t>Provider</w:t>
      </w:r>
      <w:r w:rsidR="000F698D">
        <w:t xml:space="preserve"> box is matched against </w:t>
      </w:r>
      <w:proofErr w:type="spellStart"/>
      <w:r w:rsidR="000F698D">
        <w:t>VistA</w:t>
      </w:r>
      <w:proofErr w:type="spellEnd"/>
      <w:r w:rsidR="000F698D">
        <w:t xml:space="preserve"> with a call to the SDEC </w:t>
      </w:r>
      <w:r w:rsidR="00DE43A5">
        <w:t>RESOURCE</w:t>
      </w:r>
      <w:r w:rsidR="000F698D">
        <w:t xml:space="preserve"> RPC.  Clicking OK files the appointment request in </w:t>
      </w:r>
      <w:proofErr w:type="spellStart"/>
      <w:r w:rsidR="000F698D">
        <w:t>VistA</w:t>
      </w:r>
      <w:proofErr w:type="spellEnd"/>
      <w:r w:rsidR="000F698D">
        <w:t xml:space="preserve"> through a call to the SDEC </w:t>
      </w:r>
      <w:r w:rsidR="00DE43A5">
        <w:t>ARSET</w:t>
      </w:r>
      <w:r w:rsidR="000F698D">
        <w:t xml:space="preserve"> RPC.</w:t>
      </w:r>
      <w:r w:rsidR="00E21235">
        <w:t xml:space="preserve"> The user may also specify a Multiple Return to Clinic (MRTC) Request by checking the Multiple Request Required check box, then specifying the number of appointments and duration between appointments. Doing so will create a Parent MRTC Request.</w:t>
      </w:r>
    </w:p>
    <w:p w14:paraId="723D3500" w14:textId="77777777" w:rsidR="008F68F8" w:rsidRDefault="008F68F8" w:rsidP="0000677D">
      <w:pPr>
        <w:pStyle w:val="BodyText"/>
        <w:keepNext/>
        <w:pPrChange w:id="1286" w:author="Author">
          <w:pPr>
            <w:pStyle w:val="BodyText"/>
            <w:keepNext/>
            <w:ind w:left="720"/>
          </w:pPr>
        </w:pPrChange>
      </w:pPr>
      <w:r>
        <w:rPr>
          <w:noProof/>
        </w:rPr>
        <w:lastRenderedPageBreak/>
        <w:drawing>
          <wp:inline distT="0" distB="0" distL="0" distR="0" wp14:anchorId="52D3B29B" wp14:editId="27E87531">
            <wp:extent cx="5943600" cy="3343275"/>
            <wp:effectExtent l="0" t="0" r="0" b="9525"/>
            <wp:docPr id="106" name="Picture 106" descr="This figure shows the pop-up window that appears to enter an appointment request." title="Appoint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Request Dialo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EC6E47" w14:textId="3BA37454" w:rsidR="008F68F8" w:rsidRDefault="008F68F8" w:rsidP="008F68F8">
      <w:pPr>
        <w:pStyle w:val="Caption"/>
        <w:jc w:val="center"/>
      </w:pPr>
      <w:bookmarkStart w:id="1287" w:name="_Ref504987127"/>
      <w:bookmarkStart w:id="1288" w:name="_Ref505063545"/>
      <w:bookmarkStart w:id="1289" w:name="_Toc513557842"/>
      <w:r>
        <w:t xml:space="preserve">Figure </w:t>
      </w:r>
      <w:fldSimple w:instr=" SEQ Figure \* ARABIC ">
        <w:r w:rsidR="00BE4505">
          <w:rPr>
            <w:noProof/>
          </w:rPr>
          <w:t>7</w:t>
        </w:r>
      </w:fldSimple>
      <w:bookmarkEnd w:id="1287"/>
      <w:r>
        <w:t>: Appointment Request</w:t>
      </w:r>
      <w:bookmarkEnd w:id="1288"/>
      <w:bookmarkEnd w:id="1289"/>
    </w:p>
    <w:p w14:paraId="4F5BEB34" w14:textId="5A2D37A4" w:rsidR="005F1A66" w:rsidRPr="006E617F" w:rsidRDefault="005F1A66" w:rsidP="00BF3EED">
      <w:pPr>
        <w:pStyle w:val="BodyText"/>
        <w:numPr>
          <w:ilvl w:val="0"/>
          <w:numId w:val="33"/>
        </w:numPr>
        <w:rPr>
          <w:b/>
          <w:sz w:val="22"/>
        </w:rPr>
      </w:pPr>
      <w:bookmarkStart w:id="1290" w:name="_Ref505076028"/>
      <w:r w:rsidRPr="006E617F">
        <w:rPr>
          <w:b/>
        </w:rPr>
        <w:t>Appointment Dialog</w:t>
      </w:r>
      <w:bookmarkEnd w:id="1290"/>
    </w:p>
    <w:p w14:paraId="0E0EB477" w14:textId="7F4F43A4" w:rsidR="00122FBA" w:rsidRPr="00CF3424" w:rsidRDefault="00CF3424" w:rsidP="00122FBA">
      <w:pPr>
        <w:pStyle w:val="BodyText"/>
        <w:ind w:left="720"/>
      </w:pPr>
      <w:r>
        <w:t xml:space="preserve">The Appointment pop-up window (see </w:t>
      </w:r>
      <w:r w:rsidR="00A32324">
        <w:fldChar w:fldCharType="begin"/>
      </w:r>
      <w:r w:rsidR="00A32324">
        <w:instrText xml:space="preserve"> REF _Ref505077273 \h </w:instrText>
      </w:r>
      <w:r w:rsidR="00A32324">
        <w:fldChar w:fldCharType="separate"/>
      </w:r>
      <w:r w:rsidR="00BE4505">
        <w:t xml:space="preserve">Figure </w:t>
      </w:r>
      <w:r w:rsidR="00BE4505">
        <w:rPr>
          <w:noProof/>
        </w:rPr>
        <w:t>8</w:t>
      </w:r>
      <w:r w:rsidR="00A32324">
        <w:fldChar w:fldCharType="end"/>
      </w:r>
      <w:del w:id="1291" w:author="Author">
        <w:r w:rsidR="00D3267F" w:rsidDel="00770657">
          <w:fldChar w:fldCharType="begin"/>
        </w:r>
        <w:r w:rsidR="00D3267F" w:rsidDel="00770657">
          <w:delInstrText xml:space="preserve"> REF _Ref505077273 \h </w:delInstrText>
        </w:r>
        <w:r w:rsidR="00A32324" w:rsidDel="00770657">
          <w:delInstrText xml:space="preserve"> \* MERGEFORMAT </w:delInstrText>
        </w:r>
        <w:r w:rsidR="00D3267F" w:rsidDel="00770657">
          <w:fldChar w:fldCharType="separate"/>
        </w:r>
        <w:r w:rsidR="00BE4505" w:rsidDel="00770657">
          <w:delText xml:space="preserve">Figure </w:delText>
        </w:r>
        <w:r w:rsidR="00BE4505" w:rsidDel="00770657">
          <w:rPr>
            <w:noProof/>
          </w:rPr>
          <w:delText>8</w:delText>
        </w:r>
        <w:r w:rsidR="00D3267F" w:rsidDel="00770657">
          <w:fldChar w:fldCharType="end"/>
        </w:r>
      </w:del>
      <w:r w:rsidR="00D3267F">
        <w:t xml:space="preserve"> </w:t>
      </w:r>
      <w:r>
        <w:t>below) appears when the user selects calendar time slot for an appointment request, right clicks and selects Add Appointment</w:t>
      </w:r>
      <w:r w:rsidR="0070328A">
        <w:t xml:space="preserve"> or Create Walk-in  Appointment</w:t>
      </w:r>
      <w:r>
        <w:t xml:space="preserve">.  The data to populate the window comes from cached SDEC PTLOOKRS RPC data (patient demographics) and from the appointment request (appointment time and clinic).  Appointment conflicts are obtained by call to the SDEC </w:t>
      </w:r>
      <w:r w:rsidR="0070328A">
        <w:t xml:space="preserve">FAPPTGET </w:t>
      </w:r>
      <w:r>
        <w:t>RPC</w:t>
      </w:r>
      <w:r w:rsidR="0070328A">
        <w:t>, targeting only the day of the new appointment</w:t>
      </w:r>
      <w:r>
        <w:t xml:space="preserve">.  If the user clicks on the </w:t>
      </w:r>
      <w:r>
        <w:rPr>
          <w:u w:val="single"/>
        </w:rPr>
        <w:t>Start Time</w:t>
      </w:r>
      <w:r>
        <w:t xml:space="preserve"> entry box (see </w:t>
      </w:r>
      <w:r>
        <w:fldChar w:fldCharType="begin"/>
      </w:r>
      <w:r>
        <w:instrText xml:space="preserve"> REF _Ref505075330 \h </w:instrText>
      </w:r>
      <w:r>
        <w:fldChar w:fldCharType="separate"/>
      </w:r>
      <w:r w:rsidR="00BE4505">
        <w:t xml:space="preserve">Figure </w:t>
      </w:r>
      <w:r w:rsidR="00BE4505">
        <w:rPr>
          <w:noProof/>
        </w:rPr>
        <w:t>9</w:t>
      </w:r>
      <w:r>
        <w:fldChar w:fldCharType="end"/>
      </w:r>
      <w:r>
        <w:t xml:space="preserve"> below), popup box displayed is populated with </w:t>
      </w:r>
      <w:r w:rsidR="00ED419E">
        <w:t xml:space="preserve">time slot start times calculated from clinic set up data obtained via the SDEC </w:t>
      </w:r>
      <w:r w:rsidR="0070328A">
        <w:t>APPSLOTS</w:t>
      </w:r>
      <w:r w:rsidR="00ED419E">
        <w:t xml:space="preserve"> RPC call.  The “standard” start time for a clinic is 0800 but this can be varied when a clinic schedule is set up in </w:t>
      </w:r>
      <w:proofErr w:type="spellStart"/>
      <w:r w:rsidR="00ED419E">
        <w:t>VistA</w:t>
      </w:r>
      <w:proofErr w:type="spellEnd"/>
      <w:r w:rsidR="00ED419E">
        <w:t xml:space="preserve"> using the SDBUILD option.</w:t>
      </w:r>
    </w:p>
    <w:p w14:paraId="7BFD4455" w14:textId="77777777" w:rsidR="008F68F8" w:rsidRDefault="008F68F8" w:rsidP="0000677D">
      <w:pPr>
        <w:pStyle w:val="BodyText"/>
        <w:keepNext/>
        <w:pPrChange w:id="1292" w:author="Author">
          <w:pPr>
            <w:pStyle w:val="BodyText"/>
            <w:keepNext/>
            <w:ind w:left="720"/>
          </w:pPr>
        </w:pPrChange>
      </w:pPr>
      <w:commentRangeStart w:id="1293"/>
      <w:r>
        <w:rPr>
          <w:noProof/>
        </w:rPr>
        <w:lastRenderedPageBreak/>
        <w:drawing>
          <wp:inline distT="0" distB="0" distL="0" distR="0" wp14:anchorId="209BEC3E" wp14:editId="4D83AFC7">
            <wp:extent cx="5820355" cy="3339548"/>
            <wp:effectExtent l="0" t="0" r="9525" b="0"/>
            <wp:docPr id="108" name="Picture 108" descr="This figure shows the pop-up window that appears to enter an appointment." title="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Dialog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6851" cy="3343275"/>
                    </a:xfrm>
                    <a:prstGeom prst="rect">
                      <a:avLst/>
                    </a:prstGeom>
                  </pic:spPr>
                </pic:pic>
              </a:graphicData>
            </a:graphic>
          </wp:inline>
        </w:drawing>
      </w:r>
      <w:commentRangeEnd w:id="1293"/>
      <w:r w:rsidR="00770657">
        <w:rPr>
          <w:rStyle w:val="CommentReference"/>
        </w:rPr>
        <w:commentReference w:id="1293"/>
      </w:r>
    </w:p>
    <w:p w14:paraId="13BC765B" w14:textId="23F85C25" w:rsidR="008F68F8" w:rsidRDefault="008F68F8" w:rsidP="008F68F8">
      <w:pPr>
        <w:pStyle w:val="Caption"/>
        <w:jc w:val="center"/>
      </w:pPr>
      <w:bookmarkStart w:id="1294" w:name="_Ref505077273"/>
      <w:bookmarkStart w:id="1295" w:name="_Toc513557843"/>
      <w:r>
        <w:t xml:space="preserve">Figure </w:t>
      </w:r>
      <w:fldSimple w:instr=" SEQ Figure \* ARABIC ">
        <w:r w:rsidR="00BE4505">
          <w:rPr>
            <w:noProof/>
          </w:rPr>
          <w:t>8</w:t>
        </w:r>
      </w:fldSimple>
      <w:bookmarkEnd w:id="1294"/>
      <w:r>
        <w:t>: Appointment</w:t>
      </w:r>
      <w:bookmarkEnd w:id="1295"/>
    </w:p>
    <w:p w14:paraId="408CA27A" w14:textId="77777777" w:rsidR="00CF3424" w:rsidRDefault="00CF3424" w:rsidP="00CF3424"/>
    <w:p w14:paraId="7473BBDF" w14:textId="77777777" w:rsidR="00CF3424" w:rsidRDefault="00CF3424" w:rsidP="00770657">
      <w:pPr>
        <w:keepNext/>
      </w:pPr>
      <w:r>
        <w:rPr>
          <w:noProof/>
        </w:rPr>
        <w:drawing>
          <wp:inline distT="0" distB="0" distL="0" distR="0" wp14:anchorId="7A99CBFA" wp14:editId="6B214600">
            <wp:extent cx="5949696" cy="3346704"/>
            <wp:effectExtent l="0" t="0" r="0" b="6350"/>
            <wp:docPr id="86" name="Picture 86" descr="This figure shows the pop-up window that appears when the user clicks on the time control." title="Appointment Star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Dialog 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9696" cy="3346704"/>
                    </a:xfrm>
                    <a:prstGeom prst="rect">
                      <a:avLst/>
                    </a:prstGeom>
                  </pic:spPr>
                </pic:pic>
              </a:graphicData>
            </a:graphic>
          </wp:inline>
        </w:drawing>
      </w:r>
    </w:p>
    <w:p w14:paraId="6E41EEAB" w14:textId="3B5FD0C9" w:rsidR="00CF3424" w:rsidRPr="00CF3424" w:rsidRDefault="00CF3424" w:rsidP="00CF3424">
      <w:pPr>
        <w:pStyle w:val="Caption"/>
        <w:jc w:val="center"/>
      </w:pPr>
      <w:bookmarkStart w:id="1296" w:name="_Ref505075330"/>
      <w:bookmarkStart w:id="1297" w:name="_Toc513557844"/>
      <w:r>
        <w:t xml:space="preserve">Figure </w:t>
      </w:r>
      <w:fldSimple w:instr=" SEQ Figure \* ARABIC ">
        <w:r w:rsidR="00BE4505">
          <w:rPr>
            <w:noProof/>
          </w:rPr>
          <w:t>9</w:t>
        </w:r>
      </w:fldSimple>
      <w:bookmarkEnd w:id="1296"/>
      <w:r>
        <w:t>: Appointment Start Time</w:t>
      </w:r>
      <w:bookmarkEnd w:id="1297"/>
    </w:p>
    <w:p w14:paraId="2E0CF173" w14:textId="6E805903" w:rsidR="00FA37F2" w:rsidRDefault="00FA37F2" w:rsidP="00BF3EED">
      <w:pPr>
        <w:pStyle w:val="BodyText"/>
        <w:numPr>
          <w:ilvl w:val="0"/>
          <w:numId w:val="33"/>
        </w:numPr>
        <w:rPr>
          <w:b/>
          <w:sz w:val="22"/>
        </w:rPr>
      </w:pPr>
      <w:bookmarkStart w:id="1298" w:name="_Ref505063713"/>
      <w:r>
        <w:rPr>
          <w:b/>
          <w:sz w:val="22"/>
        </w:rPr>
        <w:t>Patient Contacts</w:t>
      </w:r>
      <w:bookmarkEnd w:id="1298"/>
    </w:p>
    <w:p w14:paraId="5BCE19F3" w14:textId="7A3D18D6" w:rsidR="00085F49" w:rsidRPr="00085F49" w:rsidRDefault="00085F49" w:rsidP="00085F49">
      <w:pPr>
        <w:pStyle w:val="BodyText"/>
        <w:ind w:left="720"/>
        <w:rPr>
          <w:sz w:val="22"/>
        </w:rPr>
      </w:pPr>
      <w:r>
        <w:rPr>
          <w:sz w:val="22"/>
        </w:rPr>
        <w:t>The Patient Contacts window</w:t>
      </w:r>
      <w:r w:rsidR="00315E64">
        <w:rPr>
          <w:sz w:val="22"/>
        </w:rPr>
        <w:t xml:space="preserve"> (see </w:t>
      </w:r>
      <w:r w:rsidR="00315E64">
        <w:rPr>
          <w:sz w:val="22"/>
        </w:rPr>
        <w:fldChar w:fldCharType="begin"/>
      </w:r>
      <w:r w:rsidR="00315E64">
        <w:rPr>
          <w:sz w:val="22"/>
        </w:rPr>
        <w:instrText xml:space="preserve"> REF _Ref505687669 \h </w:instrText>
      </w:r>
      <w:r w:rsidR="00315E64">
        <w:rPr>
          <w:sz w:val="22"/>
        </w:rPr>
      </w:r>
      <w:r w:rsidR="00315E64">
        <w:rPr>
          <w:sz w:val="22"/>
        </w:rPr>
        <w:fldChar w:fldCharType="separate"/>
      </w:r>
      <w:r w:rsidR="00BE4505">
        <w:t xml:space="preserve">Figure </w:t>
      </w:r>
      <w:r w:rsidR="00BE4505">
        <w:rPr>
          <w:noProof/>
        </w:rPr>
        <w:t>10</w:t>
      </w:r>
      <w:r w:rsidR="00315E64">
        <w:rPr>
          <w:sz w:val="22"/>
        </w:rPr>
        <w:fldChar w:fldCharType="end"/>
      </w:r>
      <w:r w:rsidR="00315E64">
        <w:rPr>
          <w:sz w:val="22"/>
        </w:rPr>
        <w:t xml:space="preserve"> below)</w:t>
      </w:r>
      <w:r>
        <w:rPr>
          <w:sz w:val="22"/>
        </w:rPr>
        <w:t xml:space="preserve"> appears through </w:t>
      </w:r>
      <w:proofErr w:type="spellStart"/>
      <w:r>
        <w:rPr>
          <w:sz w:val="22"/>
        </w:rPr>
        <w:t>intereaction</w:t>
      </w:r>
      <w:proofErr w:type="spellEnd"/>
      <w:r>
        <w:rPr>
          <w:sz w:val="22"/>
        </w:rPr>
        <w:t xml:space="preserve"> on the </w:t>
      </w:r>
      <w:r>
        <w:rPr>
          <w:sz w:val="22"/>
        </w:rPr>
        <w:fldChar w:fldCharType="begin"/>
      </w:r>
      <w:r>
        <w:rPr>
          <w:sz w:val="22"/>
        </w:rPr>
        <w:instrText xml:space="preserve"> REF _Ref504989460 \h </w:instrText>
      </w:r>
      <w:r>
        <w:rPr>
          <w:sz w:val="22"/>
        </w:rPr>
      </w:r>
      <w:r>
        <w:rPr>
          <w:sz w:val="22"/>
        </w:rPr>
        <w:fldChar w:fldCharType="separate"/>
      </w:r>
      <w:r w:rsidR="00BE4505" w:rsidRPr="006E617F">
        <w:rPr>
          <w:b/>
        </w:rPr>
        <w:t>Request Management (RM) Grid</w:t>
      </w:r>
      <w:r>
        <w:rPr>
          <w:sz w:val="22"/>
        </w:rPr>
        <w:fldChar w:fldCharType="end"/>
      </w:r>
      <w:r>
        <w:rPr>
          <w:sz w:val="22"/>
        </w:rPr>
        <w:t xml:space="preserve">.  The data displayed on this popup comes from a call to the SDEC </w:t>
      </w:r>
      <w:r w:rsidR="006F4A29">
        <w:rPr>
          <w:sz w:val="22"/>
        </w:rPr>
        <w:t>CONTACT DISPLAY and SDEC CONTACT MULI-DISPLAY</w:t>
      </w:r>
      <w:r>
        <w:rPr>
          <w:sz w:val="22"/>
        </w:rPr>
        <w:t xml:space="preserve"> RPC</w:t>
      </w:r>
      <w:r w:rsidR="006F4A29">
        <w:rPr>
          <w:sz w:val="22"/>
        </w:rPr>
        <w:t>s</w:t>
      </w:r>
      <w:r>
        <w:rPr>
          <w:sz w:val="22"/>
        </w:rPr>
        <w:t xml:space="preserve">.  Data entered </w:t>
      </w:r>
      <w:r>
        <w:rPr>
          <w:sz w:val="22"/>
        </w:rPr>
        <w:lastRenderedPageBreak/>
        <w:t xml:space="preserve">in the </w:t>
      </w:r>
      <w:r>
        <w:rPr>
          <w:sz w:val="22"/>
          <w:u w:val="single"/>
        </w:rPr>
        <w:t>New Contact Attempt</w:t>
      </w:r>
      <w:r>
        <w:rPr>
          <w:sz w:val="22"/>
        </w:rPr>
        <w:t xml:space="preserve"> section is stored in </w:t>
      </w:r>
      <w:proofErr w:type="spellStart"/>
      <w:r>
        <w:rPr>
          <w:sz w:val="22"/>
        </w:rPr>
        <w:t>VistA</w:t>
      </w:r>
      <w:proofErr w:type="spellEnd"/>
      <w:r>
        <w:rPr>
          <w:sz w:val="22"/>
        </w:rPr>
        <w:t xml:space="preserve"> via a call to the SDEC </w:t>
      </w:r>
      <w:r w:rsidR="006F4A29">
        <w:rPr>
          <w:sz w:val="22"/>
        </w:rPr>
        <w:t>CONTACT UPDATE</w:t>
      </w:r>
      <w:r>
        <w:rPr>
          <w:sz w:val="22"/>
        </w:rPr>
        <w:t xml:space="preserve"> RPC.</w:t>
      </w:r>
    </w:p>
    <w:p w14:paraId="70EBE469" w14:textId="77777777" w:rsidR="00FA37F2" w:rsidRDefault="00FA37F2" w:rsidP="0000677D">
      <w:pPr>
        <w:pStyle w:val="BodyText"/>
        <w:keepNext/>
        <w:pPrChange w:id="1299" w:author="Author">
          <w:pPr>
            <w:pStyle w:val="BodyText"/>
            <w:keepNext/>
            <w:ind w:left="720"/>
          </w:pPr>
        </w:pPrChange>
      </w:pPr>
      <w:r>
        <w:rPr>
          <w:b/>
          <w:noProof/>
          <w:sz w:val="22"/>
        </w:rPr>
        <w:drawing>
          <wp:inline distT="0" distB="0" distL="0" distR="0" wp14:anchorId="3D23974A" wp14:editId="43B516F5">
            <wp:extent cx="5943600" cy="3343275"/>
            <wp:effectExtent l="0" t="0" r="0" b="9525"/>
            <wp:docPr id="82" name="Picture 82" descr="This figure shows the pop-up window that appears for the user to enter patient contact information." title="Patient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Contact Attempt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97901C" w14:textId="25DC0874" w:rsidR="00FA37F2" w:rsidRPr="00FA37F2" w:rsidRDefault="00FA37F2" w:rsidP="00FA37F2">
      <w:pPr>
        <w:pStyle w:val="Caption"/>
        <w:jc w:val="center"/>
        <w:rPr>
          <w:b w:val="0"/>
          <w:sz w:val="22"/>
        </w:rPr>
      </w:pPr>
      <w:bookmarkStart w:id="1300" w:name="_Ref505687669"/>
      <w:bookmarkStart w:id="1301" w:name="_Toc513557845"/>
      <w:r>
        <w:t xml:space="preserve">Figure </w:t>
      </w:r>
      <w:fldSimple w:instr=" SEQ Figure \* ARABIC ">
        <w:r w:rsidR="00BE4505">
          <w:rPr>
            <w:noProof/>
          </w:rPr>
          <w:t>10</w:t>
        </w:r>
      </w:fldSimple>
      <w:bookmarkEnd w:id="1300"/>
      <w:r>
        <w:t>: Patient Contacts</w:t>
      </w:r>
      <w:bookmarkEnd w:id="1301"/>
    </w:p>
    <w:p w14:paraId="1D9D39A1" w14:textId="77777777" w:rsidR="00122FBA" w:rsidRPr="006E617F" w:rsidRDefault="005F1A66" w:rsidP="00BF3EED">
      <w:pPr>
        <w:pStyle w:val="BodyText"/>
        <w:numPr>
          <w:ilvl w:val="0"/>
          <w:numId w:val="33"/>
        </w:numPr>
        <w:rPr>
          <w:b/>
          <w:sz w:val="22"/>
        </w:rPr>
      </w:pPr>
      <w:bookmarkStart w:id="1302" w:name="_Ref505088811"/>
      <w:r w:rsidRPr="006E617F">
        <w:rPr>
          <w:b/>
        </w:rPr>
        <w:t>Disabilities Dialog</w:t>
      </w:r>
      <w:r w:rsidR="004C0A99" w:rsidRPr="006E617F">
        <w:rPr>
          <w:b/>
        </w:rPr>
        <w:t xml:space="preserve"> / Patient’s Eligibility</w:t>
      </w:r>
      <w:bookmarkEnd w:id="1302"/>
      <w:r w:rsidR="004C0A99" w:rsidRPr="006E617F">
        <w:rPr>
          <w:b/>
          <w:sz w:val="22"/>
        </w:rPr>
        <w:t xml:space="preserve"> </w:t>
      </w:r>
    </w:p>
    <w:p w14:paraId="3D439253" w14:textId="029291C8" w:rsidR="00122FBA" w:rsidRDefault="00BC7256" w:rsidP="00122FBA">
      <w:pPr>
        <w:pStyle w:val="BodyText"/>
        <w:ind w:left="720"/>
      </w:pPr>
      <w:r>
        <w:t xml:space="preserve">This popup window (see </w:t>
      </w:r>
      <w:r>
        <w:fldChar w:fldCharType="begin"/>
      </w:r>
      <w:r>
        <w:instrText xml:space="preserve"> REF _Ref504987127 \h </w:instrText>
      </w:r>
      <w:r>
        <w:fldChar w:fldCharType="separate"/>
      </w:r>
      <w:r w:rsidR="00BE4505">
        <w:t xml:space="preserve">Figure </w:t>
      </w:r>
      <w:r w:rsidR="00BE4505">
        <w:rPr>
          <w:noProof/>
        </w:rPr>
        <w:t>7</w:t>
      </w:r>
      <w:r>
        <w:fldChar w:fldCharType="end"/>
      </w:r>
      <w:r>
        <w:t xml:space="preserve"> above) appears to the left of the </w:t>
      </w:r>
      <w:r>
        <w:fldChar w:fldCharType="begin"/>
      </w:r>
      <w:r>
        <w:instrText xml:space="preserve"> REF _Ref505076010 \h </w:instrText>
      </w:r>
      <w:r>
        <w:fldChar w:fldCharType="separate"/>
      </w:r>
      <w:r w:rsidR="00BE4505" w:rsidRPr="006E617F">
        <w:rPr>
          <w:b/>
        </w:rPr>
        <w:t>Appointment Request Dialog</w:t>
      </w:r>
      <w:r>
        <w:fldChar w:fldCharType="end"/>
      </w:r>
      <w:r>
        <w:t xml:space="preserve"> or the </w:t>
      </w:r>
      <w:r>
        <w:fldChar w:fldCharType="begin"/>
      </w:r>
      <w:r>
        <w:instrText xml:space="preserve"> REF _Ref505076028 \h </w:instrText>
      </w:r>
      <w:r>
        <w:fldChar w:fldCharType="separate"/>
      </w:r>
      <w:r w:rsidR="00BE4505" w:rsidRPr="006E617F">
        <w:rPr>
          <w:b/>
        </w:rPr>
        <w:t>Appointment Dialog</w:t>
      </w:r>
      <w:r>
        <w:fldChar w:fldCharType="end"/>
      </w:r>
      <w:r>
        <w:t xml:space="preserve">.  It displays data obtained from </w:t>
      </w:r>
      <w:proofErr w:type="spellStart"/>
      <w:r>
        <w:t>VistA</w:t>
      </w:r>
      <w:proofErr w:type="spellEnd"/>
      <w:r>
        <w:t xml:space="preserve"> via an SDEC</w:t>
      </w:r>
      <w:r w:rsidR="00DE43A5">
        <w:t>D</w:t>
      </w:r>
      <w:r w:rsidR="0070328A">
        <w:t>I</w:t>
      </w:r>
      <w:r w:rsidR="00DE43A5">
        <w:t>S</w:t>
      </w:r>
      <w:r>
        <w:t xml:space="preserve"> </w:t>
      </w:r>
      <w:r w:rsidR="0070328A">
        <w:t>DISABIL</w:t>
      </w:r>
      <w:r>
        <w:t xml:space="preserve"> RPC call.</w:t>
      </w:r>
    </w:p>
    <w:p w14:paraId="0F71883A" w14:textId="77777777" w:rsidR="00122FBA" w:rsidRPr="006E617F" w:rsidRDefault="005F1A66" w:rsidP="00BF3EED">
      <w:pPr>
        <w:pStyle w:val="BodyText"/>
        <w:numPr>
          <w:ilvl w:val="0"/>
          <w:numId w:val="33"/>
        </w:numPr>
        <w:rPr>
          <w:b/>
          <w:sz w:val="22"/>
        </w:rPr>
      </w:pPr>
      <w:r w:rsidRPr="006E617F">
        <w:rPr>
          <w:b/>
        </w:rPr>
        <w:t>Similar Patient Dialog</w:t>
      </w:r>
    </w:p>
    <w:p w14:paraId="4A428F99" w14:textId="34940F4B" w:rsidR="005F1A66" w:rsidRDefault="0071136D" w:rsidP="00122FBA">
      <w:pPr>
        <w:pStyle w:val="BodyText"/>
        <w:ind w:left="720"/>
      </w:pPr>
      <w:r>
        <w:t>The Simi</w:t>
      </w:r>
      <w:r w:rsidR="0095575E">
        <w:t>lar Names dialog displays when the syste</w:t>
      </w:r>
      <w:r w:rsidR="00BF3EED">
        <w:t>m</w:t>
      </w:r>
      <w:r w:rsidR="0095575E">
        <w:t xml:space="preserve"> finds patients with a similar name and the same last 4 digits of the Social Security Number.  The user is able to select a patient from the list and continue, or cancel and return to searching for patients.</w:t>
      </w:r>
      <w:r w:rsidR="002A3CCE">
        <w:t xml:space="preserve">  In addition to the RPC calls used in </w:t>
      </w:r>
      <w:r w:rsidR="002A3CCE">
        <w:fldChar w:fldCharType="begin"/>
      </w:r>
      <w:r w:rsidR="002A3CCE">
        <w:instrText xml:space="preserve"> REF _Ref504988969 \h </w:instrText>
      </w:r>
      <w:r w:rsidR="002A3CCE">
        <w:fldChar w:fldCharType="separate"/>
      </w:r>
      <w:r w:rsidR="00BE4505" w:rsidRPr="006E617F">
        <w:rPr>
          <w:b/>
        </w:rPr>
        <w:t>Ribbon Bar Patient Information</w:t>
      </w:r>
      <w:r w:rsidR="002A3CCE">
        <w:fldChar w:fldCharType="end"/>
      </w:r>
      <w:r w:rsidR="002A3CCE">
        <w:t xml:space="preserve">, this dialog also calls </w:t>
      </w:r>
      <w:r w:rsidR="002A3CCE" w:rsidRPr="002A3CCE">
        <w:rPr>
          <w:color w:val="000000"/>
        </w:rPr>
        <w:t>DG CHK BS5 XREF ARRAY</w:t>
      </w:r>
      <w:r w:rsidR="002A3CCE">
        <w:rPr>
          <w:rFonts w:ascii="Segoe UI" w:hAnsi="Segoe UI" w:cs="Segoe UI"/>
          <w:color w:val="000000"/>
          <w:sz w:val="20"/>
        </w:rPr>
        <w:t>.</w:t>
      </w:r>
    </w:p>
    <w:p w14:paraId="6A64686E" w14:textId="42707787" w:rsidR="005F1A66" w:rsidRPr="006E617F" w:rsidRDefault="005F1A66" w:rsidP="00BF3EED">
      <w:pPr>
        <w:pStyle w:val="BodyText"/>
        <w:numPr>
          <w:ilvl w:val="0"/>
          <w:numId w:val="33"/>
        </w:numPr>
        <w:rPr>
          <w:b/>
          <w:sz w:val="22"/>
        </w:rPr>
      </w:pPr>
      <w:bookmarkStart w:id="1303" w:name="_Ref504989286"/>
      <w:r w:rsidRPr="006E617F">
        <w:rPr>
          <w:b/>
        </w:rPr>
        <w:t>Patient Information Dialog</w:t>
      </w:r>
      <w:bookmarkEnd w:id="1303"/>
    </w:p>
    <w:p w14:paraId="528D1B3F" w14:textId="389D0210" w:rsidR="00122FBA" w:rsidRDefault="00E01D4F" w:rsidP="00122FBA">
      <w:pPr>
        <w:pStyle w:val="BodyText"/>
        <w:ind w:left="720"/>
      </w:pPr>
      <w:r>
        <w:t xml:space="preserve">This popup </w:t>
      </w:r>
      <w:r w:rsidR="00B5361F">
        <w:t xml:space="preserve">(see </w:t>
      </w:r>
      <w:r w:rsidR="00B5361F">
        <w:fldChar w:fldCharType="begin"/>
      </w:r>
      <w:r w:rsidR="00B5361F">
        <w:instrText xml:space="preserve"> REF _Ref505685801 \h </w:instrText>
      </w:r>
      <w:r w:rsidR="00B5361F">
        <w:fldChar w:fldCharType="separate"/>
      </w:r>
      <w:r w:rsidR="00BE4505">
        <w:t xml:space="preserve">Figure </w:t>
      </w:r>
      <w:r w:rsidR="00BE4505">
        <w:rPr>
          <w:noProof/>
        </w:rPr>
        <w:t>11</w:t>
      </w:r>
      <w:r w:rsidR="00B5361F">
        <w:fldChar w:fldCharType="end"/>
      </w:r>
      <w:r w:rsidR="00B5361F">
        <w:t xml:space="preserve"> below) </w:t>
      </w:r>
      <w:r>
        <w:t xml:space="preserve">appears when the user right clicks in the </w:t>
      </w:r>
      <w:r>
        <w:fldChar w:fldCharType="begin"/>
      </w:r>
      <w:r>
        <w:instrText xml:space="preserve"> REF _Ref504988969 \h </w:instrText>
      </w:r>
      <w:r>
        <w:fldChar w:fldCharType="separate"/>
      </w:r>
      <w:r w:rsidR="00BE4505" w:rsidRPr="006E617F">
        <w:rPr>
          <w:b/>
        </w:rPr>
        <w:t>Ribbon Bar Patient Information</w:t>
      </w:r>
      <w:r>
        <w:fldChar w:fldCharType="end"/>
      </w:r>
      <w:r>
        <w:t xml:space="preserve"> pane or presses CTRL-P.  The data displayed comes from cached data obtained from the SDEC PTLOOKRS RPC.</w:t>
      </w:r>
    </w:p>
    <w:p w14:paraId="72B5E826" w14:textId="77777777" w:rsidR="008F68F8" w:rsidRDefault="008F68F8" w:rsidP="0000677D">
      <w:pPr>
        <w:pStyle w:val="BodyText"/>
        <w:keepNext/>
        <w:pPrChange w:id="1304" w:author="Author">
          <w:pPr>
            <w:pStyle w:val="BodyText"/>
            <w:keepNext/>
            <w:ind w:left="720"/>
          </w:pPr>
        </w:pPrChange>
      </w:pPr>
      <w:r>
        <w:rPr>
          <w:noProof/>
        </w:rPr>
        <w:lastRenderedPageBreak/>
        <w:drawing>
          <wp:inline distT="0" distB="0" distL="0" distR="0" wp14:anchorId="52712FAC" wp14:editId="27F2833C">
            <wp:extent cx="5943600" cy="3343275"/>
            <wp:effectExtent l="0" t="0" r="0" b="9525"/>
            <wp:docPr id="109" name="Picture 109" descr="This figure shows the pop-up window used to update patient information." title="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Inform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A64700" w14:textId="395D0F78" w:rsidR="008F68F8" w:rsidRDefault="008F68F8" w:rsidP="008F68F8">
      <w:pPr>
        <w:pStyle w:val="Caption"/>
        <w:jc w:val="center"/>
      </w:pPr>
      <w:bookmarkStart w:id="1305" w:name="_Ref505685801"/>
      <w:bookmarkStart w:id="1306" w:name="_Toc513557846"/>
      <w:r>
        <w:t xml:space="preserve">Figure </w:t>
      </w:r>
      <w:fldSimple w:instr=" SEQ Figure \* ARABIC ">
        <w:r w:rsidR="00BE4505">
          <w:rPr>
            <w:noProof/>
          </w:rPr>
          <w:t>11</w:t>
        </w:r>
      </w:fldSimple>
      <w:bookmarkEnd w:id="1305"/>
      <w:r>
        <w:t>: Patient Information</w:t>
      </w:r>
      <w:bookmarkEnd w:id="1306"/>
    </w:p>
    <w:p w14:paraId="0247395C" w14:textId="4690893D" w:rsidR="00E01D4F" w:rsidRDefault="00E01D4F" w:rsidP="00BF3EED">
      <w:pPr>
        <w:pStyle w:val="BodyText"/>
        <w:numPr>
          <w:ilvl w:val="0"/>
          <w:numId w:val="33"/>
        </w:numPr>
        <w:rPr>
          <w:b/>
          <w:sz w:val="22"/>
        </w:rPr>
      </w:pPr>
      <w:r>
        <w:rPr>
          <w:b/>
          <w:sz w:val="22"/>
        </w:rPr>
        <w:t>Patient Inquiry Detail</w:t>
      </w:r>
    </w:p>
    <w:p w14:paraId="017026E3" w14:textId="45B773B1" w:rsidR="00E01D4F" w:rsidRDefault="00E01D4F" w:rsidP="00E01D4F">
      <w:pPr>
        <w:pStyle w:val="BodyText"/>
        <w:ind w:left="720"/>
        <w:rPr>
          <w:sz w:val="22"/>
        </w:rPr>
      </w:pPr>
      <w:r>
        <w:rPr>
          <w:sz w:val="22"/>
        </w:rPr>
        <w:t xml:space="preserve">This popup </w:t>
      </w:r>
      <w:r w:rsidR="00B5361F">
        <w:rPr>
          <w:sz w:val="22"/>
        </w:rPr>
        <w:t xml:space="preserve">(see </w:t>
      </w:r>
      <w:r w:rsidR="00B5361F">
        <w:rPr>
          <w:sz w:val="22"/>
        </w:rPr>
        <w:fldChar w:fldCharType="begin"/>
      </w:r>
      <w:r w:rsidR="00B5361F">
        <w:rPr>
          <w:sz w:val="22"/>
        </w:rPr>
        <w:instrText xml:space="preserve"> REF _Ref505685802 \h </w:instrText>
      </w:r>
      <w:r w:rsidR="00B5361F">
        <w:rPr>
          <w:sz w:val="22"/>
        </w:rPr>
      </w:r>
      <w:r w:rsidR="00B5361F">
        <w:rPr>
          <w:sz w:val="22"/>
        </w:rPr>
        <w:fldChar w:fldCharType="separate"/>
      </w:r>
      <w:r w:rsidR="00BE4505">
        <w:t xml:space="preserve">Figure </w:t>
      </w:r>
      <w:r w:rsidR="00BE4505">
        <w:rPr>
          <w:noProof/>
        </w:rPr>
        <w:t>12</w:t>
      </w:r>
      <w:r w:rsidR="00B5361F">
        <w:rPr>
          <w:sz w:val="22"/>
        </w:rPr>
        <w:fldChar w:fldCharType="end"/>
      </w:r>
      <w:r w:rsidR="00B5361F">
        <w:rPr>
          <w:sz w:val="22"/>
        </w:rPr>
        <w:t xml:space="preserve"> below) </w:t>
      </w:r>
      <w:r>
        <w:rPr>
          <w:sz w:val="22"/>
        </w:rPr>
        <w:t xml:space="preserve">appears if the user left clicks anywhere in the </w:t>
      </w:r>
      <w:r>
        <w:rPr>
          <w:sz w:val="22"/>
        </w:rPr>
        <w:fldChar w:fldCharType="begin"/>
      </w:r>
      <w:r>
        <w:rPr>
          <w:sz w:val="22"/>
        </w:rPr>
        <w:instrText xml:space="preserve"> REF _Ref504988969 \h </w:instrText>
      </w:r>
      <w:r>
        <w:rPr>
          <w:sz w:val="22"/>
        </w:rPr>
      </w:r>
      <w:r>
        <w:rPr>
          <w:sz w:val="22"/>
        </w:rPr>
        <w:fldChar w:fldCharType="separate"/>
      </w:r>
      <w:r w:rsidR="00BE4505" w:rsidRPr="006E617F">
        <w:rPr>
          <w:b/>
        </w:rPr>
        <w:t>Ribbon Bar Patient Information</w:t>
      </w:r>
      <w:r>
        <w:rPr>
          <w:sz w:val="22"/>
        </w:rPr>
        <w:fldChar w:fldCharType="end"/>
      </w:r>
      <w:r>
        <w:rPr>
          <w:sz w:val="22"/>
        </w:rPr>
        <w:t xml:space="preserve">.  The data displayed comes from a call to the SDEC </w:t>
      </w:r>
      <w:r w:rsidR="0095575E">
        <w:rPr>
          <w:sz w:val="22"/>
        </w:rPr>
        <w:t>PTINQ</w:t>
      </w:r>
      <w:r>
        <w:rPr>
          <w:sz w:val="22"/>
        </w:rPr>
        <w:t xml:space="preserve"> RPC.</w:t>
      </w:r>
    </w:p>
    <w:p w14:paraId="7EC38E9F" w14:textId="77777777" w:rsidR="00E01D4F" w:rsidRDefault="00E01D4F" w:rsidP="0000677D">
      <w:pPr>
        <w:pStyle w:val="BodyText"/>
        <w:keepNext/>
        <w:pPrChange w:id="1307" w:author="Author">
          <w:pPr>
            <w:pStyle w:val="BodyText"/>
            <w:keepNext/>
            <w:ind w:left="720"/>
          </w:pPr>
        </w:pPrChange>
      </w:pPr>
      <w:r>
        <w:rPr>
          <w:noProof/>
          <w:sz w:val="22"/>
        </w:rPr>
        <w:drawing>
          <wp:inline distT="0" distB="0" distL="0" distR="0" wp14:anchorId="64D23BF8" wp14:editId="21D82545">
            <wp:extent cx="5943600" cy="3343275"/>
            <wp:effectExtent l="0" t="0" r="0" b="9525"/>
            <wp:docPr id="87" name="Picture 87" descr="This figure shows the pop-up window containing patient information." title="Patient Inquiry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Inquiry Detail.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EDD188" w14:textId="255AE2B8" w:rsidR="00E01D4F" w:rsidRPr="00E01D4F" w:rsidRDefault="00E01D4F" w:rsidP="00E01D4F">
      <w:pPr>
        <w:pStyle w:val="Caption"/>
        <w:jc w:val="center"/>
        <w:rPr>
          <w:sz w:val="22"/>
        </w:rPr>
      </w:pPr>
      <w:bookmarkStart w:id="1308" w:name="_Ref505685802"/>
      <w:bookmarkStart w:id="1309" w:name="_Toc513557847"/>
      <w:r>
        <w:t xml:space="preserve">Figure </w:t>
      </w:r>
      <w:fldSimple w:instr=" SEQ Figure \* ARABIC ">
        <w:r w:rsidR="00BE4505">
          <w:rPr>
            <w:noProof/>
          </w:rPr>
          <w:t>12</w:t>
        </w:r>
      </w:fldSimple>
      <w:bookmarkEnd w:id="1308"/>
      <w:r>
        <w:t>: Patient Inquiry Detail</w:t>
      </w:r>
      <w:bookmarkEnd w:id="1309"/>
    </w:p>
    <w:p w14:paraId="18A9FBD5" w14:textId="1DB40278" w:rsidR="00410903" w:rsidRPr="00BF3EED" w:rsidRDefault="00BF3EED" w:rsidP="00B5361F">
      <w:pPr>
        <w:pStyle w:val="BodyText"/>
        <w:rPr>
          <w:b/>
          <w:sz w:val="22"/>
        </w:rPr>
      </w:pPr>
      <w:r>
        <w:rPr>
          <w:b/>
        </w:rPr>
        <w:t>I.</w:t>
      </w:r>
      <w:r>
        <w:rPr>
          <w:b/>
        </w:rPr>
        <w:tab/>
      </w:r>
      <w:r w:rsidR="005F1A66" w:rsidRPr="006E617F">
        <w:rPr>
          <w:b/>
        </w:rPr>
        <w:t xml:space="preserve">Patient </w:t>
      </w:r>
      <w:r w:rsidR="00137E0C">
        <w:rPr>
          <w:b/>
        </w:rPr>
        <w:t>Flags</w:t>
      </w:r>
      <w:r w:rsidR="005F1A66" w:rsidRPr="006E617F">
        <w:rPr>
          <w:b/>
        </w:rPr>
        <w:t xml:space="preserve"> Dialog</w:t>
      </w:r>
    </w:p>
    <w:p w14:paraId="70072D14" w14:textId="1180A8F0" w:rsidR="0023703E" w:rsidRDefault="00924B8A" w:rsidP="0023703E">
      <w:pPr>
        <w:pStyle w:val="BodyText"/>
        <w:ind w:left="720"/>
      </w:pPr>
      <w:r>
        <w:lastRenderedPageBreak/>
        <w:t>The Patient Flags dialog (</w:t>
      </w:r>
      <w:r w:rsidR="0033154F">
        <w:t>s</w:t>
      </w:r>
      <w:r>
        <w:t>ee</w:t>
      </w:r>
      <w:r w:rsidR="0033154F">
        <w:t xml:space="preserve"> </w:t>
      </w:r>
      <w:r w:rsidR="0033154F">
        <w:fldChar w:fldCharType="begin"/>
      </w:r>
      <w:r w:rsidR="0033154F">
        <w:instrText xml:space="preserve"> REF _Ref505781351 \h </w:instrText>
      </w:r>
      <w:r w:rsidR="0033154F">
        <w:fldChar w:fldCharType="separate"/>
      </w:r>
      <w:r w:rsidR="00BE4505">
        <w:t xml:space="preserve">Figure </w:t>
      </w:r>
      <w:r w:rsidR="00BE4505">
        <w:rPr>
          <w:noProof/>
        </w:rPr>
        <w:t>13</w:t>
      </w:r>
      <w:r w:rsidR="0033154F">
        <w:fldChar w:fldCharType="end"/>
      </w:r>
      <w:r>
        <w:t xml:space="preserve"> </w:t>
      </w:r>
      <w:r w:rsidR="0033154F">
        <w:t>below</w:t>
      </w:r>
      <w:r>
        <w:t>) displays important Patient Fl</w:t>
      </w:r>
      <w:r w:rsidR="0023703E">
        <w:t>a</w:t>
      </w:r>
      <w:r>
        <w:t>gs and Prompts. The information displayed in the Patient Flags dialog is retrieved by a call to the ORPRF GETFLF RPC call.</w:t>
      </w:r>
    </w:p>
    <w:p w14:paraId="51E77E65" w14:textId="77777777" w:rsidR="0033154F" w:rsidRDefault="0033154F" w:rsidP="0023703E">
      <w:pPr>
        <w:pStyle w:val="BodyText"/>
        <w:ind w:left="720"/>
      </w:pPr>
    </w:p>
    <w:p w14:paraId="7DCB1A9C" w14:textId="77777777" w:rsidR="0033154F" w:rsidRDefault="0033154F" w:rsidP="0033154F">
      <w:pPr>
        <w:pStyle w:val="BodyText"/>
        <w:keepNext/>
        <w:ind w:left="720"/>
      </w:pPr>
      <w:r>
        <w:rPr>
          <w:noProof/>
        </w:rPr>
        <w:drawing>
          <wp:inline distT="0" distB="0" distL="0" distR="0" wp14:anchorId="5A77F5A3" wp14:editId="4233D7CA">
            <wp:extent cx="4876800" cy="1047750"/>
            <wp:effectExtent l="0" t="0" r="0" b="0"/>
            <wp:docPr id="88" name="Picture 88" descr="This figure shows a patient flag." title="Patient 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Flags.jpg"/>
                    <pic:cNvPicPr/>
                  </pic:nvPicPr>
                  <pic:blipFill>
                    <a:blip r:embed="rId29">
                      <a:extLst>
                        <a:ext uri="{28A0092B-C50C-407E-A947-70E740481C1C}">
                          <a14:useLocalDpi xmlns:a14="http://schemas.microsoft.com/office/drawing/2010/main" val="0"/>
                        </a:ext>
                      </a:extLst>
                    </a:blip>
                    <a:stretch>
                      <a:fillRect/>
                    </a:stretch>
                  </pic:blipFill>
                  <pic:spPr>
                    <a:xfrm>
                      <a:off x="0" y="0"/>
                      <a:ext cx="4876800" cy="1047750"/>
                    </a:xfrm>
                    <a:prstGeom prst="rect">
                      <a:avLst/>
                    </a:prstGeom>
                  </pic:spPr>
                </pic:pic>
              </a:graphicData>
            </a:graphic>
          </wp:inline>
        </w:drawing>
      </w:r>
    </w:p>
    <w:p w14:paraId="38E8C77A" w14:textId="033C3D43" w:rsidR="0033154F" w:rsidRDefault="0033154F" w:rsidP="0033154F">
      <w:pPr>
        <w:pStyle w:val="Caption"/>
        <w:jc w:val="center"/>
      </w:pPr>
      <w:bookmarkStart w:id="1310" w:name="_Ref505781351"/>
      <w:bookmarkStart w:id="1311" w:name="_Toc513557848"/>
      <w:r>
        <w:t xml:space="preserve">Figure </w:t>
      </w:r>
      <w:fldSimple w:instr=" SEQ Figure \* ARABIC ">
        <w:r w:rsidR="00BE4505">
          <w:rPr>
            <w:noProof/>
          </w:rPr>
          <w:t>13</w:t>
        </w:r>
      </w:fldSimple>
      <w:bookmarkEnd w:id="1310"/>
      <w:r>
        <w:t>: Patient Flags</w:t>
      </w:r>
      <w:bookmarkEnd w:id="1311"/>
    </w:p>
    <w:p w14:paraId="5BB58A0B" w14:textId="77777777" w:rsidR="00B5361F" w:rsidRPr="0023703E" w:rsidRDefault="00B5361F" w:rsidP="0023703E">
      <w:pPr>
        <w:pStyle w:val="BodyText"/>
        <w:ind w:left="720"/>
        <w:rPr>
          <w:b/>
          <w:sz w:val="22"/>
        </w:rPr>
      </w:pPr>
    </w:p>
    <w:p w14:paraId="46AE569D" w14:textId="349E4333" w:rsidR="005F1A66" w:rsidRPr="006E617F" w:rsidRDefault="0023703E" w:rsidP="0023703E">
      <w:pPr>
        <w:pStyle w:val="BodyText"/>
        <w:ind w:left="360"/>
        <w:rPr>
          <w:b/>
          <w:sz w:val="22"/>
        </w:rPr>
      </w:pPr>
      <w:r>
        <w:rPr>
          <w:b/>
        </w:rPr>
        <w:t>J.</w:t>
      </w:r>
      <w:r>
        <w:rPr>
          <w:b/>
        </w:rPr>
        <w:tab/>
      </w:r>
      <w:r w:rsidR="005F1A66" w:rsidRPr="006E617F">
        <w:rPr>
          <w:b/>
        </w:rPr>
        <w:t>Sensitive Patient Dialog</w:t>
      </w:r>
    </w:p>
    <w:p w14:paraId="36973412" w14:textId="006FFF75" w:rsidR="00BE4DC7" w:rsidRDefault="00BE4DC7" w:rsidP="00BE4DC7">
      <w:pPr>
        <w:pStyle w:val="BodyText"/>
        <w:ind w:left="720"/>
      </w:pPr>
      <w:r>
        <w:t xml:space="preserve">The purpose of the sensitive patient dialog windows (see </w:t>
      </w:r>
      <w:r w:rsidR="0026203E">
        <w:fldChar w:fldCharType="begin"/>
      </w:r>
      <w:r w:rsidR="0026203E">
        <w:instrText xml:space="preserve"> REF _Ref505685406 \h </w:instrText>
      </w:r>
      <w:r w:rsidR="0026203E">
        <w:fldChar w:fldCharType="separate"/>
      </w:r>
      <w:r w:rsidR="00BE4505">
        <w:t xml:space="preserve">Figure </w:t>
      </w:r>
      <w:r w:rsidR="00BE4505">
        <w:rPr>
          <w:noProof/>
        </w:rPr>
        <w:t>14</w:t>
      </w:r>
      <w:r w:rsidR="0026203E">
        <w:fldChar w:fldCharType="end"/>
      </w:r>
      <w:r>
        <w:t xml:space="preserve"> below) is to notify the user that the patient he/she is about to access has characteristics different from the norm.  There are three different types of sensitive patient dialogs that vary by the background color and the effect on the user.  The GUI obtains sensitive patient data and its severity from the </w:t>
      </w:r>
      <w:r w:rsidR="00137E0C">
        <w:t xml:space="preserve">DG SENSITIVE RECORD ACCESS </w:t>
      </w:r>
      <w:r>
        <w:t>RPC.</w:t>
      </w:r>
    </w:p>
    <w:p w14:paraId="21E6B542" w14:textId="20F48915" w:rsidR="00BE4DC7" w:rsidRDefault="00BE4DC7" w:rsidP="00BE4DC7">
      <w:pPr>
        <w:pStyle w:val="BodyText"/>
        <w:ind w:left="720"/>
      </w:pPr>
      <w:r>
        <w:t xml:space="preserve">A white background is the lowest level of sensitivity.  A user who clicks through (continue button) on a white background sensitive patient warning is not otherwise encumbered.  A yellow background window notifies the user that, if he/she accesses the patient, the Information Security Officer (ISO) will be notified (via </w:t>
      </w:r>
      <w:r w:rsidR="00137E0C">
        <w:t xml:space="preserve">the DG SENSITIVE RECORD BULLETIN </w:t>
      </w:r>
      <w:r>
        <w:t>RPC) and the user will need to justify the access.  A red background window does not allow the user to access the patient’s record.  The programmed STOP prevents the user from, for example, accessing his/her own record.</w:t>
      </w:r>
    </w:p>
    <w:p w14:paraId="6CA0B380" w14:textId="77777777" w:rsidR="0026203E" w:rsidRDefault="008F68F8" w:rsidP="00F43A91">
      <w:pPr>
        <w:pStyle w:val="BodyText"/>
        <w:keepNext/>
        <w:pPrChange w:id="1312" w:author="Author">
          <w:pPr>
            <w:pStyle w:val="BodyText"/>
            <w:keepNext/>
            <w:ind w:left="720"/>
          </w:pPr>
        </w:pPrChange>
      </w:pPr>
      <w:r>
        <w:rPr>
          <w:noProof/>
        </w:rPr>
        <w:lastRenderedPageBreak/>
        <w:drawing>
          <wp:inline distT="0" distB="0" distL="0" distR="0" wp14:anchorId="5F409323" wp14:editId="6E22D860">
            <wp:extent cx="5943600" cy="3343275"/>
            <wp:effectExtent l="0" t="0" r="0" b="9525"/>
            <wp:docPr id="110" name="Picture 110" descr="This figure shows the pop-up window notifying the user that the patient has sensitive information." title="Sensitiv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e Patient Dialo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AD3074" w14:textId="25BDFA53" w:rsidR="008F68F8" w:rsidRDefault="0026203E" w:rsidP="0026203E">
      <w:pPr>
        <w:pStyle w:val="Caption"/>
        <w:jc w:val="center"/>
      </w:pPr>
      <w:bookmarkStart w:id="1313" w:name="_Ref505685406"/>
      <w:bookmarkStart w:id="1314" w:name="_Toc513557849"/>
      <w:r>
        <w:t xml:space="preserve">Figure </w:t>
      </w:r>
      <w:fldSimple w:instr=" SEQ Figure \* ARABIC ">
        <w:r w:rsidR="00BE4505">
          <w:rPr>
            <w:noProof/>
          </w:rPr>
          <w:t>14</w:t>
        </w:r>
      </w:fldSimple>
      <w:bookmarkEnd w:id="1313"/>
      <w:r>
        <w:t>: Sensitive Patient</w:t>
      </w:r>
      <w:bookmarkEnd w:id="1314"/>
    </w:p>
    <w:p w14:paraId="47D0D372" w14:textId="0D2508E4" w:rsidR="008F68F8" w:rsidRDefault="008F68F8" w:rsidP="008F68F8">
      <w:pPr>
        <w:pStyle w:val="Caption"/>
        <w:jc w:val="center"/>
      </w:pPr>
    </w:p>
    <w:p w14:paraId="3C49C5F2" w14:textId="01614358" w:rsidR="005F1A66" w:rsidRPr="006E617F" w:rsidRDefault="0023703E" w:rsidP="0023703E">
      <w:pPr>
        <w:pStyle w:val="BodyText"/>
        <w:ind w:left="360"/>
        <w:rPr>
          <w:b/>
          <w:sz w:val="22"/>
        </w:rPr>
      </w:pPr>
      <w:bookmarkStart w:id="1315" w:name="_Ref505088028"/>
      <w:r>
        <w:rPr>
          <w:b/>
        </w:rPr>
        <w:t>K.</w:t>
      </w:r>
      <w:r>
        <w:rPr>
          <w:b/>
        </w:rPr>
        <w:tab/>
      </w:r>
      <w:r w:rsidR="005F1A66" w:rsidRPr="006E617F">
        <w:rPr>
          <w:b/>
        </w:rPr>
        <w:t>Check-in Dialog</w:t>
      </w:r>
      <w:bookmarkEnd w:id="1315"/>
    </w:p>
    <w:p w14:paraId="252AC802" w14:textId="4124F1AF" w:rsidR="00410903" w:rsidRPr="00336C9E" w:rsidRDefault="00336C9E" w:rsidP="00410903">
      <w:pPr>
        <w:pStyle w:val="BodyText"/>
        <w:ind w:left="720"/>
      </w:pPr>
      <w:r>
        <w:t xml:space="preserve">This popup window </w:t>
      </w:r>
      <w:r w:rsidR="00E62A3A">
        <w:t xml:space="preserve">(see </w:t>
      </w:r>
      <w:r w:rsidR="00E62A3A">
        <w:fldChar w:fldCharType="begin"/>
      </w:r>
      <w:r w:rsidR="00E62A3A">
        <w:instrText xml:space="preserve"> REF _Ref505077571 \h </w:instrText>
      </w:r>
      <w:r w:rsidR="00E62A3A">
        <w:fldChar w:fldCharType="separate"/>
      </w:r>
      <w:r w:rsidR="00BE4505">
        <w:t xml:space="preserve">Figure </w:t>
      </w:r>
      <w:r w:rsidR="00BE4505">
        <w:rPr>
          <w:noProof/>
        </w:rPr>
        <w:t>15</w:t>
      </w:r>
      <w:r w:rsidR="00E62A3A">
        <w:fldChar w:fldCharType="end"/>
      </w:r>
      <w:r w:rsidR="00E62A3A">
        <w:t xml:space="preserve"> below) </w:t>
      </w:r>
      <w:r>
        <w:t xml:space="preserve">appears when the user right clicks on a current or past appointment </w:t>
      </w:r>
      <w:r w:rsidR="002872AE">
        <w:t xml:space="preserve">on the </w:t>
      </w:r>
      <w:r w:rsidR="002872AE">
        <w:fldChar w:fldCharType="begin"/>
      </w:r>
      <w:r w:rsidR="002872AE">
        <w:instrText xml:space="preserve"> REF _Ref504988848 \h </w:instrText>
      </w:r>
      <w:r w:rsidR="002872AE">
        <w:fldChar w:fldCharType="separate"/>
      </w:r>
      <w:r w:rsidR="00BE4505" w:rsidRPr="006E617F">
        <w:rPr>
          <w:b/>
        </w:rPr>
        <w:t>Calendar Schedule</w:t>
      </w:r>
      <w:r w:rsidR="002872AE">
        <w:fldChar w:fldCharType="end"/>
      </w:r>
      <w:r w:rsidR="002872AE">
        <w:t xml:space="preserve"> </w:t>
      </w:r>
      <w:r>
        <w:t xml:space="preserve">and selects </w:t>
      </w:r>
      <w:r>
        <w:rPr>
          <w:u w:val="single"/>
        </w:rPr>
        <w:t>Check In Patient</w:t>
      </w:r>
      <w:r>
        <w:t xml:space="preserve">.  The data entered in the window is passed back to </w:t>
      </w:r>
      <w:proofErr w:type="spellStart"/>
      <w:r>
        <w:t>VistA</w:t>
      </w:r>
      <w:proofErr w:type="spellEnd"/>
      <w:r>
        <w:t xml:space="preserve"> via a call to the SDEC </w:t>
      </w:r>
      <w:r w:rsidR="00137E0C">
        <w:t>CHECKIN</w:t>
      </w:r>
      <w:r>
        <w:t xml:space="preserve"> RPC.</w:t>
      </w:r>
    </w:p>
    <w:p w14:paraId="722391FD" w14:textId="77777777" w:rsidR="008F68F8" w:rsidRDefault="008F68F8" w:rsidP="00F43A91">
      <w:pPr>
        <w:pStyle w:val="BodyText"/>
        <w:keepNext/>
        <w:pPrChange w:id="1316" w:author="Author">
          <w:pPr>
            <w:pStyle w:val="BodyText"/>
            <w:keepNext/>
            <w:ind w:left="720"/>
          </w:pPr>
        </w:pPrChange>
      </w:pPr>
      <w:r>
        <w:rPr>
          <w:noProof/>
        </w:rPr>
        <w:lastRenderedPageBreak/>
        <w:drawing>
          <wp:inline distT="0" distB="0" distL="0" distR="0" wp14:anchorId="1F4C7C26" wp14:editId="709AC45F">
            <wp:extent cx="5943600" cy="3343275"/>
            <wp:effectExtent l="0" t="0" r="0" b="9525"/>
            <wp:docPr id="111" name="Picture 111" descr="This figure shows the pop-up window where the user enters the check-in time for an appointment." title="Appointment Che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Checki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5A2B2A" w14:textId="0F9FB375" w:rsidR="008F68F8" w:rsidRDefault="008F68F8" w:rsidP="008F68F8">
      <w:pPr>
        <w:pStyle w:val="Caption"/>
        <w:jc w:val="center"/>
      </w:pPr>
      <w:bookmarkStart w:id="1317" w:name="_Ref505077571"/>
      <w:bookmarkStart w:id="1318" w:name="_Toc513557850"/>
      <w:r>
        <w:t xml:space="preserve">Figure </w:t>
      </w:r>
      <w:fldSimple w:instr=" SEQ Figure \* ARABIC ">
        <w:r w:rsidR="00BE4505">
          <w:rPr>
            <w:noProof/>
          </w:rPr>
          <w:t>15</w:t>
        </w:r>
      </w:fldSimple>
      <w:bookmarkEnd w:id="1317"/>
      <w:r>
        <w:t>: Appointment Check-In</w:t>
      </w:r>
      <w:bookmarkEnd w:id="1318"/>
    </w:p>
    <w:p w14:paraId="0A47DAD8" w14:textId="60733C9C" w:rsidR="005F1A66" w:rsidRPr="006E617F" w:rsidRDefault="0023703E" w:rsidP="0023703E">
      <w:pPr>
        <w:pStyle w:val="BodyText"/>
        <w:ind w:left="360"/>
        <w:rPr>
          <w:b/>
          <w:sz w:val="22"/>
        </w:rPr>
      </w:pPr>
      <w:bookmarkStart w:id="1319" w:name="_Ref505087983"/>
      <w:r>
        <w:rPr>
          <w:b/>
        </w:rPr>
        <w:t>L.</w:t>
      </w:r>
      <w:r>
        <w:rPr>
          <w:b/>
        </w:rPr>
        <w:tab/>
      </w:r>
      <w:r w:rsidR="005F1A66" w:rsidRPr="006E617F">
        <w:rPr>
          <w:b/>
        </w:rPr>
        <w:t>Check-out Dialog</w:t>
      </w:r>
      <w:bookmarkEnd w:id="1319"/>
    </w:p>
    <w:p w14:paraId="02C491D7" w14:textId="158ACEA2" w:rsidR="00720443" w:rsidRPr="00336C9E" w:rsidRDefault="00720443" w:rsidP="00720443">
      <w:pPr>
        <w:pStyle w:val="BodyText"/>
        <w:ind w:left="720"/>
      </w:pPr>
      <w:r>
        <w:t>This popup window</w:t>
      </w:r>
      <w:r w:rsidR="00E62A3A">
        <w:t xml:space="preserve"> (see </w:t>
      </w:r>
      <w:r w:rsidR="00E62A3A">
        <w:fldChar w:fldCharType="begin"/>
      </w:r>
      <w:r w:rsidR="00E62A3A">
        <w:instrText xml:space="preserve"> REF _Ref505077555 \h </w:instrText>
      </w:r>
      <w:r w:rsidR="00E62A3A">
        <w:fldChar w:fldCharType="separate"/>
      </w:r>
      <w:r w:rsidR="00BE4505">
        <w:t xml:space="preserve">Figure </w:t>
      </w:r>
      <w:r w:rsidR="00BE4505">
        <w:rPr>
          <w:noProof/>
        </w:rPr>
        <w:t>16</w:t>
      </w:r>
      <w:r w:rsidR="00E62A3A">
        <w:fldChar w:fldCharType="end"/>
      </w:r>
      <w:r w:rsidR="00E62A3A">
        <w:t xml:space="preserve"> below)</w:t>
      </w:r>
      <w:r>
        <w:t xml:space="preserve"> appears when the user right clicks on a current or past appointment on the </w:t>
      </w:r>
      <w:r>
        <w:fldChar w:fldCharType="begin"/>
      </w:r>
      <w:r>
        <w:instrText xml:space="preserve"> REF _Ref504988848 \h </w:instrText>
      </w:r>
      <w:r>
        <w:fldChar w:fldCharType="separate"/>
      </w:r>
      <w:r w:rsidR="00BE4505" w:rsidRPr="006E617F">
        <w:rPr>
          <w:b/>
        </w:rPr>
        <w:t>Calendar Schedule</w:t>
      </w:r>
      <w:r>
        <w:fldChar w:fldCharType="end"/>
      </w:r>
      <w:r>
        <w:t xml:space="preserve"> and selects </w:t>
      </w:r>
      <w:r>
        <w:rPr>
          <w:u w:val="single"/>
        </w:rPr>
        <w:t>Check Out Patient</w:t>
      </w:r>
      <w:r>
        <w:t xml:space="preserve">.  The data entered in the window is passed back to </w:t>
      </w:r>
      <w:proofErr w:type="spellStart"/>
      <w:r>
        <w:t>VistA</w:t>
      </w:r>
      <w:proofErr w:type="spellEnd"/>
      <w:r>
        <w:t xml:space="preserve"> via a call to the SDEC </w:t>
      </w:r>
      <w:r w:rsidR="0033042A">
        <w:t>CHECKOUT</w:t>
      </w:r>
      <w:r>
        <w:t xml:space="preserve"> RPC.</w:t>
      </w:r>
    </w:p>
    <w:p w14:paraId="674D7CF5" w14:textId="77777777" w:rsidR="008F68F8" w:rsidRDefault="008F68F8" w:rsidP="00F43A91">
      <w:pPr>
        <w:pStyle w:val="BodyText"/>
        <w:keepNext/>
        <w:pPrChange w:id="1320" w:author="Author">
          <w:pPr>
            <w:pStyle w:val="BodyText"/>
            <w:keepNext/>
            <w:ind w:left="720"/>
          </w:pPr>
        </w:pPrChange>
      </w:pPr>
      <w:r>
        <w:rPr>
          <w:noProof/>
        </w:rPr>
        <w:drawing>
          <wp:inline distT="0" distB="0" distL="0" distR="0" wp14:anchorId="6E295B18" wp14:editId="35B72BFE">
            <wp:extent cx="5943600" cy="3343275"/>
            <wp:effectExtent l="0" t="0" r="0" b="9525"/>
            <wp:docPr id="112" name="Picture 112" descr="This figure shows the pop-up window where the user enters the check-out time for an appointment." title="Appointment 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Checkou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4A1CE9" w14:textId="7C932598" w:rsidR="008F68F8" w:rsidRDefault="008F68F8" w:rsidP="008F68F8">
      <w:pPr>
        <w:pStyle w:val="Caption"/>
        <w:jc w:val="center"/>
      </w:pPr>
      <w:bookmarkStart w:id="1321" w:name="_Ref505077555"/>
      <w:bookmarkStart w:id="1322" w:name="_Toc513557851"/>
      <w:r>
        <w:t xml:space="preserve">Figure </w:t>
      </w:r>
      <w:fldSimple w:instr=" SEQ Figure \* ARABIC ">
        <w:r w:rsidR="00BE4505">
          <w:rPr>
            <w:noProof/>
          </w:rPr>
          <w:t>16</w:t>
        </w:r>
      </w:fldSimple>
      <w:bookmarkEnd w:id="1321"/>
      <w:r>
        <w:t>: Appointment Check-Out</w:t>
      </w:r>
      <w:bookmarkEnd w:id="1322"/>
    </w:p>
    <w:p w14:paraId="71EAD022" w14:textId="1A1718BC" w:rsidR="005F1A66" w:rsidRPr="006E617F" w:rsidRDefault="005F1A66" w:rsidP="00B5361F">
      <w:pPr>
        <w:pStyle w:val="BodyText"/>
        <w:numPr>
          <w:ilvl w:val="0"/>
          <w:numId w:val="43"/>
        </w:numPr>
        <w:rPr>
          <w:b/>
          <w:sz w:val="22"/>
        </w:rPr>
      </w:pPr>
      <w:bookmarkStart w:id="1323" w:name="_Ref505088047"/>
      <w:r w:rsidRPr="006E617F">
        <w:rPr>
          <w:b/>
        </w:rPr>
        <w:lastRenderedPageBreak/>
        <w:t>Cancel Appointment Dialog</w:t>
      </w:r>
      <w:bookmarkEnd w:id="1323"/>
    </w:p>
    <w:p w14:paraId="1FBE63D6" w14:textId="77E1774D" w:rsidR="00D3267F" w:rsidRPr="00336C9E" w:rsidRDefault="00D3267F" w:rsidP="00D3267F">
      <w:pPr>
        <w:pStyle w:val="BodyText"/>
        <w:ind w:left="720"/>
      </w:pPr>
      <w:r>
        <w:t>This popup window</w:t>
      </w:r>
      <w:r w:rsidR="00E62A3A">
        <w:t xml:space="preserve"> (see </w:t>
      </w:r>
      <w:r w:rsidR="004A194B">
        <w:fldChar w:fldCharType="begin"/>
      </w:r>
      <w:r w:rsidR="004A194B">
        <w:instrText xml:space="preserve"> REF _Ref506456755 \h </w:instrText>
      </w:r>
      <w:r w:rsidR="004A194B">
        <w:fldChar w:fldCharType="separate"/>
      </w:r>
      <w:r w:rsidR="00BE4505">
        <w:t xml:space="preserve">Figure </w:t>
      </w:r>
      <w:r w:rsidR="00BE4505">
        <w:rPr>
          <w:noProof/>
        </w:rPr>
        <w:t>17</w:t>
      </w:r>
      <w:r w:rsidR="004A194B">
        <w:fldChar w:fldCharType="end"/>
      </w:r>
      <w:r w:rsidR="004A194B">
        <w:t xml:space="preserve"> </w:t>
      </w:r>
      <w:r w:rsidR="00E62A3A">
        <w:t>below)</w:t>
      </w:r>
      <w:r>
        <w:t xml:space="preserve"> appears when the user right clicks on an appointment on the </w:t>
      </w:r>
      <w:r>
        <w:fldChar w:fldCharType="begin"/>
      </w:r>
      <w:r>
        <w:instrText xml:space="preserve"> REF _Ref504988848 \h </w:instrText>
      </w:r>
      <w:r>
        <w:fldChar w:fldCharType="separate"/>
      </w:r>
      <w:r w:rsidR="00BE4505" w:rsidRPr="006E617F">
        <w:rPr>
          <w:b/>
        </w:rPr>
        <w:t>Calendar Schedule</w:t>
      </w:r>
      <w:r>
        <w:fldChar w:fldCharType="end"/>
      </w:r>
      <w:r>
        <w:t xml:space="preserve"> and selects </w:t>
      </w:r>
      <w:r w:rsidRPr="00D3267F">
        <w:rPr>
          <w:u w:val="single"/>
        </w:rPr>
        <w:t>Cancel Appointment</w:t>
      </w:r>
      <w:r>
        <w:t xml:space="preserve"> or right clicks on an appointment in  </w:t>
      </w:r>
      <w:r>
        <w:fldChar w:fldCharType="begin"/>
      </w:r>
      <w:r>
        <w:instrText xml:space="preserve"> REF _Ref505076978 \h </w:instrText>
      </w:r>
      <w:r>
        <w:fldChar w:fldCharType="separate"/>
      </w:r>
      <w:r w:rsidR="00BE4505" w:rsidRPr="006E617F">
        <w:rPr>
          <w:b/>
        </w:rPr>
        <w:t>Pending Appointments</w:t>
      </w:r>
      <w:r>
        <w:fldChar w:fldCharType="end"/>
      </w:r>
      <w:r>
        <w:t xml:space="preserve">.  The data entered in the window is passed back to </w:t>
      </w:r>
      <w:proofErr w:type="spellStart"/>
      <w:r>
        <w:t>VistA</w:t>
      </w:r>
      <w:proofErr w:type="spellEnd"/>
      <w:r>
        <w:t xml:space="preserve"> via a call to the SDEC</w:t>
      </w:r>
      <w:r w:rsidR="0033042A">
        <w:t>CAP CAN</w:t>
      </w:r>
      <w:r>
        <w:t>RPC.</w:t>
      </w:r>
    </w:p>
    <w:p w14:paraId="3729EFF0" w14:textId="77777777" w:rsidR="001B2031" w:rsidRDefault="001B2031" w:rsidP="0023703E">
      <w:pPr>
        <w:pStyle w:val="BodyText"/>
        <w:keepNext/>
        <w:ind w:left="720"/>
      </w:pPr>
      <w:r w:rsidRPr="001B2031">
        <w:rPr>
          <w:noProof/>
        </w:rPr>
        <w:drawing>
          <wp:inline distT="0" distB="0" distL="0" distR="0" wp14:anchorId="6C019133" wp14:editId="4CB33EF3">
            <wp:extent cx="4746625" cy="3564890"/>
            <wp:effectExtent l="0" t="0" r="0" b="0"/>
            <wp:docPr id="96" name="Picture 96" descr="This figure shows the pop-up window where data is entered to cancel an appointment." title="Cancel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6625" cy="3564890"/>
                    </a:xfrm>
                    <a:prstGeom prst="rect">
                      <a:avLst/>
                    </a:prstGeom>
                    <a:noFill/>
                    <a:ln>
                      <a:noFill/>
                    </a:ln>
                  </pic:spPr>
                </pic:pic>
              </a:graphicData>
            </a:graphic>
          </wp:inline>
        </w:drawing>
      </w:r>
    </w:p>
    <w:p w14:paraId="36B134D7" w14:textId="7BD699CA" w:rsidR="00410903" w:rsidRDefault="001B2031" w:rsidP="00B83E5D">
      <w:pPr>
        <w:pStyle w:val="Caption"/>
        <w:jc w:val="center"/>
      </w:pPr>
      <w:bookmarkStart w:id="1324" w:name="_Ref506456755"/>
      <w:bookmarkStart w:id="1325" w:name="_Toc513557852"/>
      <w:r>
        <w:t xml:space="preserve">Figure </w:t>
      </w:r>
      <w:fldSimple w:instr=" SEQ Figure \* ARABIC ">
        <w:r w:rsidR="00BE4505">
          <w:rPr>
            <w:noProof/>
          </w:rPr>
          <w:t>17</w:t>
        </w:r>
      </w:fldSimple>
      <w:bookmarkEnd w:id="1324"/>
      <w:r w:rsidR="00B5361F">
        <w:t>:</w:t>
      </w:r>
      <w:r>
        <w:t xml:space="preserve"> Cancel Appointment Dialog</w:t>
      </w:r>
      <w:bookmarkEnd w:id="1325"/>
    </w:p>
    <w:p w14:paraId="67D3AAAC" w14:textId="6FFF03F0" w:rsidR="001B2031" w:rsidRDefault="001B2031" w:rsidP="00B83E5D"/>
    <w:p w14:paraId="25470EE8" w14:textId="77777777" w:rsidR="001B2031" w:rsidRPr="001B2031" w:rsidRDefault="001B2031" w:rsidP="0023703E"/>
    <w:p w14:paraId="7F8E360D" w14:textId="0BA1F8EA" w:rsidR="001B2031" w:rsidRPr="006E617F" w:rsidRDefault="001B2031" w:rsidP="00B5361F">
      <w:pPr>
        <w:pStyle w:val="BodyText"/>
        <w:numPr>
          <w:ilvl w:val="0"/>
          <w:numId w:val="43"/>
        </w:numPr>
        <w:rPr>
          <w:b/>
          <w:sz w:val="22"/>
        </w:rPr>
      </w:pPr>
      <w:r>
        <w:rPr>
          <w:b/>
        </w:rPr>
        <w:t xml:space="preserve">MRTC </w:t>
      </w:r>
      <w:r w:rsidRPr="006E617F">
        <w:rPr>
          <w:b/>
        </w:rPr>
        <w:t>Cancel Appointment Dialog</w:t>
      </w:r>
    </w:p>
    <w:p w14:paraId="7F7D04EF" w14:textId="16FFD9FE" w:rsidR="001B2031" w:rsidRDefault="001B2031" w:rsidP="00410903">
      <w:pPr>
        <w:pStyle w:val="BodyText"/>
        <w:ind w:left="720"/>
      </w:pPr>
      <w:r>
        <w:t>The MRTC (Multiple Return to Clinic or Multi-Book) Cancel dialog</w:t>
      </w:r>
      <w:r w:rsidR="00B5361F">
        <w:t xml:space="preserve"> (see </w:t>
      </w:r>
      <w:r w:rsidR="00B5361F">
        <w:fldChar w:fldCharType="begin"/>
      </w:r>
      <w:r w:rsidR="00B5361F">
        <w:instrText xml:space="preserve"> REF _Ref505077533 \h </w:instrText>
      </w:r>
      <w:r w:rsidR="00B5361F">
        <w:fldChar w:fldCharType="separate"/>
      </w:r>
      <w:r w:rsidR="00BE4505">
        <w:t xml:space="preserve">Figure </w:t>
      </w:r>
      <w:r w:rsidR="00BE4505">
        <w:rPr>
          <w:noProof/>
        </w:rPr>
        <w:t>18</w:t>
      </w:r>
      <w:r w:rsidR="00B5361F">
        <w:fldChar w:fldCharType="end"/>
      </w:r>
      <w:r w:rsidR="00B5361F">
        <w:t xml:space="preserve"> below)</w:t>
      </w:r>
      <w:r>
        <w:t xml:space="preserve"> is used to cancel MRTC appointments.  The user has options to cancel the single selected appointment, or all appointments associated with the MRTC Parent Request.</w:t>
      </w:r>
      <w:r w:rsidR="00E21235">
        <w:t xml:space="preserve"> The user may also close the Appointment Request associated with the current appointment or close all child appointment requests as well as the Parent MRTC Appointment Request.</w:t>
      </w:r>
    </w:p>
    <w:p w14:paraId="2782348B" w14:textId="334BFBED" w:rsidR="008F68F8" w:rsidRDefault="008F68F8" w:rsidP="00F43A91">
      <w:pPr>
        <w:pStyle w:val="BodyText"/>
        <w:keepNext/>
        <w:pPrChange w:id="1326" w:author="Author">
          <w:pPr>
            <w:pStyle w:val="BodyText"/>
            <w:keepNext/>
            <w:ind w:left="720"/>
          </w:pPr>
        </w:pPrChange>
      </w:pPr>
      <w:r>
        <w:rPr>
          <w:noProof/>
        </w:rPr>
        <w:lastRenderedPageBreak/>
        <w:drawing>
          <wp:inline distT="0" distB="0" distL="0" distR="0" wp14:anchorId="53A0F820" wp14:editId="58B7D78C">
            <wp:extent cx="5943600" cy="3343275"/>
            <wp:effectExtent l="0" t="0" r="0" b="9525"/>
            <wp:docPr id="113" name="Picture 113" descr="This figure shows the pop-up window where data is entered to cancel an MRTC appointment." title="MRTC Cancel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 Appointmen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6F985E" w14:textId="74EFF040" w:rsidR="008F68F8" w:rsidRDefault="008F68F8" w:rsidP="008F68F8">
      <w:pPr>
        <w:pStyle w:val="Caption"/>
        <w:jc w:val="center"/>
      </w:pPr>
      <w:bookmarkStart w:id="1327" w:name="_Ref505077533"/>
      <w:bookmarkStart w:id="1328" w:name="_Toc513557853"/>
      <w:r>
        <w:t xml:space="preserve">Figure </w:t>
      </w:r>
      <w:fldSimple w:instr=" SEQ Figure \* ARABIC ">
        <w:r w:rsidR="00BE4505">
          <w:rPr>
            <w:noProof/>
          </w:rPr>
          <w:t>18</w:t>
        </w:r>
      </w:fldSimple>
      <w:bookmarkEnd w:id="1327"/>
      <w:r>
        <w:t xml:space="preserve">: </w:t>
      </w:r>
      <w:r w:rsidR="001B2031">
        <w:t xml:space="preserve">MRTC </w:t>
      </w:r>
      <w:r>
        <w:t>Cancel Appointment</w:t>
      </w:r>
      <w:bookmarkEnd w:id="1328"/>
    </w:p>
    <w:p w14:paraId="07C6D780" w14:textId="77777777" w:rsidR="00E21235" w:rsidRPr="00E21235" w:rsidRDefault="00E21235" w:rsidP="0023703E"/>
    <w:p w14:paraId="197D978D" w14:textId="162004E6" w:rsidR="005F1A66" w:rsidRPr="006E617F" w:rsidRDefault="005F1A66" w:rsidP="00B5361F">
      <w:pPr>
        <w:pStyle w:val="BodyText"/>
        <w:numPr>
          <w:ilvl w:val="0"/>
          <w:numId w:val="43"/>
        </w:numPr>
        <w:rPr>
          <w:b/>
          <w:sz w:val="22"/>
        </w:rPr>
      </w:pPr>
      <w:bookmarkStart w:id="1329" w:name="_Ref505088491"/>
      <w:r w:rsidRPr="006E617F">
        <w:rPr>
          <w:b/>
        </w:rPr>
        <w:t>No-Show Dialog</w:t>
      </w:r>
      <w:bookmarkEnd w:id="1329"/>
    </w:p>
    <w:p w14:paraId="50775DE4" w14:textId="38B4F0CC" w:rsidR="00720443" w:rsidRPr="00336C9E" w:rsidRDefault="00720443" w:rsidP="00D3267F">
      <w:pPr>
        <w:pStyle w:val="BodyText"/>
        <w:ind w:left="720"/>
      </w:pPr>
      <w:r>
        <w:t xml:space="preserve">This popup window </w:t>
      </w:r>
      <w:r w:rsidR="00E62A3A">
        <w:t xml:space="preserve">(see </w:t>
      </w:r>
      <w:r w:rsidR="00E62A3A">
        <w:fldChar w:fldCharType="begin"/>
      </w:r>
      <w:r w:rsidR="00E62A3A">
        <w:instrText xml:space="preserve"> REF _Ref505077512 \h </w:instrText>
      </w:r>
      <w:r w:rsidR="00E62A3A">
        <w:fldChar w:fldCharType="separate"/>
      </w:r>
      <w:r w:rsidR="00BE4505">
        <w:t xml:space="preserve">Figure </w:t>
      </w:r>
      <w:r w:rsidR="00BE4505">
        <w:rPr>
          <w:noProof/>
        </w:rPr>
        <w:t>19</w:t>
      </w:r>
      <w:r w:rsidR="00E62A3A">
        <w:fldChar w:fldCharType="end"/>
      </w:r>
      <w:r w:rsidR="00E62A3A">
        <w:t xml:space="preserve"> below) </w:t>
      </w:r>
      <w:r>
        <w:t xml:space="preserve">appears when the user right clicks on a current or past appointment on the </w:t>
      </w:r>
      <w:r>
        <w:fldChar w:fldCharType="begin"/>
      </w:r>
      <w:r>
        <w:instrText xml:space="preserve"> REF _Ref504988848 \h </w:instrText>
      </w:r>
      <w:r>
        <w:fldChar w:fldCharType="separate"/>
      </w:r>
      <w:r w:rsidR="00BE4505" w:rsidRPr="006E617F">
        <w:rPr>
          <w:b/>
        </w:rPr>
        <w:t>Calendar Schedule</w:t>
      </w:r>
      <w:r>
        <w:fldChar w:fldCharType="end"/>
      </w:r>
      <w:r>
        <w:t xml:space="preserve"> and selects </w:t>
      </w:r>
      <w:r w:rsidR="00D3267F">
        <w:rPr>
          <w:u w:val="single"/>
        </w:rPr>
        <w:t>Mark as N</w:t>
      </w:r>
      <w:r w:rsidRPr="00720443">
        <w:rPr>
          <w:u w:val="single"/>
        </w:rPr>
        <w:t>o Show</w:t>
      </w:r>
      <w:r>
        <w:t xml:space="preserve">.  The data entered in the window is passed back to </w:t>
      </w:r>
      <w:proofErr w:type="spellStart"/>
      <w:r>
        <w:t>V</w:t>
      </w:r>
      <w:r w:rsidR="002A3CCE">
        <w:t>istA</w:t>
      </w:r>
      <w:proofErr w:type="spellEnd"/>
      <w:r w:rsidR="002A3CCE">
        <w:t xml:space="preserve"> via a call to the SDEC NOSHOW</w:t>
      </w:r>
      <w:r>
        <w:t xml:space="preserve"> RPC.</w:t>
      </w:r>
    </w:p>
    <w:p w14:paraId="3785C5A9" w14:textId="6A2CB70D" w:rsidR="00410903" w:rsidRDefault="00410903" w:rsidP="00410903">
      <w:pPr>
        <w:pStyle w:val="BodyText"/>
        <w:ind w:left="720"/>
      </w:pPr>
    </w:p>
    <w:p w14:paraId="71048F46" w14:textId="77777777" w:rsidR="008F68F8" w:rsidRDefault="008F68F8" w:rsidP="00F43A91">
      <w:pPr>
        <w:pStyle w:val="BodyText"/>
        <w:keepNext/>
        <w:pPrChange w:id="1330" w:author="Author">
          <w:pPr>
            <w:pStyle w:val="BodyText"/>
            <w:keepNext/>
            <w:ind w:left="720"/>
          </w:pPr>
        </w:pPrChange>
      </w:pPr>
      <w:r>
        <w:rPr>
          <w:noProof/>
        </w:rPr>
        <w:lastRenderedPageBreak/>
        <w:drawing>
          <wp:inline distT="0" distB="0" distL="0" distR="0" wp14:anchorId="558E4C49" wp14:editId="0536A735">
            <wp:extent cx="5943600" cy="3343275"/>
            <wp:effectExtent l="0" t="0" r="0" b="9525"/>
            <wp:docPr id="114" name="Picture 114" descr="This figure shows the pop-up window where the user records that the patient did not show for the appointment." title="Appointment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Show.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689B22" w14:textId="5B3E31EE" w:rsidR="008F68F8" w:rsidRDefault="008F68F8" w:rsidP="008F68F8">
      <w:pPr>
        <w:pStyle w:val="Caption"/>
        <w:jc w:val="center"/>
      </w:pPr>
      <w:bookmarkStart w:id="1331" w:name="_Ref505077512"/>
      <w:bookmarkStart w:id="1332" w:name="_Toc513557854"/>
      <w:r>
        <w:t xml:space="preserve">Figure </w:t>
      </w:r>
      <w:fldSimple w:instr=" SEQ Figure \* ARABIC ">
        <w:r w:rsidR="00BE4505">
          <w:rPr>
            <w:noProof/>
          </w:rPr>
          <w:t>19</w:t>
        </w:r>
      </w:fldSimple>
      <w:bookmarkEnd w:id="1331"/>
      <w:r>
        <w:t>: Appointment No-Show</w:t>
      </w:r>
      <w:bookmarkEnd w:id="1332"/>
    </w:p>
    <w:p w14:paraId="64673083" w14:textId="6D6125EF" w:rsidR="005F1A66" w:rsidRPr="006E617F" w:rsidRDefault="005F1A66" w:rsidP="00B5361F">
      <w:pPr>
        <w:pStyle w:val="BodyText"/>
        <w:numPr>
          <w:ilvl w:val="0"/>
          <w:numId w:val="43"/>
        </w:numPr>
        <w:rPr>
          <w:b/>
          <w:sz w:val="22"/>
        </w:rPr>
      </w:pPr>
      <w:r w:rsidRPr="006E617F">
        <w:rPr>
          <w:b/>
        </w:rPr>
        <w:t>MRTC Find Appointment Dialog</w:t>
      </w:r>
    </w:p>
    <w:p w14:paraId="789F0F84" w14:textId="4BACDA9E" w:rsidR="00410903" w:rsidRDefault="00924B8A" w:rsidP="00410903">
      <w:pPr>
        <w:pStyle w:val="BodyText"/>
        <w:ind w:left="720"/>
      </w:pPr>
      <w:r>
        <w:t>T</w:t>
      </w:r>
      <w:r w:rsidR="00315E64">
        <w:t>h</w:t>
      </w:r>
      <w:r>
        <w:t>e MRTC Find Appointment dialog</w:t>
      </w:r>
      <w:r w:rsidR="00B5361F">
        <w:t xml:space="preserve"> (see </w:t>
      </w:r>
      <w:r w:rsidR="00B5361F">
        <w:fldChar w:fldCharType="begin"/>
      </w:r>
      <w:r w:rsidR="00B5361F">
        <w:instrText xml:space="preserve"> REF _Ref505685939 \h </w:instrText>
      </w:r>
      <w:r w:rsidR="00B5361F">
        <w:fldChar w:fldCharType="separate"/>
      </w:r>
      <w:r w:rsidR="00BE4505">
        <w:t xml:space="preserve">Figure </w:t>
      </w:r>
      <w:r w:rsidR="00BE4505">
        <w:rPr>
          <w:noProof/>
        </w:rPr>
        <w:t>20</w:t>
      </w:r>
      <w:r w:rsidR="00B5361F">
        <w:fldChar w:fldCharType="end"/>
      </w:r>
      <w:r w:rsidR="00B5361F">
        <w:t xml:space="preserve"> below)</w:t>
      </w:r>
      <w:r>
        <w:t xml:space="preserve"> is opened when the user selects a P</w:t>
      </w:r>
      <w:r w:rsidR="00315E64">
        <w:t>a</w:t>
      </w:r>
      <w:r>
        <w:t>rent MRTC Request from the RM Grid.  This dialog manages the creation of the Child MRTC Appointment Requests and the booking of the associated C</w:t>
      </w:r>
      <w:r w:rsidR="00315E64">
        <w:t>h</w:t>
      </w:r>
      <w:r>
        <w:t>ild MRTC appointments.</w:t>
      </w:r>
      <w:r w:rsidR="0083235E">
        <w:t xml:space="preserve"> Additionally, during the booking process the MRTC Booking Status dialog will open to display the status of the child MRTC Requests and Appointments.  The whole MRTC process uses various RPC calls</w:t>
      </w:r>
      <w:r w:rsidR="00BC2F5F">
        <w:t xml:space="preserve"> that are referenced in the </w:t>
      </w:r>
      <w:r w:rsidR="00BC2F5F" w:rsidRPr="00BC2F5F">
        <w:rPr>
          <w:u w:val="single"/>
        </w:rPr>
        <w:fldChar w:fldCharType="begin"/>
      </w:r>
      <w:r w:rsidR="00BC2F5F" w:rsidRPr="00BC2F5F">
        <w:rPr>
          <w:u w:val="single"/>
        </w:rPr>
        <w:instrText xml:space="preserve"> REF _Ref505764307 \h </w:instrText>
      </w:r>
      <w:r w:rsidR="00BC2F5F">
        <w:rPr>
          <w:u w:val="single"/>
        </w:rPr>
        <w:instrText xml:space="preserve"> \* MERGEFORMAT </w:instrText>
      </w:r>
      <w:r w:rsidR="00BC2F5F" w:rsidRPr="00BC2F5F">
        <w:rPr>
          <w:u w:val="single"/>
        </w:rPr>
      </w:r>
      <w:r w:rsidR="00BC2F5F" w:rsidRPr="00BC2F5F">
        <w:rPr>
          <w:u w:val="single"/>
        </w:rPr>
        <w:fldChar w:fldCharType="separate"/>
      </w:r>
      <w:proofErr w:type="spellStart"/>
      <w:r w:rsidR="00BE4505" w:rsidRPr="00BE4505">
        <w:rPr>
          <w:u w:val="single"/>
        </w:rPr>
        <w:t>FindAppt</w:t>
      </w:r>
      <w:proofErr w:type="spellEnd"/>
      <w:r w:rsidR="00BC2F5F" w:rsidRPr="00BC2F5F">
        <w:rPr>
          <w:u w:val="single"/>
        </w:rPr>
        <w:fldChar w:fldCharType="end"/>
      </w:r>
      <w:r w:rsidR="00BC2F5F">
        <w:t xml:space="preserve"> module</w:t>
      </w:r>
      <w:r w:rsidR="0083235E">
        <w:t>.</w:t>
      </w:r>
    </w:p>
    <w:p w14:paraId="5C0A2A0B" w14:textId="19901E55" w:rsidR="0083235E" w:rsidRDefault="0083235E" w:rsidP="00F43A91">
      <w:pPr>
        <w:pStyle w:val="BodyText"/>
        <w:keepNext/>
        <w:pPrChange w:id="1333" w:author="Author">
          <w:pPr>
            <w:pStyle w:val="BodyText"/>
            <w:keepNext/>
            <w:ind w:left="720"/>
          </w:pPr>
        </w:pPrChange>
      </w:pPr>
      <w:r w:rsidRPr="0083235E">
        <w:rPr>
          <w:noProof/>
        </w:rPr>
        <w:lastRenderedPageBreak/>
        <w:drawing>
          <wp:inline distT="0" distB="0" distL="0" distR="0" wp14:anchorId="5D386AB9" wp14:editId="51751DFC">
            <wp:extent cx="5613621" cy="3053080"/>
            <wp:effectExtent l="0" t="0" r="6350" b="0"/>
            <wp:docPr id="107" name="Picture 107" descr="This figure shows the pop-up window that alls the user to find time slots and to schedule MRTC appointments." title="MRTC Find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1240" cy="3057224"/>
                    </a:xfrm>
                    <a:prstGeom prst="rect">
                      <a:avLst/>
                    </a:prstGeom>
                    <a:noFill/>
                    <a:ln>
                      <a:noFill/>
                    </a:ln>
                  </pic:spPr>
                </pic:pic>
              </a:graphicData>
            </a:graphic>
          </wp:inline>
        </w:drawing>
      </w:r>
    </w:p>
    <w:p w14:paraId="7A09B7CA" w14:textId="67AC1A71" w:rsidR="00924B8A" w:rsidRDefault="0083235E" w:rsidP="0023703E">
      <w:pPr>
        <w:pStyle w:val="Caption"/>
        <w:jc w:val="center"/>
      </w:pPr>
      <w:bookmarkStart w:id="1334" w:name="_Ref505685939"/>
      <w:bookmarkStart w:id="1335" w:name="_Toc513557855"/>
      <w:r>
        <w:t xml:space="preserve">Figure </w:t>
      </w:r>
      <w:fldSimple w:instr=" SEQ Figure \* ARABIC ">
        <w:r w:rsidR="00BE4505">
          <w:rPr>
            <w:noProof/>
          </w:rPr>
          <w:t>20</w:t>
        </w:r>
      </w:fldSimple>
      <w:bookmarkEnd w:id="1334"/>
      <w:r w:rsidR="00B5361F">
        <w:t>:</w:t>
      </w:r>
      <w:r>
        <w:t xml:space="preserve"> MRTC Find Appointment Dialog</w:t>
      </w:r>
      <w:bookmarkEnd w:id="1335"/>
    </w:p>
    <w:p w14:paraId="70E45565" w14:textId="77777777" w:rsidR="0083235E" w:rsidRDefault="0083235E" w:rsidP="00410903">
      <w:pPr>
        <w:pStyle w:val="BodyText"/>
        <w:ind w:left="720"/>
      </w:pPr>
    </w:p>
    <w:p w14:paraId="641948F9" w14:textId="77777777" w:rsidR="00924B8A" w:rsidRDefault="00924B8A" w:rsidP="00410903">
      <w:pPr>
        <w:pStyle w:val="BodyText"/>
        <w:ind w:left="720"/>
      </w:pPr>
    </w:p>
    <w:p w14:paraId="1E27868A" w14:textId="42F4C6CC" w:rsidR="005F1A66" w:rsidRPr="006E617F" w:rsidRDefault="005F1A66" w:rsidP="00B5361F">
      <w:pPr>
        <w:pStyle w:val="BodyText"/>
        <w:numPr>
          <w:ilvl w:val="0"/>
          <w:numId w:val="43"/>
        </w:numPr>
        <w:rPr>
          <w:b/>
          <w:sz w:val="22"/>
        </w:rPr>
      </w:pPr>
      <w:bookmarkStart w:id="1336" w:name="_Ref505088152"/>
      <w:r w:rsidRPr="006E617F">
        <w:rPr>
          <w:b/>
        </w:rPr>
        <w:t>Expanded Entry Dialog</w:t>
      </w:r>
      <w:bookmarkEnd w:id="1336"/>
    </w:p>
    <w:p w14:paraId="4620918C" w14:textId="3E5F2FA7" w:rsidR="00E62A3A" w:rsidRPr="00336C9E" w:rsidRDefault="00E62A3A" w:rsidP="00E62A3A">
      <w:pPr>
        <w:pStyle w:val="BodyText"/>
        <w:ind w:left="720"/>
      </w:pPr>
      <w:r>
        <w:t xml:space="preserve">This popup window (see </w:t>
      </w:r>
      <w:r>
        <w:fldChar w:fldCharType="begin"/>
      </w:r>
      <w:r>
        <w:instrText xml:space="preserve"> REF _Ref505077483 \h </w:instrText>
      </w:r>
      <w:r>
        <w:fldChar w:fldCharType="separate"/>
      </w:r>
      <w:r w:rsidR="00BE4505">
        <w:t xml:space="preserve">Figure </w:t>
      </w:r>
      <w:r w:rsidR="00BE4505">
        <w:rPr>
          <w:noProof/>
        </w:rPr>
        <w:t>21</w:t>
      </w:r>
      <w:r>
        <w:fldChar w:fldCharType="end"/>
      </w:r>
      <w:r>
        <w:t xml:space="preserve"> below) appears when the user right clicks on an appointment on the </w:t>
      </w:r>
      <w:r>
        <w:fldChar w:fldCharType="begin"/>
      </w:r>
      <w:r>
        <w:instrText xml:space="preserve"> REF _Ref504988848 \h </w:instrText>
      </w:r>
      <w:r>
        <w:fldChar w:fldCharType="separate"/>
      </w:r>
      <w:r w:rsidR="00BE4505" w:rsidRPr="006E617F">
        <w:rPr>
          <w:b/>
        </w:rPr>
        <w:t>Calendar Schedule</w:t>
      </w:r>
      <w:r>
        <w:fldChar w:fldCharType="end"/>
      </w:r>
      <w:r>
        <w:t xml:space="preserve"> and selects </w:t>
      </w:r>
      <w:r>
        <w:rPr>
          <w:u w:val="single"/>
        </w:rPr>
        <w:t>Expand Entry</w:t>
      </w:r>
      <w:r>
        <w:t xml:space="preserve"> or right clicks on an appointment in  </w:t>
      </w:r>
      <w:r>
        <w:fldChar w:fldCharType="begin"/>
      </w:r>
      <w:r>
        <w:instrText xml:space="preserve"> REF _Ref505076978 \h </w:instrText>
      </w:r>
      <w:r>
        <w:fldChar w:fldCharType="separate"/>
      </w:r>
      <w:r w:rsidR="00BE4505" w:rsidRPr="006E617F">
        <w:rPr>
          <w:b/>
        </w:rPr>
        <w:t>Pending Appointments</w:t>
      </w:r>
      <w:r>
        <w:fldChar w:fldCharType="end"/>
      </w:r>
      <w:r>
        <w:t xml:space="preserve"> and selects </w:t>
      </w:r>
      <w:r>
        <w:rPr>
          <w:u w:val="single"/>
        </w:rPr>
        <w:t>Expand Entry</w:t>
      </w:r>
      <w:r>
        <w:t xml:space="preserve">.  The data displayed in the window is obtained from </w:t>
      </w:r>
      <w:proofErr w:type="spellStart"/>
      <w:r>
        <w:t>VistA</w:t>
      </w:r>
      <w:proofErr w:type="spellEnd"/>
      <w:r>
        <w:t xml:space="preserve"> via call</w:t>
      </w:r>
      <w:r w:rsidR="00054AAC">
        <w:t>s</w:t>
      </w:r>
      <w:r>
        <w:t xml:space="preserve"> to SDEC</w:t>
      </w:r>
      <w:r w:rsidR="00054AAC">
        <w:t xml:space="preserve"> EP </w:t>
      </w:r>
      <w:r w:rsidR="0033154F">
        <w:t xml:space="preserve">CLASSIFICATION, SDEC EP CPT, SDEC EP DEMOGRAPHICS, SDEC EP DIAGNOSIS, SDEC EP EVENT LOG, SDEC EP PROVIDER, SDEC EP PT INFO, SDEC EP STOP CODE and SDEC EP WAIT TIME </w:t>
      </w:r>
      <w:r>
        <w:t>RPC</w:t>
      </w:r>
      <w:r w:rsidR="00054AAC">
        <w:t>s</w:t>
      </w:r>
      <w:r>
        <w:t>.</w:t>
      </w:r>
    </w:p>
    <w:p w14:paraId="27E63C2D" w14:textId="3BDDC6CE" w:rsidR="00410903" w:rsidRDefault="00410903" w:rsidP="00410903">
      <w:pPr>
        <w:pStyle w:val="BodyText"/>
        <w:ind w:left="720"/>
      </w:pPr>
    </w:p>
    <w:p w14:paraId="5AA83A7D" w14:textId="77777777" w:rsidR="008F68F8" w:rsidRDefault="008F68F8" w:rsidP="00F43A91">
      <w:pPr>
        <w:pStyle w:val="BodyText"/>
        <w:keepNext/>
        <w:pPrChange w:id="1337" w:author="Author">
          <w:pPr>
            <w:pStyle w:val="BodyText"/>
            <w:keepNext/>
            <w:ind w:left="720"/>
          </w:pPr>
        </w:pPrChange>
      </w:pPr>
      <w:r>
        <w:rPr>
          <w:noProof/>
        </w:rPr>
        <w:lastRenderedPageBreak/>
        <w:drawing>
          <wp:inline distT="0" distB="0" distL="0" distR="0" wp14:anchorId="64F0DB27" wp14:editId="504D8878">
            <wp:extent cx="5943600" cy="3343275"/>
            <wp:effectExtent l="0" t="0" r="0" b="9525"/>
            <wp:docPr id="115" name="Picture 115" descr="This figure shows the pop-up window that dispays additional information about an appointment." title="Expanded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and Entry.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7B5621" w14:textId="4F71F25D" w:rsidR="008F68F8" w:rsidRDefault="008F68F8" w:rsidP="008F68F8">
      <w:pPr>
        <w:pStyle w:val="Caption"/>
        <w:jc w:val="center"/>
      </w:pPr>
      <w:bookmarkStart w:id="1338" w:name="_Ref505077483"/>
      <w:bookmarkStart w:id="1339" w:name="_Toc513557856"/>
      <w:r>
        <w:t xml:space="preserve">Figure </w:t>
      </w:r>
      <w:fldSimple w:instr=" SEQ Figure \* ARABIC ">
        <w:r w:rsidR="00BE4505">
          <w:rPr>
            <w:noProof/>
          </w:rPr>
          <w:t>21</w:t>
        </w:r>
      </w:fldSimple>
      <w:bookmarkEnd w:id="1338"/>
      <w:r>
        <w:t>: Expanded Entry</w:t>
      </w:r>
      <w:bookmarkEnd w:id="1339"/>
    </w:p>
    <w:p w14:paraId="04CF36C8" w14:textId="77777777" w:rsidR="008F68F8" w:rsidRPr="006E617F" w:rsidRDefault="00CD730B" w:rsidP="00B5361F">
      <w:pPr>
        <w:pStyle w:val="BodyText"/>
        <w:numPr>
          <w:ilvl w:val="0"/>
          <w:numId w:val="43"/>
        </w:numPr>
        <w:rPr>
          <w:b/>
          <w:sz w:val="22"/>
        </w:rPr>
      </w:pPr>
      <w:bookmarkStart w:id="1340" w:name="_Ref504988687"/>
      <w:r w:rsidRPr="006E617F">
        <w:rPr>
          <w:b/>
        </w:rPr>
        <w:t xml:space="preserve">Print </w:t>
      </w:r>
      <w:r w:rsidR="005F1A66" w:rsidRPr="006E617F">
        <w:rPr>
          <w:b/>
        </w:rPr>
        <w:t>Pending Appointments</w:t>
      </w:r>
      <w:bookmarkEnd w:id="1340"/>
    </w:p>
    <w:p w14:paraId="697A9223" w14:textId="54334661" w:rsidR="00410903" w:rsidRPr="00E62A3A" w:rsidRDefault="00E62A3A" w:rsidP="00410903">
      <w:pPr>
        <w:pStyle w:val="BodyText"/>
        <w:ind w:left="720"/>
      </w:pPr>
      <w:r>
        <w:t xml:space="preserve">A user can print a patient’s pending appointments by right clicking anywhere (except the header row) in the </w:t>
      </w:r>
      <w:r>
        <w:fldChar w:fldCharType="begin"/>
      </w:r>
      <w:r>
        <w:instrText xml:space="preserve"> REF _Ref505076978 \h </w:instrText>
      </w:r>
      <w:r>
        <w:fldChar w:fldCharType="separate"/>
      </w:r>
      <w:r w:rsidR="00BE4505" w:rsidRPr="006E617F">
        <w:rPr>
          <w:b/>
        </w:rPr>
        <w:t>Pending Appointments</w:t>
      </w:r>
      <w:r>
        <w:fldChar w:fldCharType="end"/>
      </w:r>
      <w:r>
        <w:t xml:space="preserve"> pane and selecting </w:t>
      </w:r>
      <w:r>
        <w:rPr>
          <w:u w:val="single"/>
        </w:rPr>
        <w:t>Print Pending</w:t>
      </w:r>
      <w:r>
        <w:t xml:space="preserve"> (see </w:t>
      </w:r>
      <w:r>
        <w:fldChar w:fldCharType="begin"/>
      </w:r>
      <w:r>
        <w:instrText xml:space="preserve"> REF _Ref505077706 \h </w:instrText>
      </w:r>
      <w:r>
        <w:fldChar w:fldCharType="separate"/>
      </w:r>
      <w:r w:rsidR="00BE4505">
        <w:t xml:space="preserve">Figure </w:t>
      </w:r>
      <w:r w:rsidR="00BE4505">
        <w:rPr>
          <w:noProof/>
        </w:rPr>
        <w:t>22</w:t>
      </w:r>
      <w:r>
        <w:fldChar w:fldCharType="end"/>
      </w:r>
      <w:r>
        <w:t xml:space="preserve"> below).  A standard Windows print dialog then appears, and the list is printed (see </w:t>
      </w:r>
      <w:r>
        <w:fldChar w:fldCharType="begin"/>
      </w:r>
      <w:r>
        <w:instrText xml:space="preserve"> REF _Ref505077800 \h </w:instrText>
      </w:r>
      <w:r>
        <w:fldChar w:fldCharType="separate"/>
      </w:r>
      <w:r w:rsidR="00BE4505">
        <w:t xml:space="preserve">Figure </w:t>
      </w:r>
      <w:r w:rsidR="00BE4505">
        <w:rPr>
          <w:noProof/>
        </w:rPr>
        <w:t>23</w:t>
      </w:r>
      <w:r>
        <w:fldChar w:fldCharType="end"/>
      </w:r>
      <w:r>
        <w:t xml:space="preserve"> below).</w:t>
      </w:r>
    </w:p>
    <w:p w14:paraId="0D5274B7" w14:textId="77777777" w:rsidR="008F68F8" w:rsidRDefault="008F68F8" w:rsidP="00A242DF">
      <w:pPr>
        <w:pStyle w:val="BodyText"/>
        <w:keepNext/>
        <w:pPrChange w:id="1341" w:author="Author">
          <w:pPr>
            <w:pStyle w:val="BodyText"/>
            <w:keepNext/>
            <w:ind w:left="720"/>
          </w:pPr>
        </w:pPrChange>
      </w:pPr>
      <w:r>
        <w:rPr>
          <w:noProof/>
        </w:rPr>
        <w:lastRenderedPageBreak/>
        <w:drawing>
          <wp:inline distT="0" distB="0" distL="0" distR="0" wp14:anchorId="383D059A" wp14:editId="4E6D6ECA">
            <wp:extent cx="5943600" cy="3343275"/>
            <wp:effectExtent l="0" t="0" r="0" b="9525"/>
            <wp:docPr id="116" name="Picture 116" descr="This figure shows the context menu option used to start the print pending appointments list process." title="Print Pending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ending Appointments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543E57" w14:textId="462128C2" w:rsidR="008F68F8" w:rsidRDefault="008F68F8" w:rsidP="008F68F8">
      <w:pPr>
        <w:pStyle w:val="Caption"/>
        <w:jc w:val="center"/>
      </w:pPr>
      <w:bookmarkStart w:id="1342" w:name="_Ref505077706"/>
      <w:bookmarkStart w:id="1343" w:name="_Toc513557857"/>
      <w:r>
        <w:t xml:space="preserve">Figure </w:t>
      </w:r>
      <w:fldSimple w:instr=" SEQ Figure \* ARABIC ">
        <w:r w:rsidR="00BE4505">
          <w:rPr>
            <w:noProof/>
          </w:rPr>
          <w:t>22</w:t>
        </w:r>
      </w:fldSimple>
      <w:bookmarkEnd w:id="1342"/>
      <w:r>
        <w:t>: Print Pending Appointments</w:t>
      </w:r>
      <w:bookmarkEnd w:id="1343"/>
    </w:p>
    <w:p w14:paraId="42F93ECE" w14:textId="09E0BA29" w:rsidR="005F1A66" w:rsidRDefault="005F1A66" w:rsidP="008F68F8">
      <w:pPr>
        <w:pStyle w:val="BodyText"/>
        <w:ind w:left="720"/>
      </w:pPr>
      <w:r>
        <w:t xml:space="preserve"> </w:t>
      </w:r>
    </w:p>
    <w:p w14:paraId="0678E2E4" w14:textId="77777777" w:rsidR="008F68F8" w:rsidRDefault="008F68F8" w:rsidP="00A242DF">
      <w:pPr>
        <w:pStyle w:val="BodyText"/>
        <w:keepNext/>
        <w:pPrChange w:id="1344" w:author="Author">
          <w:pPr>
            <w:pStyle w:val="BodyText"/>
            <w:keepNext/>
            <w:ind w:left="720"/>
          </w:pPr>
        </w:pPrChange>
      </w:pPr>
      <w:r>
        <w:rPr>
          <w:noProof/>
        </w:rPr>
        <w:drawing>
          <wp:inline distT="0" distB="0" distL="0" distR="0" wp14:anchorId="65366BF9" wp14:editId="3B8B9D7E">
            <wp:extent cx="5943600" cy="3343275"/>
            <wp:effectExtent l="0" t="0" r="0" b="9525"/>
            <wp:docPr id="117" name="Picture 117" descr="This figure shows a sample print-out of pending appointments for a patient." title="Pending Appointments Prin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ending Appointments 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50CB47" w14:textId="005927C3" w:rsidR="008F68F8" w:rsidRDefault="008F68F8" w:rsidP="008F68F8">
      <w:pPr>
        <w:pStyle w:val="Caption"/>
        <w:jc w:val="center"/>
      </w:pPr>
      <w:bookmarkStart w:id="1345" w:name="_Ref505077800"/>
      <w:bookmarkStart w:id="1346" w:name="_Toc513557858"/>
      <w:r>
        <w:t xml:space="preserve">Figure </w:t>
      </w:r>
      <w:fldSimple w:instr=" SEQ Figure \* ARABIC ">
        <w:r w:rsidR="00BE4505">
          <w:rPr>
            <w:noProof/>
          </w:rPr>
          <w:t>23</w:t>
        </w:r>
      </w:fldSimple>
      <w:bookmarkEnd w:id="1345"/>
      <w:r>
        <w:t>: Pending Appointments Print-Out</w:t>
      </w:r>
      <w:bookmarkEnd w:id="1346"/>
    </w:p>
    <w:p w14:paraId="51ADC612" w14:textId="3BD26D6E" w:rsidR="005F1A66" w:rsidRPr="006E617F" w:rsidRDefault="005F1A66" w:rsidP="00B5361F">
      <w:pPr>
        <w:pStyle w:val="BodyText"/>
        <w:numPr>
          <w:ilvl w:val="0"/>
          <w:numId w:val="43"/>
        </w:numPr>
        <w:rPr>
          <w:b/>
          <w:sz w:val="22"/>
        </w:rPr>
      </w:pPr>
      <w:bookmarkStart w:id="1347" w:name="_Ref504989627"/>
      <w:r w:rsidRPr="006E617F">
        <w:rPr>
          <w:b/>
        </w:rPr>
        <w:t>Pending Appointments Column Filters</w:t>
      </w:r>
      <w:bookmarkEnd w:id="1347"/>
    </w:p>
    <w:p w14:paraId="5FD23628" w14:textId="054ABF88" w:rsidR="00410903" w:rsidRDefault="00E62A3A" w:rsidP="00410903">
      <w:pPr>
        <w:pStyle w:val="BodyText"/>
        <w:ind w:left="720"/>
      </w:pPr>
      <w:r>
        <w:lastRenderedPageBreak/>
        <w:t xml:space="preserve">The user can filter pending appointments (see </w:t>
      </w:r>
      <w:r w:rsidR="00B5361F">
        <w:fldChar w:fldCharType="begin"/>
      </w:r>
      <w:r w:rsidR="00B5361F">
        <w:instrText xml:space="preserve"> REF _Ref505686164 \h </w:instrText>
      </w:r>
      <w:r w:rsidR="00B5361F">
        <w:fldChar w:fldCharType="separate"/>
      </w:r>
      <w:r w:rsidR="00BE4505">
        <w:t xml:space="preserve">Figure </w:t>
      </w:r>
      <w:r w:rsidR="00BE4505">
        <w:rPr>
          <w:noProof/>
        </w:rPr>
        <w:t>24</w:t>
      </w:r>
      <w:r w:rsidR="00B5361F">
        <w:fldChar w:fldCharType="end"/>
      </w:r>
      <w:r w:rsidR="00B5361F">
        <w:t xml:space="preserve"> </w:t>
      </w:r>
      <w:r>
        <w:t xml:space="preserve">below) by clicking on any column in </w:t>
      </w:r>
      <w:r>
        <w:fldChar w:fldCharType="begin"/>
      </w:r>
      <w:r>
        <w:instrText xml:space="preserve"> REF _Ref505076978 \h </w:instrText>
      </w:r>
      <w:r>
        <w:fldChar w:fldCharType="separate"/>
      </w:r>
      <w:r w:rsidR="00BE4505" w:rsidRPr="006E617F">
        <w:rPr>
          <w:b/>
        </w:rPr>
        <w:t>Pending Appointments</w:t>
      </w:r>
      <w:r>
        <w:fldChar w:fldCharType="end"/>
      </w:r>
      <w:r>
        <w:t>.</w:t>
      </w:r>
      <w:r w:rsidR="004037DA">
        <w:t xml:space="preserve">  Filtering is native to the </w:t>
      </w:r>
      <w:proofErr w:type="spellStart"/>
      <w:r w:rsidR="004037DA">
        <w:t>Telerik</w:t>
      </w:r>
      <w:proofErr w:type="spellEnd"/>
      <w:r w:rsidR="004037DA">
        <w:t xml:space="preserve"> control where pending appointments are displayed.</w:t>
      </w:r>
    </w:p>
    <w:p w14:paraId="4CF97B36" w14:textId="77777777" w:rsidR="008F68F8" w:rsidRDefault="008F68F8" w:rsidP="00A242DF">
      <w:pPr>
        <w:pStyle w:val="BodyText"/>
        <w:keepNext/>
        <w:pPrChange w:id="1348" w:author="Author">
          <w:pPr>
            <w:pStyle w:val="BodyText"/>
            <w:keepNext/>
            <w:ind w:left="720"/>
          </w:pPr>
        </w:pPrChange>
      </w:pPr>
      <w:r>
        <w:rPr>
          <w:noProof/>
        </w:rPr>
        <w:drawing>
          <wp:inline distT="0" distB="0" distL="0" distR="0" wp14:anchorId="54087537" wp14:editId="78C65662">
            <wp:extent cx="5943600" cy="3343275"/>
            <wp:effectExtent l="0" t="0" r="0" b="9525"/>
            <wp:docPr id="118" name="Picture 118" descr="This figure shows how the date filter works for pending appointments." title="Pending Appointments Dat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 Appointments Filter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BCE0FB" w14:textId="5939267C" w:rsidR="008F68F8" w:rsidRDefault="008F68F8" w:rsidP="008F68F8">
      <w:pPr>
        <w:pStyle w:val="Caption"/>
        <w:jc w:val="center"/>
      </w:pPr>
      <w:bookmarkStart w:id="1349" w:name="_Ref505686164"/>
      <w:bookmarkStart w:id="1350" w:name="_Ref505077964"/>
      <w:bookmarkStart w:id="1351" w:name="_Toc513557859"/>
      <w:r>
        <w:t xml:space="preserve">Figure </w:t>
      </w:r>
      <w:fldSimple w:instr=" SEQ Figure \* ARABIC ">
        <w:r w:rsidR="00BE4505">
          <w:rPr>
            <w:noProof/>
          </w:rPr>
          <w:t>24</w:t>
        </w:r>
      </w:fldSimple>
      <w:bookmarkEnd w:id="1349"/>
      <w:r>
        <w:t>: Pending Appointments Date Filter</w:t>
      </w:r>
      <w:bookmarkEnd w:id="1350"/>
      <w:bookmarkEnd w:id="1351"/>
    </w:p>
    <w:p w14:paraId="39924C8E" w14:textId="77777777" w:rsidR="005F1A66" w:rsidRPr="008A17C4" w:rsidRDefault="005F1A66" w:rsidP="00B5361F">
      <w:pPr>
        <w:pStyle w:val="BodyText"/>
        <w:numPr>
          <w:ilvl w:val="0"/>
          <w:numId w:val="43"/>
        </w:numPr>
        <w:rPr>
          <w:b/>
          <w:sz w:val="22"/>
        </w:rPr>
      </w:pPr>
      <w:bookmarkStart w:id="1352" w:name="_Ref505065870"/>
      <w:r w:rsidRPr="006E617F">
        <w:rPr>
          <w:b/>
        </w:rPr>
        <w:t>System Tab</w:t>
      </w:r>
      <w:bookmarkEnd w:id="1352"/>
    </w:p>
    <w:p w14:paraId="706580F1" w14:textId="6C61F9FE" w:rsidR="002323E8" w:rsidRDefault="002323E8" w:rsidP="00F75B97">
      <w:pPr>
        <w:pStyle w:val="BodyText"/>
        <w:numPr>
          <w:ilvl w:val="0"/>
          <w:numId w:val="40"/>
        </w:numPr>
      </w:pPr>
      <w:r>
        <w:t>Availability Dialog</w:t>
      </w:r>
    </w:p>
    <w:p w14:paraId="4DCED39A" w14:textId="5D2BCA1E" w:rsidR="0098538F" w:rsidRDefault="0098538F" w:rsidP="0098538F">
      <w:pPr>
        <w:pStyle w:val="BodyText"/>
        <w:ind w:left="1440"/>
      </w:pPr>
      <w:r>
        <w:t xml:space="preserve">The Availability window (see </w:t>
      </w:r>
      <w:r>
        <w:fldChar w:fldCharType="begin"/>
      </w:r>
      <w:r>
        <w:instrText xml:space="preserve"> REF _Ref505087431 \h </w:instrText>
      </w:r>
      <w:r>
        <w:fldChar w:fldCharType="separate"/>
      </w:r>
      <w:r w:rsidR="00BE4505" w:rsidRPr="0023703E">
        <w:rPr>
          <w:lang w:val="fr-FR"/>
        </w:rPr>
        <w:t xml:space="preserve">Figure </w:t>
      </w:r>
      <w:r w:rsidR="00BE4505">
        <w:rPr>
          <w:noProof/>
          <w:lang w:val="fr-FR"/>
        </w:rPr>
        <w:t>25</w:t>
      </w:r>
      <w:r>
        <w:fldChar w:fldCharType="end"/>
      </w:r>
      <w:r w:rsidR="0081625B">
        <w:t xml:space="preserve"> and </w:t>
      </w:r>
      <w:r w:rsidR="0081625B">
        <w:fldChar w:fldCharType="begin"/>
      </w:r>
      <w:r w:rsidR="0081625B">
        <w:instrText xml:space="preserve"> REF _Ref505756986 \h </w:instrText>
      </w:r>
      <w:r w:rsidR="0081625B">
        <w:fldChar w:fldCharType="separate"/>
      </w:r>
      <w:r w:rsidR="00BE4505">
        <w:t xml:space="preserve">Figure </w:t>
      </w:r>
      <w:r w:rsidR="00BE4505">
        <w:rPr>
          <w:noProof/>
        </w:rPr>
        <w:t>26</w:t>
      </w:r>
      <w:r w:rsidR="0081625B">
        <w:fldChar w:fldCharType="end"/>
      </w:r>
      <w:r>
        <w:t xml:space="preserve"> below) shows data for a clinic that is obtained via a call to the SDEC </w:t>
      </w:r>
      <w:r w:rsidR="00A536AA">
        <w:t>RESOURCE and SDEC APPSLOTS</w:t>
      </w:r>
      <w:r>
        <w:t xml:space="preserve"> RPC.</w:t>
      </w:r>
    </w:p>
    <w:p w14:paraId="4054F04E" w14:textId="77777777" w:rsidR="00F75B97" w:rsidRDefault="002323E8" w:rsidP="00F75B97">
      <w:pPr>
        <w:pStyle w:val="BodyText"/>
        <w:keepNext/>
      </w:pPr>
      <w:r>
        <w:rPr>
          <w:noProof/>
        </w:rPr>
        <w:lastRenderedPageBreak/>
        <w:drawing>
          <wp:inline distT="0" distB="0" distL="0" distR="0" wp14:anchorId="08320AFC" wp14:editId="475F138D">
            <wp:extent cx="5943600" cy="3343275"/>
            <wp:effectExtent l="0" t="0" r="0" b="9525"/>
            <wp:docPr id="98" name="Picture 98" descr="This figure shows the pop-up window where the user selects a clinic to display availability." title="Availability Clinic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Tab - Availability.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0BB754" w14:textId="0D4A4776" w:rsidR="002323E8" w:rsidRDefault="00F75B97" w:rsidP="00F75B97">
      <w:pPr>
        <w:pStyle w:val="Caption"/>
        <w:jc w:val="center"/>
        <w:rPr>
          <w:lang w:val="fr-FR"/>
        </w:rPr>
      </w:pPr>
      <w:bookmarkStart w:id="1353" w:name="_Ref505087431"/>
      <w:bookmarkStart w:id="1354" w:name="_Toc513557860"/>
      <w:r w:rsidRPr="0023703E">
        <w:rPr>
          <w:lang w:val="fr-FR"/>
        </w:rPr>
        <w:t xml:space="preserve">Figure </w:t>
      </w:r>
      <w:r w:rsidR="00E21235">
        <w:fldChar w:fldCharType="begin"/>
      </w:r>
      <w:r w:rsidR="00E21235" w:rsidRPr="0023703E">
        <w:rPr>
          <w:lang w:val="fr-FR"/>
        </w:rPr>
        <w:instrText xml:space="preserve"> SEQ Figure \* ARABIC </w:instrText>
      </w:r>
      <w:r w:rsidR="00E21235">
        <w:fldChar w:fldCharType="separate"/>
      </w:r>
      <w:r w:rsidR="00BE4505">
        <w:rPr>
          <w:noProof/>
          <w:lang w:val="fr-FR"/>
        </w:rPr>
        <w:t>25</w:t>
      </w:r>
      <w:r w:rsidR="00E21235">
        <w:rPr>
          <w:noProof/>
        </w:rPr>
        <w:fldChar w:fldCharType="end"/>
      </w:r>
      <w:bookmarkEnd w:id="1353"/>
      <w:r w:rsidR="0081625B">
        <w:rPr>
          <w:noProof/>
        </w:rPr>
        <w:t> </w:t>
      </w:r>
      <w:r w:rsidRPr="0023703E">
        <w:rPr>
          <w:lang w:val="fr-FR"/>
        </w:rPr>
        <w:t xml:space="preserve">: </w:t>
      </w:r>
      <w:proofErr w:type="spellStart"/>
      <w:r w:rsidRPr="0023703E">
        <w:rPr>
          <w:lang w:val="fr-FR"/>
        </w:rPr>
        <w:t>Availability</w:t>
      </w:r>
      <w:proofErr w:type="spellEnd"/>
      <w:r w:rsidR="00A536AA" w:rsidRPr="0023703E">
        <w:rPr>
          <w:lang w:val="fr-FR"/>
        </w:rPr>
        <w:t xml:space="preserve"> </w:t>
      </w:r>
      <w:proofErr w:type="spellStart"/>
      <w:r w:rsidR="00A536AA" w:rsidRPr="0023703E">
        <w:rPr>
          <w:lang w:val="fr-FR"/>
        </w:rPr>
        <w:t>Clinic</w:t>
      </w:r>
      <w:proofErr w:type="spellEnd"/>
      <w:r w:rsidR="00A536AA" w:rsidRPr="0023703E">
        <w:rPr>
          <w:lang w:val="fr-FR"/>
        </w:rPr>
        <w:t xml:space="preserve"> </w:t>
      </w:r>
      <w:proofErr w:type="spellStart"/>
      <w:r w:rsidR="00A536AA" w:rsidRPr="0023703E">
        <w:rPr>
          <w:lang w:val="fr-FR"/>
        </w:rPr>
        <w:t>Se</w:t>
      </w:r>
      <w:r w:rsidR="00A536AA">
        <w:rPr>
          <w:lang w:val="fr-FR"/>
        </w:rPr>
        <w:t>lection</w:t>
      </w:r>
      <w:proofErr w:type="spellEnd"/>
      <w:r w:rsidRPr="0023703E">
        <w:rPr>
          <w:lang w:val="fr-FR"/>
        </w:rPr>
        <w:t xml:space="preserve"> </w:t>
      </w:r>
      <w:proofErr w:type="spellStart"/>
      <w:r w:rsidRPr="0023703E">
        <w:rPr>
          <w:lang w:val="fr-FR"/>
        </w:rPr>
        <w:t>Dialog</w:t>
      </w:r>
      <w:bookmarkEnd w:id="1354"/>
      <w:proofErr w:type="spellEnd"/>
    </w:p>
    <w:p w14:paraId="65E54AB5" w14:textId="682B9AFD" w:rsidR="00A536AA" w:rsidRDefault="00A536AA" w:rsidP="00A900E0">
      <w:pPr>
        <w:rPr>
          <w:lang w:val="fr-FR"/>
        </w:rPr>
      </w:pPr>
    </w:p>
    <w:p w14:paraId="5D1F05F5" w14:textId="77777777" w:rsidR="00A536AA" w:rsidRDefault="00A536AA" w:rsidP="0023703E">
      <w:pPr>
        <w:keepNext/>
      </w:pPr>
      <w:r w:rsidRPr="00A536AA">
        <w:rPr>
          <w:noProof/>
        </w:rPr>
        <w:drawing>
          <wp:inline distT="0" distB="0" distL="0" distR="0" wp14:anchorId="247B7402" wp14:editId="57CC36C3">
            <wp:extent cx="5987418" cy="3235739"/>
            <wp:effectExtent l="0" t="0" r="0" b="3175"/>
            <wp:docPr id="124" name="Picture 124" descr="This figure shows available time slots for a clinic." title="Availability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3026" cy="3265791"/>
                    </a:xfrm>
                    <a:prstGeom prst="rect">
                      <a:avLst/>
                    </a:prstGeom>
                    <a:noFill/>
                    <a:ln>
                      <a:noFill/>
                    </a:ln>
                  </pic:spPr>
                </pic:pic>
              </a:graphicData>
            </a:graphic>
          </wp:inline>
        </w:drawing>
      </w:r>
    </w:p>
    <w:p w14:paraId="6BE5C076" w14:textId="36B9C22A" w:rsidR="00A536AA" w:rsidRPr="0023703E" w:rsidRDefault="00A536AA" w:rsidP="00A536AA">
      <w:pPr>
        <w:pStyle w:val="Caption"/>
        <w:jc w:val="center"/>
        <w:rPr>
          <w:lang w:val="fr-FR"/>
        </w:rPr>
      </w:pPr>
      <w:bookmarkStart w:id="1355" w:name="_Ref505756986"/>
      <w:bookmarkStart w:id="1356" w:name="_Toc513557861"/>
      <w:r>
        <w:t xml:space="preserve">Figure </w:t>
      </w:r>
      <w:fldSimple w:instr=" SEQ Figure \* ARABIC ">
        <w:r w:rsidR="00BE4505">
          <w:rPr>
            <w:noProof/>
          </w:rPr>
          <w:t>26</w:t>
        </w:r>
      </w:fldSimple>
      <w:bookmarkEnd w:id="1355"/>
      <w:r w:rsidR="00B5361F">
        <w:t>:</w:t>
      </w:r>
      <w:r>
        <w:t xml:space="preserve"> Availability</w:t>
      </w:r>
      <w:r>
        <w:rPr>
          <w:noProof/>
        </w:rPr>
        <w:t xml:space="preserve"> Dialog</w:t>
      </w:r>
      <w:bookmarkEnd w:id="1356"/>
    </w:p>
    <w:p w14:paraId="53E95824" w14:textId="50FB35A9" w:rsidR="00A536AA" w:rsidRDefault="002323E8" w:rsidP="00A536AA">
      <w:pPr>
        <w:pStyle w:val="BodyText"/>
        <w:numPr>
          <w:ilvl w:val="0"/>
          <w:numId w:val="40"/>
        </w:numPr>
      </w:pPr>
      <w:r>
        <w:t>Scheduling Management Dialog</w:t>
      </w:r>
    </w:p>
    <w:p w14:paraId="3A7BE9A0" w14:textId="4E435D1B" w:rsidR="009658D1" w:rsidRDefault="0081625B" w:rsidP="0081625B">
      <w:pPr>
        <w:pStyle w:val="BodyText"/>
        <w:ind w:left="1440"/>
      </w:pPr>
      <w:r>
        <w:t xml:space="preserve">Scheduling Management is used to control access to Prohibited Clinics (see </w:t>
      </w:r>
      <w:r>
        <w:fldChar w:fldCharType="begin"/>
      </w:r>
      <w:r>
        <w:instrText xml:space="preserve"> REF _Ref505757129 \h </w:instrText>
      </w:r>
      <w:r>
        <w:fldChar w:fldCharType="separate"/>
      </w:r>
      <w:r w:rsidR="00BE4505">
        <w:t xml:space="preserve">Figure </w:t>
      </w:r>
      <w:r w:rsidR="00BE4505">
        <w:rPr>
          <w:noProof/>
        </w:rPr>
        <w:t>27</w:t>
      </w:r>
      <w:r>
        <w:fldChar w:fldCharType="end"/>
      </w:r>
      <w:r>
        <w:t xml:space="preserve"> below) and to Clinic Groups (see </w:t>
      </w:r>
      <w:r>
        <w:fldChar w:fldCharType="begin"/>
      </w:r>
      <w:r>
        <w:instrText xml:space="preserve"> REF _Ref505757151 \h </w:instrText>
      </w:r>
      <w:r>
        <w:fldChar w:fldCharType="separate"/>
      </w:r>
      <w:r w:rsidR="00BE4505">
        <w:t xml:space="preserve">Figure </w:t>
      </w:r>
      <w:r w:rsidR="00BE4505">
        <w:rPr>
          <w:noProof/>
        </w:rPr>
        <w:t>28</w:t>
      </w:r>
      <w:r>
        <w:fldChar w:fldCharType="end"/>
      </w:r>
      <w:r>
        <w:t xml:space="preserve"> below).  </w:t>
      </w:r>
      <w:r w:rsidR="009658D1">
        <w:t xml:space="preserve">The RPCs used to maintain prohibited clinics are: </w:t>
      </w:r>
    </w:p>
    <w:p w14:paraId="03C25242" w14:textId="23D42A6C" w:rsidR="009658D1" w:rsidRDefault="009658D1" w:rsidP="009658D1">
      <w:pPr>
        <w:pStyle w:val="BodyText"/>
        <w:numPr>
          <w:ilvl w:val="0"/>
          <w:numId w:val="47"/>
        </w:numPr>
      </w:pPr>
      <w:r>
        <w:lastRenderedPageBreak/>
        <w:t>SDEC SCHUSR – users list</w:t>
      </w:r>
    </w:p>
    <w:p w14:paraId="5A501A33" w14:textId="66CD72E5" w:rsidR="009658D1" w:rsidRDefault="009658D1" w:rsidP="009658D1">
      <w:pPr>
        <w:pStyle w:val="BodyText"/>
        <w:numPr>
          <w:ilvl w:val="0"/>
          <w:numId w:val="47"/>
        </w:numPr>
      </w:pPr>
      <w:r>
        <w:t>SDEC RESOURCE – prohibited clinic search</w:t>
      </w:r>
    </w:p>
    <w:p w14:paraId="257724DA" w14:textId="5FE316E7" w:rsidR="009658D1" w:rsidRDefault="009658D1" w:rsidP="009658D1">
      <w:pPr>
        <w:pStyle w:val="BodyText"/>
        <w:numPr>
          <w:ilvl w:val="0"/>
          <w:numId w:val="47"/>
        </w:numPr>
      </w:pPr>
      <w:r>
        <w:t>SDEC RESUSER – privileged users list</w:t>
      </w:r>
    </w:p>
    <w:p w14:paraId="5183F25C" w14:textId="5049B5E1" w:rsidR="009658D1" w:rsidRDefault="009658D1" w:rsidP="009658D1">
      <w:pPr>
        <w:pStyle w:val="BodyText"/>
        <w:numPr>
          <w:ilvl w:val="0"/>
          <w:numId w:val="47"/>
        </w:numPr>
      </w:pPr>
      <w:r>
        <w:t>SDECLOC UPDPRIV – add or remove user</w:t>
      </w:r>
    </w:p>
    <w:p w14:paraId="6C877659" w14:textId="1D6C2EE7" w:rsidR="009658D1" w:rsidRDefault="009658D1" w:rsidP="009658D1">
      <w:pPr>
        <w:pStyle w:val="BodyText"/>
        <w:ind w:left="1440"/>
      </w:pPr>
      <w:r>
        <w:t>The RPCs used to maintain clinic groups are:</w:t>
      </w:r>
    </w:p>
    <w:p w14:paraId="2794E0E6" w14:textId="02EB54B2" w:rsidR="00046224" w:rsidRDefault="009658D1" w:rsidP="009658D1">
      <w:pPr>
        <w:pStyle w:val="BodyText"/>
        <w:numPr>
          <w:ilvl w:val="0"/>
          <w:numId w:val="46"/>
        </w:numPr>
      </w:pPr>
      <w:r>
        <w:t>SDEC RESOURCE – list of resources to select from</w:t>
      </w:r>
    </w:p>
    <w:p w14:paraId="20EEC43E" w14:textId="1FE51568" w:rsidR="009658D1" w:rsidRDefault="009658D1" w:rsidP="009658D1">
      <w:pPr>
        <w:pStyle w:val="BodyText"/>
        <w:numPr>
          <w:ilvl w:val="0"/>
          <w:numId w:val="46"/>
        </w:numPr>
      </w:pPr>
      <w:r>
        <w:t>SDEC RESGRPUS – clinic groups list, resource list, resources in clinic group list</w:t>
      </w:r>
    </w:p>
    <w:p w14:paraId="12B6B1FD" w14:textId="454F24DC" w:rsidR="009658D1" w:rsidRDefault="009658D1" w:rsidP="009658D1">
      <w:pPr>
        <w:pStyle w:val="BodyText"/>
        <w:numPr>
          <w:ilvl w:val="0"/>
          <w:numId w:val="46"/>
        </w:numPr>
      </w:pPr>
      <w:r>
        <w:t>SDEC ADDRG – add/edit clinic group</w:t>
      </w:r>
    </w:p>
    <w:p w14:paraId="4F63DE2C" w14:textId="16FF7111" w:rsidR="009658D1" w:rsidRDefault="009658D1" w:rsidP="009658D1">
      <w:pPr>
        <w:pStyle w:val="BodyText"/>
        <w:numPr>
          <w:ilvl w:val="0"/>
          <w:numId w:val="46"/>
        </w:numPr>
      </w:pPr>
      <w:r>
        <w:t>SDEC DELRESGP – delete clinic group</w:t>
      </w:r>
    </w:p>
    <w:p w14:paraId="35AF092A" w14:textId="7CDFD872" w:rsidR="009658D1" w:rsidRDefault="009658D1" w:rsidP="009658D1">
      <w:pPr>
        <w:pStyle w:val="BodyText"/>
        <w:numPr>
          <w:ilvl w:val="0"/>
          <w:numId w:val="46"/>
        </w:numPr>
      </w:pPr>
      <w:r>
        <w:t>SDEC ADDRGI – add resource to clinic group</w:t>
      </w:r>
    </w:p>
    <w:p w14:paraId="3A98396D" w14:textId="49804319" w:rsidR="009658D1" w:rsidRDefault="009658D1" w:rsidP="009658D1">
      <w:pPr>
        <w:pStyle w:val="BodyText"/>
        <w:numPr>
          <w:ilvl w:val="0"/>
          <w:numId w:val="46"/>
        </w:numPr>
      </w:pPr>
      <w:r>
        <w:t>SDEC DELRGI – remove resource from clinic group</w:t>
      </w:r>
    </w:p>
    <w:p w14:paraId="4B2BA4E9" w14:textId="29F8754A" w:rsidR="002323E8" w:rsidRDefault="002323E8" w:rsidP="002323E8">
      <w:pPr>
        <w:pStyle w:val="BodyText"/>
        <w:ind w:left="720"/>
        <w:rPr>
          <w:b/>
          <w:sz w:val="22"/>
        </w:rPr>
      </w:pPr>
    </w:p>
    <w:p w14:paraId="7FF44C81" w14:textId="77777777" w:rsidR="00F75B97" w:rsidRDefault="002323E8" w:rsidP="00A242DF">
      <w:pPr>
        <w:pStyle w:val="BodyText"/>
        <w:keepNext/>
        <w:pPrChange w:id="1357" w:author="Author">
          <w:pPr>
            <w:pStyle w:val="BodyText"/>
            <w:keepNext/>
            <w:ind w:left="720"/>
          </w:pPr>
        </w:pPrChange>
      </w:pPr>
      <w:r>
        <w:rPr>
          <w:b/>
          <w:noProof/>
          <w:sz w:val="22"/>
        </w:rPr>
        <w:drawing>
          <wp:inline distT="0" distB="0" distL="0" distR="0" wp14:anchorId="0B631FD0" wp14:editId="05C5BD15">
            <wp:extent cx="5943600" cy="3343275"/>
            <wp:effectExtent l="0" t="0" r="0" b="9525"/>
            <wp:docPr id="89" name="Picture 89" descr="This figure shows a list of prohibited clinics and the users who can access them." title="Prohibited Cli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Tab - Prohibited Clinic.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626DD6" w14:textId="4C480FD1" w:rsidR="002323E8" w:rsidRDefault="00F75B97" w:rsidP="00F75B97">
      <w:pPr>
        <w:pStyle w:val="Caption"/>
        <w:jc w:val="center"/>
        <w:rPr>
          <w:b w:val="0"/>
          <w:sz w:val="22"/>
        </w:rPr>
      </w:pPr>
      <w:bookmarkStart w:id="1358" w:name="_Ref505757129"/>
      <w:bookmarkStart w:id="1359" w:name="_Toc513557862"/>
      <w:r>
        <w:t xml:space="preserve">Figure </w:t>
      </w:r>
      <w:fldSimple w:instr=" SEQ Figure \* ARABIC ">
        <w:r w:rsidR="00BE4505">
          <w:rPr>
            <w:noProof/>
          </w:rPr>
          <w:t>27</w:t>
        </w:r>
      </w:fldSimple>
      <w:bookmarkEnd w:id="1358"/>
      <w:r>
        <w:t>: Scheduling Management - Prohibited Clinics</w:t>
      </w:r>
      <w:bookmarkEnd w:id="1359"/>
    </w:p>
    <w:p w14:paraId="1D0F86DE" w14:textId="65ED9121" w:rsidR="002323E8" w:rsidRDefault="002323E8" w:rsidP="002323E8">
      <w:pPr>
        <w:pStyle w:val="BodyText"/>
        <w:ind w:left="720"/>
        <w:rPr>
          <w:b/>
          <w:sz w:val="22"/>
        </w:rPr>
      </w:pPr>
    </w:p>
    <w:p w14:paraId="65E596B9" w14:textId="77777777" w:rsidR="00A536AA" w:rsidRDefault="00A536AA" w:rsidP="002323E8">
      <w:pPr>
        <w:pStyle w:val="BodyText"/>
        <w:ind w:left="720"/>
        <w:rPr>
          <w:b/>
          <w:sz w:val="22"/>
        </w:rPr>
      </w:pPr>
    </w:p>
    <w:p w14:paraId="0B050A2D" w14:textId="77777777" w:rsidR="00F75B97" w:rsidRDefault="002323E8" w:rsidP="00A242DF">
      <w:pPr>
        <w:pStyle w:val="BodyText"/>
        <w:keepNext/>
        <w:pPrChange w:id="1360" w:author="Author">
          <w:pPr>
            <w:pStyle w:val="BodyText"/>
            <w:keepNext/>
            <w:ind w:left="720"/>
          </w:pPr>
        </w:pPrChange>
      </w:pPr>
      <w:r>
        <w:rPr>
          <w:b/>
          <w:noProof/>
          <w:sz w:val="22"/>
        </w:rPr>
        <w:lastRenderedPageBreak/>
        <w:drawing>
          <wp:inline distT="0" distB="0" distL="0" distR="0" wp14:anchorId="44AD859E" wp14:editId="7F81BF11">
            <wp:extent cx="5943600" cy="3343275"/>
            <wp:effectExtent l="0" t="0" r="0" b="9525"/>
            <wp:docPr id="93" name="Picture 93" descr="This figure shows the pop-up window that displays clinic groups." title="Clinic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Tab - Clinic Group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B5B628" w14:textId="454DEADC" w:rsidR="002323E8" w:rsidRPr="006E617F" w:rsidRDefault="00F75B97" w:rsidP="00F75B97">
      <w:pPr>
        <w:pStyle w:val="Caption"/>
        <w:jc w:val="center"/>
        <w:rPr>
          <w:b w:val="0"/>
          <w:sz w:val="22"/>
        </w:rPr>
      </w:pPr>
      <w:bookmarkStart w:id="1361" w:name="_Ref505757151"/>
      <w:bookmarkStart w:id="1362" w:name="_Toc513557863"/>
      <w:r>
        <w:t xml:space="preserve">Figure </w:t>
      </w:r>
      <w:fldSimple w:instr=" SEQ Figure \* ARABIC ">
        <w:r w:rsidR="00BE4505">
          <w:rPr>
            <w:noProof/>
          </w:rPr>
          <w:t>28</w:t>
        </w:r>
      </w:fldSimple>
      <w:bookmarkEnd w:id="1361"/>
      <w:r>
        <w:t>: Scheduling Management - Clinic Groups</w:t>
      </w:r>
      <w:bookmarkEnd w:id="1362"/>
    </w:p>
    <w:p w14:paraId="27ECCFAA" w14:textId="5C7363B9" w:rsidR="005F1A66" w:rsidRPr="00F75B97" w:rsidRDefault="005F1A66" w:rsidP="00B5361F">
      <w:pPr>
        <w:pStyle w:val="BodyText"/>
        <w:numPr>
          <w:ilvl w:val="0"/>
          <w:numId w:val="43"/>
        </w:numPr>
        <w:rPr>
          <w:b/>
          <w:sz w:val="22"/>
        </w:rPr>
      </w:pPr>
      <w:bookmarkStart w:id="1363" w:name="_Ref505065888"/>
      <w:r w:rsidRPr="006E617F">
        <w:rPr>
          <w:b/>
        </w:rPr>
        <w:t>Reports Tab</w:t>
      </w:r>
      <w:bookmarkEnd w:id="1363"/>
    </w:p>
    <w:p w14:paraId="42E78134" w14:textId="3EB7FD80" w:rsidR="005F1A66" w:rsidRDefault="00D1539D" w:rsidP="00A95D61">
      <w:pPr>
        <w:pStyle w:val="BodyText"/>
        <w:ind w:left="720"/>
      </w:pPr>
      <w:r>
        <w:t>There are two reports available</w:t>
      </w:r>
      <w:r w:rsidR="00A95D61">
        <w:t xml:space="preserve"> under this tab.  The first shows activity by schedulers (see </w:t>
      </w:r>
      <w:r w:rsidR="00A95D61">
        <w:fldChar w:fldCharType="begin"/>
      </w:r>
      <w:r w:rsidR="00A95D61">
        <w:instrText xml:space="preserve"> REF _Ref505865158 \h </w:instrText>
      </w:r>
      <w:r w:rsidR="00A95D61">
        <w:fldChar w:fldCharType="separate"/>
      </w:r>
      <w:r w:rsidR="00BE4505">
        <w:t xml:space="preserve">Figure </w:t>
      </w:r>
      <w:r w:rsidR="00BE4505">
        <w:rPr>
          <w:noProof/>
        </w:rPr>
        <w:t>29</w:t>
      </w:r>
      <w:r w:rsidR="00A95D61">
        <w:fldChar w:fldCharType="end"/>
      </w:r>
      <w:r w:rsidR="00A95D61">
        <w:t xml:space="preserve"> below).  It is produced via calls to the SDEC SUMMGET and SDEC SUMMAGET RPCs.  The second displayed information about clinics (see </w:t>
      </w:r>
      <w:r w:rsidR="00A95D61">
        <w:fldChar w:fldCharType="begin"/>
      </w:r>
      <w:r w:rsidR="00A95D61">
        <w:instrText xml:space="preserve"> REF _Ref505865178 \h </w:instrText>
      </w:r>
      <w:r w:rsidR="00A95D61">
        <w:fldChar w:fldCharType="separate"/>
      </w:r>
      <w:r w:rsidR="00BE4505">
        <w:t xml:space="preserve">Figure </w:t>
      </w:r>
      <w:r w:rsidR="00BE4505">
        <w:rPr>
          <w:noProof/>
        </w:rPr>
        <w:t>30</w:t>
      </w:r>
      <w:r w:rsidR="00A95D61">
        <w:fldChar w:fldCharType="end"/>
      </w:r>
      <w:r w:rsidR="00A95D61">
        <w:t xml:space="preserve"> below).  It is produced via calls to the SDEC REP1GET RPC.</w:t>
      </w:r>
    </w:p>
    <w:p w14:paraId="46752A77" w14:textId="77777777" w:rsidR="00F75B97" w:rsidRDefault="002323E8" w:rsidP="00F75B97">
      <w:pPr>
        <w:pStyle w:val="BodyText"/>
        <w:keepNext/>
      </w:pPr>
      <w:r>
        <w:rPr>
          <w:noProof/>
        </w:rPr>
        <w:lastRenderedPageBreak/>
        <w:drawing>
          <wp:inline distT="0" distB="0" distL="0" distR="0" wp14:anchorId="04847E55" wp14:editId="25DDF62A">
            <wp:extent cx="5943600" cy="3343275"/>
            <wp:effectExtent l="0" t="0" r="0" b="9525"/>
            <wp:docPr id="103" name="Picture 103" descr="This figure shows the selection screen to display audit activity." title="Audit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 Tab - Audit Activit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BA826F" w14:textId="5A89D677" w:rsidR="00046224" w:rsidRDefault="00F75B97" w:rsidP="00A95D61">
      <w:pPr>
        <w:pStyle w:val="Caption"/>
        <w:jc w:val="center"/>
      </w:pPr>
      <w:bookmarkStart w:id="1364" w:name="_Ref505865158"/>
      <w:bookmarkStart w:id="1365" w:name="_Toc513557864"/>
      <w:r>
        <w:t xml:space="preserve">Figure </w:t>
      </w:r>
      <w:fldSimple w:instr=" SEQ Figure \* ARABIC ">
        <w:r w:rsidR="00BE4505">
          <w:rPr>
            <w:noProof/>
          </w:rPr>
          <w:t>29</w:t>
        </w:r>
      </w:fldSimple>
      <w:bookmarkEnd w:id="1364"/>
      <w:r>
        <w:t>: Reports Tab - Audit Activity</w:t>
      </w:r>
      <w:bookmarkEnd w:id="1365"/>
    </w:p>
    <w:p w14:paraId="0266E92F" w14:textId="77777777" w:rsidR="00F75B97" w:rsidRDefault="002323E8" w:rsidP="00F75B97">
      <w:pPr>
        <w:pStyle w:val="BodyText"/>
        <w:keepNext/>
      </w:pPr>
      <w:r>
        <w:rPr>
          <w:noProof/>
        </w:rPr>
        <w:drawing>
          <wp:inline distT="0" distB="0" distL="0" distR="0" wp14:anchorId="6F93A88C" wp14:editId="0FF8E893">
            <wp:extent cx="5943600" cy="3343275"/>
            <wp:effectExtent l="0" t="0" r="0" b="9525"/>
            <wp:docPr id="105" name="Picture 105" descr="This figure shows a sample clinic report." title="Clinic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 Tab - Clinic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4B5B3B" w14:textId="5617EEF5" w:rsidR="002323E8" w:rsidRDefault="00F75B97" w:rsidP="00F75B97">
      <w:pPr>
        <w:pStyle w:val="Caption"/>
        <w:jc w:val="center"/>
      </w:pPr>
      <w:bookmarkStart w:id="1366" w:name="_Ref505865178"/>
      <w:bookmarkStart w:id="1367" w:name="_Toc513557865"/>
      <w:r>
        <w:t xml:space="preserve">Figure </w:t>
      </w:r>
      <w:fldSimple w:instr=" SEQ Figure \* ARABIC ">
        <w:r w:rsidR="00BE4505">
          <w:rPr>
            <w:noProof/>
          </w:rPr>
          <w:t>30</w:t>
        </w:r>
      </w:fldSimple>
      <w:bookmarkEnd w:id="1366"/>
      <w:r>
        <w:t xml:space="preserve">: Reports Tab </w:t>
      </w:r>
      <w:r w:rsidR="00046224">
        <w:t>–</w:t>
      </w:r>
      <w:r>
        <w:t xml:space="preserve"> Clinic Reports</w:t>
      </w:r>
      <w:bookmarkEnd w:id="1367"/>
    </w:p>
    <w:p w14:paraId="61D4A6CF" w14:textId="1F749B1A" w:rsidR="005F1A66" w:rsidRPr="006E617F" w:rsidRDefault="005F1A66" w:rsidP="00B5361F">
      <w:pPr>
        <w:pStyle w:val="BodyText"/>
        <w:numPr>
          <w:ilvl w:val="0"/>
          <w:numId w:val="43"/>
        </w:numPr>
        <w:rPr>
          <w:b/>
          <w:sz w:val="22"/>
        </w:rPr>
      </w:pPr>
      <w:bookmarkStart w:id="1368" w:name="_Ref505065739"/>
      <w:r w:rsidRPr="006E617F">
        <w:rPr>
          <w:b/>
        </w:rPr>
        <w:t>Trace Log</w:t>
      </w:r>
      <w:bookmarkEnd w:id="1368"/>
    </w:p>
    <w:p w14:paraId="79A255FE" w14:textId="0E0264A2" w:rsidR="00410903" w:rsidRDefault="00F75B97" w:rsidP="00410903">
      <w:pPr>
        <w:pStyle w:val="BodyText"/>
        <w:ind w:left="720"/>
      </w:pPr>
      <w:r>
        <w:t xml:space="preserve">The trace log </w:t>
      </w:r>
      <w:r w:rsidR="00712DAE">
        <w:t xml:space="preserve">(see </w:t>
      </w:r>
      <w:r w:rsidR="00712DAE">
        <w:fldChar w:fldCharType="begin"/>
      </w:r>
      <w:r w:rsidR="00712DAE">
        <w:instrText xml:space="preserve"> REF _Ref505773258 \h </w:instrText>
      </w:r>
      <w:r w:rsidR="00712DAE">
        <w:fldChar w:fldCharType="separate"/>
      </w:r>
      <w:r w:rsidR="00BE4505">
        <w:t xml:space="preserve">Figure </w:t>
      </w:r>
      <w:r w:rsidR="00BE4505">
        <w:rPr>
          <w:noProof/>
        </w:rPr>
        <w:t>31</w:t>
      </w:r>
      <w:r w:rsidR="00712DAE">
        <w:fldChar w:fldCharType="end"/>
      </w:r>
      <w:r w:rsidR="00712DAE">
        <w:t xml:space="preserve"> below) </w:t>
      </w:r>
      <w:r>
        <w:t>stores RPC calls and the data returned</w:t>
      </w:r>
      <w:r w:rsidR="00046224">
        <w:t>, error information and other logged information</w:t>
      </w:r>
      <w:r>
        <w:t>.</w:t>
      </w:r>
      <w:r w:rsidR="00712DAE">
        <w:t xml:space="preserve">  See additional information in </w:t>
      </w:r>
      <w:r w:rsidR="00712DAE" w:rsidRPr="00712DAE">
        <w:rPr>
          <w:u w:val="single"/>
        </w:rPr>
        <w:fldChar w:fldCharType="begin"/>
      </w:r>
      <w:r w:rsidR="00712DAE" w:rsidRPr="00712DAE">
        <w:rPr>
          <w:u w:val="single"/>
        </w:rPr>
        <w:instrText xml:space="preserve"> REF _Ref505773216 \h </w:instrText>
      </w:r>
      <w:r w:rsidR="00712DAE">
        <w:rPr>
          <w:u w:val="single"/>
        </w:rPr>
        <w:instrText xml:space="preserve"> \* MERGEFORMAT </w:instrText>
      </w:r>
      <w:r w:rsidR="00712DAE" w:rsidRPr="00712DAE">
        <w:rPr>
          <w:u w:val="single"/>
        </w:rPr>
      </w:r>
      <w:r w:rsidR="00712DAE" w:rsidRPr="00712DAE">
        <w:rPr>
          <w:u w:val="single"/>
        </w:rPr>
        <w:fldChar w:fldCharType="separate"/>
      </w:r>
      <w:proofErr w:type="spellStart"/>
      <w:r w:rsidR="00BE4505" w:rsidRPr="00BE4505">
        <w:rPr>
          <w:u w:val="single"/>
        </w:rPr>
        <w:t>VistA</w:t>
      </w:r>
      <w:proofErr w:type="spellEnd"/>
      <w:r w:rsidR="00BE4505" w:rsidRPr="00BE4505">
        <w:rPr>
          <w:u w:val="single"/>
        </w:rPr>
        <w:t xml:space="preserve"> Scheduling GUI Trace Log</w:t>
      </w:r>
      <w:r w:rsidR="00712DAE" w:rsidRPr="00712DAE">
        <w:rPr>
          <w:u w:val="single"/>
        </w:rPr>
        <w:fldChar w:fldCharType="end"/>
      </w:r>
      <w:r w:rsidR="00712DAE">
        <w:t>.</w:t>
      </w:r>
    </w:p>
    <w:p w14:paraId="192A41B3" w14:textId="77777777" w:rsidR="008F68F8" w:rsidRDefault="008F68F8" w:rsidP="00A242DF">
      <w:pPr>
        <w:pStyle w:val="BodyText"/>
        <w:keepNext/>
        <w:pPrChange w:id="1369" w:author="Author">
          <w:pPr>
            <w:pStyle w:val="BodyText"/>
            <w:keepNext/>
            <w:ind w:left="720"/>
          </w:pPr>
        </w:pPrChange>
      </w:pPr>
      <w:r>
        <w:rPr>
          <w:noProof/>
        </w:rPr>
        <w:lastRenderedPageBreak/>
        <w:drawing>
          <wp:inline distT="0" distB="0" distL="0" distR="0" wp14:anchorId="1401C173" wp14:editId="2C289307">
            <wp:extent cx="5943600" cy="3343275"/>
            <wp:effectExtent l="0" t="0" r="0" b="9525"/>
            <wp:docPr id="119" name="Picture 119" descr="This figure shows a sample trace log." title="Trace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e Lo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001E5B" w14:textId="6D241E22" w:rsidR="008F68F8" w:rsidRDefault="008F68F8" w:rsidP="008F68F8">
      <w:pPr>
        <w:pStyle w:val="Caption"/>
        <w:jc w:val="center"/>
      </w:pPr>
      <w:bookmarkStart w:id="1370" w:name="_Ref505773258"/>
      <w:bookmarkStart w:id="1371" w:name="_Toc513557866"/>
      <w:r>
        <w:t xml:space="preserve">Figure </w:t>
      </w:r>
      <w:fldSimple w:instr=" SEQ Figure \* ARABIC ">
        <w:r w:rsidR="00BE4505">
          <w:rPr>
            <w:noProof/>
          </w:rPr>
          <w:t>31</w:t>
        </w:r>
      </w:fldSimple>
      <w:bookmarkEnd w:id="1370"/>
      <w:r>
        <w:t>: Trace Log</w:t>
      </w:r>
      <w:bookmarkEnd w:id="1371"/>
    </w:p>
    <w:p w14:paraId="1E55393C" w14:textId="613B40F9" w:rsidR="008E1F3D" w:rsidRPr="006E617F" w:rsidRDefault="008E1F3D" w:rsidP="00B5361F">
      <w:pPr>
        <w:pStyle w:val="BodyText"/>
        <w:numPr>
          <w:ilvl w:val="0"/>
          <w:numId w:val="43"/>
        </w:numPr>
        <w:rPr>
          <w:b/>
          <w:sz w:val="22"/>
        </w:rPr>
      </w:pPr>
      <w:bookmarkStart w:id="1372" w:name="_Ref505089152"/>
      <w:r w:rsidRPr="006E617F">
        <w:rPr>
          <w:b/>
        </w:rPr>
        <w:t>Logon Screen</w:t>
      </w:r>
      <w:bookmarkEnd w:id="1372"/>
    </w:p>
    <w:p w14:paraId="5522086A" w14:textId="5EDC6409" w:rsidR="00410903" w:rsidRDefault="00F75B97" w:rsidP="00410903">
      <w:pPr>
        <w:pStyle w:val="BodyText"/>
        <w:ind w:left="720"/>
      </w:pPr>
      <w:r>
        <w:t xml:space="preserve">The logon window appears when the GUI is first opened.  User can logon using PIV card and PIN or </w:t>
      </w:r>
      <w:proofErr w:type="spellStart"/>
      <w:r>
        <w:t>VistA</w:t>
      </w:r>
      <w:proofErr w:type="spellEnd"/>
      <w:r>
        <w:t xml:space="preserve"> access/verify code.  PIV and PIN are auth</w:t>
      </w:r>
      <w:r w:rsidR="00F95042">
        <w:t>enticated via a call to the XUS ESSO VALIDATE</w:t>
      </w:r>
      <w:r>
        <w:t xml:space="preserve"> RPC while access and verify codes are authenticated via a call to the </w:t>
      </w:r>
      <w:r w:rsidR="008F3977" w:rsidRPr="008F3977">
        <w:t xml:space="preserve"> </w:t>
      </w:r>
      <w:r w:rsidR="008F3977">
        <w:t>XUS SIGNON SETUP and XUS AV CODE</w:t>
      </w:r>
      <w:r>
        <w:t xml:space="preserve"> RPC</w:t>
      </w:r>
      <w:r w:rsidR="008F3977">
        <w:t>s</w:t>
      </w:r>
      <w:r>
        <w:t>.</w:t>
      </w:r>
    </w:p>
    <w:p w14:paraId="78391E05" w14:textId="77777777" w:rsidR="008F68F8" w:rsidRDefault="008F68F8" w:rsidP="00A242DF">
      <w:pPr>
        <w:pStyle w:val="BodyText"/>
        <w:keepNext/>
        <w:pPrChange w:id="1373" w:author="Author">
          <w:pPr>
            <w:pStyle w:val="BodyText"/>
            <w:keepNext/>
            <w:ind w:left="720"/>
          </w:pPr>
        </w:pPrChange>
      </w:pPr>
      <w:r>
        <w:rPr>
          <w:noProof/>
        </w:rPr>
        <w:lastRenderedPageBreak/>
        <w:drawing>
          <wp:inline distT="0" distB="0" distL="0" distR="0" wp14:anchorId="1D571D21" wp14:editId="42BE65DA">
            <wp:extent cx="5943600" cy="3343275"/>
            <wp:effectExtent l="0" t="0" r="0" b="9525"/>
            <wp:docPr id="120" name="Picture 120" descr="This figure shows the logon screen." title="Lo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1BD934" w14:textId="01F994AA" w:rsidR="008F68F8" w:rsidRDefault="008F68F8" w:rsidP="008F68F8">
      <w:pPr>
        <w:pStyle w:val="Caption"/>
        <w:jc w:val="center"/>
      </w:pPr>
      <w:bookmarkStart w:id="1374" w:name="_Toc513557867"/>
      <w:r>
        <w:t xml:space="preserve">Figure </w:t>
      </w:r>
      <w:fldSimple w:instr=" SEQ Figure \* ARABIC ">
        <w:r w:rsidR="00BE4505">
          <w:rPr>
            <w:noProof/>
          </w:rPr>
          <w:t>32</w:t>
        </w:r>
      </w:fldSimple>
      <w:r>
        <w:t>: VSE GUI Logon</w:t>
      </w:r>
      <w:bookmarkEnd w:id="1374"/>
    </w:p>
    <w:p w14:paraId="0B6B978E" w14:textId="2D3DDEF6" w:rsidR="005F1A66" w:rsidRPr="006E617F" w:rsidRDefault="008E1F3D" w:rsidP="00B5361F">
      <w:pPr>
        <w:pStyle w:val="BodyText"/>
        <w:numPr>
          <w:ilvl w:val="0"/>
          <w:numId w:val="43"/>
        </w:numPr>
        <w:rPr>
          <w:b/>
          <w:sz w:val="22"/>
        </w:rPr>
      </w:pPr>
      <w:bookmarkStart w:id="1375" w:name="_Ref505089204"/>
      <w:r w:rsidRPr="006E617F">
        <w:rPr>
          <w:b/>
        </w:rPr>
        <w:t>VAR/VAOS Button</w:t>
      </w:r>
      <w:bookmarkEnd w:id="1375"/>
    </w:p>
    <w:p w14:paraId="048EEF40" w14:textId="2F75C9FF" w:rsidR="00F75B97" w:rsidRDefault="004A194B" w:rsidP="00712DAE">
      <w:pPr>
        <w:pStyle w:val="BodyText"/>
        <w:ind w:left="720"/>
      </w:pPr>
      <w:r>
        <w:t xml:space="preserve">Code is </w:t>
      </w:r>
      <w:r w:rsidR="00712DAE">
        <w:t>UNDER DEVELOPMENT</w:t>
      </w:r>
      <w:r>
        <w:t>.</w:t>
      </w:r>
    </w:p>
    <w:p w14:paraId="654F88A4" w14:textId="0F44F1B4" w:rsidR="00E2362A" w:rsidRDefault="00E2362A" w:rsidP="00955870">
      <w:pPr>
        <w:pStyle w:val="Heading2"/>
      </w:pPr>
      <w:r>
        <w:tab/>
      </w:r>
      <w:bookmarkStart w:id="1376" w:name="_Toc513557715"/>
      <w:r>
        <w:t>List of GUI modules and parts affected</w:t>
      </w:r>
      <w:bookmarkEnd w:id="1376"/>
    </w:p>
    <w:p w14:paraId="62F94DDF" w14:textId="4550C7A6" w:rsidR="00955870" w:rsidRDefault="008B6B75" w:rsidP="00955870">
      <w:pPr>
        <w:pStyle w:val="BodyText"/>
      </w:pPr>
      <w:r>
        <w:t xml:space="preserve">The </w:t>
      </w:r>
      <w:r w:rsidR="00320DBB">
        <w:t xml:space="preserve">GUI </w:t>
      </w:r>
      <w:r>
        <w:t xml:space="preserve">source code is organized into the following </w:t>
      </w:r>
      <w:r w:rsidR="00815DC4">
        <w:t xml:space="preserve">primary </w:t>
      </w:r>
      <w:r>
        <w:t>groupings</w:t>
      </w:r>
      <w:r w:rsidR="006D686A">
        <w:t xml:space="preserve"> in </w:t>
      </w:r>
      <w:r w:rsidR="00320DBB">
        <w:t xml:space="preserve">Visual Studio </w:t>
      </w:r>
      <w:r w:rsidR="006D686A">
        <w:t>Solution Explorer</w:t>
      </w:r>
      <w:r>
        <w:t>:</w:t>
      </w:r>
    </w:p>
    <w:p w14:paraId="4D6BF2C7" w14:textId="77777777" w:rsidR="00815DC4" w:rsidRDefault="008B6B75" w:rsidP="0067132E">
      <w:pPr>
        <w:pStyle w:val="Heading3"/>
        <w:numPr>
          <w:ilvl w:val="2"/>
          <w:numId w:val="36"/>
        </w:numPr>
      </w:pPr>
      <w:bookmarkStart w:id="1377" w:name="_Toc513557716"/>
      <w:r>
        <w:t>Common</w:t>
      </w:r>
      <w:bookmarkEnd w:id="1377"/>
    </w:p>
    <w:p w14:paraId="16B4B430" w14:textId="656D0266" w:rsidR="00815DC4" w:rsidRDefault="00815DC4" w:rsidP="00815DC4">
      <w:pPr>
        <w:pStyle w:val="BodyText"/>
        <w:ind w:left="720"/>
      </w:pPr>
      <w:r>
        <w:t xml:space="preserve">The </w:t>
      </w:r>
      <w:r w:rsidRPr="00320DBB">
        <w:rPr>
          <w:u w:val="single"/>
        </w:rPr>
        <w:t>Common</w:t>
      </w:r>
      <w:r>
        <w:t xml:space="preserve"> section contains infrastructure related code and structures.  Global variables associated with the Keys class as well as global methods are defined here.  Additional items in the Common section include controls, extension methods, event aggregators and data models/structures.  Keys contains references to </w:t>
      </w:r>
      <w:r w:rsidR="008F3977">
        <w:t xml:space="preserve">almost </w:t>
      </w:r>
      <w:r>
        <w:t xml:space="preserve">all </w:t>
      </w:r>
      <w:proofErr w:type="spellStart"/>
      <w:r>
        <w:t>VistA</w:t>
      </w:r>
      <w:proofErr w:type="spellEnd"/>
      <w:r>
        <w:t xml:space="preserve"> RPCs called to extract and update data in the database.  The Trace Log class is common to the application and stores all RPC calls, request data and responses.  PIV authentication uses the code stored under </w:t>
      </w:r>
      <w:proofErr w:type="spellStart"/>
      <w:r>
        <w:t>SSOi</w:t>
      </w:r>
      <w:proofErr w:type="spellEnd"/>
      <w:r>
        <w:t>.  The Factories sub-section is little used by the VSE GUI.</w:t>
      </w:r>
    </w:p>
    <w:p w14:paraId="29690E40" w14:textId="144E902B" w:rsidR="00815DC4" w:rsidRDefault="00B227D2" w:rsidP="00815DC4">
      <w:pPr>
        <w:pStyle w:val="BodyText"/>
        <w:ind w:left="720"/>
      </w:pPr>
      <w:r>
        <w:t xml:space="preserve">A new RPC used by the application would need to be defined in the </w:t>
      </w:r>
      <w:proofErr w:type="spellStart"/>
      <w:r w:rsidR="008F3977">
        <w:t>RpcCalls</w:t>
      </w:r>
      <w:proofErr w:type="spellEnd"/>
      <w:r>
        <w:t xml:space="preserve"> sub-</w:t>
      </w:r>
      <w:r w:rsidR="008F3977">
        <w:t xml:space="preserve">class of the Keys static class. A new method would need to be added to the </w:t>
      </w:r>
      <w:proofErr w:type="spellStart"/>
      <w:r w:rsidR="008F3977">
        <w:t>Modules.DataAccess</w:t>
      </w:r>
      <w:proofErr w:type="spellEnd"/>
      <w:r w:rsidR="008F3977">
        <w:t>\Services\</w:t>
      </w:r>
      <w:proofErr w:type="spellStart"/>
      <w:r w:rsidR="008F3977">
        <w:t>DataAccessService.cs</w:t>
      </w:r>
      <w:proofErr w:type="spellEnd"/>
      <w:r>
        <w:t xml:space="preserve"> as well as in the</w:t>
      </w:r>
      <w:r w:rsidR="008F3977">
        <w:t xml:space="preserve"> </w:t>
      </w:r>
      <w:proofErr w:type="spellStart"/>
      <w:r w:rsidR="008F3977">
        <w:t>IDataAcctessService</w:t>
      </w:r>
      <w:proofErr w:type="spellEnd"/>
      <w:r w:rsidR="008F3977">
        <w:t xml:space="preserve"> interface in the</w:t>
      </w:r>
      <w:r>
        <w:t xml:space="preserve"> Interfaces sub-section.  </w:t>
      </w:r>
      <w:proofErr w:type="spellStart"/>
      <w:r>
        <w:t>CLaunchWindow</w:t>
      </w:r>
      <w:proofErr w:type="spellEnd"/>
      <w:r w:rsidR="008F3977">
        <w:t xml:space="preserve"> is a static class with a Launch method that can be called to display a </w:t>
      </w:r>
      <w:proofErr w:type="spellStart"/>
      <w:r w:rsidR="008F3977">
        <w:t>UserControl</w:t>
      </w:r>
      <w:proofErr w:type="spellEnd"/>
      <w:r w:rsidR="008F3977">
        <w:t xml:space="preserve"> as a</w:t>
      </w:r>
      <w:r>
        <w:t xml:space="preserve"> popup or dialog window.</w:t>
      </w:r>
    </w:p>
    <w:p w14:paraId="63B7334F" w14:textId="07693FCF" w:rsidR="00C459CA" w:rsidRDefault="00B227D2" w:rsidP="008F68F8">
      <w:pPr>
        <w:pStyle w:val="BodyText"/>
        <w:ind w:left="720"/>
      </w:pPr>
      <w:r>
        <w:lastRenderedPageBreak/>
        <w:t xml:space="preserve">The </w:t>
      </w:r>
      <w:proofErr w:type="spellStart"/>
      <w:r>
        <w:t>ExtensionMethods</w:t>
      </w:r>
      <w:proofErr w:type="spellEnd"/>
      <w:r>
        <w:t xml:space="preserve"> sub-section is where a new method would be added if the method is to be used by more than one module and if it e</w:t>
      </w:r>
      <w:r w:rsidR="008F68F8">
        <w:t>xtends a specific class.</w:t>
      </w:r>
    </w:p>
    <w:p w14:paraId="565EC7F9" w14:textId="4980C3DB" w:rsidR="008B6B75" w:rsidRDefault="008B6B75" w:rsidP="0067132E">
      <w:pPr>
        <w:pStyle w:val="Heading3"/>
        <w:numPr>
          <w:ilvl w:val="2"/>
          <w:numId w:val="36"/>
        </w:numPr>
      </w:pPr>
      <w:bookmarkStart w:id="1378" w:name="_Toc513557717"/>
      <w:r>
        <w:t>Modules</w:t>
      </w:r>
      <w:bookmarkEnd w:id="1378"/>
    </w:p>
    <w:p w14:paraId="01BE60EE" w14:textId="14DF3E14" w:rsidR="00B227D2" w:rsidRDefault="00320DBB" w:rsidP="00B101C7">
      <w:pPr>
        <w:pStyle w:val="BodyText"/>
        <w:ind w:left="990"/>
      </w:pPr>
      <w:r>
        <w:t xml:space="preserve">The </w:t>
      </w:r>
      <w:r w:rsidRPr="00320DBB">
        <w:rPr>
          <w:u w:val="single"/>
        </w:rPr>
        <w:t>M</w:t>
      </w:r>
      <w:r w:rsidR="00B227D2" w:rsidRPr="00320DBB">
        <w:rPr>
          <w:u w:val="single"/>
        </w:rPr>
        <w:t>odules</w:t>
      </w:r>
      <w:r w:rsidR="00B227D2">
        <w:t xml:space="preserve"> section has the following sub-sections:</w:t>
      </w:r>
    </w:p>
    <w:p w14:paraId="742BD789" w14:textId="0A48E951" w:rsidR="00B227D2" w:rsidRDefault="00B227D2" w:rsidP="0067132E">
      <w:pPr>
        <w:pStyle w:val="Heading4"/>
        <w:numPr>
          <w:ilvl w:val="3"/>
          <w:numId w:val="36"/>
        </w:numPr>
      </w:pPr>
      <w:bookmarkStart w:id="1379" w:name="_Toc513557718"/>
      <w:proofErr w:type="spellStart"/>
      <w:r>
        <w:t>CancelAppt</w:t>
      </w:r>
      <w:bookmarkEnd w:id="1379"/>
      <w:proofErr w:type="spellEnd"/>
    </w:p>
    <w:p w14:paraId="0DA85CC4" w14:textId="47460942" w:rsidR="003B2A91" w:rsidRPr="003B2A91" w:rsidRDefault="00320DBB" w:rsidP="00B101C7">
      <w:pPr>
        <w:pStyle w:val="BodyText"/>
        <w:ind w:left="1440"/>
      </w:pPr>
      <w:r>
        <w:t>Code in this section processes an appointment cancellation</w:t>
      </w:r>
      <w:r w:rsidR="00440808">
        <w:t xml:space="preserve"> (see </w:t>
      </w:r>
      <w:r w:rsidR="00440808">
        <w:fldChar w:fldCharType="begin"/>
      </w:r>
      <w:r w:rsidR="00440808">
        <w:instrText xml:space="preserve"> REF _Ref505088047 \h </w:instrText>
      </w:r>
      <w:r w:rsidR="00440808">
        <w:fldChar w:fldCharType="separate"/>
      </w:r>
      <w:r w:rsidR="00BE4505" w:rsidRPr="006E617F">
        <w:rPr>
          <w:b/>
        </w:rPr>
        <w:t>Cancel Appointment Dialog</w:t>
      </w:r>
      <w:r w:rsidR="00440808">
        <w:fldChar w:fldCharType="end"/>
      </w:r>
      <w:r w:rsidR="00440808">
        <w:t>)</w:t>
      </w:r>
      <w:r>
        <w:t>.</w:t>
      </w:r>
    </w:p>
    <w:p w14:paraId="388D15FF" w14:textId="77777777" w:rsidR="006D686A" w:rsidRDefault="00B227D2" w:rsidP="0067132E">
      <w:pPr>
        <w:pStyle w:val="Heading4"/>
        <w:numPr>
          <w:ilvl w:val="3"/>
          <w:numId w:val="36"/>
        </w:numPr>
      </w:pPr>
      <w:bookmarkStart w:id="1380" w:name="_Toc513557719"/>
      <w:proofErr w:type="spellStart"/>
      <w:r>
        <w:t>ChangeDivision</w:t>
      </w:r>
      <w:bookmarkEnd w:id="1380"/>
      <w:proofErr w:type="spellEnd"/>
    </w:p>
    <w:p w14:paraId="26BE3956" w14:textId="003A5DC2" w:rsidR="006D686A" w:rsidRDefault="00320DBB" w:rsidP="00B101C7">
      <w:pPr>
        <w:pStyle w:val="BodyText"/>
        <w:ind w:left="1440"/>
      </w:pPr>
      <w:r>
        <w:t xml:space="preserve">Code in this section is not enabled in the GUI.  It was originally accessible from </w:t>
      </w:r>
      <w:del w:id="1381" w:author="Author">
        <w:r w:rsidDel="0025159B">
          <w:delText xml:space="preserve">via </w:delText>
        </w:r>
      </w:del>
      <w:r>
        <w:t>a</w:t>
      </w:r>
      <w:r w:rsidR="00825113">
        <w:t xml:space="preserve"> currently</w:t>
      </w:r>
      <w:r>
        <w:t xml:space="preserve"> </w:t>
      </w:r>
      <w:r w:rsidR="006D686A">
        <w:t>hidden menu item in the</w:t>
      </w:r>
      <w:r w:rsidR="00825113">
        <w:t xml:space="preserve"> System Menu</w:t>
      </w:r>
      <w:r w:rsidR="006D686A">
        <w:t xml:space="preserve">.  </w:t>
      </w:r>
      <w:r>
        <w:t xml:space="preserve">Its purpose was to allow users to switch facilities but it never </w:t>
      </w:r>
      <w:r w:rsidR="006D686A">
        <w:t>work</w:t>
      </w:r>
      <w:r>
        <w:t>ed.</w:t>
      </w:r>
    </w:p>
    <w:p w14:paraId="23809400" w14:textId="5CA5D76D" w:rsidR="006D686A" w:rsidRDefault="00B227D2" w:rsidP="0067132E">
      <w:pPr>
        <w:pStyle w:val="Heading4"/>
        <w:numPr>
          <w:ilvl w:val="3"/>
          <w:numId w:val="36"/>
        </w:numPr>
      </w:pPr>
      <w:bookmarkStart w:id="1382" w:name="_Toc513557720"/>
      <w:proofErr w:type="spellStart"/>
      <w:r>
        <w:t>CheckIn</w:t>
      </w:r>
      <w:bookmarkEnd w:id="1382"/>
      <w:proofErr w:type="spellEnd"/>
    </w:p>
    <w:p w14:paraId="4AC9D889" w14:textId="034103EB" w:rsidR="003B2A91" w:rsidRPr="003B2A91" w:rsidRDefault="00320DBB" w:rsidP="00B101C7">
      <w:pPr>
        <w:pStyle w:val="BodyText"/>
        <w:ind w:left="720" w:firstLine="720"/>
      </w:pPr>
      <w:r>
        <w:t>Code in this section processes an appointment check-in</w:t>
      </w:r>
      <w:r w:rsidR="00440808">
        <w:t xml:space="preserve"> (see </w:t>
      </w:r>
      <w:r w:rsidR="00440808">
        <w:fldChar w:fldCharType="begin"/>
      </w:r>
      <w:r w:rsidR="00440808">
        <w:instrText xml:space="preserve"> REF _Ref505088028 \h </w:instrText>
      </w:r>
      <w:r w:rsidR="00440808">
        <w:fldChar w:fldCharType="separate"/>
      </w:r>
      <w:r w:rsidR="00BE4505">
        <w:rPr>
          <w:b/>
        </w:rPr>
        <w:t>K.</w:t>
      </w:r>
      <w:r w:rsidR="00BE4505">
        <w:rPr>
          <w:b/>
        </w:rPr>
        <w:tab/>
      </w:r>
      <w:r w:rsidR="00BE4505" w:rsidRPr="006E617F">
        <w:rPr>
          <w:b/>
        </w:rPr>
        <w:t>Check-in Dialog</w:t>
      </w:r>
      <w:r w:rsidR="00440808">
        <w:fldChar w:fldCharType="end"/>
      </w:r>
      <w:r w:rsidR="00440808">
        <w:t>)</w:t>
      </w:r>
      <w:r>
        <w:t>.</w:t>
      </w:r>
    </w:p>
    <w:p w14:paraId="100EF6DB" w14:textId="77777777" w:rsidR="00B227D2" w:rsidRDefault="00B227D2" w:rsidP="0067132E">
      <w:pPr>
        <w:pStyle w:val="Heading4"/>
        <w:numPr>
          <w:ilvl w:val="3"/>
          <w:numId w:val="36"/>
        </w:numPr>
      </w:pPr>
      <w:bookmarkStart w:id="1383" w:name="_Toc513557721"/>
      <w:proofErr w:type="spellStart"/>
      <w:r>
        <w:t>CheckOut</w:t>
      </w:r>
      <w:bookmarkEnd w:id="1383"/>
      <w:proofErr w:type="spellEnd"/>
    </w:p>
    <w:p w14:paraId="6989EC77" w14:textId="41A3CE00" w:rsidR="003B2A91" w:rsidRPr="003B2A91" w:rsidRDefault="00320DBB" w:rsidP="00B101C7">
      <w:pPr>
        <w:pStyle w:val="BodyText"/>
        <w:ind w:left="1440"/>
      </w:pPr>
      <w:r>
        <w:t>Code in this section processes an appointment check-out</w:t>
      </w:r>
      <w:r w:rsidR="00440808">
        <w:t xml:space="preserve"> (see </w:t>
      </w:r>
      <w:r w:rsidR="00440808">
        <w:fldChar w:fldCharType="begin"/>
      </w:r>
      <w:r w:rsidR="00440808">
        <w:instrText xml:space="preserve"> REF _Ref505087983 \h </w:instrText>
      </w:r>
      <w:r w:rsidR="00440808">
        <w:fldChar w:fldCharType="separate"/>
      </w:r>
      <w:r w:rsidR="00BE4505">
        <w:rPr>
          <w:b/>
        </w:rPr>
        <w:t>L.</w:t>
      </w:r>
      <w:r w:rsidR="00BE4505">
        <w:rPr>
          <w:b/>
        </w:rPr>
        <w:tab/>
      </w:r>
      <w:r w:rsidR="00BE4505" w:rsidRPr="006E617F">
        <w:rPr>
          <w:b/>
        </w:rPr>
        <w:t>Check-out Dialog</w:t>
      </w:r>
      <w:r w:rsidR="00440808">
        <w:fldChar w:fldCharType="end"/>
      </w:r>
      <w:r w:rsidR="00440808">
        <w:t>)</w:t>
      </w:r>
      <w:r>
        <w:t>.</w:t>
      </w:r>
    </w:p>
    <w:p w14:paraId="29D2ABE4" w14:textId="3BEC2728" w:rsidR="006D686A" w:rsidRDefault="00B227D2" w:rsidP="0067132E">
      <w:pPr>
        <w:pStyle w:val="Heading4"/>
        <w:numPr>
          <w:ilvl w:val="3"/>
          <w:numId w:val="36"/>
        </w:numPr>
      </w:pPr>
      <w:bookmarkStart w:id="1384" w:name="_Toc513557722"/>
      <w:proofErr w:type="spellStart"/>
      <w:r>
        <w:t>ContactAttempt</w:t>
      </w:r>
      <w:bookmarkEnd w:id="1384"/>
      <w:proofErr w:type="spellEnd"/>
    </w:p>
    <w:p w14:paraId="2920F338" w14:textId="39132953" w:rsidR="00B227D2" w:rsidRDefault="00996F3A" w:rsidP="00B101C7">
      <w:pPr>
        <w:pStyle w:val="BodyText"/>
        <w:ind w:left="1440"/>
      </w:pPr>
      <w:r>
        <w:t xml:space="preserve">Code in this section is </w:t>
      </w:r>
      <w:r w:rsidR="00B227D2">
        <w:t>used</w:t>
      </w:r>
      <w:r>
        <w:t xml:space="preserve"> to record attempts to contact patients by phone or letter (see </w:t>
      </w:r>
      <w:r>
        <w:fldChar w:fldCharType="begin"/>
      </w:r>
      <w:r>
        <w:instrText xml:space="preserve"> REF _Ref505063713 \h </w:instrText>
      </w:r>
      <w:r>
        <w:fldChar w:fldCharType="separate"/>
      </w:r>
      <w:r w:rsidR="00BE4505">
        <w:rPr>
          <w:b/>
          <w:sz w:val="22"/>
        </w:rPr>
        <w:t>Patient Contacts</w:t>
      </w:r>
      <w:r>
        <w:fldChar w:fldCharType="end"/>
      </w:r>
      <w:r>
        <w:t xml:space="preserve">).  It applies to the </w:t>
      </w:r>
      <w:r w:rsidR="00B227D2">
        <w:t>patient recall (</w:t>
      </w:r>
      <w:proofErr w:type="spellStart"/>
      <w:r w:rsidR="00B227D2">
        <w:t>PtCSch</w:t>
      </w:r>
      <w:proofErr w:type="spellEnd"/>
      <w:r w:rsidR="00B227D2">
        <w:t>) request type.</w:t>
      </w:r>
    </w:p>
    <w:p w14:paraId="3BC5BA99" w14:textId="76CCAB31" w:rsidR="006D686A" w:rsidRDefault="00B227D2" w:rsidP="0067132E">
      <w:pPr>
        <w:pStyle w:val="Heading4"/>
        <w:numPr>
          <w:ilvl w:val="3"/>
          <w:numId w:val="36"/>
        </w:numPr>
      </w:pPr>
      <w:bookmarkStart w:id="1385" w:name="_Toc513557723"/>
      <w:proofErr w:type="spellStart"/>
      <w:r>
        <w:t>DataAccess</w:t>
      </w:r>
      <w:bookmarkEnd w:id="1385"/>
      <w:proofErr w:type="spellEnd"/>
    </w:p>
    <w:p w14:paraId="701F8601" w14:textId="71D62A06" w:rsidR="00B227D2" w:rsidRDefault="00440808" w:rsidP="00B101C7">
      <w:pPr>
        <w:pStyle w:val="BodyText"/>
        <w:ind w:left="1440"/>
      </w:pPr>
      <w:r>
        <w:t xml:space="preserve">Code in this section </w:t>
      </w:r>
      <w:r w:rsidR="006D686A">
        <w:t>c</w:t>
      </w:r>
      <w:r w:rsidR="00B227D2">
        <w:t xml:space="preserve">onnects to </w:t>
      </w:r>
      <w:proofErr w:type="spellStart"/>
      <w:r w:rsidR="00B227D2">
        <w:t>VistA</w:t>
      </w:r>
      <w:proofErr w:type="spellEnd"/>
      <w:r>
        <w:t xml:space="preserve"> and either g</w:t>
      </w:r>
      <w:r w:rsidR="00B227D2">
        <w:t>ets</w:t>
      </w:r>
      <w:r>
        <w:t xml:space="preserve"> or </w:t>
      </w:r>
      <w:r w:rsidR="00B227D2">
        <w:t>sets data via RPC calls.</w:t>
      </w:r>
    </w:p>
    <w:p w14:paraId="0464CC54" w14:textId="3323E080" w:rsidR="00B227D2" w:rsidRDefault="00B227D2" w:rsidP="0067132E">
      <w:pPr>
        <w:pStyle w:val="Heading4"/>
        <w:numPr>
          <w:ilvl w:val="3"/>
          <w:numId w:val="36"/>
        </w:numPr>
      </w:pPr>
      <w:bookmarkStart w:id="1386" w:name="_Toc513557724"/>
      <w:proofErr w:type="spellStart"/>
      <w:r>
        <w:t>ExpandedEntry</w:t>
      </w:r>
      <w:bookmarkEnd w:id="1386"/>
      <w:proofErr w:type="spellEnd"/>
    </w:p>
    <w:p w14:paraId="3CA7E599" w14:textId="352E4A6F" w:rsidR="003B2A91" w:rsidRPr="003B2A91" w:rsidRDefault="00440808" w:rsidP="00B101C7">
      <w:pPr>
        <w:pStyle w:val="BodyText"/>
        <w:ind w:left="1440"/>
      </w:pPr>
      <w:r>
        <w:t xml:space="preserve">Code in this section displays an appointment expanded entry (see </w:t>
      </w:r>
      <w:r>
        <w:fldChar w:fldCharType="begin"/>
      </w:r>
      <w:r>
        <w:instrText xml:space="preserve"> REF _Ref505088152 \h </w:instrText>
      </w:r>
      <w:r>
        <w:fldChar w:fldCharType="separate"/>
      </w:r>
      <w:r w:rsidR="00BE4505" w:rsidRPr="006E617F">
        <w:rPr>
          <w:b/>
        </w:rPr>
        <w:t>Expanded Entry Dialog</w:t>
      </w:r>
      <w:r>
        <w:fldChar w:fldCharType="end"/>
      </w:r>
      <w:r>
        <w:t>).</w:t>
      </w:r>
    </w:p>
    <w:p w14:paraId="1195A936" w14:textId="77777777" w:rsidR="006D686A" w:rsidRDefault="00B227D2" w:rsidP="0067132E">
      <w:pPr>
        <w:pStyle w:val="Heading4"/>
        <w:numPr>
          <w:ilvl w:val="3"/>
          <w:numId w:val="36"/>
        </w:numPr>
      </w:pPr>
      <w:bookmarkStart w:id="1387" w:name="_Ref505764307"/>
      <w:bookmarkStart w:id="1388" w:name="_Toc513557725"/>
      <w:proofErr w:type="spellStart"/>
      <w:r>
        <w:t>FindAppt</w:t>
      </w:r>
      <w:bookmarkEnd w:id="1387"/>
      <w:bookmarkEnd w:id="1388"/>
      <w:proofErr w:type="spellEnd"/>
    </w:p>
    <w:p w14:paraId="29FF5EA6" w14:textId="4354F4FD" w:rsidR="00B227D2" w:rsidRDefault="00B227D2" w:rsidP="006D686A">
      <w:pPr>
        <w:pStyle w:val="BodyText"/>
        <w:ind w:left="720" w:firstLine="720"/>
      </w:pPr>
      <w:r>
        <w:t>MRTC processes</w:t>
      </w:r>
    </w:p>
    <w:p w14:paraId="6A08C17B" w14:textId="77777777" w:rsidR="006D686A" w:rsidRDefault="00B227D2" w:rsidP="0067132E">
      <w:pPr>
        <w:pStyle w:val="Heading4"/>
        <w:numPr>
          <w:ilvl w:val="3"/>
          <w:numId w:val="36"/>
        </w:numPr>
      </w:pPr>
      <w:bookmarkStart w:id="1389" w:name="_Toc513557726"/>
      <w:r>
        <w:t>Management</w:t>
      </w:r>
      <w:bookmarkEnd w:id="1389"/>
    </w:p>
    <w:p w14:paraId="44DEDF9F" w14:textId="1A7D9CC9" w:rsidR="00B227D2" w:rsidRDefault="00996F3A" w:rsidP="00B101C7">
      <w:pPr>
        <w:pStyle w:val="BodyText"/>
        <w:ind w:left="1440"/>
      </w:pPr>
      <w:r>
        <w:t>Code in this section supports th</w:t>
      </w:r>
      <w:r w:rsidR="00130404">
        <w:t>e functions associated with</w:t>
      </w:r>
      <w:r>
        <w:t xml:space="preserve"> </w:t>
      </w:r>
      <w:r>
        <w:fldChar w:fldCharType="begin"/>
      </w:r>
      <w:r>
        <w:instrText xml:space="preserve"> REF _Ref505065870 \h </w:instrText>
      </w:r>
      <w:r>
        <w:fldChar w:fldCharType="separate"/>
      </w:r>
      <w:r w:rsidR="00BE4505" w:rsidRPr="006E617F">
        <w:rPr>
          <w:b/>
        </w:rPr>
        <w:t>System Tab</w:t>
      </w:r>
      <w:r>
        <w:fldChar w:fldCharType="end"/>
      </w:r>
      <w:r>
        <w:t>.</w:t>
      </w:r>
    </w:p>
    <w:p w14:paraId="35359E05" w14:textId="77777777" w:rsidR="00B227D2" w:rsidRDefault="00B227D2" w:rsidP="0067132E">
      <w:pPr>
        <w:pStyle w:val="Heading4"/>
        <w:numPr>
          <w:ilvl w:val="3"/>
          <w:numId w:val="36"/>
        </w:numPr>
      </w:pPr>
      <w:bookmarkStart w:id="1390" w:name="_Toc513557727"/>
      <w:proofErr w:type="spellStart"/>
      <w:r>
        <w:t>MarkAsNoShow</w:t>
      </w:r>
      <w:bookmarkEnd w:id="1390"/>
      <w:proofErr w:type="spellEnd"/>
    </w:p>
    <w:p w14:paraId="7D75107C" w14:textId="36C260BA" w:rsidR="006D686A" w:rsidRDefault="00996F3A" w:rsidP="00B101C7">
      <w:pPr>
        <w:pStyle w:val="BodyText"/>
        <w:ind w:left="1440"/>
      </w:pPr>
      <w:r>
        <w:t xml:space="preserve">Code in this section processes an appointment as a no show (see </w:t>
      </w:r>
      <w:r>
        <w:fldChar w:fldCharType="begin"/>
      </w:r>
      <w:r>
        <w:instrText xml:space="preserve"> REF _Ref505088491 \h </w:instrText>
      </w:r>
      <w:r>
        <w:fldChar w:fldCharType="separate"/>
      </w:r>
      <w:r w:rsidR="00BE4505" w:rsidRPr="006E617F">
        <w:rPr>
          <w:b/>
        </w:rPr>
        <w:t>No-Show Dialog</w:t>
      </w:r>
      <w:r>
        <w:fldChar w:fldCharType="end"/>
      </w:r>
      <w:r>
        <w:t>).</w:t>
      </w:r>
    </w:p>
    <w:p w14:paraId="0D7B4268" w14:textId="77777777" w:rsidR="006D686A" w:rsidRDefault="00B227D2" w:rsidP="0067132E">
      <w:pPr>
        <w:pStyle w:val="Heading4"/>
        <w:numPr>
          <w:ilvl w:val="3"/>
          <w:numId w:val="36"/>
        </w:numPr>
      </w:pPr>
      <w:bookmarkStart w:id="1391" w:name="_Toc513557728"/>
      <w:r>
        <w:lastRenderedPageBreak/>
        <w:t>Navigation</w:t>
      </w:r>
      <w:bookmarkEnd w:id="1391"/>
    </w:p>
    <w:p w14:paraId="64FBF5B0" w14:textId="7922CF03" w:rsidR="00B227D2" w:rsidRDefault="00DD7348" w:rsidP="00B101C7">
      <w:pPr>
        <w:pStyle w:val="BodyText"/>
        <w:ind w:left="1440"/>
      </w:pPr>
      <w:r>
        <w:t xml:space="preserve">Code in this section handles processing for </w:t>
      </w:r>
      <w:r>
        <w:fldChar w:fldCharType="begin"/>
      </w:r>
      <w:r>
        <w:instrText xml:space="preserve"> REF _Ref505088562 \h </w:instrText>
      </w:r>
      <w:r>
        <w:fldChar w:fldCharType="separate"/>
      </w:r>
      <w:r w:rsidR="00BE4505" w:rsidRPr="006E617F">
        <w:rPr>
          <w:b/>
        </w:rPr>
        <w:t>Calendar Navigation Pane</w:t>
      </w:r>
      <w:r>
        <w:fldChar w:fldCharType="end"/>
      </w:r>
      <w:r>
        <w:t xml:space="preserve"> and </w:t>
      </w:r>
      <w:r>
        <w:fldChar w:fldCharType="begin"/>
      </w:r>
      <w:r>
        <w:instrText xml:space="preserve"> REF _Ref505064050 \h </w:instrText>
      </w:r>
      <w:r>
        <w:fldChar w:fldCharType="separate"/>
      </w:r>
      <w:r w:rsidR="00BE4505" w:rsidRPr="006E617F">
        <w:rPr>
          <w:b/>
        </w:rPr>
        <w:t>Clinic/Provider Navigation Pane</w:t>
      </w:r>
      <w:r>
        <w:fldChar w:fldCharType="end"/>
      </w:r>
      <w:r>
        <w:t>.</w:t>
      </w:r>
    </w:p>
    <w:p w14:paraId="7B30CAD5" w14:textId="77777777" w:rsidR="006D686A" w:rsidRDefault="00B227D2" w:rsidP="0067132E">
      <w:pPr>
        <w:pStyle w:val="Heading4"/>
        <w:numPr>
          <w:ilvl w:val="3"/>
          <w:numId w:val="36"/>
        </w:numPr>
      </w:pPr>
      <w:bookmarkStart w:id="1392" w:name="_Toc513557729"/>
      <w:proofErr w:type="spellStart"/>
      <w:r>
        <w:t>PatientAppt</w:t>
      </w:r>
      <w:bookmarkEnd w:id="1392"/>
      <w:proofErr w:type="spellEnd"/>
    </w:p>
    <w:p w14:paraId="310D52E8" w14:textId="374A73AE" w:rsidR="00B227D2" w:rsidRDefault="00130404" w:rsidP="00130404">
      <w:pPr>
        <w:pStyle w:val="BodyText"/>
        <w:ind w:left="1440"/>
      </w:pPr>
      <w:r>
        <w:t xml:space="preserve">Code in this section processes </w:t>
      </w:r>
      <w:r>
        <w:fldChar w:fldCharType="begin"/>
      </w:r>
      <w:r>
        <w:instrText xml:space="preserve"> REF _Ref505076028 \h </w:instrText>
      </w:r>
      <w:r>
        <w:fldChar w:fldCharType="separate"/>
      </w:r>
      <w:r w:rsidR="00BE4505" w:rsidRPr="006E617F">
        <w:rPr>
          <w:b/>
        </w:rPr>
        <w:t>Appointment Dialog</w:t>
      </w:r>
      <w:r>
        <w:fldChar w:fldCharType="end"/>
      </w:r>
      <w:r>
        <w:t xml:space="preserve"> for </w:t>
      </w:r>
      <w:r w:rsidR="00B227D2">
        <w:t xml:space="preserve">new </w:t>
      </w:r>
      <w:r>
        <w:t xml:space="preserve">APPT and walk-in </w:t>
      </w:r>
      <w:r w:rsidR="00B227D2">
        <w:t>appointment</w:t>
      </w:r>
      <w:r>
        <w:t xml:space="preserve">s as well as </w:t>
      </w:r>
      <w:r>
        <w:fldChar w:fldCharType="begin"/>
      </w:r>
      <w:r>
        <w:instrText xml:space="preserve"> REF _Ref505088811 \h </w:instrText>
      </w:r>
      <w:r>
        <w:fldChar w:fldCharType="separate"/>
      </w:r>
      <w:r w:rsidR="00BE4505" w:rsidRPr="006E617F">
        <w:rPr>
          <w:b/>
        </w:rPr>
        <w:t>Disabilities Dialog / Patient’s Eligibility</w:t>
      </w:r>
      <w:r>
        <w:fldChar w:fldCharType="end"/>
      </w:r>
      <w:r>
        <w:t>.</w:t>
      </w:r>
    </w:p>
    <w:p w14:paraId="1B9C1DD7" w14:textId="77777777" w:rsidR="006D686A" w:rsidRDefault="00B227D2" w:rsidP="0067132E">
      <w:pPr>
        <w:pStyle w:val="Heading4"/>
        <w:numPr>
          <w:ilvl w:val="3"/>
          <w:numId w:val="36"/>
        </w:numPr>
      </w:pPr>
      <w:bookmarkStart w:id="1393" w:name="_Toc513557730"/>
      <w:proofErr w:type="spellStart"/>
      <w:r>
        <w:t>PatientSelection</w:t>
      </w:r>
      <w:bookmarkEnd w:id="1393"/>
      <w:proofErr w:type="spellEnd"/>
    </w:p>
    <w:p w14:paraId="67324C52" w14:textId="54C789EB" w:rsidR="00B227D2" w:rsidRDefault="00130404" w:rsidP="006D686A">
      <w:pPr>
        <w:pStyle w:val="BodyText"/>
        <w:ind w:left="720" w:firstLine="720"/>
      </w:pPr>
      <w:r>
        <w:t xml:space="preserve">Code in this section supports </w:t>
      </w:r>
      <w:r>
        <w:fldChar w:fldCharType="begin"/>
      </w:r>
      <w:r>
        <w:instrText xml:space="preserve"> REF _Ref504989286 \h </w:instrText>
      </w:r>
      <w:r>
        <w:fldChar w:fldCharType="separate"/>
      </w:r>
      <w:r w:rsidR="00BE4505" w:rsidRPr="006E617F">
        <w:rPr>
          <w:b/>
        </w:rPr>
        <w:t>Patient Information Dialog</w:t>
      </w:r>
      <w:r>
        <w:fldChar w:fldCharType="end"/>
      </w:r>
      <w:r>
        <w:t>.</w:t>
      </w:r>
    </w:p>
    <w:p w14:paraId="68B70314" w14:textId="77777777" w:rsidR="006D686A" w:rsidRDefault="00B227D2" w:rsidP="0067132E">
      <w:pPr>
        <w:pStyle w:val="Heading4"/>
        <w:numPr>
          <w:ilvl w:val="3"/>
          <w:numId w:val="36"/>
        </w:numPr>
      </w:pPr>
      <w:bookmarkStart w:id="1394" w:name="_Toc513557731"/>
      <w:r>
        <w:t>Prerequisites</w:t>
      </w:r>
      <w:bookmarkEnd w:id="1394"/>
    </w:p>
    <w:p w14:paraId="0FA6CEEB" w14:textId="28EA13CD" w:rsidR="00B227D2" w:rsidRDefault="00B227D2" w:rsidP="006D686A">
      <w:pPr>
        <w:pStyle w:val="BodyText"/>
        <w:ind w:left="1440" w:firstLine="45"/>
        <w:rPr>
          <w:b/>
          <w:color w:val="FF0000"/>
        </w:rPr>
      </w:pPr>
      <w:r>
        <w:t>VA developer code.  Launched when select appointment request and, if appropriat</w:t>
      </w:r>
      <w:r w:rsidR="00712DAE">
        <w:t>e, pops up prerequisites window.</w:t>
      </w:r>
    </w:p>
    <w:p w14:paraId="6F85D0E8" w14:textId="77777777" w:rsidR="006D686A" w:rsidRDefault="00B227D2" w:rsidP="0067132E">
      <w:pPr>
        <w:pStyle w:val="Heading4"/>
        <w:numPr>
          <w:ilvl w:val="3"/>
          <w:numId w:val="36"/>
        </w:numPr>
      </w:pPr>
      <w:bookmarkStart w:id="1395" w:name="_Toc513557732"/>
      <w:r>
        <w:t>Reports</w:t>
      </w:r>
      <w:bookmarkEnd w:id="1395"/>
    </w:p>
    <w:p w14:paraId="0D5CBAC8" w14:textId="6633D438" w:rsidR="00B227D2" w:rsidRDefault="00130404" w:rsidP="00130404">
      <w:pPr>
        <w:pStyle w:val="BodyText"/>
        <w:ind w:left="1440"/>
      </w:pPr>
      <w:r>
        <w:t xml:space="preserve">Code in this section supports the functions associated with </w:t>
      </w:r>
      <w:r>
        <w:fldChar w:fldCharType="begin"/>
      </w:r>
      <w:r>
        <w:instrText xml:space="preserve"> REF _Ref505065888 \h </w:instrText>
      </w:r>
      <w:r>
        <w:fldChar w:fldCharType="separate"/>
      </w:r>
      <w:r w:rsidR="00BE4505" w:rsidRPr="006E617F">
        <w:rPr>
          <w:b/>
        </w:rPr>
        <w:t>Reports Tab</w:t>
      </w:r>
      <w:r>
        <w:fldChar w:fldCharType="end"/>
      </w:r>
      <w:r>
        <w:t>.  It also prints patient letters.</w:t>
      </w:r>
    </w:p>
    <w:p w14:paraId="0C5A369A" w14:textId="77777777" w:rsidR="006D686A" w:rsidRDefault="00B227D2" w:rsidP="0067132E">
      <w:pPr>
        <w:pStyle w:val="Heading4"/>
        <w:numPr>
          <w:ilvl w:val="3"/>
          <w:numId w:val="36"/>
        </w:numPr>
      </w:pPr>
      <w:bookmarkStart w:id="1396" w:name="_Toc513557733"/>
      <w:proofErr w:type="spellStart"/>
      <w:r>
        <w:t>ResourceSelection</w:t>
      </w:r>
      <w:bookmarkEnd w:id="1396"/>
      <w:proofErr w:type="spellEnd"/>
    </w:p>
    <w:p w14:paraId="397640FB" w14:textId="07623F31" w:rsidR="00B227D2" w:rsidRDefault="00130404" w:rsidP="006D686A">
      <w:pPr>
        <w:pStyle w:val="BodyText"/>
        <w:ind w:left="720" w:firstLine="720"/>
      </w:pPr>
      <w:r>
        <w:t xml:space="preserve">The code in this section is not </w:t>
      </w:r>
      <w:r w:rsidR="00B227D2">
        <w:t>used</w:t>
      </w:r>
      <w:r>
        <w:t>.</w:t>
      </w:r>
    </w:p>
    <w:p w14:paraId="47CCD77E" w14:textId="77777777" w:rsidR="006D686A" w:rsidRDefault="00B227D2" w:rsidP="0067132E">
      <w:pPr>
        <w:pStyle w:val="Heading4"/>
        <w:numPr>
          <w:ilvl w:val="3"/>
          <w:numId w:val="36"/>
        </w:numPr>
      </w:pPr>
      <w:bookmarkStart w:id="1397" w:name="_Toc513557734"/>
      <w:r>
        <w:t>Ribbon</w:t>
      </w:r>
      <w:bookmarkEnd w:id="1397"/>
    </w:p>
    <w:p w14:paraId="12980B39" w14:textId="77777777" w:rsidR="00EF54CE" w:rsidRDefault="00130404" w:rsidP="00130404">
      <w:pPr>
        <w:pStyle w:val="BodyText"/>
        <w:ind w:left="1440"/>
      </w:pPr>
      <w:r>
        <w:t>Code in this section supports the functions associated with</w:t>
      </w:r>
      <w:r w:rsidR="00EF54CE">
        <w:t xml:space="preserve">: </w:t>
      </w:r>
    </w:p>
    <w:p w14:paraId="5A94BF57" w14:textId="14D6C2F2" w:rsidR="00EF54CE" w:rsidRDefault="00EF54CE" w:rsidP="00130404">
      <w:pPr>
        <w:pStyle w:val="BodyText"/>
        <w:ind w:left="1440"/>
      </w:pPr>
      <w:r>
        <w:t>1)</w:t>
      </w:r>
      <w:r w:rsidR="00130404">
        <w:t xml:space="preserve"> </w:t>
      </w:r>
      <w:r w:rsidR="00130404">
        <w:fldChar w:fldCharType="begin"/>
      </w:r>
      <w:r w:rsidR="00130404">
        <w:instrText xml:space="preserve"> REF _Ref504988969 \h </w:instrText>
      </w:r>
      <w:r w:rsidR="00130404">
        <w:fldChar w:fldCharType="separate"/>
      </w:r>
      <w:r w:rsidR="00BE4505" w:rsidRPr="006E617F">
        <w:rPr>
          <w:b/>
        </w:rPr>
        <w:t>Ribbon Bar Patient Information</w:t>
      </w:r>
      <w:r w:rsidR="00130404">
        <w:fldChar w:fldCharType="end"/>
      </w:r>
      <w:r w:rsidR="00130404">
        <w:t>,</w:t>
      </w:r>
    </w:p>
    <w:p w14:paraId="3E0C9DAE" w14:textId="085EAC83" w:rsidR="00EF54CE" w:rsidRDefault="00EF54CE" w:rsidP="00130404">
      <w:pPr>
        <w:pStyle w:val="BodyText"/>
        <w:ind w:left="1440"/>
      </w:pPr>
      <w:r>
        <w:t>2)</w:t>
      </w:r>
      <w:r w:rsidR="00130404">
        <w:t xml:space="preserve"> </w:t>
      </w:r>
      <w:r w:rsidR="00130404">
        <w:fldChar w:fldCharType="begin"/>
      </w:r>
      <w:r w:rsidR="00130404">
        <w:instrText xml:space="preserve"> REF _Ref504990200 \h </w:instrText>
      </w:r>
      <w:r w:rsidR="00130404">
        <w:fldChar w:fldCharType="separate"/>
      </w:r>
      <w:r w:rsidR="00BE4505" w:rsidRPr="006E617F">
        <w:rPr>
          <w:b/>
        </w:rPr>
        <w:t>Ribbon Bar Actions Menu</w:t>
      </w:r>
      <w:r w:rsidR="00130404">
        <w:fldChar w:fldCharType="end"/>
      </w:r>
      <w:r w:rsidR="00130404">
        <w:t>,</w:t>
      </w:r>
    </w:p>
    <w:p w14:paraId="1BEAF58F" w14:textId="2FE2CCC4" w:rsidR="00EF54CE" w:rsidRDefault="00EF54CE" w:rsidP="00130404">
      <w:pPr>
        <w:pStyle w:val="BodyText"/>
        <w:ind w:left="1440"/>
      </w:pPr>
      <w:r>
        <w:t>3)</w:t>
      </w:r>
      <w:r w:rsidR="00130404">
        <w:t xml:space="preserve"> </w:t>
      </w:r>
      <w:r w:rsidR="00130404">
        <w:fldChar w:fldCharType="begin"/>
      </w:r>
      <w:r w:rsidR="00130404">
        <w:instrText xml:space="preserve"> REF _Ref505089001 \h </w:instrText>
      </w:r>
      <w:r w:rsidR="00130404">
        <w:fldChar w:fldCharType="separate"/>
      </w:r>
      <w:r w:rsidR="00BE4505" w:rsidRPr="006E617F">
        <w:rPr>
          <w:b/>
        </w:rPr>
        <w:t>Ribbon Bar Arrangements Menu</w:t>
      </w:r>
      <w:r w:rsidR="00130404">
        <w:fldChar w:fldCharType="end"/>
      </w:r>
      <w:r w:rsidR="00130404">
        <w:t>,</w:t>
      </w:r>
    </w:p>
    <w:p w14:paraId="7D0965D6" w14:textId="28550B7E" w:rsidR="00EF54CE" w:rsidRDefault="00EF54CE" w:rsidP="00130404">
      <w:pPr>
        <w:pStyle w:val="BodyText"/>
        <w:ind w:left="1440"/>
      </w:pPr>
      <w:r>
        <w:t>4)</w:t>
      </w:r>
      <w:r w:rsidR="00130404">
        <w:t xml:space="preserve"> </w:t>
      </w:r>
      <w:r w:rsidR="00130404">
        <w:fldChar w:fldCharType="begin"/>
      </w:r>
      <w:r w:rsidR="00130404">
        <w:instrText xml:space="preserve"> REF _Ref505076978 \h </w:instrText>
      </w:r>
      <w:r w:rsidR="00130404">
        <w:fldChar w:fldCharType="separate"/>
      </w:r>
      <w:r w:rsidR="00BE4505" w:rsidRPr="006E617F">
        <w:rPr>
          <w:b/>
        </w:rPr>
        <w:t>Pending Appointments</w:t>
      </w:r>
      <w:r w:rsidR="00130404">
        <w:fldChar w:fldCharType="end"/>
      </w:r>
      <w:r w:rsidR="00130404">
        <w:t>,</w:t>
      </w:r>
    </w:p>
    <w:p w14:paraId="71E153C7" w14:textId="6D4D0623" w:rsidR="00EF54CE" w:rsidRDefault="00EF54CE" w:rsidP="00130404">
      <w:pPr>
        <w:pStyle w:val="BodyText"/>
        <w:ind w:left="1440"/>
      </w:pPr>
      <w:r>
        <w:t>5)</w:t>
      </w:r>
      <w:r w:rsidR="00130404">
        <w:t xml:space="preserve"> </w:t>
      </w:r>
      <w:r w:rsidR="00130404">
        <w:fldChar w:fldCharType="begin"/>
      </w:r>
      <w:r w:rsidR="00130404">
        <w:instrText xml:space="preserve"> REF _Ref505089024 \h </w:instrText>
      </w:r>
      <w:r w:rsidR="00130404">
        <w:fldChar w:fldCharType="separate"/>
      </w:r>
      <w:r w:rsidR="00BE4505" w:rsidRPr="006E617F">
        <w:rPr>
          <w:b/>
        </w:rPr>
        <w:t>Patient Special Needs/Preferences Window</w:t>
      </w:r>
      <w:r w:rsidR="00130404">
        <w:fldChar w:fldCharType="end"/>
      </w:r>
      <w:r w:rsidR="00130404">
        <w:t>,</w:t>
      </w:r>
    </w:p>
    <w:p w14:paraId="187A9796" w14:textId="6DC80394" w:rsidR="00EF54CE" w:rsidRDefault="00EF54CE" w:rsidP="00130404">
      <w:pPr>
        <w:pStyle w:val="BodyText"/>
        <w:ind w:left="1440"/>
      </w:pPr>
      <w:r>
        <w:t>6)</w:t>
      </w:r>
      <w:r w:rsidR="00130404">
        <w:t xml:space="preserve"> </w:t>
      </w:r>
      <w:r w:rsidR="00130404">
        <w:fldChar w:fldCharType="begin"/>
      </w:r>
      <w:r w:rsidR="00130404">
        <w:instrText xml:space="preserve"> REF _Ref504990159 \h </w:instrText>
      </w:r>
      <w:r w:rsidR="00130404">
        <w:fldChar w:fldCharType="separate"/>
      </w:r>
      <w:r w:rsidR="00BE4505" w:rsidRPr="006E617F">
        <w:rPr>
          <w:b/>
        </w:rPr>
        <w:t>Ribbon Bar Tools Menu</w:t>
      </w:r>
      <w:r w:rsidR="00130404">
        <w:fldChar w:fldCharType="end"/>
      </w:r>
      <w:r w:rsidR="00130404">
        <w:t>,</w:t>
      </w:r>
    </w:p>
    <w:p w14:paraId="74353382" w14:textId="3BAB9AEA" w:rsidR="00EF54CE" w:rsidRDefault="00EF54CE" w:rsidP="00130404">
      <w:pPr>
        <w:pStyle w:val="BodyText"/>
        <w:ind w:left="1440"/>
      </w:pPr>
      <w:r>
        <w:t>7)</w:t>
      </w:r>
      <w:r w:rsidR="00130404">
        <w:t xml:space="preserve"> </w:t>
      </w:r>
      <w:r w:rsidR="00130404">
        <w:fldChar w:fldCharType="begin"/>
      </w:r>
      <w:r w:rsidR="00130404">
        <w:instrText xml:space="preserve"> REF _Ref505089064 \h </w:instrText>
      </w:r>
      <w:r w:rsidR="00130404">
        <w:fldChar w:fldCharType="separate"/>
      </w:r>
      <w:r w:rsidR="00BE4505" w:rsidRPr="006E617F">
        <w:rPr>
          <w:b/>
        </w:rPr>
        <w:t>User Preferences</w:t>
      </w:r>
      <w:r w:rsidR="00130404">
        <w:fldChar w:fldCharType="end"/>
      </w:r>
      <w:r>
        <w:t xml:space="preserve"> and</w:t>
      </w:r>
    </w:p>
    <w:p w14:paraId="08A7AB1D" w14:textId="33739E5D" w:rsidR="00B227D2" w:rsidRDefault="00EF54CE" w:rsidP="00130404">
      <w:pPr>
        <w:pStyle w:val="BodyText"/>
        <w:ind w:left="1440"/>
      </w:pPr>
      <w:r>
        <w:t xml:space="preserve">8) </w:t>
      </w:r>
      <w:r w:rsidR="00130404">
        <w:fldChar w:fldCharType="begin"/>
      </w:r>
      <w:r w:rsidR="00130404">
        <w:instrText xml:space="preserve"> REF _Ref505076010 \h </w:instrText>
      </w:r>
      <w:r w:rsidR="00130404">
        <w:fldChar w:fldCharType="separate"/>
      </w:r>
      <w:r w:rsidR="00BE4505" w:rsidRPr="006E617F">
        <w:rPr>
          <w:b/>
        </w:rPr>
        <w:t>Appointment Request Dialog</w:t>
      </w:r>
      <w:r w:rsidR="00130404">
        <w:fldChar w:fldCharType="end"/>
      </w:r>
      <w:r w:rsidR="00130404">
        <w:t>.</w:t>
      </w:r>
    </w:p>
    <w:p w14:paraId="544635CE" w14:textId="77777777" w:rsidR="006D686A" w:rsidRDefault="00B227D2" w:rsidP="0067132E">
      <w:pPr>
        <w:pStyle w:val="Heading4"/>
        <w:numPr>
          <w:ilvl w:val="3"/>
          <w:numId w:val="36"/>
        </w:numPr>
      </w:pPr>
      <w:bookmarkStart w:id="1398" w:name="_Toc513557735"/>
      <w:r>
        <w:t>Task</w:t>
      </w:r>
      <w:bookmarkEnd w:id="1398"/>
    </w:p>
    <w:p w14:paraId="235C276B" w14:textId="7C0EE526" w:rsidR="00B227D2" w:rsidRDefault="00CC1D9F" w:rsidP="006D686A">
      <w:pPr>
        <w:pStyle w:val="BodyText"/>
        <w:ind w:left="720" w:firstLine="720"/>
      </w:pPr>
      <w:r>
        <w:t xml:space="preserve">Code in this section supports </w:t>
      </w:r>
      <w:r>
        <w:fldChar w:fldCharType="begin"/>
      </w:r>
      <w:r>
        <w:instrText xml:space="preserve"> REF _Ref504988848 \h </w:instrText>
      </w:r>
      <w:r>
        <w:fldChar w:fldCharType="separate"/>
      </w:r>
      <w:r w:rsidR="00BE4505" w:rsidRPr="006E617F">
        <w:rPr>
          <w:b/>
        </w:rPr>
        <w:t>Calendar Schedule</w:t>
      </w:r>
      <w:r>
        <w:fldChar w:fldCharType="end"/>
      </w:r>
      <w:r>
        <w:t>.</w:t>
      </w:r>
    </w:p>
    <w:p w14:paraId="6CB0C89C" w14:textId="77777777" w:rsidR="006D686A" w:rsidRDefault="00B227D2" w:rsidP="0067132E">
      <w:pPr>
        <w:pStyle w:val="Heading4"/>
        <w:numPr>
          <w:ilvl w:val="3"/>
          <w:numId w:val="36"/>
        </w:numPr>
      </w:pPr>
      <w:bookmarkStart w:id="1399" w:name="_Toc513557736"/>
      <w:proofErr w:type="spellStart"/>
      <w:r>
        <w:t>UserLogin</w:t>
      </w:r>
      <w:bookmarkEnd w:id="1399"/>
      <w:proofErr w:type="spellEnd"/>
    </w:p>
    <w:p w14:paraId="2160E9F9" w14:textId="0B8BA2F3" w:rsidR="00B227D2" w:rsidRDefault="00CC1D9F" w:rsidP="006D686A">
      <w:pPr>
        <w:pStyle w:val="BodyText"/>
        <w:ind w:left="720" w:firstLine="720"/>
      </w:pPr>
      <w:r>
        <w:t xml:space="preserve">Code in this section processes the </w:t>
      </w:r>
      <w:r>
        <w:fldChar w:fldCharType="begin"/>
      </w:r>
      <w:r>
        <w:instrText xml:space="preserve"> REF _Ref505089152 \h </w:instrText>
      </w:r>
      <w:r>
        <w:fldChar w:fldCharType="separate"/>
      </w:r>
      <w:r w:rsidR="00BE4505" w:rsidRPr="006E617F">
        <w:rPr>
          <w:b/>
        </w:rPr>
        <w:t>Logon Screen</w:t>
      </w:r>
      <w:r>
        <w:fldChar w:fldCharType="end"/>
      </w:r>
      <w:r>
        <w:t>.</w:t>
      </w:r>
    </w:p>
    <w:p w14:paraId="75D27588" w14:textId="356BCCF2" w:rsidR="006D686A" w:rsidRDefault="00B227D2" w:rsidP="0067132E">
      <w:pPr>
        <w:pStyle w:val="Heading4"/>
        <w:numPr>
          <w:ilvl w:val="3"/>
          <w:numId w:val="36"/>
        </w:numPr>
      </w:pPr>
      <w:bookmarkStart w:id="1400" w:name="_Toc513557737"/>
      <w:r>
        <w:lastRenderedPageBreak/>
        <w:t>VAR</w:t>
      </w:r>
      <w:bookmarkEnd w:id="1400"/>
    </w:p>
    <w:p w14:paraId="6AC984F5" w14:textId="54417D30" w:rsidR="00B227D2" w:rsidRDefault="00CC1D9F" w:rsidP="00CC1D9F">
      <w:pPr>
        <w:pStyle w:val="BodyText"/>
        <w:ind w:left="1440"/>
      </w:pPr>
      <w:r>
        <w:t xml:space="preserve">Code in this section implements the </w:t>
      </w:r>
      <w:r>
        <w:fldChar w:fldCharType="begin"/>
      </w:r>
      <w:r>
        <w:instrText xml:space="preserve"> REF _Ref505089204 \h </w:instrText>
      </w:r>
      <w:r>
        <w:fldChar w:fldCharType="separate"/>
      </w:r>
      <w:r w:rsidR="00BE4505" w:rsidRPr="006E617F">
        <w:rPr>
          <w:b/>
        </w:rPr>
        <w:t>VAR/VAOS Button</w:t>
      </w:r>
      <w:r>
        <w:fldChar w:fldCharType="end"/>
      </w:r>
      <w:r>
        <w:t xml:space="preserve"> and the </w:t>
      </w:r>
      <w:r w:rsidR="00B227D2">
        <w:t xml:space="preserve">interface to </w:t>
      </w:r>
      <w:r>
        <w:t>the VAR system.</w:t>
      </w:r>
    </w:p>
    <w:p w14:paraId="65ED10D6" w14:textId="77777777" w:rsidR="003B2A91" w:rsidRDefault="008E1F3D" w:rsidP="0067132E">
      <w:pPr>
        <w:pStyle w:val="Heading3"/>
        <w:numPr>
          <w:ilvl w:val="2"/>
          <w:numId w:val="36"/>
        </w:numPr>
      </w:pPr>
      <w:bookmarkStart w:id="1401" w:name="_Toc513557738"/>
      <w:r>
        <w:t>Unit Tests</w:t>
      </w:r>
      <w:bookmarkEnd w:id="1401"/>
    </w:p>
    <w:p w14:paraId="1E98299B" w14:textId="50880729" w:rsidR="006D686A" w:rsidRPr="006D686A" w:rsidRDefault="00B101C7" w:rsidP="003B2A91">
      <w:pPr>
        <w:pStyle w:val="BodyText"/>
        <w:ind w:left="990"/>
      </w:pPr>
      <w:r>
        <w:t>The code in this section is o</w:t>
      </w:r>
      <w:r w:rsidR="003B2A91">
        <w:t>bsolete</w:t>
      </w:r>
      <w:r>
        <w:t>.</w:t>
      </w:r>
    </w:p>
    <w:p w14:paraId="4E80DCD3" w14:textId="588FBA8C" w:rsidR="006D686A" w:rsidRDefault="009216FE" w:rsidP="0067132E">
      <w:pPr>
        <w:pStyle w:val="Heading3"/>
        <w:numPr>
          <w:ilvl w:val="2"/>
          <w:numId w:val="36"/>
        </w:numPr>
      </w:pPr>
      <w:bookmarkStart w:id="1402" w:name="_Toc513557739"/>
      <w:proofErr w:type="spellStart"/>
      <w:r>
        <w:t>ClinSchd</w:t>
      </w:r>
      <w:bookmarkEnd w:id="1402"/>
      <w:proofErr w:type="spellEnd"/>
    </w:p>
    <w:p w14:paraId="48FFF9F1" w14:textId="0F584B38" w:rsidR="009216FE" w:rsidRDefault="00EF54CE" w:rsidP="00EF54CE">
      <w:pPr>
        <w:pStyle w:val="BodyText"/>
        <w:ind w:left="990"/>
      </w:pPr>
      <w:r>
        <w:t xml:space="preserve">This section hosts the </w:t>
      </w:r>
      <w:r w:rsidR="009216FE">
        <w:t>main application.</w:t>
      </w:r>
      <w:r>
        <w:t xml:space="preserve">  It will only be modified if a new module is added.  The </w:t>
      </w:r>
      <w:proofErr w:type="spellStart"/>
      <w:r>
        <w:t>c</w:t>
      </w:r>
      <w:r w:rsidR="009216FE">
        <w:t>onfig</w:t>
      </w:r>
      <w:proofErr w:type="spellEnd"/>
      <w:r w:rsidR="009216FE">
        <w:t xml:space="preserve"> file</w:t>
      </w:r>
      <w:r>
        <w:t xml:space="preserve"> (see</w:t>
      </w:r>
      <w:r w:rsidR="0092407E">
        <w:t xml:space="preserve"> </w:t>
      </w:r>
      <w:r w:rsidR="0092407E" w:rsidRPr="0092407E">
        <w:rPr>
          <w:b/>
        </w:rPr>
        <w:fldChar w:fldCharType="begin"/>
      </w:r>
      <w:r w:rsidR="0092407E" w:rsidRPr="0092407E">
        <w:rPr>
          <w:b/>
        </w:rPr>
        <w:instrText xml:space="preserve"> REF _Ref505090565 \r \h </w:instrText>
      </w:r>
      <w:r w:rsidR="0092407E">
        <w:rPr>
          <w:b/>
        </w:rPr>
        <w:instrText xml:space="preserve"> \* MERGEFORMAT </w:instrText>
      </w:r>
      <w:r w:rsidR="0092407E" w:rsidRPr="0092407E">
        <w:rPr>
          <w:b/>
        </w:rPr>
      </w:r>
      <w:r w:rsidR="0092407E" w:rsidRPr="0092407E">
        <w:rPr>
          <w:b/>
        </w:rPr>
        <w:fldChar w:fldCharType="separate"/>
      </w:r>
      <w:r w:rsidR="00BE4505">
        <w:rPr>
          <w:b/>
        </w:rPr>
        <w:t>2.7</w:t>
      </w:r>
      <w:r w:rsidR="0092407E" w:rsidRPr="0092407E">
        <w:rPr>
          <w:b/>
        </w:rPr>
        <w:fldChar w:fldCharType="end"/>
      </w:r>
      <w:r w:rsidR="0092407E" w:rsidRPr="0092407E">
        <w:rPr>
          <w:b/>
        </w:rPr>
        <w:t xml:space="preserve"> </w:t>
      </w:r>
      <w:r w:rsidR="0092407E" w:rsidRPr="0092407E">
        <w:rPr>
          <w:b/>
        </w:rPr>
        <w:fldChar w:fldCharType="begin"/>
      </w:r>
      <w:r w:rsidR="0092407E" w:rsidRPr="0092407E">
        <w:rPr>
          <w:b/>
        </w:rPr>
        <w:instrText xml:space="preserve"> REF _Ref505090584 \h </w:instrText>
      </w:r>
      <w:r w:rsidR="0092407E">
        <w:rPr>
          <w:b/>
        </w:rPr>
        <w:instrText xml:space="preserve"> \* MERGEFORMAT </w:instrText>
      </w:r>
      <w:r w:rsidR="0092407E" w:rsidRPr="0092407E">
        <w:rPr>
          <w:b/>
        </w:rPr>
      </w:r>
      <w:r w:rsidR="0092407E" w:rsidRPr="0092407E">
        <w:rPr>
          <w:b/>
        </w:rPr>
        <w:fldChar w:fldCharType="separate"/>
      </w:r>
      <w:r w:rsidR="00BE4505" w:rsidRPr="00BE4505">
        <w:rPr>
          <w:b/>
        </w:rPr>
        <w:t>Configuring the GUI</w:t>
      </w:r>
      <w:r w:rsidR="0092407E" w:rsidRPr="0092407E">
        <w:rPr>
          <w:b/>
        </w:rPr>
        <w:fldChar w:fldCharType="end"/>
      </w:r>
      <w:r>
        <w:t>) is also</w:t>
      </w:r>
      <w:r w:rsidR="009216FE">
        <w:t xml:space="preserve"> located here</w:t>
      </w:r>
      <w:r w:rsidR="00533CEC">
        <w:t>.</w:t>
      </w:r>
    </w:p>
    <w:p w14:paraId="5418243F" w14:textId="77777777" w:rsidR="006D686A" w:rsidRDefault="00533CEC" w:rsidP="0067132E">
      <w:pPr>
        <w:pStyle w:val="Heading3"/>
        <w:numPr>
          <w:ilvl w:val="2"/>
          <w:numId w:val="36"/>
        </w:numPr>
      </w:pPr>
      <w:bookmarkStart w:id="1403" w:name="_Toc513557740"/>
      <w:proofErr w:type="spellStart"/>
      <w:r>
        <w:t>CreateWebServices</w:t>
      </w:r>
      <w:bookmarkEnd w:id="1403"/>
      <w:proofErr w:type="spellEnd"/>
    </w:p>
    <w:p w14:paraId="76EE156E" w14:textId="18A46088" w:rsidR="006D686A" w:rsidRPr="006D686A" w:rsidRDefault="00B101C7" w:rsidP="006D686A">
      <w:pPr>
        <w:pStyle w:val="BodyText"/>
        <w:ind w:left="990"/>
      </w:pPr>
      <w:r>
        <w:t>The code in this section is o</w:t>
      </w:r>
      <w:r w:rsidR="006D686A">
        <w:t>bsolete</w:t>
      </w:r>
      <w:r>
        <w:t>.</w:t>
      </w:r>
    </w:p>
    <w:p w14:paraId="0EF14036" w14:textId="43C24E3F" w:rsidR="006D686A" w:rsidRDefault="00533CEC" w:rsidP="0067132E">
      <w:pPr>
        <w:pStyle w:val="Heading3"/>
        <w:numPr>
          <w:ilvl w:val="2"/>
          <w:numId w:val="36"/>
        </w:numPr>
      </w:pPr>
      <w:bookmarkStart w:id="1404" w:name="_Toc513557741"/>
      <w:proofErr w:type="spellStart"/>
      <w:r>
        <w:t>InstallerCustomActions</w:t>
      </w:r>
      <w:bookmarkEnd w:id="1404"/>
      <w:proofErr w:type="spellEnd"/>
    </w:p>
    <w:p w14:paraId="20535E6F" w14:textId="05F6DC4A" w:rsidR="006D686A" w:rsidRPr="006D686A" w:rsidRDefault="0092407E" w:rsidP="006D686A">
      <w:pPr>
        <w:pStyle w:val="BodyText"/>
        <w:ind w:left="270" w:firstLine="720"/>
      </w:pPr>
      <w:r>
        <w:t xml:space="preserve">The code in this section is </w:t>
      </w:r>
      <w:r w:rsidR="006D686A">
        <w:t xml:space="preserve">used by </w:t>
      </w:r>
      <w:r>
        <w:t xml:space="preserve">the </w:t>
      </w:r>
      <w:r w:rsidR="006D686A">
        <w:t>installer</w:t>
      </w:r>
      <w:r>
        <w:t>.</w:t>
      </w:r>
    </w:p>
    <w:p w14:paraId="4A23F2DA" w14:textId="0C748436" w:rsidR="003B2A91" w:rsidRDefault="00533CEC" w:rsidP="0067132E">
      <w:pPr>
        <w:pStyle w:val="Heading3"/>
        <w:numPr>
          <w:ilvl w:val="2"/>
          <w:numId w:val="36"/>
        </w:numPr>
      </w:pPr>
      <w:bookmarkStart w:id="1405" w:name="_Toc513557742"/>
      <w:proofErr w:type="spellStart"/>
      <w:r>
        <w:t>ClinSchedInstaller</w:t>
      </w:r>
      <w:bookmarkEnd w:id="1405"/>
      <w:proofErr w:type="spellEnd"/>
    </w:p>
    <w:p w14:paraId="242D9DB7" w14:textId="2EBE6A08" w:rsidR="003B2A91" w:rsidRDefault="0092407E" w:rsidP="003B2A91">
      <w:pPr>
        <w:pStyle w:val="BodyText"/>
        <w:ind w:left="915" w:firstLine="75"/>
      </w:pPr>
      <w:r>
        <w:t xml:space="preserve">The code in this section supports </w:t>
      </w:r>
      <w:r w:rsidR="003B2A91">
        <w:t>creat</w:t>
      </w:r>
      <w:r>
        <w:t>ion of</w:t>
      </w:r>
      <w:r w:rsidR="003B2A91">
        <w:t xml:space="preserve"> </w:t>
      </w:r>
      <w:r>
        <w:t xml:space="preserve">a </w:t>
      </w:r>
      <w:r w:rsidR="003B2A91">
        <w:t>build package</w:t>
      </w:r>
      <w:r>
        <w:t>.</w:t>
      </w:r>
    </w:p>
    <w:p w14:paraId="7EAF638E" w14:textId="301BAF32" w:rsidR="00533CEC" w:rsidRDefault="00533CEC" w:rsidP="0067132E">
      <w:pPr>
        <w:pStyle w:val="Heading3"/>
        <w:numPr>
          <w:ilvl w:val="2"/>
          <w:numId w:val="36"/>
        </w:numPr>
      </w:pPr>
      <w:r>
        <w:t xml:space="preserve"> </w:t>
      </w:r>
      <w:bookmarkStart w:id="1406" w:name="_Toc513557743"/>
      <w:proofErr w:type="spellStart"/>
      <w:r>
        <w:t>VARMobileAppMockup</w:t>
      </w:r>
      <w:bookmarkEnd w:id="1406"/>
      <w:proofErr w:type="spellEnd"/>
    </w:p>
    <w:p w14:paraId="311CD773" w14:textId="06601BBA" w:rsidR="003B2A91" w:rsidRDefault="0092407E" w:rsidP="003B2A91">
      <w:pPr>
        <w:pStyle w:val="BodyText"/>
        <w:ind w:left="270" w:firstLine="720"/>
      </w:pPr>
      <w:r>
        <w:t xml:space="preserve">The code in this section is a </w:t>
      </w:r>
      <w:r w:rsidR="003B2A91">
        <w:t xml:space="preserve">testing app to simulate </w:t>
      </w:r>
      <w:r>
        <w:t xml:space="preserve">a </w:t>
      </w:r>
      <w:r w:rsidR="003B2A91">
        <w:t>Veteran entering mobile request</w:t>
      </w:r>
      <w:r>
        <w:t>.</w:t>
      </w:r>
    </w:p>
    <w:p w14:paraId="03C82F4E" w14:textId="51C81EED" w:rsidR="00533CEC" w:rsidRDefault="00533CEC" w:rsidP="0067132E">
      <w:pPr>
        <w:pStyle w:val="Heading3"/>
        <w:numPr>
          <w:ilvl w:val="2"/>
          <w:numId w:val="36"/>
        </w:numPr>
      </w:pPr>
      <w:bookmarkStart w:id="1407" w:name="_Toc513557744"/>
      <w:r>
        <w:t>Web Services</w:t>
      </w:r>
      <w:bookmarkEnd w:id="1407"/>
    </w:p>
    <w:p w14:paraId="190F7A59" w14:textId="46714238" w:rsidR="003B2A91" w:rsidRDefault="00533CEC" w:rsidP="0067132E">
      <w:pPr>
        <w:pStyle w:val="Heading4"/>
        <w:numPr>
          <w:ilvl w:val="3"/>
          <w:numId w:val="36"/>
        </w:numPr>
      </w:pPr>
      <w:bookmarkStart w:id="1408" w:name="_Toc513557745"/>
      <w:proofErr w:type="spellStart"/>
      <w:r>
        <w:t>VSE_VAR_Client</w:t>
      </w:r>
      <w:bookmarkEnd w:id="1408"/>
      <w:proofErr w:type="spellEnd"/>
    </w:p>
    <w:p w14:paraId="73A289AD" w14:textId="6EADFF8F" w:rsidR="003B2A91" w:rsidRPr="003B2A91" w:rsidRDefault="0092407E" w:rsidP="003B2A91">
      <w:pPr>
        <w:pStyle w:val="BodyText"/>
        <w:ind w:left="720" w:firstLine="720"/>
      </w:pPr>
      <w:r>
        <w:t xml:space="preserve">The code in this section is an </w:t>
      </w:r>
      <w:r w:rsidR="003B2A91">
        <w:t>app to test web service connectivity</w:t>
      </w:r>
      <w:r>
        <w:t>.</w:t>
      </w:r>
    </w:p>
    <w:p w14:paraId="221A32F0" w14:textId="2431FC66" w:rsidR="00533CEC" w:rsidRDefault="00533CEC" w:rsidP="0067132E">
      <w:pPr>
        <w:pStyle w:val="Heading4"/>
        <w:numPr>
          <w:ilvl w:val="3"/>
          <w:numId w:val="36"/>
        </w:numPr>
      </w:pPr>
      <w:bookmarkStart w:id="1409" w:name="_Toc513557746"/>
      <w:proofErr w:type="spellStart"/>
      <w:r>
        <w:t>VSE_VAR_DataAccessService</w:t>
      </w:r>
      <w:bookmarkEnd w:id="1409"/>
      <w:proofErr w:type="spellEnd"/>
    </w:p>
    <w:p w14:paraId="66442164" w14:textId="7BC18C03" w:rsidR="003B2A91" w:rsidRPr="003B2A91" w:rsidRDefault="0092407E" w:rsidP="0023703E">
      <w:pPr>
        <w:pStyle w:val="BodyText"/>
        <w:ind w:left="1440"/>
      </w:pPr>
      <w:r>
        <w:t xml:space="preserve">The code in this section provides </w:t>
      </w:r>
      <w:r w:rsidR="00825113">
        <w:t xml:space="preserve">the WCF </w:t>
      </w:r>
      <w:proofErr w:type="spellStart"/>
      <w:r w:rsidR="00825113">
        <w:t>VSE_VAR_Service</w:t>
      </w:r>
      <w:proofErr w:type="spellEnd"/>
      <w:r w:rsidR="00825113">
        <w:t xml:space="preserve"> Web</w:t>
      </w:r>
      <w:r w:rsidR="003B2A91">
        <w:t xml:space="preserve"> service</w:t>
      </w:r>
      <w:r>
        <w:t>s to</w:t>
      </w:r>
      <w:r w:rsidR="003B2A91">
        <w:t xml:space="preserve"> </w:t>
      </w:r>
      <w:r w:rsidR="00825113">
        <w:t xml:space="preserve">access </w:t>
      </w:r>
      <w:r>
        <w:t>the</w:t>
      </w:r>
      <w:r w:rsidR="00825113">
        <w:t xml:space="preserve"> VAOS\VAR</w:t>
      </w:r>
      <w:r>
        <w:t xml:space="preserve"> </w:t>
      </w:r>
      <w:r w:rsidR="003B2A91">
        <w:t xml:space="preserve">Oracle </w:t>
      </w:r>
      <w:r w:rsidR="00825113">
        <w:t>database</w:t>
      </w:r>
      <w:r>
        <w:t>.</w:t>
      </w:r>
    </w:p>
    <w:p w14:paraId="521604C9" w14:textId="77777777" w:rsidR="003B2A91" w:rsidRDefault="00533CEC" w:rsidP="0067132E">
      <w:pPr>
        <w:pStyle w:val="Heading4"/>
        <w:numPr>
          <w:ilvl w:val="3"/>
          <w:numId w:val="36"/>
        </w:numPr>
      </w:pPr>
      <w:bookmarkStart w:id="1410" w:name="_Toc513557747"/>
      <w:proofErr w:type="spellStart"/>
      <w:r>
        <w:t>VSE_VAR_Service</w:t>
      </w:r>
      <w:bookmarkEnd w:id="1410"/>
      <w:proofErr w:type="spellEnd"/>
    </w:p>
    <w:p w14:paraId="5136507C" w14:textId="5A2B7DDE" w:rsidR="00533CEC" w:rsidRDefault="00825113" w:rsidP="003B2A91">
      <w:pPr>
        <w:pStyle w:val="BodyText"/>
        <w:ind w:left="1440"/>
      </w:pPr>
      <w:r>
        <w:t>The code in this section encompasses the</w:t>
      </w:r>
      <w:r w:rsidR="00533CEC">
        <w:t xml:space="preserve"> WCF </w:t>
      </w:r>
      <w:proofErr w:type="spellStart"/>
      <w:r>
        <w:t>VSE_VAR_S</w:t>
      </w:r>
      <w:r w:rsidR="00533CEC">
        <w:t>ervice</w:t>
      </w:r>
      <w:proofErr w:type="spellEnd"/>
      <w:ins w:id="1411" w:author="Author">
        <w:r w:rsidR="0025159B">
          <w:t>.</w:t>
        </w:r>
      </w:ins>
    </w:p>
    <w:p w14:paraId="53DA03BF" w14:textId="77777777" w:rsidR="003B2A91" w:rsidRDefault="00533CEC" w:rsidP="0067132E">
      <w:pPr>
        <w:pStyle w:val="Heading4"/>
        <w:numPr>
          <w:ilvl w:val="3"/>
          <w:numId w:val="36"/>
        </w:numPr>
      </w:pPr>
      <w:bookmarkStart w:id="1412" w:name="_Toc513557748"/>
      <w:proofErr w:type="spellStart"/>
      <w:r>
        <w:t>VSE_VAR_Service_Interfaces</w:t>
      </w:r>
      <w:bookmarkEnd w:id="1412"/>
      <w:proofErr w:type="spellEnd"/>
    </w:p>
    <w:p w14:paraId="08E69086" w14:textId="722618FE" w:rsidR="00533CEC" w:rsidRDefault="00825113" w:rsidP="003B2A91">
      <w:pPr>
        <w:pStyle w:val="BodyText"/>
        <w:ind w:left="1440"/>
      </w:pPr>
      <w:r>
        <w:t>W</w:t>
      </w:r>
      <w:r w:rsidR="00533CEC">
        <w:t>eb service interface/contracts (data description of data to be transmitted between server and client)</w:t>
      </w:r>
      <w:r>
        <w:t xml:space="preserve">.  The </w:t>
      </w:r>
      <w:proofErr w:type="spellStart"/>
      <w:r>
        <w:t>dll</w:t>
      </w:r>
      <w:proofErr w:type="spellEnd"/>
      <w:r>
        <w:t xml:space="preserve"> created in this project MUST be included in any client that will communicate with the </w:t>
      </w:r>
      <w:proofErr w:type="spellStart"/>
      <w:r>
        <w:t>VSE_VAR_Service</w:t>
      </w:r>
      <w:proofErr w:type="spellEnd"/>
      <w:r>
        <w:t xml:space="preserve"> Web Service.</w:t>
      </w:r>
    </w:p>
    <w:p w14:paraId="1912C396" w14:textId="77777777" w:rsidR="003B2A91" w:rsidRDefault="00533CEC" w:rsidP="0067132E">
      <w:pPr>
        <w:pStyle w:val="Heading4"/>
        <w:numPr>
          <w:ilvl w:val="3"/>
          <w:numId w:val="36"/>
        </w:numPr>
      </w:pPr>
      <w:bookmarkStart w:id="1413" w:name="_Toc513557749"/>
      <w:proofErr w:type="spellStart"/>
      <w:r>
        <w:t>VSE_VAR_ServiceConsoleHost</w:t>
      </w:r>
      <w:bookmarkEnd w:id="1413"/>
      <w:proofErr w:type="spellEnd"/>
    </w:p>
    <w:p w14:paraId="691BAA7B" w14:textId="542E262F" w:rsidR="00533CEC" w:rsidRDefault="00533CEC" w:rsidP="003B2A91">
      <w:pPr>
        <w:pStyle w:val="BodyText"/>
        <w:ind w:left="1440"/>
      </w:pPr>
      <w:r>
        <w:t>used in testing to run WCF service in a console</w:t>
      </w:r>
    </w:p>
    <w:p w14:paraId="2D75DE0B" w14:textId="77777777" w:rsidR="003B2A91" w:rsidRDefault="00533CEC" w:rsidP="0067132E">
      <w:pPr>
        <w:pStyle w:val="Heading4"/>
        <w:numPr>
          <w:ilvl w:val="3"/>
          <w:numId w:val="36"/>
        </w:numPr>
      </w:pPr>
      <w:bookmarkStart w:id="1414" w:name="_Toc513557750"/>
      <w:proofErr w:type="spellStart"/>
      <w:r>
        <w:lastRenderedPageBreak/>
        <w:t>VSE_VAR_TestClient</w:t>
      </w:r>
      <w:bookmarkEnd w:id="1414"/>
      <w:proofErr w:type="spellEnd"/>
    </w:p>
    <w:p w14:paraId="58CBAB2C" w14:textId="1DD424CA" w:rsidR="00533CEC" w:rsidRDefault="00533CEC" w:rsidP="003B2A91">
      <w:pPr>
        <w:pStyle w:val="BodyText"/>
        <w:ind w:left="1440"/>
      </w:pPr>
      <w:r>
        <w:t>test app to simulate VSE activities for VAR</w:t>
      </w:r>
    </w:p>
    <w:p w14:paraId="6822169F" w14:textId="45EB8225" w:rsidR="00BE4C9B" w:rsidRDefault="00BE4C9B" w:rsidP="00955870">
      <w:pPr>
        <w:pStyle w:val="Heading2"/>
      </w:pPr>
      <w:bookmarkStart w:id="1415" w:name="_Toc513557751"/>
      <w:r>
        <w:t>Structure of Code Modules</w:t>
      </w:r>
      <w:bookmarkEnd w:id="1415"/>
    </w:p>
    <w:p w14:paraId="6D59EDD4" w14:textId="77777777" w:rsidR="00BE4C9B" w:rsidRDefault="00BE4C9B" w:rsidP="00BE4C9B">
      <w:r>
        <w:t xml:space="preserve">A module project contains a VSE </w:t>
      </w:r>
      <w:proofErr w:type="spellStart"/>
      <w:r>
        <w:t>dll</w:t>
      </w:r>
      <w:proofErr w:type="spellEnd"/>
      <w:r>
        <w:t xml:space="preserve"> assembly and should contain a specific set of functionalities.  Apart from some core modules, properly executed modules should be able to be removed from the VSE application and the VSE application able to run without them.</w:t>
      </w:r>
    </w:p>
    <w:p w14:paraId="2E05C917" w14:textId="77777777" w:rsidR="00BE4C9B" w:rsidRDefault="00BE4C9B" w:rsidP="00BE4C9B">
      <w:r>
        <w:t>A module contains code to register classes with the Unity dependency injection (DI) engine, event subscriptions for the Event Aggregator and the code to execute the specific functionalities.</w:t>
      </w:r>
    </w:p>
    <w:p w14:paraId="2FBA9E6A" w14:textId="31E4FD1E" w:rsidR="00BE4C9B" w:rsidRDefault="00BE4C9B" w:rsidP="0067132E">
      <w:pPr>
        <w:pStyle w:val="Heading3"/>
        <w:numPr>
          <w:ilvl w:val="2"/>
          <w:numId w:val="38"/>
        </w:numPr>
      </w:pPr>
      <w:bookmarkStart w:id="1416" w:name="_Toc513557752"/>
      <w:r>
        <w:t>Module Project</w:t>
      </w:r>
      <w:bookmarkEnd w:id="1416"/>
    </w:p>
    <w:p w14:paraId="37B9998C" w14:textId="77777777" w:rsidR="00BE4C9B" w:rsidRDefault="00BE4C9B" w:rsidP="00BE4C9B">
      <w:r>
        <w:t>A module contains a module class, one or more controllers, one or more services as well as views, view models and possibly models to implement the module functionality.  A typical module project might look like:</w:t>
      </w:r>
    </w:p>
    <w:p w14:paraId="1041E7D5" w14:textId="77777777" w:rsidR="00BE4C9B" w:rsidRDefault="00BE4C9B" w:rsidP="00BE4C9B"/>
    <w:tbl>
      <w:tblPr>
        <w:tblStyle w:val="TableGrid"/>
        <w:tblW w:w="9540" w:type="dxa"/>
        <w:tblLook w:val="04A0" w:firstRow="1" w:lastRow="0" w:firstColumn="1" w:lastColumn="0" w:noHBand="0" w:noVBand="1"/>
        <w:tblPrChange w:id="1417" w:author="Author">
          <w:tblPr>
            <w:tblStyle w:val="TableGrid"/>
            <w:tblW w:w="9540" w:type="dxa"/>
            <w:tblInd w:w="355" w:type="dxa"/>
            <w:tblLook w:val="04A0" w:firstRow="1" w:lastRow="0" w:firstColumn="1" w:lastColumn="0" w:noHBand="0" w:noVBand="1"/>
          </w:tblPr>
        </w:tblPrChange>
      </w:tblPr>
      <w:tblGrid>
        <w:gridCol w:w="9540"/>
        <w:tblGridChange w:id="1418">
          <w:tblGrid>
            <w:gridCol w:w="9540"/>
          </w:tblGrid>
        </w:tblGridChange>
      </w:tblGrid>
      <w:tr w:rsidR="00BE4C9B" w14:paraId="7BB3DFDE" w14:textId="77777777" w:rsidTr="00A242DF">
        <w:tc>
          <w:tcPr>
            <w:tcW w:w="9540" w:type="dxa"/>
            <w:tcPrChange w:id="1419" w:author="Author">
              <w:tcPr>
                <w:tcW w:w="9540" w:type="dxa"/>
              </w:tcPr>
            </w:tcPrChange>
          </w:tcPr>
          <w:p w14:paraId="66446367" w14:textId="77777777" w:rsidR="00BE4C9B" w:rsidRDefault="00BE4C9B" w:rsidP="000F698D">
            <w:proofErr w:type="spellStart"/>
            <w:r>
              <w:t>ClinSchd.Modules</w:t>
            </w:r>
            <w:proofErr w:type="spellEnd"/>
            <w:r>
              <w:t>. &lt;%Module Name%&gt;</w:t>
            </w:r>
          </w:p>
          <w:p w14:paraId="68A6548F" w14:textId="77777777" w:rsidR="00BE4C9B" w:rsidRDefault="00BE4C9B" w:rsidP="000F698D">
            <w:r>
              <w:t xml:space="preserve">    Properties</w:t>
            </w:r>
          </w:p>
          <w:p w14:paraId="5006F29A" w14:textId="77777777" w:rsidR="00BE4C9B" w:rsidRDefault="00BE4C9B" w:rsidP="000F698D">
            <w:r>
              <w:t xml:space="preserve">    References</w:t>
            </w:r>
          </w:p>
          <w:p w14:paraId="3595D311" w14:textId="77777777" w:rsidR="00BE4C9B" w:rsidRDefault="00BE4C9B" w:rsidP="000F698D">
            <w:r>
              <w:t xml:space="preserve">    &lt;%Module Name%&gt;</w:t>
            </w:r>
          </w:p>
          <w:p w14:paraId="4FCEF3D7" w14:textId="77777777" w:rsidR="00BE4C9B" w:rsidRDefault="00BE4C9B" w:rsidP="000F698D">
            <w:r>
              <w:t xml:space="preserve">        I&lt;%Module Name%&gt;</w:t>
            </w:r>
            <w:proofErr w:type="spellStart"/>
            <w:r>
              <w:t>PresentationModel.cs</w:t>
            </w:r>
            <w:proofErr w:type="spellEnd"/>
          </w:p>
          <w:p w14:paraId="516D4F94" w14:textId="77777777" w:rsidR="00BE4C9B" w:rsidRDefault="00BE4C9B" w:rsidP="000F698D">
            <w:r>
              <w:t xml:space="preserve">        I&lt;%Module Name%&gt;</w:t>
            </w:r>
            <w:proofErr w:type="spellStart"/>
            <w:r>
              <w:t>View.cs</w:t>
            </w:r>
            <w:proofErr w:type="spellEnd"/>
          </w:p>
          <w:p w14:paraId="6992BDC0" w14:textId="77777777" w:rsidR="00BE4C9B" w:rsidRDefault="00BE4C9B" w:rsidP="000F698D">
            <w:r>
              <w:t xml:space="preserve">        &lt;%Module Name%&gt;</w:t>
            </w:r>
            <w:proofErr w:type="spellStart"/>
            <w:r>
              <w:t>View.xaml</w:t>
            </w:r>
            <w:proofErr w:type="spellEnd"/>
          </w:p>
          <w:p w14:paraId="3D86588D" w14:textId="77777777" w:rsidR="00BE4C9B" w:rsidRDefault="00BE4C9B" w:rsidP="000F698D">
            <w:r>
              <w:t xml:space="preserve">        &lt;%Module Name%&gt;</w:t>
            </w:r>
            <w:proofErr w:type="spellStart"/>
            <w:r>
              <w:t>View.xaml.cs</w:t>
            </w:r>
            <w:proofErr w:type="spellEnd"/>
          </w:p>
          <w:p w14:paraId="65FFDEFB" w14:textId="77777777" w:rsidR="00BE4C9B" w:rsidRDefault="00BE4C9B" w:rsidP="000F698D">
            <w:r>
              <w:t xml:space="preserve">        &lt;%Module Name%&gt;</w:t>
            </w:r>
            <w:proofErr w:type="spellStart"/>
            <w:r>
              <w:t>PresentationModel.cs</w:t>
            </w:r>
            <w:proofErr w:type="spellEnd"/>
          </w:p>
          <w:p w14:paraId="241A2125" w14:textId="77777777" w:rsidR="00BE4C9B" w:rsidRDefault="00BE4C9B" w:rsidP="000F698D">
            <w:r>
              <w:t xml:space="preserve">    Controllers</w:t>
            </w:r>
          </w:p>
          <w:p w14:paraId="197659BE" w14:textId="77777777" w:rsidR="00BE4C9B" w:rsidRDefault="00BE4C9B" w:rsidP="000F698D">
            <w:r>
              <w:t xml:space="preserve">        I&lt;%Module Name%&gt;</w:t>
            </w:r>
            <w:proofErr w:type="spellStart"/>
            <w:r>
              <w:t>Controller.cs</w:t>
            </w:r>
            <w:proofErr w:type="spellEnd"/>
          </w:p>
          <w:p w14:paraId="6C5D8492" w14:textId="77777777" w:rsidR="00BE4C9B" w:rsidRDefault="00BE4C9B" w:rsidP="000A0588">
            <w:r>
              <w:t xml:space="preserve">        &lt;%Module Name%&gt;</w:t>
            </w:r>
            <w:proofErr w:type="spellStart"/>
            <w:r>
              <w:t>Controller.cs</w:t>
            </w:r>
            <w:proofErr w:type="spellEnd"/>
          </w:p>
          <w:p w14:paraId="5AB3B7DE" w14:textId="77777777" w:rsidR="00BE4C9B" w:rsidRDefault="00BE4C9B" w:rsidP="000F698D">
            <w:r>
              <w:t xml:space="preserve">    Services</w:t>
            </w:r>
          </w:p>
          <w:p w14:paraId="3BA1AFF7" w14:textId="77777777" w:rsidR="00BE4C9B" w:rsidRDefault="00BE4C9B" w:rsidP="000F698D">
            <w:r>
              <w:t xml:space="preserve">        I&lt;%Module Name%&gt;</w:t>
            </w:r>
            <w:proofErr w:type="spellStart"/>
            <w:r>
              <w:t>Service.cs</w:t>
            </w:r>
            <w:proofErr w:type="spellEnd"/>
          </w:p>
          <w:p w14:paraId="44E87B49" w14:textId="77777777" w:rsidR="00BE4C9B" w:rsidRDefault="00BE4C9B" w:rsidP="000F698D">
            <w:r>
              <w:t xml:space="preserve">        &lt;%Module Name%&gt;</w:t>
            </w:r>
            <w:proofErr w:type="spellStart"/>
            <w:r>
              <w:t>Service.cs</w:t>
            </w:r>
            <w:proofErr w:type="spellEnd"/>
          </w:p>
          <w:p w14:paraId="25CE7038" w14:textId="77777777" w:rsidR="00BE4C9B" w:rsidRDefault="00BE4C9B" w:rsidP="000F698D">
            <w:r>
              <w:t xml:space="preserve">    &lt;%Module Name%&gt;</w:t>
            </w:r>
            <w:proofErr w:type="spellStart"/>
            <w:r>
              <w:t>Module.cs</w:t>
            </w:r>
            <w:proofErr w:type="spellEnd"/>
          </w:p>
        </w:tc>
      </w:tr>
    </w:tbl>
    <w:p w14:paraId="267B41BC" w14:textId="07DB497E" w:rsidR="00BE4C9B" w:rsidRDefault="00BE4C9B" w:rsidP="0067132E">
      <w:pPr>
        <w:pStyle w:val="Heading3"/>
        <w:numPr>
          <w:ilvl w:val="2"/>
          <w:numId w:val="38"/>
        </w:numPr>
      </w:pPr>
      <w:bookmarkStart w:id="1420" w:name="_Toc513557753"/>
      <w:r>
        <w:t>Module Class</w:t>
      </w:r>
      <w:bookmarkEnd w:id="1420"/>
    </w:p>
    <w:p w14:paraId="6195A3A9" w14:textId="77777777" w:rsidR="00BE4C9B" w:rsidRDefault="00BE4C9B" w:rsidP="00BE4C9B">
      <w:r>
        <w:t xml:space="preserve">The module class must implement </w:t>
      </w:r>
      <w:proofErr w:type="spellStart"/>
      <w:r>
        <w:t>IModule</w:t>
      </w:r>
      <w:proofErr w:type="spellEnd"/>
      <w:r>
        <w:t xml:space="preserve"> and contains code to register module classes and interfaces with the unity dependency injection engine.  The class also instantiates all controllers and performs any other initialization functions required for the module to execute.  The module class is typically named &lt;%Module Name%&gt;</w:t>
      </w:r>
      <w:proofErr w:type="spellStart"/>
      <w:r>
        <w:t>Module.cs</w:t>
      </w:r>
      <w:proofErr w:type="spellEnd"/>
      <w:r>
        <w:t xml:space="preserve"> and is in the root folder of the module project.   The class should also implement a constructor that includes parameters for </w:t>
      </w:r>
      <w:proofErr w:type="spellStart"/>
      <w:r>
        <w:t>IUnityContainer</w:t>
      </w:r>
      <w:proofErr w:type="spellEnd"/>
      <w:r>
        <w:t xml:space="preserve"> and </w:t>
      </w:r>
      <w:proofErr w:type="spellStart"/>
      <w:r>
        <w:t>IEventAggregator</w:t>
      </w:r>
      <w:proofErr w:type="spellEnd"/>
      <w:r>
        <w:t>.  A typical module class looks like:</w:t>
      </w:r>
    </w:p>
    <w:p w14:paraId="66F641A9" w14:textId="77777777" w:rsidR="00BE4C9B" w:rsidRDefault="00BE4C9B" w:rsidP="00BE4C9B"/>
    <w:tbl>
      <w:tblPr>
        <w:tblStyle w:val="TableGrid"/>
        <w:tblW w:w="9540" w:type="dxa"/>
        <w:tblLook w:val="04A0" w:firstRow="1" w:lastRow="0" w:firstColumn="1" w:lastColumn="0" w:noHBand="0" w:noVBand="1"/>
        <w:tblPrChange w:id="1421" w:author="Author">
          <w:tblPr>
            <w:tblStyle w:val="TableGrid"/>
            <w:tblW w:w="9540" w:type="dxa"/>
            <w:tblInd w:w="355" w:type="dxa"/>
            <w:tblLook w:val="04A0" w:firstRow="1" w:lastRow="0" w:firstColumn="1" w:lastColumn="0" w:noHBand="0" w:noVBand="1"/>
          </w:tblPr>
        </w:tblPrChange>
      </w:tblPr>
      <w:tblGrid>
        <w:gridCol w:w="9540"/>
        <w:tblGridChange w:id="1422">
          <w:tblGrid>
            <w:gridCol w:w="9540"/>
          </w:tblGrid>
        </w:tblGridChange>
      </w:tblGrid>
      <w:tr w:rsidR="00BE4C9B" w14:paraId="2253BA89" w14:textId="77777777" w:rsidTr="00A242DF">
        <w:tc>
          <w:tcPr>
            <w:tcW w:w="9540" w:type="dxa"/>
            <w:tcPrChange w:id="1423" w:author="Author">
              <w:tcPr>
                <w:tcW w:w="9540" w:type="dxa"/>
              </w:tcPr>
            </w:tcPrChange>
          </w:tcPr>
          <w:p w14:paraId="44B4667B" w14:textId="77777777" w:rsidR="00BE4C9B" w:rsidRDefault="00BE4C9B" w:rsidP="000F698D">
            <w:r>
              <w:t xml:space="preserve">using </w:t>
            </w:r>
            <w:proofErr w:type="spellStart"/>
            <w:r>
              <w:t>Microsoft.Practices.Composite.Modularity</w:t>
            </w:r>
            <w:proofErr w:type="spellEnd"/>
            <w:r>
              <w:t>;</w:t>
            </w:r>
          </w:p>
          <w:p w14:paraId="57CC5F96" w14:textId="77777777" w:rsidR="00BE4C9B" w:rsidRDefault="00BE4C9B" w:rsidP="000F698D">
            <w:r>
              <w:t xml:space="preserve">using </w:t>
            </w:r>
            <w:proofErr w:type="spellStart"/>
            <w:r>
              <w:t>Microsoft.Practices</w:t>
            </w:r>
            <w:proofErr w:type="spellEnd"/>
            <w:r>
              <w:t>. Unity;</w:t>
            </w:r>
          </w:p>
          <w:p w14:paraId="567BF4B4" w14:textId="77777777" w:rsidR="00BE4C9B" w:rsidRDefault="00BE4C9B" w:rsidP="000F698D">
            <w:r>
              <w:t xml:space="preserve">using </w:t>
            </w:r>
            <w:proofErr w:type="spellStart"/>
            <w:r>
              <w:t>Microsoft.Practices.Composite.Events</w:t>
            </w:r>
            <w:proofErr w:type="spellEnd"/>
            <w:r>
              <w:t>;</w:t>
            </w:r>
          </w:p>
          <w:p w14:paraId="6C6776DA" w14:textId="77777777" w:rsidR="00BE4C9B" w:rsidRDefault="00BE4C9B" w:rsidP="000F698D">
            <w:r>
              <w:t xml:space="preserve">using </w:t>
            </w:r>
            <w:proofErr w:type="spellStart"/>
            <w:r>
              <w:t>Microsoft.Practices.Composite.Presentation.Events</w:t>
            </w:r>
            <w:proofErr w:type="spellEnd"/>
            <w:r>
              <w:t>;</w:t>
            </w:r>
          </w:p>
          <w:p w14:paraId="584784C0" w14:textId="77777777" w:rsidR="00BE4C9B" w:rsidRDefault="00BE4C9B" w:rsidP="000F698D"/>
          <w:p w14:paraId="4ABCA7D2" w14:textId="77777777" w:rsidR="00BE4C9B" w:rsidRDefault="00BE4C9B" w:rsidP="000F698D">
            <w:r>
              <w:t xml:space="preserve">using </w:t>
            </w:r>
            <w:proofErr w:type="spellStart"/>
            <w:r>
              <w:t>ClinSchd.Infrastructure</w:t>
            </w:r>
            <w:proofErr w:type="spellEnd"/>
            <w:r>
              <w:t>;</w:t>
            </w:r>
          </w:p>
          <w:p w14:paraId="427EF69C" w14:textId="77777777" w:rsidR="00BE4C9B" w:rsidRDefault="00BE4C9B" w:rsidP="000F698D">
            <w:r>
              <w:t xml:space="preserve">using </w:t>
            </w:r>
            <w:proofErr w:type="spellStart"/>
            <w:r>
              <w:t>ClinSchd.Infrastructure.Models</w:t>
            </w:r>
            <w:proofErr w:type="spellEnd"/>
            <w:r>
              <w:t>;</w:t>
            </w:r>
          </w:p>
          <w:p w14:paraId="1BC797EA" w14:textId="77777777" w:rsidR="00BE4C9B" w:rsidRDefault="00BE4C9B" w:rsidP="000F698D">
            <w:r>
              <w:t xml:space="preserve">using </w:t>
            </w:r>
            <w:proofErr w:type="spellStart"/>
            <w:r>
              <w:t>ClinSchd.Infrastructure.Interfaces</w:t>
            </w:r>
            <w:proofErr w:type="spellEnd"/>
            <w:r>
              <w:t>;</w:t>
            </w:r>
          </w:p>
          <w:p w14:paraId="531BAC4C" w14:textId="77777777" w:rsidR="00BE4C9B" w:rsidRDefault="00BE4C9B" w:rsidP="000F698D">
            <w:r>
              <w:t xml:space="preserve">using </w:t>
            </w:r>
            <w:proofErr w:type="spellStart"/>
            <w:r>
              <w:t>ClinSchd.Modules</w:t>
            </w:r>
            <w:proofErr w:type="spellEnd"/>
            <w:r>
              <w:t>.&lt;%Module Name%&gt;;</w:t>
            </w:r>
          </w:p>
          <w:p w14:paraId="67ADB39A" w14:textId="77777777" w:rsidR="00BE4C9B" w:rsidRDefault="00BE4C9B" w:rsidP="000F698D">
            <w:r>
              <w:t xml:space="preserve">using </w:t>
            </w:r>
            <w:proofErr w:type="spellStart"/>
            <w:r>
              <w:t>ClinSchd.Modules</w:t>
            </w:r>
            <w:proofErr w:type="spellEnd"/>
            <w:r>
              <w:t>.&lt;%Module Name%&gt;.Controllers;</w:t>
            </w:r>
          </w:p>
          <w:p w14:paraId="0DD00C8A" w14:textId="77777777" w:rsidR="00BE4C9B" w:rsidRDefault="00BE4C9B" w:rsidP="000F698D"/>
          <w:p w14:paraId="017DCBB3" w14:textId="77777777" w:rsidR="00BE4C9B" w:rsidRDefault="00BE4C9B" w:rsidP="000F698D">
            <w:r>
              <w:t xml:space="preserve">namespace </w:t>
            </w:r>
            <w:proofErr w:type="spellStart"/>
            <w:r>
              <w:t>ClinSchd.Modules</w:t>
            </w:r>
            <w:proofErr w:type="spellEnd"/>
            <w:r>
              <w:t>.&lt;%Module Name%&gt;</w:t>
            </w:r>
          </w:p>
          <w:p w14:paraId="51FC4308" w14:textId="77777777" w:rsidR="00BE4C9B" w:rsidRDefault="00BE4C9B" w:rsidP="000F698D">
            <w:r>
              <w:t>{</w:t>
            </w:r>
          </w:p>
          <w:p w14:paraId="55A45BCE" w14:textId="77777777" w:rsidR="00BE4C9B" w:rsidRDefault="00BE4C9B" w:rsidP="000F698D">
            <w:r>
              <w:t xml:space="preserve">    public class &lt;%Module Name%&gt; : </w:t>
            </w:r>
            <w:proofErr w:type="spellStart"/>
            <w:r>
              <w:t>IModule</w:t>
            </w:r>
            <w:proofErr w:type="spellEnd"/>
          </w:p>
          <w:p w14:paraId="1D62C13C" w14:textId="77777777" w:rsidR="00BE4C9B" w:rsidRDefault="00BE4C9B" w:rsidP="000F698D">
            <w:r>
              <w:t xml:space="preserve">    {</w:t>
            </w:r>
          </w:p>
          <w:p w14:paraId="709BD4A4" w14:textId="77777777" w:rsidR="00BE4C9B" w:rsidRDefault="00BE4C9B" w:rsidP="000F698D">
            <w:r>
              <w:t xml:space="preserve">        private </w:t>
            </w:r>
            <w:proofErr w:type="spellStart"/>
            <w:r>
              <w:t>readonly</w:t>
            </w:r>
            <w:proofErr w:type="spellEnd"/>
            <w:r>
              <w:t xml:space="preserve"> </w:t>
            </w:r>
            <w:proofErr w:type="spellStart"/>
            <w:r>
              <w:t>IUnityContainer</w:t>
            </w:r>
            <w:proofErr w:type="spellEnd"/>
            <w:r>
              <w:t xml:space="preserve"> _container;</w:t>
            </w:r>
          </w:p>
          <w:p w14:paraId="25397A1C" w14:textId="77777777" w:rsidR="00BE4C9B" w:rsidRDefault="00BE4C9B" w:rsidP="000F698D">
            <w:r>
              <w:t xml:space="preserve">        private </w:t>
            </w:r>
            <w:proofErr w:type="spellStart"/>
            <w:r>
              <w:t>readonly</w:t>
            </w:r>
            <w:proofErr w:type="spellEnd"/>
            <w:r>
              <w:t xml:space="preserve"> </w:t>
            </w:r>
            <w:proofErr w:type="spellStart"/>
            <w:r>
              <w:t>IEventAggregator</w:t>
            </w:r>
            <w:proofErr w:type="spellEnd"/>
            <w:r>
              <w:t xml:space="preserve"> _</w:t>
            </w:r>
            <w:proofErr w:type="spellStart"/>
            <w:r>
              <w:t>eventAggregator</w:t>
            </w:r>
            <w:proofErr w:type="spellEnd"/>
            <w:r>
              <w:t>;</w:t>
            </w:r>
          </w:p>
          <w:p w14:paraId="290E589E" w14:textId="77777777" w:rsidR="00BE4C9B" w:rsidRDefault="00BE4C9B" w:rsidP="000F698D">
            <w:r>
              <w:t xml:space="preserve">        private I&lt;%Module Name%&gt;Controller _controller;</w:t>
            </w:r>
          </w:p>
          <w:p w14:paraId="266A7413" w14:textId="77777777" w:rsidR="00BE4C9B" w:rsidRDefault="00BE4C9B" w:rsidP="000F698D"/>
          <w:p w14:paraId="5CF3CC1A" w14:textId="77777777" w:rsidR="00BE4C9B" w:rsidRDefault="00BE4C9B" w:rsidP="000F698D">
            <w:r>
              <w:t xml:space="preserve">        public &lt;%Module Name%&gt;Module (</w:t>
            </w:r>
            <w:proofErr w:type="spellStart"/>
            <w:r>
              <w:t>IUnityContainer</w:t>
            </w:r>
            <w:proofErr w:type="spellEnd"/>
            <w:r>
              <w:t xml:space="preserve"> container, </w:t>
            </w:r>
            <w:proofErr w:type="spellStart"/>
            <w:r>
              <w:t>IEventAggregator</w:t>
            </w:r>
            <w:proofErr w:type="spellEnd"/>
            <w:r>
              <w:t xml:space="preserve"> </w:t>
            </w:r>
            <w:proofErr w:type="spellStart"/>
            <w:r>
              <w:t>eventAggregator</w:t>
            </w:r>
            <w:proofErr w:type="spellEnd"/>
            <w:r>
              <w:t>)</w:t>
            </w:r>
          </w:p>
          <w:p w14:paraId="0FE9DB10" w14:textId="77777777" w:rsidR="00BE4C9B" w:rsidRDefault="00BE4C9B" w:rsidP="000F698D">
            <w:r>
              <w:t xml:space="preserve">        {</w:t>
            </w:r>
          </w:p>
          <w:p w14:paraId="1985B195" w14:textId="77777777" w:rsidR="00BE4C9B" w:rsidRDefault="00BE4C9B" w:rsidP="000F698D">
            <w:r>
              <w:t xml:space="preserve">            _container = container;</w:t>
            </w:r>
          </w:p>
          <w:p w14:paraId="38FA6085" w14:textId="77777777" w:rsidR="00BE4C9B" w:rsidRDefault="00BE4C9B" w:rsidP="000F698D">
            <w:r>
              <w:t xml:space="preserve">            _</w:t>
            </w:r>
            <w:proofErr w:type="spellStart"/>
            <w:r>
              <w:t>eventAggregator</w:t>
            </w:r>
            <w:proofErr w:type="spellEnd"/>
            <w:r>
              <w:t xml:space="preserve"> = </w:t>
            </w:r>
            <w:proofErr w:type="spellStart"/>
            <w:r>
              <w:t>eventAggregator</w:t>
            </w:r>
            <w:proofErr w:type="spellEnd"/>
            <w:r>
              <w:t>;</w:t>
            </w:r>
          </w:p>
          <w:p w14:paraId="78559B6A" w14:textId="77777777" w:rsidR="00BE4C9B" w:rsidRDefault="00BE4C9B" w:rsidP="000F698D">
            <w:r>
              <w:t xml:space="preserve">        }</w:t>
            </w:r>
          </w:p>
          <w:p w14:paraId="07382E31" w14:textId="77777777" w:rsidR="00BE4C9B" w:rsidRDefault="00BE4C9B" w:rsidP="000F698D"/>
          <w:p w14:paraId="1150CADF" w14:textId="77777777" w:rsidR="00BE4C9B" w:rsidRDefault="00BE4C9B" w:rsidP="000F698D">
            <w:r>
              <w:t xml:space="preserve">        public void Initialize()</w:t>
            </w:r>
          </w:p>
          <w:p w14:paraId="638381E9" w14:textId="77777777" w:rsidR="00BE4C9B" w:rsidRDefault="00BE4C9B" w:rsidP="000F698D">
            <w:r>
              <w:t xml:space="preserve">        {</w:t>
            </w:r>
          </w:p>
          <w:p w14:paraId="471BAAA0" w14:textId="77777777" w:rsidR="00BE4C9B" w:rsidRDefault="00BE4C9B" w:rsidP="000F698D">
            <w:r>
              <w:t xml:space="preserve">            </w:t>
            </w:r>
            <w:proofErr w:type="spellStart"/>
            <w:r>
              <w:t>RegisterViewsAndServices</w:t>
            </w:r>
            <w:proofErr w:type="spellEnd"/>
            <w:r>
              <w:t>();</w:t>
            </w:r>
          </w:p>
          <w:p w14:paraId="0B6D93F2" w14:textId="77777777" w:rsidR="00BE4C9B" w:rsidRDefault="00BE4C9B" w:rsidP="000F698D">
            <w:r>
              <w:t xml:space="preserve">             /* Create any controllers */</w:t>
            </w:r>
          </w:p>
          <w:p w14:paraId="05D159E6" w14:textId="77777777" w:rsidR="00BE4C9B" w:rsidRDefault="00BE4C9B" w:rsidP="000F698D">
            <w:r>
              <w:t xml:space="preserve">            _controller = _</w:t>
            </w:r>
            <w:proofErr w:type="spellStart"/>
            <w:r>
              <w:t>container.Resolve</w:t>
            </w:r>
            <w:proofErr w:type="spellEnd"/>
            <w:r>
              <w:t>&lt;I&lt;%Module Name%&gt;Controller&gt; ();</w:t>
            </w:r>
          </w:p>
          <w:p w14:paraId="4B727BC2" w14:textId="77777777" w:rsidR="00BE4C9B" w:rsidRDefault="00BE4C9B" w:rsidP="000F698D">
            <w:r>
              <w:t xml:space="preserve">            /* Start all created controllers */</w:t>
            </w:r>
          </w:p>
          <w:p w14:paraId="0202ABF4" w14:textId="77777777" w:rsidR="00BE4C9B" w:rsidRDefault="00BE4C9B" w:rsidP="000F698D">
            <w:r>
              <w:t xml:space="preserve">            _</w:t>
            </w:r>
            <w:proofErr w:type="spellStart"/>
            <w:r>
              <w:t>controller.Run</w:t>
            </w:r>
            <w:proofErr w:type="spellEnd"/>
            <w:r>
              <w:t xml:space="preserve"> ();</w:t>
            </w:r>
          </w:p>
          <w:p w14:paraId="3B8B6763" w14:textId="77777777" w:rsidR="00BE4C9B" w:rsidRDefault="00BE4C9B" w:rsidP="000F698D">
            <w:r>
              <w:t xml:space="preserve">        }</w:t>
            </w:r>
            <w:r>
              <w:tab/>
            </w:r>
          </w:p>
          <w:p w14:paraId="6E0A2033" w14:textId="77777777" w:rsidR="00BE4C9B" w:rsidRDefault="00BE4C9B" w:rsidP="000F698D"/>
          <w:p w14:paraId="15823034" w14:textId="77777777" w:rsidR="00BE4C9B" w:rsidRDefault="00BE4C9B" w:rsidP="000F698D">
            <w:r>
              <w:t xml:space="preserve">        protected void </w:t>
            </w:r>
            <w:proofErr w:type="spellStart"/>
            <w:r>
              <w:t>RegisterViewsAndServices</w:t>
            </w:r>
            <w:proofErr w:type="spellEnd"/>
            <w:r>
              <w:t>()</w:t>
            </w:r>
          </w:p>
          <w:p w14:paraId="3E7FEF1E" w14:textId="77777777" w:rsidR="00BE4C9B" w:rsidRDefault="00BE4C9B" w:rsidP="000F698D">
            <w:r>
              <w:t xml:space="preserve">        {</w:t>
            </w:r>
          </w:p>
          <w:p w14:paraId="4D051C87" w14:textId="77777777" w:rsidR="00BE4C9B" w:rsidRDefault="00BE4C9B" w:rsidP="000F698D">
            <w:r>
              <w:t xml:space="preserve">            _</w:t>
            </w:r>
            <w:proofErr w:type="spellStart"/>
            <w:r>
              <w:t>container.RegisterType</w:t>
            </w:r>
            <w:proofErr w:type="spellEnd"/>
            <w:r>
              <w:t>&lt;I&lt;%Module Name%&gt;Controller, &lt;%Module Name%&gt;Controller&gt; ();</w:t>
            </w:r>
          </w:p>
          <w:p w14:paraId="58243D96" w14:textId="77777777" w:rsidR="00BE4C9B" w:rsidRDefault="00BE4C9B" w:rsidP="000F698D">
            <w:r>
              <w:t xml:space="preserve">            _</w:t>
            </w:r>
            <w:proofErr w:type="spellStart"/>
            <w:r>
              <w:t>container.RegisterType</w:t>
            </w:r>
            <w:proofErr w:type="spellEnd"/>
            <w:r>
              <w:t>&lt;I&lt;%Module Name%&gt;Service, &lt;%Module Name%&gt;Service&gt; ();</w:t>
            </w:r>
          </w:p>
          <w:p w14:paraId="015B7578" w14:textId="77777777" w:rsidR="00BE4C9B" w:rsidRDefault="00BE4C9B" w:rsidP="000F698D">
            <w:r>
              <w:t xml:space="preserve">            /* Register other types as required */</w:t>
            </w:r>
          </w:p>
          <w:p w14:paraId="2CB62522" w14:textId="77777777" w:rsidR="00BE4C9B" w:rsidRDefault="00BE4C9B" w:rsidP="000F698D">
            <w:r>
              <w:t xml:space="preserve">        }</w:t>
            </w:r>
          </w:p>
          <w:p w14:paraId="62BB4718" w14:textId="77777777" w:rsidR="00BE4C9B" w:rsidRDefault="00BE4C9B" w:rsidP="000F698D">
            <w:r>
              <w:t xml:space="preserve">    }</w:t>
            </w:r>
          </w:p>
          <w:p w14:paraId="45A33C79" w14:textId="77777777" w:rsidR="00BE4C9B" w:rsidRDefault="00BE4C9B" w:rsidP="000F698D">
            <w:r>
              <w:t>}</w:t>
            </w:r>
          </w:p>
        </w:tc>
      </w:tr>
    </w:tbl>
    <w:p w14:paraId="0127E5AD" w14:textId="05B0E4BB" w:rsidR="00BE4C9B" w:rsidRDefault="00BE4C9B" w:rsidP="0067132E">
      <w:pPr>
        <w:pStyle w:val="Heading3"/>
        <w:numPr>
          <w:ilvl w:val="2"/>
          <w:numId w:val="38"/>
        </w:numPr>
      </w:pPr>
      <w:bookmarkStart w:id="1424" w:name="_Toc513557754"/>
      <w:r>
        <w:lastRenderedPageBreak/>
        <w:t>Controller Class</w:t>
      </w:r>
      <w:bookmarkEnd w:id="1424"/>
    </w:p>
    <w:p w14:paraId="72A2D165" w14:textId="77777777" w:rsidR="00BE4C9B" w:rsidRDefault="00BE4C9B" w:rsidP="00BE4C9B">
      <w:r>
        <w:t xml:space="preserve">Normally the controller class contains the </w:t>
      </w:r>
      <w:proofErr w:type="spellStart"/>
      <w:r>
        <w:t>EventAggregator</w:t>
      </w:r>
      <w:proofErr w:type="spellEnd"/>
      <w:r>
        <w:t xml:space="preserve"> subscriptions for the module and “controls” access to the module functionalities.  On can also expose module functionalities by registering module classes in the Unity dependency injection engine, in the module class, </w:t>
      </w:r>
      <w:r>
        <w:lastRenderedPageBreak/>
        <w:t>allowing the modules classes to be instantiated from anywhere in the application that can access the module interfaces.</w:t>
      </w:r>
    </w:p>
    <w:p w14:paraId="2CE3AB07" w14:textId="77777777" w:rsidR="00BE4C9B" w:rsidRDefault="00BE4C9B" w:rsidP="00BE4C9B"/>
    <w:p w14:paraId="6B480EB2" w14:textId="77777777" w:rsidR="00BE4C9B" w:rsidRDefault="00BE4C9B" w:rsidP="00BE4C9B">
      <w:r>
        <w:t>A typical controller looks like:</w:t>
      </w:r>
    </w:p>
    <w:p w14:paraId="3524FC77" w14:textId="77777777" w:rsidR="00BE4C9B" w:rsidRDefault="00BE4C9B" w:rsidP="00BE4C9B"/>
    <w:tbl>
      <w:tblPr>
        <w:tblStyle w:val="TableGrid"/>
        <w:tblW w:w="0" w:type="auto"/>
        <w:tblInd w:w="355" w:type="dxa"/>
        <w:tblLook w:val="04A0" w:firstRow="1" w:lastRow="0" w:firstColumn="1" w:lastColumn="0" w:noHBand="0" w:noVBand="1"/>
      </w:tblPr>
      <w:tblGrid>
        <w:gridCol w:w="8739"/>
      </w:tblGrid>
      <w:tr w:rsidR="00BE4C9B" w14:paraId="0F93CAD0" w14:textId="77777777" w:rsidTr="000F698D">
        <w:tc>
          <w:tcPr>
            <w:tcW w:w="8739" w:type="dxa"/>
          </w:tcPr>
          <w:p w14:paraId="4668A365" w14:textId="77777777" w:rsidR="00BE4C9B" w:rsidRDefault="00BE4C9B" w:rsidP="000F698D">
            <w:r>
              <w:t>using System;</w:t>
            </w:r>
          </w:p>
          <w:p w14:paraId="375146B7" w14:textId="77777777" w:rsidR="00BE4C9B" w:rsidRDefault="00BE4C9B" w:rsidP="000F698D">
            <w:r>
              <w:t xml:space="preserve">using </w:t>
            </w:r>
            <w:proofErr w:type="spellStart"/>
            <w:r>
              <w:t>System.Collections.Generic</w:t>
            </w:r>
            <w:proofErr w:type="spellEnd"/>
            <w:r>
              <w:t>;</w:t>
            </w:r>
          </w:p>
          <w:p w14:paraId="441298F9" w14:textId="77777777" w:rsidR="00BE4C9B" w:rsidRDefault="00BE4C9B" w:rsidP="000F698D">
            <w:r>
              <w:t xml:space="preserve">using </w:t>
            </w:r>
            <w:proofErr w:type="spellStart"/>
            <w:r>
              <w:t>ClinSchd.Infrastructure.Interfaces</w:t>
            </w:r>
            <w:proofErr w:type="spellEnd"/>
            <w:r>
              <w:t>;</w:t>
            </w:r>
          </w:p>
          <w:p w14:paraId="18834EAB" w14:textId="77777777" w:rsidR="00BE4C9B" w:rsidRDefault="00BE4C9B" w:rsidP="000F698D">
            <w:r>
              <w:t xml:space="preserve">using </w:t>
            </w:r>
            <w:proofErr w:type="spellStart"/>
            <w:r>
              <w:t>Microsoft.Practices.Composite.Events</w:t>
            </w:r>
            <w:proofErr w:type="spellEnd"/>
            <w:r>
              <w:t>;</w:t>
            </w:r>
          </w:p>
          <w:p w14:paraId="006DB12B" w14:textId="77777777" w:rsidR="00BE4C9B" w:rsidRDefault="00BE4C9B" w:rsidP="000F698D">
            <w:r>
              <w:t xml:space="preserve">using </w:t>
            </w:r>
            <w:proofErr w:type="spellStart"/>
            <w:r>
              <w:t>ClinSchd.Infrastructure</w:t>
            </w:r>
            <w:proofErr w:type="spellEnd"/>
            <w:r>
              <w:t>;</w:t>
            </w:r>
          </w:p>
          <w:p w14:paraId="0B327732" w14:textId="77777777" w:rsidR="00BE4C9B" w:rsidRDefault="00BE4C9B" w:rsidP="000F698D">
            <w:r>
              <w:t xml:space="preserve">using </w:t>
            </w:r>
            <w:proofErr w:type="spellStart"/>
            <w:r>
              <w:t>ClinSchd.Infrastructure.Models</w:t>
            </w:r>
            <w:proofErr w:type="spellEnd"/>
            <w:r>
              <w:t>;</w:t>
            </w:r>
          </w:p>
          <w:p w14:paraId="2A1371F6" w14:textId="77777777" w:rsidR="00BE4C9B" w:rsidRDefault="00BE4C9B" w:rsidP="000F698D">
            <w:r>
              <w:t xml:space="preserve">using </w:t>
            </w:r>
            <w:proofErr w:type="spellStart"/>
            <w:r>
              <w:t>ClinSchd.Modules</w:t>
            </w:r>
            <w:proofErr w:type="spellEnd"/>
            <w:r>
              <w:t>. &lt;%Module Name%&gt;.Services;</w:t>
            </w:r>
          </w:p>
          <w:p w14:paraId="4707C392" w14:textId="77777777" w:rsidR="00BE4C9B" w:rsidRDefault="00BE4C9B" w:rsidP="000F698D">
            <w:r>
              <w:t xml:space="preserve">using </w:t>
            </w:r>
            <w:proofErr w:type="spellStart"/>
            <w:r>
              <w:t>Microsoft.Practices.Composite.Presentation.Events</w:t>
            </w:r>
            <w:proofErr w:type="spellEnd"/>
            <w:r>
              <w:t>;</w:t>
            </w:r>
          </w:p>
          <w:p w14:paraId="0FE68807" w14:textId="77777777" w:rsidR="00BE4C9B" w:rsidRDefault="00BE4C9B" w:rsidP="000F698D">
            <w:r>
              <w:t xml:space="preserve">using </w:t>
            </w:r>
            <w:proofErr w:type="spellStart"/>
            <w:r>
              <w:t>Microsoft.Practices.Unity</w:t>
            </w:r>
            <w:proofErr w:type="spellEnd"/>
            <w:r>
              <w:t>;</w:t>
            </w:r>
          </w:p>
          <w:p w14:paraId="19FD3775" w14:textId="77777777" w:rsidR="00BE4C9B" w:rsidRDefault="00BE4C9B" w:rsidP="000F698D"/>
          <w:p w14:paraId="22453ED9" w14:textId="77777777" w:rsidR="00BE4C9B" w:rsidRDefault="00BE4C9B" w:rsidP="000F698D">
            <w:r>
              <w:t xml:space="preserve">namespace </w:t>
            </w:r>
            <w:proofErr w:type="spellStart"/>
            <w:r>
              <w:t>ClinSchd.Modules</w:t>
            </w:r>
            <w:proofErr w:type="spellEnd"/>
            <w:r>
              <w:t>. &lt;%Module Name%&gt;.Controllers</w:t>
            </w:r>
          </w:p>
          <w:p w14:paraId="5588DF46" w14:textId="77777777" w:rsidR="00BE4C9B" w:rsidRDefault="00BE4C9B" w:rsidP="000F698D">
            <w:r>
              <w:t>{</w:t>
            </w:r>
          </w:p>
          <w:p w14:paraId="7EEA7577" w14:textId="77777777" w:rsidR="00BE4C9B" w:rsidRDefault="00BE4C9B" w:rsidP="000F698D">
            <w:r>
              <w:t xml:space="preserve">    public class &lt;%Module Name%&gt;Controller : I&lt;%Module Name%&gt;Controller</w:t>
            </w:r>
          </w:p>
          <w:p w14:paraId="03A94BCC" w14:textId="77777777" w:rsidR="00BE4C9B" w:rsidRDefault="00BE4C9B" w:rsidP="000F698D">
            <w:r>
              <w:t xml:space="preserve">    {</w:t>
            </w:r>
          </w:p>
          <w:p w14:paraId="10CD8470" w14:textId="77777777" w:rsidR="00BE4C9B" w:rsidRDefault="00BE4C9B" w:rsidP="000F698D">
            <w:r>
              <w:t xml:space="preserve">        private </w:t>
            </w:r>
            <w:proofErr w:type="spellStart"/>
            <w:r>
              <w:t>readonly</w:t>
            </w:r>
            <w:proofErr w:type="spellEnd"/>
            <w:r>
              <w:t xml:space="preserve"> </w:t>
            </w:r>
            <w:proofErr w:type="spellStart"/>
            <w:r>
              <w:t>IUnityContainer</w:t>
            </w:r>
            <w:proofErr w:type="spellEnd"/>
            <w:r>
              <w:t xml:space="preserve"> _container;</w:t>
            </w:r>
          </w:p>
          <w:p w14:paraId="375E806C" w14:textId="77777777" w:rsidR="00BE4C9B" w:rsidRDefault="00BE4C9B" w:rsidP="000F698D">
            <w:r>
              <w:t xml:space="preserve">        private </w:t>
            </w:r>
            <w:proofErr w:type="spellStart"/>
            <w:r>
              <w:t>readonly</w:t>
            </w:r>
            <w:proofErr w:type="spellEnd"/>
            <w:r>
              <w:t xml:space="preserve"> I&lt;%Module Name%&gt;Service _service;</w:t>
            </w:r>
          </w:p>
          <w:p w14:paraId="3F7190DE" w14:textId="77777777" w:rsidR="00BE4C9B" w:rsidRDefault="00BE4C9B" w:rsidP="000F698D">
            <w:r>
              <w:t xml:space="preserve">        private </w:t>
            </w:r>
            <w:proofErr w:type="spellStart"/>
            <w:r>
              <w:t>readonly</w:t>
            </w:r>
            <w:proofErr w:type="spellEnd"/>
            <w:r>
              <w:t xml:space="preserve"> </w:t>
            </w:r>
            <w:proofErr w:type="spellStart"/>
            <w:r>
              <w:t>IEventAggregator</w:t>
            </w:r>
            <w:proofErr w:type="spellEnd"/>
            <w:r>
              <w:t xml:space="preserve"> _</w:t>
            </w:r>
            <w:proofErr w:type="spellStart"/>
            <w:r>
              <w:t>eventAggregator</w:t>
            </w:r>
            <w:proofErr w:type="spellEnd"/>
            <w:r>
              <w:t>;</w:t>
            </w:r>
          </w:p>
          <w:p w14:paraId="02CF6221" w14:textId="77777777" w:rsidR="00BE4C9B" w:rsidRDefault="00BE4C9B" w:rsidP="000F698D">
            <w:r>
              <w:t xml:space="preserve">        private </w:t>
            </w:r>
            <w:proofErr w:type="spellStart"/>
            <w:r>
              <w:t>readonly</w:t>
            </w:r>
            <w:proofErr w:type="spellEnd"/>
            <w:r>
              <w:t xml:space="preserve"> </w:t>
            </w:r>
            <w:proofErr w:type="spellStart"/>
            <w:r>
              <w:t>IDataAccessService</w:t>
            </w:r>
            <w:proofErr w:type="spellEnd"/>
            <w:r>
              <w:t xml:space="preserve"> _</w:t>
            </w:r>
            <w:proofErr w:type="spellStart"/>
            <w:r>
              <w:t>dataAccessService</w:t>
            </w:r>
            <w:proofErr w:type="spellEnd"/>
            <w:r>
              <w:t>;</w:t>
            </w:r>
          </w:p>
          <w:p w14:paraId="68F4386B" w14:textId="77777777" w:rsidR="00BE4C9B" w:rsidRDefault="00BE4C9B" w:rsidP="000F698D"/>
          <w:p w14:paraId="7C25560F" w14:textId="77777777" w:rsidR="00BE4C9B" w:rsidRDefault="00BE4C9B" w:rsidP="000F698D">
            <w:r>
              <w:t xml:space="preserve">        public &lt;%Module Name%&gt;Controller (</w:t>
            </w:r>
          </w:p>
          <w:p w14:paraId="3F637197" w14:textId="77777777" w:rsidR="00BE4C9B" w:rsidRDefault="00BE4C9B" w:rsidP="000F698D">
            <w:r>
              <w:t xml:space="preserve">            </w:t>
            </w:r>
            <w:proofErr w:type="spellStart"/>
            <w:r>
              <w:t>IUnityContainer</w:t>
            </w:r>
            <w:proofErr w:type="spellEnd"/>
            <w:r>
              <w:t xml:space="preserve"> container,</w:t>
            </w:r>
          </w:p>
          <w:p w14:paraId="65097629" w14:textId="77777777" w:rsidR="00BE4C9B" w:rsidRDefault="00BE4C9B" w:rsidP="000F698D">
            <w:r>
              <w:t xml:space="preserve">            I&lt;%Module Name%&gt;Service &lt;%Module Name%&gt;Service,</w:t>
            </w:r>
          </w:p>
          <w:p w14:paraId="3706E799" w14:textId="77777777" w:rsidR="00BE4C9B" w:rsidRDefault="00BE4C9B" w:rsidP="000F698D">
            <w:r>
              <w:t xml:space="preserve">            </w:t>
            </w:r>
            <w:proofErr w:type="spellStart"/>
            <w:r>
              <w:t>IEventAggregator</w:t>
            </w:r>
            <w:proofErr w:type="spellEnd"/>
            <w:r>
              <w:t xml:space="preserve"> </w:t>
            </w:r>
            <w:proofErr w:type="spellStart"/>
            <w:r>
              <w:t>eventAggregator</w:t>
            </w:r>
            <w:proofErr w:type="spellEnd"/>
            <w:r>
              <w:t>,</w:t>
            </w:r>
          </w:p>
          <w:p w14:paraId="1EEFB738" w14:textId="77777777" w:rsidR="00BE4C9B" w:rsidRDefault="00BE4C9B" w:rsidP="000F698D">
            <w:r>
              <w:t xml:space="preserve">            </w:t>
            </w:r>
            <w:proofErr w:type="spellStart"/>
            <w:r>
              <w:t>IDataAccessService</w:t>
            </w:r>
            <w:proofErr w:type="spellEnd"/>
            <w:r>
              <w:t xml:space="preserve"> </w:t>
            </w:r>
            <w:proofErr w:type="spellStart"/>
            <w:r>
              <w:t>dataAccessService</w:t>
            </w:r>
            <w:proofErr w:type="spellEnd"/>
            <w:r>
              <w:t>)</w:t>
            </w:r>
          </w:p>
          <w:p w14:paraId="6D54A2A0" w14:textId="77777777" w:rsidR="00BE4C9B" w:rsidRDefault="00BE4C9B" w:rsidP="000F698D">
            <w:r>
              <w:t xml:space="preserve">        {</w:t>
            </w:r>
          </w:p>
          <w:p w14:paraId="62EFD8AC" w14:textId="77777777" w:rsidR="00BE4C9B" w:rsidRDefault="00BE4C9B" w:rsidP="000F698D">
            <w:r>
              <w:t xml:space="preserve">            _container = container;</w:t>
            </w:r>
          </w:p>
          <w:p w14:paraId="265824C3" w14:textId="77777777" w:rsidR="00BE4C9B" w:rsidRDefault="00BE4C9B" w:rsidP="000F698D">
            <w:r>
              <w:t xml:space="preserve">            _service = &lt;%Module Name%&gt;Service;</w:t>
            </w:r>
          </w:p>
          <w:p w14:paraId="1E87245C" w14:textId="77777777" w:rsidR="00BE4C9B" w:rsidRDefault="00BE4C9B" w:rsidP="000F698D">
            <w:r>
              <w:t xml:space="preserve">            _</w:t>
            </w:r>
            <w:proofErr w:type="spellStart"/>
            <w:r>
              <w:t>eventAggregator</w:t>
            </w:r>
            <w:proofErr w:type="spellEnd"/>
            <w:r>
              <w:t xml:space="preserve"> = </w:t>
            </w:r>
            <w:proofErr w:type="spellStart"/>
            <w:r>
              <w:t>eventAggregator</w:t>
            </w:r>
            <w:proofErr w:type="spellEnd"/>
            <w:r>
              <w:t>;</w:t>
            </w:r>
          </w:p>
          <w:p w14:paraId="418A96E4" w14:textId="77777777" w:rsidR="00BE4C9B" w:rsidRDefault="00BE4C9B" w:rsidP="000F698D">
            <w:r>
              <w:t xml:space="preserve">            _</w:t>
            </w:r>
            <w:proofErr w:type="spellStart"/>
            <w:r>
              <w:t>dataAccessService</w:t>
            </w:r>
            <w:proofErr w:type="spellEnd"/>
            <w:r>
              <w:t xml:space="preserve"> = </w:t>
            </w:r>
            <w:proofErr w:type="spellStart"/>
            <w:r>
              <w:t>dataAccessService</w:t>
            </w:r>
            <w:proofErr w:type="spellEnd"/>
            <w:r>
              <w:t>;</w:t>
            </w:r>
          </w:p>
          <w:p w14:paraId="7CCB8EE1" w14:textId="77777777" w:rsidR="00BE4C9B" w:rsidRDefault="00BE4C9B" w:rsidP="000F698D">
            <w:r>
              <w:t xml:space="preserve">        }</w:t>
            </w:r>
          </w:p>
          <w:p w14:paraId="283536B7" w14:textId="77777777" w:rsidR="00BE4C9B" w:rsidRDefault="00BE4C9B" w:rsidP="000F698D"/>
          <w:p w14:paraId="1C80D064" w14:textId="77777777" w:rsidR="00BE4C9B" w:rsidRDefault="00BE4C9B" w:rsidP="000F698D">
            <w:r>
              <w:t xml:space="preserve">        public void Run()</w:t>
            </w:r>
          </w:p>
          <w:p w14:paraId="14C751DD" w14:textId="77777777" w:rsidR="00BE4C9B" w:rsidRDefault="00BE4C9B" w:rsidP="000F698D">
            <w:r>
              <w:t xml:space="preserve">        {</w:t>
            </w:r>
            <w:r>
              <w:tab/>
            </w:r>
            <w:r>
              <w:tab/>
            </w:r>
            <w:r>
              <w:tab/>
            </w:r>
          </w:p>
          <w:p w14:paraId="3D9C5457" w14:textId="77777777" w:rsidR="00BE4C9B" w:rsidRDefault="00BE4C9B" w:rsidP="000F698D">
            <w:r>
              <w:t xml:space="preserve">            _</w:t>
            </w:r>
            <w:proofErr w:type="spellStart"/>
            <w:r>
              <w:t>eventAggregator.GetEvent</w:t>
            </w:r>
            <w:proofErr w:type="spellEnd"/>
            <w:r>
              <w:t>&lt;&lt;%Module Name%&gt;Event&gt; ().Subscribe (&lt;%Module Name%&gt;</w:t>
            </w:r>
            <w:proofErr w:type="spellStart"/>
            <w:r>
              <w:t>EventHandler</w:t>
            </w:r>
            <w:proofErr w:type="spellEnd"/>
            <w:r>
              <w:t xml:space="preserve">, </w:t>
            </w:r>
            <w:proofErr w:type="spellStart"/>
            <w:r>
              <w:t>ThreadOption.UIThread</w:t>
            </w:r>
            <w:proofErr w:type="spellEnd"/>
            <w:r>
              <w:t>, true);</w:t>
            </w:r>
          </w:p>
          <w:p w14:paraId="315C6B44" w14:textId="77777777" w:rsidR="00BE4C9B" w:rsidRDefault="00BE4C9B" w:rsidP="000F698D">
            <w:r>
              <w:t xml:space="preserve">        }</w:t>
            </w:r>
          </w:p>
          <w:p w14:paraId="418BEB7E" w14:textId="77777777" w:rsidR="00BE4C9B" w:rsidRDefault="00BE4C9B" w:rsidP="000F698D"/>
          <w:p w14:paraId="2FD607CF" w14:textId="77777777" w:rsidR="00BE4C9B" w:rsidRDefault="00BE4C9B" w:rsidP="000F698D">
            <w:r>
              <w:t xml:space="preserve">        public void &lt;%Module Name%&gt;</w:t>
            </w:r>
            <w:proofErr w:type="spellStart"/>
            <w:r>
              <w:t>EventHandler</w:t>
            </w:r>
            <w:proofErr w:type="spellEnd"/>
            <w:r>
              <w:t xml:space="preserve"> (&lt;%Module Name%&gt;</w:t>
            </w:r>
            <w:proofErr w:type="spellStart"/>
            <w:r>
              <w:t>EventPayload</w:t>
            </w:r>
            <w:proofErr w:type="spellEnd"/>
            <w:r>
              <w:t xml:space="preserve"> payload)</w:t>
            </w:r>
          </w:p>
          <w:p w14:paraId="40F64B2B" w14:textId="77777777" w:rsidR="00BE4C9B" w:rsidRDefault="00BE4C9B" w:rsidP="000F698D">
            <w:r>
              <w:t xml:space="preserve">        {</w:t>
            </w:r>
          </w:p>
          <w:p w14:paraId="43AE8896" w14:textId="77777777" w:rsidR="00BE4C9B" w:rsidRDefault="00BE4C9B" w:rsidP="000F698D">
            <w:r>
              <w:t xml:space="preserve">            _</w:t>
            </w:r>
            <w:proofErr w:type="spellStart"/>
            <w:r>
              <w:t>service.DoEventHandler</w:t>
            </w:r>
            <w:proofErr w:type="spellEnd"/>
            <w:r>
              <w:t>(payload);</w:t>
            </w:r>
          </w:p>
          <w:p w14:paraId="19BAC5C6" w14:textId="77777777" w:rsidR="00BE4C9B" w:rsidRDefault="00BE4C9B" w:rsidP="000F698D">
            <w:r>
              <w:lastRenderedPageBreak/>
              <w:t xml:space="preserve">        }</w:t>
            </w:r>
          </w:p>
          <w:p w14:paraId="2D420A42" w14:textId="77777777" w:rsidR="00BE4C9B" w:rsidRDefault="00BE4C9B" w:rsidP="000F698D">
            <w:r>
              <w:t xml:space="preserve">    }</w:t>
            </w:r>
          </w:p>
          <w:p w14:paraId="59904AD6" w14:textId="77777777" w:rsidR="00BE4C9B" w:rsidRDefault="00BE4C9B" w:rsidP="000F698D">
            <w:r>
              <w:t>}</w:t>
            </w:r>
          </w:p>
        </w:tc>
      </w:tr>
    </w:tbl>
    <w:p w14:paraId="0AA5A9E9" w14:textId="64E7190F" w:rsidR="00BE4C9B" w:rsidRDefault="00BE4C9B" w:rsidP="0067132E">
      <w:pPr>
        <w:pStyle w:val="Heading3"/>
        <w:numPr>
          <w:ilvl w:val="2"/>
          <w:numId w:val="38"/>
        </w:numPr>
      </w:pPr>
      <w:bookmarkStart w:id="1425" w:name="_Toc513557755"/>
      <w:r>
        <w:lastRenderedPageBreak/>
        <w:t>Service Class</w:t>
      </w:r>
      <w:bookmarkEnd w:id="1425"/>
    </w:p>
    <w:p w14:paraId="10741003" w14:textId="77777777" w:rsidR="00BE4C9B" w:rsidRDefault="00BE4C9B" w:rsidP="00BE4C9B">
      <w:r>
        <w:t>The service class typically implements the module functionality code.  This can be anything from running a process to displaying windows or creating a user control to be docked elsewhere in the application.  A typical service class might look like:</w:t>
      </w:r>
    </w:p>
    <w:p w14:paraId="10B9399B" w14:textId="77777777" w:rsidR="00BE4C9B" w:rsidRPr="004C75CD" w:rsidRDefault="00BE4C9B" w:rsidP="00BE4C9B"/>
    <w:tbl>
      <w:tblPr>
        <w:tblStyle w:val="TableGrid"/>
        <w:tblW w:w="0" w:type="auto"/>
        <w:tblInd w:w="355" w:type="dxa"/>
        <w:tblLook w:val="04A0" w:firstRow="1" w:lastRow="0" w:firstColumn="1" w:lastColumn="0" w:noHBand="0" w:noVBand="1"/>
      </w:tblPr>
      <w:tblGrid>
        <w:gridCol w:w="8730"/>
      </w:tblGrid>
      <w:tr w:rsidR="00BE4C9B" w14:paraId="604F3344" w14:textId="77777777" w:rsidTr="000F698D">
        <w:tc>
          <w:tcPr>
            <w:tcW w:w="8730" w:type="dxa"/>
          </w:tcPr>
          <w:p w14:paraId="4F96F7B0" w14:textId="77777777" w:rsidR="00BE4C9B" w:rsidRDefault="00BE4C9B" w:rsidP="000F698D">
            <w:r>
              <w:t>using System;</w:t>
            </w:r>
          </w:p>
          <w:p w14:paraId="6DA90868" w14:textId="77777777" w:rsidR="00BE4C9B" w:rsidRDefault="00BE4C9B" w:rsidP="000F698D">
            <w:r>
              <w:t xml:space="preserve">using </w:t>
            </w:r>
            <w:proofErr w:type="spellStart"/>
            <w:r>
              <w:t>ClinSchd.Modules</w:t>
            </w:r>
            <w:proofErr w:type="spellEnd"/>
            <w:r>
              <w:t>. &lt;%Module Name%&gt;.&lt;%Module Name%&gt;;</w:t>
            </w:r>
          </w:p>
          <w:p w14:paraId="08B46616" w14:textId="77777777" w:rsidR="00BE4C9B" w:rsidRDefault="00BE4C9B" w:rsidP="000F698D"/>
          <w:p w14:paraId="0BBD077A" w14:textId="77777777" w:rsidR="00BE4C9B" w:rsidRDefault="00BE4C9B" w:rsidP="000F698D">
            <w:r>
              <w:t xml:space="preserve">namespace </w:t>
            </w:r>
            <w:proofErr w:type="spellStart"/>
            <w:r>
              <w:t>ClinSchd.Modules</w:t>
            </w:r>
            <w:proofErr w:type="spellEnd"/>
            <w:r>
              <w:t>. &lt;%Module Name%&gt;.Services</w:t>
            </w:r>
          </w:p>
          <w:p w14:paraId="6DD4909C" w14:textId="77777777" w:rsidR="00BE4C9B" w:rsidRDefault="00BE4C9B" w:rsidP="000F698D">
            <w:r>
              <w:t>{</w:t>
            </w:r>
          </w:p>
          <w:p w14:paraId="0EBCA0D8" w14:textId="77777777" w:rsidR="00BE4C9B" w:rsidRDefault="00BE4C9B" w:rsidP="000F698D">
            <w:r>
              <w:t xml:space="preserve">    public class &lt;%Module Name%&gt;Service : I&lt;%Module Name%&gt;Service</w:t>
            </w:r>
          </w:p>
          <w:p w14:paraId="75732ECB" w14:textId="77777777" w:rsidR="00BE4C9B" w:rsidRDefault="00BE4C9B" w:rsidP="000F698D">
            <w:r>
              <w:t xml:space="preserve">    {</w:t>
            </w:r>
          </w:p>
          <w:p w14:paraId="5ED72804" w14:textId="77777777" w:rsidR="00BE4C9B" w:rsidRDefault="00BE4C9B" w:rsidP="000F698D">
            <w:r>
              <w:t xml:space="preserve">        public &lt;%Module Name%&gt;Service ()</w:t>
            </w:r>
          </w:p>
          <w:p w14:paraId="7F270E78" w14:textId="77777777" w:rsidR="00BE4C9B" w:rsidRDefault="00BE4C9B" w:rsidP="000F698D">
            <w:r>
              <w:t xml:space="preserve">        {</w:t>
            </w:r>
          </w:p>
          <w:p w14:paraId="18631CD0" w14:textId="77777777" w:rsidR="00BE4C9B" w:rsidRDefault="00BE4C9B" w:rsidP="000F698D">
            <w:r>
              <w:t xml:space="preserve">        }</w:t>
            </w:r>
          </w:p>
          <w:p w14:paraId="2D551DC6" w14:textId="77777777" w:rsidR="00BE4C9B" w:rsidRDefault="00BE4C9B" w:rsidP="000F698D"/>
          <w:p w14:paraId="3563EFF9" w14:textId="77777777" w:rsidR="00BE4C9B" w:rsidRDefault="00BE4C9B" w:rsidP="000F698D">
            <w:r>
              <w:t xml:space="preserve">        #region I&lt;%Module Name%&gt; Members</w:t>
            </w:r>
          </w:p>
          <w:p w14:paraId="55FA0264" w14:textId="77777777" w:rsidR="00BE4C9B" w:rsidRDefault="00BE4C9B" w:rsidP="000F698D"/>
          <w:p w14:paraId="733A957C" w14:textId="77777777" w:rsidR="00BE4C9B" w:rsidRDefault="00BE4C9B" w:rsidP="000F698D">
            <w:r>
              <w:t xml:space="preserve">        public void </w:t>
            </w:r>
            <w:proofErr w:type="spellStart"/>
            <w:r>
              <w:t>DoEventHandler</w:t>
            </w:r>
            <w:proofErr w:type="spellEnd"/>
            <w:r>
              <w:t xml:space="preserve"> (&lt;%Module Name%&gt;</w:t>
            </w:r>
            <w:proofErr w:type="spellStart"/>
            <w:r>
              <w:t>EventPayload</w:t>
            </w:r>
            <w:proofErr w:type="spellEnd"/>
            <w:r>
              <w:t xml:space="preserve"> payload)</w:t>
            </w:r>
          </w:p>
          <w:p w14:paraId="2985AA1D" w14:textId="77777777" w:rsidR="00BE4C9B" w:rsidRPr="0023703E" w:rsidRDefault="00BE4C9B" w:rsidP="000F698D">
            <w:r>
              <w:t xml:space="preserve">        </w:t>
            </w:r>
            <w:r w:rsidRPr="0023703E">
              <w:t>{</w:t>
            </w:r>
          </w:p>
          <w:p w14:paraId="07DBDBF4" w14:textId="77777777" w:rsidR="00BE4C9B" w:rsidRPr="00E128E5" w:rsidRDefault="00BE4C9B" w:rsidP="000F698D">
            <w:r w:rsidRPr="00E128E5">
              <w:t xml:space="preserve">            /* Do the functionality work h</w:t>
            </w:r>
            <w:r>
              <w:t>ere */</w:t>
            </w:r>
          </w:p>
          <w:p w14:paraId="1891C2B6" w14:textId="77777777" w:rsidR="00BE4C9B" w:rsidRPr="0023703E" w:rsidRDefault="00BE4C9B" w:rsidP="000F698D">
            <w:r w:rsidRPr="0023703E">
              <w:t xml:space="preserve">        }</w:t>
            </w:r>
          </w:p>
          <w:p w14:paraId="2AE773E5" w14:textId="77777777" w:rsidR="00BE4C9B" w:rsidRPr="0023703E" w:rsidRDefault="00BE4C9B" w:rsidP="000F698D"/>
          <w:p w14:paraId="0C55DF60" w14:textId="77777777" w:rsidR="00BE4C9B" w:rsidRPr="00E128E5" w:rsidRDefault="00BE4C9B" w:rsidP="000F698D">
            <w:r w:rsidRPr="0023703E">
              <w:t xml:space="preserve">        #</w:t>
            </w:r>
            <w:proofErr w:type="spellStart"/>
            <w:r w:rsidRPr="0023703E">
              <w:t>endregion</w:t>
            </w:r>
            <w:proofErr w:type="spellEnd"/>
            <w:r w:rsidRPr="0023703E">
              <w:t xml:space="preserve"> </w:t>
            </w:r>
            <w:r>
              <w:t>I&lt;%Module Name%&gt; Members</w:t>
            </w:r>
          </w:p>
          <w:p w14:paraId="55672EC7" w14:textId="77777777" w:rsidR="00BE4C9B" w:rsidRPr="0023703E" w:rsidRDefault="00BE4C9B" w:rsidP="000F698D">
            <w:r w:rsidRPr="0023703E">
              <w:t xml:space="preserve">    }</w:t>
            </w:r>
          </w:p>
          <w:p w14:paraId="727A7E61" w14:textId="77777777" w:rsidR="00BE4C9B" w:rsidRDefault="00BE4C9B" w:rsidP="000F698D">
            <w:r>
              <w:t>}</w:t>
            </w:r>
          </w:p>
        </w:tc>
      </w:tr>
    </w:tbl>
    <w:p w14:paraId="596EA46C" w14:textId="77777777" w:rsidR="00BE4C9B" w:rsidRPr="004C75CD" w:rsidRDefault="00BE4C9B" w:rsidP="00BE4C9B"/>
    <w:p w14:paraId="7AA625F9" w14:textId="58F01E04" w:rsidR="00E2362A" w:rsidRDefault="00E2362A" w:rsidP="00955870">
      <w:pPr>
        <w:pStyle w:val="Heading2"/>
      </w:pPr>
      <w:bookmarkStart w:id="1426" w:name="_Toc513557756"/>
      <w:r>
        <w:t>Organization of Rational Stream</w:t>
      </w:r>
      <w:r w:rsidR="002F2135">
        <w:t>s</w:t>
      </w:r>
      <w:bookmarkEnd w:id="1426"/>
    </w:p>
    <w:p w14:paraId="4C80D53C" w14:textId="09B903B1" w:rsidR="00955870" w:rsidRDefault="00BC6D4B" w:rsidP="00955870">
      <w:pPr>
        <w:pStyle w:val="BodyText"/>
      </w:pPr>
      <w:r>
        <w:t>There are seven Rational streams associated with the project. Five are code streams, one is for delivering install packages, and one is for documentation.</w:t>
      </w:r>
    </w:p>
    <w:p w14:paraId="1E8907B6" w14:textId="50A8C69F" w:rsidR="00BC6D4B" w:rsidRDefault="00BC6D4B" w:rsidP="00BC6D4B">
      <w:pPr>
        <w:pStyle w:val="Caption"/>
        <w:jc w:val="center"/>
      </w:pPr>
      <w:bookmarkStart w:id="1427" w:name="_Toc513557880"/>
      <w:r>
        <w:t xml:space="preserve">Table </w:t>
      </w:r>
      <w:fldSimple w:instr=" SEQ Table \* ARABIC ">
        <w:r w:rsidR="00BE4505">
          <w:rPr>
            <w:noProof/>
          </w:rPr>
          <w:t>1</w:t>
        </w:r>
      </w:fldSimple>
      <w:r>
        <w:t>: Rational Streams</w:t>
      </w:r>
      <w:bookmarkEnd w:id="1427"/>
    </w:p>
    <w:tbl>
      <w:tblPr>
        <w:tblStyle w:val="TableGrid"/>
        <w:tblW w:w="9288" w:type="dxa"/>
        <w:tblLayout w:type="fixed"/>
        <w:tblLook w:val="04A0" w:firstRow="1" w:lastRow="0" w:firstColumn="1" w:lastColumn="0" w:noHBand="0" w:noVBand="1"/>
        <w:tblDescription w:val="Cliniical Scheduler distributable files with descriptions"/>
        <w:tblPrChange w:id="1428" w:author="Author">
          <w:tblPr>
            <w:tblStyle w:val="TableGrid"/>
            <w:tblW w:w="9812" w:type="dxa"/>
            <w:tblLayout w:type="fixed"/>
            <w:tblLook w:val="04A0" w:firstRow="1" w:lastRow="0" w:firstColumn="1" w:lastColumn="0" w:noHBand="0" w:noVBand="1"/>
            <w:tblDescription w:val="Cliniical Scheduler distributable files with descriptions"/>
          </w:tblPr>
        </w:tblPrChange>
      </w:tblPr>
      <w:tblGrid>
        <w:gridCol w:w="3798"/>
        <w:gridCol w:w="5490"/>
        <w:tblGridChange w:id="1429">
          <w:tblGrid>
            <w:gridCol w:w="3798"/>
            <w:gridCol w:w="6014"/>
          </w:tblGrid>
        </w:tblGridChange>
      </w:tblGrid>
      <w:tr w:rsidR="00BC6D4B" w14:paraId="760581EC" w14:textId="77777777" w:rsidTr="00A242DF">
        <w:trPr>
          <w:tblHeader/>
          <w:trPrChange w:id="1430" w:author="Author">
            <w:trPr>
              <w:tblHeader/>
            </w:trPr>
          </w:trPrChange>
        </w:trPr>
        <w:tc>
          <w:tcPr>
            <w:tcW w:w="3798" w:type="dxa"/>
            <w:shd w:val="clear" w:color="auto" w:fill="D9D9D9" w:themeFill="background1" w:themeFillShade="D9"/>
            <w:vAlign w:val="center"/>
            <w:tcPrChange w:id="1431" w:author="Author">
              <w:tcPr>
                <w:tcW w:w="3798" w:type="dxa"/>
                <w:shd w:val="clear" w:color="auto" w:fill="D9D9D9" w:themeFill="background1" w:themeFillShade="D9"/>
                <w:vAlign w:val="center"/>
              </w:tcPr>
            </w:tcPrChange>
          </w:tcPr>
          <w:p w14:paraId="09F98FC3" w14:textId="0BE33740" w:rsidR="00BC6D4B" w:rsidRDefault="00BC6D4B" w:rsidP="00921379">
            <w:pPr>
              <w:pStyle w:val="TableHeading"/>
            </w:pPr>
            <w:r>
              <w:t xml:space="preserve">Stream </w:t>
            </w:r>
          </w:p>
        </w:tc>
        <w:tc>
          <w:tcPr>
            <w:tcW w:w="5490" w:type="dxa"/>
            <w:shd w:val="clear" w:color="auto" w:fill="D9D9D9" w:themeFill="background1" w:themeFillShade="D9"/>
            <w:vAlign w:val="center"/>
            <w:tcPrChange w:id="1432" w:author="Author">
              <w:tcPr>
                <w:tcW w:w="6014" w:type="dxa"/>
                <w:shd w:val="clear" w:color="auto" w:fill="D9D9D9" w:themeFill="background1" w:themeFillShade="D9"/>
                <w:vAlign w:val="center"/>
              </w:tcPr>
            </w:tcPrChange>
          </w:tcPr>
          <w:p w14:paraId="460CD99F" w14:textId="77777777" w:rsidR="00BC6D4B" w:rsidRDefault="00BC6D4B" w:rsidP="00921379">
            <w:pPr>
              <w:pStyle w:val="TableHeading"/>
            </w:pPr>
            <w:r>
              <w:t>Description</w:t>
            </w:r>
          </w:p>
        </w:tc>
      </w:tr>
      <w:tr w:rsidR="00BC6D4B" w14:paraId="319326A8" w14:textId="77777777" w:rsidTr="00A242DF">
        <w:tc>
          <w:tcPr>
            <w:tcW w:w="3798" w:type="dxa"/>
            <w:tcPrChange w:id="1433" w:author="Author">
              <w:tcPr>
                <w:tcW w:w="3798" w:type="dxa"/>
              </w:tcPr>
            </w:tcPrChange>
          </w:tcPr>
          <w:p w14:paraId="4C5640C8" w14:textId="12D5E3CF" w:rsidR="00BC6D4B" w:rsidRDefault="00BC6D4B" w:rsidP="00921379">
            <w:pPr>
              <w:pStyle w:val="TableText"/>
            </w:pPr>
            <w:proofErr w:type="spellStart"/>
            <w:r>
              <w:t>ConDEV</w:t>
            </w:r>
            <w:proofErr w:type="spellEnd"/>
          </w:p>
        </w:tc>
        <w:tc>
          <w:tcPr>
            <w:tcW w:w="5490" w:type="dxa"/>
            <w:vAlign w:val="center"/>
            <w:tcPrChange w:id="1434" w:author="Author">
              <w:tcPr>
                <w:tcW w:w="6014" w:type="dxa"/>
                <w:vAlign w:val="center"/>
              </w:tcPr>
            </w:tcPrChange>
          </w:tcPr>
          <w:p w14:paraId="240010D9" w14:textId="6107CDAD" w:rsidR="00BC6D4B" w:rsidRDefault="00BC6D4B" w:rsidP="00921379">
            <w:pPr>
              <w:pStyle w:val="TableText"/>
            </w:pPr>
            <w:r>
              <w:t>Used for current development.</w:t>
            </w:r>
          </w:p>
        </w:tc>
      </w:tr>
      <w:tr w:rsidR="00BC6D4B" w14:paraId="7161FF69" w14:textId="77777777" w:rsidTr="00A242DF">
        <w:tc>
          <w:tcPr>
            <w:tcW w:w="3798" w:type="dxa"/>
            <w:tcPrChange w:id="1435" w:author="Author">
              <w:tcPr>
                <w:tcW w:w="3798" w:type="dxa"/>
              </w:tcPr>
            </w:tcPrChange>
          </w:tcPr>
          <w:p w14:paraId="753EBBFE" w14:textId="07E47142" w:rsidR="00BC6D4B" w:rsidRDefault="00BC6D4B" w:rsidP="00921379">
            <w:pPr>
              <w:pStyle w:val="TableText"/>
            </w:pPr>
            <w:proofErr w:type="spellStart"/>
            <w:r>
              <w:t>ConTEST</w:t>
            </w:r>
            <w:proofErr w:type="spellEnd"/>
          </w:p>
        </w:tc>
        <w:tc>
          <w:tcPr>
            <w:tcW w:w="5490" w:type="dxa"/>
            <w:vAlign w:val="center"/>
            <w:tcPrChange w:id="1436" w:author="Author">
              <w:tcPr>
                <w:tcW w:w="6014" w:type="dxa"/>
                <w:vAlign w:val="center"/>
              </w:tcPr>
            </w:tcPrChange>
          </w:tcPr>
          <w:p w14:paraId="02BEEBA0" w14:textId="1343A86C" w:rsidR="00BC6D4B" w:rsidRDefault="00BC6D4B" w:rsidP="00173F2F">
            <w:pPr>
              <w:pStyle w:val="TableText"/>
            </w:pPr>
            <w:r>
              <w:t>Once current development has passed unit testing and is ready for Component Integration Testing (CIT), the development is promoted to this stream</w:t>
            </w:r>
            <w:r w:rsidR="00173F2F">
              <w:t>. Builds for CIT are made from this stream.</w:t>
            </w:r>
          </w:p>
        </w:tc>
      </w:tr>
      <w:tr w:rsidR="00BC6D4B" w14:paraId="1478A119" w14:textId="77777777" w:rsidTr="00A242DF">
        <w:tc>
          <w:tcPr>
            <w:tcW w:w="3798" w:type="dxa"/>
            <w:tcPrChange w:id="1437" w:author="Author">
              <w:tcPr>
                <w:tcW w:w="3798" w:type="dxa"/>
              </w:tcPr>
            </w:tcPrChange>
          </w:tcPr>
          <w:p w14:paraId="6C997BAD" w14:textId="72C9050F" w:rsidR="00BC6D4B" w:rsidRDefault="00BC6D4B" w:rsidP="00921379">
            <w:pPr>
              <w:pStyle w:val="TableText"/>
            </w:pPr>
            <w:proofErr w:type="spellStart"/>
            <w:r>
              <w:t>ConSQA</w:t>
            </w:r>
            <w:proofErr w:type="spellEnd"/>
          </w:p>
        </w:tc>
        <w:tc>
          <w:tcPr>
            <w:tcW w:w="5490" w:type="dxa"/>
            <w:vAlign w:val="center"/>
            <w:tcPrChange w:id="1438" w:author="Author">
              <w:tcPr>
                <w:tcW w:w="6014" w:type="dxa"/>
                <w:vAlign w:val="center"/>
              </w:tcPr>
            </w:tcPrChange>
          </w:tcPr>
          <w:p w14:paraId="572A7FE0" w14:textId="25A0ECCF" w:rsidR="00BC6D4B" w:rsidRPr="003D3C68" w:rsidRDefault="00BC6D4B" w:rsidP="00921379">
            <w:pPr>
              <w:pStyle w:val="TableText"/>
            </w:pPr>
            <w:r>
              <w:t xml:space="preserve">Once a build is ready to move to Software Quality </w:t>
            </w:r>
            <w:r>
              <w:lastRenderedPageBreak/>
              <w:t>Assurance (SQA) testing, then the changes are promoted to this stream.</w:t>
            </w:r>
            <w:r w:rsidR="00173F2F">
              <w:t xml:space="preserve"> Builds for SQA are made from this stream. If SQA testing returns defects, they should be fixed and tested in this stream and then merged into current development, which might already be working on the next version.</w:t>
            </w:r>
          </w:p>
        </w:tc>
      </w:tr>
      <w:tr w:rsidR="00BC6D4B" w14:paraId="017212BF" w14:textId="77777777" w:rsidTr="00A242DF">
        <w:tc>
          <w:tcPr>
            <w:tcW w:w="3798" w:type="dxa"/>
            <w:tcPrChange w:id="1439" w:author="Author">
              <w:tcPr>
                <w:tcW w:w="3798" w:type="dxa"/>
              </w:tcPr>
            </w:tcPrChange>
          </w:tcPr>
          <w:p w14:paraId="68AF6B75" w14:textId="1045E0E9" w:rsidR="00BC6D4B" w:rsidRDefault="00BC6D4B" w:rsidP="00921379">
            <w:pPr>
              <w:pStyle w:val="TableText"/>
            </w:pPr>
            <w:proofErr w:type="spellStart"/>
            <w:r>
              <w:lastRenderedPageBreak/>
              <w:t>ConIOC</w:t>
            </w:r>
            <w:proofErr w:type="spellEnd"/>
          </w:p>
        </w:tc>
        <w:tc>
          <w:tcPr>
            <w:tcW w:w="5490" w:type="dxa"/>
            <w:vAlign w:val="center"/>
            <w:tcPrChange w:id="1440" w:author="Author">
              <w:tcPr>
                <w:tcW w:w="6014" w:type="dxa"/>
                <w:vAlign w:val="center"/>
              </w:tcPr>
            </w:tcPrChange>
          </w:tcPr>
          <w:p w14:paraId="2CBA483D" w14:textId="29A9962B" w:rsidR="00BC6D4B" w:rsidRPr="003D3C68" w:rsidRDefault="00BC6D4B" w:rsidP="00921379">
            <w:pPr>
              <w:pStyle w:val="TableText"/>
            </w:pPr>
            <w:r>
              <w:t>Once a build has cleared SQA and is ready for Initial Operating Capacity (IOC) testing, the code is promoted to this stream.</w:t>
            </w:r>
            <w:r w:rsidR="00173F2F">
              <w:t xml:space="preserve"> Builds for IOC are made from this stream. If IOC testing returns defects, they should be fixed and tested in this stream and then merged into current development (and possibly also SQA), which might be on different versions.</w:t>
            </w:r>
          </w:p>
        </w:tc>
      </w:tr>
      <w:tr w:rsidR="00BC6D4B" w14:paraId="2E69229F" w14:textId="77777777" w:rsidTr="00A242DF">
        <w:tc>
          <w:tcPr>
            <w:tcW w:w="3798" w:type="dxa"/>
            <w:tcPrChange w:id="1441" w:author="Author">
              <w:tcPr>
                <w:tcW w:w="3798" w:type="dxa"/>
              </w:tcPr>
            </w:tcPrChange>
          </w:tcPr>
          <w:p w14:paraId="56105B0D" w14:textId="1261FD6A" w:rsidR="00BC6D4B" w:rsidRDefault="00BC6D4B" w:rsidP="00921379">
            <w:pPr>
              <w:pStyle w:val="TableText"/>
            </w:pPr>
            <w:proofErr w:type="spellStart"/>
            <w:r>
              <w:t>ConPROD</w:t>
            </w:r>
            <w:proofErr w:type="spellEnd"/>
          </w:p>
        </w:tc>
        <w:tc>
          <w:tcPr>
            <w:tcW w:w="5490" w:type="dxa"/>
            <w:vAlign w:val="center"/>
            <w:tcPrChange w:id="1442" w:author="Author">
              <w:tcPr>
                <w:tcW w:w="6014" w:type="dxa"/>
                <w:vAlign w:val="center"/>
              </w:tcPr>
            </w:tcPrChange>
          </w:tcPr>
          <w:p w14:paraId="4C81E633" w14:textId="006D2241" w:rsidR="00BC6D4B" w:rsidRPr="003D3C68" w:rsidRDefault="00173F2F" w:rsidP="00173F2F">
            <w:pPr>
              <w:pStyle w:val="TableText"/>
            </w:pPr>
            <w:r>
              <w:t>Once a build has cleared IOC testing and is installed at field sites, the code is promoted to this stream. This stream serves as a refer</w:t>
            </w:r>
            <w:r w:rsidR="008838E1">
              <w:t>ence copy of production</w:t>
            </w:r>
            <w:r>
              <w:t xml:space="preserve"> to research reported defects, since the dev streams will be on later versions. The only active development that should take place in this stream is for emergency fixes that are disconnected from the current versions in SQA or IOC.</w:t>
            </w:r>
          </w:p>
        </w:tc>
      </w:tr>
      <w:tr w:rsidR="00BC6D4B" w14:paraId="2E0A8B4D" w14:textId="77777777" w:rsidTr="00A242DF">
        <w:tc>
          <w:tcPr>
            <w:tcW w:w="3798" w:type="dxa"/>
            <w:tcPrChange w:id="1443" w:author="Author">
              <w:tcPr>
                <w:tcW w:w="3798" w:type="dxa"/>
              </w:tcPr>
            </w:tcPrChange>
          </w:tcPr>
          <w:p w14:paraId="036B1609" w14:textId="20D8DA38" w:rsidR="00BC6D4B" w:rsidRDefault="00BC6D4B" w:rsidP="00921379">
            <w:pPr>
              <w:pStyle w:val="TableText"/>
            </w:pPr>
            <w:r>
              <w:t>Scheduling – Project Documents</w:t>
            </w:r>
          </w:p>
        </w:tc>
        <w:tc>
          <w:tcPr>
            <w:tcW w:w="5490" w:type="dxa"/>
            <w:vAlign w:val="center"/>
            <w:tcPrChange w:id="1444" w:author="Author">
              <w:tcPr>
                <w:tcW w:w="6014" w:type="dxa"/>
                <w:vAlign w:val="center"/>
              </w:tcPr>
            </w:tcPrChange>
          </w:tcPr>
          <w:p w14:paraId="3E390F3E" w14:textId="29695CDB" w:rsidR="00BC6D4B" w:rsidRPr="003D3C68" w:rsidRDefault="00173F2F" w:rsidP="00921379">
            <w:pPr>
              <w:pStyle w:val="TableText"/>
            </w:pPr>
            <w:r>
              <w:t>This stream holds the documentation for the project, including deliverables and reference documents.</w:t>
            </w:r>
          </w:p>
        </w:tc>
      </w:tr>
      <w:tr w:rsidR="00BC6D4B" w14:paraId="21ACDC8C" w14:textId="77777777" w:rsidTr="00A242DF">
        <w:tc>
          <w:tcPr>
            <w:tcW w:w="3798" w:type="dxa"/>
            <w:tcPrChange w:id="1445" w:author="Author">
              <w:tcPr>
                <w:tcW w:w="3798" w:type="dxa"/>
              </w:tcPr>
            </w:tcPrChange>
          </w:tcPr>
          <w:p w14:paraId="44288A6A" w14:textId="7F95ACFD" w:rsidR="00BC6D4B" w:rsidRDefault="00BC6D4B" w:rsidP="00921379">
            <w:pPr>
              <w:pStyle w:val="TableText"/>
            </w:pPr>
            <w:r>
              <w:t>VSE Installers</w:t>
            </w:r>
          </w:p>
        </w:tc>
        <w:tc>
          <w:tcPr>
            <w:tcW w:w="5490" w:type="dxa"/>
            <w:vAlign w:val="center"/>
            <w:tcPrChange w:id="1446" w:author="Author">
              <w:tcPr>
                <w:tcW w:w="6014" w:type="dxa"/>
                <w:vAlign w:val="center"/>
              </w:tcPr>
            </w:tcPrChange>
          </w:tcPr>
          <w:p w14:paraId="6252E876" w14:textId="4A1C0DA8" w:rsidR="00BC6D4B" w:rsidRPr="003D3C68" w:rsidRDefault="00173F2F" w:rsidP="00921379">
            <w:pPr>
              <w:pStyle w:val="TableText"/>
            </w:pPr>
            <w:r>
              <w:t>This stream holds the install packages for each build of the software, serving as a point for distribution as well as a repository to allow installing previous versions for research.</w:t>
            </w:r>
          </w:p>
        </w:tc>
      </w:tr>
    </w:tbl>
    <w:p w14:paraId="19CF4A2F" w14:textId="77777777" w:rsidR="00BC6D4B" w:rsidRDefault="00BC6D4B" w:rsidP="00955870">
      <w:pPr>
        <w:pStyle w:val="BodyText"/>
      </w:pPr>
    </w:p>
    <w:p w14:paraId="23DE1633" w14:textId="6E264F37" w:rsidR="00E2362A" w:rsidRDefault="00E2362A" w:rsidP="00A524B9">
      <w:pPr>
        <w:pStyle w:val="Heading2"/>
      </w:pPr>
      <w:bookmarkStart w:id="1447" w:name="_Toc513557757"/>
      <w:r>
        <w:t>Troubleshooting using the Trace Log</w:t>
      </w:r>
      <w:bookmarkEnd w:id="1447"/>
    </w:p>
    <w:p w14:paraId="7F31FB42" w14:textId="3A99B838" w:rsidR="00DF646D" w:rsidRDefault="00825113" w:rsidP="00DF646D">
      <w:pPr>
        <w:pStyle w:val="BodyText"/>
      </w:pPr>
      <w:r>
        <w:t>The Trace Log is a tool to help troubleshoot problems with</w:t>
      </w:r>
      <w:r w:rsidR="00A900E0">
        <w:t>in</w:t>
      </w:r>
      <w:r>
        <w:t xml:space="preserve"> the VSE GUI application. </w:t>
      </w:r>
      <w:r w:rsidR="000C085A">
        <w:t xml:space="preserve">For the Trace Log to be available the VSE GUI must be executed with the /trace command line parameter. </w:t>
      </w:r>
      <w:r>
        <w:t>The Trace Log can be access by right-clicking the application title bar and selecting Trace Log from the menu.</w:t>
      </w:r>
    </w:p>
    <w:p w14:paraId="7E79713C" w14:textId="297609DF" w:rsidR="00825113" w:rsidRDefault="00825113" w:rsidP="00DF646D">
      <w:pPr>
        <w:pStyle w:val="BodyText"/>
      </w:pPr>
      <w:r>
        <w:t>The Trace log contains a log of ALL RPC calls made by the VSE GUI, to include the RPC Name, Inputs (Parameters) and returns.  Returns can be various results including error information reported by the called RPC.</w:t>
      </w:r>
      <w:r w:rsidR="000C085A">
        <w:t xml:space="preserve">  The Trace Log, in many cases, also includes error information reported from the GUI application.  Sometimes a user friendly error message is displayed and the Trace Log must be accessed to view the error details.  Other logged details are also visible.  Exceptions\Errors caught within the VSE GUI and logged using the </w:t>
      </w:r>
      <w:proofErr w:type="spellStart"/>
      <w:r w:rsidR="000C085A">
        <w:t>TraceLog.LogError</w:t>
      </w:r>
      <w:proofErr w:type="spellEnd"/>
      <w:r w:rsidR="000C085A">
        <w:t xml:space="preserve"> method will include the full error stack when present.</w:t>
      </w:r>
    </w:p>
    <w:p w14:paraId="7A615A18" w14:textId="310466E1" w:rsidR="000C085A" w:rsidRDefault="000C085A" w:rsidP="00DF646D">
      <w:pPr>
        <w:pStyle w:val="BodyText"/>
      </w:pPr>
      <w:r>
        <w:t>The Trace Log can be exported to an XML file for analysis.  When the /</w:t>
      </w:r>
      <w:proofErr w:type="spellStart"/>
      <w:r>
        <w:t>AutoDumpTrace</w:t>
      </w:r>
      <w:proofErr w:type="spellEnd"/>
      <w:r>
        <w:t xml:space="preserve"> command line parameter is added the VSE GUI will attempt to save the current Trace Log to the </w:t>
      </w:r>
      <w:r>
        <w:lastRenderedPageBreak/>
        <w:t>C:\Program Data\Vista Scheduling GUI\TraceLog.xml file.  Each successive save overwrites previous saves.</w:t>
      </w:r>
    </w:p>
    <w:p w14:paraId="2C0A6629" w14:textId="25A55739" w:rsidR="000C085A" w:rsidRDefault="000C085A" w:rsidP="00DF646D">
      <w:pPr>
        <w:pStyle w:val="BodyText"/>
      </w:pPr>
      <w:r>
        <w:t xml:space="preserve">A developer can write to the Trace Log by including the </w:t>
      </w:r>
      <w:proofErr w:type="spellStart"/>
      <w:r>
        <w:t>ClinSchd.Infrastructure</w:t>
      </w:r>
      <w:proofErr w:type="spellEnd"/>
      <w:r>
        <w:t xml:space="preserve"> names space, then calling one of the </w:t>
      </w:r>
      <w:proofErr w:type="spellStart"/>
      <w:r>
        <w:t>TraceLog.Log</w:t>
      </w:r>
      <w:proofErr w:type="spellEnd"/>
      <w:r>
        <w:t xml:space="preserve"> . . . methods.</w:t>
      </w:r>
    </w:p>
    <w:p w14:paraId="530FDC41" w14:textId="29F92C81" w:rsidR="000C085A" w:rsidRDefault="000C085A" w:rsidP="00DF646D">
      <w:pPr>
        <w:pStyle w:val="BodyText"/>
      </w:pPr>
      <w:r>
        <w:t>Returned RPC data in the Trace Log may be a single string</w:t>
      </w:r>
      <w:r w:rsidR="00230B77">
        <w:t>, an array of strings</w:t>
      </w:r>
      <w:r>
        <w:t>, a list of strings</w:t>
      </w:r>
      <w:r w:rsidR="00230B77">
        <w:t xml:space="preserve"> (possibly including an array item) or a record set. </w:t>
      </w:r>
    </w:p>
    <w:p w14:paraId="572D2469" w14:textId="2977399C" w:rsidR="00230B77" w:rsidRDefault="00230B77" w:rsidP="00A900E0">
      <w:pPr>
        <w:pStyle w:val="BodyText"/>
        <w:ind w:left="720"/>
      </w:pPr>
      <w:r>
        <w:t>Arrays returned are generally formatted as</w:t>
      </w:r>
      <w:r w:rsidR="00A900E0">
        <w:t>:</w:t>
      </w:r>
    </w:p>
    <w:p w14:paraId="47EB2743" w14:textId="1E8D5083" w:rsidR="00230B77" w:rsidRDefault="00230B77" w:rsidP="00A900E0">
      <w:pPr>
        <w:pStyle w:val="BodyText"/>
        <w:ind w:left="907"/>
      </w:pPr>
      <w:r>
        <w:t xml:space="preserve"> Array[n]</w:t>
      </w:r>
    </w:p>
    <w:p w14:paraId="48CA2591" w14:textId="7A61CC9F" w:rsidR="00230B77" w:rsidRDefault="00230B77" w:rsidP="00A900E0">
      <w:pPr>
        <w:pStyle w:val="BodyText"/>
        <w:ind w:left="907"/>
      </w:pPr>
      <w:r>
        <w:tab/>
        <w:t>#0: value</w:t>
      </w:r>
    </w:p>
    <w:p w14:paraId="14F3EC25" w14:textId="5EE334CD" w:rsidR="00230B77" w:rsidRDefault="00230B77" w:rsidP="00A900E0">
      <w:pPr>
        <w:pStyle w:val="BodyText"/>
        <w:ind w:left="907"/>
      </w:pPr>
      <w:r>
        <w:tab/>
        <w:t>#1: value</w:t>
      </w:r>
    </w:p>
    <w:p w14:paraId="4D6D745D" w14:textId="573DE1D5" w:rsidR="00230B77" w:rsidRDefault="00230B77" w:rsidP="00A900E0">
      <w:pPr>
        <w:pStyle w:val="BodyText"/>
        <w:ind w:left="907"/>
      </w:pPr>
      <w:r>
        <w:tab/>
        <w:t xml:space="preserve">. . . </w:t>
      </w:r>
    </w:p>
    <w:p w14:paraId="7C0D9433" w14:textId="6F1CD6EB" w:rsidR="00230B77" w:rsidRDefault="00230B77" w:rsidP="00A900E0">
      <w:pPr>
        <w:pStyle w:val="BodyText"/>
        <w:ind w:left="907"/>
      </w:pPr>
      <w:r>
        <w:tab/>
        <w:t>#n: value</w:t>
      </w:r>
    </w:p>
    <w:p w14:paraId="406DE730" w14:textId="2C387C57" w:rsidR="00230B77" w:rsidRDefault="00230B77" w:rsidP="00A900E0">
      <w:pPr>
        <w:pStyle w:val="BodyText"/>
        <w:ind w:left="720"/>
      </w:pPr>
      <w:r>
        <w:t xml:space="preserve">Record sets generally appear </w:t>
      </w:r>
      <w:r w:rsidR="00A900E0">
        <w:t>as:</w:t>
      </w:r>
    </w:p>
    <w:p w14:paraId="5710ACC4" w14:textId="4E1D24E5" w:rsidR="00230B77" w:rsidRDefault="00230B77" w:rsidP="00A900E0">
      <w:pPr>
        <w:pStyle w:val="BodyText"/>
        <w:ind w:left="907"/>
      </w:pPr>
      <w:r>
        <w:t>T00020HEADER_1^T00020HEADER_2^ . . . ^T00030HEADER_N</w:t>
      </w:r>
    </w:p>
    <w:p w14:paraId="4F1D4207" w14:textId="38A70B8E" w:rsidR="00230B77" w:rsidRDefault="00230B77" w:rsidP="00A900E0">
      <w:pPr>
        <w:pStyle w:val="BodyText"/>
        <w:ind w:left="907"/>
      </w:pPr>
      <w:r>
        <w:t>Record1_Value1^Record1_Value2^ . . . ^Record1_ValueN</w:t>
      </w:r>
    </w:p>
    <w:p w14:paraId="2493484A" w14:textId="5F905000" w:rsidR="00230B77" w:rsidRDefault="00230B77" w:rsidP="00230B77">
      <w:pPr>
        <w:pStyle w:val="BodyText"/>
        <w:ind w:left="907"/>
      </w:pPr>
      <w:r>
        <w:t>Record2_Value1^Record2_Value2^ . . . ^Record2_ValueN</w:t>
      </w:r>
    </w:p>
    <w:p w14:paraId="3E59FAB3" w14:textId="2217D879" w:rsidR="00230B77" w:rsidRPr="00DF646D" w:rsidRDefault="00230B77" w:rsidP="00230B77">
      <w:pPr>
        <w:pStyle w:val="BodyText"/>
        <w:ind w:left="907"/>
      </w:pPr>
      <w:r>
        <w:t xml:space="preserve">. . . </w:t>
      </w:r>
    </w:p>
    <w:p w14:paraId="31F14065" w14:textId="658DE8BA" w:rsidR="00230B77" w:rsidRPr="00DF646D" w:rsidRDefault="00230B77" w:rsidP="00230B77">
      <w:pPr>
        <w:pStyle w:val="BodyText"/>
        <w:ind w:left="907"/>
      </w:pPr>
      <w:r>
        <w:t>RecordN_Value1^RecordN_Value2^ . . . ^</w:t>
      </w:r>
      <w:proofErr w:type="spellStart"/>
      <w:r>
        <w:t>RecordN_ValueN</w:t>
      </w:r>
      <w:proofErr w:type="spellEnd"/>
    </w:p>
    <w:p w14:paraId="7B731FAC" w14:textId="5D8811F0" w:rsidR="00230B77" w:rsidRPr="00DF646D" w:rsidRDefault="00A900E0" w:rsidP="0023703E">
      <w:pPr>
        <w:pStyle w:val="BodyText"/>
        <w:ind w:left="720"/>
      </w:pPr>
      <w:r>
        <w:t>Record sets can be copied and saved to a text file and imported into Excel as a ^ delimited file for easier review.)</w:t>
      </w:r>
    </w:p>
    <w:p w14:paraId="39935335" w14:textId="202DEB6B" w:rsidR="00E2362A" w:rsidRDefault="00E2362A" w:rsidP="00A524B9">
      <w:pPr>
        <w:pStyle w:val="Heading2"/>
      </w:pPr>
      <w:bookmarkStart w:id="1448" w:name="_Ref505089531"/>
      <w:bookmarkStart w:id="1449" w:name="_Ref505090526"/>
      <w:bookmarkStart w:id="1450" w:name="_Ref505090542"/>
      <w:bookmarkStart w:id="1451" w:name="_Ref505090565"/>
      <w:bookmarkStart w:id="1452" w:name="_Ref505090584"/>
      <w:bookmarkStart w:id="1453" w:name="_Toc513557758"/>
      <w:r>
        <w:t>Configuring the GUI</w:t>
      </w:r>
      <w:bookmarkEnd w:id="1448"/>
      <w:bookmarkEnd w:id="1449"/>
      <w:bookmarkEnd w:id="1450"/>
      <w:bookmarkEnd w:id="1451"/>
      <w:bookmarkEnd w:id="1452"/>
      <w:bookmarkEnd w:id="1453"/>
    </w:p>
    <w:p w14:paraId="73871D15" w14:textId="77777777" w:rsidR="00236D4C" w:rsidRDefault="00236D4C" w:rsidP="00236D4C">
      <w:r>
        <w:t xml:space="preserve">The </w:t>
      </w:r>
      <w:proofErr w:type="spellStart"/>
      <w:r>
        <w:t>VistaSchedulingGUI.exe.config</w:t>
      </w:r>
      <w:proofErr w:type="spellEnd"/>
      <w:r>
        <w:t xml:space="preserve"> file (the </w:t>
      </w:r>
      <w:proofErr w:type="spellStart"/>
      <w:r>
        <w:t>config</w:t>
      </w:r>
      <w:proofErr w:type="spellEnd"/>
      <w:r>
        <w:t xml:space="preserve"> file) is found in the application folder location.  By default this is C:\ Program Files (x86)\</w:t>
      </w:r>
      <w:proofErr w:type="spellStart"/>
      <w:r>
        <w:t>VistA</w:t>
      </w:r>
      <w:proofErr w:type="spellEnd"/>
      <w:r>
        <w:t xml:space="preserve"> Scheduling </w:t>
      </w:r>
      <w:proofErr w:type="spellStart"/>
      <w:r>
        <w:t>GUI_x</w:t>
      </w:r>
      <w:proofErr w:type="spellEnd"/>
      <w:r>
        <w:t xml:space="preserve">, where _x is not present in the Visual Studio development environment, but may be _P (Production Release), _T (Test Release), _RC (Release Candidate) when VSE is installed using one of the </w:t>
      </w:r>
      <w:proofErr w:type="spellStart"/>
      <w:r>
        <w:t>msi</w:t>
      </w:r>
      <w:proofErr w:type="spellEnd"/>
      <w:r>
        <w:t xml:space="preserve"> files.</w:t>
      </w:r>
    </w:p>
    <w:p w14:paraId="71254D1F" w14:textId="77777777" w:rsidR="00236D4C" w:rsidRDefault="00236D4C" w:rsidP="00236D4C"/>
    <w:p w14:paraId="2173A95D" w14:textId="77777777" w:rsidR="00236D4C" w:rsidRDefault="00236D4C" w:rsidP="00236D4C">
      <w:r>
        <w:t xml:space="preserve">Generally the </w:t>
      </w:r>
      <w:proofErr w:type="spellStart"/>
      <w:r>
        <w:t>config</w:t>
      </w:r>
      <w:proofErr w:type="spellEnd"/>
      <w:r>
        <w:t xml:space="preserve"> file is initialized during the installation process or by modifying the </w:t>
      </w:r>
      <w:proofErr w:type="spellStart"/>
      <w:r>
        <w:t>app.config</w:t>
      </w:r>
      <w:proofErr w:type="spellEnd"/>
      <w:r>
        <w:t xml:space="preserve"> file within the </w:t>
      </w:r>
      <w:proofErr w:type="spellStart"/>
      <w:r>
        <w:t>ClinSchd</w:t>
      </w:r>
      <w:proofErr w:type="spellEnd"/>
      <w:r>
        <w:t xml:space="preserve"> project in Visual Studio.</w:t>
      </w:r>
    </w:p>
    <w:p w14:paraId="5FF1C687" w14:textId="77777777" w:rsidR="00236D4C" w:rsidRDefault="00236D4C" w:rsidP="00236D4C"/>
    <w:p w14:paraId="6D351CA4" w14:textId="77777777" w:rsidR="00236D4C" w:rsidRDefault="00236D4C" w:rsidP="00236D4C">
      <w:r>
        <w:t xml:space="preserve">The </w:t>
      </w:r>
      <w:proofErr w:type="spellStart"/>
      <w:r>
        <w:t>config</w:t>
      </w:r>
      <w:proofErr w:type="spellEnd"/>
      <w:r>
        <w:t xml:space="preserve"> file can also be modified using a text editor such as Notepad, Notepad++, etc.</w:t>
      </w:r>
    </w:p>
    <w:p w14:paraId="595A1696" w14:textId="77777777" w:rsidR="00236D4C" w:rsidRDefault="00236D4C" w:rsidP="00236D4C"/>
    <w:p w14:paraId="2998A0D6" w14:textId="77777777" w:rsidR="00236D4C" w:rsidRDefault="00236D4C" w:rsidP="00236D4C">
      <w:r>
        <w:t xml:space="preserve">Within the </w:t>
      </w:r>
      <w:proofErr w:type="spellStart"/>
      <w:r>
        <w:t>config</w:t>
      </w:r>
      <w:proofErr w:type="spellEnd"/>
      <w:r>
        <w:t xml:space="preserve"> file there are 2 sections that may need to be configured.  It is HIGHLY recommended NOT to modify the other sections of the file.</w:t>
      </w:r>
    </w:p>
    <w:p w14:paraId="702167C2" w14:textId="77777777" w:rsidR="00236D4C" w:rsidRDefault="00236D4C" w:rsidP="00236D4C"/>
    <w:p w14:paraId="3E9EDF97" w14:textId="5F60DC8D" w:rsidR="00236D4C" w:rsidRPr="00236D4C" w:rsidRDefault="00236D4C" w:rsidP="0067132E">
      <w:pPr>
        <w:pStyle w:val="Heading3"/>
        <w:numPr>
          <w:ilvl w:val="2"/>
          <w:numId w:val="50"/>
        </w:numPr>
      </w:pPr>
      <w:bookmarkStart w:id="1454" w:name="_Toc513557759"/>
      <w:r>
        <w:t>The &lt;</w:t>
      </w:r>
      <w:proofErr w:type="spellStart"/>
      <w:r>
        <w:t>appSettings</w:t>
      </w:r>
      <w:proofErr w:type="spellEnd"/>
      <w:r>
        <w:t>&gt; Section</w:t>
      </w:r>
      <w:bookmarkEnd w:id="1454"/>
    </w:p>
    <w:p w14:paraId="6CBBE100" w14:textId="77777777" w:rsidR="00236D4C" w:rsidRDefault="00236D4C" w:rsidP="00236D4C">
      <w:r>
        <w:t>The &lt;</w:t>
      </w:r>
      <w:proofErr w:type="spellStart"/>
      <w:r>
        <w:t>appSettings</w:t>
      </w:r>
      <w:proofErr w:type="spellEnd"/>
      <w:r>
        <w:t>&gt; section contain several &lt;add key . . . options that can be modified.</w:t>
      </w:r>
    </w:p>
    <w:p w14:paraId="7EB3B0B0" w14:textId="77777777" w:rsidR="00236D4C" w:rsidRDefault="00236D4C" w:rsidP="00236D4C">
      <w:pPr>
        <w:ind w:left="720"/>
      </w:pPr>
      <w:r>
        <w:lastRenderedPageBreak/>
        <w:t xml:space="preserve">&lt;add key=”host” value=”” /&gt;:  This key value holds the address or URL of the host </w:t>
      </w:r>
      <w:proofErr w:type="spellStart"/>
      <w:r>
        <w:t>VistA</w:t>
      </w:r>
      <w:proofErr w:type="spellEnd"/>
      <w:r>
        <w:t xml:space="preserve"> instance.</w:t>
      </w:r>
    </w:p>
    <w:p w14:paraId="4E8E3B29" w14:textId="77777777" w:rsidR="00236D4C" w:rsidRDefault="00236D4C" w:rsidP="00236D4C">
      <w:pPr>
        <w:ind w:left="720"/>
      </w:pPr>
      <w:r>
        <w:t xml:space="preserve">&lt;add key=”port” .value=”” /&gt;:  This key value holds the port number assigned to the </w:t>
      </w:r>
      <w:proofErr w:type="spellStart"/>
      <w:r>
        <w:t>VistA</w:t>
      </w:r>
      <w:proofErr w:type="spellEnd"/>
      <w:r>
        <w:t xml:space="preserve"> instance on the host machine.</w:t>
      </w:r>
    </w:p>
    <w:p w14:paraId="41806B09" w14:textId="77777777" w:rsidR="00236D4C" w:rsidRDefault="00236D4C" w:rsidP="00236D4C">
      <w:pPr>
        <w:ind w:left="720"/>
      </w:pPr>
      <w:r>
        <w:t>&lt;add key=”</w:t>
      </w:r>
      <w:proofErr w:type="spellStart"/>
      <w:r>
        <w:t>nspace</w:t>
      </w:r>
      <w:proofErr w:type="spellEnd"/>
      <w:r>
        <w:t xml:space="preserve">” value=”” /&gt;:  This key value holds the Name Space assigned the </w:t>
      </w:r>
      <w:proofErr w:type="spellStart"/>
      <w:r>
        <w:t>VistA</w:t>
      </w:r>
      <w:proofErr w:type="spellEnd"/>
      <w:r>
        <w:t xml:space="preserve"> instance on the host machine.</w:t>
      </w:r>
    </w:p>
    <w:p w14:paraId="76971B9F" w14:textId="77777777" w:rsidR="00236D4C" w:rsidRDefault="00236D4C" w:rsidP="00236D4C">
      <w:pPr>
        <w:ind w:left="720"/>
      </w:pPr>
      <w:r>
        <w:t>&lt;add key=”</w:t>
      </w:r>
      <w:proofErr w:type="spellStart"/>
      <w:r>
        <w:t>MaxPatientsToReturn</w:t>
      </w:r>
      <w:proofErr w:type="spellEnd"/>
      <w:r>
        <w:t>” value=”50” /&gt;:  This key value adjusts the maximum number of patients returned by the Patient Search on the ribbon bar.  The default\recommended value is 50.</w:t>
      </w:r>
    </w:p>
    <w:p w14:paraId="1E0B9D6C" w14:textId="77777777" w:rsidR="00236D4C" w:rsidRDefault="00236D4C" w:rsidP="00236D4C">
      <w:pPr>
        <w:ind w:left="720"/>
      </w:pPr>
      <w:r>
        <w:t>&lt;add key=”</w:t>
      </w:r>
      <w:proofErr w:type="spellStart"/>
      <w:r>
        <w:t>var_service_url</w:t>
      </w:r>
      <w:proofErr w:type="spellEnd"/>
      <w:r>
        <w:t>” value=”” /&gt;:</w:t>
      </w:r>
      <w:r>
        <w:tab/>
        <w:t xml:space="preserve">  This key value is used to determine if the VSE\VAOS (VAR) interface is available to those users holding the SDEZ REQUEST key.  The value SHOULD match the &lt;endpoint address=”” /&gt; value indicated in the &lt;</w:t>
      </w:r>
      <w:proofErr w:type="spellStart"/>
      <w:r>
        <w:t>system.ServiceModel</w:t>
      </w:r>
      <w:proofErr w:type="spellEnd"/>
      <w:r>
        <w:t>&gt;&lt;client&gt; section as discussed below, however, VSE is only looking for a value containing the “</w:t>
      </w:r>
      <w:proofErr w:type="spellStart"/>
      <w:r>
        <w:t>VSE_VAR_Service</w:t>
      </w:r>
      <w:proofErr w:type="spellEnd"/>
      <w:r>
        <w:t>” string.  If the value is empty or does not contain that string VSE will not activate the VSE\VAOS (VAR) functionality.</w:t>
      </w:r>
    </w:p>
    <w:p w14:paraId="64375389" w14:textId="45A7276B" w:rsidR="00236D4C" w:rsidRDefault="00236D4C" w:rsidP="00236D4C">
      <w:pPr>
        <w:pStyle w:val="BodyText"/>
      </w:pPr>
      <w:r>
        <w:t>At this time any other &lt;</w:t>
      </w:r>
      <w:proofErr w:type="spellStart"/>
      <w:r>
        <w:t>appSettings</w:t>
      </w:r>
      <w:proofErr w:type="spellEnd"/>
      <w:r>
        <w:t>&gt; key value pairs are ignored.</w:t>
      </w:r>
    </w:p>
    <w:p w14:paraId="398CAA1A" w14:textId="4CDEA913" w:rsidR="00236D4C" w:rsidRDefault="00236D4C" w:rsidP="0067132E">
      <w:pPr>
        <w:pStyle w:val="Heading3"/>
        <w:numPr>
          <w:ilvl w:val="2"/>
          <w:numId w:val="50"/>
        </w:numPr>
      </w:pPr>
      <w:bookmarkStart w:id="1455" w:name="_Toc513557760"/>
      <w:r>
        <w:t>The &lt;</w:t>
      </w:r>
      <w:proofErr w:type="spellStart"/>
      <w:r>
        <w:t>system.ServiceModel</w:t>
      </w:r>
      <w:proofErr w:type="spellEnd"/>
      <w:r>
        <w:t>&gt;&lt;client&gt;&lt;endpoint&gt; Section</w:t>
      </w:r>
      <w:bookmarkEnd w:id="1455"/>
    </w:p>
    <w:p w14:paraId="2BD86444" w14:textId="37E6A32D" w:rsidR="00236D4C" w:rsidRDefault="00236D4C" w:rsidP="00236D4C">
      <w:pPr>
        <w:pStyle w:val="BodyText"/>
      </w:pPr>
      <w:r>
        <w:t>The VSE\VAOS (VAR) Interface talks to a WCF Web service. The &lt;</w:t>
      </w:r>
      <w:proofErr w:type="spellStart"/>
      <w:r>
        <w:t>system.ServiceModel</w:t>
      </w:r>
      <w:proofErr w:type="spellEnd"/>
      <w:r>
        <w:t>&gt; section describes connection properties used by VSE for this purpose.  Within the &lt;client&gt; subsection is found the &lt;endpoint&gt; subsection.</w:t>
      </w:r>
    </w:p>
    <w:p w14:paraId="01085662" w14:textId="1002BEFC" w:rsidR="00236D4C" w:rsidRDefault="00236D4C" w:rsidP="00236D4C">
      <w:pPr>
        <w:pStyle w:val="BodyText"/>
      </w:pPr>
      <w:r>
        <w:t xml:space="preserve">Modify the &lt;endpoint address=”” /&gt; value to change the location URL of the </w:t>
      </w:r>
      <w:proofErr w:type="spellStart"/>
      <w:r>
        <w:t>VSE_VAR_Service</w:t>
      </w:r>
      <w:proofErr w:type="spellEnd"/>
      <w:r>
        <w:t xml:space="preserve"> web service.  If this value is not EXACTLY correct VSE will be unable to communicate with the </w:t>
      </w:r>
      <w:proofErr w:type="spellStart"/>
      <w:r>
        <w:t>VSE_VAR_Service</w:t>
      </w:r>
      <w:proofErr w:type="spellEnd"/>
      <w:r>
        <w:t xml:space="preserve"> Web Service and communication errors will be reported in the VSE Trace Log.</w:t>
      </w:r>
    </w:p>
    <w:p w14:paraId="6F8D04EC" w14:textId="63761F99" w:rsidR="00236D4C" w:rsidRDefault="00236D4C" w:rsidP="00236D4C">
      <w:pPr>
        <w:pStyle w:val="BodyText"/>
      </w:pPr>
      <w:r>
        <w:t>It is HIGHLY recommended the &lt;endpoint&gt; address and the &lt;</w:t>
      </w:r>
      <w:proofErr w:type="spellStart"/>
      <w:r>
        <w:t>appSettings</w:t>
      </w:r>
      <w:proofErr w:type="spellEnd"/>
      <w:r>
        <w:t>&gt;&lt;add key=”</w:t>
      </w:r>
      <w:proofErr w:type="spellStart"/>
      <w:r>
        <w:t>var_service_url</w:t>
      </w:r>
      <w:proofErr w:type="spellEnd"/>
      <w:r>
        <w:t>” value be set to the same value.</w:t>
      </w:r>
    </w:p>
    <w:p w14:paraId="04BD0BB0" w14:textId="5B8AD8BF" w:rsidR="00236D4C" w:rsidRDefault="00236D4C" w:rsidP="0067132E">
      <w:pPr>
        <w:pStyle w:val="Heading3"/>
        <w:numPr>
          <w:ilvl w:val="2"/>
          <w:numId w:val="50"/>
        </w:numPr>
      </w:pPr>
      <w:bookmarkStart w:id="1456" w:name="_Toc513557761"/>
      <w:r>
        <w:t>Command Line Parameters</w:t>
      </w:r>
      <w:bookmarkEnd w:id="1456"/>
    </w:p>
    <w:p w14:paraId="55F60E2E" w14:textId="222BB2DF" w:rsidR="00236D4C" w:rsidRDefault="00236D4C" w:rsidP="00236D4C">
      <w:pPr>
        <w:pStyle w:val="BodyText"/>
      </w:pPr>
      <w:r>
        <w:t>The VSE application allows for two (2) command line parameters.  These parameters can be added to the application shortcut as needed.</w:t>
      </w:r>
    </w:p>
    <w:p w14:paraId="08257DA4" w14:textId="4A35A24B" w:rsidR="00F30B70" w:rsidRDefault="00F30B70" w:rsidP="0067132E">
      <w:pPr>
        <w:pStyle w:val="Heading4"/>
        <w:numPr>
          <w:ilvl w:val="3"/>
          <w:numId w:val="50"/>
        </w:numPr>
      </w:pPr>
      <w:bookmarkStart w:id="1457" w:name="_Toc513557762"/>
      <w:r>
        <w:t>The /trace command line parameter</w:t>
      </w:r>
      <w:bookmarkEnd w:id="1457"/>
    </w:p>
    <w:p w14:paraId="260ECA52" w14:textId="3CB55655" w:rsidR="00236D4C" w:rsidRDefault="00F30B70" w:rsidP="00236D4C">
      <w:pPr>
        <w:pStyle w:val="BodyText"/>
      </w:pPr>
      <w:r>
        <w:t>When the  /trace command line parameter is present VSE turns on and initializes the Trace Log functionality.  The Trace Log can be accessed via the application system menu by right clicking the application title bar.</w:t>
      </w:r>
    </w:p>
    <w:p w14:paraId="13BDD000" w14:textId="64C36006" w:rsidR="00F30B70" w:rsidRDefault="00F30B70" w:rsidP="0067132E">
      <w:pPr>
        <w:pStyle w:val="Heading4"/>
        <w:numPr>
          <w:ilvl w:val="3"/>
          <w:numId w:val="50"/>
        </w:numPr>
      </w:pPr>
      <w:bookmarkStart w:id="1458" w:name="_Toc513557763"/>
      <w:r>
        <w:t>/</w:t>
      </w:r>
      <w:proofErr w:type="spellStart"/>
      <w:r>
        <w:t>AutoDump</w:t>
      </w:r>
      <w:proofErr w:type="spellEnd"/>
      <w:r>
        <w:t xml:space="preserve"> Trace command line parameter</w:t>
      </w:r>
      <w:bookmarkEnd w:id="1458"/>
    </w:p>
    <w:p w14:paraId="7414D8F9" w14:textId="77777777" w:rsidR="00F30B70" w:rsidRDefault="00F30B70" w:rsidP="00F30B70">
      <w:r>
        <w:t>When the /</w:t>
      </w:r>
      <w:proofErr w:type="spellStart"/>
      <w:r>
        <w:t>AutoDumpTrace</w:t>
      </w:r>
      <w:proofErr w:type="spellEnd"/>
      <w:r>
        <w:t xml:space="preserve"> command line parameter is present VSE will attempt to save the current Trace Log to a file when the application exits.  This includes when the application terminates due to an error.  The saved Trace Log file is located in the C:\ProggramData\VA </w:t>
      </w:r>
      <w:proofErr w:type="spellStart"/>
      <w:r>
        <w:t>VistA</w:t>
      </w:r>
      <w:proofErr w:type="spellEnd"/>
      <w:r>
        <w:t xml:space="preserve"> Scheduler\VSETraceLog.xml file.  Each successive Trace Log dump overwrites previous Trace Log dumps.</w:t>
      </w:r>
    </w:p>
    <w:p w14:paraId="36DD5BFE" w14:textId="129D364C" w:rsidR="00F30B70" w:rsidRDefault="00F30B70" w:rsidP="00F30B70">
      <w:pPr>
        <w:pStyle w:val="BodyText"/>
      </w:pPr>
      <w:r>
        <w:lastRenderedPageBreak/>
        <w:t>The /trace command line parameter is required for the &gt;</w:t>
      </w:r>
      <w:proofErr w:type="spellStart"/>
      <w:r>
        <w:t>AutoDumpTrace</w:t>
      </w:r>
      <w:proofErr w:type="spellEnd"/>
      <w:r>
        <w:t xml:space="preserve"> functionality to work.</w:t>
      </w:r>
    </w:p>
    <w:p w14:paraId="651EF0B8" w14:textId="688A2AFB" w:rsidR="00F30B70" w:rsidRDefault="00F30B70" w:rsidP="0067132E">
      <w:pPr>
        <w:pStyle w:val="Heading3"/>
        <w:numPr>
          <w:ilvl w:val="2"/>
          <w:numId w:val="50"/>
        </w:numPr>
      </w:pPr>
      <w:bookmarkStart w:id="1459" w:name="_Toc513557764"/>
      <w:r>
        <w:t>The Application Trace File</w:t>
      </w:r>
      <w:bookmarkEnd w:id="1459"/>
    </w:p>
    <w:p w14:paraId="3C117ABF" w14:textId="77777777" w:rsidR="00F30B70" w:rsidRPr="00BC7A7B" w:rsidRDefault="00F30B70" w:rsidP="00F30B70">
      <w:r>
        <w:t xml:space="preserve">The application Trace file is a file generated by the VSE application.  Successive VSE executions will be recorded in the same Trace file.  Some error information may be present in the Trace file when VSE crashes.  The Trace file is always located at C:\ProgramData\VA </w:t>
      </w:r>
      <w:proofErr w:type="spellStart"/>
      <w:r>
        <w:t>VistA</w:t>
      </w:r>
      <w:proofErr w:type="spellEnd"/>
      <w:r>
        <w:t xml:space="preserve"> Scheduler\trace.log.</w:t>
      </w:r>
    </w:p>
    <w:p w14:paraId="60891357" w14:textId="77777777" w:rsidR="00B531DD" w:rsidRDefault="00B531DD" w:rsidP="00B531DD">
      <w:pPr>
        <w:pStyle w:val="Heading2"/>
      </w:pPr>
      <w:bookmarkStart w:id="1460" w:name="_Toc513557765"/>
      <w:r>
        <w:t>Client Application Dependencies and Files</w:t>
      </w:r>
      <w:bookmarkEnd w:id="1460"/>
    </w:p>
    <w:p w14:paraId="05B7E20D" w14:textId="77777777" w:rsidR="00B531DD" w:rsidRPr="006F28AF" w:rsidRDefault="00B531DD" w:rsidP="00B531DD">
      <w:pPr>
        <w:pStyle w:val="BodyText"/>
      </w:pPr>
    </w:p>
    <w:p w14:paraId="7A67C058" w14:textId="3F8B92FE" w:rsidR="00B531DD" w:rsidRDefault="00B531DD" w:rsidP="00B531DD">
      <w:pPr>
        <w:pStyle w:val="Caption"/>
        <w:jc w:val="center"/>
      </w:pPr>
      <w:bookmarkStart w:id="1461" w:name="_Toc513557881"/>
      <w:r>
        <w:t xml:space="preserve">Table </w:t>
      </w:r>
      <w:fldSimple w:instr=" SEQ Table \* ARABIC ">
        <w:r w:rsidR="00BE4505">
          <w:rPr>
            <w:noProof/>
          </w:rPr>
          <w:t>2</w:t>
        </w:r>
      </w:fldSimple>
      <w:r>
        <w:t xml:space="preserve">: </w:t>
      </w:r>
      <w:r w:rsidRPr="00B959A0">
        <w:t>Clinical Scheduler Distributable Files</w:t>
      </w:r>
      <w:bookmarkEnd w:id="1461"/>
    </w:p>
    <w:tbl>
      <w:tblPr>
        <w:tblStyle w:val="TableGrid"/>
        <w:tblW w:w="9468" w:type="dxa"/>
        <w:tblLayout w:type="fixed"/>
        <w:tblLook w:val="04A0" w:firstRow="1" w:lastRow="0" w:firstColumn="1" w:lastColumn="0" w:noHBand="0" w:noVBand="1"/>
        <w:tblDescription w:val="Cliniical Scheduler distributable files with descriptions"/>
        <w:tblPrChange w:id="1462" w:author="Author">
          <w:tblPr>
            <w:tblStyle w:val="TableGrid"/>
            <w:tblW w:w="9812" w:type="dxa"/>
            <w:tblLayout w:type="fixed"/>
            <w:tblLook w:val="04A0" w:firstRow="1" w:lastRow="0" w:firstColumn="1" w:lastColumn="0" w:noHBand="0" w:noVBand="1"/>
            <w:tblDescription w:val="Cliniical Scheduler distributable files with descriptions"/>
          </w:tblPr>
        </w:tblPrChange>
      </w:tblPr>
      <w:tblGrid>
        <w:gridCol w:w="3798"/>
        <w:gridCol w:w="5670"/>
        <w:tblGridChange w:id="1463">
          <w:tblGrid>
            <w:gridCol w:w="3798"/>
            <w:gridCol w:w="6014"/>
          </w:tblGrid>
        </w:tblGridChange>
      </w:tblGrid>
      <w:tr w:rsidR="00B531DD" w14:paraId="1CFD7514" w14:textId="77777777" w:rsidTr="00A242DF">
        <w:trPr>
          <w:tblHeader/>
          <w:trPrChange w:id="1464" w:author="Author">
            <w:trPr>
              <w:tblHeader/>
            </w:trPr>
          </w:trPrChange>
        </w:trPr>
        <w:tc>
          <w:tcPr>
            <w:tcW w:w="3798" w:type="dxa"/>
            <w:shd w:val="clear" w:color="auto" w:fill="D9D9D9" w:themeFill="background1" w:themeFillShade="D9"/>
            <w:vAlign w:val="center"/>
            <w:tcPrChange w:id="1465" w:author="Author">
              <w:tcPr>
                <w:tcW w:w="3798" w:type="dxa"/>
                <w:shd w:val="clear" w:color="auto" w:fill="D9D9D9" w:themeFill="background1" w:themeFillShade="D9"/>
                <w:vAlign w:val="center"/>
              </w:tcPr>
            </w:tcPrChange>
          </w:tcPr>
          <w:p w14:paraId="794AF5F0" w14:textId="77777777" w:rsidR="00B531DD" w:rsidRDefault="00B531DD" w:rsidP="00B531DD">
            <w:pPr>
              <w:pStyle w:val="TableHeading"/>
            </w:pPr>
            <w:r>
              <w:t xml:space="preserve">Clinical Scheduler Files </w:t>
            </w:r>
          </w:p>
        </w:tc>
        <w:tc>
          <w:tcPr>
            <w:tcW w:w="5670" w:type="dxa"/>
            <w:shd w:val="clear" w:color="auto" w:fill="D9D9D9" w:themeFill="background1" w:themeFillShade="D9"/>
            <w:vAlign w:val="center"/>
            <w:tcPrChange w:id="1466" w:author="Author">
              <w:tcPr>
                <w:tcW w:w="6014" w:type="dxa"/>
                <w:shd w:val="clear" w:color="auto" w:fill="D9D9D9" w:themeFill="background1" w:themeFillShade="D9"/>
                <w:vAlign w:val="center"/>
              </w:tcPr>
            </w:tcPrChange>
          </w:tcPr>
          <w:p w14:paraId="4BC9EFB3" w14:textId="77777777" w:rsidR="00B531DD" w:rsidRDefault="00B531DD" w:rsidP="00B531DD">
            <w:pPr>
              <w:pStyle w:val="TableHeading"/>
            </w:pPr>
            <w:r>
              <w:t>Description</w:t>
            </w:r>
          </w:p>
        </w:tc>
      </w:tr>
      <w:tr w:rsidR="00B531DD" w14:paraId="64130DBC" w14:textId="77777777" w:rsidTr="00A242DF">
        <w:tc>
          <w:tcPr>
            <w:tcW w:w="3798" w:type="dxa"/>
            <w:tcPrChange w:id="1467" w:author="Author">
              <w:tcPr>
                <w:tcW w:w="3798" w:type="dxa"/>
              </w:tcPr>
            </w:tcPrChange>
          </w:tcPr>
          <w:p w14:paraId="42814BF2" w14:textId="77777777" w:rsidR="00B531DD" w:rsidRDefault="00B531DD" w:rsidP="00B531DD">
            <w:pPr>
              <w:pStyle w:val="TableText"/>
            </w:pPr>
            <w:r w:rsidRPr="00E20AB6">
              <w:t>ClinSchd.exe</w:t>
            </w:r>
          </w:p>
        </w:tc>
        <w:tc>
          <w:tcPr>
            <w:tcW w:w="5670" w:type="dxa"/>
            <w:vAlign w:val="center"/>
            <w:tcPrChange w:id="1468" w:author="Author">
              <w:tcPr>
                <w:tcW w:w="6014" w:type="dxa"/>
                <w:vAlign w:val="center"/>
              </w:tcPr>
            </w:tcPrChange>
          </w:tcPr>
          <w:p w14:paraId="754B47EC" w14:textId="77777777" w:rsidR="00B531DD" w:rsidRDefault="00B531DD" w:rsidP="00B531DD">
            <w:pPr>
              <w:pStyle w:val="TableText"/>
            </w:pPr>
            <w:r w:rsidRPr="003D3C68">
              <w:t xml:space="preserve">This is the </w:t>
            </w:r>
            <w:r>
              <w:t>main</w:t>
            </w:r>
            <w:r w:rsidRPr="003D3C68">
              <w:t xml:space="preserve"> executable</w:t>
            </w:r>
            <w:r>
              <w:t xml:space="preserve"> that launches the application.</w:t>
            </w:r>
          </w:p>
        </w:tc>
      </w:tr>
      <w:tr w:rsidR="00B531DD" w14:paraId="1322CEB0" w14:textId="77777777" w:rsidTr="00A242DF">
        <w:tc>
          <w:tcPr>
            <w:tcW w:w="3798" w:type="dxa"/>
            <w:tcPrChange w:id="1469" w:author="Author">
              <w:tcPr>
                <w:tcW w:w="3798" w:type="dxa"/>
              </w:tcPr>
            </w:tcPrChange>
          </w:tcPr>
          <w:p w14:paraId="4A02DFCE" w14:textId="77777777" w:rsidR="00B531DD" w:rsidRDefault="00B531DD" w:rsidP="00B531DD">
            <w:pPr>
              <w:pStyle w:val="TableText"/>
            </w:pPr>
            <w:r w:rsidRPr="003D3C68">
              <w:t>ClinSchd.Infrastructure.dll</w:t>
            </w:r>
          </w:p>
        </w:tc>
        <w:tc>
          <w:tcPr>
            <w:tcW w:w="5670" w:type="dxa"/>
            <w:vAlign w:val="center"/>
            <w:tcPrChange w:id="1470" w:author="Author">
              <w:tcPr>
                <w:tcW w:w="6014" w:type="dxa"/>
                <w:vAlign w:val="center"/>
              </w:tcPr>
            </w:tcPrChange>
          </w:tcPr>
          <w:p w14:paraId="6B50BB00" w14:textId="77777777" w:rsidR="00B531DD" w:rsidRDefault="00B531DD" w:rsidP="00B531DD">
            <w:pPr>
              <w:pStyle w:val="TableText"/>
            </w:pPr>
            <w:r w:rsidRPr="003D3C68">
              <w:t xml:space="preserve">This library contains the application models, behaviors, events, interfaces, static information, threading capability and other common functionality used by the application and its supporting modules. </w:t>
            </w:r>
          </w:p>
        </w:tc>
      </w:tr>
      <w:tr w:rsidR="00B531DD" w14:paraId="6F7EF981" w14:textId="77777777" w:rsidTr="00A242DF">
        <w:tc>
          <w:tcPr>
            <w:tcW w:w="3798" w:type="dxa"/>
            <w:tcPrChange w:id="1471" w:author="Author">
              <w:tcPr>
                <w:tcW w:w="3798" w:type="dxa"/>
              </w:tcPr>
            </w:tcPrChange>
          </w:tcPr>
          <w:p w14:paraId="395FE7C4" w14:textId="77777777" w:rsidR="00B531DD" w:rsidRDefault="00B531DD" w:rsidP="00B531DD">
            <w:pPr>
              <w:pStyle w:val="TableText"/>
            </w:pPr>
            <w:r w:rsidRPr="00A42D8C">
              <w:t>CancelAppt.dll</w:t>
            </w:r>
          </w:p>
        </w:tc>
        <w:tc>
          <w:tcPr>
            <w:tcW w:w="5670" w:type="dxa"/>
            <w:vAlign w:val="center"/>
            <w:tcPrChange w:id="1472" w:author="Author">
              <w:tcPr>
                <w:tcW w:w="6014" w:type="dxa"/>
                <w:vAlign w:val="center"/>
              </w:tcPr>
            </w:tcPrChange>
          </w:tcPr>
          <w:p w14:paraId="2F4B1C07" w14:textId="77777777" w:rsidR="00B531DD" w:rsidRDefault="00B531DD" w:rsidP="00B531DD">
            <w:pPr>
              <w:pStyle w:val="TableText"/>
            </w:pPr>
            <w:r>
              <w:t>This is r</w:t>
            </w:r>
            <w:r w:rsidRPr="000C0B66">
              <w:t>equired functionality for cancelling appoint</w:t>
            </w:r>
            <w:r>
              <w:t>ments and appointment requests.</w:t>
            </w:r>
          </w:p>
        </w:tc>
      </w:tr>
      <w:tr w:rsidR="00B531DD" w14:paraId="41D8E403" w14:textId="77777777" w:rsidTr="00A242DF">
        <w:tc>
          <w:tcPr>
            <w:tcW w:w="3798" w:type="dxa"/>
            <w:tcPrChange w:id="1473" w:author="Author">
              <w:tcPr>
                <w:tcW w:w="3798" w:type="dxa"/>
              </w:tcPr>
            </w:tcPrChange>
          </w:tcPr>
          <w:p w14:paraId="7536B635" w14:textId="77777777" w:rsidR="00B531DD" w:rsidRDefault="00B531DD" w:rsidP="00B531DD">
            <w:pPr>
              <w:pStyle w:val="TableText"/>
            </w:pPr>
            <w:r w:rsidRPr="00A42D8C">
              <w:t>ChangeDivision.dll</w:t>
            </w:r>
          </w:p>
        </w:tc>
        <w:tc>
          <w:tcPr>
            <w:tcW w:w="5670" w:type="dxa"/>
            <w:vAlign w:val="center"/>
            <w:tcPrChange w:id="1474" w:author="Author">
              <w:tcPr>
                <w:tcW w:w="6014" w:type="dxa"/>
                <w:vAlign w:val="center"/>
              </w:tcPr>
            </w:tcPrChange>
          </w:tcPr>
          <w:p w14:paraId="4EF90245" w14:textId="77777777" w:rsidR="00B531DD" w:rsidRDefault="00B531DD" w:rsidP="00B531DD">
            <w:pPr>
              <w:pStyle w:val="TableText"/>
            </w:pPr>
            <w:r>
              <w:t>This is r</w:t>
            </w:r>
            <w:r w:rsidRPr="000C0B66">
              <w:t xml:space="preserve">equired functionality </w:t>
            </w:r>
            <w:r w:rsidRPr="00A42D8C">
              <w:t xml:space="preserve">for </w:t>
            </w:r>
            <w:r>
              <w:t>c</w:t>
            </w:r>
            <w:r w:rsidRPr="00A42D8C">
              <w:t xml:space="preserve">hanging </w:t>
            </w:r>
            <w:r>
              <w:t>d</w:t>
            </w:r>
            <w:r w:rsidRPr="00A42D8C">
              <w:t xml:space="preserve">ivisions and invoking </w:t>
            </w:r>
            <w:r>
              <w:t>a</w:t>
            </w:r>
            <w:r w:rsidRPr="00A42D8C">
              <w:t xml:space="preserve">uthentication functionality for </w:t>
            </w:r>
            <w:r>
              <w:t>d</w:t>
            </w:r>
            <w:r w:rsidRPr="00A42D8C">
              <w:t>ivision.</w:t>
            </w:r>
          </w:p>
        </w:tc>
      </w:tr>
      <w:tr w:rsidR="00B531DD" w14:paraId="64BA3F7A" w14:textId="77777777" w:rsidTr="00A242DF">
        <w:tc>
          <w:tcPr>
            <w:tcW w:w="3798" w:type="dxa"/>
            <w:tcPrChange w:id="1475" w:author="Author">
              <w:tcPr>
                <w:tcW w:w="3798" w:type="dxa"/>
              </w:tcPr>
            </w:tcPrChange>
          </w:tcPr>
          <w:p w14:paraId="38B023DA" w14:textId="77777777" w:rsidR="00B531DD" w:rsidRDefault="00B531DD" w:rsidP="00B531DD">
            <w:pPr>
              <w:pStyle w:val="TableText"/>
            </w:pPr>
            <w:r w:rsidRPr="00A42D8C">
              <w:t>CheckIn.dll</w:t>
            </w:r>
          </w:p>
        </w:tc>
        <w:tc>
          <w:tcPr>
            <w:tcW w:w="5670" w:type="dxa"/>
            <w:vAlign w:val="center"/>
            <w:tcPrChange w:id="1476" w:author="Author">
              <w:tcPr>
                <w:tcW w:w="6014" w:type="dxa"/>
                <w:vAlign w:val="center"/>
              </w:tcPr>
            </w:tcPrChange>
          </w:tcPr>
          <w:p w14:paraId="585C3717" w14:textId="77777777" w:rsidR="00B531DD" w:rsidRDefault="00B531DD" w:rsidP="00B531DD">
            <w:pPr>
              <w:pStyle w:val="TableText"/>
            </w:pPr>
            <w:r>
              <w:t>This is r</w:t>
            </w:r>
            <w:r w:rsidRPr="000C0B66">
              <w:t xml:space="preserve">equired functionality </w:t>
            </w:r>
            <w:r w:rsidRPr="00A42D8C">
              <w:t>to check</w:t>
            </w:r>
            <w:r>
              <w:t>-</w:t>
            </w:r>
            <w:r w:rsidRPr="00A42D8C">
              <w:t xml:space="preserve">in </w:t>
            </w:r>
            <w:r>
              <w:t>p</w:t>
            </w:r>
            <w:r w:rsidRPr="00A42D8C">
              <w:t>atients for a selected appointment.</w:t>
            </w:r>
          </w:p>
        </w:tc>
      </w:tr>
      <w:tr w:rsidR="00B531DD" w14:paraId="07F16AB2" w14:textId="77777777" w:rsidTr="00A242DF">
        <w:tc>
          <w:tcPr>
            <w:tcW w:w="3798" w:type="dxa"/>
            <w:tcPrChange w:id="1477" w:author="Author">
              <w:tcPr>
                <w:tcW w:w="3798" w:type="dxa"/>
              </w:tcPr>
            </w:tcPrChange>
          </w:tcPr>
          <w:p w14:paraId="58220828" w14:textId="77777777" w:rsidR="00B531DD" w:rsidRDefault="00B531DD" w:rsidP="00B531DD">
            <w:pPr>
              <w:pStyle w:val="TableText"/>
            </w:pPr>
            <w:r w:rsidRPr="00A42D8C">
              <w:t>CheckOut.dll</w:t>
            </w:r>
          </w:p>
        </w:tc>
        <w:tc>
          <w:tcPr>
            <w:tcW w:w="5670" w:type="dxa"/>
            <w:vAlign w:val="center"/>
            <w:tcPrChange w:id="1478" w:author="Author">
              <w:tcPr>
                <w:tcW w:w="6014" w:type="dxa"/>
                <w:vAlign w:val="center"/>
              </w:tcPr>
            </w:tcPrChange>
          </w:tcPr>
          <w:p w14:paraId="2C9FC265" w14:textId="77777777" w:rsidR="00B531DD" w:rsidRDefault="00B531DD" w:rsidP="00B531DD">
            <w:pPr>
              <w:pStyle w:val="TableText"/>
            </w:pPr>
            <w:r>
              <w:t>This is r</w:t>
            </w:r>
            <w:r w:rsidRPr="000C0B66">
              <w:t xml:space="preserve">equired functionality </w:t>
            </w:r>
            <w:r w:rsidRPr="00A42D8C">
              <w:t>to check</w:t>
            </w:r>
            <w:r>
              <w:t>-</w:t>
            </w:r>
            <w:r w:rsidRPr="00A42D8C">
              <w:t>out patients for a selected appointment</w:t>
            </w:r>
            <w:r>
              <w:t>.</w:t>
            </w:r>
          </w:p>
        </w:tc>
      </w:tr>
      <w:tr w:rsidR="00B531DD" w14:paraId="2B7D4C39" w14:textId="77777777" w:rsidTr="00A242DF">
        <w:tc>
          <w:tcPr>
            <w:tcW w:w="3798" w:type="dxa"/>
            <w:tcPrChange w:id="1479" w:author="Author">
              <w:tcPr>
                <w:tcW w:w="3798" w:type="dxa"/>
              </w:tcPr>
            </w:tcPrChange>
          </w:tcPr>
          <w:p w14:paraId="5396E583" w14:textId="77777777" w:rsidR="00B531DD" w:rsidRDefault="00B531DD" w:rsidP="00B531DD">
            <w:pPr>
              <w:pStyle w:val="TableText"/>
            </w:pPr>
            <w:r w:rsidRPr="00A42D8C">
              <w:t>DataAccess.dll</w:t>
            </w:r>
          </w:p>
        </w:tc>
        <w:tc>
          <w:tcPr>
            <w:tcW w:w="5670" w:type="dxa"/>
            <w:vAlign w:val="center"/>
            <w:tcPrChange w:id="1480" w:author="Author">
              <w:tcPr>
                <w:tcW w:w="6014" w:type="dxa"/>
                <w:vAlign w:val="center"/>
              </w:tcPr>
            </w:tcPrChange>
          </w:tcPr>
          <w:p w14:paraId="5EEFAAEE" w14:textId="77777777" w:rsidR="00B531DD" w:rsidRDefault="00B531DD" w:rsidP="00B531DD">
            <w:pPr>
              <w:pStyle w:val="TableText"/>
            </w:pPr>
            <w:r>
              <w:t>T</w:t>
            </w:r>
            <w:r w:rsidRPr="005729A2">
              <w:t xml:space="preserve">his is the primary </w:t>
            </w:r>
            <w:r>
              <w:t>d</w:t>
            </w:r>
            <w:r w:rsidRPr="005729A2">
              <w:t xml:space="preserve">ata </w:t>
            </w:r>
            <w:r>
              <w:t>a</w:t>
            </w:r>
            <w:r w:rsidRPr="005729A2">
              <w:t xml:space="preserve">ccess </w:t>
            </w:r>
            <w:r>
              <w:t>l</w:t>
            </w:r>
            <w:r w:rsidRPr="005729A2">
              <w:t>ayer designed to interface wit</w:t>
            </w:r>
            <w:r>
              <w:t xml:space="preserve">h </w:t>
            </w:r>
            <w:proofErr w:type="spellStart"/>
            <w:r>
              <w:t>VistA</w:t>
            </w:r>
            <w:proofErr w:type="spellEnd"/>
            <w:r>
              <w:t xml:space="preserve"> RPCs.</w:t>
            </w:r>
          </w:p>
        </w:tc>
      </w:tr>
      <w:tr w:rsidR="00B531DD" w14:paraId="208F8320" w14:textId="77777777" w:rsidTr="00A242DF">
        <w:tc>
          <w:tcPr>
            <w:tcW w:w="3798" w:type="dxa"/>
            <w:tcPrChange w:id="1481" w:author="Author">
              <w:tcPr>
                <w:tcW w:w="3798" w:type="dxa"/>
              </w:tcPr>
            </w:tcPrChange>
          </w:tcPr>
          <w:p w14:paraId="00E1DF6F" w14:textId="77777777" w:rsidR="00B531DD" w:rsidRDefault="00B531DD" w:rsidP="00B531DD">
            <w:pPr>
              <w:pStyle w:val="TableText"/>
            </w:pPr>
            <w:r w:rsidRPr="00A42D8C">
              <w:t>FindAppt.dll</w:t>
            </w:r>
          </w:p>
        </w:tc>
        <w:tc>
          <w:tcPr>
            <w:tcW w:w="5670" w:type="dxa"/>
            <w:vAlign w:val="center"/>
            <w:tcPrChange w:id="1482" w:author="Author">
              <w:tcPr>
                <w:tcW w:w="6014" w:type="dxa"/>
                <w:vAlign w:val="center"/>
              </w:tcPr>
            </w:tcPrChange>
          </w:tcPr>
          <w:p w14:paraId="744545B1" w14:textId="77777777" w:rsidR="00B531DD" w:rsidRDefault="00B531DD" w:rsidP="00B531DD">
            <w:pPr>
              <w:pStyle w:val="TableText"/>
            </w:pPr>
            <w:r>
              <w:t>This is r</w:t>
            </w:r>
            <w:r w:rsidRPr="000C0B66">
              <w:t xml:space="preserve">equired functionality </w:t>
            </w:r>
            <w:r w:rsidRPr="00A42D8C">
              <w:t>for searching and finding appointments based on criteria set.</w:t>
            </w:r>
          </w:p>
        </w:tc>
      </w:tr>
      <w:tr w:rsidR="00B531DD" w14:paraId="5637DF05" w14:textId="77777777" w:rsidTr="00A242DF">
        <w:tc>
          <w:tcPr>
            <w:tcW w:w="3798" w:type="dxa"/>
            <w:tcPrChange w:id="1483" w:author="Author">
              <w:tcPr>
                <w:tcW w:w="3798" w:type="dxa"/>
              </w:tcPr>
            </w:tcPrChange>
          </w:tcPr>
          <w:p w14:paraId="3CA63053" w14:textId="77777777" w:rsidR="00B531DD" w:rsidRDefault="00B531DD" w:rsidP="00B531DD">
            <w:pPr>
              <w:pStyle w:val="TableText"/>
            </w:pPr>
            <w:r w:rsidRPr="00A42D8C">
              <w:t>Management.dll</w:t>
            </w:r>
          </w:p>
        </w:tc>
        <w:tc>
          <w:tcPr>
            <w:tcW w:w="5670" w:type="dxa"/>
            <w:vAlign w:val="center"/>
            <w:tcPrChange w:id="1484" w:author="Author">
              <w:tcPr>
                <w:tcW w:w="6014" w:type="dxa"/>
                <w:vAlign w:val="center"/>
              </w:tcPr>
            </w:tcPrChange>
          </w:tcPr>
          <w:p w14:paraId="4E98C7DA" w14:textId="77777777" w:rsidR="00B531DD" w:rsidRDefault="00B531DD" w:rsidP="00B531DD">
            <w:pPr>
              <w:pStyle w:val="TableText"/>
            </w:pPr>
            <w:r>
              <w:t>This is r</w:t>
            </w:r>
            <w:r w:rsidRPr="000C0B66">
              <w:t xml:space="preserve">equired functionality </w:t>
            </w:r>
            <w:r w:rsidRPr="00A42D8C">
              <w:t xml:space="preserve">for managing </w:t>
            </w:r>
            <w:r>
              <w:t>u</w:t>
            </w:r>
            <w:r w:rsidRPr="00A42D8C">
              <w:t xml:space="preserve">sers, </w:t>
            </w:r>
            <w:r>
              <w:t>c</w:t>
            </w:r>
            <w:r w:rsidRPr="00A42D8C">
              <w:t>linics</w:t>
            </w:r>
            <w:r>
              <w:t>,</w:t>
            </w:r>
            <w:r w:rsidRPr="00A42D8C">
              <w:t xml:space="preserve"> and </w:t>
            </w:r>
            <w:r>
              <w:t>c</w:t>
            </w:r>
            <w:r w:rsidRPr="00A42D8C">
              <w:t xml:space="preserve">linic </w:t>
            </w:r>
            <w:r>
              <w:t>g</w:t>
            </w:r>
            <w:r w:rsidRPr="00A42D8C">
              <w:t>roups.</w:t>
            </w:r>
          </w:p>
        </w:tc>
      </w:tr>
      <w:tr w:rsidR="00B531DD" w14:paraId="16D4FC55" w14:textId="77777777" w:rsidTr="00A242DF">
        <w:tc>
          <w:tcPr>
            <w:tcW w:w="3798" w:type="dxa"/>
            <w:tcPrChange w:id="1485" w:author="Author">
              <w:tcPr>
                <w:tcW w:w="3798" w:type="dxa"/>
              </w:tcPr>
            </w:tcPrChange>
          </w:tcPr>
          <w:p w14:paraId="3873A114" w14:textId="77777777" w:rsidR="00B531DD" w:rsidRDefault="00B531DD" w:rsidP="00B531DD">
            <w:pPr>
              <w:pStyle w:val="TableText"/>
            </w:pPr>
            <w:r w:rsidRPr="00A42D8C">
              <w:t>MarkAsNoShow.dll</w:t>
            </w:r>
          </w:p>
        </w:tc>
        <w:tc>
          <w:tcPr>
            <w:tcW w:w="5670" w:type="dxa"/>
            <w:vAlign w:val="center"/>
            <w:tcPrChange w:id="1486" w:author="Author">
              <w:tcPr>
                <w:tcW w:w="6014" w:type="dxa"/>
                <w:vAlign w:val="center"/>
              </w:tcPr>
            </w:tcPrChange>
          </w:tcPr>
          <w:p w14:paraId="46F74313" w14:textId="77777777" w:rsidR="00B531DD" w:rsidRDefault="00B531DD" w:rsidP="00B531DD">
            <w:pPr>
              <w:pStyle w:val="TableText"/>
            </w:pPr>
            <w:r>
              <w:t>This is r</w:t>
            </w:r>
            <w:r w:rsidRPr="000C0B66">
              <w:t xml:space="preserve">equired functionality </w:t>
            </w:r>
            <w:r w:rsidRPr="00A42D8C">
              <w:t xml:space="preserve">to </w:t>
            </w:r>
            <w:r>
              <w:t>u</w:t>
            </w:r>
            <w:r w:rsidRPr="00A42D8C">
              <w:t xml:space="preserve">pdate </w:t>
            </w:r>
            <w:r>
              <w:t>a</w:t>
            </w:r>
            <w:r w:rsidRPr="00A42D8C">
              <w:t>ppointment status to “No Show”.</w:t>
            </w:r>
          </w:p>
        </w:tc>
      </w:tr>
      <w:tr w:rsidR="00B531DD" w14:paraId="5930C804" w14:textId="77777777" w:rsidTr="00A242DF">
        <w:tc>
          <w:tcPr>
            <w:tcW w:w="3798" w:type="dxa"/>
            <w:tcPrChange w:id="1487" w:author="Author">
              <w:tcPr>
                <w:tcW w:w="3798" w:type="dxa"/>
              </w:tcPr>
            </w:tcPrChange>
          </w:tcPr>
          <w:p w14:paraId="03E106D9" w14:textId="77777777" w:rsidR="00B531DD" w:rsidRDefault="00B531DD" w:rsidP="00B531DD">
            <w:pPr>
              <w:pStyle w:val="TableText"/>
            </w:pPr>
            <w:r w:rsidRPr="00A42D8C">
              <w:t>Navigation.dll</w:t>
            </w:r>
          </w:p>
        </w:tc>
        <w:tc>
          <w:tcPr>
            <w:tcW w:w="5670" w:type="dxa"/>
            <w:vAlign w:val="center"/>
            <w:tcPrChange w:id="1488" w:author="Author">
              <w:tcPr>
                <w:tcW w:w="6014" w:type="dxa"/>
                <w:vAlign w:val="center"/>
              </w:tcPr>
            </w:tcPrChange>
          </w:tcPr>
          <w:p w14:paraId="6AD06E9F" w14:textId="77777777" w:rsidR="00B531DD" w:rsidRDefault="00B531DD" w:rsidP="00B531DD">
            <w:pPr>
              <w:pStyle w:val="TableText"/>
            </w:pPr>
            <w:r>
              <w:t>T</w:t>
            </w:r>
            <w:r w:rsidRPr="00A42D8C">
              <w:t xml:space="preserve">his </w:t>
            </w:r>
            <w:r>
              <w:t>library</w:t>
            </w:r>
            <w:r w:rsidRPr="00A42D8C">
              <w:t xml:space="preserve"> handles the layout and grouping of services and objects within the GUI display.</w:t>
            </w:r>
          </w:p>
        </w:tc>
      </w:tr>
      <w:tr w:rsidR="00B531DD" w14:paraId="55056A0B" w14:textId="77777777" w:rsidTr="00A242DF">
        <w:tc>
          <w:tcPr>
            <w:tcW w:w="3798" w:type="dxa"/>
            <w:tcPrChange w:id="1489" w:author="Author">
              <w:tcPr>
                <w:tcW w:w="3798" w:type="dxa"/>
              </w:tcPr>
            </w:tcPrChange>
          </w:tcPr>
          <w:p w14:paraId="3F761DD7" w14:textId="77777777" w:rsidR="00B531DD" w:rsidRDefault="00B531DD" w:rsidP="00B531DD">
            <w:pPr>
              <w:pStyle w:val="TableText"/>
            </w:pPr>
            <w:r w:rsidRPr="00A42D8C">
              <w:t>PatientAppt.dll</w:t>
            </w:r>
          </w:p>
        </w:tc>
        <w:tc>
          <w:tcPr>
            <w:tcW w:w="5670" w:type="dxa"/>
            <w:vAlign w:val="center"/>
            <w:tcPrChange w:id="1490" w:author="Author">
              <w:tcPr>
                <w:tcW w:w="6014" w:type="dxa"/>
                <w:vAlign w:val="center"/>
              </w:tcPr>
            </w:tcPrChange>
          </w:tcPr>
          <w:p w14:paraId="31639986" w14:textId="77777777" w:rsidR="00B531DD" w:rsidRDefault="00B531DD" w:rsidP="00B531DD">
            <w:pPr>
              <w:pStyle w:val="TableText"/>
            </w:pPr>
            <w:r>
              <w:t>This is r</w:t>
            </w:r>
            <w:r w:rsidRPr="000C0B66">
              <w:t xml:space="preserve">equired functionality </w:t>
            </w:r>
            <w:r w:rsidRPr="00A42D8C">
              <w:t xml:space="preserve">to </w:t>
            </w:r>
            <w:r>
              <w:t>c</w:t>
            </w:r>
            <w:r w:rsidRPr="00A42D8C">
              <w:t xml:space="preserve">reate </w:t>
            </w:r>
            <w:r>
              <w:t>n</w:t>
            </w:r>
            <w:r w:rsidRPr="00A42D8C">
              <w:t xml:space="preserve">ew </w:t>
            </w:r>
            <w:r>
              <w:t>a</w:t>
            </w:r>
            <w:r w:rsidRPr="00A42D8C">
              <w:t>ppointments.</w:t>
            </w:r>
          </w:p>
        </w:tc>
      </w:tr>
      <w:tr w:rsidR="00B531DD" w14:paraId="0F4D3043" w14:textId="77777777" w:rsidTr="00A242DF">
        <w:tc>
          <w:tcPr>
            <w:tcW w:w="3798" w:type="dxa"/>
            <w:tcPrChange w:id="1491" w:author="Author">
              <w:tcPr>
                <w:tcW w:w="3798" w:type="dxa"/>
              </w:tcPr>
            </w:tcPrChange>
          </w:tcPr>
          <w:p w14:paraId="4BC202F5" w14:textId="77777777" w:rsidR="00B531DD" w:rsidRDefault="00B531DD" w:rsidP="00B531DD">
            <w:pPr>
              <w:pStyle w:val="TableText"/>
            </w:pPr>
            <w:r w:rsidRPr="00A42D8C">
              <w:t>PatientSelection.dll</w:t>
            </w:r>
          </w:p>
        </w:tc>
        <w:tc>
          <w:tcPr>
            <w:tcW w:w="5670" w:type="dxa"/>
            <w:vAlign w:val="center"/>
            <w:tcPrChange w:id="1492" w:author="Author">
              <w:tcPr>
                <w:tcW w:w="6014" w:type="dxa"/>
                <w:vAlign w:val="center"/>
              </w:tcPr>
            </w:tcPrChange>
          </w:tcPr>
          <w:p w14:paraId="6CF85E79" w14:textId="77777777" w:rsidR="00B531DD" w:rsidRDefault="00B531DD" w:rsidP="00B531DD">
            <w:pPr>
              <w:pStyle w:val="TableText"/>
            </w:pPr>
            <w:r>
              <w:t>This is r</w:t>
            </w:r>
            <w:r w:rsidRPr="000C0B66">
              <w:t xml:space="preserve">equired functionality </w:t>
            </w:r>
            <w:r w:rsidRPr="00A42D8C">
              <w:t xml:space="preserve">to select a </w:t>
            </w:r>
            <w:r>
              <w:t>p</w:t>
            </w:r>
            <w:r w:rsidRPr="00A42D8C">
              <w:t xml:space="preserve">atient from the </w:t>
            </w:r>
            <w:proofErr w:type="spellStart"/>
            <w:r w:rsidRPr="00A42D8C">
              <w:t>VistA</w:t>
            </w:r>
            <w:proofErr w:type="spellEnd"/>
            <w:r w:rsidRPr="00A42D8C">
              <w:t xml:space="preserve"> </w:t>
            </w:r>
            <w:r>
              <w:t>p</w:t>
            </w:r>
            <w:r w:rsidRPr="00A42D8C">
              <w:t>atient file.</w:t>
            </w:r>
          </w:p>
        </w:tc>
      </w:tr>
      <w:tr w:rsidR="00B531DD" w14:paraId="4CC2BBB8" w14:textId="77777777" w:rsidTr="00A242DF">
        <w:tc>
          <w:tcPr>
            <w:tcW w:w="3798" w:type="dxa"/>
            <w:tcPrChange w:id="1493" w:author="Author">
              <w:tcPr>
                <w:tcW w:w="3798" w:type="dxa"/>
              </w:tcPr>
            </w:tcPrChange>
          </w:tcPr>
          <w:p w14:paraId="1F4127D3" w14:textId="77777777" w:rsidR="00B531DD" w:rsidRDefault="00B531DD" w:rsidP="00B531DD">
            <w:pPr>
              <w:pStyle w:val="TableText"/>
            </w:pPr>
            <w:r w:rsidRPr="00A42D8C">
              <w:lastRenderedPageBreak/>
              <w:t>Reports.dll</w:t>
            </w:r>
          </w:p>
        </w:tc>
        <w:tc>
          <w:tcPr>
            <w:tcW w:w="5670" w:type="dxa"/>
            <w:vAlign w:val="center"/>
            <w:tcPrChange w:id="1494" w:author="Author">
              <w:tcPr>
                <w:tcW w:w="6014" w:type="dxa"/>
                <w:vAlign w:val="center"/>
              </w:tcPr>
            </w:tcPrChange>
          </w:tcPr>
          <w:p w14:paraId="21A186F2" w14:textId="77777777" w:rsidR="00B531DD" w:rsidRDefault="00B531DD" w:rsidP="00B531DD">
            <w:pPr>
              <w:pStyle w:val="TableText"/>
            </w:pPr>
            <w:r>
              <w:t>This is r</w:t>
            </w:r>
            <w:r w:rsidRPr="000C0B66">
              <w:t xml:space="preserve">equired functionality </w:t>
            </w:r>
            <w:r w:rsidRPr="00A42D8C">
              <w:t>to support the GUI reports implemented in E1/E2 and E3.</w:t>
            </w:r>
          </w:p>
        </w:tc>
      </w:tr>
      <w:tr w:rsidR="00B531DD" w14:paraId="3F71F2FA" w14:textId="77777777" w:rsidTr="00A242DF">
        <w:tc>
          <w:tcPr>
            <w:tcW w:w="3798" w:type="dxa"/>
            <w:tcPrChange w:id="1495" w:author="Author">
              <w:tcPr>
                <w:tcW w:w="3798" w:type="dxa"/>
              </w:tcPr>
            </w:tcPrChange>
          </w:tcPr>
          <w:p w14:paraId="65A85875" w14:textId="77777777" w:rsidR="00B531DD" w:rsidRDefault="00B531DD" w:rsidP="00B531DD">
            <w:pPr>
              <w:pStyle w:val="TableText"/>
            </w:pPr>
            <w:r w:rsidRPr="00A42D8C">
              <w:t>ResourceSelection.dll</w:t>
            </w:r>
          </w:p>
        </w:tc>
        <w:tc>
          <w:tcPr>
            <w:tcW w:w="5670" w:type="dxa"/>
            <w:vAlign w:val="center"/>
            <w:tcPrChange w:id="1496" w:author="Author">
              <w:tcPr>
                <w:tcW w:w="6014" w:type="dxa"/>
                <w:vAlign w:val="center"/>
              </w:tcPr>
            </w:tcPrChange>
          </w:tcPr>
          <w:p w14:paraId="06567FD0" w14:textId="77777777" w:rsidR="00B531DD" w:rsidRDefault="00B531DD" w:rsidP="00B531DD">
            <w:pPr>
              <w:pStyle w:val="TableText"/>
            </w:pPr>
            <w:r>
              <w:t>This is r</w:t>
            </w:r>
            <w:r w:rsidRPr="000C0B66">
              <w:t xml:space="preserve">equired functionality </w:t>
            </w:r>
            <w:r w:rsidRPr="00597A70">
              <w:t xml:space="preserve">for users to select </w:t>
            </w:r>
            <w:r>
              <w:t>r</w:t>
            </w:r>
            <w:r w:rsidRPr="00597A70">
              <w:t>esour</w:t>
            </w:r>
            <w:r>
              <w:t>ces, clinics, and clinic groups.</w:t>
            </w:r>
          </w:p>
        </w:tc>
      </w:tr>
      <w:tr w:rsidR="00B531DD" w14:paraId="34521D0A" w14:textId="77777777" w:rsidTr="00A242DF">
        <w:tc>
          <w:tcPr>
            <w:tcW w:w="3798" w:type="dxa"/>
            <w:tcPrChange w:id="1497" w:author="Author">
              <w:tcPr>
                <w:tcW w:w="3798" w:type="dxa"/>
              </w:tcPr>
            </w:tcPrChange>
          </w:tcPr>
          <w:p w14:paraId="1183454D" w14:textId="77777777" w:rsidR="00B531DD" w:rsidRDefault="00B531DD" w:rsidP="00B531DD">
            <w:pPr>
              <w:pStyle w:val="TableText"/>
            </w:pPr>
            <w:r w:rsidRPr="00BA178D">
              <w:t>Ribbon.dll</w:t>
            </w:r>
          </w:p>
        </w:tc>
        <w:tc>
          <w:tcPr>
            <w:tcW w:w="5670" w:type="dxa"/>
            <w:vAlign w:val="center"/>
            <w:tcPrChange w:id="1498" w:author="Author">
              <w:tcPr>
                <w:tcW w:w="6014" w:type="dxa"/>
                <w:vAlign w:val="center"/>
              </w:tcPr>
            </w:tcPrChange>
          </w:tcPr>
          <w:p w14:paraId="740664B3" w14:textId="77777777" w:rsidR="00B531DD" w:rsidRDefault="00B531DD" w:rsidP="00B531DD">
            <w:pPr>
              <w:pStyle w:val="TableText"/>
            </w:pPr>
            <w:r w:rsidRPr="00BA178D">
              <w:t xml:space="preserve">This library contains the tabs and controls that display in the application </w:t>
            </w:r>
            <w:r>
              <w:t>and</w:t>
            </w:r>
            <w:r w:rsidRPr="00BA178D">
              <w:t xml:space="preserve"> allow the user to view high</w:t>
            </w:r>
            <w:r>
              <w:t>-</w:t>
            </w:r>
            <w:r w:rsidRPr="00BA178D">
              <w:t>level dashboard functionality</w:t>
            </w:r>
            <w:r>
              <w:t>,</w:t>
            </w:r>
            <w:r w:rsidRPr="00BA178D">
              <w:t xml:space="preserve"> as well as the tabs required to switch between </w:t>
            </w:r>
            <w:r>
              <w:t>s</w:t>
            </w:r>
            <w:r w:rsidRPr="00BA178D">
              <w:t xml:space="preserve">cheduling functions, </w:t>
            </w:r>
            <w:r>
              <w:t>u</w:t>
            </w:r>
            <w:r w:rsidRPr="00BA178D">
              <w:t xml:space="preserve">ser and </w:t>
            </w:r>
            <w:r>
              <w:t>s</w:t>
            </w:r>
            <w:r w:rsidRPr="00BA178D">
              <w:t xml:space="preserve">ystem </w:t>
            </w:r>
            <w:r>
              <w:t>m</w:t>
            </w:r>
            <w:r w:rsidRPr="00BA178D">
              <w:t>anagement</w:t>
            </w:r>
            <w:r>
              <w:t>,</w:t>
            </w:r>
            <w:r w:rsidRPr="00BA178D">
              <w:t xml:space="preserve"> and </w:t>
            </w:r>
            <w:r>
              <w:t>r</w:t>
            </w:r>
            <w:r w:rsidRPr="00BA178D">
              <w:t>eports.</w:t>
            </w:r>
          </w:p>
        </w:tc>
      </w:tr>
      <w:tr w:rsidR="00B531DD" w14:paraId="51CAE611" w14:textId="77777777" w:rsidTr="00A242DF">
        <w:tc>
          <w:tcPr>
            <w:tcW w:w="3798" w:type="dxa"/>
            <w:tcPrChange w:id="1499" w:author="Author">
              <w:tcPr>
                <w:tcW w:w="3798" w:type="dxa"/>
              </w:tcPr>
            </w:tcPrChange>
          </w:tcPr>
          <w:p w14:paraId="4D30E5C5" w14:textId="77777777" w:rsidR="00B531DD" w:rsidRDefault="00B531DD" w:rsidP="00B531DD">
            <w:pPr>
              <w:pStyle w:val="TableText"/>
            </w:pPr>
            <w:r w:rsidRPr="00BA178D">
              <w:t>Task.dll</w:t>
            </w:r>
          </w:p>
        </w:tc>
        <w:tc>
          <w:tcPr>
            <w:tcW w:w="5670" w:type="dxa"/>
            <w:vAlign w:val="center"/>
            <w:tcPrChange w:id="1500" w:author="Author">
              <w:tcPr>
                <w:tcW w:w="6014" w:type="dxa"/>
                <w:vAlign w:val="center"/>
              </w:tcPr>
            </w:tcPrChange>
          </w:tcPr>
          <w:p w14:paraId="67EB87F0" w14:textId="77777777" w:rsidR="00B531DD" w:rsidRDefault="00B531DD" w:rsidP="00B531DD">
            <w:pPr>
              <w:pStyle w:val="TableText"/>
            </w:pPr>
            <w:r w:rsidRPr="00BA178D">
              <w:t xml:space="preserve">This library contains functionality for users to </w:t>
            </w:r>
            <w:r>
              <w:t>m</w:t>
            </w:r>
            <w:r w:rsidRPr="00BA178D">
              <w:t xml:space="preserve">anage </w:t>
            </w:r>
            <w:r>
              <w:t>s</w:t>
            </w:r>
            <w:r w:rsidRPr="00BA178D">
              <w:t xml:space="preserve">chedules and </w:t>
            </w:r>
            <w:r>
              <w:t>a</w:t>
            </w:r>
            <w:r w:rsidRPr="00BA178D">
              <w:t xml:space="preserve">ppointments associated with </w:t>
            </w:r>
            <w:r>
              <w:t>c</w:t>
            </w:r>
            <w:r w:rsidRPr="00BA178D">
              <w:t xml:space="preserve">linic, </w:t>
            </w:r>
            <w:r>
              <w:t>p</w:t>
            </w:r>
            <w:r w:rsidRPr="00BA178D">
              <w:t>rovider</w:t>
            </w:r>
            <w:r>
              <w:t>,</w:t>
            </w:r>
            <w:r w:rsidRPr="00BA178D">
              <w:t xml:space="preserve"> and </w:t>
            </w:r>
            <w:r>
              <w:t>c</w:t>
            </w:r>
            <w:r w:rsidRPr="00BA178D">
              <w:t xml:space="preserve">linic </w:t>
            </w:r>
            <w:r>
              <w:t>g</w:t>
            </w:r>
            <w:r w:rsidRPr="00BA178D">
              <w:t xml:space="preserve">roup schedules </w:t>
            </w:r>
            <w:r>
              <w:t>(</w:t>
            </w:r>
            <w:r w:rsidRPr="00BA178D">
              <w:t xml:space="preserve">i.e., </w:t>
            </w:r>
            <w:r>
              <w:t>c</w:t>
            </w:r>
            <w:r w:rsidRPr="00BA178D">
              <w:t xml:space="preserve">reating, </w:t>
            </w:r>
            <w:r>
              <w:t>m</w:t>
            </w:r>
            <w:r w:rsidRPr="00BA178D">
              <w:t>odifying</w:t>
            </w:r>
            <w:r>
              <w:t>,</w:t>
            </w:r>
            <w:r w:rsidRPr="00BA178D">
              <w:t xml:space="preserve"> and </w:t>
            </w:r>
            <w:r>
              <w:t>c</w:t>
            </w:r>
            <w:r w:rsidRPr="00BA178D">
              <w:t xml:space="preserve">ancelling </w:t>
            </w:r>
            <w:r>
              <w:t>a</w:t>
            </w:r>
            <w:r w:rsidRPr="00BA178D">
              <w:t>ppointments</w:t>
            </w:r>
            <w:r>
              <w:t>)</w:t>
            </w:r>
            <w:r w:rsidRPr="00BA178D">
              <w:t>.</w:t>
            </w:r>
          </w:p>
        </w:tc>
      </w:tr>
      <w:tr w:rsidR="00B531DD" w14:paraId="61E7D61A" w14:textId="77777777" w:rsidTr="00A242DF">
        <w:tc>
          <w:tcPr>
            <w:tcW w:w="3798" w:type="dxa"/>
            <w:tcPrChange w:id="1501" w:author="Author">
              <w:tcPr>
                <w:tcW w:w="3798" w:type="dxa"/>
              </w:tcPr>
            </w:tcPrChange>
          </w:tcPr>
          <w:p w14:paraId="6FE8F8E2" w14:textId="77777777" w:rsidR="00B531DD" w:rsidRDefault="00B531DD" w:rsidP="00B531DD">
            <w:pPr>
              <w:pStyle w:val="TableText"/>
              <w:rPr>
                <w:color w:val="000000" w:themeColor="text1"/>
              </w:rPr>
            </w:pPr>
            <w:r w:rsidRPr="00BA178D">
              <w:rPr>
                <w:color w:val="000000" w:themeColor="text1"/>
              </w:rPr>
              <w:t>Microsoft Practices Lib</w:t>
            </w:r>
            <w:r>
              <w:rPr>
                <w:color w:val="000000" w:themeColor="text1"/>
              </w:rPr>
              <w:t>raries:</w:t>
            </w:r>
          </w:p>
          <w:p w14:paraId="57A0E6B8" w14:textId="77777777" w:rsidR="00B531DD" w:rsidRPr="00484AC8" w:rsidRDefault="00B531DD" w:rsidP="00B531DD">
            <w:pPr>
              <w:pStyle w:val="TableText"/>
              <w:rPr>
                <w:color w:val="000000" w:themeColor="text1"/>
                <w:sz w:val="20"/>
              </w:rPr>
            </w:pPr>
            <w:r w:rsidRPr="00484AC8">
              <w:rPr>
                <w:color w:val="000000" w:themeColor="text1"/>
                <w:sz w:val="20"/>
              </w:rPr>
              <w:t>Microsoft.Practices.Composite.dll</w:t>
            </w:r>
          </w:p>
          <w:p w14:paraId="52BFFAFB" w14:textId="77777777" w:rsidR="00B531DD" w:rsidRPr="00484AC8" w:rsidRDefault="00B531DD" w:rsidP="00B531DD">
            <w:pPr>
              <w:pStyle w:val="TableText"/>
              <w:rPr>
                <w:color w:val="000000" w:themeColor="text1"/>
                <w:sz w:val="20"/>
              </w:rPr>
            </w:pPr>
            <w:r w:rsidRPr="00484AC8">
              <w:rPr>
                <w:color w:val="000000" w:themeColor="text1"/>
                <w:sz w:val="20"/>
              </w:rPr>
              <w:t>Microsoft.Practices.Composite.Presentation.dll</w:t>
            </w:r>
          </w:p>
          <w:p w14:paraId="2A0C5CBB" w14:textId="77777777" w:rsidR="00B531DD" w:rsidRDefault="00B531DD" w:rsidP="00B531DD">
            <w:pPr>
              <w:pStyle w:val="TableText"/>
              <w:rPr>
                <w:color w:val="000000" w:themeColor="text1"/>
                <w:sz w:val="20"/>
              </w:rPr>
            </w:pPr>
            <w:r w:rsidRPr="00484AC8">
              <w:rPr>
                <w:color w:val="000000" w:themeColor="text1"/>
                <w:sz w:val="20"/>
              </w:rPr>
              <w:t>Microsoft.Practices.Composite.UnityExtensions.dll</w:t>
            </w:r>
          </w:p>
          <w:p w14:paraId="374E3AD7" w14:textId="77777777" w:rsidR="00B531DD" w:rsidRDefault="00B531DD" w:rsidP="00B531DD">
            <w:pPr>
              <w:pStyle w:val="TableText"/>
              <w:rPr>
                <w:color w:val="000000" w:themeColor="text1"/>
                <w:sz w:val="20"/>
              </w:rPr>
            </w:pPr>
            <w:r w:rsidRPr="00484AC8">
              <w:rPr>
                <w:color w:val="000000" w:themeColor="text1"/>
                <w:sz w:val="20"/>
              </w:rPr>
              <w:t>Microsoft.Practices.</w:t>
            </w:r>
            <w:r>
              <w:rPr>
                <w:color w:val="000000" w:themeColor="text1"/>
                <w:sz w:val="20"/>
              </w:rPr>
              <w:t>EnterpriseLibrary.Common</w:t>
            </w:r>
            <w:r w:rsidRPr="00484AC8">
              <w:rPr>
                <w:color w:val="000000" w:themeColor="text1"/>
                <w:sz w:val="20"/>
              </w:rPr>
              <w:t>.dll</w:t>
            </w:r>
          </w:p>
          <w:p w14:paraId="4F3419D4" w14:textId="77777777" w:rsidR="00B531DD" w:rsidRDefault="00B531DD" w:rsidP="00B531DD">
            <w:pPr>
              <w:pStyle w:val="TableText"/>
              <w:rPr>
                <w:color w:val="000000" w:themeColor="text1"/>
                <w:sz w:val="20"/>
              </w:rPr>
            </w:pPr>
            <w:r w:rsidRPr="00484AC8">
              <w:rPr>
                <w:color w:val="000000" w:themeColor="text1"/>
                <w:sz w:val="20"/>
              </w:rPr>
              <w:t>Microsoft.Practices.</w:t>
            </w:r>
            <w:r>
              <w:rPr>
                <w:color w:val="000000" w:themeColor="text1"/>
                <w:sz w:val="20"/>
              </w:rPr>
              <w:t>EnterpriseLibrary.ExceptionHandling</w:t>
            </w:r>
            <w:r w:rsidRPr="00484AC8">
              <w:rPr>
                <w:color w:val="000000" w:themeColor="text1"/>
                <w:sz w:val="20"/>
              </w:rPr>
              <w:t>.dll</w:t>
            </w:r>
          </w:p>
          <w:p w14:paraId="1CCFBE0C" w14:textId="77777777" w:rsidR="00B531DD" w:rsidRPr="00484AC8" w:rsidRDefault="00B531DD" w:rsidP="00B531DD">
            <w:pPr>
              <w:pStyle w:val="TableText"/>
              <w:rPr>
                <w:color w:val="000000" w:themeColor="text1"/>
                <w:sz w:val="20"/>
              </w:rPr>
            </w:pPr>
            <w:r w:rsidRPr="00484AC8">
              <w:rPr>
                <w:color w:val="000000" w:themeColor="text1"/>
                <w:sz w:val="20"/>
              </w:rPr>
              <w:t>Microsoft.Practices.</w:t>
            </w:r>
            <w:r>
              <w:rPr>
                <w:color w:val="000000" w:themeColor="text1"/>
                <w:sz w:val="20"/>
              </w:rPr>
              <w:t>EnterpriseLibrary.Logging</w:t>
            </w:r>
            <w:r w:rsidRPr="00484AC8">
              <w:rPr>
                <w:color w:val="000000" w:themeColor="text1"/>
                <w:sz w:val="20"/>
              </w:rPr>
              <w:t>.dll</w:t>
            </w:r>
          </w:p>
          <w:p w14:paraId="68BA98A4" w14:textId="77777777" w:rsidR="00B531DD" w:rsidRPr="00484AC8" w:rsidRDefault="00B531DD" w:rsidP="00B531DD">
            <w:pPr>
              <w:pStyle w:val="TableText"/>
              <w:rPr>
                <w:color w:val="000000" w:themeColor="text1"/>
                <w:sz w:val="20"/>
              </w:rPr>
            </w:pPr>
            <w:r w:rsidRPr="00484AC8">
              <w:rPr>
                <w:color w:val="000000" w:themeColor="text1"/>
                <w:sz w:val="20"/>
              </w:rPr>
              <w:t>Microsoft.Practices.</w:t>
            </w:r>
            <w:r>
              <w:rPr>
                <w:color w:val="000000" w:themeColor="text1"/>
                <w:sz w:val="20"/>
              </w:rPr>
              <w:t>ObjectBuilder2</w:t>
            </w:r>
            <w:r w:rsidRPr="00484AC8">
              <w:rPr>
                <w:color w:val="000000" w:themeColor="text1"/>
                <w:sz w:val="20"/>
              </w:rPr>
              <w:t>.dll</w:t>
            </w:r>
          </w:p>
          <w:p w14:paraId="597EB3F4" w14:textId="77777777" w:rsidR="00B531DD" w:rsidRPr="00484AC8" w:rsidRDefault="00B531DD" w:rsidP="00B531DD">
            <w:pPr>
              <w:pStyle w:val="TableText"/>
              <w:rPr>
                <w:color w:val="000000" w:themeColor="text1"/>
                <w:sz w:val="20"/>
              </w:rPr>
            </w:pPr>
            <w:r w:rsidRPr="00484AC8">
              <w:rPr>
                <w:color w:val="000000" w:themeColor="text1"/>
                <w:sz w:val="20"/>
              </w:rPr>
              <w:t>Microsoft.Practices.</w:t>
            </w:r>
            <w:r>
              <w:rPr>
                <w:color w:val="000000" w:themeColor="text1"/>
                <w:sz w:val="20"/>
              </w:rPr>
              <w:t>ServiceLocation</w:t>
            </w:r>
            <w:r w:rsidRPr="00484AC8">
              <w:rPr>
                <w:color w:val="000000" w:themeColor="text1"/>
                <w:sz w:val="20"/>
              </w:rPr>
              <w:t>.dll</w:t>
            </w:r>
          </w:p>
          <w:p w14:paraId="6CCA7274" w14:textId="77777777" w:rsidR="00B531DD" w:rsidRPr="00984BFE" w:rsidRDefault="00B531DD" w:rsidP="00B531DD">
            <w:pPr>
              <w:pStyle w:val="TableText"/>
              <w:rPr>
                <w:color w:val="000000" w:themeColor="text1"/>
                <w:sz w:val="20"/>
              </w:rPr>
            </w:pPr>
            <w:r w:rsidRPr="00484AC8">
              <w:rPr>
                <w:color w:val="000000" w:themeColor="text1"/>
                <w:sz w:val="20"/>
              </w:rPr>
              <w:t>Microsoft.Practices.</w:t>
            </w:r>
            <w:r>
              <w:rPr>
                <w:color w:val="000000" w:themeColor="text1"/>
                <w:sz w:val="20"/>
              </w:rPr>
              <w:t>Unity</w:t>
            </w:r>
            <w:r w:rsidRPr="00484AC8">
              <w:rPr>
                <w:color w:val="000000" w:themeColor="text1"/>
                <w:sz w:val="20"/>
              </w:rPr>
              <w:t>.dll</w:t>
            </w:r>
          </w:p>
        </w:tc>
        <w:tc>
          <w:tcPr>
            <w:tcW w:w="5670" w:type="dxa"/>
            <w:tcBorders>
              <w:bottom w:val="single" w:sz="4" w:space="0" w:color="auto"/>
            </w:tcBorders>
            <w:tcPrChange w:id="1502" w:author="Author">
              <w:tcPr>
                <w:tcW w:w="6014" w:type="dxa"/>
                <w:tcBorders>
                  <w:bottom w:val="single" w:sz="4" w:space="0" w:color="auto"/>
                </w:tcBorders>
              </w:tcPr>
            </w:tcPrChange>
          </w:tcPr>
          <w:p w14:paraId="2D95ABAD" w14:textId="77777777" w:rsidR="00B531DD" w:rsidRDefault="00B531DD" w:rsidP="00B531DD">
            <w:pPr>
              <w:pStyle w:val="TableText"/>
            </w:pPr>
            <w:r w:rsidRPr="00BA178D">
              <w:rPr>
                <w:color w:val="000000" w:themeColor="text1"/>
              </w:rPr>
              <w:t>The Microsoft Enterprise Library is a collection of reusable software components (application blocks) designed to assist software developers with common enterprise development</w:t>
            </w:r>
            <w:r>
              <w:rPr>
                <w:color w:val="000000" w:themeColor="text1"/>
              </w:rPr>
              <w:t>,</w:t>
            </w:r>
            <w:r w:rsidRPr="00BA178D">
              <w:rPr>
                <w:color w:val="000000" w:themeColor="text1"/>
              </w:rPr>
              <w:t xml:space="preserve"> cross-cutting concerns (such as logging, validation, data access, exception handling, and many others). Application blocks are a type of guidance; they are provided as source code, test cases, and documentation that can be used "as is," extended, or modified by developers to use on complex, enterprise-level line-of-business development projects.</w:t>
            </w:r>
          </w:p>
        </w:tc>
      </w:tr>
      <w:tr w:rsidR="00B531DD" w14:paraId="4D350DDD" w14:textId="77777777" w:rsidTr="00A242DF">
        <w:tc>
          <w:tcPr>
            <w:tcW w:w="3798" w:type="dxa"/>
            <w:tcBorders>
              <w:right w:val="nil"/>
            </w:tcBorders>
            <w:tcPrChange w:id="1503" w:author="Author">
              <w:tcPr>
                <w:tcW w:w="3798" w:type="dxa"/>
                <w:tcBorders>
                  <w:right w:val="nil"/>
                </w:tcBorders>
              </w:tcPr>
            </w:tcPrChange>
          </w:tcPr>
          <w:p w14:paraId="160D7D83" w14:textId="77777777" w:rsidR="00B531DD" w:rsidRDefault="00B531DD" w:rsidP="00B531DD">
            <w:pPr>
              <w:pStyle w:val="TableHeading"/>
            </w:pPr>
            <w:r>
              <w:t>Third-</w:t>
            </w:r>
            <w:r w:rsidRPr="00AF087E">
              <w:t>Party Controls</w:t>
            </w:r>
          </w:p>
        </w:tc>
        <w:tc>
          <w:tcPr>
            <w:tcW w:w="5670" w:type="dxa"/>
            <w:tcBorders>
              <w:left w:val="nil"/>
            </w:tcBorders>
            <w:tcPrChange w:id="1504" w:author="Author">
              <w:tcPr>
                <w:tcW w:w="6014" w:type="dxa"/>
                <w:tcBorders>
                  <w:left w:val="nil"/>
                </w:tcBorders>
              </w:tcPr>
            </w:tcPrChange>
          </w:tcPr>
          <w:p w14:paraId="1E94CACE" w14:textId="77777777" w:rsidR="00B531DD" w:rsidRDefault="00B531DD" w:rsidP="00B531DD">
            <w:pPr>
              <w:pStyle w:val="TableText"/>
            </w:pPr>
          </w:p>
        </w:tc>
      </w:tr>
      <w:tr w:rsidR="00B531DD" w14:paraId="532264EA" w14:textId="77777777" w:rsidTr="00A242DF">
        <w:tc>
          <w:tcPr>
            <w:tcW w:w="3798" w:type="dxa"/>
            <w:tcPrChange w:id="1505" w:author="Author">
              <w:tcPr>
                <w:tcW w:w="3798" w:type="dxa"/>
              </w:tcPr>
            </w:tcPrChange>
          </w:tcPr>
          <w:p w14:paraId="0761A6A3" w14:textId="77777777" w:rsidR="00B531DD" w:rsidRPr="00D4559D" w:rsidRDefault="00B531DD" w:rsidP="00B531DD">
            <w:pPr>
              <w:pStyle w:val="TableText"/>
            </w:pPr>
            <w:proofErr w:type="spellStart"/>
            <w:r w:rsidRPr="00D4559D">
              <w:t>Telerik</w:t>
            </w:r>
            <w:proofErr w:type="spellEnd"/>
            <w:r w:rsidRPr="00D4559D">
              <w:t xml:space="preserve"> Windows Controls</w:t>
            </w:r>
          </w:p>
          <w:p w14:paraId="48427C67" w14:textId="77777777" w:rsidR="00B531DD" w:rsidRDefault="00B531DD" w:rsidP="00B531DD">
            <w:pPr>
              <w:pStyle w:val="TableText"/>
            </w:pPr>
            <w:r w:rsidRPr="00D4559D">
              <w:t>(v 2010.1.603.35)</w:t>
            </w:r>
          </w:p>
          <w:p w14:paraId="39AB564F" w14:textId="77777777" w:rsidR="00B531DD" w:rsidRPr="00984BFE" w:rsidRDefault="00B531DD" w:rsidP="00B531DD">
            <w:pPr>
              <w:pStyle w:val="TableText"/>
              <w:rPr>
                <w:sz w:val="20"/>
              </w:rPr>
            </w:pPr>
            <w:r>
              <w:rPr>
                <w:sz w:val="20"/>
              </w:rPr>
              <w:t>Telerik.Windows.Controls.Charting.dll</w:t>
            </w:r>
          </w:p>
          <w:p w14:paraId="7D1AD4D6" w14:textId="77777777" w:rsidR="00B531DD" w:rsidRDefault="00B531DD" w:rsidP="00B531DD">
            <w:pPr>
              <w:pStyle w:val="TableText"/>
              <w:rPr>
                <w:sz w:val="20"/>
              </w:rPr>
            </w:pPr>
            <w:r>
              <w:rPr>
                <w:sz w:val="20"/>
              </w:rPr>
              <w:t>Telerik.Windows.Controls.dll</w:t>
            </w:r>
          </w:p>
          <w:p w14:paraId="0964022B" w14:textId="77777777" w:rsidR="00B531DD" w:rsidRPr="00984BFE" w:rsidRDefault="00B531DD" w:rsidP="00B531DD">
            <w:pPr>
              <w:pStyle w:val="TableText"/>
              <w:rPr>
                <w:sz w:val="20"/>
              </w:rPr>
            </w:pPr>
            <w:r>
              <w:rPr>
                <w:sz w:val="20"/>
              </w:rPr>
              <w:t>Telerik.Windows.Controls.Docking.dll</w:t>
            </w:r>
          </w:p>
          <w:p w14:paraId="5CB3D8CD" w14:textId="77777777" w:rsidR="00B531DD" w:rsidRPr="00984BFE" w:rsidRDefault="00B531DD" w:rsidP="00B531DD">
            <w:pPr>
              <w:pStyle w:val="TableText"/>
              <w:rPr>
                <w:sz w:val="20"/>
              </w:rPr>
            </w:pPr>
            <w:r>
              <w:rPr>
                <w:sz w:val="20"/>
              </w:rPr>
              <w:t>Telerik.Windows.Controls.GridView.dll</w:t>
            </w:r>
          </w:p>
          <w:p w14:paraId="7A911E9D" w14:textId="77777777" w:rsidR="00B531DD" w:rsidRPr="00984BFE" w:rsidRDefault="00B531DD" w:rsidP="00B531DD">
            <w:pPr>
              <w:pStyle w:val="TableText"/>
              <w:rPr>
                <w:sz w:val="20"/>
              </w:rPr>
            </w:pPr>
            <w:r>
              <w:rPr>
                <w:sz w:val="20"/>
              </w:rPr>
              <w:t>Telerik.Windows.Controls.Input.dll</w:t>
            </w:r>
          </w:p>
          <w:p w14:paraId="2C506DB0" w14:textId="77777777" w:rsidR="00B531DD" w:rsidRPr="00984BFE" w:rsidRDefault="00B531DD" w:rsidP="00B531DD">
            <w:pPr>
              <w:pStyle w:val="TableText"/>
              <w:rPr>
                <w:sz w:val="20"/>
              </w:rPr>
            </w:pPr>
            <w:r>
              <w:rPr>
                <w:sz w:val="20"/>
              </w:rPr>
              <w:t>Telerik.Windows.Controls.Navigation.dll</w:t>
            </w:r>
          </w:p>
          <w:p w14:paraId="248CCE22" w14:textId="77777777" w:rsidR="00B531DD" w:rsidRPr="00984BFE" w:rsidRDefault="00B531DD" w:rsidP="00B531DD">
            <w:pPr>
              <w:pStyle w:val="TableText"/>
              <w:rPr>
                <w:sz w:val="20"/>
              </w:rPr>
            </w:pPr>
            <w:r>
              <w:rPr>
                <w:sz w:val="20"/>
              </w:rPr>
              <w:t>Telerik.Windows.Controls.RibbonBar.dll</w:t>
            </w:r>
          </w:p>
          <w:p w14:paraId="48CCB5FC" w14:textId="77777777" w:rsidR="00B531DD" w:rsidRPr="00493439" w:rsidRDefault="00B531DD" w:rsidP="00B531DD">
            <w:pPr>
              <w:pStyle w:val="TableText"/>
              <w:rPr>
                <w:sz w:val="20"/>
              </w:rPr>
            </w:pPr>
            <w:r>
              <w:rPr>
                <w:sz w:val="20"/>
              </w:rPr>
              <w:t>Telerik.Windows.Controls.Scheduler.dll</w:t>
            </w:r>
          </w:p>
        </w:tc>
        <w:tc>
          <w:tcPr>
            <w:tcW w:w="5670" w:type="dxa"/>
            <w:tcBorders>
              <w:bottom w:val="single" w:sz="4" w:space="0" w:color="auto"/>
            </w:tcBorders>
            <w:tcPrChange w:id="1506" w:author="Author">
              <w:tcPr>
                <w:tcW w:w="6014" w:type="dxa"/>
                <w:tcBorders>
                  <w:bottom w:val="single" w:sz="4" w:space="0" w:color="auto"/>
                </w:tcBorders>
              </w:tcPr>
            </w:tcPrChange>
          </w:tcPr>
          <w:p w14:paraId="706E50E5" w14:textId="6892E161" w:rsidR="00B531DD" w:rsidRDefault="00B531DD" w:rsidP="00B531DD">
            <w:pPr>
              <w:pStyle w:val="TableText"/>
            </w:pPr>
            <w:proofErr w:type="spellStart"/>
            <w:r w:rsidRPr="00D4559D">
              <w:t>Telerik</w:t>
            </w:r>
            <w:proofErr w:type="spellEnd"/>
            <w:r w:rsidRPr="00D4559D">
              <w:t xml:space="preserve"> Windows controls are used by the GUI for displaying dialog boxes, user input fields</w:t>
            </w:r>
            <w:r>
              <w:t xml:space="preserve"> (</w:t>
            </w:r>
            <w:r w:rsidRPr="00D4559D">
              <w:t xml:space="preserve">such as </w:t>
            </w:r>
            <w:r>
              <w:t>t</w:t>
            </w:r>
            <w:r w:rsidRPr="00D4559D">
              <w:t xml:space="preserve">ext, </w:t>
            </w:r>
            <w:r>
              <w:t>r</w:t>
            </w:r>
            <w:r w:rsidRPr="00D4559D">
              <w:t>adio/</w:t>
            </w:r>
            <w:r>
              <w:t>c</w:t>
            </w:r>
            <w:r w:rsidRPr="00D4559D">
              <w:t xml:space="preserve">heck </w:t>
            </w:r>
            <w:r>
              <w:t>b</w:t>
            </w:r>
            <w:r w:rsidRPr="00D4559D">
              <w:t xml:space="preserve">uttons, </w:t>
            </w:r>
            <w:r>
              <w:t>d</w:t>
            </w:r>
            <w:r w:rsidRPr="00D4559D">
              <w:t xml:space="preserve">rop </w:t>
            </w:r>
            <w:r>
              <w:t>d</w:t>
            </w:r>
            <w:r w:rsidRPr="00D4559D">
              <w:t>own</w:t>
            </w:r>
            <w:r>
              <w:t>/c</w:t>
            </w:r>
            <w:r w:rsidRPr="00D4559D">
              <w:t>ombination</w:t>
            </w:r>
            <w:r>
              <w:t xml:space="preserve"> l</w:t>
            </w:r>
            <w:r w:rsidRPr="00D4559D">
              <w:t>ists</w:t>
            </w:r>
            <w:r>
              <w:t>)</w:t>
            </w:r>
            <w:r w:rsidRPr="00D4559D">
              <w:t xml:space="preserve">, and other </w:t>
            </w:r>
            <w:r>
              <w:t>user interface (</w:t>
            </w:r>
            <w:r w:rsidRPr="00D4559D">
              <w:t>U</w:t>
            </w:r>
            <w:r>
              <w:t xml:space="preserve">I) elements. The </w:t>
            </w:r>
            <w:proofErr w:type="spellStart"/>
            <w:r>
              <w:t>Telerik</w:t>
            </w:r>
            <w:proofErr w:type="spellEnd"/>
            <w:r>
              <w:t xml:space="preserve"> controls can be transferred without issue. </w:t>
            </w:r>
            <w:proofErr w:type="spellStart"/>
            <w:r>
              <w:t>Telerik</w:t>
            </w:r>
            <w:proofErr w:type="spellEnd"/>
            <w:r>
              <w:t xml:space="preserve"> controls are </w:t>
            </w:r>
            <w:r w:rsidRPr="005E2FF2">
              <w:t xml:space="preserve">Technical Reference Model </w:t>
            </w:r>
            <w:r>
              <w:t xml:space="preserve">(TRM)-approved, according to </w:t>
            </w:r>
            <w:r w:rsidR="00B77686">
              <w:fldChar w:fldCharType="begin"/>
            </w:r>
            <w:r w:rsidR="00B77686">
              <w:instrText xml:space="preserve"> HYPERLINK "https://www.va.gov/TRM/SearchPage.asp" </w:instrText>
            </w:r>
            <w:r w:rsidR="00B77686">
              <w:fldChar w:fldCharType="separate"/>
            </w:r>
            <w:r>
              <w:rPr>
                <w:rStyle w:val="Hyperlink"/>
              </w:rPr>
              <w:t>https://www.va.gov/TRM/SearchPage.asp</w:t>
            </w:r>
            <w:r w:rsidR="00B77686">
              <w:rPr>
                <w:rStyle w:val="Hyperlink"/>
              </w:rPr>
              <w:fldChar w:fldCharType="end"/>
            </w:r>
            <w:r>
              <w:t>.</w:t>
            </w:r>
          </w:p>
        </w:tc>
      </w:tr>
      <w:tr w:rsidR="00B531DD" w14:paraId="4BBE97E2" w14:textId="77777777" w:rsidTr="00A242DF">
        <w:tc>
          <w:tcPr>
            <w:tcW w:w="3798" w:type="dxa"/>
            <w:tcBorders>
              <w:right w:val="nil"/>
            </w:tcBorders>
            <w:tcPrChange w:id="1507" w:author="Author">
              <w:tcPr>
                <w:tcW w:w="3798" w:type="dxa"/>
                <w:tcBorders>
                  <w:right w:val="nil"/>
                </w:tcBorders>
              </w:tcPr>
            </w:tcPrChange>
          </w:tcPr>
          <w:p w14:paraId="69864B6F" w14:textId="77777777" w:rsidR="00B531DD" w:rsidRDefault="00B531DD" w:rsidP="00B531DD">
            <w:pPr>
              <w:pStyle w:val="TableText"/>
            </w:pPr>
            <w:r w:rsidRPr="007F01C3">
              <w:rPr>
                <w:b/>
              </w:rPr>
              <w:t>Client Configuration Files</w:t>
            </w:r>
          </w:p>
        </w:tc>
        <w:tc>
          <w:tcPr>
            <w:tcW w:w="5670" w:type="dxa"/>
            <w:tcBorders>
              <w:left w:val="nil"/>
            </w:tcBorders>
            <w:tcPrChange w:id="1508" w:author="Author">
              <w:tcPr>
                <w:tcW w:w="6014" w:type="dxa"/>
                <w:tcBorders>
                  <w:left w:val="nil"/>
                </w:tcBorders>
              </w:tcPr>
            </w:tcPrChange>
          </w:tcPr>
          <w:p w14:paraId="6008C6C7" w14:textId="77777777" w:rsidR="00B531DD" w:rsidRDefault="00B531DD" w:rsidP="00B531DD">
            <w:pPr>
              <w:pStyle w:val="TableText"/>
            </w:pPr>
          </w:p>
        </w:tc>
      </w:tr>
      <w:tr w:rsidR="00B531DD" w14:paraId="7388A862" w14:textId="77777777" w:rsidTr="00A242DF">
        <w:tc>
          <w:tcPr>
            <w:tcW w:w="3798" w:type="dxa"/>
            <w:tcPrChange w:id="1509" w:author="Author">
              <w:tcPr>
                <w:tcW w:w="3798" w:type="dxa"/>
              </w:tcPr>
            </w:tcPrChange>
          </w:tcPr>
          <w:p w14:paraId="69D59FE7" w14:textId="77777777" w:rsidR="00B531DD" w:rsidRDefault="00B531DD" w:rsidP="00B531DD">
            <w:pPr>
              <w:pStyle w:val="TableText"/>
            </w:pPr>
            <w:proofErr w:type="spellStart"/>
            <w:r w:rsidRPr="007F01C3">
              <w:t>ClinSchd.exe.config</w:t>
            </w:r>
            <w:proofErr w:type="spellEnd"/>
            <w:r w:rsidRPr="007F01C3">
              <w:t xml:space="preserve"> </w:t>
            </w:r>
          </w:p>
        </w:tc>
        <w:tc>
          <w:tcPr>
            <w:tcW w:w="5670" w:type="dxa"/>
            <w:tcPrChange w:id="1510" w:author="Author">
              <w:tcPr>
                <w:tcW w:w="6014" w:type="dxa"/>
              </w:tcPr>
            </w:tcPrChange>
          </w:tcPr>
          <w:p w14:paraId="436442D9" w14:textId="77777777" w:rsidR="00B531DD" w:rsidRPr="008B26AE" w:rsidRDefault="00B531DD" w:rsidP="00B531DD">
            <w:pPr>
              <w:pStyle w:val="TableText"/>
            </w:pPr>
            <w:r w:rsidRPr="008B26AE">
              <w:t xml:space="preserve">This file contains </w:t>
            </w:r>
            <w:r>
              <w:t xml:space="preserve">configuration for </w:t>
            </w:r>
            <w:r w:rsidRPr="008B26AE">
              <w:t>internal functionality</w:t>
            </w:r>
            <w:r>
              <w:t>,</w:t>
            </w:r>
            <w:r w:rsidRPr="008B26AE">
              <w:t xml:space="preserve"> as well as configuration information for the client to connect to the </w:t>
            </w:r>
            <w:proofErr w:type="spellStart"/>
            <w:r w:rsidRPr="008B26AE">
              <w:t>VistA</w:t>
            </w:r>
            <w:proofErr w:type="spellEnd"/>
            <w:r w:rsidRPr="008B26AE">
              <w:t xml:space="preserve"> server. The </w:t>
            </w:r>
            <w:r w:rsidRPr="009E34EC">
              <w:rPr>
                <w:b/>
                <w:i/>
              </w:rPr>
              <w:t>Application Settings</w:t>
            </w:r>
            <w:r w:rsidRPr="008B26AE">
              <w:t xml:space="preserve"> </w:t>
            </w:r>
            <w:r w:rsidRPr="008B26AE">
              <w:lastRenderedPageBreak/>
              <w:t xml:space="preserve">section of this file allows the user to modify the default </w:t>
            </w:r>
            <w:proofErr w:type="spellStart"/>
            <w:r w:rsidRPr="008B26AE">
              <w:t>VistA</w:t>
            </w:r>
            <w:proofErr w:type="spellEnd"/>
            <w:r w:rsidRPr="008B26AE">
              <w:t xml:space="preserve"> server connection the user will need to authenticate against during application start</w:t>
            </w:r>
            <w:r>
              <w:t>-</w:t>
            </w:r>
            <w:r w:rsidRPr="008B26AE">
              <w:t>up.</w:t>
            </w:r>
          </w:p>
          <w:p w14:paraId="7865682E" w14:textId="77777777" w:rsidR="00B531DD" w:rsidRPr="00115EBB" w:rsidRDefault="00B531DD" w:rsidP="00B531DD">
            <w:pPr>
              <w:pStyle w:val="TableText"/>
              <w:rPr>
                <w:color w:val="000000" w:themeColor="text1"/>
                <w:sz w:val="20"/>
              </w:rPr>
            </w:pPr>
            <w:r w:rsidRPr="00115EBB">
              <w:rPr>
                <w:color w:val="000000" w:themeColor="text1"/>
                <w:sz w:val="20"/>
              </w:rPr>
              <w:t>&lt;</w:t>
            </w:r>
            <w:proofErr w:type="spellStart"/>
            <w:r w:rsidRPr="00115EBB">
              <w:rPr>
                <w:color w:val="000000" w:themeColor="text1"/>
                <w:sz w:val="20"/>
              </w:rPr>
              <w:t>appSettings</w:t>
            </w:r>
            <w:proofErr w:type="spellEnd"/>
            <w:r w:rsidRPr="00115EBB">
              <w:rPr>
                <w:color w:val="000000" w:themeColor="text1"/>
                <w:sz w:val="20"/>
              </w:rPr>
              <w:t>&gt;</w:t>
            </w:r>
          </w:p>
          <w:p w14:paraId="655A9562" w14:textId="77777777" w:rsidR="00B531DD" w:rsidRPr="00115EBB" w:rsidRDefault="00B531DD" w:rsidP="00B531DD">
            <w:pPr>
              <w:pStyle w:val="TableText"/>
              <w:rPr>
                <w:color w:val="000000" w:themeColor="text1"/>
                <w:sz w:val="20"/>
              </w:rPr>
            </w:pPr>
            <w:r w:rsidRPr="00115EBB">
              <w:rPr>
                <w:color w:val="000000" w:themeColor="text1"/>
                <w:sz w:val="20"/>
              </w:rPr>
              <w:t>&lt;add key="host" value="</w:t>
            </w:r>
            <w:proofErr w:type="spellStart"/>
            <w:r w:rsidRPr="00115EBB">
              <w:rPr>
                <w:i/>
                <w:color w:val="000000" w:themeColor="text1"/>
                <w:sz w:val="20"/>
              </w:rPr>
              <w:t>ServerName</w:t>
            </w:r>
            <w:proofErr w:type="spellEnd"/>
            <w:r w:rsidRPr="00115EBB">
              <w:rPr>
                <w:color w:val="000000" w:themeColor="text1"/>
                <w:sz w:val="20"/>
              </w:rPr>
              <w:t>" /&gt;</w:t>
            </w:r>
          </w:p>
          <w:p w14:paraId="5F21C75C" w14:textId="77777777" w:rsidR="00B531DD" w:rsidRPr="00115EBB" w:rsidRDefault="00B531DD" w:rsidP="00B531DD">
            <w:pPr>
              <w:pStyle w:val="TableText"/>
              <w:rPr>
                <w:color w:val="000000" w:themeColor="text1"/>
                <w:sz w:val="20"/>
              </w:rPr>
            </w:pPr>
            <w:r w:rsidRPr="00115EBB">
              <w:rPr>
                <w:color w:val="000000" w:themeColor="text1"/>
                <w:sz w:val="20"/>
              </w:rPr>
              <w:t>&lt;add key="port" value="</w:t>
            </w:r>
            <w:r w:rsidRPr="00115EBB">
              <w:rPr>
                <w:i/>
                <w:color w:val="000000" w:themeColor="text1"/>
                <w:sz w:val="20"/>
              </w:rPr>
              <w:t>Port</w:t>
            </w:r>
            <w:r w:rsidRPr="00115EBB">
              <w:rPr>
                <w:color w:val="000000" w:themeColor="text1"/>
                <w:sz w:val="20"/>
              </w:rPr>
              <w:t>" /&gt;</w:t>
            </w:r>
          </w:p>
          <w:p w14:paraId="2DEA10CE" w14:textId="77777777" w:rsidR="00B531DD" w:rsidRPr="00115EBB" w:rsidRDefault="00B531DD" w:rsidP="00B531DD">
            <w:pPr>
              <w:pStyle w:val="TableText"/>
              <w:rPr>
                <w:color w:val="000000" w:themeColor="text1"/>
                <w:sz w:val="20"/>
              </w:rPr>
            </w:pPr>
            <w:r w:rsidRPr="00115EBB">
              <w:rPr>
                <w:color w:val="000000" w:themeColor="text1"/>
                <w:sz w:val="20"/>
              </w:rPr>
              <w:t>&lt;add key="</w:t>
            </w:r>
            <w:proofErr w:type="spellStart"/>
            <w:r w:rsidRPr="00115EBB">
              <w:rPr>
                <w:color w:val="000000" w:themeColor="text1"/>
                <w:sz w:val="20"/>
              </w:rPr>
              <w:t>nspace</w:t>
            </w:r>
            <w:proofErr w:type="spellEnd"/>
            <w:r w:rsidRPr="00115EBB">
              <w:rPr>
                <w:color w:val="000000" w:themeColor="text1"/>
                <w:sz w:val="20"/>
              </w:rPr>
              <w:t>" value="</w:t>
            </w:r>
            <w:r w:rsidRPr="00115EBB">
              <w:rPr>
                <w:i/>
                <w:color w:val="000000" w:themeColor="text1"/>
                <w:sz w:val="20"/>
              </w:rPr>
              <w:t>Namespace</w:t>
            </w:r>
            <w:r w:rsidRPr="00115EBB">
              <w:rPr>
                <w:color w:val="000000" w:themeColor="text1"/>
                <w:sz w:val="20"/>
              </w:rPr>
              <w:t>" /&gt;</w:t>
            </w:r>
          </w:p>
          <w:p w14:paraId="07937665" w14:textId="77777777" w:rsidR="00B531DD" w:rsidRPr="00115EBB" w:rsidRDefault="00B531DD" w:rsidP="00B531DD">
            <w:pPr>
              <w:pStyle w:val="TableText"/>
              <w:rPr>
                <w:color w:val="000000" w:themeColor="text1"/>
                <w:sz w:val="20"/>
              </w:rPr>
            </w:pPr>
            <w:r w:rsidRPr="00115EBB">
              <w:rPr>
                <w:color w:val="000000" w:themeColor="text1"/>
                <w:sz w:val="20"/>
              </w:rPr>
              <w:t>&lt;/</w:t>
            </w:r>
            <w:proofErr w:type="spellStart"/>
            <w:r w:rsidRPr="00115EBB">
              <w:rPr>
                <w:color w:val="000000" w:themeColor="text1"/>
                <w:sz w:val="20"/>
              </w:rPr>
              <w:t>appSettings</w:t>
            </w:r>
            <w:proofErr w:type="spellEnd"/>
            <w:r w:rsidRPr="00115EBB">
              <w:rPr>
                <w:color w:val="000000" w:themeColor="text1"/>
                <w:sz w:val="20"/>
              </w:rPr>
              <w:t>&gt;</w:t>
            </w:r>
          </w:p>
          <w:p w14:paraId="3F31C613" w14:textId="77777777" w:rsidR="00B531DD" w:rsidRDefault="00B531DD" w:rsidP="00B531DD">
            <w:pPr>
              <w:pStyle w:val="TableText"/>
            </w:pPr>
            <w:r w:rsidRPr="008B26AE">
              <w:t xml:space="preserve">*In addition to connecting to a valid </w:t>
            </w:r>
            <w:proofErr w:type="spellStart"/>
            <w:r w:rsidRPr="008B26AE">
              <w:t>VistA</w:t>
            </w:r>
            <w:proofErr w:type="spellEnd"/>
            <w:r w:rsidRPr="008B26AE">
              <w:t xml:space="preserve"> server, port</w:t>
            </w:r>
            <w:r>
              <w:t>,</w:t>
            </w:r>
            <w:r w:rsidRPr="008B26AE">
              <w:t xml:space="preserve"> and namespace, </w:t>
            </w:r>
            <w:r>
              <w:t>u</w:t>
            </w:r>
            <w:r w:rsidRPr="008B26AE">
              <w:t xml:space="preserve">sers will be required to supply valid </w:t>
            </w:r>
            <w:r>
              <w:t>a</w:t>
            </w:r>
            <w:r w:rsidRPr="008B26AE">
              <w:t xml:space="preserve">ccess and </w:t>
            </w:r>
            <w:r>
              <w:t>v</w:t>
            </w:r>
            <w:r w:rsidRPr="008B26AE">
              <w:t xml:space="preserve">erify </w:t>
            </w:r>
            <w:r>
              <w:t>c</w:t>
            </w:r>
            <w:r w:rsidRPr="008B26AE">
              <w:t>odes</w:t>
            </w:r>
            <w:r>
              <w:t>,</w:t>
            </w:r>
            <w:r w:rsidRPr="008B26AE">
              <w:t xml:space="preserve"> with the proper keys and permissions in order to </w:t>
            </w:r>
            <w:r>
              <w:t>a</w:t>
            </w:r>
            <w:r w:rsidRPr="008B26AE">
              <w:t>uthenticate.</w:t>
            </w:r>
          </w:p>
        </w:tc>
      </w:tr>
      <w:tr w:rsidR="00B531DD" w14:paraId="0A6EC3FF" w14:textId="77777777" w:rsidTr="00A242DF">
        <w:tc>
          <w:tcPr>
            <w:tcW w:w="3798" w:type="dxa"/>
            <w:tcPrChange w:id="1511" w:author="Author">
              <w:tcPr>
                <w:tcW w:w="3798" w:type="dxa"/>
              </w:tcPr>
            </w:tcPrChange>
          </w:tcPr>
          <w:p w14:paraId="5CB09D81" w14:textId="77777777" w:rsidR="00B531DD" w:rsidRDefault="00B531DD" w:rsidP="00B531DD">
            <w:pPr>
              <w:pStyle w:val="TableText"/>
              <w:pageBreakBefore/>
            </w:pPr>
            <w:r w:rsidRPr="00304BE5">
              <w:lastRenderedPageBreak/>
              <w:t>ClinSchd.Infrastructure.xml</w:t>
            </w:r>
          </w:p>
        </w:tc>
        <w:tc>
          <w:tcPr>
            <w:tcW w:w="5670" w:type="dxa"/>
            <w:tcPrChange w:id="1512" w:author="Author">
              <w:tcPr>
                <w:tcW w:w="6014" w:type="dxa"/>
              </w:tcPr>
            </w:tcPrChange>
          </w:tcPr>
          <w:p w14:paraId="7E9738E6" w14:textId="77777777" w:rsidR="00B531DD" w:rsidRDefault="00B531DD" w:rsidP="00B531DD">
            <w:pPr>
              <w:pStyle w:val="TableText"/>
            </w:pPr>
            <w:r w:rsidRPr="00304BE5">
              <w:t xml:space="preserve">This file contains configuration information for the client infrastructure project. Data contained in this file does not need to be modified for environments. Contains dynamic application information for the </w:t>
            </w:r>
            <w:proofErr w:type="spellStart"/>
            <w:r w:rsidRPr="00304BE5">
              <w:t>C</w:t>
            </w:r>
            <w:r>
              <w:t>linSchd.Infrastructure</w:t>
            </w:r>
            <w:proofErr w:type="spellEnd"/>
            <w:r>
              <w:t xml:space="preserve"> project.</w:t>
            </w:r>
          </w:p>
        </w:tc>
      </w:tr>
      <w:tr w:rsidR="00B531DD" w14:paraId="5ED3A714" w14:textId="77777777" w:rsidTr="00A242DF">
        <w:tc>
          <w:tcPr>
            <w:tcW w:w="3798" w:type="dxa"/>
            <w:tcPrChange w:id="1513" w:author="Author">
              <w:tcPr>
                <w:tcW w:w="3798" w:type="dxa"/>
              </w:tcPr>
            </w:tcPrChange>
          </w:tcPr>
          <w:p w14:paraId="5661CB9A" w14:textId="77777777" w:rsidR="00B531DD" w:rsidRDefault="00B531DD" w:rsidP="00B531DD">
            <w:pPr>
              <w:pStyle w:val="TableText"/>
            </w:pPr>
            <w:proofErr w:type="spellStart"/>
            <w:r w:rsidRPr="00115EBB">
              <w:t>Telerik</w:t>
            </w:r>
            <w:proofErr w:type="spellEnd"/>
            <w:r w:rsidRPr="00115EBB">
              <w:t xml:space="preserve"> Configuration Files</w:t>
            </w:r>
          </w:p>
        </w:tc>
        <w:tc>
          <w:tcPr>
            <w:tcW w:w="5670" w:type="dxa"/>
            <w:tcPrChange w:id="1514" w:author="Author">
              <w:tcPr>
                <w:tcW w:w="6014" w:type="dxa"/>
              </w:tcPr>
            </w:tcPrChange>
          </w:tcPr>
          <w:p w14:paraId="00CCB51B" w14:textId="77777777" w:rsidR="00B531DD" w:rsidRPr="00493439" w:rsidRDefault="00B531DD" w:rsidP="00B531DD">
            <w:pPr>
              <w:pStyle w:val="TableText"/>
            </w:pPr>
            <w:r w:rsidRPr="00493439">
              <w:t>Telerik.Windows.Controls.Charting.xml</w:t>
            </w:r>
          </w:p>
          <w:p w14:paraId="484C7E56" w14:textId="77777777" w:rsidR="00B531DD" w:rsidRPr="00493439" w:rsidRDefault="00B531DD" w:rsidP="00B531DD">
            <w:pPr>
              <w:pStyle w:val="TableText"/>
            </w:pPr>
            <w:r w:rsidRPr="00493439">
              <w:t>Telerik.Windows.Controls.Docking.xml</w:t>
            </w:r>
          </w:p>
          <w:p w14:paraId="3997858E" w14:textId="77777777" w:rsidR="00B531DD" w:rsidRPr="00493439" w:rsidRDefault="00B531DD" w:rsidP="00B531DD">
            <w:pPr>
              <w:pStyle w:val="TableText"/>
            </w:pPr>
            <w:r w:rsidRPr="00493439">
              <w:t>Telerik.Windows.Controls.GridView.xml</w:t>
            </w:r>
          </w:p>
          <w:p w14:paraId="04EB7580" w14:textId="77777777" w:rsidR="00B531DD" w:rsidRPr="00493439" w:rsidRDefault="00B531DD" w:rsidP="00B531DD">
            <w:pPr>
              <w:pStyle w:val="TableText"/>
            </w:pPr>
            <w:r w:rsidRPr="00493439">
              <w:t>Telerik.Windows.Controls.Input.xml</w:t>
            </w:r>
          </w:p>
          <w:p w14:paraId="58076BF7" w14:textId="77777777" w:rsidR="00B531DD" w:rsidRPr="00493439" w:rsidRDefault="00B531DD" w:rsidP="00B531DD">
            <w:pPr>
              <w:pStyle w:val="TableText"/>
            </w:pPr>
            <w:r w:rsidRPr="00493439">
              <w:t>Telerik.Windows.Controls.Navigation.xml</w:t>
            </w:r>
          </w:p>
          <w:p w14:paraId="2FC5D2F9" w14:textId="77777777" w:rsidR="00B531DD" w:rsidRPr="00493439" w:rsidRDefault="00B531DD" w:rsidP="00B531DD">
            <w:pPr>
              <w:pStyle w:val="TableText"/>
            </w:pPr>
            <w:r w:rsidRPr="00493439">
              <w:t>Telerik.Windows.Controls.RibbonBar.xml</w:t>
            </w:r>
          </w:p>
          <w:p w14:paraId="533B780B" w14:textId="77777777" w:rsidR="00B531DD" w:rsidRPr="00493439" w:rsidRDefault="00B531DD" w:rsidP="00B531DD">
            <w:pPr>
              <w:pStyle w:val="TableText"/>
            </w:pPr>
            <w:r w:rsidRPr="00493439">
              <w:t>Telerik.Windows.Controls.Scheduler.xml</w:t>
            </w:r>
          </w:p>
          <w:p w14:paraId="2B7912D1" w14:textId="77777777" w:rsidR="00B531DD" w:rsidRPr="00493439" w:rsidRDefault="00B531DD" w:rsidP="00B531DD">
            <w:pPr>
              <w:pStyle w:val="TableText"/>
              <w:rPr>
                <w:sz w:val="20"/>
              </w:rPr>
            </w:pPr>
            <w:r w:rsidRPr="00493439">
              <w:t>Telerik.Windows.Data.xml</w:t>
            </w:r>
          </w:p>
        </w:tc>
      </w:tr>
      <w:tr w:rsidR="00B531DD" w14:paraId="40FD86F7" w14:textId="77777777" w:rsidTr="00A242DF">
        <w:tc>
          <w:tcPr>
            <w:tcW w:w="3798" w:type="dxa"/>
            <w:tcPrChange w:id="1515" w:author="Author">
              <w:tcPr>
                <w:tcW w:w="3798" w:type="dxa"/>
              </w:tcPr>
            </w:tcPrChange>
          </w:tcPr>
          <w:p w14:paraId="78BD8B38" w14:textId="77777777" w:rsidR="00B531DD" w:rsidRDefault="00B531DD" w:rsidP="00B531DD">
            <w:pPr>
              <w:pStyle w:val="TableText"/>
            </w:pPr>
            <w:proofErr w:type="spellStart"/>
            <w:r w:rsidRPr="00115EBB">
              <w:t>Microsoft.Practices</w:t>
            </w:r>
            <w:proofErr w:type="spellEnd"/>
            <w:r w:rsidRPr="00115EBB">
              <w:t xml:space="preserve"> Configuration Files</w:t>
            </w:r>
          </w:p>
        </w:tc>
        <w:tc>
          <w:tcPr>
            <w:tcW w:w="5670" w:type="dxa"/>
            <w:tcPrChange w:id="1516" w:author="Author">
              <w:tcPr>
                <w:tcW w:w="6014" w:type="dxa"/>
              </w:tcPr>
            </w:tcPrChange>
          </w:tcPr>
          <w:p w14:paraId="1A92E532" w14:textId="77777777" w:rsidR="00B531DD" w:rsidRDefault="00B531DD" w:rsidP="00B531DD">
            <w:pPr>
              <w:pStyle w:val="TableText"/>
              <w:rPr>
                <w:color w:val="000000" w:themeColor="text1"/>
              </w:rPr>
            </w:pPr>
            <w:r w:rsidRPr="00493439">
              <w:rPr>
                <w:color w:val="000000" w:themeColor="text1"/>
              </w:rPr>
              <w:t>Microsoft.Practices.Composite.Presentation.xml</w:t>
            </w:r>
          </w:p>
          <w:p w14:paraId="106F80C4" w14:textId="77777777" w:rsidR="00B531DD" w:rsidRPr="00493439" w:rsidRDefault="00B531DD" w:rsidP="00B531DD">
            <w:pPr>
              <w:pStyle w:val="TableText"/>
              <w:rPr>
                <w:color w:val="000000" w:themeColor="text1"/>
              </w:rPr>
            </w:pPr>
            <w:r w:rsidRPr="00493439">
              <w:rPr>
                <w:color w:val="000000" w:themeColor="text1"/>
              </w:rPr>
              <w:t>Microsoft.Practices.Composite.</w:t>
            </w:r>
            <w:r>
              <w:rPr>
                <w:color w:val="000000" w:themeColor="text1"/>
              </w:rPr>
              <w:t>UnityExtensions</w:t>
            </w:r>
            <w:r w:rsidRPr="00493439">
              <w:rPr>
                <w:color w:val="000000" w:themeColor="text1"/>
              </w:rPr>
              <w:t>.xml</w:t>
            </w:r>
          </w:p>
          <w:p w14:paraId="20AB8B43" w14:textId="77777777" w:rsidR="00B531DD" w:rsidRPr="00493439" w:rsidRDefault="00B531DD" w:rsidP="00B531DD">
            <w:pPr>
              <w:pStyle w:val="TableText"/>
              <w:rPr>
                <w:color w:val="000000" w:themeColor="text1"/>
              </w:rPr>
            </w:pPr>
            <w:r w:rsidRPr="00493439">
              <w:rPr>
                <w:color w:val="000000" w:themeColor="text1"/>
              </w:rPr>
              <w:t>Microsoft.Practices.Composite.xml</w:t>
            </w:r>
          </w:p>
          <w:p w14:paraId="700A5BAF" w14:textId="77777777" w:rsidR="00B531DD" w:rsidRPr="00493439" w:rsidRDefault="00B531DD" w:rsidP="00B531DD">
            <w:pPr>
              <w:pStyle w:val="TableText"/>
              <w:rPr>
                <w:color w:val="000000" w:themeColor="text1"/>
              </w:rPr>
            </w:pPr>
            <w:r w:rsidRPr="00493439">
              <w:rPr>
                <w:color w:val="000000" w:themeColor="text1"/>
              </w:rPr>
              <w:t>Microsoft.Practices.</w:t>
            </w:r>
            <w:r>
              <w:rPr>
                <w:color w:val="000000" w:themeColor="text1"/>
              </w:rPr>
              <w:t>ObjectBuilder2</w:t>
            </w:r>
            <w:r w:rsidRPr="00493439">
              <w:rPr>
                <w:color w:val="000000" w:themeColor="text1"/>
              </w:rPr>
              <w:t>.xml</w:t>
            </w:r>
          </w:p>
          <w:p w14:paraId="586C3A50" w14:textId="77777777" w:rsidR="00B531DD" w:rsidRPr="00493439" w:rsidRDefault="00B531DD" w:rsidP="00B531DD">
            <w:pPr>
              <w:pStyle w:val="TableText"/>
              <w:rPr>
                <w:color w:val="000000" w:themeColor="text1"/>
              </w:rPr>
            </w:pPr>
            <w:r w:rsidRPr="00493439">
              <w:rPr>
                <w:color w:val="000000" w:themeColor="text1"/>
              </w:rPr>
              <w:t>Microsoft.Practices.</w:t>
            </w:r>
            <w:r>
              <w:rPr>
                <w:color w:val="000000" w:themeColor="text1"/>
              </w:rPr>
              <w:t>ServiceLocation</w:t>
            </w:r>
            <w:r w:rsidRPr="00493439">
              <w:rPr>
                <w:color w:val="000000" w:themeColor="text1"/>
              </w:rPr>
              <w:t>.xml</w:t>
            </w:r>
          </w:p>
          <w:p w14:paraId="4B060513" w14:textId="77777777" w:rsidR="00B531DD" w:rsidRDefault="00B531DD" w:rsidP="00B531DD">
            <w:pPr>
              <w:pStyle w:val="TableText"/>
            </w:pPr>
            <w:r w:rsidRPr="00493439">
              <w:rPr>
                <w:color w:val="000000" w:themeColor="text1"/>
              </w:rPr>
              <w:t>Microsoft.Practices.</w:t>
            </w:r>
            <w:r>
              <w:rPr>
                <w:color w:val="000000" w:themeColor="text1"/>
              </w:rPr>
              <w:t>Unity</w:t>
            </w:r>
            <w:r w:rsidRPr="00493439">
              <w:rPr>
                <w:color w:val="000000" w:themeColor="text1"/>
              </w:rPr>
              <w:t>.xml</w:t>
            </w:r>
          </w:p>
        </w:tc>
      </w:tr>
    </w:tbl>
    <w:p w14:paraId="0DBA0C5B" w14:textId="67ED8E6E" w:rsidR="00B531DD" w:rsidRDefault="00B531DD" w:rsidP="00B531DD">
      <w:pPr>
        <w:pStyle w:val="Heading2"/>
      </w:pPr>
      <w:bookmarkStart w:id="1517" w:name="_Toc484071213"/>
      <w:bookmarkStart w:id="1518" w:name="_Ref505773216"/>
      <w:bookmarkStart w:id="1519" w:name="_Toc513557766"/>
      <w:bookmarkEnd w:id="1517"/>
      <w:proofErr w:type="spellStart"/>
      <w:r>
        <w:t>VistA</w:t>
      </w:r>
      <w:proofErr w:type="spellEnd"/>
      <w:r>
        <w:t xml:space="preserve"> Scheduling GUI Trace Log</w:t>
      </w:r>
      <w:bookmarkEnd w:id="1518"/>
      <w:bookmarkEnd w:id="1519"/>
    </w:p>
    <w:p w14:paraId="3578B708" w14:textId="77777777" w:rsidR="00B531DD" w:rsidRDefault="00B531DD" w:rsidP="00B531DD">
      <w:pPr>
        <w:pStyle w:val="BodyText"/>
      </w:pPr>
      <w:r>
        <w:t xml:space="preserve">The </w:t>
      </w:r>
      <w:proofErr w:type="spellStart"/>
      <w:r>
        <w:t>VistA</w:t>
      </w:r>
      <w:proofErr w:type="spellEnd"/>
      <w:r>
        <w:t xml:space="preserve"> Scheduling GUI Trace Log </w:t>
      </w:r>
      <w:r w:rsidRPr="008B6296">
        <w:t xml:space="preserve">is a custom </w:t>
      </w:r>
      <w:r>
        <w:t xml:space="preserve">GUI designed </w:t>
      </w:r>
      <w:r w:rsidRPr="008B6296">
        <w:t xml:space="preserve">to inspect and debug server side </w:t>
      </w:r>
      <w:proofErr w:type="spellStart"/>
      <w:r w:rsidRPr="008B6296">
        <w:t>VistA</w:t>
      </w:r>
      <w:proofErr w:type="spellEnd"/>
      <w:r>
        <w:t xml:space="preserve"> RPCs.</w:t>
      </w:r>
      <w:r w:rsidRPr="008B6296">
        <w:t xml:space="preserve"> The UI for this application displays the input and results for RP</w:t>
      </w:r>
      <w:r>
        <w:t xml:space="preserve">C calls. </w:t>
      </w:r>
      <w:r w:rsidRPr="008B6296">
        <w:t xml:space="preserve">To launch the GUI with access to the </w:t>
      </w:r>
      <w:r>
        <w:t xml:space="preserve">trace log, </w:t>
      </w:r>
      <w:r w:rsidRPr="008B6296">
        <w:t>the executable must be launched with the following command “/trace”.</w:t>
      </w:r>
      <w:r>
        <w:t xml:space="preserve"> </w:t>
      </w:r>
    </w:p>
    <w:p w14:paraId="73127BAE" w14:textId="77777777" w:rsidR="00B531DD" w:rsidRDefault="00B531DD" w:rsidP="00B531DD">
      <w:pPr>
        <w:pStyle w:val="BodyText"/>
        <w:jc w:val="center"/>
        <w:rPr>
          <w:rFonts w:ascii="Arial" w:hAnsi="Arial" w:cs="Arial"/>
          <w:sz w:val="20"/>
        </w:rPr>
      </w:pPr>
      <w:r w:rsidRPr="00E12C39">
        <w:rPr>
          <w:noProof/>
        </w:rPr>
        <w:lastRenderedPageBreak/>
        <w:drawing>
          <wp:inline distT="0" distB="0" distL="0" distR="0" wp14:anchorId="297F21F9" wp14:editId="48F77433">
            <wp:extent cx="3163824" cy="3739896"/>
            <wp:effectExtent l="0" t="0" r="0" b="0"/>
            <wp:docPr id="54" name="Picture 54" descr="Scheduler IA Properties window showing Trace Log Capability Shortcut tab" title="Trace Log Capability Short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3163824" cy="3739896"/>
                    </a:xfrm>
                    <a:prstGeom prst="rect">
                      <a:avLst/>
                    </a:prstGeom>
                    <a:noFill/>
                    <a:ln w="9525">
                      <a:noFill/>
                      <a:miter lim="800000"/>
                      <a:headEnd/>
                      <a:tailEnd/>
                    </a:ln>
                  </pic:spPr>
                </pic:pic>
              </a:graphicData>
            </a:graphic>
          </wp:inline>
        </w:drawing>
      </w:r>
    </w:p>
    <w:p w14:paraId="271FB0E2" w14:textId="7192F346" w:rsidR="00B531DD" w:rsidRDefault="00B531DD" w:rsidP="00B531DD">
      <w:pPr>
        <w:pStyle w:val="Caption"/>
        <w:jc w:val="center"/>
      </w:pPr>
      <w:bookmarkStart w:id="1520" w:name="_Toc513557868"/>
      <w:r>
        <w:t xml:space="preserve">Figure </w:t>
      </w:r>
      <w:fldSimple w:instr=" SEQ Figure \* ARABIC ">
        <w:r w:rsidR="00BE4505">
          <w:rPr>
            <w:noProof/>
          </w:rPr>
          <w:t>33</w:t>
        </w:r>
      </w:fldSimple>
      <w:r>
        <w:t>: Trace Log C</w:t>
      </w:r>
      <w:r w:rsidRPr="008B6296">
        <w:t>apability</w:t>
      </w:r>
      <w:r>
        <w:t xml:space="preserve"> Shortcut</w:t>
      </w:r>
      <w:bookmarkEnd w:id="1520"/>
    </w:p>
    <w:p w14:paraId="05D18C85" w14:textId="77777777" w:rsidR="00B531DD" w:rsidRPr="008B6296" w:rsidRDefault="00B531DD" w:rsidP="00B531DD">
      <w:pPr>
        <w:pStyle w:val="BodyText"/>
      </w:pPr>
      <w:r w:rsidRPr="008B6296">
        <w:t>To launch the trace log</w:t>
      </w:r>
      <w:r>
        <w:t>, the</w:t>
      </w:r>
      <w:r w:rsidRPr="008B6296">
        <w:t xml:space="preserve"> user must right click in the </w:t>
      </w:r>
      <w:r>
        <w:t>t</w:t>
      </w:r>
      <w:r w:rsidRPr="008B6296">
        <w:t xml:space="preserve">itle </w:t>
      </w:r>
      <w:r>
        <w:t>b</w:t>
      </w:r>
      <w:r w:rsidRPr="008B6296">
        <w:t xml:space="preserve">ar of the window and select the </w:t>
      </w:r>
      <w:r w:rsidRPr="000F1613">
        <w:rPr>
          <w:b/>
          <w:i/>
        </w:rPr>
        <w:t>Show Trace Log</w:t>
      </w:r>
      <w:r w:rsidRPr="008B6296">
        <w:t xml:space="preserve"> option.</w:t>
      </w:r>
    </w:p>
    <w:p w14:paraId="5308898E" w14:textId="77777777" w:rsidR="00B531DD" w:rsidRDefault="00B531DD" w:rsidP="00B531DD">
      <w:pPr>
        <w:pStyle w:val="BodyText"/>
        <w:jc w:val="center"/>
        <w:rPr>
          <w:rFonts w:ascii="Arial" w:hAnsi="Arial" w:cs="Arial"/>
          <w:sz w:val="20"/>
        </w:rPr>
      </w:pPr>
      <w:r w:rsidRPr="00E12C39">
        <w:rPr>
          <w:noProof/>
        </w:rPr>
        <w:drawing>
          <wp:inline distT="0" distB="0" distL="0" distR="0" wp14:anchorId="7C039411" wp14:editId="07E3C5C9">
            <wp:extent cx="5334000" cy="2943225"/>
            <wp:effectExtent l="0" t="0" r="0" b="9525"/>
            <wp:docPr id="55" name="Picture 55" descr="Show Trace Log Menu Option window" title="Show Trace Log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344992" cy="2949290"/>
                    </a:xfrm>
                    <a:prstGeom prst="rect">
                      <a:avLst/>
                    </a:prstGeom>
                    <a:noFill/>
                    <a:ln w="9525">
                      <a:noFill/>
                      <a:miter lim="800000"/>
                      <a:headEnd/>
                      <a:tailEnd/>
                    </a:ln>
                  </pic:spPr>
                </pic:pic>
              </a:graphicData>
            </a:graphic>
          </wp:inline>
        </w:drawing>
      </w:r>
    </w:p>
    <w:p w14:paraId="0991F21E" w14:textId="3099DBBA" w:rsidR="00B531DD" w:rsidRDefault="00B531DD" w:rsidP="00B531DD">
      <w:pPr>
        <w:pStyle w:val="Caption"/>
        <w:jc w:val="center"/>
      </w:pPr>
      <w:bookmarkStart w:id="1521" w:name="_Toc513557869"/>
      <w:r>
        <w:t xml:space="preserve">Figure </w:t>
      </w:r>
      <w:fldSimple w:instr=" SEQ Figure \* ARABIC ">
        <w:r w:rsidR="00BE4505">
          <w:rPr>
            <w:noProof/>
          </w:rPr>
          <w:t>34</w:t>
        </w:r>
      </w:fldSimple>
      <w:r>
        <w:t>: Show Trace Log Menu Option</w:t>
      </w:r>
      <w:bookmarkEnd w:id="1521"/>
    </w:p>
    <w:p w14:paraId="3F022118" w14:textId="77777777" w:rsidR="00B531DD" w:rsidRDefault="00B531DD" w:rsidP="00B531DD">
      <w:pPr>
        <w:pStyle w:val="BodyText"/>
        <w:jc w:val="center"/>
        <w:rPr>
          <w:rFonts w:ascii="Arial" w:hAnsi="Arial" w:cs="Arial"/>
          <w:sz w:val="20"/>
        </w:rPr>
      </w:pPr>
      <w:r w:rsidRPr="00E12C39">
        <w:rPr>
          <w:noProof/>
        </w:rPr>
        <w:lastRenderedPageBreak/>
        <w:drawing>
          <wp:inline distT="0" distB="0" distL="0" distR="0" wp14:anchorId="2A4C7110" wp14:editId="399303E2">
            <wp:extent cx="5629275" cy="3990975"/>
            <wp:effectExtent l="0" t="0" r="0" b="9525"/>
            <wp:docPr id="56" name="Picture 56" descr="VistA Scheduling GUI Trace Log" title="Trace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5635410" cy="3995325"/>
                    </a:xfrm>
                    <a:prstGeom prst="rect">
                      <a:avLst/>
                    </a:prstGeom>
                    <a:noFill/>
                    <a:ln w="9525">
                      <a:noFill/>
                      <a:miter lim="800000"/>
                      <a:headEnd/>
                      <a:tailEnd/>
                    </a:ln>
                  </pic:spPr>
                </pic:pic>
              </a:graphicData>
            </a:graphic>
          </wp:inline>
        </w:drawing>
      </w:r>
    </w:p>
    <w:p w14:paraId="4FBC7866" w14:textId="3FA68C61" w:rsidR="00B531DD" w:rsidRDefault="00B531DD" w:rsidP="00B531DD">
      <w:pPr>
        <w:pStyle w:val="Caption"/>
        <w:jc w:val="center"/>
      </w:pPr>
      <w:bookmarkStart w:id="1522" w:name="_Toc513557870"/>
      <w:r>
        <w:t xml:space="preserve">Figure </w:t>
      </w:r>
      <w:fldSimple w:instr=" SEQ Figure \* ARABIC ">
        <w:r w:rsidR="00BE4505">
          <w:rPr>
            <w:noProof/>
          </w:rPr>
          <w:t>35</w:t>
        </w:r>
      </w:fldSimple>
      <w:r>
        <w:t xml:space="preserve">: </w:t>
      </w:r>
      <w:proofErr w:type="spellStart"/>
      <w:r>
        <w:t>VistA</w:t>
      </w:r>
      <w:proofErr w:type="spellEnd"/>
      <w:r>
        <w:t xml:space="preserve"> Scheduling GUI Trace Log</w:t>
      </w:r>
      <w:bookmarkEnd w:id="1522"/>
    </w:p>
    <w:p w14:paraId="0C63C35D" w14:textId="77777777" w:rsidR="00B531DD" w:rsidRDefault="00B531DD" w:rsidP="00B531DD">
      <w:pPr>
        <w:pStyle w:val="BodyText"/>
      </w:pPr>
      <w:r w:rsidRPr="008B6296">
        <w:t xml:space="preserve">Additional logging and debug information can be found in the </w:t>
      </w:r>
      <w:r>
        <w:t>a</w:t>
      </w:r>
      <w:r w:rsidRPr="008B6296">
        <w:t xml:space="preserve">pplication folder (same folder as the ClinSchd.exe file) in a file </w:t>
      </w:r>
      <w:r w:rsidRPr="00981A5A">
        <w:rPr>
          <w:color w:val="000000" w:themeColor="text1"/>
        </w:rPr>
        <w:t xml:space="preserve">named </w:t>
      </w:r>
      <w:r w:rsidRPr="000F1613">
        <w:rPr>
          <w:b/>
          <w:i/>
          <w:color w:val="000000" w:themeColor="text1"/>
        </w:rPr>
        <w:t>trace.log</w:t>
      </w:r>
      <w:r>
        <w:t xml:space="preserve">. </w:t>
      </w:r>
      <w:r w:rsidRPr="008B6296">
        <w:t>This file can be opened in any text editor/viewer for inspection.</w:t>
      </w:r>
    </w:p>
    <w:p w14:paraId="6A4A863F" w14:textId="0F82C540" w:rsidR="00B531DD" w:rsidRDefault="00B531DD" w:rsidP="00B531DD">
      <w:pPr>
        <w:pStyle w:val="Heading2"/>
      </w:pPr>
      <w:bookmarkStart w:id="1523" w:name="_Toc513557767"/>
      <w:r>
        <w:t>Request Management</w:t>
      </w:r>
      <w:bookmarkEnd w:id="1523"/>
    </w:p>
    <w:p w14:paraId="480D1952" w14:textId="77777777" w:rsidR="00B531DD" w:rsidRDefault="00B531DD" w:rsidP="00B531DD">
      <w:pPr>
        <w:pStyle w:val="BodyText"/>
      </w:pPr>
      <w:r w:rsidRPr="00786A55">
        <w:t xml:space="preserve">The VSE scheduler creates and manages several different types of appointment requests: </w:t>
      </w:r>
      <w:r>
        <w:t>a</w:t>
      </w:r>
      <w:r w:rsidRPr="00786A55">
        <w:t xml:space="preserve">ppointment (APPT), </w:t>
      </w:r>
      <w:r>
        <w:t>electronic w</w:t>
      </w:r>
      <w:r w:rsidRPr="00786A55">
        <w:t>ait</w:t>
      </w:r>
      <w:r>
        <w:t xml:space="preserve"> l</w:t>
      </w:r>
      <w:r w:rsidRPr="00786A55">
        <w:t xml:space="preserve">ist </w:t>
      </w:r>
      <w:r>
        <w:t>(EWL)</w:t>
      </w:r>
      <w:r w:rsidRPr="00786A55">
        <w:t xml:space="preserve"> entries</w:t>
      </w:r>
      <w:r>
        <w:t>, r</w:t>
      </w:r>
      <w:r w:rsidRPr="00786A55">
        <w:t xml:space="preserve">ecalls, and </w:t>
      </w:r>
      <w:r>
        <w:t>c</w:t>
      </w:r>
      <w:r w:rsidRPr="00786A55">
        <w:t>onsults.</w:t>
      </w:r>
      <w:r>
        <w:t xml:space="preserve"> </w:t>
      </w:r>
      <w:r w:rsidRPr="00786A55">
        <w:t xml:space="preserve">These requests are retrieved </w:t>
      </w:r>
      <w:r>
        <w:t>and</w:t>
      </w:r>
      <w:r w:rsidRPr="00786A55">
        <w:t xml:space="preserve"> stored in different </w:t>
      </w:r>
      <w:proofErr w:type="spellStart"/>
      <w:r w:rsidRPr="00786A55">
        <w:t>VistA</w:t>
      </w:r>
      <w:proofErr w:type="spellEnd"/>
      <w:r w:rsidRPr="00786A55">
        <w:t xml:space="preserve"> files.</w:t>
      </w:r>
      <w:r>
        <w:t xml:space="preserve"> U</w:t>
      </w:r>
      <w:r w:rsidRPr="00786A55">
        <w:t xml:space="preserve">sers </w:t>
      </w:r>
      <w:r>
        <w:t xml:space="preserve">must </w:t>
      </w:r>
      <w:r w:rsidRPr="00786A55">
        <w:t xml:space="preserve">submit queries to the </w:t>
      </w:r>
      <w:proofErr w:type="spellStart"/>
      <w:r w:rsidRPr="00786A55">
        <w:t>VistA</w:t>
      </w:r>
      <w:proofErr w:type="spellEnd"/>
      <w:r w:rsidRPr="00786A55">
        <w:t xml:space="preserve"> server to retrieve individual requests.</w:t>
      </w:r>
      <w:r>
        <w:t xml:space="preserve"> </w:t>
      </w:r>
      <w:r w:rsidRPr="00786A55">
        <w:t>Users can search by patient name, request type, clinic or service/specialty clinic, priority group, wait time, service, connection, desired date, and origination date.</w:t>
      </w:r>
      <w:r>
        <w:t xml:space="preserve"> </w:t>
      </w:r>
      <w:r w:rsidRPr="00786A55">
        <w:t>Once the query is submitted to the server, the records are filter</w:t>
      </w:r>
      <w:r>
        <w:t xml:space="preserve">ed based on the query type. </w:t>
      </w:r>
      <w:r w:rsidRPr="00786A55">
        <w:t>Users can also specify a particular sort for the records based on: patient name, request type, clinic, wait time, priority group, origination date, desired date of appoi</w:t>
      </w:r>
      <w:r>
        <w:t xml:space="preserve">ntment, and service connection. </w:t>
      </w:r>
      <w:r w:rsidRPr="00786A55">
        <w:t>The default sort is grouped by priority group, th</w:t>
      </w:r>
      <w:r>
        <w:t>en by desired date, and then by</w:t>
      </w:r>
      <w:r w:rsidRPr="00786A55">
        <w:t xml:space="preserve"> origination date.</w:t>
      </w:r>
    </w:p>
    <w:p w14:paraId="399130FC" w14:textId="77777777" w:rsidR="00B531DD" w:rsidRDefault="00B531DD" w:rsidP="00B531DD">
      <w:pPr>
        <w:pStyle w:val="BodyText"/>
        <w:keepNext/>
        <w:jc w:val="center"/>
      </w:pPr>
      <w:r>
        <w:rPr>
          <w:noProof/>
        </w:rPr>
        <w:lastRenderedPageBreak/>
        <w:drawing>
          <wp:inline distT="0" distB="0" distL="0" distR="0" wp14:anchorId="25A129AE" wp14:editId="76CA4EE8">
            <wp:extent cx="5944235" cy="2353310"/>
            <wp:effectExtent l="0" t="0" r="0" b="8890"/>
            <wp:docPr id="2" name="Picture 2" descr="Request Query window" title="Reques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4235" cy="2353310"/>
                    </a:xfrm>
                    <a:prstGeom prst="rect">
                      <a:avLst/>
                    </a:prstGeom>
                    <a:noFill/>
                  </pic:spPr>
                </pic:pic>
              </a:graphicData>
            </a:graphic>
          </wp:inline>
        </w:drawing>
      </w:r>
    </w:p>
    <w:p w14:paraId="1211175B" w14:textId="6FAB4093" w:rsidR="00B531DD" w:rsidRDefault="00B531DD" w:rsidP="00B531DD">
      <w:pPr>
        <w:pStyle w:val="Caption"/>
        <w:jc w:val="center"/>
      </w:pPr>
      <w:bookmarkStart w:id="1524" w:name="_Toc513557871"/>
      <w:r>
        <w:t xml:space="preserve">Figure </w:t>
      </w:r>
      <w:fldSimple w:instr=" SEQ Figure \* ARABIC ">
        <w:r w:rsidR="00BE4505">
          <w:rPr>
            <w:noProof/>
          </w:rPr>
          <w:t>36</w:t>
        </w:r>
      </w:fldSimple>
      <w:r>
        <w:t>: Request Query</w:t>
      </w:r>
      <w:bookmarkEnd w:id="1524"/>
    </w:p>
    <w:p w14:paraId="34B9AF70" w14:textId="77777777" w:rsidR="00B531DD" w:rsidRDefault="00B531DD" w:rsidP="00B531DD">
      <w:pPr>
        <w:pStyle w:val="BodyText"/>
      </w:pPr>
      <w:r w:rsidRPr="00786A55">
        <w:t>All records meeting the query criteria are filtered and sorted on the server and returned to the GUI.</w:t>
      </w:r>
      <w:r>
        <w:t xml:space="preserve"> </w:t>
      </w:r>
      <w:r w:rsidRPr="00786A55">
        <w:t>Only 25 records are returned at a time.</w:t>
      </w:r>
      <w:r>
        <w:t xml:space="preserve"> </w:t>
      </w:r>
      <w:r w:rsidRPr="00786A55">
        <w:t xml:space="preserve">The </w:t>
      </w:r>
      <w:r>
        <w:t>R</w:t>
      </w:r>
      <w:r w:rsidRPr="00786A55">
        <w:t xml:space="preserve">equest </w:t>
      </w:r>
      <w:r>
        <w:t>M</w:t>
      </w:r>
      <w:r w:rsidRPr="00786A55">
        <w:t xml:space="preserve">anagement </w:t>
      </w:r>
      <w:r>
        <w:t>G</w:t>
      </w:r>
      <w:r w:rsidRPr="00786A55">
        <w:t>rid contains paging functionality for the user to retrieve additional records beyond the initial 25.</w:t>
      </w:r>
    </w:p>
    <w:p w14:paraId="528C2A10" w14:textId="77777777" w:rsidR="00B531DD" w:rsidRDefault="00B531DD" w:rsidP="00B531DD">
      <w:pPr>
        <w:keepNext/>
        <w:jc w:val="center"/>
      </w:pPr>
      <w:r>
        <w:rPr>
          <w:noProof/>
        </w:rPr>
        <w:drawing>
          <wp:inline distT="0" distB="0" distL="0" distR="0" wp14:anchorId="5B888167" wp14:editId="3EBE5A17">
            <wp:extent cx="5944235" cy="1268095"/>
            <wp:effectExtent l="0" t="0" r="0" b="8255"/>
            <wp:docPr id="3" name="Picture 3" descr="Query Results window" title="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4235" cy="1268095"/>
                    </a:xfrm>
                    <a:prstGeom prst="rect">
                      <a:avLst/>
                    </a:prstGeom>
                    <a:noFill/>
                  </pic:spPr>
                </pic:pic>
              </a:graphicData>
            </a:graphic>
          </wp:inline>
        </w:drawing>
      </w:r>
    </w:p>
    <w:p w14:paraId="66368180" w14:textId="1E67423B" w:rsidR="00B531DD" w:rsidRPr="00786A55" w:rsidRDefault="00B531DD" w:rsidP="00B531DD">
      <w:pPr>
        <w:pStyle w:val="Caption"/>
        <w:jc w:val="center"/>
      </w:pPr>
      <w:bookmarkStart w:id="1525" w:name="_Toc513557872"/>
      <w:r>
        <w:t xml:space="preserve">Figure </w:t>
      </w:r>
      <w:fldSimple w:instr=" SEQ Figure \* ARABIC ">
        <w:r w:rsidR="00BE4505">
          <w:rPr>
            <w:noProof/>
          </w:rPr>
          <w:t>37</w:t>
        </w:r>
      </w:fldSimple>
      <w:r>
        <w:t>: Query Results</w:t>
      </w:r>
      <w:bookmarkEnd w:id="1525"/>
    </w:p>
    <w:p w14:paraId="5412F599" w14:textId="77777777" w:rsidR="00B531DD" w:rsidRDefault="00B531DD" w:rsidP="00B531DD">
      <w:pPr>
        <w:pStyle w:val="BodyText"/>
      </w:pPr>
    </w:p>
    <w:p w14:paraId="7664D036" w14:textId="77777777" w:rsidR="00B531DD" w:rsidRDefault="00B531DD" w:rsidP="00B531DD">
      <w:pPr>
        <w:pStyle w:val="Heading2"/>
      </w:pPr>
      <w:bookmarkStart w:id="1526" w:name="_Toc513557768"/>
      <w:r w:rsidRPr="0008085A">
        <w:t>Internal Relations</w:t>
      </w:r>
      <w:bookmarkEnd w:id="1526"/>
    </w:p>
    <w:p w14:paraId="14949B76" w14:textId="77777777" w:rsidR="00B531DD" w:rsidRPr="0008085A" w:rsidRDefault="00B531DD" w:rsidP="00B531DD">
      <w:pPr>
        <w:pStyle w:val="BodyText"/>
      </w:pPr>
      <w:r w:rsidRPr="0008085A">
        <w:t xml:space="preserve">There are no documented internal relations in </w:t>
      </w:r>
      <w:proofErr w:type="spellStart"/>
      <w:r>
        <w:t>VistA</w:t>
      </w:r>
      <w:proofErr w:type="spellEnd"/>
      <w:r>
        <w:t xml:space="preserve"> Scheduling GUI</w:t>
      </w:r>
      <w:r w:rsidRPr="0008085A">
        <w:t>.</w:t>
      </w:r>
    </w:p>
    <w:p w14:paraId="241CAA74" w14:textId="77777777" w:rsidR="00B531DD" w:rsidRDefault="00B531DD" w:rsidP="00B531DD">
      <w:pPr>
        <w:pStyle w:val="Heading2"/>
      </w:pPr>
      <w:bookmarkStart w:id="1527" w:name="_Toc513557769"/>
      <w:r w:rsidRPr="00D7512E">
        <w:t>External Relations</w:t>
      </w:r>
      <w:bookmarkEnd w:id="1527"/>
    </w:p>
    <w:p w14:paraId="7AC3DA89" w14:textId="77777777" w:rsidR="00B531DD" w:rsidRPr="00D7512E" w:rsidRDefault="00B531DD" w:rsidP="00B531DD">
      <w:pPr>
        <w:pStyle w:val="BodyText"/>
      </w:pPr>
      <w:r w:rsidRPr="00D7512E">
        <w:t xml:space="preserve">No special integration agreements exist between </w:t>
      </w:r>
      <w:proofErr w:type="spellStart"/>
      <w:r>
        <w:t>VistA</w:t>
      </w:r>
      <w:proofErr w:type="spellEnd"/>
      <w:r>
        <w:t xml:space="preserve"> Scheduling GUI</w:t>
      </w:r>
      <w:r w:rsidRPr="00D7512E">
        <w:t xml:space="preserve"> and any other package.</w:t>
      </w:r>
    </w:p>
    <w:p w14:paraId="46A3B507" w14:textId="77777777" w:rsidR="00B531DD" w:rsidRDefault="00B531DD" w:rsidP="00B531DD">
      <w:pPr>
        <w:pStyle w:val="Heading2"/>
      </w:pPr>
      <w:bookmarkStart w:id="1528" w:name="_Toc513557770"/>
      <w:r w:rsidRPr="00D7512E">
        <w:t>Published Entry Points</w:t>
      </w:r>
      <w:bookmarkEnd w:id="1528"/>
    </w:p>
    <w:p w14:paraId="11649FBE" w14:textId="77777777" w:rsidR="00B531DD" w:rsidRPr="00D7512E" w:rsidRDefault="00B531DD" w:rsidP="00B531DD">
      <w:pPr>
        <w:pStyle w:val="BodyText"/>
      </w:pPr>
      <w:r w:rsidRPr="00D7512E">
        <w:t xml:space="preserve">No published entry points exist in </w:t>
      </w:r>
      <w:proofErr w:type="spellStart"/>
      <w:r>
        <w:t>VistA</w:t>
      </w:r>
      <w:proofErr w:type="spellEnd"/>
      <w:r>
        <w:t xml:space="preserve"> Scheduling GUI</w:t>
      </w:r>
      <w:r w:rsidRPr="00D7512E">
        <w:t>.</w:t>
      </w:r>
    </w:p>
    <w:p w14:paraId="5C50F977" w14:textId="77777777" w:rsidR="00B531DD" w:rsidRPr="001E048C" w:rsidRDefault="00B531DD" w:rsidP="00B531DD">
      <w:pPr>
        <w:pStyle w:val="BodyText"/>
      </w:pPr>
    </w:p>
    <w:p w14:paraId="4DBC6825" w14:textId="3895D2CA" w:rsidR="00696EB1" w:rsidRDefault="00B531DD" w:rsidP="00C90338">
      <w:pPr>
        <w:pStyle w:val="Heading1"/>
      </w:pPr>
      <w:bookmarkStart w:id="1529" w:name="_Toc513557771"/>
      <w:bookmarkEnd w:id="1247"/>
      <w:r>
        <w:lastRenderedPageBreak/>
        <w:t xml:space="preserve">Legacy </w:t>
      </w:r>
      <w:proofErr w:type="spellStart"/>
      <w:r>
        <w:t>VistA</w:t>
      </w:r>
      <w:proofErr w:type="spellEnd"/>
      <w:r>
        <w:t xml:space="preserve"> Scheduling </w:t>
      </w:r>
      <w:r w:rsidR="00696EB1" w:rsidRPr="00696EB1">
        <w:t>Implementation and Maintenance</w:t>
      </w:r>
      <w:bookmarkEnd w:id="1529"/>
    </w:p>
    <w:p w14:paraId="4FF4306D" w14:textId="77777777" w:rsidR="00696EB1" w:rsidRPr="00696EB1" w:rsidRDefault="00EB4A2E" w:rsidP="00696EB1">
      <w:pPr>
        <w:pStyle w:val="BodyText"/>
      </w:pPr>
      <w:proofErr w:type="spellStart"/>
      <w:r>
        <w:t>VistA</w:t>
      </w:r>
      <w:proofErr w:type="spellEnd"/>
      <w:r>
        <w:t xml:space="preserve"> Scheduling GUI</w:t>
      </w:r>
      <w:r w:rsidR="008141C1" w:rsidRPr="008141C1">
        <w:t xml:space="preserve"> provides a Windows interface for the Patient Inform</w:t>
      </w:r>
      <w:r w:rsidR="00113C70">
        <w:t>ation Management System (PIMS) S</w:t>
      </w:r>
      <w:r w:rsidR="008141C1" w:rsidRPr="008141C1">
        <w:t xml:space="preserve">cheduling software and is designed to interoperate with existing PIMS schedules. </w:t>
      </w:r>
    </w:p>
    <w:p w14:paraId="65F2AF65" w14:textId="77777777" w:rsidR="000E0683" w:rsidRDefault="00696EB1" w:rsidP="00696EB1">
      <w:pPr>
        <w:pStyle w:val="Heading2"/>
      </w:pPr>
      <w:bookmarkStart w:id="1530" w:name="_Toc513557772"/>
      <w:r w:rsidRPr="00696EB1">
        <w:t>System Requirements</w:t>
      </w:r>
      <w:bookmarkEnd w:id="1530"/>
    </w:p>
    <w:p w14:paraId="2A3FA1D1" w14:textId="77777777" w:rsidR="00716257" w:rsidRPr="00716257" w:rsidRDefault="00716257" w:rsidP="00716257">
      <w:pPr>
        <w:pStyle w:val="BodyText"/>
        <w:numPr>
          <w:ilvl w:val="0"/>
          <w:numId w:val="17"/>
        </w:numPr>
      </w:pPr>
      <w:r>
        <w:t>Server</w:t>
      </w:r>
    </w:p>
    <w:p w14:paraId="662F8685" w14:textId="77777777" w:rsidR="00696EB1" w:rsidRDefault="00696EB1" w:rsidP="00716257">
      <w:pPr>
        <w:pStyle w:val="BodyTextBullet1"/>
        <w:numPr>
          <w:ilvl w:val="1"/>
          <w:numId w:val="17"/>
        </w:numPr>
      </w:pPr>
      <w:r>
        <w:t>Cache version 5.0</w:t>
      </w:r>
    </w:p>
    <w:p w14:paraId="484893FA" w14:textId="77777777" w:rsidR="00696EB1" w:rsidRDefault="00696EB1" w:rsidP="00716257">
      <w:pPr>
        <w:pStyle w:val="BodyTextBullet1"/>
        <w:numPr>
          <w:ilvl w:val="1"/>
          <w:numId w:val="17"/>
        </w:numPr>
      </w:pPr>
      <w:r>
        <w:t>Kernel version 8</w:t>
      </w:r>
    </w:p>
    <w:p w14:paraId="2361BABC" w14:textId="6745ACB4" w:rsidR="00696EB1" w:rsidRDefault="00696EB1" w:rsidP="00716257">
      <w:pPr>
        <w:pStyle w:val="BodyTextBullet1"/>
        <w:numPr>
          <w:ilvl w:val="1"/>
          <w:numId w:val="17"/>
        </w:numPr>
      </w:pPr>
      <w:r>
        <w:t>PIMS version 5.3 patch 1012</w:t>
      </w:r>
    </w:p>
    <w:p w14:paraId="77457AC3" w14:textId="15F31D30" w:rsidR="007B5102" w:rsidRDefault="007B5102" w:rsidP="00716257">
      <w:pPr>
        <w:pStyle w:val="BodyTextBullet1"/>
        <w:numPr>
          <w:ilvl w:val="1"/>
          <w:numId w:val="17"/>
        </w:numPr>
      </w:pPr>
      <w:proofErr w:type="spellStart"/>
      <w:r>
        <w:t>VistA</w:t>
      </w:r>
      <w:proofErr w:type="spellEnd"/>
      <w:r w:rsidR="00001DC8">
        <w:t xml:space="preserve"> Scheduling</w:t>
      </w:r>
      <w:r w:rsidR="00CB2D71">
        <w:t xml:space="preserve"> Patch SD*5.3*679</w:t>
      </w:r>
    </w:p>
    <w:p w14:paraId="69E4313B" w14:textId="77777777" w:rsidR="00696EB1" w:rsidRDefault="00696EB1" w:rsidP="00696EB1">
      <w:pPr>
        <w:pStyle w:val="Heading2"/>
      </w:pPr>
      <w:bookmarkStart w:id="1531" w:name="_Toc513557773"/>
      <w:r w:rsidRPr="00696EB1">
        <w:t>Package-Wide Variables</w:t>
      </w:r>
      <w:bookmarkEnd w:id="1531"/>
    </w:p>
    <w:p w14:paraId="724199FE" w14:textId="77777777" w:rsidR="00696EB1" w:rsidRPr="00696EB1" w:rsidRDefault="00696EB1" w:rsidP="00696EB1">
      <w:pPr>
        <w:pStyle w:val="BodyText"/>
      </w:pPr>
      <w:r w:rsidRPr="00696EB1">
        <w:t xml:space="preserve">There are no package-wide variables </w:t>
      </w:r>
      <w:r w:rsidR="00E22BFD">
        <w:t>associated with the PIMS package</w:t>
      </w:r>
      <w:r w:rsidRPr="00696EB1">
        <w:t>.</w:t>
      </w:r>
    </w:p>
    <w:p w14:paraId="5C194DFD" w14:textId="77777777" w:rsidR="00696EB1" w:rsidRDefault="00696EB1" w:rsidP="00696EB1">
      <w:pPr>
        <w:pStyle w:val="Heading2"/>
      </w:pPr>
      <w:bookmarkStart w:id="1532" w:name="_Toc513557774"/>
      <w:r w:rsidRPr="00696EB1">
        <w:t>Routines</w:t>
      </w:r>
      <w:bookmarkEnd w:id="1532"/>
    </w:p>
    <w:p w14:paraId="51D1D660" w14:textId="023D4F4B" w:rsidR="008141C1" w:rsidRDefault="008141C1" w:rsidP="00266BF7">
      <w:pPr>
        <w:pStyle w:val="Caption"/>
        <w:jc w:val="center"/>
      </w:pPr>
      <w:bookmarkStart w:id="1533" w:name="_Ref409009991"/>
      <w:bookmarkStart w:id="1534" w:name="_Toc513557882"/>
      <w:r>
        <w:t xml:space="preserve">Table </w:t>
      </w:r>
      <w:r w:rsidR="00100120">
        <w:fldChar w:fldCharType="begin"/>
      </w:r>
      <w:r w:rsidR="00B7315C">
        <w:instrText xml:space="preserve"> SEQ Table \* ARABIC </w:instrText>
      </w:r>
      <w:r w:rsidR="00100120">
        <w:fldChar w:fldCharType="separate"/>
      </w:r>
      <w:r w:rsidR="00BE4505">
        <w:rPr>
          <w:noProof/>
        </w:rPr>
        <w:t>3</w:t>
      </w:r>
      <w:r w:rsidR="00100120">
        <w:rPr>
          <w:noProof/>
        </w:rPr>
        <w:fldChar w:fldCharType="end"/>
      </w:r>
      <w:bookmarkEnd w:id="1533"/>
      <w:r>
        <w:t>: Routines and Description</w:t>
      </w:r>
      <w:bookmarkEnd w:id="1534"/>
    </w:p>
    <w:tbl>
      <w:tblPr>
        <w:tblW w:w="48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Description w:val="Routines and descriptions"/>
        <w:tblPrChange w:id="1535" w:author="Author">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Description w:val="Routines and descriptions"/>
          </w:tblPr>
        </w:tblPrChange>
      </w:tblPr>
      <w:tblGrid>
        <w:gridCol w:w="3679"/>
        <w:gridCol w:w="5616"/>
        <w:tblGridChange w:id="1536">
          <w:tblGrid>
            <w:gridCol w:w="3679"/>
            <w:gridCol w:w="5911"/>
          </w:tblGrid>
        </w:tblGridChange>
      </w:tblGrid>
      <w:tr w:rsidR="00B64ABB" w14:paraId="55E316D5" w14:textId="77777777" w:rsidTr="00A242DF">
        <w:trPr>
          <w:cantSplit/>
          <w:trHeight w:val="467"/>
          <w:tblHeader/>
          <w:trPrChange w:id="1537" w:author="Author">
            <w:trPr>
              <w:cantSplit/>
              <w:trHeight w:val="467"/>
              <w:tblHeader/>
            </w:trPr>
          </w:trPrChange>
        </w:trPr>
        <w:tc>
          <w:tcPr>
            <w:tcW w:w="1979" w:type="pct"/>
            <w:shd w:val="clear" w:color="auto" w:fill="D9D9D9"/>
            <w:tcMar>
              <w:top w:w="58" w:type="dxa"/>
              <w:left w:w="115" w:type="dxa"/>
              <w:bottom w:w="0" w:type="dxa"/>
              <w:right w:w="115" w:type="dxa"/>
            </w:tcMar>
            <w:vAlign w:val="center"/>
            <w:tcPrChange w:id="1538" w:author="Author">
              <w:tcPr>
                <w:tcW w:w="1918" w:type="pct"/>
                <w:shd w:val="clear" w:color="auto" w:fill="D9D9D9"/>
                <w:tcMar>
                  <w:top w:w="58" w:type="dxa"/>
                  <w:left w:w="115" w:type="dxa"/>
                  <w:bottom w:w="0" w:type="dxa"/>
                  <w:right w:w="115" w:type="dxa"/>
                </w:tcMar>
                <w:vAlign w:val="center"/>
              </w:tcPr>
            </w:tcPrChange>
          </w:tcPr>
          <w:p w14:paraId="76610161" w14:textId="77777777" w:rsidR="00B64ABB" w:rsidRPr="00D67973" w:rsidRDefault="00B64ABB" w:rsidP="00FA48AE">
            <w:pPr>
              <w:pStyle w:val="TableHeading"/>
            </w:pPr>
            <w:r>
              <w:t>Routine</w:t>
            </w:r>
          </w:p>
        </w:tc>
        <w:tc>
          <w:tcPr>
            <w:tcW w:w="3021" w:type="pct"/>
            <w:shd w:val="clear" w:color="auto" w:fill="D9D9D9"/>
            <w:tcMar>
              <w:top w:w="58" w:type="dxa"/>
              <w:left w:w="115" w:type="dxa"/>
              <w:bottom w:w="0" w:type="dxa"/>
              <w:right w:w="115" w:type="dxa"/>
            </w:tcMar>
            <w:vAlign w:val="center"/>
            <w:tcPrChange w:id="1539" w:author="Author">
              <w:tcPr>
                <w:tcW w:w="3082" w:type="pct"/>
                <w:shd w:val="clear" w:color="auto" w:fill="D9D9D9"/>
                <w:tcMar>
                  <w:top w:w="58" w:type="dxa"/>
                  <w:left w:w="115" w:type="dxa"/>
                  <w:bottom w:w="0" w:type="dxa"/>
                  <w:right w:w="115" w:type="dxa"/>
                </w:tcMar>
                <w:vAlign w:val="center"/>
              </w:tcPr>
            </w:tcPrChange>
          </w:tcPr>
          <w:p w14:paraId="027ECF4B" w14:textId="77777777" w:rsidR="00B64ABB" w:rsidRPr="00D67973" w:rsidRDefault="00B64ABB" w:rsidP="00FA48AE">
            <w:pPr>
              <w:pStyle w:val="TableHeading"/>
            </w:pPr>
            <w:r w:rsidRPr="00D67973">
              <w:t>Description</w:t>
            </w:r>
          </w:p>
        </w:tc>
      </w:tr>
      <w:tr w:rsidR="00B64ABB" w:rsidRPr="00A900E0" w14:paraId="612D0BA2" w14:textId="77777777" w:rsidTr="00A242DF">
        <w:trPr>
          <w:cantSplit/>
          <w:trPrChange w:id="1540" w:author="Author">
            <w:trPr>
              <w:cantSplit/>
            </w:trPr>
          </w:trPrChange>
        </w:trPr>
        <w:tc>
          <w:tcPr>
            <w:tcW w:w="1979" w:type="pct"/>
            <w:tcMar>
              <w:top w:w="58" w:type="dxa"/>
              <w:left w:w="115" w:type="dxa"/>
              <w:bottom w:w="0" w:type="dxa"/>
              <w:right w:w="115" w:type="dxa"/>
            </w:tcMar>
            <w:tcPrChange w:id="1541" w:author="Author">
              <w:tcPr>
                <w:tcW w:w="1918" w:type="pct"/>
                <w:tcMar>
                  <w:top w:w="58" w:type="dxa"/>
                  <w:left w:w="115" w:type="dxa"/>
                  <w:bottom w:w="0" w:type="dxa"/>
                  <w:right w:w="115" w:type="dxa"/>
                </w:tcMar>
              </w:tcPr>
            </w:tcPrChange>
          </w:tcPr>
          <w:p w14:paraId="03EFD821" w14:textId="77777777" w:rsidR="00B64ABB" w:rsidRPr="007209E6" w:rsidRDefault="00B64ABB" w:rsidP="00FA48AE">
            <w:pPr>
              <w:pStyle w:val="TableText"/>
            </w:pPr>
            <w:r w:rsidRPr="007209E6">
              <w:t>SDAM2</w:t>
            </w:r>
          </w:p>
        </w:tc>
        <w:tc>
          <w:tcPr>
            <w:tcW w:w="3021" w:type="pct"/>
            <w:tcMar>
              <w:top w:w="58" w:type="dxa"/>
              <w:left w:w="115" w:type="dxa"/>
              <w:bottom w:w="0" w:type="dxa"/>
              <w:right w:w="115" w:type="dxa"/>
            </w:tcMar>
            <w:vAlign w:val="center"/>
            <w:tcPrChange w:id="1542" w:author="Author">
              <w:tcPr>
                <w:tcW w:w="3082" w:type="pct"/>
                <w:tcMar>
                  <w:top w:w="58" w:type="dxa"/>
                  <w:left w:w="115" w:type="dxa"/>
                  <w:bottom w:w="0" w:type="dxa"/>
                  <w:right w:w="115" w:type="dxa"/>
                </w:tcMar>
                <w:vAlign w:val="center"/>
              </w:tcPr>
            </w:tcPrChange>
          </w:tcPr>
          <w:p w14:paraId="23431FF0" w14:textId="77777777" w:rsidR="00B64ABB" w:rsidRPr="0018282C" w:rsidRDefault="00B64ABB" w:rsidP="00FA48AE">
            <w:pPr>
              <w:pStyle w:val="TableText"/>
              <w:rPr>
                <w:lang w:val="fr-FR"/>
              </w:rPr>
            </w:pPr>
            <w:r w:rsidRPr="0018282C">
              <w:rPr>
                <w:lang w:val="fr-FR"/>
              </w:rPr>
              <w:t xml:space="preserve">ALB/MJK - </w:t>
            </w:r>
            <w:proofErr w:type="spellStart"/>
            <w:r w:rsidRPr="0018282C">
              <w:rPr>
                <w:lang w:val="fr-FR"/>
              </w:rPr>
              <w:t>Appt</w:t>
            </w:r>
            <w:proofErr w:type="spellEnd"/>
            <w:r w:rsidRPr="0018282C">
              <w:rPr>
                <w:lang w:val="fr-FR"/>
              </w:rPr>
              <w:t xml:space="preserve"> </w:t>
            </w:r>
            <w:proofErr w:type="spellStart"/>
            <w:r w:rsidRPr="0018282C">
              <w:rPr>
                <w:lang w:val="fr-FR"/>
              </w:rPr>
              <w:t>Mgt</w:t>
            </w:r>
            <w:proofErr w:type="spellEnd"/>
            <w:r w:rsidRPr="0018282C">
              <w:rPr>
                <w:lang w:val="fr-FR"/>
              </w:rPr>
              <w:t xml:space="preserve"> (</w:t>
            </w:r>
            <w:proofErr w:type="spellStart"/>
            <w:r w:rsidRPr="0018282C">
              <w:rPr>
                <w:lang w:val="fr-FR"/>
              </w:rPr>
              <w:t>cont</w:t>
            </w:r>
            <w:proofErr w:type="spellEnd"/>
            <w:r w:rsidRPr="0018282C">
              <w:rPr>
                <w:lang w:val="fr-FR"/>
              </w:rPr>
              <w:t>)</w:t>
            </w:r>
          </w:p>
        </w:tc>
      </w:tr>
      <w:tr w:rsidR="00B64ABB" w14:paraId="58160107" w14:textId="77777777" w:rsidTr="00A242DF">
        <w:trPr>
          <w:cantSplit/>
          <w:trPrChange w:id="1543" w:author="Author">
            <w:trPr>
              <w:cantSplit/>
            </w:trPr>
          </w:trPrChange>
        </w:trPr>
        <w:tc>
          <w:tcPr>
            <w:tcW w:w="1979" w:type="pct"/>
            <w:tcMar>
              <w:top w:w="58" w:type="dxa"/>
              <w:left w:w="115" w:type="dxa"/>
              <w:bottom w:w="0" w:type="dxa"/>
              <w:right w:w="115" w:type="dxa"/>
            </w:tcMar>
            <w:tcPrChange w:id="1544" w:author="Author">
              <w:tcPr>
                <w:tcW w:w="1918" w:type="pct"/>
                <w:tcMar>
                  <w:top w:w="58" w:type="dxa"/>
                  <w:left w:w="115" w:type="dxa"/>
                  <w:bottom w:w="0" w:type="dxa"/>
                  <w:right w:w="115" w:type="dxa"/>
                </w:tcMar>
              </w:tcPr>
            </w:tcPrChange>
          </w:tcPr>
          <w:p w14:paraId="182430B4" w14:textId="77777777" w:rsidR="00B64ABB" w:rsidRPr="007209E6" w:rsidRDefault="00B64ABB" w:rsidP="00FA48AE">
            <w:pPr>
              <w:pStyle w:val="TableText"/>
            </w:pPr>
            <w:r w:rsidRPr="007209E6">
              <w:t>SDAMWI1</w:t>
            </w:r>
          </w:p>
        </w:tc>
        <w:tc>
          <w:tcPr>
            <w:tcW w:w="3021" w:type="pct"/>
            <w:tcMar>
              <w:top w:w="58" w:type="dxa"/>
              <w:left w:w="115" w:type="dxa"/>
              <w:bottom w:w="0" w:type="dxa"/>
              <w:right w:w="115" w:type="dxa"/>
            </w:tcMar>
            <w:vAlign w:val="center"/>
            <w:tcPrChange w:id="1545" w:author="Author">
              <w:tcPr>
                <w:tcW w:w="3082" w:type="pct"/>
                <w:tcMar>
                  <w:top w:w="58" w:type="dxa"/>
                  <w:left w:w="115" w:type="dxa"/>
                  <w:bottom w:w="0" w:type="dxa"/>
                  <w:right w:w="115" w:type="dxa"/>
                </w:tcMar>
                <w:vAlign w:val="center"/>
              </w:tcPr>
            </w:tcPrChange>
          </w:tcPr>
          <w:p w14:paraId="3F6D1D9E" w14:textId="77777777" w:rsidR="00B64ABB" w:rsidRPr="007209E6" w:rsidRDefault="00B64ABB" w:rsidP="00FA48AE">
            <w:pPr>
              <w:pStyle w:val="TableText"/>
            </w:pPr>
            <w:r w:rsidRPr="007209E6">
              <w:t>ALB/MJK - Walk-Ins (cont.)</w:t>
            </w:r>
          </w:p>
        </w:tc>
      </w:tr>
      <w:tr w:rsidR="00B64ABB" w14:paraId="6C0E9BA1" w14:textId="77777777" w:rsidTr="00A242DF">
        <w:trPr>
          <w:cantSplit/>
          <w:trPrChange w:id="1546" w:author="Author">
            <w:trPr>
              <w:cantSplit/>
            </w:trPr>
          </w:trPrChange>
        </w:trPr>
        <w:tc>
          <w:tcPr>
            <w:tcW w:w="1979" w:type="pct"/>
            <w:tcMar>
              <w:top w:w="58" w:type="dxa"/>
              <w:left w:w="115" w:type="dxa"/>
              <w:bottom w:w="0" w:type="dxa"/>
              <w:right w:w="115" w:type="dxa"/>
            </w:tcMar>
            <w:tcPrChange w:id="1547" w:author="Author">
              <w:tcPr>
                <w:tcW w:w="1918" w:type="pct"/>
                <w:tcMar>
                  <w:top w:w="58" w:type="dxa"/>
                  <w:left w:w="115" w:type="dxa"/>
                  <w:bottom w:w="0" w:type="dxa"/>
                  <w:right w:w="115" w:type="dxa"/>
                </w:tcMar>
              </w:tcPr>
            </w:tcPrChange>
          </w:tcPr>
          <w:p w14:paraId="5F324015" w14:textId="77777777" w:rsidR="00B64ABB" w:rsidRPr="007209E6" w:rsidRDefault="00B64ABB" w:rsidP="00FA48AE">
            <w:pPr>
              <w:pStyle w:val="TableText"/>
            </w:pPr>
            <w:r w:rsidRPr="007209E6">
              <w:t>SDAPIAP</w:t>
            </w:r>
          </w:p>
        </w:tc>
        <w:tc>
          <w:tcPr>
            <w:tcW w:w="3021" w:type="pct"/>
            <w:tcMar>
              <w:top w:w="58" w:type="dxa"/>
              <w:left w:w="115" w:type="dxa"/>
              <w:bottom w:w="0" w:type="dxa"/>
              <w:right w:w="115" w:type="dxa"/>
            </w:tcMar>
            <w:vAlign w:val="center"/>
            <w:tcPrChange w:id="1548" w:author="Author">
              <w:tcPr>
                <w:tcW w:w="3082" w:type="pct"/>
                <w:tcMar>
                  <w:top w:w="58" w:type="dxa"/>
                  <w:left w:w="115" w:type="dxa"/>
                  <w:bottom w:w="0" w:type="dxa"/>
                  <w:right w:w="115" w:type="dxa"/>
                </w:tcMar>
                <w:vAlign w:val="center"/>
              </w:tcPr>
            </w:tcPrChange>
          </w:tcPr>
          <w:p w14:paraId="25D15DF7" w14:textId="77777777" w:rsidR="00B64ABB" w:rsidRPr="007209E6" w:rsidRDefault="00B64ABB" w:rsidP="00FA48AE">
            <w:pPr>
              <w:pStyle w:val="TableText"/>
            </w:pPr>
            <w:r w:rsidRPr="007209E6">
              <w:t>ALB/MJK - Outpatient API/Appointments</w:t>
            </w:r>
          </w:p>
        </w:tc>
      </w:tr>
      <w:tr w:rsidR="00B64ABB" w14:paraId="2568CEDA" w14:textId="77777777" w:rsidTr="00A242DF">
        <w:trPr>
          <w:cantSplit/>
          <w:trPrChange w:id="1549" w:author="Author">
            <w:trPr>
              <w:cantSplit/>
            </w:trPr>
          </w:trPrChange>
        </w:trPr>
        <w:tc>
          <w:tcPr>
            <w:tcW w:w="1979" w:type="pct"/>
            <w:tcMar>
              <w:top w:w="58" w:type="dxa"/>
              <w:left w:w="115" w:type="dxa"/>
              <w:bottom w:w="0" w:type="dxa"/>
              <w:right w:w="115" w:type="dxa"/>
            </w:tcMar>
            <w:tcPrChange w:id="1550" w:author="Author">
              <w:tcPr>
                <w:tcW w:w="1918" w:type="pct"/>
                <w:tcMar>
                  <w:top w:w="58" w:type="dxa"/>
                  <w:left w:w="115" w:type="dxa"/>
                  <w:bottom w:w="0" w:type="dxa"/>
                  <w:right w:w="115" w:type="dxa"/>
                </w:tcMar>
              </w:tcPr>
            </w:tcPrChange>
          </w:tcPr>
          <w:p w14:paraId="07755399" w14:textId="77777777" w:rsidR="00B64ABB" w:rsidRPr="007209E6" w:rsidRDefault="00B64ABB" w:rsidP="00FA48AE">
            <w:pPr>
              <w:pStyle w:val="TableText"/>
            </w:pPr>
            <w:r w:rsidRPr="007209E6">
              <w:t>SDB</w:t>
            </w:r>
          </w:p>
        </w:tc>
        <w:tc>
          <w:tcPr>
            <w:tcW w:w="3021" w:type="pct"/>
            <w:tcMar>
              <w:top w:w="58" w:type="dxa"/>
              <w:left w:w="115" w:type="dxa"/>
              <w:bottom w:w="0" w:type="dxa"/>
              <w:right w:w="115" w:type="dxa"/>
            </w:tcMar>
            <w:vAlign w:val="center"/>
            <w:tcPrChange w:id="1551" w:author="Author">
              <w:tcPr>
                <w:tcW w:w="3082" w:type="pct"/>
                <w:tcMar>
                  <w:top w:w="58" w:type="dxa"/>
                  <w:left w:w="115" w:type="dxa"/>
                  <w:bottom w:w="0" w:type="dxa"/>
                  <w:right w:w="115" w:type="dxa"/>
                </w:tcMar>
                <w:vAlign w:val="center"/>
              </w:tcPr>
            </w:tcPrChange>
          </w:tcPr>
          <w:p w14:paraId="3B14BB78" w14:textId="77777777" w:rsidR="00B64ABB" w:rsidRPr="007209E6" w:rsidRDefault="00B64ABB" w:rsidP="00FA48AE">
            <w:pPr>
              <w:pStyle w:val="TableText"/>
            </w:pPr>
            <w:r w:rsidRPr="007209E6">
              <w:t>FLA/RF,BSN/GRR - SET UP A CLINIC</w:t>
            </w:r>
          </w:p>
        </w:tc>
      </w:tr>
      <w:tr w:rsidR="00B64ABB" w14:paraId="509C55F4" w14:textId="77777777" w:rsidTr="00A242DF">
        <w:trPr>
          <w:cantSplit/>
          <w:trPrChange w:id="1552" w:author="Author">
            <w:trPr>
              <w:cantSplit/>
            </w:trPr>
          </w:trPrChange>
        </w:trPr>
        <w:tc>
          <w:tcPr>
            <w:tcW w:w="1979" w:type="pct"/>
            <w:tcMar>
              <w:top w:w="58" w:type="dxa"/>
              <w:left w:w="115" w:type="dxa"/>
              <w:bottom w:w="0" w:type="dxa"/>
              <w:right w:w="115" w:type="dxa"/>
            </w:tcMar>
            <w:tcPrChange w:id="1553" w:author="Author">
              <w:tcPr>
                <w:tcW w:w="1918" w:type="pct"/>
                <w:tcMar>
                  <w:top w:w="58" w:type="dxa"/>
                  <w:left w:w="115" w:type="dxa"/>
                  <w:bottom w:w="0" w:type="dxa"/>
                  <w:right w:w="115" w:type="dxa"/>
                </w:tcMar>
              </w:tcPr>
            </w:tcPrChange>
          </w:tcPr>
          <w:p w14:paraId="40D43605" w14:textId="77777777" w:rsidR="00B64ABB" w:rsidRPr="007209E6" w:rsidRDefault="00B64ABB" w:rsidP="00FA48AE">
            <w:pPr>
              <w:pStyle w:val="TableText"/>
            </w:pPr>
            <w:r w:rsidRPr="007209E6">
              <w:t>SDB1</w:t>
            </w:r>
          </w:p>
        </w:tc>
        <w:tc>
          <w:tcPr>
            <w:tcW w:w="3021" w:type="pct"/>
            <w:tcMar>
              <w:top w:w="58" w:type="dxa"/>
              <w:left w:w="115" w:type="dxa"/>
              <w:bottom w:w="0" w:type="dxa"/>
              <w:right w:w="115" w:type="dxa"/>
            </w:tcMar>
            <w:vAlign w:val="center"/>
            <w:tcPrChange w:id="1554" w:author="Author">
              <w:tcPr>
                <w:tcW w:w="3082" w:type="pct"/>
                <w:tcMar>
                  <w:top w:w="58" w:type="dxa"/>
                  <w:left w:w="115" w:type="dxa"/>
                  <w:bottom w:w="0" w:type="dxa"/>
                  <w:right w:w="115" w:type="dxa"/>
                </w:tcMar>
                <w:vAlign w:val="center"/>
              </w:tcPr>
            </w:tcPrChange>
          </w:tcPr>
          <w:p w14:paraId="282939D5" w14:textId="77777777" w:rsidR="00B64ABB" w:rsidRPr="007209E6" w:rsidRDefault="00B64ABB" w:rsidP="00FA48AE">
            <w:pPr>
              <w:pStyle w:val="TableText"/>
            </w:pPr>
            <w:r w:rsidRPr="007209E6">
              <w:t>ALB/GRR - SET UP A CLINIC</w:t>
            </w:r>
          </w:p>
        </w:tc>
      </w:tr>
      <w:tr w:rsidR="00B64ABB" w14:paraId="4897BC8E" w14:textId="77777777" w:rsidTr="00A242DF">
        <w:trPr>
          <w:cantSplit/>
          <w:trPrChange w:id="1555" w:author="Author">
            <w:trPr>
              <w:cantSplit/>
            </w:trPr>
          </w:trPrChange>
        </w:trPr>
        <w:tc>
          <w:tcPr>
            <w:tcW w:w="1979" w:type="pct"/>
            <w:tcMar>
              <w:top w:w="58" w:type="dxa"/>
              <w:left w:w="115" w:type="dxa"/>
              <w:bottom w:w="0" w:type="dxa"/>
              <w:right w:w="115" w:type="dxa"/>
            </w:tcMar>
            <w:tcPrChange w:id="1556" w:author="Author">
              <w:tcPr>
                <w:tcW w:w="1918" w:type="pct"/>
                <w:tcMar>
                  <w:top w:w="58" w:type="dxa"/>
                  <w:left w:w="115" w:type="dxa"/>
                  <w:bottom w:w="0" w:type="dxa"/>
                  <w:right w:w="115" w:type="dxa"/>
                </w:tcMar>
              </w:tcPr>
            </w:tcPrChange>
          </w:tcPr>
          <w:p w14:paraId="189A469D" w14:textId="77777777" w:rsidR="00B64ABB" w:rsidRPr="007209E6" w:rsidRDefault="00B64ABB" w:rsidP="00FA48AE">
            <w:pPr>
              <w:pStyle w:val="TableText"/>
            </w:pPr>
            <w:r>
              <w:t>SDC</w:t>
            </w:r>
          </w:p>
        </w:tc>
        <w:tc>
          <w:tcPr>
            <w:tcW w:w="3021" w:type="pct"/>
            <w:tcMar>
              <w:top w:w="58" w:type="dxa"/>
              <w:left w:w="115" w:type="dxa"/>
              <w:bottom w:w="0" w:type="dxa"/>
              <w:right w:w="115" w:type="dxa"/>
            </w:tcMar>
            <w:vAlign w:val="center"/>
            <w:tcPrChange w:id="1557" w:author="Author">
              <w:tcPr>
                <w:tcW w:w="3082" w:type="pct"/>
                <w:tcMar>
                  <w:top w:w="58" w:type="dxa"/>
                  <w:left w:w="115" w:type="dxa"/>
                  <w:bottom w:w="0" w:type="dxa"/>
                  <w:right w:w="115" w:type="dxa"/>
                </w:tcMar>
                <w:vAlign w:val="center"/>
              </w:tcPr>
            </w:tcPrChange>
          </w:tcPr>
          <w:p w14:paraId="7193A7C2" w14:textId="77777777" w:rsidR="00B64ABB" w:rsidRPr="007209E6" w:rsidRDefault="00B64ABB" w:rsidP="00FA48AE">
            <w:pPr>
              <w:pStyle w:val="TableText"/>
            </w:pPr>
            <w:r w:rsidRPr="00D958A7">
              <w:t>MAN/GRR,ALB/LDB - CANCEL A CLINIC'S AVAILABILITY</w:t>
            </w:r>
          </w:p>
        </w:tc>
      </w:tr>
      <w:tr w:rsidR="00B64ABB" w14:paraId="1A452CF6" w14:textId="77777777" w:rsidTr="00A242DF">
        <w:trPr>
          <w:cantSplit/>
          <w:trPrChange w:id="1558" w:author="Author">
            <w:trPr>
              <w:cantSplit/>
            </w:trPr>
          </w:trPrChange>
        </w:trPr>
        <w:tc>
          <w:tcPr>
            <w:tcW w:w="1979" w:type="pct"/>
            <w:tcMar>
              <w:top w:w="58" w:type="dxa"/>
              <w:left w:w="115" w:type="dxa"/>
              <w:bottom w:w="0" w:type="dxa"/>
              <w:right w:w="115" w:type="dxa"/>
            </w:tcMar>
            <w:tcPrChange w:id="1559" w:author="Author">
              <w:tcPr>
                <w:tcW w:w="1918" w:type="pct"/>
                <w:tcMar>
                  <w:top w:w="58" w:type="dxa"/>
                  <w:left w:w="115" w:type="dxa"/>
                  <w:bottom w:w="0" w:type="dxa"/>
                  <w:right w:w="115" w:type="dxa"/>
                </w:tcMar>
              </w:tcPr>
            </w:tcPrChange>
          </w:tcPr>
          <w:p w14:paraId="00296FD4" w14:textId="77777777" w:rsidR="00B64ABB" w:rsidRPr="007209E6" w:rsidRDefault="00B64ABB" w:rsidP="00FA48AE">
            <w:pPr>
              <w:pStyle w:val="TableText"/>
            </w:pPr>
            <w:r w:rsidRPr="007209E6">
              <w:t>SDCNP0</w:t>
            </w:r>
          </w:p>
        </w:tc>
        <w:tc>
          <w:tcPr>
            <w:tcW w:w="3021" w:type="pct"/>
            <w:tcMar>
              <w:top w:w="58" w:type="dxa"/>
              <w:left w:w="115" w:type="dxa"/>
              <w:bottom w:w="0" w:type="dxa"/>
              <w:right w:w="115" w:type="dxa"/>
            </w:tcMar>
            <w:vAlign w:val="center"/>
            <w:tcPrChange w:id="1560" w:author="Author">
              <w:tcPr>
                <w:tcW w:w="3082" w:type="pct"/>
                <w:tcMar>
                  <w:top w:w="58" w:type="dxa"/>
                  <w:left w:w="115" w:type="dxa"/>
                  <w:bottom w:w="0" w:type="dxa"/>
                  <w:right w:w="115" w:type="dxa"/>
                </w:tcMar>
                <w:vAlign w:val="center"/>
              </w:tcPr>
            </w:tcPrChange>
          </w:tcPr>
          <w:p w14:paraId="50B3BC21" w14:textId="77777777" w:rsidR="00B64ABB" w:rsidRPr="007209E6" w:rsidRDefault="00B64ABB" w:rsidP="00FA48AE">
            <w:pPr>
              <w:pStyle w:val="TableText"/>
            </w:pPr>
            <w:r w:rsidRPr="007209E6">
              <w:t>ALB/LDB - CANCEL APPT. FOR A PATIENT</w:t>
            </w:r>
          </w:p>
        </w:tc>
      </w:tr>
      <w:tr w:rsidR="00B64ABB" w14:paraId="3EC01701" w14:textId="77777777" w:rsidTr="00A242DF">
        <w:trPr>
          <w:cantSplit/>
          <w:trPrChange w:id="1561" w:author="Author">
            <w:trPr>
              <w:cantSplit/>
            </w:trPr>
          </w:trPrChange>
        </w:trPr>
        <w:tc>
          <w:tcPr>
            <w:tcW w:w="1979" w:type="pct"/>
            <w:tcMar>
              <w:top w:w="58" w:type="dxa"/>
              <w:left w:w="115" w:type="dxa"/>
              <w:bottom w:w="0" w:type="dxa"/>
              <w:right w:w="115" w:type="dxa"/>
            </w:tcMar>
            <w:tcPrChange w:id="1562" w:author="Author">
              <w:tcPr>
                <w:tcW w:w="1918" w:type="pct"/>
                <w:tcMar>
                  <w:top w:w="58" w:type="dxa"/>
                  <w:left w:w="115" w:type="dxa"/>
                  <w:bottom w:w="0" w:type="dxa"/>
                  <w:right w:w="115" w:type="dxa"/>
                </w:tcMar>
              </w:tcPr>
            </w:tcPrChange>
          </w:tcPr>
          <w:p w14:paraId="6ADA9B9A" w14:textId="77777777" w:rsidR="00B64ABB" w:rsidRPr="007209E6" w:rsidRDefault="00B64ABB" w:rsidP="00FA48AE">
            <w:pPr>
              <w:pStyle w:val="TableText"/>
            </w:pPr>
            <w:r>
              <w:t>SDCNSLT</w:t>
            </w:r>
          </w:p>
        </w:tc>
        <w:tc>
          <w:tcPr>
            <w:tcW w:w="3021" w:type="pct"/>
            <w:tcMar>
              <w:top w:w="58" w:type="dxa"/>
              <w:left w:w="115" w:type="dxa"/>
              <w:bottom w:w="0" w:type="dxa"/>
              <w:right w:w="115" w:type="dxa"/>
            </w:tcMar>
            <w:vAlign w:val="center"/>
            <w:tcPrChange w:id="1563" w:author="Author">
              <w:tcPr>
                <w:tcW w:w="3082" w:type="pct"/>
                <w:tcMar>
                  <w:top w:w="58" w:type="dxa"/>
                  <w:left w:w="115" w:type="dxa"/>
                  <w:bottom w:w="0" w:type="dxa"/>
                  <w:right w:w="115" w:type="dxa"/>
                </w:tcMar>
                <w:vAlign w:val="center"/>
              </w:tcPr>
            </w:tcPrChange>
          </w:tcPr>
          <w:p w14:paraId="5F9052A9" w14:textId="77777777" w:rsidR="00B64ABB" w:rsidRPr="007209E6" w:rsidRDefault="00B64ABB" w:rsidP="00FA48AE">
            <w:pPr>
              <w:pStyle w:val="TableText"/>
            </w:pPr>
            <w:r w:rsidRPr="00D958A7">
              <w:t>ALB/HAG - LINK APPOINTMENTS TO CONSULTS</w:t>
            </w:r>
          </w:p>
        </w:tc>
      </w:tr>
      <w:tr w:rsidR="00B64ABB" w14:paraId="15ECC5BF" w14:textId="77777777" w:rsidTr="00A242DF">
        <w:trPr>
          <w:cantSplit/>
          <w:trPrChange w:id="1564" w:author="Author">
            <w:trPr>
              <w:cantSplit/>
            </w:trPr>
          </w:trPrChange>
        </w:trPr>
        <w:tc>
          <w:tcPr>
            <w:tcW w:w="1979" w:type="pct"/>
            <w:tcMar>
              <w:top w:w="58" w:type="dxa"/>
              <w:left w:w="115" w:type="dxa"/>
              <w:bottom w:w="0" w:type="dxa"/>
              <w:right w:w="115" w:type="dxa"/>
            </w:tcMar>
            <w:tcPrChange w:id="1565" w:author="Author">
              <w:tcPr>
                <w:tcW w:w="1918" w:type="pct"/>
                <w:tcMar>
                  <w:top w:w="58" w:type="dxa"/>
                  <w:left w:w="115" w:type="dxa"/>
                  <w:bottom w:w="0" w:type="dxa"/>
                  <w:right w:w="115" w:type="dxa"/>
                </w:tcMar>
              </w:tcPr>
            </w:tcPrChange>
          </w:tcPr>
          <w:p w14:paraId="6A3F53A2" w14:textId="77777777" w:rsidR="00B64ABB" w:rsidRPr="007209E6" w:rsidRDefault="00B64ABB" w:rsidP="00FA48AE">
            <w:pPr>
              <w:pStyle w:val="TableText"/>
            </w:pPr>
            <w:r w:rsidRPr="007209E6">
              <w:t>SDCODEL</w:t>
            </w:r>
          </w:p>
        </w:tc>
        <w:tc>
          <w:tcPr>
            <w:tcW w:w="3021" w:type="pct"/>
            <w:tcMar>
              <w:top w:w="58" w:type="dxa"/>
              <w:left w:w="115" w:type="dxa"/>
              <w:bottom w:w="0" w:type="dxa"/>
              <w:right w:w="115" w:type="dxa"/>
            </w:tcMar>
            <w:vAlign w:val="center"/>
            <w:tcPrChange w:id="1566" w:author="Author">
              <w:tcPr>
                <w:tcW w:w="3082" w:type="pct"/>
                <w:tcMar>
                  <w:top w:w="58" w:type="dxa"/>
                  <w:left w:w="115" w:type="dxa"/>
                  <w:bottom w:w="0" w:type="dxa"/>
                  <w:right w:w="115" w:type="dxa"/>
                </w:tcMar>
                <w:vAlign w:val="center"/>
              </w:tcPr>
            </w:tcPrChange>
          </w:tcPr>
          <w:p w14:paraId="1A7858A1" w14:textId="77777777" w:rsidR="00B64ABB" w:rsidRPr="007209E6" w:rsidRDefault="00B64ABB" w:rsidP="00FA48AE">
            <w:pPr>
              <w:pStyle w:val="TableText"/>
            </w:pPr>
            <w:r w:rsidRPr="007209E6">
              <w:t>ALB/RMO,ESW - Delete - Check Out</w:t>
            </w:r>
          </w:p>
        </w:tc>
      </w:tr>
      <w:tr w:rsidR="00B64ABB" w14:paraId="61FD2E98" w14:textId="77777777" w:rsidTr="00A242DF">
        <w:trPr>
          <w:cantSplit/>
          <w:trPrChange w:id="1567" w:author="Author">
            <w:trPr>
              <w:cantSplit/>
            </w:trPr>
          </w:trPrChange>
        </w:trPr>
        <w:tc>
          <w:tcPr>
            <w:tcW w:w="1979" w:type="pct"/>
            <w:tcMar>
              <w:top w:w="58" w:type="dxa"/>
              <w:left w:w="115" w:type="dxa"/>
              <w:bottom w:w="0" w:type="dxa"/>
              <w:right w:w="115" w:type="dxa"/>
            </w:tcMar>
            <w:tcPrChange w:id="1568" w:author="Author">
              <w:tcPr>
                <w:tcW w:w="1918" w:type="pct"/>
                <w:tcMar>
                  <w:top w:w="58" w:type="dxa"/>
                  <w:left w:w="115" w:type="dxa"/>
                  <w:bottom w:w="0" w:type="dxa"/>
                  <w:right w:w="115" w:type="dxa"/>
                </w:tcMar>
              </w:tcPr>
            </w:tcPrChange>
          </w:tcPr>
          <w:p w14:paraId="376AFF23" w14:textId="77777777" w:rsidR="00B64ABB" w:rsidRPr="007209E6" w:rsidRDefault="00B64ABB" w:rsidP="00FA48AE">
            <w:pPr>
              <w:pStyle w:val="TableText"/>
            </w:pPr>
            <w:r w:rsidRPr="007209E6">
              <w:t>SDEC</w:t>
            </w:r>
          </w:p>
        </w:tc>
        <w:tc>
          <w:tcPr>
            <w:tcW w:w="3021" w:type="pct"/>
            <w:tcMar>
              <w:top w:w="58" w:type="dxa"/>
              <w:left w:w="115" w:type="dxa"/>
              <w:bottom w:w="0" w:type="dxa"/>
              <w:right w:w="115" w:type="dxa"/>
            </w:tcMar>
            <w:vAlign w:val="center"/>
            <w:tcPrChange w:id="1569" w:author="Author">
              <w:tcPr>
                <w:tcW w:w="3082" w:type="pct"/>
                <w:tcMar>
                  <w:top w:w="58" w:type="dxa"/>
                  <w:left w:w="115" w:type="dxa"/>
                  <w:bottom w:w="0" w:type="dxa"/>
                  <w:right w:w="115" w:type="dxa"/>
                </w:tcMar>
                <w:vAlign w:val="center"/>
              </w:tcPr>
            </w:tcPrChange>
          </w:tcPr>
          <w:p w14:paraId="2F940037" w14:textId="77777777" w:rsidR="007E7B23" w:rsidRDefault="00B64ABB" w:rsidP="00FA48AE">
            <w:pPr>
              <w:pStyle w:val="TableText"/>
            </w:pPr>
            <w:r w:rsidRPr="00986F44">
              <w:t>ALB/SAT</w:t>
            </w:r>
            <w:r w:rsidRPr="00596A03">
              <w:t xml:space="preserve"> - </w:t>
            </w:r>
            <w:r w:rsidRPr="00986F44">
              <w:t>VISTA</w:t>
            </w:r>
            <w:r w:rsidRPr="00596A03">
              <w:t xml:space="preserve"> SCHEDULING RPCs</w:t>
            </w:r>
          </w:p>
          <w:p w14:paraId="1ECAB7E2" w14:textId="5BD9168B" w:rsidR="00B64ABB" w:rsidRPr="00596A03" w:rsidRDefault="003777D3" w:rsidP="00FA48AE">
            <w:pPr>
              <w:pStyle w:val="TableText"/>
            </w:pPr>
            <w:r>
              <w:t>modified for patch SD*5.3*679</w:t>
            </w:r>
          </w:p>
        </w:tc>
      </w:tr>
      <w:tr w:rsidR="00B64ABB" w14:paraId="1944568D" w14:textId="77777777" w:rsidTr="00A242DF">
        <w:trPr>
          <w:cantSplit/>
          <w:trPrChange w:id="1570" w:author="Author">
            <w:trPr>
              <w:cantSplit/>
            </w:trPr>
          </w:trPrChange>
        </w:trPr>
        <w:tc>
          <w:tcPr>
            <w:tcW w:w="1979" w:type="pct"/>
            <w:tcMar>
              <w:top w:w="58" w:type="dxa"/>
              <w:left w:w="115" w:type="dxa"/>
              <w:bottom w:w="0" w:type="dxa"/>
              <w:right w:w="115" w:type="dxa"/>
            </w:tcMar>
            <w:tcPrChange w:id="1571" w:author="Author">
              <w:tcPr>
                <w:tcW w:w="1918" w:type="pct"/>
                <w:tcMar>
                  <w:top w:w="58" w:type="dxa"/>
                  <w:left w:w="115" w:type="dxa"/>
                  <w:bottom w:w="0" w:type="dxa"/>
                  <w:right w:w="115" w:type="dxa"/>
                </w:tcMar>
              </w:tcPr>
            </w:tcPrChange>
          </w:tcPr>
          <w:p w14:paraId="48F160B9" w14:textId="77777777" w:rsidR="00B64ABB" w:rsidRPr="007209E6" w:rsidRDefault="00B64ABB" w:rsidP="00FA48AE">
            <w:pPr>
              <w:pStyle w:val="TableText"/>
            </w:pPr>
            <w:r w:rsidRPr="007209E6">
              <w:t>SDEC01</w:t>
            </w:r>
          </w:p>
        </w:tc>
        <w:tc>
          <w:tcPr>
            <w:tcW w:w="3021" w:type="pct"/>
            <w:tcMar>
              <w:top w:w="58" w:type="dxa"/>
              <w:left w:w="115" w:type="dxa"/>
              <w:bottom w:w="0" w:type="dxa"/>
              <w:right w:w="115" w:type="dxa"/>
            </w:tcMar>
            <w:vAlign w:val="center"/>
            <w:tcPrChange w:id="1572" w:author="Author">
              <w:tcPr>
                <w:tcW w:w="3082" w:type="pct"/>
                <w:tcMar>
                  <w:top w:w="58" w:type="dxa"/>
                  <w:left w:w="115" w:type="dxa"/>
                  <w:bottom w:w="0" w:type="dxa"/>
                  <w:right w:w="115" w:type="dxa"/>
                </w:tcMar>
                <w:vAlign w:val="center"/>
              </w:tcPr>
            </w:tcPrChange>
          </w:tcPr>
          <w:p w14:paraId="6F187B6F" w14:textId="77777777" w:rsidR="00B64ABB" w:rsidRPr="007209E6" w:rsidRDefault="00B64ABB" w:rsidP="00FA48AE">
            <w:pPr>
              <w:pStyle w:val="TableText"/>
            </w:pPr>
            <w:r>
              <w:t>ALB/SAT</w:t>
            </w:r>
            <w:r w:rsidRPr="007209E6">
              <w:t xml:space="preserve"> - VISTA SCHEDULING </w:t>
            </w:r>
            <w:r>
              <w:t>RPCs</w:t>
            </w:r>
          </w:p>
        </w:tc>
      </w:tr>
      <w:tr w:rsidR="00B64ABB" w14:paraId="73FF1CC0" w14:textId="77777777" w:rsidTr="00A242DF">
        <w:trPr>
          <w:cantSplit/>
          <w:trPrChange w:id="1573" w:author="Author">
            <w:trPr>
              <w:cantSplit/>
            </w:trPr>
          </w:trPrChange>
        </w:trPr>
        <w:tc>
          <w:tcPr>
            <w:tcW w:w="1979" w:type="pct"/>
            <w:tcMar>
              <w:top w:w="58" w:type="dxa"/>
              <w:left w:w="115" w:type="dxa"/>
              <w:bottom w:w="0" w:type="dxa"/>
              <w:right w:w="115" w:type="dxa"/>
            </w:tcMar>
            <w:tcPrChange w:id="1574" w:author="Author">
              <w:tcPr>
                <w:tcW w:w="1918" w:type="pct"/>
                <w:tcMar>
                  <w:top w:w="58" w:type="dxa"/>
                  <w:left w:w="115" w:type="dxa"/>
                  <w:bottom w:w="0" w:type="dxa"/>
                  <w:right w:w="115" w:type="dxa"/>
                </w:tcMar>
              </w:tcPr>
            </w:tcPrChange>
          </w:tcPr>
          <w:p w14:paraId="6DB91133" w14:textId="77777777" w:rsidR="00B64ABB" w:rsidRPr="007209E6" w:rsidRDefault="00B64ABB" w:rsidP="00FA48AE">
            <w:pPr>
              <w:pStyle w:val="TableText"/>
            </w:pPr>
            <w:r>
              <w:t>SDEC01A</w:t>
            </w:r>
          </w:p>
        </w:tc>
        <w:tc>
          <w:tcPr>
            <w:tcW w:w="3021" w:type="pct"/>
            <w:tcMar>
              <w:top w:w="58" w:type="dxa"/>
              <w:left w:w="115" w:type="dxa"/>
              <w:bottom w:w="0" w:type="dxa"/>
              <w:right w:w="115" w:type="dxa"/>
            </w:tcMar>
            <w:vAlign w:val="center"/>
            <w:tcPrChange w:id="1575" w:author="Author">
              <w:tcPr>
                <w:tcW w:w="3082" w:type="pct"/>
                <w:tcMar>
                  <w:top w:w="58" w:type="dxa"/>
                  <w:left w:w="115" w:type="dxa"/>
                  <w:bottom w:w="0" w:type="dxa"/>
                  <w:right w:w="115" w:type="dxa"/>
                </w:tcMar>
                <w:vAlign w:val="center"/>
              </w:tcPr>
            </w:tcPrChange>
          </w:tcPr>
          <w:p w14:paraId="6FD5B148" w14:textId="7E92B70E" w:rsidR="00B64ABB" w:rsidRDefault="00B64ABB" w:rsidP="00FA48AE">
            <w:pPr>
              <w:pStyle w:val="TableText"/>
            </w:pPr>
            <w:r w:rsidRPr="00D958A7">
              <w:t xml:space="preserve">ALB/SAT - VISTA SCHEDULING </w:t>
            </w:r>
            <w:r w:rsidR="006875B5">
              <w:t>RPCs</w:t>
            </w:r>
          </w:p>
        </w:tc>
      </w:tr>
      <w:tr w:rsidR="00B64ABB" w14:paraId="50FC68C2" w14:textId="77777777" w:rsidTr="00A242DF">
        <w:trPr>
          <w:cantSplit/>
          <w:trPrChange w:id="1576" w:author="Author">
            <w:trPr>
              <w:cantSplit/>
            </w:trPr>
          </w:trPrChange>
        </w:trPr>
        <w:tc>
          <w:tcPr>
            <w:tcW w:w="1979" w:type="pct"/>
            <w:tcMar>
              <w:top w:w="58" w:type="dxa"/>
              <w:left w:w="115" w:type="dxa"/>
              <w:bottom w:w="0" w:type="dxa"/>
              <w:right w:w="115" w:type="dxa"/>
            </w:tcMar>
            <w:tcPrChange w:id="1577" w:author="Author">
              <w:tcPr>
                <w:tcW w:w="1918" w:type="pct"/>
                <w:tcMar>
                  <w:top w:w="58" w:type="dxa"/>
                  <w:left w:w="115" w:type="dxa"/>
                  <w:bottom w:w="0" w:type="dxa"/>
                  <w:right w:w="115" w:type="dxa"/>
                </w:tcMar>
              </w:tcPr>
            </w:tcPrChange>
          </w:tcPr>
          <w:p w14:paraId="1CFEECDC" w14:textId="77777777" w:rsidR="00B64ABB" w:rsidRPr="007209E6" w:rsidRDefault="00B64ABB" w:rsidP="00FA48AE">
            <w:pPr>
              <w:pStyle w:val="TableText"/>
            </w:pPr>
            <w:r>
              <w:lastRenderedPageBreak/>
              <w:t>SDEC01B</w:t>
            </w:r>
          </w:p>
        </w:tc>
        <w:tc>
          <w:tcPr>
            <w:tcW w:w="3021" w:type="pct"/>
            <w:tcMar>
              <w:top w:w="58" w:type="dxa"/>
              <w:left w:w="115" w:type="dxa"/>
              <w:bottom w:w="0" w:type="dxa"/>
              <w:right w:w="115" w:type="dxa"/>
            </w:tcMar>
            <w:vAlign w:val="center"/>
            <w:tcPrChange w:id="1578" w:author="Author">
              <w:tcPr>
                <w:tcW w:w="3082" w:type="pct"/>
                <w:tcMar>
                  <w:top w:w="58" w:type="dxa"/>
                  <w:left w:w="115" w:type="dxa"/>
                  <w:bottom w:w="0" w:type="dxa"/>
                  <w:right w:w="115" w:type="dxa"/>
                </w:tcMar>
                <w:vAlign w:val="center"/>
              </w:tcPr>
            </w:tcPrChange>
          </w:tcPr>
          <w:p w14:paraId="7AD1782E" w14:textId="661B8036" w:rsidR="00B64ABB" w:rsidRDefault="00B64ABB" w:rsidP="00FA48AE">
            <w:pPr>
              <w:pStyle w:val="TableText"/>
            </w:pPr>
            <w:r w:rsidRPr="00D958A7">
              <w:t xml:space="preserve">ALB/SAT - VISTA SCHEDULING </w:t>
            </w:r>
            <w:r w:rsidR="006875B5">
              <w:t>RPCs</w:t>
            </w:r>
          </w:p>
        </w:tc>
      </w:tr>
      <w:tr w:rsidR="00B64ABB" w14:paraId="7EED098E" w14:textId="77777777" w:rsidTr="00A242DF">
        <w:trPr>
          <w:cantSplit/>
          <w:trPrChange w:id="1579" w:author="Author">
            <w:trPr>
              <w:cantSplit/>
            </w:trPr>
          </w:trPrChange>
        </w:trPr>
        <w:tc>
          <w:tcPr>
            <w:tcW w:w="1979" w:type="pct"/>
            <w:tcMar>
              <w:top w:w="58" w:type="dxa"/>
              <w:left w:w="115" w:type="dxa"/>
              <w:bottom w:w="0" w:type="dxa"/>
              <w:right w:w="115" w:type="dxa"/>
            </w:tcMar>
            <w:tcPrChange w:id="1580" w:author="Author">
              <w:tcPr>
                <w:tcW w:w="1918" w:type="pct"/>
                <w:tcMar>
                  <w:top w:w="58" w:type="dxa"/>
                  <w:left w:w="115" w:type="dxa"/>
                  <w:bottom w:w="0" w:type="dxa"/>
                  <w:right w:w="115" w:type="dxa"/>
                </w:tcMar>
              </w:tcPr>
            </w:tcPrChange>
          </w:tcPr>
          <w:p w14:paraId="7E4BB19D" w14:textId="77777777" w:rsidR="00B64ABB" w:rsidRPr="007209E6" w:rsidRDefault="00B64ABB" w:rsidP="00FA48AE">
            <w:pPr>
              <w:pStyle w:val="TableText"/>
            </w:pPr>
            <w:r w:rsidRPr="007209E6">
              <w:t>SDEC02</w:t>
            </w:r>
          </w:p>
        </w:tc>
        <w:tc>
          <w:tcPr>
            <w:tcW w:w="3021" w:type="pct"/>
            <w:tcMar>
              <w:top w:w="58" w:type="dxa"/>
              <w:left w:w="115" w:type="dxa"/>
              <w:bottom w:w="0" w:type="dxa"/>
              <w:right w:w="115" w:type="dxa"/>
            </w:tcMar>
            <w:vAlign w:val="center"/>
            <w:tcPrChange w:id="1581" w:author="Author">
              <w:tcPr>
                <w:tcW w:w="3082" w:type="pct"/>
                <w:tcMar>
                  <w:top w:w="58" w:type="dxa"/>
                  <w:left w:w="115" w:type="dxa"/>
                  <w:bottom w:w="0" w:type="dxa"/>
                  <w:right w:w="115" w:type="dxa"/>
                </w:tcMar>
                <w:vAlign w:val="center"/>
              </w:tcPr>
            </w:tcPrChange>
          </w:tcPr>
          <w:p w14:paraId="38E9DDC1" w14:textId="77777777" w:rsidR="00B64ABB" w:rsidRPr="007209E6" w:rsidRDefault="00B64ABB" w:rsidP="00FA48AE">
            <w:pPr>
              <w:pStyle w:val="TableText"/>
            </w:pPr>
            <w:r>
              <w:t>ALB/SAT</w:t>
            </w:r>
            <w:r w:rsidRPr="007209E6">
              <w:t xml:space="preserve"> - VISTA SCHEDULING </w:t>
            </w:r>
            <w:r>
              <w:t>RPCs</w:t>
            </w:r>
          </w:p>
        </w:tc>
      </w:tr>
      <w:tr w:rsidR="00B64ABB" w14:paraId="5A285782" w14:textId="77777777" w:rsidTr="00A242DF">
        <w:trPr>
          <w:cantSplit/>
          <w:trPrChange w:id="1582" w:author="Author">
            <w:trPr>
              <w:cantSplit/>
            </w:trPr>
          </w:trPrChange>
        </w:trPr>
        <w:tc>
          <w:tcPr>
            <w:tcW w:w="1979" w:type="pct"/>
            <w:tcMar>
              <w:top w:w="58" w:type="dxa"/>
              <w:left w:w="115" w:type="dxa"/>
              <w:bottom w:w="0" w:type="dxa"/>
              <w:right w:w="115" w:type="dxa"/>
            </w:tcMar>
            <w:tcPrChange w:id="1583" w:author="Author">
              <w:tcPr>
                <w:tcW w:w="1918" w:type="pct"/>
                <w:tcMar>
                  <w:top w:w="58" w:type="dxa"/>
                  <w:left w:w="115" w:type="dxa"/>
                  <w:bottom w:w="0" w:type="dxa"/>
                  <w:right w:w="115" w:type="dxa"/>
                </w:tcMar>
              </w:tcPr>
            </w:tcPrChange>
          </w:tcPr>
          <w:p w14:paraId="6694819F" w14:textId="77777777" w:rsidR="00B64ABB" w:rsidRPr="007209E6" w:rsidRDefault="00B64ABB" w:rsidP="00FA48AE">
            <w:pPr>
              <w:pStyle w:val="TableText"/>
            </w:pPr>
            <w:r w:rsidRPr="007209E6">
              <w:t>SDEC03</w:t>
            </w:r>
          </w:p>
        </w:tc>
        <w:tc>
          <w:tcPr>
            <w:tcW w:w="3021" w:type="pct"/>
            <w:tcMar>
              <w:top w:w="58" w:type="dxa"/>
              <w:left w:w="115" w:type="dxa"/>
              <w:bottom w:w="0" w:type="dxa"/>
              <w:right w:w="115" w:type="dxa"/>
            </w:tcMar>
            <w:vAlign w:val="center"/>
            <w:tcPrChange w:id="1584" w:author="Author">
              <w:tcPr>
                <w:tcW w:w="3082" w:type="pct"/>
                <w:tcMar>
                  <w:top w:w="58" w:type="dxa"/>
                  <w:left w:w="115" w:type="dxa"/>
                  <w:bottom w:w="0" w:type="dxa"/>
                  <w:right w:w="115" w:type="dxa"/>
                </w:tcMar>
                <w:vAlign w:val="center"/>
              </w:tcPr>
            </w:tcPrChange>
          </w:tcPr>
          <w:p w14:paraId="6A3DA679" w14:textId="77777777" w:rsidR="00B64ABB" w:rsidRPr="007209E6" w:rsidRDefault="00B64ABB" w:rsidP="00FA48AE">
            <w:pPr>
              <w:pStyle w:val="TableText"/>
            </w:pPr>
            <w:r>
              <w:t>ALB/SAT</w:t>
            </w:r>
            <w:r w:rsidRPr="007209E6">
              <w:t xml:space="preserve"> - VISTA SCHEDULING </w:t>
            </w:r>
            <w:r>
              <w:t>RPCs</w:t>
            </w:r>
          </w:p>
        </w:tc>
      </w:tr>
      <w:tr w:rsidR="00B64ABB" w14:paraId="514F61B1" w14:textId="77777777" w:rsidTr="00A242DF">
        <w:trPr>
          <w:cantSplit/>
          <w:trPrChange w:id="1585" w:author="Author">
            <w:trPr>
              <w:cantSplit/>
            </w:trPr>
          </w:trPrChange>
        </w:trPr>
        <w:tc>
          <w:tcPr>
            <w:tcW w:w="1979" w:type="pct"/>
            <w:tcMar>
              <w:top w:w="58" w:type="dxa"/>
              <w:left w:w="115" w:type="dxa"/>
              <w:bottom w:w="0" w:type="dxa"/>
              <w:right w:w="115" w:type="dxa"/>
            </w:tcMar>
            <w:tcPrChange w:id="1586" w:author="Author">
              <w:tcPr>
                <w:tcW w:w="1918" w:type="pct"/>
                <w:tcMar>
                  <w:top w:w="58" w:type="dxa"/>
                  <w:left w:w="115" w:type="dxa"/>
                  <w:bottom w:w="0" w:type="dxa"/>
                  <w:right w:w="115" w:type="dxa"/>
                </w:tcMar>
              </w:tcPr>
            </w:tcPrChange>
          </w:tcPr>
          <w:p w14:paraId="58B1F11D" w14:textId="77777777" w:rsidR="00B64ABB" w:rsidRPr="007209E6" w:rsidRDefault="00B64ABB" w:rsidP="00FA48AE">
            <w:pPr>
              <w:pStyle w:val="TableText"/>
            </w:pPr>
            <w:r w:rsidRPr="007209E6">
              <w:t>SDEC04</w:t>
            </w:r>
          </w:p>
        </w:tc>
        <w:tc>
          <w:tcPr>
            <w:tcW w:w="3021" w:type="pct"/>
            <w:tcMar>
              <w:top w:w="58" w:type="dxa"/>
              <w:left w:w="115" w:type="dxa"/>
              <w:bottom w:w="0" w:type="dxa"/>
              <w:right w:w="115" w:type="dxa"/>
            </w:tcMar>
            <w:vAlign w:val="center"/>
            <w:tcPrChange w:id="1587" w:author="Author">
              <w:tcPr>
                <w:tcW w:w="3082" w:type="pct"/>
                <w:tcMar>
                  <w:top w:w="58" w:type="dxa"/>
                  <w:left w:w="115" w:type="dxa"/>
                  <w:bottom w:w="0" w:type="dxa"/>
                  <w:right w:w="115" w:type="dxa"/>
                </w:tcMar>
                <w:vAlign w:val="center"/>
              </w:tcPr>
            </w:tcPrChange>
          </w:tcPr>
          <w:p w14:paraId="3D7BCC0A" w14:textId="77777777" w:rsidR="00B64ABB" w:rsidRPr="007209E6" w:rsidRDefault="00B64ABB" w:rsidP="00FA48AE">
            <w:pPr>
              <w:pStyle w:val="TableText"/>
            </w:pPr>
            <w:r>
              <w:t>ALB/SAT</w:t>
            </w:r>
            <w:r w:rsidRPr="007209E6">
              <w:t xml:space="preserve"> - VISTA SCHEDULING </w:t>
            </w:r>
            <w:r>
              <w:t>RPCs</w:t>
            </w:r>
          </w:p>
        </w:tc>
      </w:tr>
      <w:tr w:rsidR="00B64ABB" w14:paraId="18895983" w14:textId="77777777" w:rsidTr="00A242DF">
        <w:trPr>
          <w:cantSplit/>
          <w:trPrChange w:id="1588" w:author="Author">
            <w:trPr>
              <w:cantSplit/>
            </w:trPr>
          </w:trPrChange>
        </w:trPr>
        <w:tc>
          <w:tcPr>
            <w:tcW w:w="1979" w:type="pct"/>
            <w:tcMar>
              <w:top w:w="58" w:type="dxa"/>
              <w:left w:w="115" w:type="dxa"/>
              <w:bottom w:w="0" w:type="dxa"/>
              <w:right w:w="115" w:type="dxa"/>
            </w:tcMar>
            <w:tcPrChange w:id="1589" w:author="Author">
              <w:tcPr>
                <w:tcW w:w="1918" w:type="pct"/>
                <w:tcMar>
                  <w:top w:w="58" w:type="dxa"/>
                  <w:left w:w="115" w:type="dxa"/>
                  <w:bottom w:w="0" w:type="dxa"/>
                  <w:right w:w="115" w:type="dxa"/>
                </w:tcMar>
              </w:tcPr>
            </w:tcPrChange>
          </w:tcPr>
          <w:p w14:paraId="6D6396C5" w14:textId="77777777" w:rsidR="00B64ABB" w:rsidRPr="007209E6" w:rsidRDefault="00B64ABB" w:rsidP="00FA48AE">
            <w:pPr>
              <w:pStyle w:val="TableText"/>
            </w:pPr>
            <w:r w:rsidRPr="007209E6">
              <w:t>SDEC05</w:t>
            </w:r>
          </w:p>
        </w:tc>
        <w:tc>
          <w:tcPr>
            <w:tcW w:w="3021" w:type="pct"/>
            <w:tcMar>
              <w:top w:w="58" w:type="dxa"/>
              <w:left w:w="115" w:type="dxa"/>
              <w:bottom w:w="0" w:type="dxa"/>
              <w:right w:w="115" w:type="dxa"/>
            </w:tcMar>
            <w:vAlign w:val="center"/>
            <w:tcPrChange w:id="1590" w:author="Author">
              <w:tcPr>
                <w:tcW w:w="3082" w:type="pct"/>
                <w:tcMar>
                  <w:top w:w="58" w:type="dxa"/>
                  <w:left w:w="115" w:type="dxa"/>
                  <w:bottom w:w="0" w:type="dxa"/>
                  <w:right w:w="115" w:type="dxa"/>
                </w:tcMar>
                <w:vAlign w:val="center"/>
              </w:tcPr>
            </w:tcPrChange>
          </w:tcPr>
          <w:p w14:paraId="209BEABF" w14:textId="77777777" w:rsidR="00B64ABB" w:rsidRPr="007209E6" w:rsidRDefault="00B64ABB" w:rsidP="00FA48AE">
            <w:pPr>
              <w:pStyle w:val="TableText"/>
            </w:pPr>
            <w:r>
              <w:t>ALB/SAT</w:t>
            </w:r>
            <w:r w:rsidRPr="007209E6">
              <w:t xml:space="preserve"> - VISTA SCHEDULING </w:t>
            </w:r>
            <w:r>
              <w:t>RPCs</w:t>
            </w:r>
          </w:p>
        </w:tc>
      </w:tr>
      <w:tr w:rsidR="00B64ABB" w14:paraId="35CAF87D" w14:textId="77777777" w:rsidTr="00A242DF">
        <w:trPr>
          <w:cantSplit/>
          <w:trPrChange w:id="1591" w:author="Author">
            <w:trPr>
              <w:cantSplit/>
            </w:trPr>
          </w:trPrChange>
        </w:trPr>
        <w:tc>
          <w:tcPr>
            <w:tcW w:w="1979" w:type="pct"/>
            <w:tcMar>
              <w:top w:w="58" w:type="dxa"/>
              <w:left w:w="115" w:type="dxa"/>
              <w:bottom w:w="0" w:type="dxa"/>
              <w:right w:w="115" w:type="dxa"/>
            </w:tcMar>
            <w:tcPrChange w:id="1592" w:author="Author">
              <w:tcPr>
                <w:tcW w:w="1918" w:type="pct"/>
                <w:tcMar>
                  <w:top w:w="58" w:type="dxa"/>
                  <w:left w:w="115" w:type="dxa"/>
                  <w:bottom w:w="0" w:type="dxa"/>
                  <w:right w:w="115" w:type="dxa"/>
                </w:tcMar>
              </w:tcPr>
            </w:tcPrChange>
          </w:tcPr>
          <w:p w14:paraId="683BABF0" w14:textId="77777777" w:rsidR="00B64ABB" w:rsidRPr="007209E6" w:rsidRDefault="00B64ABB" w:rsidP="00FA48AE">
            <w:pPr>
              <w:pStyle w:val="TableText"/>
            </w:pPr>
            <w:r w:rsidRPr="007209E6">
              <w:t>SDEC06</w:t>
            </w:r>
          </w:p>
        </w:tc>
        <w:tc>
          <w:tcPr>
            <w:tcW w:w="3021" w:type="pct"/>
            <w:tcMar>
              <w:top w:w="58" w:type="dxa"/>
              <w:left w:w="115" w:type="dxa"/>
              <w:bottom w:w="0" w:type="dxa"/>
              <w:right w:w="115" w:type="dxa"/>
            </w:tcMar>
            <w:vAlign w:val="center"/>
            <w:tcPrChange w:id="1593" w:author="Author">
              <w:tcPr>
                <w:tcW w:w="3082" w:type="pct"/>
                <w:tcMar>
                  <w:top w:w="58" w:type="dxa"/>
                  <w:left w:w="115" w:type="dxa"/>
                  <w:bottom w:w="0" w:type="dxa"/>
                  <w:right w:w="115" w:type="dxa"/>
                </w:tcMar>
                <w:vAlign w:val="center"/>
              </w:tcPr>
            </w:tcPrChange>
          </w:tcPr>
          <w:p w14:paraId="543FFC9D" w14:textId="77777777" w:rsidR="00B64ABB" w:rsidRPr="007209E6" w:rsidRDefault="00B64ABB" w:rsidP="00FA48AE">
            <w:pPr>
              <w:pStyle w:val="TableText"/>
            </w:pPr>
            <w:r>
              <w:t>ALB/SAT</w:t>
            </w:r>
            <w:r w:rsidRPr="007209E6">
              <w:t xml:space="preserve"> - VISTA SCHEDULING </w:t>
            </w:r>
            <w:r>
              <w:t>RPCs</w:t>
            </w:r>
          </w:p>
        </w:tc>
      </w:tr>
      <w:tr w:rsidR="00B64ABB" w14:paraId="28076B68" w14:textId="77777777" w:rsidTr="00A242DF">
        <w:trPr>
          <w:cantSplit/>
          <w:trPrChange w:id="1594" w:author="Author">
            <w:trPr>
              <w:cantSplit/>
            </w:trPr>
          </w:trPrChange>
        </w:trPr>
        <w:tc>
          <w:tcPr>
            <w:tcW w:w="1979" w:type="pct"/>
            <w:tcMar>
              <w:top w:w="58" w:type="dxa"/>
              <w:left w:w="115" w:type="dxa"/>
              <w:bottom w:w="0" w:type="dxa"/>
              <w:right w:w="115" w:type="dxa"/>
            </w:tcMar>
            <w:tcPrChange w:id="1595" w:author="Author">
              <w:tcPr>
                <w:tcW w:w="1918" w:type="pct"/>
                <w:tcMar>
                  <w:top w:w="58" w:type="dxa"/>
                  <w:left w:w="115" w:type="dxa"/>
                  <w:bottom w:w="0" w:type="dxa"/>
                  <w:right w:w="115" w:type="dxa"/>
                </w:tcMar>
              </w:tcPr>
            </w:tcPrChange>
          </w:tcPr>
          <w:p w14:paraId="46ABAB00" w14:textId="77777777" w:rsidR="00B64ABB" w:rsidRPr="007209E6" w:rsidRDefault="00B64ABB" w:rsidP="00FA48AE">
            <w:pPr>
              <w:pStyle w:val="TableText"/>
            </w:pPr>
            <w:r w:rsidRPr="007209E6">
              <w:t>SDEC07</w:t>
            </w:r>
          </w:p>
        </w:tc>
        <w:tc>
          <w:tcPr>
            <w:tcW w:w="3021" w:type="pct"/>
            <w:tcMar>
              <w:top w:w="58" w:type="dxa"/>
              <w:left w:w="115" w:type="dxa"/>
              <w:bottom w:w="0" w:type="dxa"/>
              <w:right w:w="115" w:type="dxa"/>
            </w:tcMar>
            <w:vAlign w:val="center"/>
            <w:tcPrChange w:id="1596" w:author="Author">
              <w:tcPr>
                <w:tcW w:w="3082" w:type="pct"/>
                <w:tcMar>
                  <w:top w:w="58" w:type="dxa"/>
                  <w:left w:w="115" w:type="dxa"/>
                  <w:bottom w:w="0" w:type="dxa"/>
                  <w:right w:w="115" w:type="dxa"/>
                </w:tcMar>
                <w:vAlign w:val="center"/>
              </w:tcPr>
            </w:tcPrChange>
          </w:tcPr>
          <w:p w14:paraId="42CC05CD" w14:textId="77777777" w:rsidR="00B64ABB" w:rsidRPr="007209E6" w:rsidRDefault="00B64ABB" w:rsidP="00FA48AE">
            <w:pPr>
              <w:pStyle w:val="TableText"/>
            </w:pPr>
            <w:r>
              <w:t>ALB/SAT</w:t>
            </w:r>
            <w:r w:rsidRPr="007209E6">
              <w:t xml:space="preserve"> - VISTA SCHEDULING </w:t>
            </w:r>
            <w:r>
              <w:t>RPCs</w:t>
            </w:r>
          </w:p>
        </w:tc>
      </w:tr>
      <w:tr w:rsidR="00B64ABB" w14:paraId="630A820F" w14:textId="77777777" w:rsidTr="00A242DF">
        <w:trPr>
          <w:cantSplit/>
          <w:trPrChange w:id="1597" w:author="Author">
            <w:trPr>
              <w:cantSplit/>
            </w:trPr>
          </w:trPrChange>
        </w:trPr>
        <w:tc>
          <w:tcPr>
            <w:tcW w:w="1979" w:type="pct"/>
            <w:tcMar>
              <w:top w:w="58" w:type="dxa"/>
              <w:left w:w="115" w:type="dxa"/>
              <w:bottom w:w="0" w:type="dxa"/>
              <w:right w:w="115" w:type="dxa"/>
            </w:tcMar>
            <w:tcPrChange w:id="1598" w:author="Author">
              <w:tcPr>
                <w:tcW w:w="1918" w:type="pct"/>
                <w:tcMar>
                  <w:top w:w="58" w:type="dxa"/>
                  <w:left w:w="115" w:type="dxa"/>
                  <w:bottom w:w="0" w:type="dxa"/>
                  <w:right w:w="115" w:type="dxa"/>
                </w:tcMar>
              </w:tcPr>
            </w:tcPrChange>
          </w:tcPr>
          <w:p w14:paraId="3FB037C4" w14:textId="77777777" w:rsidR="00B64ABB" w:rsidRPr="007209E6" w:rsidRDefault="00B64ABB" w:rsidP="00FA48AE">
            <w:pPr>
              <w:pStyle w:val="TableText"/>
            </w:pPr>
            <w:r w:rsidRPr="007209E6">
              <w:t>SDEC07A</w:t>
            </w:r>
          </w:p>
        </w:tc>
        <w:tc>
          <w:tcPr>
            <w:tcW w:w="3021" w:type="pct"/>
            <w:tcMar>
              <w:top w:w="58" w:type="dxa"/>
              <w:left w:w="115" w:type="dxa"/>
              <w:bottom w:w="0" w:type="dxa"/>
              <w:right w:w="115" w:type="dxa"/>
            </w:tcMar>
            <w:vAlign w:val="center"/>
            <w:tcPrChange w:id="1599" w:author="Author">
              <w:tcPr>
                <w:tcW w:w="3082" w:type="pct"/>
                <w:tcMar>
                  <w:top w:w="58" w:type="dxa"/>
                  <w:left w:w="115" w:type="dxa"/>
                  <w:bottom w:w="0" w:type="dxa"/>
                  <w:right w:w="115" w:type="dxa"/>
                </w:tcMar>
                <w:vAlign w:val="center"/>
              </w:tcPr>
            </w:tcPrChange>
          </w:tcPr>
          <w:p w14:paraId="66D376BA" w14:textId="77777777" w:rsidR="007E7B23" w:rsidRDefault="00B64ABB" w:rsidP="00FA48AE">
            <w:pPr>
              <w:pStyle w:val="TableText"/>
            </w:pPr>
            <w:r>
              <w:t>ALB/SAT</w:t>
            </w:r>
            <w:r w:rsidRPr="007209E6">
              <w:t xml:space="preserve"> - VISTA SCHEDULING </w:t>
            </w:r>
            <w:r>
              <w:t>RPCs</w:t>
            </w:r>
          </w:p>
          <w:p w14:paraId="665842E0" w14:textId="597EAC63" w:rsidR="00B64ABB" w:rsidRPr="007209E6" w:rsidRDefault="003777D3" w:rsidP="00FA48AE">
            <w:pPr>
              <w:pStyle w:val="TableText"/>
            </w:pPr>
            <w:r>
              <w:t>modified for patch SD*5.3*679</w:t>
            </w:r>
          </w:p>
        </w:tc>
      </w:tr>
      <w:tr w:rsidR="00B64ABB" w14:paraId="5A8DCBBD" w14:textId="77777777" w:rsidTr="00A242DF">
        <w:trPr>
          <w:cantSplit/>
          <w:trPrChange w:id="1600" w:author="Author">
            <w:trPr>
              <w:cantSplit/>
            </w:trPr>
          </w:trPrChange>
        </w:trPr>
        <w:tc>
          <w:tcPr>
            <w:tcW w:w="1979" w:type="pct"/>
            <w:tcMar>
              <w:top w:w="58" w:type="dxa"/>
              <w:left w:w="115" w:type="dxa"/>
              <w:bottom w:w="0" w:type="dxa"/>
              <w:right w:w="115" w:type="dxa"/>
            </w:tcMar>
            <w:tcPrChange w:id="1601" w:author="Author">
              <w:tcPr>
                <w:tcW w:w="1918" w:type="pct"/>
                <w:tcMar>
                  <w:top w:w="58" w:type="dxa"/>
                  <w:left w:w="115" w:type="dxa"/>
                  <w:bottom w:w="0" w:type="dxa"/>
                  <w:right w:w="115" w:type="dxa"/>
                </w:tcMar>
              </w:tcPr>
            </w:tcPrChange>
          </w:tcPr>
          <w:p w14:paraId="252C6EDD" w14:textId="77777777" w:rsidR="00B64ABB" w:rsidRPr="007209E6" w:rsidRDefault="00B64ABB" w:rsidP="00FA48AE">
            <w:pPr>
              <w:pStyle w:val="TableText"/>
            </w:pPr>
            <w:r w:rsidRPr="007209E6">
              <w:t>SDEC07B</w:t>
            </w:r>
          </w:p>
        </w:tc>
        <w:tc>
          <w:tcPr>
            <w:tcW w:w="3021" w:type="pct"/>
            <w:tcMar>
              <w:top w:w="58" w:type="dxa"/>
              <w:left w:w="115" w:type="dxa"/>
              <w:bottom w:w="0" w:type="dxa"/>
              <w:right w:w="115" w:type="dxa"/>
            </w:tcMar>
            <w:vAlign w:val="center"/>
            <w:tcPrChange w:id="1602" w:author="Author">
              <w:tcPr>
                <w:tcW w:w="3082" w:type="pct"/>
                <w:tcMar>
                  <w:top w:w="58" w:type="dxa"/>
                  <w:left w:w="115" w:type="dxa"/>
                  <w:bottom w:w="0" w:type="dxa"/>
                  <w:right w:w="115" w:type="dxa"/>
                </w:tcMar>
                <w:vAlign w:val="center"/>
              </w:tcPr>
            </w:tcPrChange>
          </w:tcPr>
          <w:p w14:paraId="34A5DFF7" w14:textId="77777777" w:rsidR="00B64ABB" w:rsidRPr="007209E6" w:rsidRDefault="00B64ABB" w:rsidP="00FA48AE">
            <w:pPr>
              <w:pStyle w:val="TableText"/>
            </w:pPr>
            <w:r>
              <w:t>ALB/SAT</w:t>
            </w:r>
            <w:r w:rsidRPr="007209E6">
              <w:t xml:space="preserve"> - VISTA SCHEDULING </w:t>
            </w:r>
            <w:r>
              <w:t>RPCs</w:t>
            </w:r>
          </w:p>
        </w:tc>
      </w:tr>
      <w:tr w:rsidR="00B64ABB" w14:paraId="4DDB9615" w14:textId="77777777" w:rsidTr="00A242DF">
        <w:trPr>
          <w:cantSplit/>
          <w:trPrChange w:id="1603" w:author="Author">
            <w:trPr>
              <w:cantSplit/>
            </w:trPr>
          </w:trPrChange>
        </w:trPr>
        <w:tc>
          <w:tcPr>
            <w:tcW w:w="1979" w:type="pct"/>
            <w:tcMar>
              <w:top w:w="58" w:type="dxa"/>
              <w:left w:w="115" w:type="dxa"/>
              <w:bottom w:w="0" w:type="dxa"/>
              <w:right w:w="115" w:type="dxa"/>
            </w:tcMar>
            <w:tcPrChange w:id="1604" w:author="Author">
              <w:tcPr>
                <w:tcW w:w="1918" w:type="pct"/>
                <w:tcMar>
                  <w:top w:w="58" w:type="dxa"/>
                  <w:left w:w="115" w:type="dxa"/>
                  <w:bottom w:w="0" w:type="dxa"/>
                  <w:right w:w="115" w:type="dxa"/>
                </w:tcMar>
              </w:tcPr>
            </w:tcPrChange>
          </w:tcPr>
          <w:p w14:paraId="0CCDF6AB" w14:textId="77777777" w:rsidR="00B64ABB" w:rsidRPr="007209E6" w:rsidRDefault="00B64ABB" w:rsidP="00FA48AE">
            <w:pPr>
              <w:pStyle w:val="TableText"/>
            </w:pPr>
            <w:r w:rsidRPr="007209E6">
              <w:t>SDEC08</w:t>
            </w:r>
          </w:p>
        </w:tc>
        <w:tc>
          <w:tcPr>
            <w:tcW w:w="3021" w:type="pct"/>
            <w:tcMar>
              <w:top w:w="58" w:type="dxa"/>
              <w:left w:w="115" w:type="dxa"/>
              <w:bottom w:w="0" w:type="dxa"/>
              <w:right w:w="115" w:type="dxa"/>
            </w:tcMar>
            <w:vAlign w:val="center"/>
            <w:tcPrChange w:id="1605" w:author="Author">
              <w:tcPr>
                <w:tcW w:w="3082" w:type="pct"/>
                <w:tcMar>
                  <w:top w:w="58" w:type="dxa"/>
                  <w:left w:w="115" w:type="dxa"/>
                  <w:bottom w:w="0" w:type="dxa"/>
                  <w:right w:w="115" w:type="dxa"/>
                </w:tcMar>
                <w:vAlign w:val="center"/>
              </w:tcPr>
            </w:tcPrChange>
          </w:tcPr>
          <w:p w14:paraId="547CABE7" w14:textId="77777777" w:rsidR="00B64ABB" w:rsidRPr="007209E6" w:rsidRDefault="00B64ABB" w:rsidP="00FA48AE">
            <w:pPr>
              <w:pStyle w:val="TableText"/>
            </w:pPr>
            <w:r>
              <w:t>ALB/SAT</w:t>
            </w:r>
            <w:r w:rsidRPr="007209E6">
              <w:t xml:space="preserve"> - VISTA SCHEDULING </w:t>
            </w:r>
            <w:r>
              <w:t>RPCs</w:t>
            </w:r>
          </w:p>
        </w:tc>
      </w:tr>
      <w:tr w:rsidR="00B64ABB" w14:paraId="2575EB91" w14:textId="77777777" w:rsidTr="00A242DF">
        <w:trPr>
          <w:cantSplit/>
          <w:trPrChange w:id="1606" w:author="Author">
            <w:trPr>
              <w:cantSplit/>
            </w:trPr>
          </w:trPrChange>
        </w:trPr>
        <w:tc>
          <w:tcPr>
            <w:tcW w:w="1979" w:type="pct"/>
            <w:tcMar>
              <w:top w:w="58" w:type="dxa"/>
              <w:left w:w="115" w:type="dxa"/>
              <w:bottom w:w="0" w:type="dxa"/>
              <w:right w:w="115" w:type="dxa"/>
            </w:tcMar>
            <w:tcPrChange w:id="1607" w:author="Author">
              <w:tcPr>
                <w:tcW w:w="1918" w:type="pct"/>
                <w:tcMar>
                  <w:top w:w="58" w:type="dxa"/>
                  <w:left w:w="115" w:type="dxa"/>
                  <w:bottom w:w="0" w:type="dxa"/>
                  <w:right w:w="115" w:type="dxa"/>
                </w:tcMar>
              </w:tcPr>
            </w:tcPrChange>
          </w:tcPr>
          <w:p w14:paraId="7C19834F" w14:textId="77777777" w:rsidR="00B64ABB" w:rsidRPr="007209E6" w:rsidRDefault="00B64ABB" w:rsidP="00FA48AE">
            <w:pPr>
              <w:pStyle w:val="TableText"/>
            </w:pPr>
            <w:r w:rsidRPr="007209E6">
              <w:t>SDEC09</w:t>
            </w:r>
          </w:p>
        </w:tc>
        <w:tc>
          <w:tcPr>
            <w:tcW w:w="3021" w:type="pct"/>
            <w:tcMar>
              <w:top w:w="58" w:type="dxa"/>
              <w:left w:w="115" w:type="dxa"/>
              <w:bottom w:w="0" w:type="dxa"/>
              <w:right w:w="115" w:type="dxa"/>
            </w:tcMar>
            <w:vAlign w:val="center"/>
            <w:tcPrChange w:id="1608" w:author="Author">
              <w:tcPr>
                <w:tcW w:w="3082" w:type="pct"/>
                <w:tcMar>
                  <w:top w:w="58" w:type="dxa"/>
                  <w:left w:w="115" w:type="dxa"/>
                  <w:bottom w:w="0" w:type="dxa"/>
                  <w:right w:w="115" w:type="dxa"/>
                </w:tcMar>
                <w:vAlign w:val="center"/>
              </w:tcPr>
            </w:tcPrChange>
          </w:tcPr>
          <w:p w14:paraId="5927999C" w14:textId="77777777" w:rsidR="007E7B23" w:rsidRDefault="00B64ABB" w:rsidP="00FA48AE">
            <w:pPr>
              <w:pStyle w:val="TableText"/>
            </w:pPr>
            <w:r>
              <w:t>ALB/SAT</w:t>
            </w:r>
            <w:r w:rsidRPr="007209E6">
              <w:t xml:space="preserve"> - VISTA SCHEDULING </w:t>
            </w:r>
            <w:r>
              <w:t>RPCs</w:t>
            </w:r>
          </w:p>
          <w:p w14:paraId="79CF6C2D" w14:textId="5F3CD4E7" w:rsidR="00B64ABB" w:rsidRPr="007209E6" w:rsidRDefault="003777D3" w:rsidP="00FA48AE">
            <w:pPr>
              <w:pStyle w:val="TableText"/>
            </w:pPr>
            <w:r>
              <w:t>modified for patch SD*5.3*679</w:t>
            </w:r>
          </w:p>
        </w:tc>
      </w:tr>
      <w:tr w:rsidR="00B64ABB" w14:paraId="361809B1" w14:textId="77777777" w:rsidTr="00A242DF">
        <w:trPr>
          <w:cantSplit/>
          <w:trPrChange w:id="1609" w:author="Author">
            <w:trPr>
              <w:cantSplit/>
            </w:trPr>
          </w:trPrChange>
        </w:trPr>
        <w:tc>
          <w:tcPr>
            <w:tcW w:w="1979" w:type="pct"/>
            <w:tcMar>
              <w:top w:w="58" w:type="dxa"/>
              <w:left w:w="115" w:type="dxa"/>
              <w:bottom w:w="0" w:type="dxa"/>
              <w:right w:w="115" w:type="dxa"/>
            </w:tcMar>
            <w:tcPrChange w:id="1610" w:author="Author">
              <w:tcPr>
                <w:tcW w:w="1918" w:type="pct"/>
                <w:tcMar>
                  <w:top w:w="58" w:type="dxa"/>
                  <w:left w:w="115" w:type="dxa"/>
                  <w:bottom w:w="0" w:type="dxa"/>
                  <w:right w:w="115" w:type="dxa"/>
                </w:tcMar>
              </w:tcPr>
            </w:tcPrChange>
          </w:tcPr>
          <w:p w14:paraId="37DADED6" w14:textId="77777777" w:rsidR="00B64ABB" w:rsidRPr="007209E6" w:rsidRDefault="00B64ABB" w:rsidP="00FA48AE">
            <w:pPr>
              <w:pStyle w:val="TableText"/>
            </w:pPr>
            <w:r w:rsidRPr="007209E6">
              <w:t>SDEC12</w:t>
            </w:r>
          </w:p>
        </w:tc>
        <w:tc>
          <w:tcPr>
            <w:tcW w:w="3021" w:type="pct"/>
            <w:tcMar>
              <w:top w:w="58" w:type="dxa"/>
              <w:left w:w="115" w:type="dxa"/>
              <w:bottom w:w="0" w:type="dxa"/>
              <w:right w:w="115" w:type="dxa"/>
            </w:tcMar>
            <w:vAlign w:val="center"/>
            <w:tcPrChange w:id="1611" w:author="Author">
              <w:tcPr>
                <w:tcW w:w="3082" w:type="pct"/>
                <w:tcMar>
                  <w:top w:w="58" w:type="dxa"/>
                  <w:left w:w="115" w:type="dxa"/>
                  <w:bottom w:w="0" w:type="dxa"/>
                  <w:right w:w="115" w:type="dxa"/>
                </w:tcMar>
                <w:vAlign w:val="center"/>
              </w:tcPr>
            </w:tcPrChange>
          </w:tcPr>
          <w:p w14:paraId="62A38451" w14:textId="77777777" w:rsidR="00B64ABB" w:rsidRPr="007209E6" w:rsidRDefault="00B64ABB" w:rsidP="00FA48AE">
            <w:pPr>
              <w:pStyle w:val="TableText"/>
            </w:pPr>
            <w:r>
              <w:t>ALB/SAT</w:t>
            </w:r>
            <w:r w:rsidRPr="007209E6">
              <w:t xml:space="preserve"> - VISTA SCHEDULING </w:t>
            </w:r>
            <w:r>
              <w:t>RPCs</w:t>
            </w:r>
          </w:p>
        </w:tc>
      </w:tr>
      <w:tr w:rsidR="00B64ABB" w14:paraId="575C3407" w14:textId="77777777" w:rsidTr="00A242DF">
        <w:trPr>
          <w:cantSplit/>
          <w:trPrChange w:id="1612" w:author="Author">
            <w:trPr>
              <w:cantSplit/>
            </w:trPr>
          </w:trPrChange>
        </w:trPr>
        <w:tc>
          <w:tcPr>
            <w:tcW w:w="1979" w:type="pct"/>
            <w:tcMar>
              <w:top w:w="58" w:type="dxa"/>
              <w:left w:w="115" w:type="dxa"/>
              <w:bottom w:w="0" w:type="dxa"/>
              <w:right w:w="115" w:type="dxa"/>
            </w:tcMar>
            <w:tcPrChange w:id="1613" w:author="Author">
              <w:tcPr>
                <w:tcW w:w="1918" w:type="pct"/>
                <w:tcMar>
                  <w:top w:w="58" w:type="dxa"/>
                  <w:left w:w="115" w:type="dxa"/>
                  <w:bottom w:w="0" w:type="dxa"/>
                  <w:right w:w="115" w:type="dxa"/>
                </w:tcMar>
              </w:tcPr>
            </w:tcPrChange>
          </w:tcPr>
          <w:p w14:paraId="5338A537" w14:textId="77777777" w:rsidR="00B64ABB" w:rsidRPr="007209E6" w:rsidRDefault="00B64ABB" w:rsidP="00FA48AE">
            <w:pPr>
              <w:pStyle w:val="TableText"/>
            </w:pPr>
            <w:r w:rsidRPr="007209E6">
              <w:t>SDEC13</w:t>
            </w:r>
          </w:p>
        </w:tc>
        <w:tc>
          <w:tcPr>
            <w:tcW w:w="3021" w:type="pct"/>
            <w:tcMar>
              <w:top w:w="58" w:type="dxa"/>
              <w:left w:w="115" w:type="dxa"/>
              <w:bottom w:w="0" w:type="dxa"/>
              <w:right w:w="115" w:type="dxa"/>
            </w:tcMar>
            <w:vAlign w:val="center"/>
            <w:tcPrChange w:id="1614" w:author="Author">
              <w:tcPr>
                <w:tcW w:w="3082" w:type="pct"/>
                <w:tcMar>
                  <w:top w:w="58" w:type="dxa"/>
                  <w:left w:w="115" w:type="dxa"/>
                  <w:bottom w:w="0" w:type="dxa"/>
                  <w:right w:w="115" w:type="dxa"/>
                </w:tcMar>
                <w:vAlign w:val="center"/>
              </w:tcPr>
            </w:tcPrChange>
          </w:tcPr>
          <w:p w14:paraId="3F27079F" w14:textId="77777777" w:rsidR="00B64ABB" w:rsidRPr="007209E6" w:rsidRDefault="00B64ABB" w:rsidP="00FA48AE">
            <w:pPr>
              <w:pStyle w:val="TableText"/>
            </w:pPr>
            <w:r>
              <w:t>ALB/SAT</w:t>
            </w:r>
            <w:r w:rsidRPr="007209E6">
              <w:t xml:space="preserve"> - VISTA SCHEDULING </w:t>
            </w:r>
            <w:r>
              <w:t>RPCs</w:t>
            </w:r>
          </w:p>
        </w:tc>
      </w:tr>
      <w:tr w:rsidR="00B64ABB" w14:paraId="2CF18A3E" w14:textId="77777777" w:rsidTr="00A242DF">
        <w:trPr>
          <w:cantSplit/>
          <w:trPrChange w:id="1615" w:author="Author">
            <w:trPr>
              <w:cantSplit/>
            </w:trPr>
          </w:trPrChange>
        </w:trPr>
        <w:tc>
          <w:tcPr>
            <w:tcW w:w="1979" w:type="pct"/>
            <w:tcMar>
              <w:top w:w="58" w:type="dxa"/>
              <w:left w:w="115" w:type="dxa"/>
              <w:bottom w:w="0" w:type="dxa"/>
              <w:right w:w="115" w:type="dxa"/>
            </w:tcMar>
            <w:tcPrChange w:id="1616" w:author="Author">
              <w:tcPr>
                <w:tcW w:w="1918" w:type="pct"/>
                <w:tcMar>
                  <w:top w:w="58" w:type="dxa"/>
                  <w:left w:w="115" w:type="dxa"/>
                  <w:bottom w:w="0" w:type="dxa"/>
                  <w:right w:w="115" w:type="dxa"/>
                </w:tcMar>
              </w:tcPr>
            </w:tcPrChange>
          </w:tcPr>
          <w:p w14:paraId="0744E583" w14:textId="77777777" w:rsidR="00B64ABB" w:rsidRPr="007209E6" w:rsidRDefault="00B64ABB" w:rsidP="00FA48AE">
            <w:pPr>
              <w:pStyle w:val="TableText"/>
            </w:pPr>
            <w:r w:rsidRPr="007209E6">
              <w:t>SDEC14</w:t>
            </w:r>
          </w:p>
        </w:tc>
        <w:tc>
          <w:tcPr>
            <w:tcW w:w="3021" w:type="pct"/>
            <w:tcMar>
              <w:top w:w="58" w:type="dxa"/>
              <w:left w:w="115" w:type="dxa"/>
              <w:bottom w:w="0" w:type="dxa"/>
              <w:right w:w="115" w:type="dxa"/>
            </w:tcMar>
            <w:vAlign w:val="center"/>
            <w:tcPrChange w:id="1617" w:author="Author">
              <w:tcPr>
                <w:tcW w:w="3082" w:type="pct"/>
                <w:tcMar>
                  <w:top w:w="58" w:type="dxa"/>
                  <w:left w:w="115" w:type="dxa"/>
                  <w:bottom w:w="0" w:type="dxa"/>
                  <w:right w:w="115" w:type="dxa"/>
                </w:tcMar>
                <w:vAlign w:val="center"/>
              </w:tcPr>
            </w:tcPrChange>
          </w:tcPr>
          <w:p w14:paraId="79257474" w14:textId="77777777" w:rsidR="00B64ABB" w:rsidRPr="007209E6" w:rsidRDefault="00B64ABB" w:rsidP="00FA48AE">
            <w:pPr>
              <w:pStyle w:val="TableText"/>
            </w:pPr>
            <w:r>
              <w:t>ALB/SAT</w:t>
            </w:r>
            <w:r w:rsidRPr="007209E6">
              <w:t xml:space="preserve"> - VISTA SCHEDULING </w:t>
            </w:r>
            <w:r>
              <w:t>RPCs</w:t>
            </w:r>
          </w:p>
        </w:tc>
      </w:tr>
      <w:tr w:rsidR="00B64ABB" w14:paraId="5C284FC1" w14:textId="77777777" w:rsidTr="00A242DF">
        <w:trPr>
          <w:cantSplit/>
          <w:trPrChange w:id="1618" w:author="Author">
            <w:trPr>
              <w:cantSplit/>
            </w:trPr>
          </w:trPrChange>
        </w:trPr>
        <w:tc>
          <w:tcPr>
            <w:tcW w:w="1979" w:type="pct"/>
            <w:tcMar>
              <w:top w:w="58" w:type="dxa"/>
              <w:left w:w="115" w:type="dxa"/>
              <w:bottom w:w="0" w:type="dxa"/>
              <w:right w:w="115" w:type="dxa"/>
            </w:tcMar>
            <w:tcPrChange w:id="1619" w:author="Author">
              <w:tcPr>
                <w:tcW w:w="1918" w:type="pct"/>
                <w:tcMar>
                  <w:top w:w="58" w:type="dxa"/>
                  <w:left w:w="115" w:type="dxa"/>
                  <w:bottom w:w="0" w:type="dxa"/>
                  <w:right w:w="115" w:type="dxa"/>
                </w:tcMar>
              </w:tcPr>
            </w:tcPrChange>
          </w:tcPr>
          <w:p w14:paraId="495128FE" w14:textId="77777777" w:rsidR="00B64ABB" w:rsidRPr="007209E6" w:rsidRDefault="00B64ABB" w:rsidP="00FA48AE">
            <w:pPr>
              <w:pStyle w:val="TableText"/>
            </w:pPr>
            <w:r w:rsidRPr="007209E6">
              <w:t>SDEC15</w:t>
            </w:r>
          </w:p>
        </w:tc>
        <w:tc>
          <w:tcPr>
            <w:tcW w:w="3021" w:type="pct"/>
            <w:tcMar>
              <w:top w:w="58" w:type="dxa"/>
              <w:left w:w="115" w:type="dxa"/>
              <w:bottom w:w="0" w:type="dxa"/>
              <w:right w:w="115" w:type="dxa"/>
            </w:tcMar>
            <w:vAlign w:val="center"/>
            <w:tcPrChange w:id="1620" w:author="Author">
              <w:tcPr>
                <w:tcW w:w="3082" w:type="pct"/>
                <w:tcMar>
                  <w:top w:w="58" w:type="dxa"/>
                  <w:left w:w="115" w:type="dxa"/>
                  <w:bottom w:w="0" w:type="dxa"/>
                  <w:right w:w="115" w:type="dxa"/>
                </w:tcMar>
                <w:vAlign w:val="center"/>
              </w:tcPr>
            </w:tcPrChange>
          </w:tcPr>
          <w:p w14:paraId="499E6227" w14:textId="77777777" w:rsidR="00B64ABB" w:rsidRPr="007209E6" w:rsidRDefault="00B64ABB" w:rsidP="00FA48AE">
            <w:pPr>
              <w:pStyle w:val="TableText"/>
            </w:pPr>
            <w:r>
              <w:t>ALB/SAT</w:t>
            </w:r>
            <w:r w:rsidRPr="007209E6">
              <w:t xml:space="preserve"> - VISTA SCHEDULING </w:t>
            </w:r>
            <w:r>
              <w:t>RPCs</w:t>
            </w:r>
          </w:p>
        </w:tc>
      </w:tr>
      <w:tr w:rsidR="00B64ABB" w14:paraId="00E5F1C8" w14:textId="77777777" w:rsidTr="00A242DF">
        <w:trPr>
          <w:cantSplit/>
          <w:trPrChange w:id="1621" w:author="Author">
            <w:trPr>
              <w:cantSplit/>
            </w:trPr>
          </w:trPrChange>
        </w:trPr>
        <w:tc>
          <w:tcPr>
            <w:tcW w:w="1979" w:type="pct"/>
            <w:tcMar>
              <w:top w:w="58" w:type="dxa"/>
              <w:left w:w="115" w:type="dxa"/>
              <w:bottom w:w="0" w:type="dxa"/>
              <w:right w:w="115" w:type="dxa"/>
            </w:tcMar>
            <w:tcPrChange w:id="1622" w:author="Author">
              <w:tcPr>
                <w:tcW w:w="1918" w:type="pct"/>
                <w:tcMar>
                  <w:top w:w="58" w:type="dxa"/>
                  <w:left w:w="115" w:type="dxa"/>
                  <w:bottom w:w="0" w:type="dxa"/>
                  <w:right w:w="115" w:type="dxa"/>
                </w:tcMar>
              </w:tcPr>
            </w:tcPrChange>
          </w:tcPr>
          <w:p w14:paraId="118873EF" w14:textId="77777777" w:rsidR="00B64ABB" w:rsidRPr="007209E6" w:rsidRDefault="00B64ABB" w:rsidP="00FA48AE">
            <w:pPr>
              <w:pStyle w:val="TableText"/>
            </w:pPr>
            <w:r w:rsidRPr="007209E6">
              <w:t>SDEC16</w:t>
            </w:r>
          </w:p>
        </w:tc>
        <w:tc>
          <w:tcPr>
            <w:tcW w:w="3021" w:type="pct"/>
            <w:tcMar>
              <w:top w:w="58" w:type="dxa"/>
              <w:left w:w="115" w:type="dxa"/>
              <w:bottom w:w="0" w:type="dxa"/>
              <w:right w:w="115" w:type="dxa"/>
            </w:tcMar>
            <w:vAlign w:val="center"/>
            <w:tcPrChange w:id="1623" w:author="Author">
              <w:tcPr>
                <w:tcW w:w="3082" w:type="pct"/>
                <w:tcMar>
                  <w:top w:w="58" w:type="dxa"/>
                  <w:left w:w="115" w:type="dxa"/>
                  <w:bottom w:w="0" w:type="dxa"/>
                  <w:right w:w="115" w:type="dxa"/>
                </w:tcMar>
                <w:vAlign w:val="center"/>
              </w:tcPr>
            </w:tcPrChange>
          </w:tcPr>
          <w:p w14:paraId="3AD462FA" w14:textId="77777777" w:rsidR="00B64ABB" w:rsidRPr="007209E6" w:rsidRDefault="00B64ABB" w:rsidP="00FA48AE">
            <w:pPr>
              <w:pStyle w:val="TableText"/>
            </w:pPr>
            <w:r>
              <w:t>ALB/SAT</w:t>
            </w:r>
            <w:r w:rsidRPr="007209E6">
              <w:t xml:space="preserve"> - VISTA SCHEDULING </w:t>
            </w:r>
            <w:r>
              <w:t>RPCs</w:t>
            </w:r>
          </w:p>
        </w:tc>
      </w:tr>
      <w:tr w:rsidR="00B64ABB" w14:paraId="089BA7AB" w14:textId="77777777" w:rsidTr="00A242DF">
        <w:trPr>
          <w:cantSplit/>
          <w:trPrChange w:id="1624" w:author="Author">
            <w:trPr>
              <w:cantSplit/>
            </w:trPr>
          </w:trPrChange>
        </w:trPr>
        <w:tc>
          <w:tcPr>
            <w:tcW w:w="1979" w:type="pct"/>
            <w:tcMar>
              <w:top w:w="58" w:type="dxa"/>
              <w:left w:w="115" w:type="dxa"/>
              <w:bottom w:w="0" w:type="dxa"/>
              <w:right w:w="115" w:type="dxa"/>
            </w:tcMar>
            <w:tcPrChange w:id="1625" w:author="Author">
              <w:tcPr>
                <w:tcW w:w="1918" w:type="pct"/>
                <w:tcMar>
                  <w:top w:w="58" w:type="dxa"/>
                  <w:left w:w="115" w:type="dxa"/>
                  <w:bottom w:w="0" w:type="dxa"/>
                  <w:right w:w="115" w:type="dxa"/>
                </w:tcMar>
              </w:tcPr>
            </w:tcPrChange>
          </w:tcPr>
          <w:p w14:paraId="10793AC9" w14:textId="77777777" w:rsidR="00B64ABB" w:rsidRPr="007209E6" w:rsidRDefault="00B64ABB" w:rsidP="00FA48AE">
            <w:pPr>
              <w:pStyle w:val="TableText"/>
            </w:pPr>
            <w:r w:rsidRPr="007209E6">
              <w:t>SDEC17</w:t>
            </w:r>
          </w:p>
        </w:tc>
        <w:tc>
          <w:tcPr>
            <w:tcW w:w="3021" w:type="pct"/>
            <w:tcMar>
              <w:top w:w="58" w:type="dxa"/>
              <w:left w:w="115" w:type="dxa"/>
              <w:bottom w:w="0" w:type="dxa"/>
              <w:right w:w="115" w:type="dxa"/>
            </w:tcMar>
            <w:vAlign w:val="center"/>
            <w:tcPrChange w:id="1626" w:author="Author">
              <w:tcPr>
                <w:tcW w:w="3082" w:type="pct"/>
                <w:tcMar>
                  <w:top w:w="58" w:type="dxa"/>
                  <w:left w:w="115" w:type="dxa"/>
                  <w:bottom w:w="0" w:type="dxa"/>
                  <w:right w:w="115" w:type="dxa"/>
                </w:tcMar>
                <w:vAlign w:val="center"/>
              </w:tcPr>
            </w:tcPrChange>
          </w:tcPr>
          <w:p w14:paraId="15D0DC2F" w14:textId="77777777" w:rsidR="00B64ABB" w:rsidRPr="007209E6" w:rsidRDefault="00B64ABB" w:rsidP="00FA48AE">
            <w:pPr>
              <w:pStyle w:val="TableText"/>
            </w:pPr>
            <w:r>
              <w:t>ALB/SAT</w:t>
            </w:r>
            <w:r w:rsidRPr="007209E6">
              <w:t xml:space="preserve"> - VISTA SCHEDULING </w:t>
            </w:r>
            <w:r>
              <w:t>RPCs</w:t>
            </w:r>
          </w:p>
        </w:tc>
      </w:tr>
      <w:tr w:rsidR="00B64ABB" w14:paraId="0DB2A897" w14:textId="77777777" w:rsidTr="00A242DF">
        <w:trPr>
          <w:cantSplit/>
          <w:trPrChange w:id="1627" w:author="Author">
            <w:trPr>
              <w:cantSplit/>
            </w:trPr>
          </w:trPrChange>
        </w:trPr>
        <w:tc>
          <w:tcPr>
            <w:tcW w:w="1979" w:type="pct"/>
            <w:tcMar>
              <w:top w:w="58" w:type="dxa"/>
              <w:left w:w="115" w:type="dxa"/>
              <w:bottom w:w="0" w:type="dxa"/>
              <w:right w:w="115" w:type="dxa"/>
            </w:tcMar>
            <w:tcPrChange w:id="1628" w:author="Author">
              <w:tcPr>
                <w:tcW w:w="1918" w:type="pct"/>
                <w:tcMar>
                  <w:top w:w="58" w:type="dxa"/>
                  <w:left w:w="115" w:type="dxa"/>
                  <w:bottom w:w="0" w:type="dxa"/>
                  <w:right w:w="115" w:type="dxa"/>
                </w:tcMar>
              </w:tcPr>
            </w:tcPrChange>
          </w:tcPr>
          <w:p w14:paraId="567C09DF" w14:textId="77777777" w:rsidR="00B64ABB" w:rsidRPr="007209E6" w:rsidRDefault="00B64ABB" w:rsidP="00FA48AE">
            <w:pPr>
              <w:pStyle w:val="TableText"/>
            </w:pPr>
            <w:r w:rsidRPr="007209E6">
              <w:t>SDEC18</w:t>
            </w:r>
          </w:p>
        </w:tc>
        <w:tc>
          <w:tcPr>
            <w:tcW w:w="3021" w:type="pct"/>
            <w:tcMar>
              <w:top w:w="58" w:type="dxa"/>
              <w:left w:w="115" w:type="dxa"/>
              <w:bottom w:w="0" w:type="dxa"/>
              <w:right w:w="115" w:type="dxa"/>
            </w:tcMar>
            <w:vAlign w:val="center"/>
            <w:tcPrChange w:id="1629" w:author="Author">
              <w:tcPr>
                <w:tcW w:w="3082" w:type="pct"/>
                <w:tcMar>
                  <w:top w:w="58" w:type="dxa"/>
                  <w:left w:w="115" w:type="dxa"/>
                  <w:bottom w:w="0" w:type="dxa"/>
                  <w:right w:w="115" w:type="dxa"/>
                </w:tcMar>
                <w:vAlign w:val="center"/>
              </w:tcPr>
            </w:tcPrChange>
          </w:tcPr>
          <w:p w14:paraId="6F93A1CA" w14:textId="77777777" w:rsidR="00B64ABB" w:rsidRPr="007209E6" w:rsidRDefault="00B64ABB" w:rsidP="00FA48AE">
            <w:pPr>
              <w:pStyle w:val="TableText"/>
            </w:pPr>
            <w:r>
              <w:t>ALB/SAT</w:t>
            </w:r>
            <w:r w:rsidRPr="007209E6">
              <w:t xml:space="preserve"> - VISTA SCHEDULING </w:t>
            </w:r>
            <w:r>
              <w:t>RPCs</w:t>
            </w:r>
          </w:p>
        </w:tc>
      </w:tr>
      <w:tr w:rsidR="00B64ABB" w14:paraId="33E1822C" w14:textId="77777777" w:rsidTr="00A242DF">
        <w:trPr>
          <w:cantSplit/>
          <w:trPrChange w:id="1630" w:author="Author">
            <w:trPr>
              <w:cantSplit/>
            </w:trPr>
          </w:trPrChange>
        </w:trPr>
        <w:tc>
          <w:tcPr>
            <w:tcW w:w="1979" w:type="pct"/>
            <w:tcMar>
              <w:top w:w="58" w:type="dxa"/>
              <w:left w:w="115" w:type="dxa"/>
              <w:bottom w:w="0" w:type="dxa"/>
              <w:right w:w="115" w:type="dxa"/>
            </w:tcMar>
            <w:tcPrChange w:id="1631" w:author="Author">
              <w:tcPr>
                <w:tcW w:w="1918" w:type="pct"/>
                <w:tcMar>
                  <w:top w:w="58" w:type="dxa"/>
                  <w:left w:w="115" w:type="dxa"/>
                  <w:bottom w:w="0" w:type="dxa"/>
                  <w:right w:w="115" w:type="dxa"/>
                </w:tcMar>
              </w:tcPr>
            </w:tcPrChange>
          </w:tcPr>
          <w:p w14:paraId="19FA530B" w14:textId="77777777" w:rsidR="00B64ABB" w:rsidRPr="007209E6" w:rsidRDefault="00B64ABB" w:rsidP="00FA48AE">
            <w:pPr>
              <w:pStyle w:val="TableText"/>
            </w:pPr>
            <w:r w:rsidRPr="007209E6">
              <w:t>SDEC19</w:t>
            </w:r>
          </w:p>
        </w:tc>
        <w:tc>
          <w:tcPr>
            <w:tcW w:w="3021" w:type="pct"/>
            <w:tcMar>
              <w:top w:w="58" w:type="dxa"/>
              <w:left w:w="115" w:type="dxa"/>
              <w:bottom w:w="0" w:type="dxa"/>
              <w:right w:w="115" w:type="dxa"/>
            </w:tcMar>
            <w:vAlign w:val="center"/>
            <w:tcPrChange w:id="1632" w:author="Author">
              <w:tcPr>
                <w:tcW w:w="3082" w:type="pct"/>
                <w:tcMar>
                  <w:top w:w="58" w:type="dxa"/>
                  <w:left w:w="115" w:type="dxa"/>
                  <w:bottom w:w="0" w:type="dxa"/>
                  <w:right w:w="115" w:type="dxa"/>
                </w:tcMar>
                <w:vAlign w:val="center"/>
              </w:tcPr>
            </w:tcPrChange>
          </w:tcPr>
          <w:p w14:paraId="33508A97" w14:textId="77777777" w:rsidR="00B64ABB" w:rsidRPr="007209E6" w:rsidRDefault="00B64ABB" w:rsidP="00FA48AE">
            <w:pPr>
              <w:pStyle w:val="TableText"/>
            </w:pPr>
            <w:r>
              <w:t>ALB/SAT</w:t>
            </w:r>
            <w:r w:rsidRPr="007209E6">
              <w:t xml:space="preserve"> - VISTA SCHEDULING </w:t>
            </w:r>
            <w:r>
              <w:t>RPCs</w:t>
            </w:r>
          </w:p>
        </w:tc>
      </w:tr>
      <w:tr w:rsidR="00B64ABB" w14:paraId="0B2F7360" w14:textId="77777777" w:rsidTr="00A242DF">
        <w:trPr>
          <w:cantSplit/>
          <w:trPrChange w:id="1633" w:author="Author">
            <w:trPr>
              <w:cantSplit/>
            </w:trPr>
          </w:trPrChange>
        </w:trPr>
        <w:tc>
          <w:tcPr>
            <w:tcW w:w="1979" w:type="pct"/>
            <w:tcMar>
              <w:top w:w="58" w:type="dxa"/>
              <w:left w:w="115" w:type="dxa"/>
              <w:bottom w:w="0" w:type="dxa"/>
              <w:right w:w="115" w:type="dxa"/>
            </w:tcMar>
            <w:tcPrChange w:id="1634" w:author="Author">
              <w:tcPr>
                <w:tcW w:w="1918" w:type="pct"/>
                <w:tcMar>
                  <w:top w:w="58" w:type="dxa"/>
                  <w:left w:w="115" w:type="dxa"/>
                  <w:bottom w:w="0" w:type="dxa"/>
                  <w:right w:w="115" w:type="dxa"/>
                </w:tcMar>
              </w:tcPr>
            </w:tcPrChange>
          </w:tcPr>
          <w:p w14:paraId="6D4B981D" w14:textId="77777777" w:rsidR="00B64ABB" w:rsidRPr="007209E6" w:rsidRDefault="00B64ABB" w:rsidP="00FA48AE">
            <w:pPr>
              <w:pStyle w:val="TableText"/>
            </w:pPr>
            <w:r w:rsidRPr="007209E6">
              <w:t>SDEC20</w:t>
            </w:r>
          </w:p>
        </w:tc>
        <w:tc>
          <w:tcPr>
            <w:tcW w:w="3021" w:type="pct"/>
            <w:tcMar>
              <w:top w:w="58" w:type="dxa"/>
              <w:left w:w="115" w:type="dxa"/>
              <w:bottom w:w="0" w:type="dxa"/>
              <w:right w:w="115" w:type="dxa"/>
            </w:tcMar>
            <w:vAlign w:val="center"/>
            <w:tcPrChange w:id="1635" w:author="Author">
              <w:tcPr>
                <w:tcW w:w="3082" w:type="pct"/>
                <w:tcMar>
                  <w:top w:w="58" w:type="dxa"/>
                  <w:left w:w="115" w:type="dxa"/>
                  <w:bottom w:w="0" w:type="dxa"/>
                  <w:right w:w="115" w:type="dxa"/>
                </w:tcMar>
                <w:vAlign w:val="center"/>
              </w:tcPr>
            </w:tcPrChange>
          </w:tcPr>
          <w:p w14:paraId="08179157" w14:textId="77777777" w:rsidR="00B64ABB" w:rsidRPr="007209E6" w:rsidRDefault="00B64ABB" w:rsidP="00FA48AE">
            <w:pPr>
              <w:pStyle w:val="TableText"/>
            </w:pPr>
            <w:r>
              <w:t>ALB/SAT</w:t>
            </w:r>
            <w:r w:rsidRPr="007209E6">
              <w:t xml:space="preserve"> - VISTA SCHEDULING </w:t>
            </w:r>
            <w:r>
              <w:t>RPCs</w:t>
            </w:r>
          </w:p>
        </w:tc>
      </w:tr>
      <w:tr w:rsidR="00B64ABB" w14:paraId="1D408F28" w14:textId="77777777" w:rsidTr="00A242DF">
        <w:trPr>
          <w:cantSplit/>
          <w:trPrChange w:id="1636" w:author="Author">
            <w:trPr>
              <w:cantSplit/>
            </w:trPr>
          </w:trPrChange>
        </w:trPr>
        <w:tc>
          <w:tcPr>
            <w:tcW w:w="1979" w:type="pct"/>
            <w:tcMar>
              <w:top w:w="58" w:type="dxa"/>
              <w:left w:w="115" w:type="dxa"/>
              <w:bottom w:w="0" w:type="dxa"/>
              <w:right w:w="115" w:type="dxa"/>
            </w:tcMar>
            <w:tcPrChange w:id="1637" w:author="Author">
              <w:tcPr>
                <w:tcW w:w="1918" w:type="pct"/>
                <w:tcMar>
                  <w:top w:w="58" w:type="dxa"/>
                  <w:left w:w="115" w:type="dxa"/>
                  <w:bottom w:w="0" w:type="dxa"/>
                  <w:right w:w="115" w:type="dxa"/>
                </w:tcMar>
              </w:tcPr>
            </w:tcPrChange>
          </w:tcPr>
          <w:p w14:paraId="3669E944" w14:textId="77777777" w:rsidR="00B64ABB" w:rsidRPr="007209E6" w:rsidRDefault="00B64ABB" w:rsidP="00FA48AE">
            <w:pPr>
              <w:pStyle w:val="TableText"/>
            </w:pPr>
            <w:r w:rsidRPr="007209E6">
              <w:t>SDEC21</w:t>
            </w:r>
          </w:p>
        </w:tc>
        <w:tc>
          <w:tcPr>
            <w:tcW w:w="3021" w:type="pct"/>
            <w:tcMar>
              <w:top w:w="58" w:type="dxa"/>
              <w:left w:w="115" w:type="dxa"/>
              <w:bottom w:w="0" w:type="dxa"/>
              <w:right w:w="115" w:type="dxa"/>
            </w:tcMar>
            <w:vAlign w:val="center"/>
            <w:tcPrChange w:id="1638" w:author="Author">
              <w:tcPr>
                <w:tcW w:w="3082" w:type="pct"/>
                <w:tcMar>
                  <w:top w:w="58" w:type="dxa"/>
                  <w:left w:w="115" w:type="dxa"/>
                  <w:bottom w:w="0" w:type="dxa"/>
                  <w:right w:w="115" w:type="dxa"/>
                </w:tcMar>
                <w:vAlign w:val="center"/>
              </w:tcPr>
            </w:tcPrChange>
          </w:tcPr>
          <w:p w14:paraId="1826A2CF" w14:textId="77777777" w:rsidR="00B64ABB" w:rsidRPr="007209E6" w:rsidRDefault="00B64ABB" w:rsidP="00FA48AE">
            <w:pPr>
              <w:pStyle w:val="TableText"/>
            </w:pPr>
            <w:r>
              <w:t>ALB/SAT</w:t>
            </w:r>
            <w:r w:rsidRPr="007209E6">
              <w:t xml:space="preserve"> - VISTA SCHEDULING </w:t>
            </w:r>
            <w:r>
              <w:t>RPCs</w:t>
            </w:r>
          </w:p>
        </w:tc>
      </w:tr>
      <w:tr w:rsidR="00B64ABB" w14:paraId="409B8773" w14:textId="77777777" w:rsidTr="00A242DF">
        <w:trPr>
          <w:cantSplit/>
          <w:trPrChange w:id="1639" w:author="Author">
            <w:trPr>
              <w:cantSplit/>
            </w:trPr>
          </w:trPrChange>
        </w:trPr>
        <w:tc>
          <w:tcPr>
            <w:tcW w:w="1979" w:type="pct"/>
            <w:tcMar>
              <w:top w:w="58" w:type="dxa"/>
              <w:left w:w="115" w:type="dxa"/>
              <w:bottom w:w="0" w:type="dxa"/>
              <w:right w:w="115" w:type="dxa"/>
            </w:tcMar>
            <w:tcPrChange w:id="1640" w:author="Author">
              <w:tcPr>
                <w:tcW w:w="1918" w:type="pct"/>
                <w:tcMar>
                  <w:top w:w="58" w:type="dxa"/>
                  <w:left w:w="115" w:type="dxa"/>
                  <w:bottom w:w="0" w:type="dxa"/>
                  <w:right w:w="115" w:type="dxa"/>
                </w:tcMar>
              </w:tcPr>
            </w:tcPrChange>
          </w:tcPr>
          <w:p w14:paraId="50C0AE99" w14:textId="77777777" w:rsidR="00B64ABB" w:rsidRPr="007209E6" w:rsidRDefault="00B64ABB" w:rsidP="00FA48AE">
            <w:pPr>
              <w:pStyle w:val="TableText"/>
            </w:pPr>
            <w:r w:rsidRPr="007209E6">
              <w:t>SDEC22</w:t>
            </w:r>
          </w:p>
        </w:tc>
        <w:tc>
          <w:tcPr>
            <w:tcW w:w="3021" w:type="pct"/>
            <w:tcMar>
              <w:top w:w="58" w:type="dxa"/>
              <w:left w:w="115" w:type="dxa"/>
              <w:bottom w:w="0" w:type="dxa"/>
              <w:right w:w="115" w:type="dxa"/>
            </w:tcMar>
            <w:vAlign w:val="center"/>
            <w:tcPrChange w:id="1641" w:author="Author">
              <w:tcPr>
                <w:tcW w:w="3082" w:type="pct"/>
                <w:tcMar>
                  <w:top w:w="58" w:type="dxa"/>
                  <w:left w:w="115" w:type="dxa"/>
                  <w:bottom w:w="0" w:type="dxa"/>
                  <w:right w:w="115" w:type="dxa"/>
                </w:tcMar>
                <w:vAlign w:val="center"/>
              </w:tcPr>
            </w:tcPrChange>
          </w:tcPr>
          <w:p w14:paraId="0AF6FED9" w14:textId="77777777" w:rsidR="00B64ABB" w:rsidRPr="007209E6" w:rsidRDefault="00B64ABB" w:rsidP="00FA48AE">
            <w:pPr>
              <w:pStyle w:val="TableText"/>
            </w:pPr>
            <w:r>
              <w:t>ALB/SAT</w:t>
            </w:r>
            <w:r w:rsidRPr="007209E6">
              <w:t xml:space="preserve"> - VISTA SCHEDULING </w:t>
            </w:r>
            <w:r>
              <w:t>RPCs</w:t>
            </w:r>
          </w:p>
        </w:tc>
      </w:tr>
      <w:tr w:rsidR="00B64ABB" w14:paraId="755FA3E1" w14:textId="77777777" w:rsidTr="00A242DF">
        <w:trPr>
          <w:cantSplit/>
          <w:trPrChange w:id="1642" w:author="Author">
            <w:trPr>
              <w:cantSplit/>
            </w:trPr>
          </w:trPrChange>
        </w:trPr>
        <w:tc>
          <w:tcPr>
            <w:tcW w:w="1979" w:type="pct"/>
            <w:tcMar>
              <w:top w:w="58" w:type="dxa"/>
              <w:left w:w="115" w:type="dxa"/>
              <w:bottom w:w="0" w:type="dxa"/>
              <w:right w:w="115" w:type="dxa"/>
            </w:tcMar>
            <w:tcPrChange w:id="1643" w:author="Author">
              <w:tcPr>
                <w:tcW w:w="1918" w:type="pct"/>
                <w:tcMar>
                  <w:top w:w="58" w:type="dxa"/>
                  <w:left w:w="115" w:type="dxa"/>
                  <w:bottom w:w="0" w:type="dxa"/>
                  <w:right w:w="115" w:type="dxa"/>
                </w:tcMar>
              </w:tcPr>
            </w:tcPrChange>
          </w:tcPr>
          <w:p w14:paraId="29A81E98" w14:textId="77777777" w:rsidR="00B64ABB" w:rsidRPr="007209E6" w:rsidRDefault="00B64ABB" w:rsidP="00FA48AE">
            <w:pPr>
              <w:pStyle w:val="TableText"/>
            </w:pPr>
            <w:r w:rsidRPr="007209E6">
              <w:t>SDEC23</w:t>
            </w:r>
          </w:p>
        </w:tc>
        <w:tc>
          <w:tcPr>
            <w:tcW w:w="3021" w:type="pct"/>
            <w:tcMar>
              <w:top w:w="58" w:type="dxa"/>
              <w:left w:w="115" w:type="dxa"/>
              <w:bottom w:w="0" w:type="dxa"/>
              <w:right w:w="115" w:type="dxa"/>
            </w:tcMar>
            <w:vAlign w:val="center"/>
            <w:tcPrChange w:id="1644" w:author="Author">
              <w:tcPr>
                <w:tcW w:w="3082" w:type="pct"/>
                <w:tcMar>
                  <w:top w:w="58" w:type="dxa"/>
                  <w:left w:w="115" w:type="dxa"/>
                  <w:bottom w:w="0" w:type="dxa"/>
                  <w:right w:w="115" w:type="dxa"/>
                </w:tcMar>
                <w:vAlign w:val="center"/>
              </w:tcPr>
            </w:tcPrChange>
          </w:tcPr>
          <w:p w14:paraId="31AA8290" w14:textId="77777777" w:rsidR="00B64ABB" w:rsidRPr="007209E6" w:rsidRDefault="00B64ABB" w:rsidP="00FA48AE">
            <w:pPr>
              <w:pStyle w:val="TableText"/>
            </w:pPr>
            <w:r>
              <w:t>ALB/SAT</w:t>
            </w:r>
            <w:r w:rsidRPr="007209E6">
              <w:t xml:space="preserve"> - VISTA SCHEDULING </w:t>
            </w:r>
            <w:r>
              <w:t>RPCs</w:t>
            </w:r>
          </w:p>
        </w:tc>
      </w:tr>
      <w:tr w:rsidR="00B64ABB" w14:paraId="0C9400C1" w14:textId="77777777" w:rsidTr="00A242DF">
        <w:trPr>
          <w:cantSplit/>
          <w:trPrChange w:id="1645" w:author="Author">
            <w:trPr>
              <w:cantSplit/>
            </w:trPr>
          </w:trPrChange>
        </w:trPr>
        <w:tc>
          <w:tcPr>
            <w:tcW w:w="1979" w:type="pct"/>
            <w:tcMar>
              <w:top w:w="58" w:type="dxa"/>
              <w:left w:w="115" w:type="dxa"/>
              <w:bottom w:w="0" w:type="dxa"/>
              <w:right w:w="115" w:type="dxa"/>
            </w:tcMar>
            <w:tcPrChange w:id="1646" w:author="Author">
              <w:tcPr>
                <w:tcW w:w="1918" w:type="pct"/>
                <w:tcMar>
                  <w:top w:w="58" w:type="dxa"/>
                  <w:left w:w="115" w:type="dxa"/>
                  <w:bottom w:w="0" w:type="dxa"/>
                  <w:right w:w="115" w:type="dxa"/>
                </w:tcMar>
              </w:tcPr>
            </w:tcPrChange>
          </w:tcPr>
          <w:p w14:paraId="711ED935" w14:textId="77777777" w:rsidR="00B64ABB" w:rsidRPr="007209E6" w:rsidRDefault="00B64ABB" w:rsidP="00FA48AE">
            <w:pPr>
              <w:pStyle w:val="TableText"/>
            </w:pPr>
            <w:r w:rsidRPr="007209E6">
              <w:t>SDEC24</w:t>
            </w:r>
          </w:p>
        </w:tc>
        <w:tc>
          <w:tcPr>
            <w:tcW w:w="3021" w:type="pct"/>
            <w:tcMar>
              <w:top w:w="58" w:type="dxa"/>
              <w:left w:w="115" w:type="dxa"/>
              <w:bottom w:w="0" w:type="dxa"/>
              <w:right w:w="115" w:type="dxa"/>
            </w:tcMar>
            <w:vAlign w:val="center"/>
            <w:tcPrChange w:id="1647" w:author="Author">
              <w:tcPr>
                <w:tcW w:w="3082" w:type="pct"/>
                <w:tcMar>
                  <w:top w:w="58" w:type="dxa"/>
                  <w:left w:w="115" w:type="dxa"/>
                  <w:bottom w:w="0" w:type="dxa"/>
                  <w:right w:w="115" w:type="dxa"/>
                </w:tcMar>
                <w:vAlign w:val="center"/>
              </w:tcPr>
            </w:tcPrChange>
          </w:tcPr>
          <w:p w14:paraId="477FCACD" w14:textId="77777777" w:rsidR="00B64ABB" w:rsidRPr="007209E6" w:rsidRDefault="00B64ABB" w:rsidP="00FA48AE">
            <w:pPr>
              <w:pStyle w:val="TableText"/>
            </w:pPr>
            <w:r>
              <w:t>ALB/SAT</w:t>
            </w:r>
            <w:r w:rsidRPr="007209E6">
              <w:t xml:space="preserve"> - VISTA SCHEDULING </w:t>
            </w:r>
            <w:r>
              <w:t>RPCs</w:t>
            </w:r>
          </w:p>
        </w:tc>
      </w:tr>
      <w:tr w:rsidR="00B64ABB" w14:paraId="6D5B82D2" w14:textId="77777777" w:rsidTr="00A242DF">
        <w:trPr>
          <w:cantSplit/>
          <w:trPrChange w:id="1648" w:author="Author">
            <w:trPr>
              <w:cantSplit/>
            </w:trPr>
          </w:trPrChange>
        </w:trPr>
        <w:tc>
          <w:tcPr>
            <w:tcW w:w="1979" w:type="pct"/>
            <w:tcMar>
              <w:top w:w="58" w:type="dxa"/>
              <w:left w:w="115" w:type="dxa"/>
              <w:bottom w:w="0" w:type="dxa"/>
              <w:right w:w="115" w:type="dxa"/>
            </w:tcMar>
            <w:tcPrChange w:id="1649" w:author="Author">
              <w:tcPr>
                <w:tcW w:w="1918" w:type="pct"/>
                <w:tcMar>
                  <w:top w:w="58" w:type="dxa"/>
                  <w:left w:w="115" w:type="dxa"/>
                  <w:bottom w:w="0" w:type="dxa"/>
                  <w:right w:w="115" w:type="dxa"/>
                </w:tcMar>
              </w:tcPr>
            </w:tcPrChange>
          </w:tcPr>
          <w:p w14:paraId="24ED9D45" w14:textId="77777777" w:rsidR="00B64ABB" w:rsidRPr="007209E6" w:rsidRDefault="00B64ABB" w:rsidP="00FA48AE">
            <w:pPr>
              <w:pStyle w:val="TableText"/>
            </w:pPr>
            <w:r w:rsidRPr="007209E6">
              <w:t>SDEC25</w:t>
            </w:r>
          </w:p>
        </w:tc>
        <w:tc>
          <w:tcPr>
            <w:tcW w:w="3021" w:type="pct"/>
            <w:tcMar>
              <w:top w:w="58" w:type="dxa"/>
              <w:left w:w="115" w:type="dxa"/>
              <w:bottom w:w="0" w:type="dxa"/>
              <w:right w:w="115" w:type="dxa"/>
            </w:tcMar>
            <w:vAlign w:val="center"/>
            <w:tcPrChange w:id="1650" w:author="Author">
              <w:tcPr>
                <w:tcW w:w="3082" w:type="pct"/>
                <w:tcMar>
                  <w:top w:w="58" w:type="dxa"/>
                  <w:left w:w="115" w:type="dxa"/>
                  <w:bottom w:w="0" w:type="dxa"/>
                  <w:right w:w="115" w:type="dxa"/>
                </w:tcMar>
                <w:vAlign w:val="center"/>
              </w:tcPr>
            </w:tcPrChange>
          </w:tcPr>
          <w:p w14:paraId="4AB71989" w14:textId="77777777" w:rsidR="00B64ABB" w:rsidRPr="007209E6" w:rsidRDefault="00B64ABB" w:rsidP="00FA48AE">
            <w:pPr>
              <w:pStyle w:val="TableText"/>
            </w:pPr>
            <w:r>
              <w:t>ALB/SAT</w:t>
            </w:r>
            <w:r w:rsidRPr="007209E6">
              <w:t xml:space="preserve"> - VISTA SCHEDULING </w:t>
            </w:r>
            <w:r>
              <w:t>RPCs</w:t>
            </w:r>
          </w:p>
        </w:tc>
      </w:tr>
      <w:tr w:rsidR="00B64ABB" w14:paraId="19CE5D92" w14:textId="77777777" w:rsidTr="00A242DF">
        <w:trPr>
          <w:cantSplit/>
          <w:trPrChange w:id="1651" w:author="Author">
            <w:trPr>
              <w:cantSplit/>
            </w:trPr>
          </w:trPrChange>
        </w:trPr>
        <w:tc>
          <w:tcPr>
            <w:tcW w:w="1979" w:type="pct"/>
            <w:tcMar>
              <w:top w:w="58" w:type="dxa"/>
              <w:left w:w="115" w:type="dxa"/>
              <w:bottom w:w="0" w:type="dxa"/>
              <w:right w:w="115" w:type="dxa"/>
            </w:tcMar>
            <w:tcPrChange w:id="1652" w:author="Author">
              <w:tcPr>
                <w:tcW w:w="1918" w:type="pct"/>
                <w:tcMar>
                  <w:top w:w="58" w:type="dxa"/>
                  <w:left w:w="115" w:type="dxa"/>
                  <w:bottom w:w="0" w:type="dxa"/>
                  <w:right w:w="115" w:type="dxa"/>
                </w:tcMar>
              </w:tcPr>
            </w:tcPrChange>
          </w:tcPr>
          <w:p w14:paraId="6AB69B43" w14:textId="77777777" w:rsidR="00B64ABB" w:rsidRPr="007209E6" w:rsidRDefault="00B64ABB" w:rsidP="00FA48AE">
            <w:pPr>
              <w:pStyle w:val="TableText"/>
            </w:pPr>
            <w:r w:rsidRPr="007209E6">
              <w:t>SDEC25A</w:t>
            </w:r>
          </w:p>
        </w:tc>
        <w:tc>
          <w:tcPr>
            <w:tcW w:w="3021" w:type="pct"/>
            <w:tcMar>
              <w:top w:w="58" w:type="dxa"/>
              <w:left w:w="115" w:type="dxa"/>
              <w:bottom w:w="0" w:type="dxa"/>
              <w:right w:w="115" w:type="dxa"/>
            </w:tcMar>
            <w:vAlign w:val="center"/>
            <w:tcPrChange w:id="1653" w:author="Author">
              <w:tcPr>
                <w:tcW w:w="3082" w:type="pct"/>
                <w:tcMar>
                  <w:top w:w="58" w:type="dxa"/>
                  <w:left w:w="115" w:type="dxa"/>
                  <w:bottom w:w="0" w:type="dxa"/>
                  <w:right w:w="115" w:type="dxa"/>
                </w:tcMar>
                <w:vAlign w:val="center"/>
              </w:tcPr>
            </w:tcPrChange>
          </w:tcPr>
          <w:p w14:paraId="7A6F459C" w14:textId="77777777" w:rsidR="00B64ABB" w:rsidRPr="007209E6" w:rsidRDefault="00B64ABB" w:rsidP="00FA48AE">
            <w:pPr>
              <w:pStyle w:val="TableText"/>
            </w:pPr>
            <w:r>
              <w:t>ALB/SAT</w:t>
            </w:r>
            <w:r w:rsidRPr="007209E6">
              <w:t xml:space="preserve"> - VISTA SCHEDULING </w:t>
            </w:r>
            <w:r>
              <w:t>RPCs</w:t>
            </w:r>
          </w:p>
        </w:tc>
      </w:tr>
      <w:tr w:rsidR="00B64ABB" w14:paraId="7E038E06" w14:textId="77777777" w:rsidTr="00A242DF">
        <w:trPr>
          <w:cantSplit/>
          <w:trPrChange w:id="1654" w:author="Author">
            <w:trPr>
              <w:cantSplit/>
            </w:trPr>
          </w:trPrChange>
        </w:trPr>
        <w:tc>
          <w:tcPr>
            <w:tcW w:w="1979" w:type="pct"/>
            <w:tcMar>
              <w:top w:w="58" w:type="dxa"/>
              <w:left w:w="115" w:type="dxa"/>
              <w:bottom w:w="0" w:type="dxa"/>
              <w:right w:w="115" w:type="dxa"/>
            </w:tcMar>
            <w:tcPrChange w:id="1655" w:author="Author">
              <w:tcPr>
                <w:tcW w:w="1918" w:type="pct"/>
                <w:tcMar>
                  <w:top w:w="58" w:type="dxa"/>
                  <w:left w:w="115" w:type="dxa"/>
                  <w:bottom w:w="0" w:type="dxa"/>
                  <w:right w:w="115" w:type="dxa"/>
                </w:tcMar>
              </w:tcPr>
            </w:tcPrChange>
          </w:tcPr>
          <w:p w14:paraId="1CE87319" w14:textId="77777777" w:rsidR="00B64ABB" w:rsidRPr="007209E6" w:rsidRDefault="00B64ABB" w:rsidP="00FA48AE">
            <w:pPr>
              <w:pStyle w:val="TableText"/>
            </w:pPr>
            <w:r w:rsidRPr="007209E6">
              <w:lastRenderedPageBreak/>
              <w:t>SDEC25B</w:t>
            </w:r>
          </w:p>
        </w:tc>
        <w:tc>
          <w:tcPr>
            <w:tcW w:w="3021" w:type="pct"/>
            <w:tcMar>
              <w:top w:w="58" w:type="dxa"/>
              <w:left w:w="115" w:type="dxa"/>
              <w:bottom w:w="0" w:type="dxa"/>
              <w:right w:w="115" w:type="dxa"/>
            </w:tcMar>
            <w:vAlign w:val="center"/>
            <w:tcPrChange w:id="1656" w:author="Author">
              <w:tcPr>
                <w:tcW w:w="3082" w:type="pct"/>
                <w:tcMar>
                  <w:top w:w="58" w:type="dxa"/>
                  <w:left w:w="115" w:type="dxa"/>
                  <w:bottom w:w="0" w:type="dxa"/>
                  <w:right w:w="115" w:type="dxa"/>
                </w:tcMar>
                <w:vAlign w:val="center"/>
              </w:tcPr>
            </w:tcPrChange>
          </w:tcPr>
          <w:p w14:paraId="1C943D62" w14:textId="77777777" w:rsidR="00B64ABB" w:rsidRPr="007209E6" w:rsidRDefault="00B64ABB" w:rsidP="00FA48AE">
            <w:pPr>
              <w:pStyle w:val="TableText"/>
            </w:pPr>
            <w:r>
              <w:t>ALB/SAT</w:t>
            </w:r>
            <w:r w:rsidRPr="007209E6">
              <w:t xml:space="preserve"> - VISTA SCHEDULING </w:t>
            </w:r>
            <w:r>
              <w:t>RPCs</w:t>
            </w:r>
          </w:p>
        </w:tc>
      </w:tr>
      <w:tr w:rsidR="00B64ABB" w14:paraId="4BEABD43" w14:textId="77777777" w:rsidTr="00A242DF">
        <w:trPr>
          <w:cantSplit/>
          <w:trPrChange w:id="1657" w:author="Author">
            <w:trPr>
              <w:cantSplit/>
            </w:trPr>
          </w:trPrChange>
        </w:trPr>
        <w:tc>
          <w:tcPr>
            <w:tcW w:w="1979" w:type="pct"/>
            <w:tcMar>
              <w:top w:w="58" w:type="dxa"/>
              <w:left w:w="115" w:type="dxa"/>
              <w:bottom w:w="0" w:type="dxa"/>
              <w:right w:w="115" w:type="dxa"/>
            </w:tcMar>
            <w:tcPrChange w:id="1658" w:author="Author">
              <w:tcPr>
                <w:tcW w:w="1918" w:type="pct"/>
                <w:tcMar>
                  <w:top w:w="58" w:type="dxa"/>
                  <w:left w:w="115" w:type="dxa"/>
                  <w:bottom w:w="0" w:type="dxa"/>
                  <w:right w:w="115" w:type="dxa"/>
                </w:tcMar>
              </w:tcPr>
            </w:tcPrChange>
          </w:tcPr>
          <w:p w14:paraId="696C6993" w14:textId="77777777" w:rsidR="00B64ABB" w:rsidRPr="007209E6" w:rsidRDefault="00B64ABB" w:rsidP="00FA48AE">
            <w:pPr>
              <w:pStyle w:val="TableText"/>
            </w:pPr>
            <w:r w:rsidRPr="007209E6">
              <w:t>SDEC26</w:t>
            </w:r>
          </w:p>
        </w:tc>
        <w:tc>
          <w:tcPr>
            <w:tcW w:w="3021" w:type="pct"/>
            <w:tcMar>
              <w:top w:w="58" w:type="dxa"/>
              <w:left w:w="115" w:type="dxa"/>
              <w:bottom w:w="0" w:type="dxa"/>
              <w:right w:w="115" w:type="dxa"/>
            </w:tcMar>
            <w:vAlign w:val="center"/>
            <w:tcPrChange w:id="1659" w:author="Author">
              <w:tcPr>
                <w:tcW w:w="3082" w:type="pct"/>
                <w:tcMar>
                  <w:top w:w="58" w:type="dxa"/>
                  <w:left w:w="115" w:type="dxa"/>
                  <w:bottom w:w="0" w:type="dxa"/>
                  <w:right w:w="115" w:type="dxa"/>
                </w:tcMar>
                <w:vAlign w:val="center"/>
              </w:tcPr>
            </w:tcPrChange>
          </w:tcPr>
          <w:p w14:paraId="7F1B0DBB" w14:textId="77777777" w:rsidR="00B64ABB" w:rsidRPr="007209E6" w:rsidRDefault="00B64ABB" w:rsidP="00FA48AE">
            <w:pPr>
              <w:pStyle w:val="TableText"/>
            </w:pPr>
            <w:r>
              <w:t>ALB/SAT</w:t>
            </w:r>
            <w:r w:rsidRPr="007209E6">
              <w:t xml:space="preserve"> - VISTA SCHEDULING </w:t>
            </w:r>
            <w:r>
              <w:t>RPCs</w:t>
            </w:r>
          </w:p>
        </w:tc>
      </w:tr>
      <w:tr w:rsidR="00B64ABB" w14:paraId="6F084DFE" w14:textId="77777777" w:rsidTr="00A242DF">
        <w:trPr>
          <w:cantSplit/>
          <w:trPrChange w:id="1660" w:author="Author">
            <w:trPr>
              <w:cantSplit/>
            </w:trPr>
          </w:trPrChange>
        </w:trPr>
        <w:tc>
          <w:tcPr>
            <w:tcW w:w="1979" w:type="pct"/>
            <w:tcMar>
              <w:top w:w="58" w:type="dxa"/>
              <w:left w:w="115" w:type="dxa"/>
              <w:bottom w:w="0" w:type="dxa"/>
              <w:right w:w="115" w:type="dxa"/>
            </w:tcMar>
            <w:tcPrChange w:id="1661" w:author="Author">
              <w:tcPr>
                <w:tcW w:w="1918" w:type="pct"/>
                <w:tcMar>
                  <w:top w:w="58" w:type="dxa"/>
                  <w:left w:w="115" w:type="dxa"/>
                  <w:bottom w:w="0" w:type="dxa"/>
                  <w:right w:w="115" w:type="dxa"/>
                </w:tcMar>
              </w:tcPr>
            </w:tcPrChange>
          </w:tcPr>
          <w:p w14:paraId="076B96C6" w14:textId="77777777" w:rsidR="00B64ABB" w:rsidRPr="007209E6" w:rsidRDefault="00B64ABB" w:rsidP="00FA48AE">
            <w:pPr>
              <w:pStyle w:val="TableText"/>
            </w:pPr>
            <w:r w:rsidRPr="007209E6">
              <w:t>SDEC27</w:t>
            </w:r>
          </w:p>
        </w:tc>
        <w:tc>
          <w:tcPr>
            <w:tcW w:w="3021" w:type="pct"/>
            <w:tcMar>
              <w:top w:w="58" w:type="dxa"/>
              <w:left w:w="115" w:type="dxa"/>
              <w:bottom w:w="0" w:type="dxa"/>
              <w:right w:w="115" w:type="dxa"/>
            </w:tcMar>
            <w:tcPrChange w:id="1662" w:author="Author">
              <w:tcPr>
                <w:tcW w:w="3082" w:type="pct"/>
                <w:tcMar>
                  <w:top w:w="58" w:type="dxa"/>
                  <w:left w:w="115" w:type="dxa"/>
                  <w:bottom w:w="0" w:type="dxa"/>
                  <w:right w:w="115" w:type="dxa"/>
                </w:tcMar>
              </w:tcPr>
            </w:tcPrChange>
          </w:tcPr>
          <w:p w14:paraId="4583DED4" w14:textId="77777777" w:rsidR="00B64ABB" w:rsidRPr="007209E6" w:rsidRDefault="00B64ABB" w:rsidP="00FA48AE">
            <w:pPr>
              <w:pStyle w:val="TableText"/>
            </w:pPr>
            <w:r>
              <w:t>ALB/SAT</w:t>
            </w:r>
            <w:r w:rsidRPr="007209E6">
              <w:t xml:space="preserve"> - VISTA SCHEDULING </w:t>
            </w:r>
            <w:r>
              <w:t>RPCs</w:t>
            </w:r>
          </w:p>
        </w:tc>
      </w:tr>
      <w:tr w:rsidR="00B64ABB" w14:paraId="0E00E49E" w14:textId="77777777" w:rsidTr="00A242DF">
        <w:trPr>
          <w:cantSplit/>
          <w:trPrChange w:id="1663" w:author="Author">
            <w:trPr>
              <w:cantSplit/>
            </w:trPr>
          </w:trPrChange>
        </w:trPr>
        <w:tc>
          <w:tcPr>
            <w:tcW w:w="1979" w:type="pct"/>
            <w:tcMar>
              <w:top w:w="58" w:type="dxa"/>
              <w:left w:w="115" w:type="dxa"/>
              <w:bottom w:w="0" w:type="dxa"/>
              <w:right w:w="115" w:type="dxa"/>
            </w:tcMar>
            <w:tcPrChange w:id="1664" w:author="Author">
              <w:tcPr>
                <w:tcW w:w="1918" w:type="pct"/>
                <w:tcMar>
                  <w:top w:w="58" w:type="dxa"/>
                  <w:left w:w="115" w:type="dxa"/>
                  <w:bottom w:w="0" w:type="dxa"/>
                  <w:right w:w="115" w:type="dxa"/>
                </w:tcMar>
              </w:tcPr>
            </w:tcPrChange>
          </w:tcPr>
          <w:p w14:paraId="2CA50774" w14:textId="77777777" w:rsidR="00B64ABB" w:rsidRPr="007209E6" w:rsidRDefault="00B64ABB" w:rsidP="00FA48AE">
            <w:pPr>
              <w:pStyle w:val="TableText"/>
            </w:pPr>
            <w:r w:rsidRPr="007209E6">
              <w:t>SDEC28</w:t>
            </w:r>
          </w:p>
        </w:tc>
        <w:tc>
          <w:tcPr>
            <w:tcW w:w="3021" w:type="pct"/>
            <w:tcMar>
              <w:top w:w="58" w:type="dxa"/>
              <w:left w:w="115" w:type="dxa"/>
              <w:bottom w:w="0" w:type="dxa"/>
              <w:right w:w="115" w:type="dxa"/>
            </w:tcMar>
            <w:vAlign w:val="center"/>
            <w:tcPrChange w:id="1665" w:author="Author">
              <w:tcPr>
                <w:tcW w:w="3082" w:type="pct"/>
                <w:tcMar>
                  <w:top w:w="58" w:type="dxa"/>
                  <w:left w:w="115" w:type="dxa"/>
                  <w:bottom w:w="0" w:type="dxa"/>
                  <w:right w:w="115" w:type="dxa"/>
                </w:tcMar>
                <w:vAlign w:val="center"/>
              </w:tcPr>
            </w:tcPrChange>
          </w:tcPr>
          <w:p w14:paraId="17B7F1DF" w14:textId="77777777" w:rsidR="007E7B23" w:rsidRDefault="00B64ABB" w:rsidP="00FA48AE">
            <w:pPr>
              <w:pStyle w:val="TableText"/>
            </w:pPr>
            <w:r>
              <w:t>ALB/SAT</w:t>
            </w:r>
            <w:r w:rsidRPr="007209E6">
              <w:t xml:space="preserve"> - VISTA SCHEDULING </w:t>
            </w:r>
            <w:r>
              <w:t>RPCs</w:t>
            </w:r>
          </w:p>
          <w:p w14:paraId="521BC27C" w14:textId="06C6C903" w:rsidR="00B64ABB" w:rsidRPr="007209E6" w:rsidRDefault="003777D3" w:rsidP="00FA48AE">
            <w:pPr>
              <w:pStyle w:val="TableText"/>
            </w:pPr>
            <w:r>
              <w:t>modified for patch SD*5.3*679</w:t>
            </w:r>
          </w:p>
        </w:tc>
      </w:tr>
      <w:tr w:rsidR="00B64ABB" w14:paraId="2D3E447A" w14:textId="77777777" w:rsidTr="00A242DF">
        <w:trPr>
          <w:cantSplit/>
          <w:trPrChange w:id="1666" w:author="Author">
            <w:trPr>
              <w:cantSplit/>
            </w:trPr>
          </w:trPrChange>
        </w:trPr>
        <w:tc>
          <w:tcPr>
            <w:tcW w:w="1979" w:type="pct"/>
            <w:tcMar>
              <w:top w:w="58" w:type="dxa"/>
              <w:left w:w="115" w:type="dxa"/>
              <w:bottom w:w="0" w:type="dxa"/>
              <w:right w:w="115" w:type="dxa"/>
            </w:tcMar>
            <w:tcPrChange w:id="1667" w:author="Author">
              <w:tcPr>
                <w:tcW w:w="1918" w:type="pct"/>
                <w:tcMar>
                  <w:top w:w="58" w:type="dxa"/>
                  <w:left w:w="115" w:type="dxa"/>
                  <w:bottom w:w="0" w:type="dxa"/>
                  <w:right w:w="115" w:type="dxa"/>
                </w:tcMar>
              </w:tcPr>
            </w:tcPrChange>
          </w:tcPr>
          <w:p w14:paraId="534F4582" w14:textId="77777777" w:rsidR="00B64ABB" w:rsidRPr="007209E6" w:rsidRDefault="00B64ABB" w:rsidP="00FA48AE">
            <w:pPr>
              <w:pStyle w:val="TableText"/>
            </w:pPr>
            <w:r w:rsidRPr="007209E6">
              <w:t>SDEC29</w:t>
            </w:r>
          </w:p>
        </w:tc>
        <w:tc>
          <w:tcPr>
            <w:tcW w:w="3021" w:type="pct"/>
            <w:tcMar>
              <w:top w:w="58" w:type="dxa"/>
              <w:left w:w="115" w:type="dxa"/>
              <w:bottom w:w="0" w:type="dxa"/>
              <w:right w:w="115" w:type="dxa"/>
            </w:tcMar>
            <w:vAlign w:val="center"/>
            <w:tcPrChange w:id="1668" w:author="Author">
              <w:tcPr>
                <w:tcW w:w="3082" w:type="pct"/>
                <w:tcMar>
                  <w:top w:w="58" w:type="dxa"/>
                  <w:left w:w="115" w:type="dxa"/>
                  <w:bottom w:w="0" w:type="dxa"/>
                  <w:right w:w="115" w:type="dxa"/>
                </w:tcMar>
                <w:vAlign w:val="center"/>
              </w:tcPr>
            </w:tcPrChange>
          </w:tcPr>
          <w:p w14:paraId="232A6A57" w14:textId="77777777" w:rsidR="00B64ABB" w:rsidRPr="007209E6" w:rsidRDefault="00B64ABB" w:rsidP="00FA48AE">
            <w:pPr>
              <w:pStyle w:val="TableText"/>
            </w:pPr>
            <w:r>
              <w:t>ALB/SAT</w:t>
            </w:r>
            <w:r w:rsidRPr="007209E6">
              <w:t xml:space="preserve"> - VISTA SCHEDULING </w:t>
            </w:r>
            <w:r>
              <w:t>RPCs</w:t>
            </w:r>
          </w:p>
        </w:tc>
      </w:tr>
      <w:tr w:rsidR="00B64ABB" w14:paraId="41726D9C" w14:textId="77777777" w:rsidTr="00A242DF">
        <w:trPr>
          <w:cantSplit/>
          <w:trPrChange w:id="1669" w:author="Author">
            <w:trPr>
              <w:cantSplit/>
            </w:trPr>
          </w:trPrChange>
        </w:trPr>
        <w:tc>
          <w:tcPr>
            <w:tcW w:w="1979" w:type="pct"/>
            <w:tcMar>
              <w:top w:w="58" w:type="dxa"/>
              <w:left w:w="115" w:type="dxa"/>
              <w:bottom w:w="0" w:type="dxa"/>
              <w:right w:w="115" w:type="dxa"/>
            </w:tcMar>
            <w:tcPrChange w:id="1670" w:author="Author">
              <w:tcPr>
                <w:tcW w:w="1918" w:type="pct"/>
                <w:tcMar>
                  <w:top w:w="58" w:type="dxa"/>
                  <w:left w:w="115" w:type="dxa"/>
                  <w:bottom w:w="0" w:type="dxa"/>
                  <w:right w:w="115" w:type="dxa"/>
                </w:tcMar>
              </w:tcPr>
            </w:tcPrChange>
          </w:tcPr>
          <w:p w14:paraId="48D5D0FD" w14:textId="77777777" w:rsidR="00B64ABB" w:rsidRPr="007209E6" w:rsidRDefault="00B64ABB" w:rsidP="00FA48AE">
            <w:pPr>
              <w:pStyle w:val="TableText"/>
            </w:pPr>
            <w:r w:rsidRPr="007209E6">
              <w:t>SDEC30</w:t>
            </w:r>
          </w:p>
        </w:tc>
        <w:tc>
          <w:tcPr>
            <w:tcW w:w="3021" w:type="pct"/>
            <w:tcMar>
              <w:top w:w="58" w:type="dxa"/>
              <w:left w:w="115" w:type="dxa"/>
              <w:bottom w:w="0" w:type="dxa"/>
              <w:right w:w="115" w:type="dxa"/>
            </w:tcMar>
            <w:vAlign w:val="center"/>
            <w:tcPrChange w:id="1671" w:author="Author">
              <w:tcPr>
                <w:tcW w:w="3082" w:type="pct"/>
                <w:tcMar>
                  <w:top w:w="58" w:type="dxa"/>
                  <w:left w:w="115" w:type="dxa"/>
                  <w:bottom w:w="0" w:type="dxa"/>
                  <w:right w:w="115" w:type="dxa"/>
                </w:tcMar>
                <w:vAlign w:val="center"/>
              </w:tcPr>
            </w:tcPrChange>
          </w:tcPr>
          <w:p w14:paraId="4DBF5D7D" w14:textId="77777777" w:rsidR="00B64ABB" w:rsidRPr="007209E6" w:rsidRDefault="00B64ABB" w:rsidP="00FA48AE">
            <w:pPr>
              <w:pStyle w:val="TableText"/>
            </w:pPr>
            <w:r>
              <w:t>ALB/SAT</w:t>
            </w:r>
            <w:r w:rsidRPr="007209E6">
              <w:t xml:space="preserve"> - VISTA SCHEDULING </w:t>
            </w:r>
            <w:r>
              <w:t>RPCs</w:t>
            </w:r>
          </w:p>
        </w:tc>
      </w:tr>
      <w:tr w:rsidR="00B64ABB" w14:paraId="49E74C6B" w14:textId="77777777" w:rsidTr="00A242DF">
        <w:trPr>
          <w:cantSplit/>
          <w:trPrChange w:id="1672" w:author="Author">
            <w:trPr>
              <w:cantSplit/>
            </w:trPr>
          </w:trPrChange>
        </w:trPr>
        <w:tc>
          <w:tcPr>
            <w:tcW w:w="1979" w:type="pct"/>
            <w:tcMar>
              <w:top w:w="58" w:type="dxa"/>
              <w:left w:w="115" w:type="dxa"/>
              <w:bottom w:w="0" w:type="dxa"/>
              <w:right w:w="115" w:type="dxa"/>
            </w:tcMar>
            <w:tcPrChange w:id="1673" w:author="Author">
              <w:tcPr>
                <w:tcW w:w="1918" w:type="pct"/>
                <w:tcMar>
                  <w:top w:w="58" w:type="dxa"/>
                  <w:left w:w="115" w:type="dxa"/>
                  <w:bottom w:w="0" w:type="dxa"/>
                  <w:right w:w="115" w:type="dxa"/>
                </w:tcMar>
              </w:tcPr>
            </w:tcPrChange>
          </w:tcPr>
          <w:p w14:paraId="5DE3D469" w14:textId="77777777" w:rsidR="00B64ABB" w:rsidRPr="007209E6" w:rsidRDefault="00B64ABB" w:rsidP="00FA48AE">
            <w:pPr>
              <w:pStyle w:val="TableText"/>
            </w:pPr>
            <w:r w:rsidRPr="007209E6">
              <w:t>SDEC31</w:t>
            </w:r>
          </w:p>
        </w:tc>
        <w:tc>
          <w:tcPr>
            <w:tcW w:w="3021" w:type="pct"/>
            <w:tcMar>
              <w:top w:w="58" w:type="dxa"/>
              <w:left w:w="115" w:type="dxa"/>
              <w:bottom w:w="0" w:type="dxa"/>
              <w:right w:w="115" w:type="dxa"/>
            </w:tcMar>
            <w:vAlign w:val="center"/>
            <w:tcPrChange w:id="1674" w:author="Author">
              <w:tcPr>
                <w:tcW w:w="3082" w:type="pct"/>
                <w:tcMar>
                  <w:top w:w="58" w:type="dxa"/>
                  <w:left w:w="115" w:type="dxa"/>
                  <w:bottom w:w="0" w:type="dxa"/>
                  <w:right w:w="115" w:type="dxa"/>
                </w:tcMar>
                <w:vAlign w:val="center"/>
              </w:tcPr>
            </w:tcPrChange>
          </w:tcPr>
          <w:p w14:paraId="085898B7" w14:textId="77777777" w:rsidR="00B64ABB" w:rsidRPr="007209E6" w:rsidRDefault="00B64ABB" w:rsidP="00FA48AE">
            <w:pPr>
              <w:pStyle w:val="TableText"/>
            </w:pPr>
            <w:r>
              <w:t>ALB/SAT</w:t>
            </w:r>
            <w:r w:rsidRPr="007209E6">
              <w:t xml:space="preserve"> - VISTA SCHEDULING </w:t>
            </w:r>
            <w:r>
              <w:t>RPCs</w:t>
            </w:r>
          </w:p>
        </w:tc>
      </w:tr>
      <w:tr w:rsidR="00B64ABB" w14:paraId="03701C2A" w14:textId="77777777" w:rsidTr="00A242DF">
        <w:trPr>
          <w:cantSplit/>
          <w:trPrChange w:id="1675" w:author="Author">
            <w:trPr>
              <w:cantSplit/>
            </w:trPr>
          </w:trPrChange>
        </w:trPr>
        <w:tc>
          <w:tcPr>
            <w:tcW w:w="1979" w:type="pct"/>
            <w:tcMar>
              <w:top w:w="58" w:type="dxa"/>
              <w:left w:w="115" w:type="dxa"/>
              <w:bottom w:w="0" w:type="dxa"/>
              <w:right w:w="115" w:type="dxa"/>
            </w:tcMar>
            <w:tcPrChange w:id="1676" w:author="Author">
              <w:tcPr>
                <w:tcW w:w="1918" w:type="pct"/>
                <w:tcMar>
                  <w:top w:w="58" w:type="dxa"/>
                  <w:left w:w="115" w:type="dxa"/>
                  <w:bottom w:w="0" w:type="dxa"/>
                  <w:right w:w="115" w:type="dxa"/>
                </w:tcMar>
              </w:tcPr>
            </w:tcPrChange>
          </w:tcPr>
          <w:p w14:paraId="496B7797" w14:textId="77777777" w:rsidR="00B64ABB" w:rsidRPr="007209E6" w:rsidRDefault="00B64ABB" w:rsidP="00FA48AE">
            <w:pPr>
              <w:pStyle w:val="TableText"/>
            </w:pPr>
            <w:r w:rsidRPr="007209E6">
              <w:t>SDEC32</w:t>
            </w:r>
          </w:p>
        </w:tc>
        <w:tc>
          <w:tcPr>
            <w:tcW w:w="3021" w:type="pct"/>
            <w:tcMar>
              <w:top w:w="58" w:type="dxa"/>
              <w:left w:w="115" w:type="dxa"/>
              <w:bottom w:w="0" w:type="dxa"/>
              <w:right w:w="115" w:type="dxa"/>
            </w:tcMar>
            <w:tcPrChange w:id="1677" w:author="Author">
              <w:tcPr>
                <w:tcW w:w="3082" w:type="pct"/>
                <w:tcMar>
                  <w:top w:w="58" w:type="dxa"/>
                  <w:left w:w="115" w:type="dxa"/>
                  <w:bottom w:w="0" w:type="dxa"/>
                  <w:right w:w="115" w:type="dxa"/>
                </w:tcMar>
              </w:tcPr>
            </w:tcPrChange>
          </w:tcPr>
          <w:p w14:paraId="31311222" w14:textId="77777777" w:rsidR="007E7B23" w:rsidRDefault="00B64ABB" w:rsidP="00FA48AE">
            <w:pPr>
              <w:pStyle w:val="TableText"/>
            </w:pPr>
            <w:r>
              <w:t>ALB/SAT</w:t>
            </w:r>
            <w:r w:rsidRPr="005D160C">
              <w:t xml:space="preserve"> - VISTA SCHEDULING RPCs</w:t>
            </w:r>
          </w:p>
          <w:p w14:paraId="3AD7CA13" w14:textId="42917CF1" w:rsidR="00B64ABB" w:rsidRPr="007209E6" w:rsidRDefault="003777D3" w:rsidP="00FA48AE">
            <w:pPr>
              <w:pStyle w:val="TableText"/>
            </w:pPr>
            <w:r>
              <w:t>modified for patch SD*5.3*679</w:t>
            </w:r>
          </w:p>
        </w:tc>
      </w:tr>
      <w:tr w:rsidR="00B64ABB" w14:paraId="3EAF1763" w14:textId="77777777" w:rsidTr="00A242DF">
        <w:trPr>
          <w:cantSplit/>
          <w:trPrChange w:id="1678" w:author="Author">
            <w:trPr>
              <w:cantSplit/>
            </w:trPr>
          </w:trPrChange>
        </w:trPr>
        <w:tc>
          <w:tcPr>
            <w:tcW w:w="1979" w:type="pct"/>
            <w:tcMar>
              <w:top w:w="58" w:type="dxa"/>
              <w:left w:w="115" w:type="dxa"/>
              <w:bottom w:w="0" w:type="dxa"/>
              <w:right w:w="115" w:type="dxa"/>
            </w:tcMar>
            <w:tcPrChange w:id="1679" w:author="Author">
              <w:tcPr>
                <w:tcW w:w="1918" w:type="pct"/>
                <w:tcMar>
                  <w:top w:w="58" w:type="dxa"/>
                  <w:left w:w="115" w:type="dxa"/>
                  <w:bottom w:w="0" w:type="dxa"/>
                  <w:right w:w="115" w:type="dxa"/>
                </w:tcMar>
              </w:tcPr>
            </w:tcPrChange>
          </w:tcPr>
          <w:p w14:paraId="7EF521E3" w14:textId="77777777" w:rsidR="00B64ABB" w:rsidRPr="007209E6" w:rsidRDefault="00B64ABB" w:rsidP="00FA48AE">
            <w:pPr>
              <w:pStyle w:val="TableText"/>
            </w:pPr>
            <w:r w:rsidRPr="007209E6">
              <w:t>SDEC33</w:t>
            </w:r>
          </w:p>
        </w:tc>
        <w:tc>
          <w:tcPr>
            <w:tcW w:w="3021" w:type="pct"/>
            <w:tcMar>
              <w:top w:w="58" w:type="dxa"/>
              <w:left w:w="115" w:type="dxa"/>
              <w:bottom w:w="0" w:type="dxa"/>
              <w:right w:w="115" w:type="dxa"/>
            </w:tcMar>
            <w:tcPrChange w:id="1680" w:author="Author">
              <w:tcPr>
                <w:tcW w:w="3082" w:type="pct"/>
                <w:tcMar>
                  <w:top w:w="58" w:type="dxa"/>
                  <w:left w:w="115" w:type="dxa"/>
                  <w:bottom w:w="0" w:type="dxa"/>
                  <w:right w:w="115" w:type="dxa"/>
                </w:tcMar>
              </w:tcPr>
            </w:tcPrChange>
          </w:tcPr>
          <w:p w14:paraId="1D220F3B" w14:textId="77777777" w:rsidR="00B64ABB" w:rsidRPr="007209E6" w:rsidRDefault="00B64ABB" w:rsidP="00FA48AE">
            <w:pPr>
              <w:pStyle w:val="TableText"/>
            </w:pPr>
            <w:r>
              <w:t>ALB/SAT</w:t>
            </w:r>
            <w:r w:rsidRPr="005D160C">
              <w:t xml:space="preserve"> - VISTA SCHEDULING RPCs</w:t>
            </w:r>
          </w:p>
        </w:tc>
      </w:tr>
      <w:tr w:rsidR="00B64ABB" w14:paraId="5A5BBE17" w14:textId="77777777" w:rsidTr="00A242DF">
        <w:trPr>
          <w:cantSplit/>
          <w:trPrChange w:id="1681" w:author="Author">
            <w:trPr>
              <w:cantSplit/>
            </w:trPr>
          </w:trPrChange>
        </w:trPr>
        <w:tc>
          <w:tcPr>
            <w:tcW w:w="1979" w:type="pct"/>
            <w:tcMar>
              <w:top w:w="58" w:type="dxa"/>
              <w:left w:w="115" w:type="dxa"/>
              <w:bottom w:w="0" w:type="dxa"/>
              <w:right w:w="115" w:type="dxa"/>
            </w:tcMar>
            <w:tcPrChange w:id="1682" w:author="Author">
              <w:tcPr>
                <w:tcW w:w="1918" w:type="pct"/>
                <w:tcMar>
                  <w:top w:w="58" w:type="dxa"/>
                  <w:left w:w="115" w:type="dxa"/>
                  <w:bottom w:w="0" w:type="dxa"/>
                  <w:right w:w="115" w:type="dxa"/>
                </w:tcMar>
              </w:tcPr>
            </w:tcPrChange>
          </w:tcPr>
          <w:p w14:paraId="5E20F958" w14:textId="77777777" w:rsidR="00B64ABB" w:rsidRPr="007209E6" w:rsidRDefault="00B64ABB" w:rsidP="00FA48AE">
            <w:pPr>
              <w:pStyle w:val="TableText"/>
            </w:pPr>
            <w:r w:rsidRPr="007209E6">
              <w:t>SDEC34</w:t>
            </w:r>
          </w:p>
        </w:tc>
        <w:tc>
          <w:tcPr>
            <w:tcW w:w="3021" w:type="pct"/>
            <w:tcMar>
              <w:top w:w="58" w:type="dxa"/>
              <w:left w:w="115" w:type="dxa"/>
              <w:bottom w:w="0" w:type="dxa"/>
              <w:right w:w="115" w:type="dxa"/>
            </w:tcMar>
            <w:tcPrChange w:id="1683" w:author="Author">
              <w:tcPr>
                <w:tcW w:w="3082" w:type="pct"/>
                <w:tcMar>
                  <w:top w:w="58" w:type="dxa"/>
                  <w:left w:w="115" w:type="dxa"/>
                  <w:bottom w:w="0" w:type="dxa"/>
                  <w:right w:w="115" w:type="dxa"/>
                </w:tcMar>
              </w:tcPr>
            </w:tcPrChange>
          </w:tcPr>
          <w:p w14:paraId="320A90A4" w14:textId="77777777" w:rsidR="00B64ABB" w:rsidRPr="007209E6" w:rsidRDefault="00B64ABB" w:rsidP="00FA48AE">
            <w:pPr>
              <w:pStyle w:val="TableText"/>
            </w:pPr>
            <w:r>
              <w:t>ALB/SAT</w:t>
            </w:r>
            <w:r w:rsidRPr="005D160C">
              <w:t xml:space="preserve"> - VISTA SCHEDULING RPCs</w:t>
            </w:r>
          </w:p>
        </w:tc>
      </w:tr>
      <w:tr w:rsidR="00B64ABB" w14:paraId="06D35885" w14:textId="77777777" w:rsidTr="00A242DF">
        <w:trPr>
          <w:cantSplit/>
          <w:trPrChange w:id="1684" w:author="Author">
            <w:trPr>
              <w:cantSplit/>
            </w:trPr>
          </w:trPrChange>
        </w:trPr>
        <w:tc>
          <w:tcPr>
            <w:tcW w:w="1979" w:type="pct"/>
            <w:tcMar>
              <w:top w:w="58" w:type="dxa"/>
              <w:left w:w="115" w:type="dxa"/>
              <w:bottom w:w="0" w:type="dxa"/>
              <w:right w:w="115" w:type="dxa"/>
            </w:tcMar>
            <w:tcPrChange w:id="1685" w:author="Author">
              <w:tcPr>
                <w:tcW w:w="1918" w:type="pct"/>
                <w:tcMar>
                  <w:top w:w="58" w:type="dxa"/>
                  <w:left w:w="115" w:type="dxa"/>
                  <w:bottom w:w="0" w:type="dxa"/>
                  <w:right w:w="115" w:type="dxa"/>
                </w:tcMar>
              </w:tcPr>
            </w:tcPrChange>
          </w:tcPr>
          <w:p w14:paraId="0C986262" w14:textId="77777777" w:rsidR="00B64ABB" w:rsidRPr="007209E6" w:rsidRDefault="00B64ABB" w:rsidP="00FA48AE">
            <w:pPr>
              <w:pStyle w:val="TableText"/>
            </w:pPr>
            <w:r w:rsidRPr="007209E6">
              <w:t>SDEC35</w:t>
            </w:r>
          </w:p>
        </w:tc>
        <w:tc>
          <w:tcPr>
            <w:tcW w:w="3021" w:type="pct"/>
            <w:tcMar>
              <w:top w:w="58" w:type="dxa"/>
              <w:left w:w="115" w:type="dxa"/>
              <w:bottom w:w="0" w:type="dxa"/>
              <w:right w:w="115" w:type="dxa"/>
            </w:tcMar>
            <w:tcPrChange w:id="1686" w:author="Author">
              <w:tcPr>
                <w:tcW w:w="3082" w:type="pct"/>
                <w:tcMar>
                  <w:top w:w="58" w:type="dxa"/>
                  <w:left w:w="115" w:type="dxa"/>
                  <w:bottom w:w="0" w:type="dxa"/>
                  <w:right w:w="115" w:type="dxa"/>
                </w:tcMar>
              </w:tcPr>
            </w:tcPrChange>
          </w:tcPr>
          <w:p w14:paraId="4D02FDE7" w14:textId="77777777" w:rsidR="00B64ABB" w:rsidRPr="007209E6" w:rsidRDefault="00B64ABB" w:rsidP="00FA48AE">
            <w:pPr>
              <w:pStyle w:val="TableText"/>
            </w:pPr>
            <w:r>
              <w:t>ALB/SAT</w:t>
            </w:r>
            <w:r w:rsidRPr="005D160C">
              <w:t xml:space="preserve"> - VISTA SCHEDULING RPCs</w:t>
            </w:r>
          </w:p>
        </w:tc>
      </w:tr>
      <w:tr w:rsidR="00B64ABB" w14:paraId="0901392A" w14:textId="77777777" w:rsidTr="00A242DF">
        <w:trPr>
          <w:cantSplit/>
          <w:trPrChange w:id="1687" w:author="Author">
            <w:trPr>
              <w:cantSplit/>
            </w:trPr>
          </w:trPrChange>
        </w:trPr>
        <w:tc>
          <w:tcPr>
            <w:tcW w:w="1979" w:type="pct"/>
            <w:tcMar>
              <w:top w:w="58" w:type="dxa"/>
              <w:left w:w="115" w:type="dxa"/>
              <w:bottom w:w="0" w:type="dxa"/>
              <w:right w:w="115" w:type="dxa"/>
            </w:tcMar>
            <w:tcPrChange w:id="1688" w:author="Author">
              <w:tcPr>
                <w:tcW w:w="1918" w:type="pct"/>
                <w:tcMar>
                  <w:top w:w="58" w:type="dxa"/>
                  <w:left w:w="115" w:type="dxa"/>
                  <w:bottom w:w="0" w:type="dxa"/>
                  <w:right w:w="115" w:type="dxa"/>
                </w:tcMar>
              </w:tcPr>
            </w:tcPrChange>
          </w:tcPr>
          <w:p w14:paraId="74F7925F" w14:textId="77777777" w:rsidR="00B64ABB" w:rsidRPr="007209E6" w:rsidRDefault="00B64ABB" w:rsidP="00FA48AE">
            <w:pPr>
              <w:pStyle w:val="TableText"/>
            </w:pPr>
            <w:r w:rsidRPr="007209E6">
              <w:t>SDEC36</w:t>
            </w:r>
          </w:p>
        </w:tc>
        <w:tc>
          <w:tcPr>
            <w:tcW w:w="3021" w:type="pct"/>
            <w:tcMar>
              <w:top w:w="58" w:type="dxa"/>
              <w:left w:w="115" w:type="dxa"/>
              <w:bottom w:w="0" w:type="dxa"/>
              <w:right w:w="115" w:type="dxa"/>
            </w:tcMar>
            <w:tcPrChange w:id="1689" w:author="Author">
              <w:tcPr>
                <w:tcW w:w="3082" w:type="pct"/>
                <w:tcMar>
                  <w:top w:w="58" w:type="dxa"/>
                  <w:left w:w="115" w:type="dxa"/>
                  <w:bottom w:w="0" w:type="dxa"/>
                  <w:right w:w="115" w:type="dxa"/>
                </w:tcMar>
              </w:tcPr>
            </w:tcPrChange>
          </w:tcPr>
          <w:p w14:paraId="58B73F38" w14:textId="77777777" w:rsidR="00B64ABB" w:rsidRPr="007209E6" w:rsidRDefault="00B64ABB" w:rsidP="00FA48AE">
            <w:pPr>
              <w:pStyle w:val="TableText"/>
            </w:pPr>
            <w:r>
              <w:t>ALB/SAT</w:t>
            </w:r>
            <w:r w:rsidRPr="005D160C">
              <w:t xml:space="preserve"> - VISTA SCHEDULING RPCs</w:t>
            </w:r>
          </w:p>
        </w:tc>
      </w:tr>
      <w:tr w:rsidR="00B64ABB" w14:paraId="1240DA68" w14:textId="77777777" w:rsidTr="00A242DF">
        <w:trPr>
          <w:cantSplit/>
          <w:trPrChange w:id="1690" w:author="Author">
            <w:trPr>
              <w:cantSplit/>
            </w:trPr>
          </w:trPrChange>
        </w:trPr>
        <w:tc>
          <w:tcPr>
            <w:tcW w:w="1979" w:type="pct"/>
            <w:tcMar>
              <w:top w:w="58" w:type="dxa"/>
              <w:left w:w="115" w:type="dxa"/>
              <w:bottom w:w="0" w:type="dxa"/>
              <w:right w:w="115" w:type="dxa"/>
            </w:tcMar>
            <w:tcPrChange w:id="1691" w:author="Author">
              <w:tcPr>
                <w:tcW w:w="1918" w:type="pct"/>
                <w:tcMar>
                  <w:top w:w="58" w:type="dxa"/>
                  <w:left w:w="115" w:type="dxa"/>
                  <w:bottom w:w="0" w:type="dxa"/>
                  <w:right w:w="115" w:type="dxa"/>
                </w:tcMar>
              </w:tcPr>
            </w:tcPrChange>
          </w:tcPr>
          <w:p w14:paraId="0EFAB05D" w14:textId="77777777" w:rsidR="00B64ABB" w:rsidRPr="007209E6" w:rsidRDefault="00B64ABB" w:rsidP="00FA48AE">
            <w:pPr>
              <w:pStyle w:val="TableText"/>
            </w:pPr>
            <w:r w:rsidRPr="007209E6">
              <w:t>SDEC37</w:t>
            </w:r>
          </w:p>
        </w:tc>
        <w:tc>
          <w:tcPr>
            <w:tcW w:w="3021" w:type="pct"/>
            <w:tcMar>
              <w:top w:w="58" w:type="dxa"/>
              <w:left w:w="115" w:type="dxa"/>
              <w:bottom w:w="0" w:type="dxa"/>
              <w:right w:w="115" w:type="dxa"/>
            </w:tcMar>
            <w:tcPrChange w:id="1692" w:author="Author">
              <w:tcPr>
                <w:tcW w:w="3082" w:type="pct"/>
                <w:tcMar>
                  <w:top w:w="58" w:type="dxa"/>
                  <w:left w:w="115" w:type="dxa"/>
                  <w:bottom w:w="0" w:type="dxa"/>
                  <w:right w:w="115" w:type="dxa"/>
                </w:tcMar>
              </w:tcPr>
            </w:tcPrChange>
          </w:tcPr>
          <w:p w14:paraId="424CAACA" w14:textId="77777777" w:rsidR="00B64ABB" w:rsidRPr="007209E6" w:rsidRDefault="00B64ABB" w:rsidP="00FA48AE">
            <w:pPr>
              <w:pStyle w:val="TableText"/>
            </w:pPr>
            <w:r>
              <w:t>ALB/SAT</w:t>
            </w:r>
            <w:r w:rsidRPr="005D160C">
              <w:t xml:space="preserve"> - VISTA SCHEDULING RPCs</w:t>
            </w:r>
          </w:p>
        </w:tc>
      </w:tr>
      <w:tr w:rsidR="00B64ABB" w14:paraId="0340A744" w14:textId="77777777" w:rsidTr="00A242DF">
        <w:trPr>
          <w:cantSplit/>
          <w:trPrChange w:id="1693" w:author="Author">
            <w:trPr>
              <w:cantSplit/>
            </w:trPr>
          </w:trPrChange>
        </w:trPr>
        <w:tc>
          <w:tcPr>
            <w:tcW w:w="1979" w:type="pct"/>
            <w:tcMar>
              <w:top w:w="58" w:type="dxa"/>
              <w:left w:w="115" w:type="dxa"/>
              <w:bottom w:w="0" w:type="dxa"/>
              <w:right w:w="115" w:type="dxa"/>
            </w:tcMar>
            <w:tcPrChange w:id="1694" w:author="Author">
              <w:tcPr>
                <w:tcW w:w="1918" w:type="pct"/>
                <w:tcMar>
                  <w:top w:w="58" w:type="dxa"/>
                  <w:left w:w="115" w:type="dxa"/>
                  <w:bottom w:w="0" w:type="dxa"/>
                  <w:right w:w="115" w:type="dxa"/>
                </w:tcMar>
              </w:tcPr>
            </w:tcPrChange>
          </w:tcPr>
          <w:p w14:paraId="5D078525" w14:textId="77777777" w:rsidR="00B64ABB" w:rsidRPr="007209E6" w:rsidRDefault="00B64ABB" w:rsidP="00FA48AE">
            <w:pPr>
              <w:pStyle w:val="TableText"/>
            </w:pPr>
            <w:r w:rsidRPr="007209E6">
              <w:t>SDEC38</w:t>
            </w:r>
          </w:p>
        </w:tc>
        <w:tc>
          <w:tcPr>
            <w:tcW w:w="3021" w:type="pct"/>
            <w:tcMar>
              <w:top w:w="58" w:type="dxa"/>
              <w:left w:w="115" w:type="dxa"/>
              <w:bottom w:w="0" w:type="dxa"/>
              <w:right w:w="115" w:type="dxa"/>
            </w:tcMar>
            <w:tcPrChange w:id="1695" w:author="Author">
              <w:tcPr>
                <w:tcW w:w="3082" w:type="pct"/>
                <w:tcMar>
                  <w:top w:w="58" w:type="dxa"/>
                  <w:left w:w="115" w:type="dxa"/>
                  <w:bottom w:w="0" w:type="dxa"/>
                  <w:right w:w="115" w:type="dxa"/>
                </w:tcMar>
              </w:tcPr>
            </w:tcPrChange>
          </w:tcPr>
          <w:p w14:paraId="048BD395" w14:textId="77777777" w:rsidR="00B64ABB" w:rsidRPr="007209E6" w:rsidRDefault="00B64ABB" w:rsidP="00FA48AE">
            <w:pPr>
              <w:pStyle w:val="TableText"/>
            </w:pPr>
            <w:r>
              <w:t>ALB/SAT</w:t>
            </w:r>
            <w:r w:rsidRPr="005D160C">
              <w:t xml:space="preserve"> - VISTA SCHEDULING RPCs</w:t>
            </w:r>
          </w:p>
        </w:tc>
      </w:tr>
      <w:tr w:rsidR="00B64ABB" w14:paraId="59641FC2" w14:textId="77777777" w:rsidTr="00A242DF">
        <w:trPr>
          <w:cantSplit/>
          <w:trPrChange w:id="1696" w:author="Author">
            <w:trPr>
              <w:cantSplit/>
            </w:trPr>
          </w:trPrChange>
        </w:trPr>
        <w:tc>
          <w:tcPr>
            <w:tcW w:w="1979" w:type="pct"/>
            <w:tcMar>
              <w:top w:w="58" w:type="dxa"/>
              <w:left w:w="115" w:type="dxa"/>
              <w:bottom w:w="0" w:type="dxa"/>
              <w:right w:w="115" w:type="dxa"/>
            </w:tcMar>
            <w:tcPrChange w:id="1697" w:author="Author">
              <w:tcPr>
                <w:tcW w:w="1918" w:type="pct"/>
                <w:tcMar>
                  <w:top w:w="58" w:type="dxa"/>
                  <w:left w:w="115" w:type="dxa"/>
                  <w:bottom w:w="0" w:type="dxa"/>
                  <w:right w:w="115" w:type="dxa"/>
                </w:tcMar>
              </w:tcPr>
            </w:tcPrChange>
          </w:tcPr>
          <w:p w14:paraId="625D8EA7" w14:textId="77777777" w:rsidR="00B64ABB" w:rsidRPr="007209E6" w:rsidRDefault="00B64ABB" w:rsidP="00FA48AE">
            <w:pPr>
              <w:pStyle w:val="TableText"/>
            </w:pPr>
            <w:r w:rsidRPr="007209E6">
              <w:t>SDEC40</w:t>
            </w:r>
          </w:p>
        </w:tc>
        <w:tc>
          <w:tcPr>
            <w:tcW w:w="3021" w:type="pct"/>
            <w:tcMar>
              <w:top w:w="58" w:type="dxa"/>
              <w:left w:w="115" w:type="dxa"/>
              <w:bottom w:w="0" w:type="dxa"/>
              <w:right w:w="115" w:type="dxa"/>
            </w:tcMar>
            <w:tcPrChange w:id="1698" w:author="Author">
              <w:tcPr>
                <w:tcW w:w="3082" w:type="pct"/>
                <w:tcMar>
                  <w:top w:w="58" w:type="dxa"/>
                  <w:left w:w="115" w:type="dxa"/>
                  <w:bottom w:w="0" w:type="dxa"/>
                  <w:right w:w="115" w:type="dxa"/>
                </w:tcMar>
              </w:tcPr>
            </w:tcPrChange>
          </w:tcPr>
          <w:p w14:paraId="3A368A4B" w14:textId="77777777" w:rsidR="00B64ABB" w:rsidRPr="007209E6" w:rsidRDefault="00B64ABB" w:rsidP="00FA48AE">
            <w:pPr>
              <w:pStyle w:val="TableText"/>
            </w:pPr>
            <w:r>
              <w:t>ALB/SAT</w:t>
            </w:r>
            <w:r w:rsidRPr="005D160C">
              <w:t xml:space="preserve"> - VISTA SCHEDULING RPCs</w:t>
            </w:r>
          </w:p>
        </w:tc>
      </w:tr>
      <w:tr w:rsidR="00B64ABB" w14:paraId="1C1BA492" w14:textId="77777777" w:rsidTr="00A242DF">
        <w:trPr>
          <w:cantSplit/>
          <w:trPrChange w:id="1699" w:author="Author">
            <w:trPr>
              <w:cantSplit/>
            </w:trPr>
          </w:trPrChange>
        </w:trPr>
        <w:tc>
          <w:tcPr>
            <w:tcW w:w="1979" w:type="pct"/>
            <w:tcMar>
              <w:top w:w="58" w:type="dxa"/>
              <w:left w:w="115" w:type="dxa"/>
              <w:bottom w:w="0" w:type="dxa"/>
              <w:right w:w="115" w:type="dxa"/>
            </w:tcMar>
            <w:tcPrChange w:id="1700" w:author="Author">
              <w:tcPr>
                <w:tcW w:w="1918" w:type="pct"/>
                <w:tcMar>
                  <w:top w:w="58" w:type="dxa"/>
                  <w:left w:w="115" w:type="dxa"/>
                  <w:bottom w:w="0" w:type="dxa"/>
                  <w:right w:w="115" w:type="dxa"/>
                </w:tcMar>
              </w:tcPr>
            </w:tcPrChange>
          </w:tcPr>
          <w:p w14:paraId="71233E60" w14:textId="77777777" w:rsidR="00B64ABB" w:rsidRPr="007209E6" w:rsidRDefault="00B64ABB" w:rsidP="00FA48AE">
            <w:pPr>
              <w:pStyle w:val="TableText"/>
            </w:pPr>
            <w:r w:rsidRPr="007209E6">
              <w:t>SDEC44</w:t>
            </w:r>
          </w:p>
        </w:tc>
        <w:tc>
          <w:tcPr>
            <w:tcW w:w="3021" w:type="pct"/>
            <w:tcMar>
              <w:top w:w="58" w:type="dxa"/>
              <w:left w:w="115" w:type="dxa"/>
              <w:bottom w:w="0" w:type="dxa"/>
              <w:right w:w="115" w:type="dxa"/>
            </w:tcMar>
            <w:tcPrChange w:id="1701" w:author="Author">
              <w:tcPr>
                <w:tcW w:w="3082" w:type="pct"/>
                <w:tcMar>
                  <w:top w:w="58" w:type="dxa"/>
                  <w:left w:w="115" w:type="dxa"/>
                  <w:bottom w:w="0" w:type="dxa"/>
                  <w:right w:w="115" w:type="dxa"/>
                </w:tcMar>
              </w:tcPr>
            </w:tcPrChange>
          </w:tcPr>
          <w:p w14:paraId="701CCE1A" w14:textId="77777777" w:rsidR="00B64ABB" w:rsidRPr="007209E6" w:rsidRDefault="00B64ABB" w:rsidP="00FA48AE">
            <w:pPr>
              <w:pStyle w:val="TableText"/>
            </w:pPr>
            <w:r>
              <w:t>ALB/SAT</w:t>
            </w:r>
            <w:r w:rsidRPr="005D160C">
              <w:t xml:space="preserve"> - VISTA SCHEDULING RPCs</w:t>
            </w:r>
          </w:p>
        </w:tc>
      </w:tr>
      <w:tr w:rsidR="00B64ABB" w14:paraId="7599816E" w14:textId="77777777" w:rsidTr="00A242DF">
        <w:trPr>
          <w:cantSplit/>
          <w:trPrChange w:id="1702" w:author="Author">
            <w:trPr>
              <w:cantSplit/>
            </w:trPr>
          </w:trPrChange>
        </w:trPr>
        <w:tc>
          <w:tcPr>
            <w:tcW w:w="1979" w:type="pct"/>
            <w:tcMar>
              <w:top w:w="58" w:type="dxa"/>
              <w:left w:w="115" w:type="dxa"/>
              <w:bottom w:w="0" w:type="dxa"/>
              <w:right w:w="115" w:type="dxa"/>
            </w:tcMar>
            <w:tcPrChange w:id="1703" w:author="Author">
              <w:tcPr>
                <w:tcW w:w="1918" w:type="pct"/>
                <w:tcMar>
                  <w:top w:w="58" w:type="dxa"/>
                  <w:left w:w="115" w:type="dxa"/>
                  <w:bottom w:w="0" w:type="dxa"/>
                  <w:right w:w="115" w:type="dxa"/>
                </w:tcMar>
              </w:tcPr>
            </w:tcPrChange>
          </w:tcPr>
          <w:p w14:paraId="6B8548E2" w14:textId="77777777" w:rsidR="00B64ABB" w:rsidRPr="007209E6" w:rsidRDefault="00B64ABB" w:rsidP="00FA48AE">
            <w:pPr>
              <w:pStyle w:val="TableText"/>
            </w:pPr>
            <w:r w:rsidRPr="007209E6">
              <w:t>SDEC45</w:t>
            </w:r>
          </w:p>
        </w:tc>
        <w:tc>
          <w:tcPr>
            <w:tcW w:w="3021" w:type="pct"/>
            <w:tcMar>
              <w:top w:w="58" w:type="dxa"/>
              <w:left w:w="115" w:type="dxa"/>
              <w:bottom w:w="0" w:type="dxa"/>
              <w:right w:w="115" w:type="dxa"/>
            </w:tcMar>
            <w:tcPrChange w:id="1704" w:author="Author">
              <w:tcPr>
                <w:tcW w:w="3082" w:type="pct"/>
                <w:tcMar>
                  <w:top w:w="58" w:type="dxa"/>
                  <w:left w:w="115" w:type="dxa"/>
                  <w:bottom w:w="0" w:type="dxa"/>
                  <w:right w:w="115" w:type="dxa"/>
                </w:tcMar>
              </w:tcPr>
            </w:tcPrChange>
          </w:tcPr>
          <w:p w14:paraId="7349E9C1" w14:textId="77777777" w:rsidR="00B64ABB" w:rsidRPr="007209E6" w:rsidRDefault="00B64ABB" w:rsidP="00FA48AE">
            <w:pPr>
              <w:pStyle w:val="TableText"/>
            </w:pPr>
            <w:r>
              <w:t>ALB/SAT</w:t>
            </w:r>
            <w:r w:rsidRPr="005D160C">
              <w:t xml:space="preserve"> - VISTA SCHEDULING RPCs</w:t>
            </w:r>
          </w:p>
        </w:tc>
      </w:tr>
      <w:tr w:rsidR="00B64ABB" w14:paraId="608E38F5" w14:textId="77777777" w:rsidTr="00A242DF">
        <w:trPr>
          <w:cantSplit/>
          <w:trPrChange w:id="1705" w:author="Author">
            <w:trPr>
              <w:cantSplit/>
            </w:trPr>
          </w:trPrChange>
        </w:trPr>
        <w:tc>
          <w:tcPr>
            <w:tcW w:w="1979" w:type="pct"/>
            <w:tcMar>
              <w:top w:w="58" w:type="dxa"/>
              <w:left w:w="115" w:type="dxa"/>
              <w:bottom w:w="0" w:type="dxa"/>
              <w:right w:w="115" w:type="dxa"/>
            </w:tcMar>
            <w:tcPrChange w:id="1706" w:author="Author">
              <w:tcPr>
                <w:tcW w:w="1918" w:type="pct"/>
                <w:tcMar>
                  <w:top w:w="58" w:type="dxa"/>
                  <w:left w:w="115" w:type="dxa"/>
                  <w:bottom w:w="0" w:type="dxa"/>
                  <w:right w:w="115" w:type="dxa"/>
                </w:tcMar>
              </w:tcPr>
            </w:tcPrChange>
          </w:tcPr>
          <w:p w14:paraId="1D073D98" w14:textId="77777777" w:rsidR="00B64ABB" w:rsidRPr="007209E6" w:rsidRDefault="00B64ABB" w:rsidP="00FA48AE">
            <w:pPr>
              <w:pStyle w:val="TableText"/>
            </w:pPr>
            <w:r w:rsidRPr="007209E6">
              <w:t>SDEC46</w:t>
            </w:r>
          </w:p>
        </w:tc>
        <w:tc>
          <w:tcPr>
            <w:tcW w:w="3021" w:type="pct"/>
            <w:tcMar>
              <w:top w:w="58" w:type="dxa"/>
              <w:left w:w="115" w:type="dxa"/>
              <w:bottom w:w="0" w:type="dxa"/>
              <w:right w:w="115" w:type="dxa"/>
            </w:tcMar>
            <w:tcPrChange w:id="1707" w:author="Author">
              <w:tcPr>
                <w:tcW w:w="3082" w:type="pct"/>
                <w:tcMar>
                  <w:top w:w="58" w:type="dxa"/>
                  <w:left w:w="115" w:type="dxa"/>
                  <w:bottom w:w="0" w:type="dxa"/>
                  <w:right w:w="115" w:type="dxa"/>
                </w:tcMar>
              </w:tcPr>
            </w:tcPrChange>
          </w:tcPr>
          <w:p w14:paraId="39D2A199" w14:textId="77777777" w:rsidR="00B64ABB" w:rsidRPr="007209E6" w:rsidRDefault="00B64ABB" w:rsidP="00FA48AE">
            <w:pPr>
              <w:pStyle w:val="TableText"/>
            </w:pPr>
            <w:r>
              <w:t>ALB/SAT</w:t>
            </w:r>
            <w:r w:rsidRPr="005D160C">
              <w:t xml:space="preserve"> - VISTA SCHEDULING RPCs</w:t>
            </w:r>
          </w:p>
        </w:tc>
      </w:tr>
      <w:tr w:rsidR="00B64ABB" w14:paraId="5AD102AF" w14:textId="77777777" w:rsidTr="00A242DF">
        <w:trPr>
          <w:cantSplit/>
          <w:trPrChange w:id="1708" w:author="Author">
            <w:trPr>
              <w:cantSplit/>
            </w:trPr>
          </w:trPrChange>
        </w:trPr>
        <w:tc>
          <w:tcPr>
            <w:tcW w:w="1979" w:type="pct"/>
            <w:tcMar>
              <w:top w:w="58" w:type="dxa"/>
              <w:left w:w="115" w:type="dxa"/>
              <w:bottom w:w="0" w:type="dxa"/>
              <w:right w:w="115" w:type="dxa"/>
            </w:tcMar>
            <w:tcPrChange w:id="1709" w:author="Author">
              <w:tcPr>
                <w:tcW w:w="1918" w:type="pct"/>
                <w:tcMar>
                  <w:top w:w="58" w:type="dxa"/>
                  <w:left w:w="115" w:type="dxa"/>
                  <w:bottom w:w="0" w:type="dxa"/>
                  <w:right w:w="115" w:type="dxa"/>
                </w:tcMar>
              </w:tcPr>
            </w:tcPrChange>
          </w:tcPr>
          <w:p w14:paraId="4B2BE8B1" w14:textId="77777777" w:rsidR="00B64ABB" w:rsidRPr="007209E6" w:rsidRDefault="00B64ABB" w:rsidP="00FA48AE">
            <w:pPr>
              <w:pStyle w:val="TableText"/>
            </w:pPr>
            <w:r w:rsidRPr="007209E6">
              <w:t>SDEC47</w:t>
            </w:r>
          </w:p>
        </w:tc>
        <w:tc>
          <w:tcPr>
            <w:tcW w:w="3021" w:type="pct"/>
            <w:tcMar>
              <w:top w:w="58" w:type="dxa"/>
              <w:left w:w="115" w:type="dxa"/>
              <w:bottom w:w="0" w:type="dxa"/>
              <w:right w:w="115" w:type="dxa"/>
            </w:tcMar>
            <w:tcPrChange w:id="1710" w:author="Author">
              <w:tcPr>
                <w:tcW w:w="3082" w:type="pct"/>
                <w:tcMar>
                  <w:top w:w="58" w:type="dxa"/>
                  <w:left w:w="115" w:type="dxa"/>
                  <w:bottom w:w="0" w:type="dxa"/>
                  <w:right w:w="115" w:type="dxa"/>
                </w:tcMar>
              </w:tcPr>
            </w:tcPrChange>
          </w:tcPr>
          <w:p w14:paraId="6E8AB866" w14:textId="77777777" w:rsidR="00B64ABB" w:rsidRPr="007209E6" w:rsidRDefault="00B64ABB" w:rsidP="00FA48AE">
            <w:pPr>
              <w:pStyle w:val="TableText"/>
            </w:pPr>
            <w:r>
              <w:t>ALB/SAT</w:t>
            </w:r>
            <w:r w:rsidRPr="005D160C">
              <w:t xml:space="preserve"> - VISTA SCHEDULING RPCs</w:t>
            </w:r>
          </w:p>
        </w:tc>
      </w:tr>
      <w:tr w:rsidR="00B64ABB" w14:paraId="2C4B090D" w14:textId="77777777" w:rsidTr="00A242DF">
        <w:trPr>
          <w:cantSplit/>
          <w:trPrChange w:id="1711" w:author="Author">
            <w:trPr>
              <w:cantSplit/>
            </w:trPr>
          </w:trPrChange>
        </w:trPr>
        <w:tc>
          <w:tcPr>
            <w:tcW w:w="1979" w:type="pct"/>
            <w:tcMar>
              <w:top w:w="58" w:type="dxa"/>
              <w:left w:w="115" w:type="dxa"/>
              <w:bottom w:w="0" w:type="dxa"/>
              <w:right w:w="115" w:type="dxa"/>
            </w:tcMar>
            <w:tcPrChange w:id="1712" w:author="Author">
              <w:tcPr>
                <w:tcW w:w="1918" w:type="pct"/>
                <w:tcMar>
                  <w:top w:w="58" w:type="dxa"/>
                  <w:left w:w="115" w:type="dxa"/>
                  <w:bottom w:w="0" w:type="dxa"/>
                  <w:right w:w="115" w:type="dxa"/>
                </w:tcMar>
              </w:tcPr>
            </w:tcPrChange>
          </w:tcPr>
          <w:p w14:paraId="1F60E77E" w14:textId="77777777" w:rsidR="00B64ABB" w:rsidRPr="007209E6" w:rsidRDefault="00B64ABB" w:rsidP="00FA48AE">
            <w:pPr>
              <w:pStyle w:val="TableText"/>
            </w:pPr>
            <w:r w:rsidRPr="007209E6">
              <w:t>SDEC48</w:t>
            </w:r>
          </w:p>
        </w:tc>
        <w:tc>
          <w:tcPr>
            <w:tcW w:w="3021" w:type="pct"/>
            <w:tcMar>
              <w:top w:w="58" w:type="dxa"/>
              <w:left w:w="115" w:type="dxa"/>
              <w:bottom w:w="0" w:type="dxa"/>
              <w:right w:w="115" w:type="dxa"/>
            </w:tcMar>
            <w:tcPrChange w:id="1713" w:author="Author">
              <w:tcPr>
                <w:tcW w:w="3082" w:type="pct"/>
                <w:tcMar>
                  <w:top w:w="58" w:type="dxa"/>
                  <w:left w:w="115" w:type="dxa"/>
                  <w:bottom w:w="0" w:type="dxa"/>
                  <w:right w:w="115" w:type="dxa"/>
                </w:tcMar>
              </w:tcPr>
            </w:tcPrChange>
          </w:tcPr>
          <w:p w14:paraId="639D802C" w14:textId="77777777" w:rsidR="00B64ABB" w:rsidRPr="007209E6" w:rsidRDefault="00B64ABB" w:rsidP="00FA48AE">
            <w:pPr>
              <w:pStyle w:val="TableText"/>
            </w:pPr>
            <w:r>
              <w:t>ALB/SAT</w:t>
            </w:r>
            <w:r w:rsidRPr="005D160C">
              <w:t xml:space="preserve"> - VISTA SCHEDULING RPCs</w:t>
            </w:r>
          </w:p>
        </w:tc>
      </w:tr>
      <w:tr w:rsidR="00B64ABB" w14:paraId="73E2EB93" w14:textId="77777777" w:rsidTr="00A242DF">
        <w:trPr>
          <w:cantSplit/>
          <w:trPrChange w:id="1714" w:author="Author">
            <w:trPr>
              <w:cantSplit/>
            </w:trPr>
          </w:trPrChange>
        </w:trPr>
        <w:tc>
          <w:tcPr>
            <w:tcW w:w="1979" w:type="pct"/>
            <w:tcMar>
              <w:top w:w="58" w:type="dxa"/>
              <w:left w:w="115" w:type="dxa"/>
              <w:bottom w:w="0" w:type="dxa"/>
              <w:right w:w="115" w:type="dxa"/>
            </w:tcMar>
            <w:tcPrChange w:id="1715" w:author="Author">
              <w:tcPr>
                <w:tcW w:w="1918" w:type="pct"/>
                <w:tcMar>
                  <w:top w:w="58" w:type="dxa"/>
                  <w:left w:w="115" w:type="dxa"/>
                  <w:bottom w:w="0" w:type="dxa"/>
                  <w:right w:w="115" w:type="dxa"/>
                </w:tcMar>
              </w:tcPr>
            </w:tcPrChange>
          </w:tcPr>
          <w:p w14:paraId="55A7153B" w14:textId="77777777" w:rsidR="00B64ABB" w:rsidRPr="007209E6" w:rsidRDefault="00B64ABB" w:rsidP="00FA48AE">
            <w:pPr>
              <w:pStyle w:val="TableText"/>
            </w:pPr>
            <w:r w:rsidRPr="007209E6">
              <w:t>SDEC49</w:t>
            </w:r>
          </w:p>
        </w:tc>
        <w:tc>
          <w:tcPr>
            <w:tcW w:w="3021" w:type="pct"/>
            <w:tcMar>
              <w:top w:w="58" w:type="dxa"/>
              <w:left w:w="115" w:type="dxa"/>
              <w:bottom w:w="0" w:type="dxa"/>
              <w:right w:w="115" w:type="dxa"/>
            </w:tcMar>
            <w:tcPrChange w:id="1716" w:author="Author">
              <w:tcPr>
                <w:tcW w:w="3082" w:type="pct"/>
                <w:tcMar>
                  <w:top w:w="58" w:type="dxa"/>
                  <w:left w:w="115" w:type="dxa"/>
                  <w:bottom w:w="0" w:type="dxa"/>
                  <w:right w:w="115" w:type="dxa"/>
                </w:tcMar>
              </w:tcPr>
            </w:tcPrChange>
          </w:tcPr>
          <w:p w14:paraId="05E66CA7" w14:textId="77777777" w:rsidR="00B64ABB" w:rsidRPr="007209E6" w:rsidRDefault="00B64ABB" w:rsidP="00FA48AE">
            <w:pPr>
              <w:pStyle w:val="TableText"/>
            </w:pPr>
            <w:r>
              <w:t>ALB/SAT</w:t>
            </w:r>
            <w:r w:rsidRPr="005D160C">
              <w:t xml:space="preserve"> - VISTA SCHEDULING RPCs</w:t>
            </w:r>
          </w:p>
        </w:tc>
      </w:tr>
      <w:tr w:rsidR="00B64ABB" w14:paraId="3562A59B" w14:textId="77777777" w:rsidTr="00A242DF">
        <w:trPr>
          <w:cantSplit/>
          <w:trPrChange w:id="1717" w:author="Author">
            <w:trPr>
              <w:cantSplit/>
            </w:trPr>
          </w:trPrChange>
        </w:trPr>
        <w:tc>
          <w:tcPr>
            <w:tcW w:w="1979" w:type="pct"/>
            <w:tcMar>
              <w:top w:w="58" w:type="dxa"/>
              <w:left w:w="115" w:type="dxa"/>
              <w:bottom w:w="0" w:type="dxa"/>
              <w:right w:w="115" w:type="dxa"/>
            </w:tcMar>
            <w:tcPrChange w:id="1718" w:author="Author">
              <w:tcPr>
                <w:tcW w:w="1918" w:type="pct"/>
                <w:tcMar>
                  <w:top w:w="58" w:type="dxa"/>
                  <w:left w:w="115" w:type="dxa"/>
                  <w:bottom w:w="0" w:type="dxa"/>
                  <w:right w:w="115" w:type="dxa"/>
                </w:tcMar>
              </w:tcPr>
            </w:tcPrChange>
          </w:tcPr>
          <w:p w14:paraId="63746D59" w14:textId="77777777" w:rsidR="00B64ABB" w:rsidRPr="007209E6" w:rsidRDefault="00B64ABB" w:rsidP="00FA48AE">
            <w:pPr>
              <w:pStyle w:val="TableText"/>
            </w:pPr>
            <w:r w:rsidRPr="007209E6">
              <w:t>SDEC50</w:t>
            </w:r>
          </w:p>
        </w:tc>
        <w:tc>
          <w:tcPr>
            <w:tcW w:w="3021" w:type="pct"/>
            <w:tcMar>
              <w:top w:w="58" w:type="dxa"/>
              <w:left w:w="115" w:type="dxa"/>
              <w:bottom w:w="0" w:type="dxa"/>
              <w:right w:w="115" w:type="dxa"/>
            </w:tcMar>
            <w:tcPrChange w:id="1719" w:author="Author">
              <w:tcPr>
                <w:tcW w:w="3082" w:type="pct"/>
                <w:tcMar>
                  <w:top w:w="58" w:type="dxa"/>
                  <w:left w:w="115" w:type="dxa"/>
                  <w:bottom w:w="0" w:type="dxa"/>
                  <w:right w:w="115" w:type="dxa"/>
                </w:tcMar>
              </w:tcPr>
            </w:tcPrChange>
          </w:tcPr>
          <w:p w14:paraId="0493CE6C" w14:textId="77777777" w:rsidR="00B64ABB" w:rsidRPr="007209E6" w:rsidRDefault="00B64ABB" w:rsidP="00FA48AE">
            <w:pPr>
              <w:pStyle w:val="TableText"/>
            </w:pPr>
            <w:r>
              <w:t>ALB/SAT</w:t>
            </w:r>
            <w:r w:rsidRPr="005D160C">
              <w:t xml:space="preserve"> - VISTA SCHEDULING RPCs</w:t>
            </w:r>
          </w:p>
        </w:tc>
      </w:tr>
      <w:tr w:rsidR="00B64ABB" w14:paraId="7E672372" w14:textId="77777777" w:rsidTr="00A242DF">
        <w:trPr>
          <w:cantSplit/>
          <w:trPrChange w:id="1720" w:author="Author">
            <w:trPr>
              <w:cantSplit/>
            </w:trPr>
          </w:trPrChange>
        </w:trPr>
        <w:tc>
          <w:tcPr>
            <w:tcW w:w="1979" w:type="pct"/>
            <w:tcMar>
              <w:top w:w="58" w:type="dxa"/>
              <w:left w:w="115" w:type="dxa"/>
              <w:bottom w:w="0" w:type="dxa"/>
              <w:right w:w="115" w:type="dxa"/>
            </w:tcMar>
            <w:tcPrChange w:id="1721" w:author="Author">
              <w:tcPr>
                <w:tcW w:w="1918" w:type="pct"/>
                <w:tcMar>
                  <w:top w:w="58" w:type="dxa"/>
                  <w:left w:w="115" w:type="dxa"/>
                  <w:bottom w:w="0" w:type="dxa"/>
                  <w:right w:w="115" w:type="dxa"/>
                </w:tcMar>
              </w:tcPr>
            </w:tcPrChange>
          </w:tcPr>
          <w:p w14:paraId="2477F0C5" w14:textId="77777777" w:rsidR="00B64ABB" w:rsidRPr="007209E6" w:rsidRDefault="00B64ABB" w:rsidP="00FA48AE">
            <w:pPr>
              <w:pStyle w:val="TableText"/>
            </w:pPr>
            <w:r w:rsidRPr="007209E6">
              <w:t>SDEC51</w:t>
            </w:r>
          </w:p>
        </w:tc>
        <w:tc>
          <w:tcPr>
            <w:tcW w:w="3021" w:type="pct"/>
            <w:tcMar>
              <w:top w:w="58" w:type="dxa"/>
              <w:left w:w="115" w:type="dxa"/>
              <w:bottom w:w="0" w:type="dxa"/>
              <w:right w:w="115" w:type="dxa"/>
            </w:tcMar>
            <w:tcPrChange w:id="1722" w:author="Author">
              <w:tcPr>
                <w:tcW w:w="3082" w:type="pct"/>
                <w:tcMar>
                  <w:top w:w="58" w:type="dxa"/>
                  <w:left w:w="115" w:type="dxa"/>
                  <w:bottom w:w="0" w:type="dxa"/>
                  <w:right w:w="115" w:type="dxa"/>
                </w:tcMar>
              </w:tcPr>
            </w:tcPrChange>
          </w:tcPr>
          <w:p w14:paraId="285C77A8" w14:textId="77777777" w:rsidR="00B64ABB" w:rsidRPr="007209E6" w:rsidRDefault="00B64ABB" w:rsidP="00FA48AE">
            <w:pPr>
              <w:pStyle w:val="TableText"/>
            </w:pPr>
            <w:r>
              <w:t>ALB/SAT</w:t>
            </w:r>
            <w:r w:rsidRPr="005D160C">
              <w:t xml:space="preserve"> - VISTA SCHEDULING RPCs</w:t>
            </w:r>
          </w:p>
        </w:tc>
      </w:tr>
      <w:tr w:rsidR="00B64ABB" w14:paraId="7D6D8AA1" w14:textId="77777777" w:rsidTr="00A242DF">
        <w:trPr>
          <w:cantSplit/>
          <w:trPrChange w:id="1723" w:author="Author">
            <w:trPr>
              <w:cantSplit/>
            </w:trPr>
          </w:trPrChange>
        </w:trPr>
        <w:tc>
          <w:tcPr>
            <w:tcW w:w="1979" w:type="pct"/>
            <w:tcMar>
              <w:top w:w="58" w:type="dxa"/>
              <w:left w:w="115" w:type="dxa"/>
              <w:bottom w:w="0" w:type="dxa"/>
              <w:right w:w="115" w:type="dxa"/>
            </w:tcMar>
            <w:tcPrChange w:id="1724" w:author="Author">
              <w:tcPr>
                <w:tcW w:w="1918" w:type="pct"/>
                <w:tcMar>
                  <w:top w:w="58" w:type="dxa"/>
                  <w:left w:w="115" w:type="dxa"/>
                  <w:bottom w:w="0" w:type="dxa"/>
                  <w:right w:w="115" w:type="dxa"/>
                </w:tcMar>
              </w:tcPr>
            </w:tcPrChange>
          </w:tcPr>
          <w:p w14:paraId="55C7CE30" w14:textId="77777777" w:rsidR="00B64ABB" w:rsidRPr="007209E6" w:rsidRDefault="00B64ABB" w:rsidP="00FA48AE">
            <w:pPr>
              <w:pStyle w:val="TableText"/>
            </w:pPr>
            <w:r>
              <w:t>SDEC51A</w:t>
            </w:r>
          </w:p>
        </w:tc>
        <w:tc>
          <w:tcPr>
            <w:tcW w:w="3021" w:type="pct"/>
            <w:tcMar>
              <w:top w:w="58" w:type="dxa"/>
              <w:left w:w="115" w:type="dxa"/>
              <w:bottom w:w="0" w:type="dxa"/>
              <w:right w:w="115" w:type="dxa"/>
            </w:tcMar>
            <w:tcPrChange w:id="1725" w:author="Author">
              <w:tcPr>
                <w:tcW w:w="3082" w:type="pct"/>
                <w:tcMar>
                  <w:top w:w="58" w:type="dxa"/>
                  <w:left w:w="115" w:type="dxa"/>
                  <w:bottom w:w="0" w:type="dxa"/>
                  <w:right w:w="115" w:type="dxa"/>
                </w:tcMar>
              </w:tcPr>
            </w:tcPrChange>
          </w:tcPr>
          <w:p w14:paraId="6D3DF85A" w14:textId="0A771A90" w:rsidR="00B64ABB" w:rsidRDefault="00B64ABB" w:rsidP="00FA48AE">
            <w:pPr>
              <w:pStyle w:val="TableText"/>
            </w:pPr>
            <w:r>
              <w:t xml:space="preserve">ALB/SAT – VISTA SCHEDULING </w:t>
            </w:r>
            <w:r w:rsidR="006875B5">
              <w:t>RPCs</w:t>
            </w:r>
          </w:p>
        </w:tc>
      </w:tr>
      <w:tr w:rsidR="00B64ABB" w14:paraId="7FEF9C09" w14:textId="77777777" w:rsidTr="00A242DF">
        <w:trPr>
          <w:cantSplit/>
          <w:trPrChange w:id="1726" w:author="Author">
            <w:trPr>
              <w:cantSplit/>
            </w:trPr>
          </w:trPrChange>
        </w:trPr>
        <w:tc>
          <w:tcPr>
            <w:tcW w:w="1979" w:type="pct"/>
            <w:tcMar>
              <w:top w:w="58" w:type="dxa"/>
              <w:left w:w="115" w:type="dxa"/>
              <w:bottom w:w="0" w:type="dxa"/>
              <w:right w:w="115" w:type="dxa"/>
            </w:tcMar>
            <w:tcPrChange w:id="1727" w:author="Author">
              <w:tcPr>
                <w:tcW w:w="1918" w:type="pct"/>
                <w:tcMar>
                  <w:top w:w="58" w:type="dxa"/>
                  <w:left w:w="115" w:type="dxa"/>
                  <w:bottom w:w="0" w:type="dxa"/>
                  <w:right w:w="115" w:type="dxa"/>
                </w:tcMar>
              </w:tcPr>
            </w:tcPrChange>
          </w:tcPr>
          <w:p w14:paraId="6E6C3F17" w14:textId="77777777" w:rsidR="00B64ABB" w:rsidRPr="007209E6" w:rsidRDefault="00B64ABB" w:rsidP="00FA48AE">
            <w:pPr>
              <w:pStyle w:val="TableText"/>
            </w:pPr>
            <w:r w:rsidRPr="007209E6">
              <w:t>SDEC52</w:t>
            </w:r>
          </w:p>
        </w:tc>
        <w:tc>
          <w:tcPr>
            <w:tcW w:w="3021" w:type="pct"/>
            <w:tcMar>
              <w:top w:w="58" w:type="dxa"/>
              <w:left w:w="115" w:type="dxa"/>
              <w:bottom w:w="0" w:type="dxa"/>
              <w:right w:w="115" w:type="dxa"/>
            </w:tcMar>
            <w:tcPrChange w:id="1728" w:author="Author">
              <w:tcPr>
                <w:tcW w:w="3082" w:type="pct"/>
                <w:tcMar>
                  <w:top w:w="58" w:type="dxa"/>
                  <w:left w:w="115" w:type="dxa"/>
                  <w:bottom w:w="0" w:type="dxa"/>
                  <w:right w:w="115" w:type="dxa"/>
                </w:tcMar>
              </w:tcPr>
            </w:tcPrChange>
          </w:tcPr>
          <w:p w14:paraId="49BD5841" w14:textId="77777777" w:rsidR="00B64ABB" w:rsidRPr="007209E6" w:rsidRDefault="00B64ABB" w:rsidP="00FA48AE">
            <w:pPr>
              <w:pStyle w:val="TableText"/>
            </w:pPr>
            <w:r>
              <w:t>ALB/SAT</w:t>
            </w:r>
            <w:r w:rsidRPr="005D160C">
              <w:t xml:space="preserve"> - VISTA SCHEDULING RPCs</w:t>
            </w:r>
          </w:p>
        </w:tc>
      </w:tr>
      <w:tr w:rsidR="00B64ABB" w14:paraId="54A40AAC" w14:textId="77777777" w:rsidTr="00A242DF">
        <w:trPr>
          <w:cantSplit/>
          <w:trPrChange w:id="1729" w:author="Author">
            <w:trPr>
              <w:cantSplit/>
            </w:trPr>
          </w:trPrChange>
        </w:trPr>
        <w:tc>
          <w:tcPr>
            <w:tcW w:w="1979" w:type="pct"/>
            <w:tcMar>
              <w:top w:w="58" w:type="dxa"/>
              <w:left w:w="115" w:type="dxa"/>
              <w:bottom w:w="0" w:type="dxa"/>
              <w:right w:w="115" w:type="dxa"/>
            </w:tcMar>
            <w:tcPrChange w:id="1730" w:author="Author">
              <w:tcPr>
                <w:tcW w:w="1918" w:type="pct"/>
                <w:tcMar>
                  <w:top w:w="58" w:type="dxa"/>
                  <w:left w:w="115" w:type="dxa"/>
                  <w:bottom w:w="0" w:type="dxa"/>
                  <w:right w:w="115" w:type="dxa"/>
                </w:tcMar>
              </w:tcPr>
            </w:tcPrChange>
          </w:tcPr>
          <w:p w14:paraId="26421116" w14:textId="77777777" w:rsidR="00B64ABB" w:rsidRPr="007209E6" w:rsidRDefault="00B64ABB" w:rsidP="00FA48AE">
            <w:pPr>
              <w:pStyle w:val="TableText"/>
            </w:pPr>
            <w:r w:rsidRPr="007209E6">
              <w:t>SDEC52A</w:t>
            </w:r>
          </w:p>
        </w:tc>
        <w:tc>
          <w:tcPr>
            <w:tcW w:w="3021" w:type="pct"/>
            <w:tcMar>
              <w:top w:w="58" w:type="dxa"/>
              <w:left w:w="115" w:type="dxa"/>
              <w:bottom w:w="0" w:type="dxa"/>
              <w:right w:w="115" w:type="dxa"/>
            </w:tcMar>
            <w:tcPrChange w:id="1731" w:author="Author">
              <w:tcPr>
                <w:tcW w:w="3082" w:type="pct"/>
                <w:tcMar>
                  <w:top w:w="58" w:type="dxa"/>
                  <w:left w:w="115" w:type="dxa"/>
                  <w:bottom w:w="0" w:type="dxa"/>
                  <w:right w:w="115" w:type="dxa"/>
                </w:tcMar>
              </w:tcPr>
            </w:tcPrChange>
          </w:tcPr>
          <w:p w14:paraId="4F9650BC" w14:textId="77777777" w:rsidR="00B64ABB" w:rsidRPr="007209E6" w:rsidRDefault="00B64ABB" w:rsidP="00FA48AE">
            <w:pPr>
              <w:pStyle w:val="TableText"/>
            </w:pPr>
            <w:r>
              <w:t>ALB/SAT</w:t>
            </w:r>
            <w:r w:rsidRPr="005D160C">
              <w:t xml:space="preserve"> - VISTA SCHEDULING RPCs</w:t>
            </w:r>
          </w:p>
        </w:tc>
      </w:tr>
      <w:tr w:rsidR="00B64ABB" w14:paraId="18EA1343" w14:textId="77777777" w:rsidTr="00A242DF">
        <w:trPr>
          <w:cantSplit/>
          <w:trPrChange w:id="1732" w:author="Author">
            <w:trPr>
              <w:cantSplit/>
            </w:trPr>
          </w:trPrChange>
        </w:trPr>
        <w:tc>
          <w:tcPr>
            <w:tcW w:w="1979" w:type="pct"/>
            <w:tcMar>
              <w:top w:w="58" w:type="dxa"/>
              <w:left w:w="115" w:type="dxa"/>
              <w:bottom w:w="0" w:type="dxa"/>
              <w:right w:w="115" w:type="dxa"/>
            </w:tcMar>
            <w:tcPrChange w:id="1733" w:author="Author">
              <w:tcPr>
                <w:tcW w:w="1918" w:type="pct"/>
                <w:tcMar>
                  <w:top w:w="58" w:type="dxa"/>
                  <w:left w:w="115" w:type="dxa"/>
                  <w:bottom w:w="0" w:type="dxa"/>
                  <w:right w:w="115" w:type="dxa"/>
                </w:tcMar>
              </w:tcPr>
            </w:tcPrChange>
          </w:tcPr>
          <w:p w14:paraId="343A422D" w14:textId="77777777" w:rsidR="00B64ABB" w:rsidRPr="007209E6" w:rsidRDefault="00B64ABB" w:rsidP="00FA48AE">
            <w:pPr>
              <w:pStyle w:val="TableText"/>
            </w:pPr>
            <w:r>
              <w:lastRenderedPageBreak/>
              <w:t>SDEC52B</w:t>
            </w:r>
          </w:p>
        </w:tc>
        <w:tc>
          <w:tcPr>
            <w:tcW w:w="3021" w:type="pct"/>
            <w:tcMar>
              <w:top w:w="58" w:type="dxa"/>
              <w:left w:w="115" w:type="dxa"/>
              <w:bottom w:w="0" w:type="dxa"/>
              <w:right w:w="115" w:type="dxa"/>
            </w:tcMar>
            <w:tcPrChange w:id="1734" w:author="Author">
              <w:tcPr>
                <w:tcW w:w="3082" w:type="pct"/>
                <w:tcMar>
                  <w:top w:w="58" w:type="dxa"/>
                  <w:left w:w="115" w:type="dxa"/>
                  <w:bottom w:w="0" w:type="dxa"/>
                  <w:right w:w="115" w:type="dxa"/>
                </w:tcMar>
              </w:tcPr>
            </w:tcPrChange>
          </w:tcPr>
          <w:p w14:paraId="3A097C15" w14:textId="1873F0D8" w:rsidR="00B64ABB" w:rsidRDefault="00B64ABB" w:rsidP="00FA48AE">
            <w:pPr>
              <w:pStyle w:val="TableText"/>
            </w:pPr>
            <w:r w:rsidRPr="0098257F">
              <w:t xml:space="preserve">ALB/SAT - VISTA SCHEDULING </w:t>
            </w:r>
            <w:r w:rsidR="006875B5">
              <w:t>RPCs</w:t>
            </w:r>
          </w:p>
        </w:tc>
      </w:tr>
      <w:tr w:rsidR="00B64ABB" w14:paraId="169DCA09" w14:textId="77777777" w:rsidTr="00A242DF">
        <w:trPr>
          <w:cantSplit/>
          <w:trPrChange w:id="1735" w:author="Author">
            <w:trPr>
              <w:cantSplit/>
            </w:trPr>
          </w:trPrChange>
        </w:trPr>
        <w:tc>
          <w:tcPr>
            <w:tcW w:w="1979" w:type="pct"/>
            <w:tcMar>
              <w:top w:w="58" w:type="dxa"/>
              <w:left w:w="115" w:type="dxa"/>
              <w:bottom w:w="0" w:type="dxa"/>
              <w:right w:w="115" w:type="dxa"/>
            </w:tcMar>
            <w:tcPrChange w:id="1736" w:author="Author">
              <w:tcPr>
                <w:tcW w:w="1918" w:type="pct"/>
                <w:tcMar>
                  <w:top w:w="58" w:type="dxa"/>
                  <w:left w:w="115" w:type="dxa"/>
                  <w:bottom w:w="0" w:type="dxa"/>
                  <w:right w:w="115" w:type="dxa"/>
                </w:tcMar>
              </w:tcPr>
            </w:tcPrChange>
          </w:tcPr>
          <w:p w14:paraId="66F1BED0" w14:textId="77777777" w:rsidR="00B64ABB" w:rsidRPr="007209E6" w:rsidRDefault="00B64ABB" w:rsidP="00FA48AE">
            <w:pPr>
              <w:pStyle w:val="TableText"/>
            </w:pPr>
            <w:r w:rsidRPr="007209E6">
              <w:t>SDEC53</w:t>
            </w:r>
          </w:p>
        </w:tc>
        <w:tc>
          <w:tcPr>
            <w:tcW w:w="3021" w:type="pct"/>
            <w:tcMar>
              <w:top w:w="58" w:type="dxa"/>
              <w:left w:w="115" w:type="dxa"/>
              <w:bottom w:w="0" w:type="dxa"/>
              <w:right w:w="115" w:type="dxa"/>
            </w:tcMar>
            <w:tcPrChange w:id="1737" w:author="Author">
              <w:tcPr>
                <w:tcW w:w="3082" w:type="pct"/>
                <w:tcMar>
                  <w:top w:w="58" w:type="dxa"/>
                  <w:left w:w="115" w:type="dxa"/>
                  <w:bottom w:w="0" w:type="dxa"/>
                  <w:right w:w="115" w:type="dxa"/>
                </w:tcMar>
              </w:tcPr>
            </w:tcPrChange>
          </w:tcPr>
          <w:p w14:paraId="7AFAD363" w14:textId="77777777" w:rsidR="007E7B23" w:rsidRDefault="00B64ABB" w:rsidP="00FA48AE">
            <w:pPr>
              <w:pStyle w:val="TableText"/>
            </w:pPr>
            <w:r>
              <w:t>ALB/SAT</w:t>
            </w:r>
            <w:r w:rsidRPr="005D160C">
              <w:t xml:space="preserve"> - VISTA SCHEDULING RPCs</w:t>
            </w:r>
          </w:p>
          <w:p w14:paraId="63322AB8" w14:textId="038C8770" w:rsidR="00B64ABB" w:rsidRPr="007209E6" w:rsidRDefault="003777D3" w:rsidP="00FA48AE">
            <w:pPr>
              <w:pStyle w:val="TableText"/>
            </w:pPr>
            <w:r>
              <w:t>modified for patch SD*5.3*679</w:t>
            </w:r>
          </w:p>
        </w:tc>
      </w:tr>
      <w:tr w:rsidR="00B64ABB" w14:paraId="59C5B707" w14:textId="77777777" w:rsidTr="00A242DF">
        <w:trPr>
          <w:cantSplit/>
          <w:trPrChange w:id="1738" w:author="Author">
            <w:trPr>
              <w:cantSplit/>
            </w:trPr>
          </w:trPrChange>
        </w:trPr>
        <w:tc>
          <w:tcPr>
            <w:tcW w:w="1979" w:type="pct"/>
            <w:tcMar>
              <w:top w:w="58" w:type="dxa"/>
              <w:left w:w="115" w:type="dxa"/>
              <w:bottom w:w="0" w:type="dxa"/>
              <w:right w:w="115" w:type="dxa"/>
            </w:tcMar>
            <w:tcPrChange w:id="1739" w:author="Author">
              <w:tcPr>
                <w:tcW w:w="1918" w:type="pct"/>
                <w:tcMar>
                  <w:top w:w="58" w:type="dxa"/>
                  <w:left w:w="115" w:type="dxa"/>
                  <w:bottom w:w="0" w:type="dxa"/>
                  <w:right w:w="115" w:type="dxa"/>
                </w:tcMar>
              </w:tcPr>
            </w:tcPrChange>
          </w:tcPr>
          <w:p w14:paraId="3E5C720B" w14:textId="77777777" w:rsidR="00B64ABB" w:rsidRPr="007209E6" w:rsidRDefault="00B64ABB" w:rsidP="00FA48AE">
            <w:pPr>
              <w:pStyle w:val="TableText"/>
            </w:pPr>
            <w:r w:rsidRPr="007209E6">
              <w:t>SDEC54</w:t>
            </w:r>
          </w:p>
        </w:tc>
        <w:tc>
          <w:tcPr>
            <w:tcW w:w="3021" w:type="pct"/>
            <w:tcMar>
              <w:top w:w="58" w:type="dxa"/>
              <w:left w:w="115" w:type="dxa"/>
              <w:bottom w:w="0" w:type="dxa"/>
              <w:right w:w="115" w:type="dxa"/>
            </w:tcMar>
            <w:tcPrChange w:id="1740" w:author="Author">
              <w:tcPr>
                <w:tcW w:w="3082" w:type="pct"/>
                <w:tcMar>
                  <w:top w:w="58" w:type="dxa"/>
                  <w:left w:w="115" w:type="dxa"/>
                  <w:bottom w:w="0" w:type="dxa"/>
                  <w:right w:w="115" w:type="dxa"/>
                </w:tcMar>
              </w:tcPr>
            </w:tcPrChange>
          </w:tcPr>
          <w:p w14:paraId="7B8FE15D" w14:textId="77777777" w:rsidR="00B64ABB" w:rsidRPr="007209E6" w:rsidRDefault="00B64ABB" w:rsidP="00FA48AE">
            <w:pPr>
              <w:pStyle w:val="TableText"/>
            </w:pPr>
            <w:r>
              <w:t>ALB/SAT</w:t>
            </w:r>
            <w:r w:rsidRPr="005D160C">
              <w:t xml:space="preserve"> - VISTA SCHEDULING RPCs</w:t>
            </w:r>
          </w:p>
        </w:tc>
      </w:tr>
      <w:tr w:rsidR="00B64ABB" w14:paraId="1EEEA99B" w14:textId="77777777" w:rsidTr="00A242DF">
        <w:trPr>
          <w:cantSplit/>
          <w:trPrChange w:id="1741" w:author="Author">
            <w:trPr>
              <w:cantSplit/>
            </w:trPr>
          </w:trPrChange>
        </w:trPr>
        <w:tc>
          <w:tcPr>
            <w:tcW w:w="1979" w:type="pct"/>
            <w:tcMar>
              <w:top w:w="58" w:type="dxa"/>
              <w:left w:w="115" w:type="dxa"/>
              <w:bottom w:w="0" w:type="dxa"/>
              <w:right w:w="115" w:type="dxa"/>
            </w:tcMar>
            <w:tcPrChange w:id="1742" w:author="Author">
              <w:tcPr>
                <w:tcW w:w="1918" w:type="pct"/>
                <w:tcMar>
                  <w:top w:w="58" w:type="dxa"/>
                  <w:left w:w="115" w:type="dxa"/>
                  <w:bottom w:w="0" w:type="dxa"/>
                  <w:right w:w="115" w:type="dxa"/>
                </w:tcMar>
              </w:tcPr>
            </w:tcPrChange>
          </w:tcPr>
          <w:p w14:paraId="110B6655" w14:textId="77777777" w:rsidR="00B64ABB" w:rsidRPr="007209E6" w:rsidRDefault="00B64ABB" w:rsidP="00FA48AE">
            <w:pPr>
              <w:pStyle w:val="TableText"/>
            </w:pPr>
            <w:r w:rsidRPr="007209E6">
              <w:t>SDEC54A</w:t>
            </w:r>
          </w:p>
        </w:tc>
        <w:tc>
          <w:tcPr>
            <w:tcW w:w="3021" w:type="pct"/>
            <w:tcMar>
              <w:top w:w="58" w:type="dxa"/>
              <w:left w:w="115" w:type="dxa"/>
              <w:bottom w:w="0" w:type="dxa"/>
              <w:right w:w="115" w:type="dxa"/>
            </w:tcMar>
            <w:tcPrChange w:id="1743" w:author="Author">
              <w:tcPr>
                <w:tcW w:w="3082" w:type="pct"/>
                <w:tcMar>
                  <w:top w:w="58" w:type="dxa"/>
                  <w:left w:w="115" w:type="dxa"/>
                  <w:bottom w:w="0" w:type="dxa"/>
                  <w:right w:w="115" w:type="dxa"/>
                </w:tcMar>
              </w:tcPr>
            </w:tcPrChange>
          </w:tcPr>
          <w:p w14:paraId="7D6175BC" w14:textId="77777777" w:rsidR="00B64ABB" w:rsidRPr="007209E6" w:rsidRDefault="00B64ABB" w:rsidP="00FA48AE">
            <w:pPr>
              <w:pStyle w:val="TableText"/>
            </w:pPr>
            <w:r>
              <w:t>ALB/SAT</w:t>
            </w:r>
            <w:r w:rsidRPr="005D160C">
              <w:t xml:space="preserve"> - VISTA SCHEDULING RPCs</w:t>
            </w:r>
          </w:p>
        </w:tc>
      </w:tr>
      <w:tr w:rsidR="00B64ABB" w14:paraId="2BA8BE73" w14:textId="77777777" w:rsidTr="00A242DF">
        <w:trPr>
          <w:cantSplit/>
          <w:trPrChange w:id="1744" w:author="Author">
            <w:trPr>
              <w:cantSplit/>
            </w:trPr>
          </w:trPrChange>
        </w:trPr>
        <w:tc>
          <w:tcPr>
            <w:tcW w:w="1979" w:type="pct"/>
            <w:tcMar>
              <w:top w:w="58" w:type="dxa"/>
              <w:left w:w="115" w:type="dxa"/>
              <w:bottom w:w="0" w:type="dxa"/>
              <w:right w:w="115" w:type="dxa"/>
            </w:tcMar>
            <w:tcPrChange w:id="1745" w:author="Author">
              <w:tcPr>
                <w:tcW w:w="1918" w:type="pct"/>
                <w:tcMar>
                  <w:top w:w="58" w:type="dxa"/>
                  <w:left w:w="115" w:type="dxa"/>
                  <w:bottom w:w="0" w:type="dxa"/>
                  <w:right w:w="115" w:type="dxa"/>
                </w:tcMar>
              </w:tcPr>
            </w:tcPrChange>
          </w:tcPr>
          <w:p w14:paraId="44ED5FF9" w14:textId="77777777" w:rsidR="00B64ABB" w:rsidRPr="007209E6" w:rsidRDefault="00B64ABB" w:rsidP="00FA48AE">
            <w:pPr>
              <w:pStyle w:val="TableText"/>
            </w:pPr>
            <w:r w:rsidRPr="007209E6">
              <w:t>SDEC55</w:t>
            </w:r>
          </w:p>
        </w:tc>
        <w:tc>
          <w:tcPr>
            <w:tcW w:w="3021" w:type="pct"/>
            <w:tcMar>
              <w:top w:w="58" w:type="dxa"/>
              <w:left w:w="115" w:type="dxa"/>
              <w:bottom w:w="0" w:type="dxa"/>
              <w:right w:w="115" w:type="dxa"/>
            </w:tcMar>
            <w:tcPrChange w:id="1746" w:author="Author">
              <w:tcPr>
                <w:tcW w:w="3082" w:type="pct"/>
                <w:tcMar>
                  <w:top w:w="58" w:type="dxa"/>
                  <w:left w:w="115" w:type="dxa"/>
                  <w:bottom w:w="0" w:type="dxa"/>
                  <w:right w:w="115" w:type="dxa"/>
                </w:tcMar>
              </w:tcPr>
            </w:tcPrChange>
          </w:tcPr>
          <w:p w14:paraId="6187A3EE" w14:textId="77777777" w:rsidR="00B64ABB" w:rsidRPr="007209E6" w:rsidRDefault="00B64ABB" w:rsidP="00FA48AE">
            <w:pPr>
              <w:pStyle w:val="TableText"/>
            </w:pPr>
            <w:r>
              <w:t>ALB/SAT</w:t>
            </w:r>
            <w:r w:rsidRPr="005D160C">
              <w:t xml:space="preserve"> - VISTA SCHEDULING RPCs</w:t>
            </w:r>
          </w:p>
        </w:tc>
      </w:tr>
      <w:tr w:rsidR="00B64ABB" w14:paraId="09C934A0" w14:textId="77777777" w:rsidTr="00A242DF">
        <w:trPr>
          <w:cantSplit/>
          <w:trPrChange w:id="1747" w:author="Author">
            <w:trPr>
              <w:cantSplit/>
            </w:trPr>
          </w:trPrChange>
        </w:trPr>
        <w:tc>
          <w:tcPr>
            <w:tcW w:w="1979" w:type="pct"/>
            <w:tcMar>
              <w:top w:w="58" w:type="dxa"/>
              <w:left w:w="115" w:type="dxa"/>
              <w:bottom w:w="0" w:type="dxa"/>
              <w:right w:w="115" w:type="dxa"/>
            </w:tcMar>
            <w:tcPrChange w:id="1748" w:author="Author">
              <w:tcPr>
                <w:tcW w:w="1918" w:type="pct"/>
                <w:tcMar>
                  <w:top w:w="58" w:type="dxa"/>
                  <w:left w:w="115" w:type="dxa"/>
                  <w:bottom w:w="0" w:type="dxa"/>
                  <w:right w:w="115" w:type="dxa"/>
                </w:tcMar>
              </w:tcPr>
            </w:tcPrChange>
          </w:tcPr>
          <w:p w14:paraId="039F0538" w14:textId="77777777" w:rsidR="00B64ABB" w:rsidRPr="007209E6" w:rsidRDefault="00B64ABB" w:rsidP="00FA48AE">
            <w:pPr>
              <w:pStyle w:val="TableText"/>
            </w:pPr>
            <w:r w:rsidRPr="007209E6">
              <w:t>SDEC55A</w:t>
            </w:r>
          </w:p>
        </w:tc>
        <w:tc>
          <w:tcPr>
            <w:tcW w:w="3021" w:type="pct"/>
            <w:tcMar>
              <w:top w:w="58" w:type="dxa"/>
              <w:left w:w="115" w:type="dxa"/>
              <w:bottom w:w="0" w:type="dxa"/>
              <w:right w:w="115" w:type="dxa"/>
            </w:tcMar>
            <w:tcPrChange w:id="1749" w:author="Author">
              <w:tcPr>
                <w:tcW w:w="3082" w:type="pct"/>
                <w:tcMar>
                  <w:top w:w="58" w:type="dxa"/>
                  <w:left w:w="115" w:type="dxa"/>
                  <w:bottom w:w="0" w:type="dxa"/>
                  <w:right w:w="115" w:type="dxa"/>
                </w:tcMar>
              </w:tcPr>
            </w:tcPrChange>
          </w:tcPr>
          <w:p w14:paraId="0697D4BE" w14:textId="77777777" w:rsidR="00B64ABB" w:rsidRPr="007209E6" w:rsidRDefault="00B64ABB" w:rsidP="00FA48AE">
            <w:pPr>
              <w:pStyle w:val="TableText"/>
            </w:pPr>
            <w:r>
              <w:t>ALB/SAT</w:t>
            </w:r>
            <w:r w:rsidRPr="005D160C">
              <w:t xml:space="preserve"> - VISTA SCHEDULING RPCs</w:t>
            </w:r>
          </w:p>
        </w:tc>
      </w:tr>
      <w:tr w:rsidR="00B64ABB" w14:paraId="63E46940" w14:textId="77777777" w:rsidTr="00A242DF">
        <w:trPr>
          <w:cantSplit/>
          <w:trPrChange w:id="1750" w:author="Author">
            <w:trPr>
              <w:cantSplit/>
            </w:trPr>
          </w:trPrChange>
        </w:trPr>
        <w:tc>
          <w:tcPr>
            <w:tcW w:w="1979" w:type="pct"/>
            <w:tcMar>
              <w:top w:w="58" w:type="dxa"/>
              <w:left w:w="115" w:type="dxa"/>
              <w:bottom w:w="0" w:type="dxa"/>
              <w:right w:w="115" w:type="dxa"/>
            </w:tcMar>
            <w:tcPrChange w:id="1751" w:author="Author">
              <w:tcPr>
                <w:tcW w:w="1918" w:type="pct"/>
                <w:tcMar>
                  <w:top w:w="58" w:type="dxa"/>
                  <w:left w:w="115" w:type="dxa"/>
                  <w:bottom w:w="0" w:type="dxa"/>
                  <w:right w:w="115" w:type="dxa"/>
                </w:tcMar>
              </w:tcPr>
            </w:tcPrChange>
          </w:tcPr>
          <w:p w14:paraId="06F48910" w14:textId="77777777" w:rsidR="00B64ABB" w:rsidRPr="007209E6" w:rsidRDefault="00B64ABB" w:rsidP="00FA48AE">
            <w:pPr>
              <w:pStyle w:val="TableText"/>
            </w:pPr>
            <w:r w:rsidRPr="007209E6">
              <w:t>SDEC56</w:t>
            </w:r>
          </w:p>
        </w:tc>
        <w:tc>
          <w:tcPr>
            <w:tcW w:w="3021" w:type="pct"/>
            <w:tcMar>
              <w:top w:w="58" w:type="dxa"/>
              <w:left w:w="115" w:type="dxa"/>
              <w:bottom w:w="0" w:type="dxa"/>
              <w:right w:w="115" w:type="dxa"/>
            </w:tcMar>
            <w:tcPrChange w:id="1752" w:author="Author">
              <w:tcPr>
                <w:tcW w:w="3082" w:type="pct"/>
                <w:tcMar>
                  <w:top w:w="58" w:type="dxa"/>
                  <w:left w:w="115" w:type="dxa"/>
                  <w:bottom w:w="0" w:type="dxa"/>
                  <w:right w:w="115" w:type="dxa"/>
                </w:tcMar>
              </w:tcPr>
            </w:tcPrChange>
          </w:tcPr>
          <w:p w14:paraId="6E3AE15C" w14:textId="77777777" w:rsidR="00B64ABB" w:rsidRPr="007209E6" w:rsidRDefault="00B64ABB" w:rsidP="00FA48AE">
            <w:pPr>
              <w:pStyle w:val="TableText"/>
            </w:pPr>
            <w:r>
              <w:t>ALB/SAT</w:t>
            </w:r>
            <w:r w:rsidRPr="005D160C">
              <w:t xml:space="preserve"> - VISTA SCHEDULING RPCs</w:t>
            </w:r>
          </w:p>
        </w:tc>
      </w:tr>
      <w:tr w:rsidR="00B64ABB" w14:paraId="2A1C7722" w14:textId="77777777" w:rsidTr="00A242DF">
        <w:trPr>
          <w:cantSplit/>
          <w:trPrChange w:id="1753" w:author="Author">
            <w:trPr>
              <w:cantSplit/>
            </w:trPr>
          </w:trPrChange>
        </w:trPr>
        <w:tc>
          <w:tcPr>
            <w:tcW w:w="1979" w:type="pct"/>
            <w:tcMar>
              <w:top w:w="58" w:type="dxa"/>
              <w:left w:w="115" w:type="dxa"/>
              <w:bottom w:w="0" w:type="dxa"/>
              <w:right w:w="115" w:type="dxa"/>
            </w:tcMar>
            <w:tcPrChange w:id="1754" w:author="Author">
              <w:tcPr>
                <w:tcW w:w="1918" w:type="pct"/>
                <w:tcMar>
                  <w:top w:w="58" w:type="dxa"/>
                  <w:left w:w="115" w:type="dxa"/>
                  <w:bottom w:w="0" w:type="dxa"/>
                  <w:right w:w="115" w:type="dxa"/>
                </w:tcMar>
              </w:tcPr>
            </w:tcPrChange>
          </w:tcPr>
          <w:p w14:paraId="4CA6AC91" w14:textId="77777777" w:rsidR="00B64ABB" w:rsidRPr="007209E6" w:rsidRDefault="00B64ABB" w:rsidP="00FA48AE">
            <w:pPr>
              <w:pStyle w:val="TableText"/>
            </w:pPr>
            <w:r>
              <w:t>SDEC57</w:t>
            </w:r>
          </w:p>
        </w:tc>
        <w:tc>
          <w:tcPr>
            <w:tcW w:w="3021" w:type="pct"/>
            <w:tcMar>
              <w:top w:w="58" w:type="dxa"/>
              <w:left w:w="115" w:type="dxa"/>
              <w:bottom w:w="0" w:type="dxa"/>
              <w:right w:w="115" w:type="dxa"/>
            </w:tcMar>
            <w:tcPrChange w:id="1755" w:author="Author">
              <w:tcPr>
                <w:tcW w:w="3082" w:type="pct"/>
                <w:tcMar>
                  <w:top w:w="58" w:type="dxa"/>
                  <w:left w:w="115" w:type="dxa"/>
                  <w:bottom w:w="0" w:type="dxa"/>
                  <w:right w:w="115" w:type="dxa"/>
                </w:tcMar>
              </w:tcPr>
            </w:tcPrChange>
          </w:tcPr>
          <w:p w14:paraId="31371B3B" w14:textId="0617150C" w:rsidR="00B64ABB" w:rsidRDefault="00B64ABB" w:rsidP="00FA48AE">
            <w:pPr>
              <w:pStyle w:val="TableText"/>
            </w:pPr>
            <w:r w:rsidRPr="00E87DD4">
              <w:t xml:space="preserve">ALB/SAT - VISTA SCHEDULING </w:t>
            </w:r>
            <w:r w:rsidR="006875B5">
              <w:t>RPCs</w:t>
            </w:r>
          </w:p>
        </w:tc>
      </w:tr>
      <w:tr w:rsidR="00B64ABB" w14:paraId="5C46343A" w14:textId="77777777" w:rsidTr="00A242DF">
        <w:trPr>
          <w:cantSplit/>
          <w:trPrChange w:id="1756" w:author="Author">
            <w:trPr>
              <w:cantSplit/>
            </w:trPr>
          </w:trPrChange>
        </w:trPr>
        <w:tc>
          <w:tcPr>
            <w:tcW w:w="1979" w:type="pct"/>
            <w:tcMar>
              <w:top w:w="58" w:type="dxa"/>
              <w:left w:w="115" w:type="dxa"/>
              <w:bottom w:w="0" w:type="dxa"/>
              <w:right w:w="115" w:type="dxa"/>
            </w:tcMar>
            <w:tcPrChange w:id="1757" w:author="Author">
              <w:tcPr>
                <w:tcW w:w="1918" w:type="pct"/>
                <w:tcMar>
                  <w:top w:w="58" w:type="dxa"/>
                  <w:left w:w="115" w:type="dxa"/>
                  <w:bottom w:w="0" w:type="dxa"/>
                  <w:right w:w="115" w:type="dxa"/>
                </w:tcMar>
              </w:tcPr>
            </w:tcPrChange>
          </w:tcPr>
          <w:p w14:paraId="21131EE2" w14:textId="77777777" w:rsidR="00B64ABB" w:rsidRPr="007209E6" w:rsidRDefault="00B64ABB" w:rsidP="00FA48AE">
            <w:pPr>
              <w:pStyle w:val="TableText"/>
            </w:pPr>
            <w:r>
              <w:t>SDEC57A</w:t>
            </w:r>
          </w:p>
        </w:tc>
        <w:tc>
          <w:tcPr>
            <w:tcW w:w="3021" w:type="pct"/>
            <w:tcMar>
              <w:top w:w="58" w:type="dxa"/>
              <w:left w:w="115" w:type="dxa"/>
              <w:bottom w:w="0" w:type="dxa"/>
              <w:right w:w="115" w:type="dxa"/>
            </w:tcMar>
            <w:tcPrChange w:id="1758" w:author="Author">
              <w:tcPr>
                <w:tcW w:w="3082" w:type="pct"/>
                <w:tcMar>
                  <w:top w:w="58" w:type="dxa"/>
                  <w:left w:w="115" w:type="dxa"/>
                  <w:bottom w:w="0" w:type="dxa"/>
                  <w:right w:w="115" w:type="dxa"/>
                </w:tcMar>
              </w:tcPr>
            </w:tcPrChange>
          </w:tcPr>
          <w:p w14:paraId="75947B2C" w14:textId="1416A17A" w:rsidR="00B64ABB" w:rsidRDefault="00B64ABB" w:rsidP="00FA48AE">
            <w:pPr>
              <w:pStyle w:val="TableText"/>
            </w:pPr>
            <w:r w:rsidRPr="00E87DD4">
              <w:t xml:space="preserve">ALB/SAT - VISTA SCHEDULING </w:t>
            </w:r>
            <w:r w:rsidR="006875B5">
              <w:t>RPCs</w:t>
            </w:r>
          </w:p>
        </w:tc>
      </w:tr>
      <w:tr w:rsidR="00B64ABB" w14:paraId="11DBB006" w14:textId="77777777" w:rsidTr="00A242DF">
        <w:trPr>
          <w:cantSplit/>
          <w:trPrChange w:id="1759" w:author="Author">
            <w:trPr>
              <w:cantSplit/>
            </w:trPr>
          </w:trPrChange>
        </w:trPr>
        <w:tc>
          <w:tcPr>
            <w:tcW w:w="1979" w:type="pct"/>
            <w:tcMar>
              <w:top w:w="58" w:type="dxa"/>
              <w:left w:w="115" w:type="dxa"/>
              <w:bottom w:w="0" w:type="dxa"/>
              <w:right w:w="115" w:type="dxa"/>
            </w:tcMar>
            <w:tcPrChange w:id="1760" w:author="Author">
              <w:tcPr>
                <w:tcW w:w="1918" w:type="pct"/>
                <w:tcMar>
                  <w:top w:w="58" w:type="dxa"/>
                  <w:left w:w="115" w:type="dxa"/>
                  <w:bottom w:w="0" w:type="dxa"/>
                  <w:right w:w="115" w:type="dxa"/>
                </w:tcMar>
              </w:tcPr>
            </w:tcPrChange>
          </w:tcPr>
          <w:p w14:paraId="0C4E8EFB" w14:textId="77777777" w:rsidR="00B64ABB" w:rsidRDefault="00B64ABB" w:rsidP="00FA48AE">
            <w:pPr>
              <w:pStyle w:val="TableText"/>
            </w:pPr>
            <w:r>
              <w:t>SDEC658</w:t>
            </w:r>
          </w:p>
        </w:tc>
        <w:tc>
          <w:tcPr>
            <w:tcW w:w="3021" w:type="pct"/>
            <w:tcMar>
              <w:top w:w="58" w:type="dxa"/>
              <w:left w:w="115" w:type="dxa"/>
              <w:bottom w:w="0" w:type="dxa"/>
              <w:right w:w="115" w:type="dxa"/>
            </w:tcMar>
            <w:tcPrChange w:id="1761" w:author="Author">
              <w:tcPr>
                <w:tcW w:w="3082" w:type="pct"/>
                <w:tcMar>
                  <w:top w:w="58" w:type="dxa"/>
                  <w:left w:w="115" w:type="dxa"/>
                  <w:bottom w:w="0" w:type="dxa"/>
                  <w:right w:w="115" w:type="dxa"/>
                </w:tcMar>
              </w:tcPr>
            </w:tcPrChange>
          </w:tcPr>
          <w:p w14:paraId="3CCFFAF7" w14:textId="77777777" w:rsidR="00B64ABB" w:rsidRPr="00E87DD4" w:rsidRDefault="00B64ABB" w:rsidP="00FA48AE">
            <w:pPr>
              <w:pStyle w:val="TableText"/>
            </w:pPr>
            <w:r>
              <w:t>ALB/SAT VISTA SCHEDULING PRE/POST</w:t>
            </w:r>
          </w:p>
        </w:tc>
      </w:tr>
      <w:tr w:rsidR="00B64ABB" w14:paraId="71C19AAA" w14:textId="77777777" w:rsidTr="00A242DF">
        <w:trPr>
          <w:cantSplit/>
          <w:trPrChange w:id="1762" w:author="Author">
            <w:trPr>
              <w:cantSplit/>
            </w:trPr>
          </w:trPrChange>
        </w:trPr>
        <w:tc>
          <w:tcPr>
            <w:tcW w:w="1979" w:type="pct"/>
            <w:tcMar>
              <w:top w:w="58" w:type="dxa"/>
              <w:left w:w="115" w:type="dxa"/>
              <w:bottom w:w="0" w:type="dxa"/>
              <w:right w:w="115" w:type="dxa"/>
            </w:tcMar>
            <w:tcPrChange w:id="1763" w:author="Author">
              <w:tcPr>
                <w:tcW w:w="1918" w:type="pct"/>
                <w:tcMar>
                  <w:top w:w="58" w:type="dxa"/>
                  <w:left w:w="115" w:type="dxa"/>
                  <w:bottom w:w="0" w:type="dxa"/>
                  <w:right w:w="115" w:type="dxa"/>
                </w:tcMar>
              </w:tcPr>
            </w:tcPrChange>
          </w:tcPr>
          <w:p w14:paraId="33FC84F0" w14:textId="77777777" w:rsidR="00B64ABB" w:rsidRDefault="00B64ABB" w:rsidP="00FA48AE">
            <w:pPr>
              <w:pStyle w:val="TableText"/>
            </w:pPr>
            <w:r>
              <w:t>SDEC658A</w:t>
            </w:r>
          </w:p>
        </w:tc>
        <w:tc>
          <w:tcPr>
            <w:tcW w:w="3021" w:type="pct"/>
            <w:tcMar>
              <w:top w:w="58" w:type="dxa"/>
              <w:left w:w="115" w:type="dxa"/>
              <w:bottom w:w="0" w:type="dxa"/>
              <w:right w:w="115" w:type="dxa"/>
            </w:tcMar>
            <w:tcPrChange w:id="1764" w:author="Author">
              <w:tcPr>
                <w:tcW w:w="3082" w:type="pct"/>
                <w:tcMar>
                  <w:top w:w="58" w:type="dxa"/>
                  <w:left w:w="115" w:type="dxa"/>
                  <w:bottom w:w="0" w:type="dxa"/>
                  <w:right w:w="115" w:type="dxa"/>
                </w:tcMar>
              </w:tcPr>
            </w:tcPrChange>
          </w:tcPr>
          <w:p w14:paraId="7984ABD9" w14:textId="77777777" w:rsidR="00B64ABB" w:rsidRDefault="00B64ABB" w:rsidP="00FA48AE">
            <w:pPr>
              <w:pStyle w:val="TableText"/>
            </w:pPr>
            <w:r w:rsidRPr="00035DE0">
              <w:t>ALB/SAT/JSM - VISTA SCHEDULING PRE/POST (CONTINUED)</w:t>
            </w:r>
          </w:p>
        </w:tc>
      </w:tr>
      <w:tr w:rsidR="00B64ABB" w14:paraId="36D40215" w14:textId="77777777" w:rsidTr="00A242DF">
        <w:trPr>
          <w:cantSplit/>
          <w:trPrChange w:id="1765" w:author="Author">
            <w:trPr>
              <w:cantSplit/>
            </w:trPr>
          </w:trPrChange>
        </w:trPr>
        <w:tc>
          <w:tcPr>
            <w:tcW w:w="1979" w:type="pct"/>
            <w:tcMar>
              <w:top w:w="58" w:type="dxa"/>
              <w:left w:w="115" w:type="dxa"/>
              <w:bottom w:w="0" w:type="dxa"/>
              <w:right w:w="115" w:type="dxa"/>
            </w:tcMar>
            <w:tcPrChange w:id="1766" w:author="Author">
              <w:tcPr>
                <w:tcW w:w="1918" w:type="pct"/>
                <w:tcMar>
                  <w:top w:w="58" w:type="dxa"/>
                  <w:left w:w="115" w:type="dxa"/>
                  <w:bottom w:w="0" w:type="dxa"/>
                  <w:right w:w="115" w:type="dxa"/>
                </w:tcMar>
              </w:tcPr>
            </w:tcPrChange>
          </w:tcPr>
          <w:p w14:paraId="2B576F42" w14:textId="77777777" w:rsidR="00B64ABB" w:rsidRDefault="00B64ABB" w:rsidP="00FA48AE">
            <w:pPr>
              <w:pStyle w:val="TableText"/>
            </w:pPr>
            <w:r>
              <w:t>SDEC658B</w:t>
            </w:r>
          </w:p>
        </w:tc>
        <w:tc>
          <w:tcPr>
            <w:tcW w:w="3021" w:type="pct"/>
            <w:tcMar>
              <w:top w:w="58" w:type="dxa"/>
              <w:left w:w="115" w:type="dxa"/>
              <w:bottom w:w="0" w:type="dxa"/>
              <w:right w:w="115" w:type="dxa"/>
            </w:tcMar>
            <w:tcPrChange w:id="1767" w:author="Author">
              <w:tcPr>
                <w:tcW w:w="3082" w:type="pct"/>
                <w:tcMar>
                  <w:top w:w="58" w:type="dxa"/>
                  <w:left w:w="115" w:type="dxa"/>
                  <w:bottom w:w="0" w:type="dxa"/>
                  <w:right w:w="115" w:type="dxa"/>
                </w:tcMar>
              </w:tcPr>
            </w:tcPrChange>
          </w:tcPr>
          <w:p w14:paraId="5454086C" w14:textId="77777777" w:rsidR="00B64ABB" w:rsidRDefault="00B64ABB" w:rsidP="00FA48AE">
            <w:pPr>
              <w:pStyle w:val="TableText"/>
            </w:pPr>
            <w:r w:rsidRPr="00035DE0">
              <w:t>ALB/SAT/JSM - VISTA SCHEDULING PRE/POST (CONTINUED)</w:t>
            </w:r>
          </w:p>
        </w:tc>
      </w:tr>
      <w:tr w:rsidR="00B64ABB" w14:paraId="7FFBE6FF" w14:textId="77777777" w:rsidTr="00A242DF">
        <w:trPr>
          <w:cantSplit/>
          <w:trPrChange w:id="1768" w:author="Author">
            <w:trPr>
              <w:cantSplit/>
            </w:trPr>
          </w:trPrChange>
        </w:trPr>
        <w:tc>
          <w:tcPr>
            <w:tcW w:w="1979" w:type="pct"/>
            <w:tcMar>
              <w:top w:w="58" w:type="dxa"/>
              <w:left w:w="115" w:type="dxa"/>
              <w:bottom w:w="0" w:type="dxa"/>
              <w:right w:w="115" w:type="dxa"/>
            </w:tcMar>
            <w:tcPrChange w:id="1769" w:author="Author">
              <w:tcPr>
                <w:tcW w:w="1918" w:type="pct"/>
                <w:tcMar>
                  <w:top w:w="58" w:type="dxa"/>
                  <w:left w:w="115" w:type="dxa"/>
                  <w:bottom w:w="0" w:type="dxa"/>
                  <w:right w:w="115" w:type="dxa"/>
                </w:tcMar>
              </w:tcPr>
            </w:tcPrChange>
          </w:tcPr>
          <w:p w14:paraId="7E60BA37" w14:textId="77777777" w:rsidR="00B64ABB" w:rsidRPr="007209E6" w:rsidRDefault="00B64ABB" w:rsidP="00FA48AE">
            <w:pPr>
              <w:pStyle w:val="TableText"/>
            </w:pPr>
            <w:r w:rsidRPr="007209E6">
              <w:t>SDECALV</w:t>
            </w:r>
          </w:p>
        </w:tc>
        <w:tc>
          <w:tcPr>
            <w:tcW w:w="3021" w:type="pct"/>
            <w:tcMar>
              <w:top w:w="58" w:type="dxa"/>
              <w:left w:w="115" w:type="dxa"/>
              <w:bottom w:w="0" w:type="dxa"/>
              <w:right w:w="115" w:type="dxa"/>
            </w:tcMar>
            <w:tcPrChange w:id="1770" w:author="Author">
              <w:tcPr>
                <w:tcW w:w="3082" w:type="pct"/>
                <w:tcMar>
                  <w:top w:w="58" w:type="dxa"/>
                  <w:left w:w="115" w:type="dxa"/>
                  <w:bottom w:w="0" w:type="dxa"/>
                  <w:right w:w="115" w:type="dxa"/>
                </w:tcMar>
              </w:tcPr>
            </w:tcPrChange>
          </w:tcPr>
          <w:p w14:paraId="5FD4C0F9" w14:textId="77777777" w:rsidR="00B64ABB" w:rsidRPr="007209E6" w:rsidRDefault="00B64ABB" w:rsidP="00FA48AE">
            <w:pPr>
              <w:pStyle w:val="TableText"/>
            </w:pPr>
            <w:r>
              <w:t>ALB/SAT</w:t>
            </w:r>
            <w:r w:rsidRPr="005D160C">
              <w:t xml:space="preserve"> - VISTA SCHEDULING RPCs</w:t>
            </w:r>
          </w:p>
        </w:tc>
      </w:tr>
      <w:tr w:rsidR="00B64ABB" w14:paraId="40B025FB" w14:textId="77777777" w:rsidTr="00A242DF">
        <w:trPr>
          <w:cantSplit/>
          <w:trPrChange w:id="1771" w:author="Author">
            <w:trPr>
              <w:cantSplit/>
            </w:trPr>
          </w:trPrChange>
        </w:trPr>
        <w:tc>
          <w:tcPr>
            <w:tcW w:w="1979" w:type="pct"/>
            <w:tcMar>
              <w:top w:w="58" w:type="dxa"/>
              <w:left w:w="115" w:type="dxa"/>
              <w:bottom w:w="0" w:type="dxa"/>
              <w:right w:w="115" w:type="dxa"/>
            </w:tcMar>
            <w:tcPrChange w:id="1772" w:author="Author">
              <w:tcPr>
                <w:tcW w:w="1918" w:type="pct"/>
                <w:tcMar>
                  <w:top w:w="58" w:type="dxa"/>
                  <w:left w:w="115" w:type="dxa"/>
                  <w:bottom w:w="0" w:type="dxa"/>
                  <w:right w:w="115" w:type="dxa"/>
                </w:tcMar>
              </w:tcPr>
            </w:tcPrChange>
          </w:tcPr>
          <w:p w14:paraId="7DD9BCF8" w14:textId="77777777" w:rsidR="00B64ABB" w:rsidRPr="007209E6" w:rsidRDefault="00B64ABB" w:rsidP="00FA48AE">
            <w:pPr>
              <w:pStyle w:val="TableText"/>
            </w:pPr>
            <w:r w:rsidRPr="007209E6">
              <w:t>SDECALV1</w:t>
            </w:r>
          </w:p>
        </w:tc>
        <w:tc>
          <w:tcPr>
            <w:tcW w:w="3021" w:type="pct"/>
            <w:tcMar>
              <w:top w:w="58" w:type="dxa"/>
              <w:left w:w="115" w:type="dxa"/>
              <w:bottom w:w="0" w:type="dxa"/>
              <w:right w:w="115" w:type="dxa"/>
            </w:tcMar>
            <w:tcPrChange w:id="1773" w:author="Author">
              <w:tcPr>
                <w:tcW w:w="3082" w:type="pct"/>
                <w:tcMar>
                  <w:top w:w="58" w:type="dxa"/>
                  <w:left w:w="115" w:type="dxa"/>
                  <w:bottom w:w="0" w:type="dxa"/>
                  <w:right w:w="115" w:type="dxa"/>
                </w:tcMar>
              </w:tcPr>
            </w:tcPrChange>
          </w:tcPr>
          <w:p w14:paraId="25336B82" w14:textId="77777777" w:rsidR="00B64ABB" w:rsidRPr="007209E6" w:rsidRDefault="00B64ABB" w:rsidP="00FA48AE">
            <w:pPr>
              <w:pStyle w:val="TableText"/>
            </w:pPr>
            <w:r>
              <w:t>ALB/SAT</w:t>
            </w:r>
            <w:r w:rsidRPr="005D160C">
              <w:t xml:space="preserve"> - VISTA SCHEDULING RPCs</w:t>
            </w:r>
          </w:p>
        </w:tc>
      </w:tr>
      <w:tr w:rsidR="00B64ABB" w14:paraId="0C43A1D1" w14:textId="77777777" w:rsidTr="00A242DF">
        <w:trPr>
          <w:cantSplit/>
          <w:trPrChange w:id="1774" w:author="Author">
            <w:trPr>
              <w:cantSplit/>
            </w:trPr>
          </w:trPrChange>
        </w:trPr>
        <w:tc>
          <w:tcPr>
            <w:tcW w:w="1979" w:type="pct"/>
            <w:tcMar>
              <w:top w:w="58" w:type="dxa"/>
              <w:left w:w="115" w:type="dxa"/>
              <w:bottom w:w="0" w:type="dxa"/>
              <w:right w:w="115" w:type="dxa"/>
            </w:tcMar>
            <w:tcPrChange w:id="1775" w:author="Author">
              <w:tcPr>
                <w:tcW w:w="1918" w:type="pct"/>
                <w:tcMar>
                  <w:top w:w="58" w:type="dxa"/>
                  <w:left w:w="115" w:type="dxa"/>
                  <w:bottom w:w="0" w:type="dxa"/>
                  <w:right w:w="115" w:type="dxa"/>
                </w:tcMar>
              </w:tcPr>
            </w:tcPrChange>
          </w:tcPr>
          <w:p w14:paraId="40ADDA29" w14:textId="77777777" w:rsidR="00B64ABB" w:rsidRPr="007209E6" w:rsidRDefault="00B64ABB" w:rsidP="00FA48AE">
            <w:pPr>
              <w:pStyle w:val="TableText"/>
            </w:pPr>
            <w:r w:rsidRPr="007209E6">
              <w:t>SDECALVR</w:t>
            </w:r>
          </w:p>
        </w:tc>
        <w:tc>
          <w:tcPr>
            <w:tcW w:w="3021" w:type="pct"/>
            <w:tcMar>
              <w:top w:w="58" w:type="dxa"/>
              <w:left w:w="115" w:type="dxa"/>
              <w:bottom w:w="0" w:type="dxa"/>
              <w:right w:w="115" w:type="dxa"/>
            </w:tcMar>
            <w:tcPrChange w:id="1776" w:author="Author">
              <w:tcPr>
                <w:tcW w:w="3082" w:type="pct"/>
                <w:tcMar>
                  <w:top w:w="58" w:type="dxa"/>
                  <w:left w:w="115" w:type="dxa"/>
                  <w:bottom w:w="0" w:type="dxa"/>
                  <w:right w:w="115" w:type="dxa"/>
                </w:tcMar>
              </w:tcPr>
            </w:tcPrChange>
          </w:tcPr>
          <w:p w14:paraId="689737C6" w14:textId="77777777" w:rsidR="00B64ABB" w:rsidRPr="007209E6" w:rsidRDefault="00B64ABB" w:rsidP="00FA48AE">
            <w:pPr>
              <w:pStyle w:val="TableText"/>
            </w:pPr>
            <w:r>
              <w:t>ALB/SAT</w:t>
            </w:r>
            <w:r w:rsidRPr="005D160C">
              <w:t xml:space="preserve"> - VISTA SCHEDULING RPCs</w:t>
            </w:r>
          </w:p>
        </w:tc>
      </w:tr>
      <w:tr w:rsidR="00B64ABB" w14:paraId="5CEDD0DE" w14:textId="77777777" w:rsidTr="00A242DF">
        <w:trPr>
          <w:cantSplit/>
          <w:trPrChange w:id="1777" w:author="Author">
            <w:trPr>
              <w:cantSplit/>
            </w:trPr>
          </w:trPrChange>
        </w:trPr>
        <w:tc>
          <w:tcPr>
            <w:tcW w:w="1979" w:type="pct"/>
            <w:tcMar>
              <w:top w:w="58" w:type="dxa"/>
              <w:left w:w="115" w:type="dxa"/>
              <w:bottom w:w="0" w:type="dxa"/>
              <w:right w:w="115" w:type="dxa"/>
            </w:tcMar>
            <w:tcPrChange w:id="1778" w:author="Author">
              <w:tcPr>
                <w:tcW w:w="1918" w:type="pct"/>
                <w:tcMar>
                  <w:top w:w="58" w:type="dxa"/>
                  <w:left w:w="115" w:type="dxa"/>
                  <w:bottom w:w="0" w:type="dxa"/>
                  <w:right w:w="115" w:type="dxa"/>
                </w:tcMar>
              </w:tcPr>
            </w:tcPrChange>
          </w:tcPr>
          <w:p w14:paraId="19A37E35" w14:textId="77777777" w:rsidR="00B64ABB" w:rsidRPr="007209E6" w:rsidRDefault="00B64ABB" w:rsidP="00FA48AE">
            <w:pPr>
              <w:pStyle w:val="TableText"/>
            </w:pPr>
            <w:r w:rsidRPr="007209E6">
              <w:t>SDECAPI</w:t>
            </w:r>
          </w:p>
        </w:tc>
        <w:tc>
          <w:tcPr>
            <w:tcW w:w="3021" w:type="pct"/>
            <w:tcMar>
              <w:top w:w="58" w:type="dxa"/>
              <w:left w:w="115" w:type="dxa"/>
              <w:bottom w:w="0" w:type="dxa"/>
              <w:right w:w="115" w:type="dxa"/>
            </w:tcMar>
            <w:tcPrChange w:id="1779" w:author="Author">
              <w:tcPr>
                <w:tcW w:w="3082" w:type="pct"/>
                <w:tcMar>
                  <w:top w:w="58" w:type="dxa"/>
                  <w:left w:w="115" w:type="dxa"/>
                  <w:bottom w:w="0" w:type="dxa"/>
                  <w:right w:w="115" w:type="dxa"/>
                </w:tcMar>
              </w:tcPr>
            </w:tcPrChange>
          </w:tcPr>
          <w:p w14:paraId="302D8255" w14:textId="77777777" w:rsidR="00B64ABB" w:rsidRPr="007209E6" w:rsidRDefault="00B64ABB" w:rsidP="00FA48AE">
            <w:pPr>
              <w:pStyle w:val="TableText"/>
            </w:pPr>
            <w:r>
              <w:t>ALB/SAT</w:t>
            </w:r>
            <w:r w:rsidRPr="005D160C">
              <w:t xml:space="preserve"> - VISTA SCHEDULING RPCs</w:t>
            </w:r>
          </w:p>
        </w:tc>
      </w:tr>
      <w:tr w:rsidR="00B64ABB" w14:paraId="2022AF9A" w14:textId="77777777" w:rsidTr="00A242DF">
        <w:trPr>
          <w:cantSplit/>
          <w:trPrChange w:id="1780" w:author="Author">
            <w:trPr>
              <w:cantSplit/>
            </w:trPr>
          </w:trPrChange>
        </w:trPr>
        <w:tc>
          <w:tcPr>
            <w:tcW w:w="1979" w:type="pct"/>
            <w:tcMar>
              <w:top w:w="58" w:type="dxa"/>
              <w:left w:w="115" w:type="dxa"/>
              <w:bottom w:w="0" w:type="dxa"/>
              <w:right w:w="115" w:type="dxa"/>
            </w:tcMar>
            <w:tcPrChange w:id="1781" w:author="Author">
              <w:tcPr>
                <w:tcW w:w="1918" w:type="pct"/>
                <w:tcMar>
                  <w:top w:w="58" w:type="dxa"/>
                  <w:left w:w="115" w:type="dxa"/>
                  <w:bottom w:w="0" w:type="dxa"/>
                  <w:right w:w="115" w:type="dxa"/>
                </w:tcMar>
              </w:tcPr>
            </w:tcPrChange>
          </w:tcPr>
          <w:p w14:paraId="2A72B442" w14:textId="77777777" w:rsidR="00B64ABB" w:rsidRPr="007209E6" w:rsidRDefault="00B64ABB" w:rsidP="00FA48AE">
            <w:pPr>
              <w:pStyle w:val="TableText"/>
            </w:pPr>
            <w:r w:rsidRPr="007209E6">
              <w:t>SDECAPI4</w:t>
            </w:r>
          </w:p>
        </w:tc>
        <w:tc>
          <w:tcPr>
            <w:tcW w:w="3021" w:type="pct"/>
            <w:tcMar>
              <w:top w:w="58" w:type="dxa"/>
              <w:left w:w="115" w:type="dxa"/>
              <w:bottom w:w="0" w:type="dxa"/>
              <w:right w:w="115" w:type="dxa"/>
            </w:tcMar>
            <w:tcPrChange w:id="1782" w:author="Author">
              <w:tcPr>
                <w:tcW w:w="3082" w:type="pct"/>
                <w:tcMar>
                  <w:top w:w="58" w:type="dxa"/>
                  <w:left w:w="115" w:type="dxa"/>
                  <w:bottom w:w="0" w:type="dxa"/>
                  <w:right w:w="115" w:type="dxa"/>
                </w:tcMar>
              </w:tcPr>
            </w:tcPrChange>
          </w:tcPr>
          <w:p w14:paraId="0D7A1921" w14:textId="77777777" w:rsidR="00B64ABB" w:rsidRPr="007209E6" w:rsidRDefault="00B64ABB" w:rsidP="00FA48AE">
            <w:pPr>
              <w:pStyle w:val="TableText"/>
            </w:pPr>
            <w:r>
              <w:t>ALB/SAT</w:t>
            </w:r>
            <w:r w:rsidRPr="005D160C">
              <w:t xml:space="preserve"> - VISTA SCHEDULING RPCs</w:t>
            </w:r>
          </w:p>
        </w:tc>
      </w:tr>
      <w:tr w:rsidR="00B64ABB" w14:paraId="7E636A85" w14:textId="77777777" w:rsidTr="00A242DF">
        <w:trPr>
          <w:cantSplit/>
          <w:trPrChange w:id="1783" w:author="Author">
            <w:trPr>
              <w:cantSplit/>
            </w:trPr>
          </w:trPrChange>
        </w:trPr>
        <w:tc>
          <w:tcPr>
            <w:tcW w:w="1979" w:type="pct"/>
            <w:tcMar>
              <w:top w:w="58" w:type="dxa"/>
              <w:left w:w="115" w:type="dxa"/>
              <w:bottom w:w="0" w:type="dxa"/>
              <w:right w:w="115" w:type="dxa"/>
            </w:tcMar>
            <w:tcPrChange w:id="1784" w:author="Author">
              <w:tcPr>
                <w:tcW w:w="1918" w:type="pct"/>
                <w:tcMar>
                  <w:top w:w="58" w:type="dxa"/>
                  <w:left w:w="115" w:type="dxa"/>
                  <w:bottom w:w="0" w:type="dxa"/>
                  <w:right w:w="115" w:type="dxa"/>
                </w:tcMar>
              </w:tcPr>
            </w:tcPrChange>
          </w:tcPr>
          <w:p w14:paraId="6DB76BA7" w14:textId="77777777" w:rsidR="00B64ABB" w:rsidRPr="007209E6" w:rsidRDefault="00B64ABB" w:rsidP="00FA48AE">
            <w:pPr>
              <w:pStyle w:val="TableText"/>
            </w:pPr>
            <w:r w:rsidRPr="007209E6">
              <w:t>SDECDIQ1</w:t>
            </w:r>
          </w:p>
        </w:tc>
        <w:tc>
          <w:tcPr>
            <w:tcW w:w="3021" w:type="pct"/>
            <w:tcMar>
              <w:top w:w="58" w:type="dxa"/>
              <w:left w:w="115" w:type="dxa"/>
              <w:bottom w:w="0" w:type="dxa"/>
              <w:right w:w="115" w:type="dxa"/>
            </w:tcMar>
            <w:tcPrChange w:id="1785" w:author="Author">
              <w:tcPr>
                <w:tcW w:w="3082" w:type="pct"/>
                <w:tcMar>
                  <w:top w:w="58" w:type="dxa"/>
                  <w:left w:w="115" w:type="dxa"/>
                  <w:bottom w:w="0" w:type="dxa"/>
                  <w:right w:w="115" w:type="dxa"/>
                </w:tcMar>
              </w:tcPr>
            </w:tcPrChange>
          </w:tcPr>
          <w:p w14:paraId="30A9D52A" w14:textId="77777777" w:rsidR="00B64ABB" w:rsidRPr="007209E6" w:rsidRDefault="00B64ABB" w:rsidP="00FA48AE">
            <w:pPr>
              <w:pStyle w:val="TableText"/>
            </w:pPr>
            <w:r>
              <w:t>ALB/SAT</w:t>
            </w:r>
            <w:r w:rsidRPr="005D160C">
              <w:t xml:space="preserve"> - VISTA SCHEDULING RPCs</w:t>
            </w:r>
          </w:p>
        </w:tc>
      </w:tr>
      <w:tr w:rsidR="00B64ABB" w14:paraId="03CFD737" w14:textId="77777777" w:rsidTr="00A242DF">
        <w:trPr>
          <w:cantSplit/>
          <w:trPrChange w:id="1786"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787"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46FA6E59" w14:textId="77777777" w:rsidR="00B64ABB" w:rsidRPr="007209E6" w:rsidRDefault="00B64ABB" w:rsidP="00FA48AE">
            <w:pPr>
              <w:pStyle w:val="TableText"/>
            </w:pPr>
            <w:r>
              <w:t>SDECAR</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788"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106813E4" w14:textId="2A7AC2D3" w:rsidR="00B64ABB" w:rsidRDefault="00B64ABB" w:rsidP="00FA48AE">
            <w:pPr>
              <w:pStyle w:val="TableText"/>
            </w:pPr>
            <w:r>
              <w:t xml:space="preserve">ALB/SAT - VISTA SCHEDULING </w:t>
            </w:r>
            <w:r w:rsidR="006875B5">
              <w:t>RPCs</w:t>
            </w:r>
          </w:p>
        </w:tc>
      </w:tr>
      <w:tr w:rsidR="00B64ABB" w14:paraId="16E9E696" w14:textId="77777777" w:rsidTr="00A242DF">
        <w:trPr>
          <w:cantSplit/>
          <w:trPrChange w:id="1789"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790"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57801419" w14:textId="77777777" w:rsidR="00B64ABB" w:rsidRPr="007209E6" w:rsidRDefault="00B64ABB" w:rsidP="00FA48AE">
            <w:pPr>
              <w:pStyle w:val="TableText"/>
            </w:pPr>
            <w:r>
              <w:t>SDECAR1</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791"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678FE8FB" w14:textId="496C6EB8" w:rsidR="00B64ABB" w:rsidRDefault="00B64ABB" w:rsidP="00FA48AE">
            <w:pPr>
              <w:pStyle w:val="TableText"/>
            </w:pPr>
            <w:r>
              <w:t xml:space="preserve">ALB/SAT - VISTA SCHEDULING </w:t>
            </w:r>
            <w:r w:rsidR="006875B5">
              <w:t>RPCs</w:t>
            </w:r>
          </w:p>
        </w:tc>
      </w:tr>
      <w:tr w:rsidR="00B64ABB" w14:paraId="6D5211C7" w14:textId="77777777" w:rsidTr="00A242DF">
        <w:trPr>
          <w:cantSplit/>
          <w:trPrChange w:id="1792"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793"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263FD692" w14:textId="77777777" w:rsidR="00B64ABB" w:rsidRDefault="00B64ABB" w:rsidP="00FA48AE">
            <w:pPr>
              <w:pStyle w:val="TableText"/>
            </w:pPr>
            <w:r>
              <w:t>SDECAR1A</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794"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7A175CDA" w14:textId="3DBB0ACF" w:rsidR="00B64ABB" w:rsidRDefault="00B64ABB" w:rsidP="00FA48AE">
            <w:pPr>
              <w:pStyle w:val="TableText"/>
            </w:pPr>
            <w:r w:rsidRPr="00035DE0">
              <w:t xml:space="preserve">ALB/SAT - VISTA SCHEDULING </w:t>
            </w:r>
            <w:r w:rsidR="006875B5">
              <w:t>RPCs</w:t>
            </w:r>
          </w:p>
        </w:tc>
      </w:tr>
      <w:tr w:rsidR="00B64ABB" w14:paraId="34C8C142" w14:textId="77777777" w:rsidTr="00A242DF">
        <w:trPr>
          <w:cantSplit/>
          <w:trPrChange w:id="1795"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796"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0080DF6E" w14:textId="77777777" w:rsidR="00B64ABB" w:rsidRPr="007209E6" w:rsidRDefault="00B64ABB" w:rsidP="00FA48AE">
            <w:pPr>
              <w:pStyle w:val="TableText"/>
            </w:pPr>
            <w:r>
              <w:t>SDECAR2</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797"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6B08343C" w14:textId="7F13684C" w:rsidR="00B64ABB" w:rsidRDefault="00B64ABB" w:rsidP="00FA48AE">
            <w:pPr>
              <w:pStyle w:val="TableText"/>
            </w:pPr>
            <w:r>
              <w:t xml:space="preserve">ALB/SAT - VISTA SCHEDULING </w:t>
            </w:r>
            <w:r w:rsidR="006875B5">
              <w:t>RPCs</w:t>
            </w:r>
          </w:p>
        </w:tc>
      </w:tr>
      <w:tr w:rsidR="00B64ABB" w14:paraId="49C07027" w14:textId="77777777" w:rsidTr="00A242DF">
        <w:trPr>
          <w:cantSplit/>
          <w:trPrChange w:id="1798"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799"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14AACFBB" w14:textId="77777777" w:rsidR="00B64ABB" w:rsidRDefault="00B64ABB" w:rsidP="00FA48AE">
            <w:pPr>
              <w:pStyle w:val="TableText"/>
            </w:pPr>
            <w:r>
              <w:t>SDECAR3</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00"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77EFE8BC" w14:textId="4154980A" w:rsidR="00B64ABB" w:rsidRDefault="00B64ABB" w:rsidP="00FA48AE">
            <w:pPr>
              <w:pStyle w:val="TableText"/>
            </w:pPr>
            <w:r>
              <w:t xml:space="preserve">ALB/SAT/JSM – VISTA SCHEDULING </w:t>
            </w:r>
            <w:r w:rsidR="006875B5">
              <w:t>RPCs</w:t>
            </w:r>
          </w:p>
        </w:tc>
      </w:tr>
      <w:tr w:rsidR="00B64ABB" w14:paraId="566FC03B" w14:textId="77777777" w:rsidTr="00A242DF">
        <w:trPr>
          <w:cantSplit/>
          <w:trPrChange w:id="1801"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02"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769B6BBF" w14:textId="77777777" w:rsidR="00B64ABB" w:rsidRDefault="00B64ABB" w:rsidP="00FA48AE">
            <w:pPr>
              <w:pStyle w:val="TableText"/>
            </w:pPr>
            <w:r>
              <w:t>SDECCLN</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03"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43816796" w14:textId="77777777" w:rsidR="00B64ABB" w:rsidRDefault="00B64ABB" w:rsidP="00FA48AE">
            <w:pPr>
              <w:pStyle w:val="TableText"/>
            </w:pPr>
            <w:r w:rsidRPr="00035DE0">
              <w:t>ALB/RBD - VISTA SCHEDULING CLEANUP UTILITY</w:t>
            </w:r>
          </w:p>
        </w:tc>
      </w:tr>
      <w:tr w:rsidR="00B64ABB" w14:paraId="2A7922B2" w14:textId="77777777" w:rsidTr="00A242DF">
        <w:trPr>
          <w:cantSplit/>
          <w:trPrChange w:id="1804"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05"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182E7000" w14:textId="77777777" w:rsidR="00B64ABB" w:rsidRDefault="00B64ABB" w:rsidP="00FA48AE">
            <w:pPr>
              <w:pStyle w:val="TableText"/>
            </w:pPr>
            <w:r>
              <w:t>SDECDEM</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06"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488B7E4D" w14:textId="38AA3B12" w:rsidR="00B64ABB" w:rsidRDefault="00B64ABB" w:rsidP="00FA48AE">
            <w:pPr>
              <w:pStyle w:val="TableText"/>
            </w:pPr>
            <w:r>
              <w:t xml:space="preserve">ALB/SAT – VISTA SCHEDULING </w:t>
            </w:r>
            <w:r w:rsidR="006875B5">
              <w:t>RPCs</w:t>
            </w:r>
          </w:p>
        </w:tc>
      </w:tr>
      <w:tr w:rsidR="00B64ABB" w14:paraId="5053C966" w14:textId="77777777" w:rsidTr="00A242DF">
        <w:trPr>
          <w:cantSplit/>
          <w:trPrChange w:id="1807" w:author="Author">
            <w:trPr>
              <w:cantSplit/>
            </w:trPr>
          </w:trPrChange>
        </w:trPr>
        <w:tc>
          <w:tcPr>
            <w:tcW w:w="1979" w:type="pct"/>
            <w:tcMar>
              <w:top w:w="58" w:type="dxa"/>
              <w:left w:w="115" w:type="dxa"/>
              <w:bottom w:w="0" w:type="dxa"/>
              <w:right w:w="115" w:type="dxa"/>
            </w:tcMar>
            <w:tcPrChange w:id="1808" w:author="Author">
              <w:tcPr>
                <w:tcW w:w="1918" w:type="pct"/>
                <w:tcMar>
                  <w:top w:w="58" w:type="dxa"/>
                  <w:left w:w="115" w:type="dxa"/>
                  <w:bottom w:w="0" w:type="dxa"/>
                  <w:right w:w="115" w:type="dxa"/>
                </w:tcMar>
              </w:tcPr>
            </w:tcPrChange>
          </w:tcPr>
          <w:p w14:paraId="0434CE86" w14:textId="77777777" w:rsidR="00B64ABB" w:rsidRPr="007209E6" w:rsidRDefault="00B64ABB" w:rsidP="00FA48AE">
            <w:pPr>
              <w:pStyle w:val="TableText"/>
            </w:pPr>
            <w:r>
              <w:t>SDECDEV</w:t>
            </w:r>
          </w:p>
        </w:tc>
        <w:tc>
          <w:tcPr>
            <w:tcW w:w="3021" w:type="pct"/>
            <w:tcMar>
              <w:top w:w="58" w:type="dxa"/>
              <w:left w:w="115" w:type="dxa"/>
              <w:bottom w:w="0" w:type="dxa"/>
              <w:right w:w="115" w:type="dxa"/>
            </w:tcMar>
            <w:tcPrChange w:id="1809" w:author="Author">
              <w:tcPr>
                <w:tcW w:w="3082" w:type="pct"/>
                <w:tcMar>
                  <w:top w:w="58" w:type="dxa"/>
                  <w:left w:w="115" w:type="dxa"/>
                  <w:bottom w:w="0" w:type="dxa"/>
                  <w:right w:w="115" w:type="dxa"/>
                </w:tcMar>
              </w:tcPr>
            </w:tcPrChange>
          </w:tcPr>
          <w:p w14:paraId="78E3A592" w14:textId="6B2013AE" w:rsidR="00B64ABB" w:rsidRDefault="00B64ABB" w:rsidP="00FA48AE">
            <w:pPr>
              <w:pStyle w:val="TableText"/>
            </w:pPr>
            <w:r w:rsidRPr="0098257F">
              <w:t xml:space="preserve">ALB/SAT - VISTA SCHEDULING </w:t>
            </w:r>
            <w:r w:rsidR="006875B5">
              <w:t>RPCs</w:t>
            </w:r>
          </w:p>
        </w:tc>
      </w:tr>
      <w:tr w:rsidR="00B64ABB" w14:paraId="7E4438C6" w14:textId="77777777" w:rsidTr="00A242DF">
        <w:trPr>
          <w:cantSplit/>
          <w:trPrChange w:id="1810" w:author="Author">
            <w:trPr>
              <w:cantSplit/>
            </w:trPr>
          </w:trPrChange>
        </w:trPr>
        <w:tc>
          <w:tcPr>
            <w:tcW w:w="1979" w:type="pct"/>
            <w:tcMar>
              <w:top w:w="58" w:type="dxa"/>
              <w:left w:w="115" w:type="dxa"/>
              <w:bottom w:w="0" w:type="dxa"/>
              <w:right w:w="115" w:type="dxa"/>
            </w:tcMar>
            <w:tcPrChange w:id="1811" w:author="Author">
              <w:tcPr>
                <w:tcW w:w="1918" w:type="pct"/>
                <w:tcMar>
                  <w:top w:w="58" w:type="dxa"/>
                  <w:left w:w="115" w:type="dxa"/>
                  <w:bottom w:w="0" w:type="dxa"/>
                  <w:right w:w="115" w:type="dxa"/>
                </w:tcMar>
              </w:tcPr>
            </w:tcPrChange>
          </w:tcPr>
          <w:p w14:paraId="39623588" w14:textId="77777777" w:rsidR="00B64ABB" w:rsidRPr="007209E6" w:rsidRDefault="00B64ABB" w:rsidP="00FA48AE">
            <w:pPr>
              <w:pStyle w:val="TableText"/>
            </w:pPr>
            <w:r>
              <w:lastRenderedPageBreak/>
              <w:t>SDECDIQ1</w:t>
            </w:r>
          </w:p>
        </w:tc>
        <w:tc>
          <w:tcPr>
            <w:tcW w:w="3021" w:type="pct"/>
            <w:tcMar>
              <w:top w:w="58" w:type="dxa"/>
              <w:left w:w="115" w:type="dxa"/>
              <w:bottom w:w="0" w:type="dxa"/>
              <w:right w:w="115" w:type="dxa"/>
            </w:tcMar>
            <w:tcPrChange w:id="1812" w:author="Author">
              <w:tcPr>
                <w:tcW w:w="3082" w:type="pct"/>
                <w:tcMar>
                  <w:top w:w="58" w:type="dxa"/>
                  <w:left w:w="115" w:type="dxa"/>
                  <w:bottom w:w="0" w:type="dxa"/>
                  <w:right w:w="115" w:type="dxa"/>
                </w:tcMar>
              </w:tcPr>
            </w:tcPrChange>
          </w:tcPr>
          <w:p w14:paraId="07AC7654" w14:textId="3A8A9AF3" w:rsidR="00B64ABB" w:rsidRDefault="00B64ABB" w:rsidP="00FA48AE">
            <w:pPr>
              <w:pStyle w:val="TableText"/>
            </w:pPr>
            <w:r w:rsidRPr="0098257F">
              <w:t xml:space="preserve">ALB/SAT - VISTA SCHEDULING </w:t>
            </w:r>
            <w:r w:rsidR="006875B5">
              <w:t>RPCs</w:t>
            </w:r>
          </w:p>
        </w:tc>
      </w:tr>
      <w:tr w:rsidR="00B64ABB" w14:paraId="4DE660B9" w14:textId="77777777" w:rsidTr="00A242DF">
        <w:trPr>
          <w:cantSplit/>
          <w:trPrChange w:id="1813" w:author="Author">
            <w:trPr>
              <w:cantSplit/>
            </w:trPr>
          </w:trPrChange>
        </w:trPr>
        <w:tc>
          <w:tcPr>
            <w:tcW w:w="1979" w:type="pct"/>
            <w:tcMar>
              <w:top w:w="58" w:type="dxa"/>
              <w:left w:w="115" w:type="dxa"/>
              <w:bottom w:w="0" w:type="dxa"/>
              <w:right w:w="115" w:type="dxa"/>
            </w:tcMar>
            <w:tcPrChange w:id="1814" w:author="Author">
              <w:tcPr>
                <w:tcW w:w="1918" w:type="pct"/>
                <w:tcMar>
                  <w:top w:w="58" w:type="dxa"/>
                  <w:left w:w="115" w:type="dxa"/>
                  <w:bottom w:w="0" w:type="dxa"/>
                  <w:right w:w="115" w:type="dxa"/>
                </w:tcMar>
              </w:tcPr>
            </w:tcPrChange>
          </w:tcPr>
          <w:p w14:paraId="1A42EFFB" w14:textId="77777777" w:rsidR="00B64ABB" w:rsidRPr="007209E6" w:rsidRDefault="00B64ABB" w:rsidP="00FA48AE">
            <w:pPr>
              <w:pStyle w:val="TableText"/>
            </w:pPr>
            <w:r>
              <w:t>SDECDIS</w:t>
            </w:r>
          </w:p>
        </w:tc>
        <w:tc>
          <w:tcPr>
            <w:tcW w:w="3021" w:type="pct"/>
            <w:tcMar>
              <w:top w:w="58" w:type="dxa"/>
              <w:left w:w="115" w:type="dxa"/>
              <w:bottom w:w="0" w:type="dxa"/>
              <w:right w:w="115" w:type="dxa"/>
            </w:tcMar>
            <w:tcPrChange w:id="1815" w:author="Author">
              <w:tcPr>
                <w:tcW w:w="3082" w:type="pct"/>
                <w:tcMar>
                  <w:top w:w="58" w:type="dxa"/>
                  <w:left w:w="115" w:type="dxa"/>
                  <w:bottom w:w="0" w:type="dxa"/>
                  <w:right w:w="115" w:type="dxa"/>
                </w:tcMar>
              </w:tcPr>
            </w:tcPrChange>
          </w:tcPr>
          <w:p w14:paraId="14FD20F7" w14:textId="78E2391E" w:rsidR="00B64ABB" w:rsidRDefault="00B64ABB" w:rsidP="00FA48AE">
            <w:pPr>
              <w:pStyle w:val="TableText"/>
            </w:pPr>
            <w:r w:rsidRPr="0098257F">
              <w:t xml:space="preserve">ALB/SAT - VISTA SCHEDULING </w:t>
            </w:r>
            <w:r w:rsidR="006875B5">
              <w:t>RPCs</w:t>
            </w:r>
          </w:p>
        </w:tc>
      </w:tr>
      <w:tr w:rsidR="00B64ABB" w14:paraId="4F592163" w14:textId="77777777" w:rsidTr="00A242DF">
        <w:trPr>
          <w:cantSplit/>
          <w:trPrChange w:id="1816" w:author="Author">
            <w:trPr>
              <w:cantSplit/>
            </w:trPr>
          </w:trPrChange>
        </w:trPr>
        <w:tc>
          <w:tcPr>
            <w:tcW w:w="1979" w:type="pct"/>
            <w:tcMar>
              <w:top w:w="58" w:type="dxa"/>
              <w:left w:w="115" w:type="dxa"/>
              <w:bottom w:w="0" w:type="dxa"/>
              <w:right w:w="115" w:type="dxa"/>
            </w:tcMar>
            <w:tcPrChange w:id="1817" w:author="Author">
              <w:tcPr>
                <w:tcW w:w="1918" w:type="pct"/>
                <w:tcMar>
                  <w:top w:w="58" w:type="dxa"/>
                  <w:left w:w="115" w:type="dxa"/>
                  <w:bottom w:w="0" w:type="dxa"/>
                  <w:right w:w="115" w:type="dxa"/>
                </w:tcMar>
              </w:tcPr>
            </w:tcPrChange>
          </w:tcPr>
          <w:p w14:paraId="1A196D81" w14:textId="77777777" w:rsidR="00B64ABB" w:rsidRPr="007209E6" w:rsidRDefault="00B64ABB" w:rsidP="00FA48AE">
            <w:pPr>
              <w:pStyle w:val="TableText"/>
            </w:pPr>
            <w:r w:rsidRPr="007209E6">
              <w:t>SDECEKL</w:t>
            </w:r>
          </w:p>
        </w:tc>
        <w:tc>
          <w:tcPr>
            <w:tcW w:w="3021" w:type="pct"/>
            <w:tcMar>
              <w:top w:w="58" w:type="dxa"/>
              <w:left w:w="115" w:type="dxa"/>
              <w:bottom w:w="0" w:type="dxa"/>
              <w:right w:w="115" w:type="dxa"/>
            </w:tcMar>
            <w:tcPrChange w:id="1818" w:author="Author">
              <w:tcPr>
                <w:tcW w:w="3082" w:type="pct"/>
                <w:tcMar>
                  <w:top w:w="58" w:type="dxa"/>
                  <w:left w:w="115" w:type="dxa"/>
                  <w:bottom w:w="0" w:type="dxa"/>
                  <w:right w:w="115" w:type="dxa"/>
                </w:tcMar>
              </w:tcPr>
            </w:tcPrChange>
          </w:tcPr>
          <w:p w14:paraId="5C8AAE9A" w14:textId="77777777" w:rsidR="00B64ABB" w:rsidRPr="007209E6" w:rsidRDefault="00B64ABB" w:rsidP="00FA48AE">
            <w:pPr>
              <w:pStyle w:val="TableText"/>
            </w:pPr>
            <w:r>
              <w:t>ALB/SAT</w:t>
            </w:r>
            <w:r w:rsidRPr="005D160C">
              <w:t xml:space="preserve"> - VISTA SCHEDULING RPCs</w:t>
            </w:r>
          </w:p>
        </w:tc>
      </w:tr>
      <w:tr w:rsidR="00B64ABB" w14:paraId="0800F00B" w14:textId="77777777" w:rsidTr="00A242DF">
        <w:trPr>
          <w:cantSplit/>
          <w:trPrChange w:id="1819" w:author="Author">
            <w:trPr>
              <w:cantSplit/>
            </w:trPr>
          </w:trPrChange>
        </w:trPr>
        <w:tc>
          <w:tcPr>
            <w:tcW w:w="1979" w:type="pct"/>
            <w:tcMar>
              <w:top w:w="58" w:type="dxa"/>
              <w:left w:w="115" w:type="dxa"/>
              <w:bottom w:w="0" w:type="dxa"/>
              <w:right w:w="115" w:type="dxa"/>
            </w:tcMar>
            <w:tcPrChange w:id="1820" w:author="Author">
              <w:tcPr>
                <w:tcW w:w="1918" w:type="pct"/>
                <w:tcMar>
                  <w:top w:w="58" w:type="dxa"/>
                  <w:left w:w="115" w:type="dxa"/>
                  <w:bottom w:w="0" w:type="dxa"/>
                  <w:right w:w="115" w:type="dxa"/>
                </w:tcMar>
              </w:tcPr>
            </w:tcPrChange>
          </w:tcPr>
          <w:p w14:paraId="2962ABD5" w14:textId="77777777" w:rsidR="00B64ABB" w:rsidRPr="007209E6" w:rsidRDefault="00B64ABB" w:rsidP="00FA48AE">
            <w:pPr>
              <w:pStyle w:val="TableText"/>
            </w:pPr>
            <w:r w:rsidRPr="007209E6">
              <w:t>SDECERR</w:t>
            </w:r>
          </w:p>
        </w:tc>
        <w:tc>
          <w:tcPr>
            <w:tcW w:w="3021" w:type="pct"/>
            <w:tcMar>
              <w:top w:w="58" w:type="dxa"/>
              <w:left w:w="115" w:type="dxa"/>
              <w:bottom w:w="0" w:type="dxa"/>
              <w:right w:w="115" w:type="dxa"/>
            </w:tcMar>
            <w:tcPrChange w:id="1821" w:author="Author">
              <w:tcPr>
                <w:tcW w:w="3082" w:type="pct"/>
                <w:tcMar>
                  <w:top w:w="58" w:type="dxa"/>
                  <w:left w:w="115" w:type="dxa"/>
                  <w:bottom w:w="0" w:type="dxa"/>
                  <w:right w:w="115" w:type="dxa"/>
                </w:tcMar>
              </w:tcPr>
            </w:tcPrChange>
          </w:tcPr>
          <w:p w14:paraId="4966CE30" w14:textId="77777777" w:rsidR="00B64ABB" w:rsidRPr="007209E6" w:rsidRDefault="00B64ABB" w:rsidP="00FA48AE">
            <w:pPr>
              <w:pStyle w:val="TableText"/>
            </w:pPr>
            <w:r>
              <w:t>ALB/SAT</w:t>
            </w:r>
            <w:r w:rsidRPr="005D160C">
              <w:t xml:space="preserve"> - VISTA SCHEDULING RPCs</w:t>
            </w:r>
          </w:p>
        </w:tc>
      </w:tr>
      <w:tr w:rsidR="00B64ABB" w14:paraId="396FD1EF" w14:textId="77777777" w:rsidTr="00A242DF">
        <w:trPr>
          <w:cantSplit/>
          <w:trPrChange w:id="1822" w:author="Author">
            <w:trPr>
              <w:cantSplit/>
            </w:trPr>
          </w:trPrChange>
        </w:trPr>
        <w:tc>
          <w:tcPr>
            <w:tcW w:w="1979" w:type="pct"/>
            <w:tcMar>
              <w:top w:w="58" w:type="dxa"/>
              <w:left w:w="115" w:type="dxa"/>
              <w:bottom w:w="0" w:type="dxa"/>
              <w:right w:w="115" w:type="dxa"/>
            </w:tcMar>
            <w:tcPrChange w:id="1823" w:author="Author">
              <w:tcPr>
                <w:tcW w:w="1918" w:type="pct"/>
                <w:tcMar>
                  <w:top w:w="58" w:type="dxa"/>
                  <w:left w:w="115" w:type="dxa"/>
                  <w:bottom w:w="0" w:type="dxa"/>
                  <w:right w:w="115" w:type="dxa"/>
                </w:tcMar>
              </w:tcPr>
            </w:tcPrChange>
          </w:tcPr>
          <w:p w14:paraId="270578FD" w14:textId="77777777" w:rsidR="00B64ABB" w:rsidRPr="007209E6" w:rsidRDefault="00B64ABB" w:rsidP="00FA48AE">
            <w:pPr>
              <w:pStyle w:val="TableText"/>
            </w:pPr>
            <w:r w:rsidRPr="007209E6">
              <w:t>SDECF</w:t>
            </w:r>
          </w:p>
        </w:tc>
        <w:tc>
          <w:tcPr>
            <w:tcW w:w="3021" w:type="pct"/>
            <w:tcMar>
              <w:top w:w="58" w:type="dxa"/>
              <w:left w:w="115" w:type="dxa"/>
              <w:bottom w:w="0" w:type="dxa"/>
              <w:right w:w="115" w:type="dxa"/>
            </w:tcMar>
            <w:tcPrChange w:id="1824" w:author="Author">
              <w:tcPr>
                <w:tcW w:w="3082" w:type="pct"/>
                <w:tcMar>
                  <w:top w:w="58" w:type="dxa"/>
                  <w:left w:w="115" w:type="dxa"/>
                  <w:bottom w:w="0" w:type="dxa"/>
                  <w:right w:w="115" w:type="dxa"/>
                </w:tcMar>
              </w:tcPr>
            </w:tcPrChange>
          </w:tcPr>
          <w:p w14:paraId="17FF5515" w14:textId="77777777" w:rsidR="00B64ABB" w:rsidRPr="007209E6" w:rsidRDefault="00B64ABB" w:rsidP="00FA48AE">
            <w:pPr>
              <w:pStyle w:val="TableText"/>
            </w:pPr>
            <w:r>
              <w:t>ALB/SAT</w:t>
            </w:r>
            <w:r w:rsidRPr="005D160C">
              <w:t xml:space="preserve"> - VISTA SCHEDULING RPCs</w:t>
            </w:r>
          </w:p>
        </w:tc>
      </w:tr>
      <w:tr w:rsidR="00B64ABB" w14:paraId="7FCD969B" w14:textId="77777777" w:rsidTr="00A242DF">
        <w:trPr>
          <w:cantSplit/>
          <w:trPrChange w:id="1825" w:author="Author">
            <w:trPr>
              <w:cantSplit/>
            </w:trPr>
          </w:trPrChange>
        </w:trPr>
        <w:tc>
          <w:tcPr>
            <w:tcW w:w="1979" w:type="pct"/>
            <w:tcMar>
              <w:top w:w="58" w:type="dxa"/>
              <w:left w:w="115" w:type="dxa"/>
              <w:bottom w:w="0" w:type="dxa"/>
              <w:right w:w="115" w:type="dxa"/>
            </w:tcMar>
            <w:tcPrChange w:id="1826" w:author="Author">
              <w:tcPr>
                <w:tcW w:w="1918" w:type="pct"/>
                <w:tcMar>
                  <w:top w:w="58" w:type="dxa"/>
                  <w:left w:w="115" w:type="dxa"/>
                  <w:bottom w:w="0" w:type="dxa"/>
                  <w:right w:w="115" w:type="dxa"/>
                </w:tcMar>
              </w:tcPr>
            </w:tcPrChange>
          </w:tcPr>
          <w:p w14:paraId="11D5865C" w14:textId="77777777" w:rsidR="00B64ABB" w:rsidRPr="007209E6" w:rsidRDefault="00B64ABB" w:rsidP="00FA48AE">
            <w:pPr>
              <w:pStyle w:val="TableText"/>
            </w:pPr>
            <w:r w:rsidRPr="007209E6">
              <w:t>SDECF2</w:t>
            </w:r>
          </w:p>
        </w:tc>
        <w:tc>
          <w:tcPr>
            <w:tcW w:w="3021" w:type="pct"/>
            <w:tcMar>
              <w:top w:w="58" w:type="dxa"/>
              <w:left w:w="115" w:type="dxa"/>
              <w:bottom w:w="0" w:type="dxa"/>
              <w:right w:w="115" w:type="dxa"/>
            </w:tcMar>
            <w:tcPrChange w:id="1827" w:author="Author">
              <w:tcPr>
                <w:tcW w:w="3082" w:type="pct"/>
                <w:tcMar>
                  <w:top w:w="58" w:type="dxa"/>
                  <w:left w:w="115" w:type="dxa"/>
                  <w:bottom w:w="0" w:type="dxa"/>
                  <w:right w:w="115" w:type="dxa"/>
                </w:tcMar>
              </w:tcPr>
            </w:tcPrChange>
          </w:tcPr>
          <w:p w14:paraId="4790244E" w14:textId="77777777" w:rsidR="00B64ABB" w:rsidRPr="007209E6" w:rsidRDefault="00B64ABB" w:rsidP="00FA48AE">
            <w:pPr>
              <w:pStyle w:val="TableText"/>
            </w:pPr>
            <w:r>
              <w:t>ALB/SAT</w:t>
            </w:r>
            <w:r w:rsidRPr="005D160C">
              <w:t xml:space="preserve"> - VISTA SCHEDULING RPCs</w:t>
            </w:r>
          </w:p>
        </w:tc>
      </w:tr>
      <w:tr w:rsidR="00B64ABB" w14:paraId="26C2B5DF" w14:textId="77777777" w:rsidTr="00A242DF">
        <w:trPr>
          <w:cantSplit/>
          <w:trPrChange w:id="1828" w:author="Author">
            <w:trPr>
              <w:cantSplit/>
            </w:trPr>
          </w:trPrChange>
        </w:trPr>
        <w:tc>
          <w:tcPr>
            <w:tcW w:w="1979" w:type="pct"/>
            <w:tcMar>
              <w:top w:w="58" w:type="dxa"/>
              <w:left w:w="115" w:type="dxa"/>
              <w:bottom w:w="0" w:type="dxa"/>
              <w:right w:w="115" w:type="dxa"/>
            </w:tcMar>
            <w:tcPrChange w:id="1829" w:author="Author">
              <w:tcPr>
                <w:tcW w:w="1918" w:type="pct"/>
                <w:tcMar>
                  <w:top w:w="58" w:type="dxa"/>
                  <w:left w:w="115" w:type="dxa"/>
                  <w:bottom w:w="0" w:type="dxa"/>
                  <w:right w:w="115" w:type="dxa"/>
                </w:tcMar>
              </w:tcPr>
            </w:tcPrChange>
          </w:tcPr>
          <w:p w14:paraId="0D17A316" w14:textId="77777777" w:rsidR="00B64ABB" w:rsidRPr="007209E6" w:rsidRDefault="00B64ABB" w:rsidP="00FA48AE">
            <w:pPr>
              <w:pStyle w:val="TableText"/>
            </w:pPr>
            <w:r w:rsidRPr="007209E6">
              <w:t>SDECFUNC</w:t>
            </w:r>
          </w:p>
        </w:tc>
        <w:tc>
          <w:tcPr>
            <w:tcW w:w="3021" w:type="pct"/>
            <w:tcMar>
              <w:top w:w="58" w:type="dxa"/>
              <w:left w:w="115" w:type="dxa"/>
              <w:bottom w:w="0" w:type="dxa"/>
              <w:right w:w="115" w:type="dxa"/>
            </w:tcMar>
            <w:tcPrChange w:id="1830" w:author="Author">
              <w:tcPr>
                <w:tcW w:w="3082" w:type="pct"/>
                <w:tcMar>
                  <w:top w:w="58" w:type="dxa"/>
                  <w:left w:w="115" w:type="dxa"/>
                  <w:bottom w:w="0" w:type="dxa"/>
                  <w:right w:w="115" w:type="dxa"/>
                </w:tcMar>
              </w:tcPr>
            </w:tcPrChange>
          </w:tcPr>
          <w:p w14:paraId="5ED83052" w14:textId="77777777" w:rsidR="00B64ABB" w:rsidRPr="007209E6" w:rsidRDefault="00B64ABB" w:rsidP="00FA48AE">
            <w:pPr>
              <w:pStyle w:val="TableText"/>
            </w:pPr>
            <w:r>
              <w:t>ALB/SAT</w:t>
            </w:r>
            <w:r w:rsidRPr="005D160C">
              <w:t xml:space="preserve"> - VISTA SCHEDULING RPCs</w:t>
            </w:r>
          </w:p>
        </w:tc>
      </w:tr>
      <w:tr w:rsidR="00B64ABB" w14:paraId="383E1269" w14:textId="77777777" w:rsidTr="00A242DF">
        <w:trPr>
          <w:cantSplit/>
          <w:trPrChange w:id="1831"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32"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16C7FE10" w14:textId="77777777" w:rsidR="00B64ABB" w:rsidRDefault="00B64ABB" w:rsidP="00FA48AE">
            <w:pPr>
              <w:pStyle w:val="TableText"/>
            </w:pPr>
            <w:r>
              <w:t>SDECGMR</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Change w:id="1833"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tcPrChange>
          </w:tcPr>
          <w:p w14:paraId="116A5B52" w14:textId="7A22876B" w:rsidR="00B64ABB" w:rsidRDefault="00B64ABB" w:rsidP="00FA48AE">
            <w:pPr>
              <w:pStyle w:val="TableText"/>
            </w:pPr>
            <w:r w:rsidRPr="0098257F">
              <w:t xml:space="preserve">ALB/SAT - VISTA SCHEDULING </w:t>
            </w:r>
            <w:r w:rsidR="006875B5">
              <w:t>RPCs</w:t>
            </w:r>
          </w:p>
        </w:tc>
      </w:tr>
      <w:tr w:rsidR="00B64ABB" w14:paraId="4376498E" w14:textId="77777777" w:rsidTr="00A242DF">
        <w:trPr>
          <w:cantSplit/>
          <w:trPrChange w:id="1834"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35"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405513C5" w14:textId="77777777" w:rsidR="00B64ABB" w:rsidRDefault="00B64ABB" w:rsidP="00FA48AE">
            <w:pPr>
              <w:pStyle w:val="TableText"/>
            </w:pPr>
            <w:r>
              <w:t>SDECI2</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Change w:id="1836"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tcPrChange>
          </w:tcPr>
          <w:p w14:paraId="1AE44D4D" w14:textId="77777777" w:rsidR="00B64ABB" w:rsidRDefault="00B64ABB" w:rsidP="00FA48AE">
            <w:pPr>
              <w:pStyle w:val="TableText"/>
            </w:pPr>
            <w:r w:rsidRPr="00E87DD4">
              <w:t>ALB/SAT - VISTA SCHEDULING RELEASE 2 PRE/POST INSTALL</w:t>
            </w:r>
          </w:p>
        </w:tc>
      </w:tr>
      <w:tr w:rsidR="00B64ABB" w14:paraId="0FD3078E" w14:textId="77777777" w:rsidTr="00A242DF">
        <w:trPr>
          <w:cantSplit/>
          <w:trPrChange w:id="1837"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38"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2BF0AA79" w14:textId="77777777" w:rsidR="00B64ABB" w:rsidRPr="007209E6" w:rsidRDefault="00B64ABB" w:rsidP="00FA48AE">
            <w:pPr>
              <w:pStyle w:val="TableText"/>
            </w:pPr>
            <w:r>
              <w:t>SDECIDX</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Change w:id="1839"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tcPrChange>
          </w:tcPr>
          <w:p w14:paraId="4AC8AE49" w14:textId="5F31D4A7" w:rsidR="00B64ABB" w:rsidRDefault="00B64ABB" w:rsidP="00FA48AE">
            <w:pPr>
              <w:pStyle w:val="TableText"/>
            </w:pPr>
            <w:r>
              <w:t xml:space="preserve">ALB/SAT - VISTA SCHEDULING </w:t>
            </w:r>
            <w:r w:rsidR="006875B5">
              <w:t>RPCs</w:t>
            </w:r>
          </w:p>
        </w:tc>
      </w:tr>
      <w:tr w:rsidR="00B64ABB" w14:paraId="560630DD" w14:textId="77777777" w:rsidTr="00A242DF">
        <w:trPr>
          <w:cantSplit/>
          <w:trPrChange w:id="1840" w:author="Author">
            <w:trPr>
              <w:cantSplit/>
            </w:trPr>
          </w:trPrChange>
        </w:trPr>
        <w:tc>
          <w:tcPr>
            <w:tcW w:w="1979" w:type="pct"/>
            <w:tcMar>
              <w:top w:w="58" w:type="dxa"/>
              <w:left w:w="115" w:type="dxa"/>
              <w:bottom w:w="0" w:type="dxa"/>
              <w:right w:w="115" w:type="dxa"/>
            </w:tcMar>
            <w:tcPrChange w:id="1841" w:author="Author">
              <w:tcPr>
                <w:tcW w:w="1918" w:type="pct"/>
                <w:tcMar>
                  <w:top w:w="58" w:type="dxa"/>
                  <w:left w:w="115" w:type="dxa"/>
                  <w:bottom w:w="0" w:type="dxa"/>
                  <w:right w:w="115" w:type="dxa"/>
                </w:tcMar>
              </w:tcPr>
            </w:tcPrChange>
          </w:tcPr>
          <w:p w14:paraId="2DD58EAE" w14:textId="77777777" w:rsidR="00B64ABB" w:rsidRPr="007209E6" w:rsidRDefault="00B64ABB" w:rsidP="00FA48AE">
            <w:pPr>
              <w:pStyle w:val="TableText"/>
            </w:pPr>
            <w:r w:rsidRPr="007209E6">
              <w:t>SDECINI1</w:t>
            </w:r>
          </w:p>
        </w:tc>
        <w:tc>
          <w:tcPr>
            <w:tcW w:w="3021" w:type="pct"/>
            <w:tcMar>
              <w:top w:w="58" w:type="dxa"/>
              <w:left w:w="115" w:type="dxa"/>
              <w:bottom w:w="0" w:type="dxa"/>
              <w:right w:w="115" w:type="dxa"/>
            </w:tcMar>
            <w:vAlign w:val="center"/>
            <w:tcPrChange w:id="1842" w:author="Author">
              <w:tcPr>
                <w:tcW w:w="3082" w:type="pct"/>
                <w:tcMar>
                  <w:top w:w="58" w:type="dxa"/>
                  <w:left w:w="115" w:type="dxa"/>
                  <w:bottom w:w="0" w:type="dxa"/>
                  <w:right w:w="115" w:type="dxa"/>
                </w:tcMar>
                <w:vAlign w:val="center"/>
              </w:tcPr>
            </w:tcPrChange>
          </w:tcPr>
          <w:p w14:paraId="74CF769C" w14:textId="77777777" w:rsidR="00B64ABB" w:rsidRPr="007209E6" w:rsidRDefault="00B64ABB" w:rsidP="00FA48AE">
            <w:pPr>
              <w:pStyle w:val="TableText"/>
            </w:pPr>
            <w:r>
              <w:t>ALB/SAT</w:t>
            </w:r>
            <w:r w:rsidRPr="007209E6">
              <w:t xml:space="preserve"> - VISTA SCHEDULING PRE/POST INSTALL</w:t>
            </w:r>
          </w:p>
        </w:tc>
      </w:tr>
      <w:tr w:rsidR="00B64ABB" w14:paraId="4F4CE00F" w14:textId="77777777" w:rsidTr="00A242DF">
        <w:trPr>
          <w:cantSplit/>
          <w:trPrChange w:id="1843" w:author="Author">
            <w:trPr>
              <w:cantSplit/>
            </w:trPr>
          </w:trPrChange>
        </w:trPr>
        <w:tc>
          <w:tcPr>
            <w:tcW w:w="1979" w:type="pct"/>
            <w:tcMar>
              <w:top w:w="58" w:type="dxa"/>
              <w:left w:w="115" w:type="dxa"/>
              <w:bottom w:w="0" w:type="dxa"/>
              <w:right w:w="115" w:type="dxa"/>
            </w:tcMar>
            <w:tcPrChange w:id="1844" w:author="Author">
              <w:tcPr>
                <w:tcW w:w="1918" w:type="pct"/>
                <w:tcMar>
                  <w:top w:w="58" w:type="dxa"/>
                  <w:left w:w="115" w:type="dxa"/>
                  <w:bottom w:w="0" w:type="dxa"/>
                  <w:right w:w="115" w:type="dxa"/>
                </w:tcMar>
              </w:tcPr>
            </w:tcPrChange>
          </w:tcPr>
          <w:p w14:paraId="468D613B" w14:textId="77777777" w:rsidR="00B64ABB" w:rsidRPr="007209E6" w:rsidRDefault="00B64ABB" w:rsidP="00FA48AE">
            <w:pPr>
              <w:pStyle w:val="TableText"/>
            </w:pPr>
            <w:r w:rsidRPr="007209E6">
              <w:t>SDECINI2</w:t>
            </w:r>
          </w:p>
        </w:tc>
        <w:tc>
          <w:tcPr>
            <w:tcW w:w="3021" w:type="pct"/>
            <w:tcMar>
              <w:top w:w="58" w:type="dxa"/>
              <w:left w:w="115" w:type="dxa"/>
              <w:bottom w:w="0" w:type="dxa"/>
              <w:right w:w="115" w:type="dxa"/>
            </w:tcMar>
            <w:vAlign w:val="center"/>
            <w:tcPrChange w:id="1845" w:author="Author">
              <w:tcPr>
                <w:tcW w:w="3082" w:type="pct"/>
                <w:tcMar>
                  <w:top w:w="58" w:type="dxa"/>
                  <w:left w:w="115" w:type="dxa"/>
                  <w:bottom w:w="0" w:type="dxa"/>
                  <w:right w:w="115" w:type="dxa"/>
                </w:tcMar>
                <w:vAlign w:val="center"/>
              </w:tcPr>
            </w:tcPrChange>
          </w:tcPr>
          <w:p w14:paraId="38D7F132" w14:textId="77777777" w:rsidR="00B64ABB" w:rsidRPr="007209E6" w:rsidRDefault="00B64ABB" w:rsidP="00FA48AE">
            <w:pPr>
              <w:pStyle w:val="TableText"/>
            </w:pPr>
            <w:r>
              <w:t>ALB/SAT</w:t>
            </w:r>
            <w:r w:rsidRPr="007209E6">
              <w:t xml:space="preserve"> - VISTA SCHEDULING PRE/POST INSTALL</w:t>
            </w:r>
          </w:p>
        </w:tc>
      </w:tr>
      <w:tr w:rsidR="00B64ABB" w14:paraId="67BCCF3C" w14:textId="77777777" w:rsidTr="00A242DF">
        <w:trPr>
          <w:cantSplit/>
          <w:trPrChange w:id="1846" w:author="Author">
            <w:trPr>
              <w:cantSplit/>
            </w:trPr>
          </w:trPrChange>
        </w:trPr>
        <w:tc>
          <w:tcPr>
            <w:tcW w:w="1979" w:type="pct"/>
            <w:tcMar>
              <w:top w:w="58" w:type="dxa"/>
              <w:left w:w="115" w:type="dxa"/>
              <w:bottom w:w="0" w:type="dxa"/>
              <w:right w:w="115" w:type="dxa"/>
            </w:tcMar>
            <w:tcPrChange w:id="1847" w:author="Author">
              <w:tcPr>
                <w:tcW w:w="1918" w:type="pct"/>
                <w:tcMar>
                  <w:top w:w="58" w:type="dxa"/>
                  <w:left w:w="115" w:type="dxa"/>
                  <w:bottom w:w="0" w:type="dxa"/>
                  <w:right w:w="115" w:type="dxa"/>
                </w:tcMar>
              </w:tcPr>
            </w:tcPrChange>
          </w:tcPr>
          <w:p w14:paraId="533C7192" w14:textId="77777777" w:rsidR="00B64ABB" w:rsidRPr="007209E6" w:rsidRDefault="00B64ABB" w:rsidP="00FA48AE">
            <w:pPr>
              <w:pStyle w:val="TableText"/>
            </w:pPr>
            <w:r w:rsidRPr="007209E6">
              <w:t>SDECINIT</w:t>
            </w:r>
          </w:p>
        </w:tc>
        <w:tc>
          <w:tcPr>
            <w:tcW w:w="3021" w:type="pct"/>
            <w:tcMar>
              <w:top w:w="58" w:type="dxa"/>
              <w:left w:w="115" w:type="dxa"/>
              <w:bottom w:w="0" w:type="dxa"/>
              <w:right w:w="115" w:type="dxa"/>
            </w:tcMar>
            <w:vAlign w:val="center"/>
            <w:tcPrChange w:id="1848" w:author="Author">
              <w:tcPr>
                <w:tcW w:w="3082" w:type="pct"/>
                <w:tcMar>
                  <w:top w:w="58" w:type="dxa"/>
                  <w:left w:w="115" w:type="dxa"/>
                  <w:bottom w:w="0" w:type="dxa"/>
                  <w:right w:w="115" w:type="dxa"/>
                </w:tcMar>
                <w:vAlign w:val="center"/>
              </w:tcPr>
            </w:tcPrChange>
          </w:tcPr>
          <w:p w14:paraId="50DDCAE0" w14:textId="77777777" w:rsidR="00B64ABB" w:rsidRPr="007209E6" w:rsidRDefault="00B64ABB" w:rsidP="00FA48AE">
            <w:pPr>
              <w:pStyle w:val="TableText"/>
            </w:pPr>
            <w:r>
              <w:t>ALB/SAT</w:t>
            </w:r>
            <w:r w:rsidRPr="007209E6">
              <w:t xml:space="preserve"> - VISTA SCHEDULING PRE/POST INSTALL</w:t>
            </w:r>
          </w:p>
        </w:tc>
      </w:tr>
      <w:tr w:rsidR="00B64ABB" w14:paraId="6E91AB26" w14:textId="77777777" w:rsidTr="00A242DF">
        <w:trPr>
          <w:cantSplit/>
          <w:trPrChange w:id="1849" w:author="Author">
            <w:trPr>
              <w:cantSplit/>
            </w:trPr>
          </w:trPrChange>
        </w:trPr>
        <w:tc>
          <w:tcPr>
            <w:tcW w:w="1979" w:type="pct"/>
            <w:tcMar>
              <w:top w:w="58" w:type="dxa"/>
              <w:left w:w="115" w:type="dxa"/>
              <w:bottom w:w="0" w:type="dxa"/>
              <w:right w:w="115" w:type="dxa"/>
            </w:tcMar>
            <w:tcPrChange w:id="1850" w:author="Author">
              <w:tcPr>
                <w:tcW w:w="1918" w:type="pct"/>
                <w:tcMar>
                  <w:top w:w="58" w:type="dxa"/>
                  <w:left w:w="115" w:type="dxa"/>
                  <w:bottom w:w="0" w:type="dxa"/>
                  <w:right w:w="115" w:type="dxa"/>
                </w:tcMar>
              </w:tcPr>
            </w:tcPrChange>
          </w:tcPr>
          <w:p w14:paraId="51672529" w14:textId="77777777" w:rsidR="00B64ABB" w:rsidRDefault="00B64ABB" w:rsidP="00FA48AE">
            <w:pPr>
              <w:pStyle w:val="TableText"/>
            </w:pPr>
            <w:r>
              <w:t>SDECLK</w:t>
            </w:r>
          </w:p>
        </w:tc>
        <w:tc>
          <w:tcPr>
            <w:tcW w:w="3021" w:type="pct"/>
            <w:tcMar>
              <w:top w:w="58" w:type="dxa"/>
              <w:left w:w="115" w:type="dxa"/>
              <w:bottom w:w="0" w:type="dxa"/>
              <w:right w:w="115" w:type="dxa"/>
            </w:tcMar>
            <w:vAlign w:val="center"/>
            <w:tcPrChange w:id="1851" w:author="Author">
              <w:tcPr>
                <w:tcW w:w="3082" w:type="pct"/>
                <w:tcMar>
                  <w:top w:w="58" w:type="dxa"/>
                  <w:left w:w="115" w:type="dxa"/>
                  <w:bottom w:w="0" w:type="dxa"/>
                  <w:right w:w="115" w:type="dxa"/>
                </w:tcMar>
                <w:vAlign w:val="center"/>
              </w:tcPr>
            </w:tcPrChange>
          </w:tcPr>
          <w:p w14:paraId="7D09731A" w14:textId="4AFCBE71" w:rsidR="00B64ABB" w:rsidRDefault="00B64ABB" w:rsidP="00FA48AE">
            <w:pPr>
              <w:pStyle w:val="TableText"/>
            </w:pPr>
            <w:r w:rsidRPr="0098257F">
              <w:t xml:space="preserve">ALB/SAT - VISTA SCHEDULING </w:t>
            </w:r>
            <w:r w:rsidR="006875B5">
              <w:t>RPCs</w:t>
            </w:r>
          </w:p>
        </w:tc>
      </w:tr>
      <w:tr w:rsidR="00B64ABB" w14:paraId="0F0C508D" w14:textId="77777777" w:rsidTr="00A242DF">
        <w:trPr>
          <w:cantSplit/>
          <w:trPrChange w:id="1852" w:author="Author">
            <w:trPr>
              <w:cantSplit/>
            </w:trPr>
          </w:trPrChange>
        </w:trPr>
        <w:tc>
          <w:tcPr>
            <w:tcW w:w="1979" w:type="pct"/>
            <w:tcMar>
              <w:top w:w="58" w:type="dxa"/>
              <w:left w:w="115" w:type="dxa"/>
              <w:bottom w:w="0" w:type="dxa"/>
              <w:right w:w="115" w:type="dxa"/>
            </w:tcMar>
            <w:tcPrChange w:id="1853" w:author="Author">
              <w:tcPr>
                <w:tcW w:w="1918" w:type="pct"/>
                <w:tcMar>
                  <w:top w:w="58" w:type="dxa"/>
                  <w:left w:w="115" w:type="dxa"/>
                  <w:bottom w:w="0" w:type="dxa"/>
                  <w:right w:w="115" w:type="dxa"/>
                </w:tcMar>
              </w:tcPr>
            </w:tcPrChange>
          </w:tcPr>
          <w:p w14:paraId="655FB0A3" w14:textId="77777777" w:rsidR="00B64ABB" w:rsidRPr="007209E6" w:rsidRDefault="00B64ABB" w:rsidP="00FA48AE">
            <w:pPr>
              <w:pStyle w:val="TableText"/>
            </w:pPr>
            <w:r>
              <w:t>SDECLOC</w:t>
            </w:r>
          </w:p>
        </w:tc>
        <w:tc>
          <w:tcPr>
            <w:tcW w:w="3021" w:type="pct"/>
            <w:tcMar>
              <w:top w:w="58" w:type="dxa"/>
              <w:left w:w="115" w:type="dxa"/>
              <w:bottom w:w="0" w:type="dxa"/>
              <w:right w:w="115" w:type="dxa"/>
            </w:tcMar>
            <w:vAlign w:val="center"/>
            <w:tcPrChange w:id="1854" w:author="Author">
              <w:tcPr>
                <w:tcW w:w="3082" w:type="pct"/>
                <w:tcMar>
                  <w:top w:w="58" w:type="dxa"/>
                  <w:left w:w="115" w:type="dxa"/>
                  <w:bottom w:w="0" w:type="dxa"/>
                  <w:right w:w="115" w:type="dxa"/>
                </w:tcMar>
                <w:vAlign w:val="center"/>
              </w:tcPr>
            </w:tcPrChange>
          </w:tcPr>
          <w:p w14:paraId="23084358" w14:textId="1B1A35FF" w:rsidR="00B64ABB" w:rsidRPr="007209E6" w:rsidRDefault="00B64ABB" w:rsidP="00FA48AE">
            <w:pPr>
              <w:pStyle w:val="TableText"/>
            </w:pPr>
            <w:r>
              <w:t xml:space="preserve">ALB/SAT – VISTA SCHEDULING </w:t>
            </w:r>
            <w:r w:rsidR="006875B5">
              <w:t>RPCs</w:t>
            </w:r>
          </w:p>
        </w:tc>
      </w:tr>
      <w:tr w:rsidR="00B64ABB" w14:paraId="7FF9DBA4" w14:textId="77777777" w:rsidTr="00A242DF">
        <w:trPr>
          <w:cantSplit/>
          <w:trPrChange w:id="1855" w:author="Author">
            <w:trPr>
              <w:cantSplit/>
            </w:trPr>
          </w:trPrChange>
        </w:trPr>
        <w:tc>
          <w:tcPr>
            <w:tcW w:w="1979" w:type="pct"/>
            <w:tcMar>
              <w:top w:w="58" w:type="dxa"/>
              <w:left w:w="115" w:type="dxa"/>
              <w:bottom w:w="0" w:type="dxa"/>
              <w:right w:w="115" w:type="dxa"/>
            </w:tcMar>
            <w:tcPrChange w:id="1856" w:author="Author">
              <w:tcPr>
                <w:tcW w:w="1918" w:type="pct"/>
                <w:tcMar>
                  <w:top w:w="58" w:type="dxa"/>
                  <w:left w:w="115" w:type="dxa"/>
                  <w:bottom w:w="0" w:type="dxa"/>
                  <w:right w:w="115" w:type="dxa"/>
                </w:tcMar>
              </w:tcPr>
            </w:tcPrChange>
          </w:tcPr>
          <w:p w14:paraId="667AF2EF" w14:textId="77777777" w:rsidR="00B64ABB" w:rsidRPr="007209E6" w:rsidRDefault="00B64ABB" w:rsidP="00FA48AE">
            <w:pPr>
              <w:pStyle w:val="TableText"/>
            </w:pPr>
            <w:r w:rsidRPr="007209E6">
              <w:t>SDECNEW</w:t>
            </w:r>
          </w:p>
        </w:tc>
        <w:tc>
          <w:tcPr>
            <w:tcW w:w="3021" w:type="pct"/>
            <w:tcMar>
              <w:top w:w="58" w:type="dxa"/>
              <w:left w:w="115" w:type="dxa"/>
              <w:bottom w:w="0" w:type="dxa"/>
              <w:right w:w="115" w:type="dxa"/>
            </w:tcMar>
            <w:tcPrChange w:id="1857" w:author="Author">
              <w:tcPr>
                <w:tcW w:w="3082" w:type="pct"/>
                <w:tcMar>
                  <w:top w:w="58" w:type="dxa"/>
                  <w:left w:w="115" w:type="dxa"/>
                  <w:bottom w:w="0" w:type="dxa"/>
                  <w:right w:w="115" w:type="dxa"/>
                </w:tcMar>
              </w:tcPr>
            </w:tcPrChange>
          </w:tcPr>
          <w:p w14:paraId="15C6A021" w14:textId="77777777" w:rsidR="00B64ABB" w:rsidRPr="007209E6" w:rsidRDefault="00B64ABB" w:rsidP="00FA48AE">
            <w:pPr>
              <w:pStyle w:val="TableText"/>
            </w:pPr>
            <w:r>
              <w:t>ALB/SAT</w:t>
            </w:r>
            <w:r w:rsidRPr="002306BF">
              <w:t xml:space="preserve"> - VISTA SCHEDULING RPCs</w:t>
            </w:r>
          </w:p>
        </w:tc>
      </w:tr>
      <w:tr w:rsidR="00B64ABB" w14:paraId="1DAA8AB0" w14:textId="77777777" w:rsidTr="00A242DF">
        <w:trPr>
          <w:cantSplit/>
          <w:trPrChange w:id="1858" w:author="Author">
            <w:trPr>
              <w:cantSplit/>
            </w:trPr>
          </w:trPrChange>
        </w:trPr>
        <w:tc>
          <w:tcPr>
            <w:tcW w:w="1979" w:type="pct"/>
            <w:tcMar>
              <w:top w:w="58" w:type="dxa"/>
              <w:left w:w="115" w:type="dxa"/>
              <w:bottom w:w="0" w:type="dxa"/>
              <w:right w:w="115" w:type="dxa"/>
            </w:tcMar>
            <w:tcPrChange w:id="1859" w:author="Author">
              <w:tcPr>
                <w:tcW w:w="1918" w:type="pct"/>
                <w:tcMar>
                  <w:top w:w="58" w:type="dxa"/>
                  <w:left w:w="115" w:type="dxa"/>
                  <w:bottom w:w="0" w:type="dxa"/>
                  <w:right w:w="115" w:type="dxa"/>
                </w:tcMar>
              </w:tcPr>
            </w:tcPrChange>
          </w:tcPr>
          <w:p w14:paraId="2F6C11A0" w14:textId="77777777" w:rsidR="00B64ABB" w:rsidRPr="007209E6" w:rsidRDefault="00B64ABB" w:rsidP="00FA48AE">
            <w:pPr>
              <w:pStyle w:val="TableText"/>
            </w:pPr>
            <w:r w:rsidRPr="007209E6">
              <w:t>SDECPAT</w:t>
            </w:r>
          </w:p>
        </w:tc>
        <w:tc>
          <w:tcPr>
            <w:tcW w:w="3021" w:type="pct"/>
            <w:tcMar>
              <w:top w:w="58" w:type="dxa"/>
              <w:left w:w="115" w:type="dxa"/>
              <w:bottom w:w="0" w:type="dxa"/>
              <w:right w:w="115" w:type="dxa"/>
            </w:tcMar>
            <w:tcPrChange w:id="1860" w:author="Author">
              <w:tcPr>
                <w:tcW w:w="3082" w:type="pct"/>
                <w:tcMar>
                  <w:top w:w="58" w:type="dxa"/>
                  <w:left w:w="115" w:type="dxa"/>
                  <w:bottom w:w="0" w:type="dxa"/>
                  <w:right w:w="115" w:type="dxa"/>
                </w:tcMar>
              </w:tcPr>
            </w:tcPrChange>
          </w:tcPr>
          <w:p w14:paraId="5FECE218" w14:textId="77777777" w:rsidR="00B64ABB" w:rsidRPr="007209E6" w:rsidRDefault="00B64ABB" w:rsidP="00FA48AE">
            <w:pPr>
              <w:pStyle w:val="TableText"/>
            </w:pPr>
            <w:r>
              <w:t>ALB/SAT</w:t>
            </w:r>
            <w:r w:rsidRPr="002306BF">
              <w:t xml:space="preserve"> - VISTA SCHEDULING RPCs</w:t>
            </w:r>
          </w:p>
        </w:tc>
      </w:tr>
      <w:tr w:rsidR="00B64ABB" w14:paraId="63BADD52" w14:textId="77777777" w:rsidTr="00A242DF">
        <w:trPr>
          <w:cantSplit/>
          <w:trPrChange w:id="1861" w:author="Author">
            <w:trPr>
              <w:cantSplit/>
            </w:trPr>
          </w:trPrChange>
        </w:trPr>
        <w:tc>
          <w:tcPr>
            <w:tcW w:w="1979" w:type="pct"/>
            <w:tcMar>
              <w:top w:w="58" w:type="dxa"/>
              <w:left w:w="115" w:type="dxa"/>
              <w:bottom w:w="0" w:type="dxa"/>
              <w:right w:w="115" w:type="dxa"/>
            </w:tcMar>
            <w:tcPrChange w:id="1862" w:author="Author">
              <w:tcPr>
                <w:tcW w:w="1918" w:type="pct"/>
                <w:tcMar>
                  <w:top w:w="58" w:type="dxa"/>
                  <w:left w:w="115" w:type="dxa"/>
                  <w:bottom w:w="0" w:type="dxa"/>
                  <w:right w:w="115" w:type="dxa"/>
                </w:tcMar>
              </w:tcPr>
            </w:tcPrChange>
          </w:tcPr>
          <w:p w14:paraId="32973EDB" w14:textId="77777777" w:rsidR="00B64ABB" w:rsidRPr="007209E6" w:rsidRDefault="00B64ABB" w:rsidP="00FA48AE">
            <w:pPr>
              <w:pStyle w:val="TableText"/>
            </w:pPr>
            <w:r w:rsidRPr="007209E6">
              <w:t>SDECPAT1</w:t>
            </w:r>
          </w:p>
        </w:tc>
        <w:tc>
          <w:tcPr>
            <w:tcW w:w="3021" w:type="pct"/>
            <w:tcMar>
              <w:top w:w="58" w:type="dxa"/>
              <w:left w:w="115" w:type="dxa"/>
              <w:bottom w:w="0" w:type="dxa"/>
              <w:right w:w="115" w:type="dxa"/>
            </w:tcMar>
            <w:tcPrChange w:id="1863" w:author="Author">
              <w:tcPr>
                <w:tcW w:w="3082" w:type="pct"/>
                <w:tcMar>
                  <w:top w:w="58" w:type="dxa"/>
                  <w:left w:w="115" w:type="dxa"/>
                  <w:bottom w:w="0" w:type="dxa"/>
                  <w:right w:w="115" w:type="dxa"/>
                </w:tcMar>
              </w:tcPr>
            </w:tcPrChange>
          </w:tcPr>
          <w:p w14:paraId="6F5324E2" w14:textId="77777777" w:rsidR="00B64ABB" w:rsidRPr="007209E6" w:rsidRDefault="00B64ABB" w:rsidP="00FA48AE">
            <w:pPr>
              <w:pStyle w:val="TableText"/>
            </w:pPr>
            <w:r>
              <w:t>ALB/SAT</w:t>
            </w:r>
            <w:r w:rsidRPr="002306BF">
              <w:t xml:space="preserve"> - VISTA SCHEDULING RPCs</w:t>
            </w:r>
          </w:p>
        </w:tc>
      </w:tr>
      <w:tr w:rsidR="00B64ABB" w14:paraId="0739983E" w14:textId="77777777" w:rsidTr="00A242DF">
        <w:trPr>
          <w:cantSplit/>
          <w:trPrChange w:id="1864" w:author="Author">
            <w:trPr>
              <w:cantSplit/>
            </w:trPr>
          </w:trPrChange>
        </w:trPr>
        <w:tc>
          <w:tcPr>
            <w:tcW w:w="1979" w:type="pct"/>
            <w:tcMar>
              <w:top w:w="58" w:type="dxa"/>
              <w:left w:w="115" w:type="dxa"/>
              <w:bottom w:w="0" w:type="dxa"/>
              <w:right w:w="115" w:type="dxa"/>
            </w:tcMar>
            <w:tcPrChange w:id="1865" w:author="Author">
              <w:tcPr>
                <w:tcW w:w="1918" w:type="pct"/>
                <w:tcMar>
                  <w:top w:w="58" w:type="dxa"/>
                  <w:left w:w="115" w:type="dxa"/>
                  <w:bottom w:w="0" w:type="dxa"/>
                  <w:right w:w="115" w:type="dxa"/>
                </w:tcMar>
              </w:tcPr>
            </w:tcPrChange>
          </w:tcPr>
          <w:p w14:paraId="12C9904C" w14:textId="77777777" w:rsidR="00B64ABB" w:rsidRPr="007209E6" w:rsidRDefault="00B64ABB" w:rsidP="00FA48AE">
            <w:pPr>
              <w:pStyle w:val="TableText"/>
            </w:pPr>
            <w:r w:rsidRPr="007209E6">
              <w:t>SDECPAT2</w:t>
            </w:r>
          </w:p>
        </w:tc>
        <w:tc>
          <w:tcPr>
            <w:tcW w:w="3021" w:type="pct"/>
            <w:tcMar>
              <w:top w:w="58" w:type="dxa"/>
              <w:left w:w="115" w:type="dxa"/>
              <w:bottom w:w="0" w:type="dxa"/>
              <w:right w:w="115" w:type="dxa"/>
            </w:tcMar>
            <w:tcPrChange w:id="1866" w:author="Author">
              <w:tcPr>
                <w:tcW w:w="3082" w:type="pct"/>
                <w:tcMar>
                  <w:top w:w="58" w:type="dxa"/>
                  <w:left w:w="115" w:type="dxa"/>
                  <w:bottom w:w="0" w:type="dxa"/>
                  <w:right w:w="115" w:type="dxa"/>
                </w:tcMar>
              </w:tcPr>
            </w:tcPrChange>
          </w:tcPr>
          <w:p w14:paraId="59B1709A" w14:textId="77777777" w:rsidR="00B64ABB" w:rsidRPr="007209E6" w:rsidRDefault="00B64ABB" w:rsidP="00FA48AE">
            <w:pPr>
              <w:pStyle w:val="TableText"/>
            </w:pPr>
            <w:r>
              <w:t>ALB/SAT</w:t>
            </w:r>
            <w:r w:rsidRPr="002306BF">
              <w:t xml:space="preserve"> - VISTA SCHEDULING RPCs</w:t>
            </w:r>
          </w:p>
        </w:tc>
      </w:tr>
      <w:tr w:rsidR="00B64ABB" w14:paraId="022E2986" w14:textId="77777777" w:rsidTr="00A242DF">
        <w:trPr>
          <w:cantSplit/>
          <w:trPrChange w:id="1867" w:author="Author">
            <w:trPr>
              <w:cantSplit/>
            </w:trPr>
          </w:trPrChange>
        </w:trPr>
        <w:tc>
          <w:tcPr>
            <w:tcW w:w="1979" w:type="pct"/>
            <w:tcMar>
              <w:top w:w="58" w:type="dxa"/>
              <w:left w:w="115" w:type="dxa"/>
              <w:bottom w:w="0" w:type="dxa"/>
              <w:right w:w="115" w:type="dxa"/>
            </w:tcMar>
            <w:tcPrChange w:id="1868" w:author="Author">
              <w:tcPr>
                <w:tcW w:w="1918" w:type="pct"/>
                <w:tcMar>
                  <w:top w:w="58" w:type="dxa"/>
                  <w:left w:w="115" w:type="dxa"/>
                  <w:bottom w:w="0" w:type="dxa"/>
                  <w:right w:w="115" w:type="dxa"/>
                </w:tcMar>
              </w:tcPr>
            </w:tcPrChange>
          </w:tcPr>
          <w:p w14:paraId="47924343" w14:textId="77777777" w:rsidR="00B64ABB" w:rsidRPr="007209E6" w:rsidRDefault="00B64ABB" w:rsidP="00FA48AE">
            <w:pPr>
              <w:pStyle w:val="TableText"/>
            </w:pPr>
            <w:r w:rsidRPr="007209E6">
              <w:t>SDECPAT3</w:t>
            </w:r>
          </w:p>
        </w:tc>
        <w:tc>
          <w:tcPr>
            <w:tcW w:w="3021" w:type="pct"/>
            <w:tcMar>
              <w:top w:w="58" w:type="dxa"/>
              <w:left w:w="115" w:type="dxa"/>
              <w:bottom w:w="0" w:type="dxa"/>
              <w:right w:w="115" w:type="dxa"/>
            </w:tcMar>
            <w:tcPrChange w:id="1869" w:author="Author">
              <w:tcPr>
                <w:tcW w:w="3082" w:type="pct"/>
                <w:tcMar>
                  <w:top w:w="58" w:type="dxa"/>
                  <w:left w:w="115" w:type="dxa"/>
                  <w:bottom w:w="0" w:type="dxa"/>
                  <w:right w:w="115" w:type="dxa"/>
                </w:tcMar>
              </w:tcPr>
            </w:tcPrChange>
          </w:tcPr>
          <w:p w14:paraId="512B38C8" w14:textId="77777777" w:rsidR="00B64ABB" w:rsidRPr="007209E6" w:rsidRDefault="00B64ABB" w:rsidP="00FA48AE">
            <w:pPr>
              <w:pStyle w:val="TableText"/>
            </w:pPr>
            <w:r>
              <w:t>ALB/SAT</w:t>
            </w:r>
            <w:r w:rsidRPr="002306BF">
              <w:t xml:space="preserve"> - VISTA SCHEDULING RPCs</w:t>
            </w:r>
          </w:p>
        </w:tc>
      </w:tr>
      <w:tr w:rsidR="00B64ABB" w14:paraId="42144C73" w14:textId="77777777" w:rsidTr="00A242DF">
        <w:trPr>
          <w:cantSplit/>
          <w:trPrChange w:id="1870" w:author="Author">
            <w:trPr>
              <w:cantSplit/>
            </w:trPr>
          </w:trPrChange>
        </w:trPr>
        <w:tc>
          <w:tcPr>
            <w:tcW w:w="1979" w:type="pct"/>
            <w:tcMar>
              <w:top w:w="58" w:type="dxa"/>
              <w:left w:w="115" w:type="dxa"/>
              <w:bottom w:w="0" w:type="dxa"/>
              <w:right w:w="115" w:type="dxa"/>
            </w:tcMar>
            <w:tcPrChange w:id="1871" w:author="Author">
              <w:tcPr>
                <w:tcW w:w="1918" w:type="pct"/>
                <w:tcMar>
                  <w:top w:w="58" w:type="dxa"/>
                  <w:left w:w="115" w:type="dxa"/>
                  <w:bottom w:w="0" w:type="dxa"/>
                  <w:right w:w="115" w:type="dxa"/>
                </w:tcMar>
              </w:tcPr>
            </w:tcPrChange>
          </w:tcPr>
          <w:p w14:paraId="3FFBBD7D" w14:textId="77777777" w:rsidR="00B64ABB" w:rsidRPr="007209E6" w:rsidRDefault="00B64ABB" w:rsidP="00FA48AE">
            <w:pPr>
              <w:pStyle w:val="TableText"/>
            </w:pPr>
            <w:r w:rsidRPr="007209E6">
              <w:t>SDECPAT4</w:t>
            </w:r>
          </w:p>
        </w:tc>
        <w:tc>
          <w:tcPr>
            <w:tcW w:w="3021" w:type="pct"/>
            <w:tcMar>
              <w:top w:w="58" w:type="dxa"/>
              <w:left w:w="115" w:type="dxa"/>
              <w:bottom w:w="0" w:type="dxa"/>
              <w:right w:w="115" w:type="dxa"/>
            </w:tcMar>
            <w:tcPrChange w:id="1872" w:author="Author">
              <w:tcPr>
                <w:tcW w:w="3082" w:type="pct"/>
                <w:tcMar>
                  <w:top w:w="58" w:type="dxa"/>
                  <w:left w:w="115" w:type="dxa"/>
                  <w:bottom w:w="0" w:type="dxa"/>
                  <w:right w:w="115" w:type="dxa"/>
                </w:tcMar>
              </w:tcPr>
            </w:tcPrChange>
          </w:tcPr>
          <w:p w14:paraId="37A14D03" w14:textId="77777777" w:rsidR="00B64ABB" w:rsidRPr="007209E6" w:rsidRDefault="00B64ABB" w:rsidP="00FA48AE">
            <w:pPr>
              <w:pStyle w:val="TableText"/>
            </w:pPr>
            <w:r>
              <w:t>ALB/SAT</w:t>
            </w:r>
            <w:r w:rsidRPr="002306BF">
              <w:t xml:space="preserve"> - VISTA SCHEDULING RPCs</w:t>
            </w:r>
          </w:p>
        </w:tc>
      </w:tr>
      <w:tr w:rsidR="00B64ABB" w14:paraId="614DCAE3" w14:textId="77777777" w:rsidTr="00A242DF">
        <w:trPr>
          <w:cantSplit/>
          <w:trPrChange w:id="1873" w:author="Author">
            <w:trPr>
              <w:cantSplit/>
            </w:trPr>
          </w:trPrChange>
        </w:trPr>
        <w:tc>
          <w:tcPr>
            <w:tcW w:w="1979" w:type="pct"/>
            <w:tcMar>
              <w:top w:w="58" w:type="dxa"/>
              <w:left w:w="115" w:type="dxa"/>
              <w:bottom w:w="0" w:type="dxa"/>
              <w:right w:w="115" w:type="dxa"/>
            </w:tcMar>
            <w:tcPrChange w:id="1874" w:author="Author">
              <w:tcPr>
                <w:tcW w:w="1918" w:type="pct"/>
                <w:tcMar>
                  <w:top w:w="58" w:type="dxa"/>
                  <w:left w:w="115" w:type="dxa"/>
                  <w:bottom w:w="0" w:type="dxa"/>
                  <w:right w:w="115" w:type="dxa"/>
                </w:tcMar>
              </w:tcPr>
            </w:tcPrChange>
          </w:tcPr>
          <w:p w14:paraId="1FC5A1E2" w14:textId="77777777" w:rsidR="00B64ABB" w:rsidRPr="007209E6" w:rsidRDefault="00B64ABB" w:rsidP="00FA48AE">
            <w:pPr>
              <w:pStyle w:val="TableText"/>
            </w:pPr>
            <w:r w:rsidRPr="007209E6">
              <w:t>SDECPT</w:t>
            </w:r>
          </w:p>
        </w:tc>
        <w:tc>
          <w:tcPr>
            <w:tcW w:w="3021" w:type="pct"/>
            <w:tcMar>
              <w:top w:w="58" w:type="dxa"/>
              <w:left w:w="115" w:type="dxa"/>
              <w:bottom w:w="0" w:type="dxa"/>
              <w:right w:w="115" w:type="dxa"/>
            </w:tcMar>
            <w:tcPrChange w:id="1875" w:author="Author">
              <w:tcPr>
                <w:tcW w:w="3082" w:type="pct"/>
                <w:tcMar>
                  <w:top w:w="58" w:type="dxa"/>
                  <w:left w:w="115" w:type="dxa"/>
                  <w:bottom w:w="0" w:type="dxa"/>
                  <w:right w:w="115" w:type="dxa"/>
                </w:tcMar>
              </w:tcPr>
            </w:tcPrChange>
          </w:tcPr>
          <w:p w14:paraId="7BE0273A" w14:textId="77777777" w:rsidR="00B64ABB" w:rsidRPr="007209E6" w:rsidRDefault="00B64ABB" w:rsidP="00FA48AE">
            <w:pPr>
              <w:pStyle w:val="TableText"/>
            </w:pPr>
            <w:r>
              <w:t>ALB/SAT</w:t>
            </w:r>
            <w:r w:rsidRPr="002306BF">
              <w:t xml:space="preserve"> - VISTA SCHEDULING RPCs</w:t>
            </w:r>
          </w:p>
        </w:tc>
      </w:tr>
      <w:tr w:rsidR="00B64ABB" w14:paraId="5798F3D1" w14:textId="77777777" w:rsidTr="00A242DF">
        <w:trPr>
          <w:cantSplit/>
          <w:trPrChange w:id="1876" w:author="Author">
            <w:trPr>
              <w:cantSplit/>
            </w:trPr>
          </w:trPrChange>
        </w:trPr>
        <w:tc>
          <w:tcPr>
            <w:tcW w:w="1979" w:type="pct"/>
            <w:tcMar>
              <w:top w:w="58" w:type="dxa"/>
              <w:left w:w="115" w:type="dxa"/>
              <w:bottom w:w="0" w:type="dxa"/>
              <w:right w:w="115" w:type="dxa"/>
            </w:tcMar>
            <w:tcPrChange w:id="1877" w:author="Author">
              <w:tcPr>
                <w:tcW w:w="1918" w:type="pct"/>
                <w:tcMar>
                  <w:top w:w="58" w:type="dxa"/>
                  <w:left w:w="115" w:type="dxa"/>
                  <w:bottom w:w="0" w:type="dxa"/>
                  <w:right w:w="115" w:type="dxa"/>
                </w:tcMar>
              </w:tcPr>
            </w:tcPrChange>
          </w:tcPr>
          <w:p w14:paraId="006D592F" w14:textId="77777777" w:rsidR="00B64ABB" w:rsidRPr="007209E6" w:rsidRDefault="00B64ABB" w:rsidP="00FA48AE">
            <w:pPr>
              <w:pStyle w:val="TableText"/>
            </w:pPr>
            <w:r w:rsidRPr="007209E6">
              <w:t>SDECPTCX</w:t>
            </w:r>
          </w:p>
        </w:tc>
        <w:tc>
          <w:tcPr>
            <w:tcW w:w="3021" w:type="pct"/>
            <w:tcMar>
              <w:top w:w="58" w:type="dxa"/>
              <w:left w:w="115" w:type="dxa"/>
              <w:bottom w:w="0" w:type="dxa"/>
              <w:right w:w="115" w:type="dxa"/>
            </w:tcMar>
            <w:tcPrChange w:id="1878" w:author="Author">
              <w:tcPr>
                <w:tcW w:w="3082" w:type="pct"/>
                <w:tcMar>
                  <w:top w:w="58" w:type="dxa"/>
                  <w:left w:w="115" w:type="dxa"/>
                  <w:bottom w:w="0" w:type="dxa"/>
                  <w:right w:w="115" w:type="dxa"/>
                </w:tcMar>
              </w:tcPr>
            </w:tcPrChange>
          </w:tcPr>
          <w:p w14:paraId="7E031711" w14:textId="77777777" w:rsidR="00B64ABB" w:rsidRPr="007209E6" w:rsidRDefault="00B64ABB" w:rsidP="00FA48AE">
            <w:pPr>
              <w:pStyle w:val="TableText"/>
            </w:pPr>
            <w:r>
              <w:t>ALB/SAT</w:t>
            </w:r>
            <w:r w:rsidRPr="002306BF">
              <w:t xml:space="preserve"> - VISTA SCHEDULING RPCs</w:t>
            </w:r>
          </w:p>
        </w:tc>
      </w:tr>
      <w:tr w:rsidR="00B64ABB" w14:paraId="29FEA735" w14:textId="77777777" w:rsidTr="00A242DF">
        <w:trPr>
          <w:cantSplit/>
          <w:trPrChange w:id="1879" w:author="Author">
            <w:trPr>
              <w:cantSplit/>
            </w:trPr>
          </w:trPrChange>
        </w:trPr>
        <w:tc>
          <w:tcPr>
            <w:tcW w:w="1979" w:type="pct"/>
            <w:tcMar>
              <w:top w:w="58" w:type="dxa"/>
              <w:left w:w="115" w:type="dxa"/>
              <w:bottom w:w="0" w:type="dxa"/>
              <w:right w:w="115" w:type="dxa"/>
            </w:tcMar>
            <w:tcPrChange w:id="1880" w:author="Author">
              <w:tcPr>
                <w:tcW w:w="1918" w:type="pct"/>
                <w:tcMar>
                  <w:top w:w="58" w:type="dxa"/>
                  <w:left w:w="115" w:type="dxa"/>
                  <w:bottom w:w="0" w:type="dxa"/>
                  <w:right w:w="115" w:type="dxa"/>
                </w:tcMar>
              </w:tcPr>
            </w:tcPrChange>
          </w:tcPr>
          <w:p w14:paraId="21CE7C0F" w14:textId="77777777" w:rsidR="00B64ABB" w:rsidRPr="007209E6" w:rsidRDefault="00B64ABB" w:rsidP="00FA48AE">
            <w:pPr>
              <w:pStyle w:val="TableText"/>
            </w:pPr>
            <w:r w:rsidRPr="007209E6">
              <w:t>SDECPTPC</w:t>
            </w:r>
          </w:p>
        </w:tc>
        <w:tc>
          <w:tcPr>
            <w:tcW w:w="3021" w:type="pct"/>
            <w:tcMar>
              <w:top w:w="58" w:type="dxa"/>
              <w:left w:w="115" w:type="dxa"/>
              <w:bottom w:w="0" w:type="dxa"/>
              <w:right w:w="115" w:type="dxa"/>
            </w:tcMar>
            <w:tcPrChange w:id="1881" w:author="Author">
              <w:tcPr>
                <w:tcW w:w="3082" w:type="pct"/>
                <w:tcMar>
                  <w:top w:w="58" w:type="dxa"/>
                  <w:left w:w="115" w:type="dxa"/>
                  <w:bottom w:w="0" w:type="dxa"/>
                  <w:right w:w="115" w:type="dxa"/>
                </w:tcMar>
              </w:tcPr>
            </w:tcPrChange>
          </w:tcPr>
          <w:p w14:paraId="097A0AD8" w14:textId="77777777" w:rsidR="00B64ABB" w:rsidRPr="007209E6" w:rsidRDefault="00B64ABB" w:rsidP="00FA48AE">
            <w:pPr>
              <w:pStyle w:val="TableText"/>
            </w:pPr>
            <w:r>
              <w:t>ALB/SAT</w:t>
            </w:r>
            <w:r w:rsidRPr="002306BF">
              <w:t xml:space="preserve"> - VISTA SCHEDULING RPCs</w:t>
            </w:r>
          </w:p>
        </w:tc>
      </w:tr>
      <w:tr w:rsidR="00B64ABB" w14:paraId="1C848CDC" w14:textId="77777777" w:rsidTr="00A242DF">
        <w:trPr>
          <w:cantSplit/>
          <w:trPrChange w:id="1882" w:author="Author">
            <w:trPr>
              <w:cantSplit/>
            </w:trPr>
          </w:trPrChange>
        </w:trPr>
        <w:tc>
          <w:tcPr>
            <w:tcW w:w="1979" w:type="pct"/>
            <w:tcMar>
              <w:top w:w="58" w:type="dxa"/>
              <w:left w:w="115" w:type="dxa"/>
              <w:bottom w:w="0" w:type="dxa"/>
              <w:right w:w="115" w:type="dxa"/>
            </w:tcMar>
            <w:tcPrChange w:id="1883" w:author="Author">
              <w:tcPr>
                <w:tcW w:w="1918" w:type="pct"/>
                <w:tcMar>
                  <w:top w:w="58" w:type="dxa"/>
                  <w:left w:w="115" w:type="dxa"/>
                  <w:bottom w:w="0" w:type="dxa"/>
                  <w:right w:w="115" w:type="dxa"/>
                </w:tcMar>
              </w:tcPr>
            </w:tcPrChange>
          </w:tcPr>
          <w:p w14:paraId="29617293" w14:textId="77777777" w:rsidR="00B64ABB" w:rsidRPr="007209E6" w:rsidRDefault="00B64ABB" w:rsidP="00FA48AE">
            <w:pPr>
              <w:pStyle w:val="TableText"/>
            </w:pPr>
            <w:r w:rsidRPr="007209E6">
              <w:t>SDECPTPL</w:t>
            </w:r>
          </w:p>
        </w:tc>
        <w:tc>
          <w:tcPr>
            <w:tcW w:w="3021" w:type="pct"/>
            <w:tcMar>
              <w:top w:w="58" w:type="dxa"/>
              <w:left w:w="115" w:type="dxa"/>
              <w:bottom w:w="0" w:type="dxa"/>
              <w:right w:w="115" w:type="dxa"/>
            </w:tcMar>
            <w:tcPrChange w:id="1884" w:author="Author">
              <w:tcPr>
                <w:tcW w:w="3082" w:type="pct"/>
                <w:tcMar>
                  <w:top w:w="58" w:type="dxa"/>
                  <w:left w:w="115" w:type="dxa"/>
                  <w:bottom w:w="0" w:type="dxa"/>
                  <w:right w:w="115" w:type="dxa"/>
                </w:tcMar>
              </w:tcPr>
            </w:tcPrChange>
          </w:tcPr>
          <w:p w14:paraId="1A752E79" w14:textId="77777777" w:rsidR="00B64ABB" w:rsidRPr="007209E6" w:rsidRDefault="00B64ABB" w:rsidP="00FA48AE">
            <w:pPr>
              <w:pStyle w:val="TableText"/>
            </w:pPr>
            <w:r>
              <w:t>ALB/SAT</w:t>
            </w:r>
            <w:r w:rsidRPr="00DF2A82">
              <w:t xml:space="preserve"> - VISTA SCHEDULING RPCs</w:t>
            </w:r>
          </w:p>
        </w:tc>
      </w:tr>
      <w:tr w:rsidR="00B64ABB" w14:paraId="50D9A09F" w14:textId="77777777" w:rsidTr="00A242DF">
        <w:trPr>
          <w:cantSplit/>
          <w:trPrChange w:id="1885"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86"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241C908A" w14:textId="77777777" w:rsidR="00B64ABB" w:rsidRPr="007209E6" w:rsidRDefault="00B64ABB" w:rsidP="00FA48AE">
            <w:pPr>
              <w:pStyle w:val="TableText"/>
            </w:pPr>
            <w:r>
              <w:t>SDECRMG</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87"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76E1D5F2" w14:textId="365CF094" w:rsidR="00B64ABB" w:rsidRDefault="00B64ABB" w:rsidP="00FA48AE">
            <w:pPr>
              <w:pStyle w:val="TableText"/>
            </w:pPr>
            <w:r>
              <w:t xml:space="preserve">ALB/SAT - VISTA SCHEDULING </w:t>
            </w:r>
            <w:r w:rsidR="006875B5">
              <w:t>RPCs</w:t>
            </w:r>
          </w:p>
        </w:tc>
      </w:tr>
      <w:tr w:rsidR="00B64ABB" w14:paraId="1B8A82EA" w14:textId="77777777" w:rsidTr="00A242DF">
        <w:trPr>
          <w:cantSplit/>
          <w:trPrChange w:id="1888"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89"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47F3C968" w14:textId="77777777" w:rsidR="00B64ABB" w:rsidRPr="007209E6" w:rsidRDefault="00B64ABB" w:rsidP="00FA48AE">
            <w:pPr>
              <w:pStyle w:val="TableText"/>
            </w:pPr>
            <w:r>
              <w:t>SDECRMG1</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90"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6E8265DB" w14:textId="06B3DF9D" w:rsidR="00B64ABB" w:rsidRDefault="00B64ABB" w:rsidP="00FA48AE">
            <w:pPr>
              <w:pStyle w:val="TableText"/>
            </w:pPr>
            <w:r>
              <w:t xml:space="preserve">ALB/SAT - VISTA SCHEDULING </w:t>
            </w:r>
            <w:r w:rsidR="006875B5">
              <w:t>RPCs</w:t>
            </w:r>
          </w:p>
        </w:tc>
      </w:tr>
      <w:tr w:rsidR="00B64ABB" w14:paraId="75A22BB4" w14:textId="77777777" w:rsidTr="00A242DF">
        <w:trPr>
          <w:cantSplit/>
          <w:trPrChange w:id="1891"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92"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2BCD0454" w14:textId="77777777" w:rsidR="00B64ABB" w:rsidRPr="007209E6" w:rsidRDefault="00B64ABB" w:rsidP="00FA48AE">
            <w:pPr>
              <w:pStyle w:val="TableText"/>
            </w:pPr>
            <w:r>
              <w:lastRenderedPageBreak/>
              <w:t>SDECRMG2</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893"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732BE2A1" w14:textId="46FC452F" w:rsidR="00B64ABB" w:rsidRDefault="00B64ABB" w:rsidP="00FA48AE">
            <w:pPr>
              <w:pStyle w:val="TableText"/>
            </w:pPr>
            <w:r>
              <w:t xml:space="preserve">ALB/SAT - VISTA SCHEDULING </w:t>
            </w:r>
            <w:r w:rsidR="006875B5">
              <w:t>RPCs</w:t>
            </w:r>
          </w:p>
        </w:tc>
      </w:tr>
      <w:tr w:rsidR="00B64ABB" w14:paraId="66C04A43" w14:textId="77777777" w:rsidTr="00A242DF">
        <w:trPr>
          <w:cantSplit/>
          <w:trPrChange w:id="1894" w:author="Author">
            <w:trPr>
              <w:cantSplit/>
            </w:trPr>
          </w:trPrChange>
        </w:trPr>
        <w:tc>
          <w:tcPr>
            <w:tcW w:w="1979" w:type="pct"/>
            <w:tcMar>
              <w:top w:w="58" w:type="dxa"/>
              <w:left w:w="115" w:type="dxa"/>
              <w:bottom w:w="0" w:type="dxa"/>
              <w:right w:w="115" w:type="dxa"/>
            </w:tcMar>
            <w:tcPrChange w:id="1895" w:author="Author">
              <w:tcPr>
                <w:tcW w:w="1918" w:type="pct"/>
                <w:tcMar>
                  <w:top w:w="58" w:type="dxa"/>
                  <w:left w:w="115" w:type="dxa"/>
                  <w:bottom w:w="0" w:type="dxa"/>
                  <w:right w:w="115" w:type="dxa"/>
                </w:tcMar>
              </w:tcPr>
            </w:tcPrChange>
          </w:tcPr>
          <w:p w14:paraId="697383E9" w14:textId="77777777" w:rsidR="00B64ABB" w:rsidRPr="007209E6" w:rsidRDefault="00B64ABB" w:rsidP="00FA48AE">
            <w:pPr>
              <w:pStyle w:val="TableText"/>
            </w:pPr>
            <w:r>
              <w:t>SDECRMGP</w:t>
            </w:r>
          </w:p>
        </w:tc>
        <w:tc>
          <w:tcPr>
            <w:tcW w:w="3021" w:type="pct"/>
            <w:tcMar>
              <w:top w:w="58" w:type="dxa"/>
              <w:left w:w="115" w:type="dxa"/>
              <w:bottom w:w="0" w:type="dxa"/>
              <w:right w:w="115" w:type="dxa"/>
            </w:tcMar>
            <w:tcPrChange w:id="1896" w:author="Author">
              <w:tcPr>
                <w:tcW w:w="3082" w:type="pct"/>
                <w:tcMar>
                  <w:top w:w="58" w:type="dxa"/>
                  <w:left w:w="115" w:type="dxa"/>
                  <w:bottom w:w="0" w:type="dxa"/>
                  <w:right w:w="115" w:type="dxa"/>
                </w:tcMar>
              </w:tcPr>
            </w:tcPrChange>
          </w:tcPr>
          <w:p w14:paraId="0F9874AA" w14:textId="5D92292B" w:rsidR="00B64ABB" w:rsidRDefault="00B64ABB" w:rsidP="00FA48AE">
            <w:pPr>
              <w:pStyle w:val="TableText"/>
            </w:pPr>
            <w:r w:rsidRPr="0075448C">
              <w:t xml:space="preserve">ALB/JSM - VISTA SCHEDULING </w:t>
            </w:r>
            <w:r w:rsidR="006875B5">
              <w:t>RPCs</w:t>
            </w:r>
          </w:p>
        </w:tc>
      </w:tr>
      <w:tr w:rsidR="00B64ABB" w14:paraId="29208EEB" w14:textId="77777777" w:rsidTr="00A242DF">
        <w:trPr>
          <w:cantSplit/>
          <w:trPrChange w:id="1897" w:author="Author">
            <w:trPr>
              <w:cantSplit/>
            </w:trPr>
          </w:trPrChange>
        </w:trPr>
        <w:tc>
          <w:tcPr>
            <w:tcW w:w="1979" w:type="pct"/>
            <w:tcMar>
              <w:top w:w="58" w:type="dxa"/>
              <w:left w:w="115" w:type="dxa"/>
              <w:bottom w:w="0" w:type="dxa"/>
              <w:right w:w="115" w:type="dxa"/>
            </w:tcMar>
            <w:tcPrChange w:id="1898" w:author="Author">
              <w:tcPr>
                <w:tcW w:w="1918" w:type="pct"/>
                <w:tcMar>
                  <w:top w:w="58" w:type="dxa"/>
                  <w:left w:w="115" w:type="dxa"/>
                  <w:bottom w:w="0" w:type="dxa"/>
                  <w:right w:w="115" w:type="dxa"/>
                </w:tcMar>
              </w:tcPr>
            </w:tcPrChange>
          </w:tcPr>
          <w:p w14:paraId="79EDE87E" w14:textId="77777777" w:rsidR="00B64ABB" w:rsidRPr="007209E6" w:rsidRDefault="00B64ABB" w:rsidP="00FA48AE">
            <w:pPr>
              <w:pStyle w:val="TableText"/>
            </w:pPr>
            <w:r w:rsidRPr="007209E6">
              <w:t>SDECRPC</w:t>
            </w:r>
          </w:p>
        </w:tc>
        <w:tc>
          <w:tcPr>
            <w:tcW w:w="3021" w:type="pct"/>
            <w:tcMar>
              <w:top w:w="58" w:type="dxa"/>
              <w:left w:w="115" w:type="dxa"/>
              <w:bottom w:w="0" w:type="dxa"/>
              <w:right w:w="115" w:type="dxa"/>
            </w:tcMar>
            <w:tcPrChange w:id="1899" w:author="Author">
              <w:tcPr>
                <w:tcW w:w="3082" w:type="pct"/>
                <w:tcMar>
                  <w:top w:w="58" w:type="dxa"/>
                  <w:left w:w="115" w:type="dxa"/>
                  <w:bottom w:w="0" w:type="dxa"/>
                  <w:right w:w="115" w:type="dxa"/>
                </w:tcMar>
              </w:tcPr>
            </w:tcPrChange>
          </w:tcPr>
          <w:p w14:paraId="36FD2927" w14:textId="77777777" w:rsidR="00B64ABB" w:rsidRPr="007209E6" w:rsidRDefault="00B64ABB" w:rsidP="00FA48AE">
            <w:pPr>
              <w:pStyle w:val="TableText"/>
            </w:pPr>
            <w:r>
              <w:t>ALB/SAT</w:t>
            </w:r>
            <w:r w:rsidRPr="00DF2A82">
              <w:t xml:space="preserve"> - VISTA SCHEDULING RPCs</w:t>
            </w:r>
          </w:p>
        </w:tc>
      </w:tr>
      <w:tr w:rsidR="00B64ABB" w14:paraId="443DE8BE" w14:textId="77777777" w:rsidTr="00A242DF">
        <w:trPr>
          <w:cantSplit/>
          <w:trPrChange w:id="1900" w:author="Author">
            <w:trPr>
              <w:cantSplit/>
            </w:trPr>
          </w:trPrChange>
        </w:trPr>
        <w:tc>
          <w:tcPr>
            <w:tcW w:w="1979" w:type="pct"/>
            <w:tcMar>
              <w:top w:w="58" w:type="dxa"/>
              <w:left w:w="115" w:type="dxa"/>
              <w:bottom w:w="0" w:type="dxa"/>
              <w:right w:w="115" w:type="dxa"/>
            </w:tcMar>
            <w:tcPrChange w:id="1901" w:author="Author">
              <w:tcPr>
                <w:tcW w:w="1918" w:type="pct"/>
                <w:tcMar>
                  <w:top w:w="58" w:type="dxa"/>
                  <w:left w:w="115" w:type="dxa"/>
                  <w:bottom w:w="0" w:type="dxa"/>
                  <w:right w:w="115" w:type="dxa"/>
                </w:tcMar>
              </w:tcPr>
            </w:tcPrChange>
          </w:tcPr>
          <w:p w14:paraId="6117875D" w14:textId="77777777" w:rsidR="00B64ABB" w:rsidRPr="007209E6" w:rsidRDefault="00B64ABB" w:rsidP="00FA48AE">
            <w:pPr>
              <w:pStyle w:val="TableText"/>
            </w:pPr>
            <w:r>
              <w:t>SDECRPT</w:t>
            </w:r>
          </w:p>
        </w:tc>
        <w:tc>
          <w:tcPr>
            <w:tcW w:w="3021" w:type="pct"/>
            <w:tcMar>
              <w:top w:w="58" w:type="dxa"/>
              <w:left w:w="115" w:type="dxa"/>
              <w:bottom w:w="0" w:type="dxa"/>
              <w:right w:w="115" w:type="dxa"/>
            </w:tcMar>
            <w:tcPrChange w:id="1902" w:author="Author">
              <w:tcPr>
                <w:tcW w:w="3082" w:type="pct"/>
                <w:tcMar>
                  <w:top w:w="58" w:type="dxa"/>
                  <w:left w:w="115" w:type="dxa"/>
                  <w:bottom w:w="0" w:type="dxa"/>
                  <w:right w:w="115" w:type="dxa"/>
                </w:tcMar>
              </w:tcPr>
            </w:tcPrChange>
          </w:tcPr>
          <w:p w14:paraId="5EB0EB40" w14:textId="77777777" w:rsidR="00B64ABB" w:rsidRDefault="00B64ABB" w:rsidP="00FA48AE">
            <w:pPr>
              <w:pStyle w:val="TableText"/>
            </w:pPr>
            <w:r w:rsidRPr="0075448C">
              <w:t>ALB/BNT - SCHEDULING ENHANCEMENTS CLINIC REPORTS</w:t>
            </w:r>
          </w:p>
        </w:tc>
      </w:tr>
      <w:tr w:rsidR="00B64ABB" w14:paraId="49FC56C2" w14:textId="77777777" w:rsidTr="00A242DF">
        <w:trPr>
          <w:cantSplit/>
          <w:trPrChange w:id="1903" w:author="Author">
            <w:trPr>
              <w:cantSplit/>
            </w:trPr>
          </w:trPrChange>
        </w:trPr>
        <w:tc>
          <w:tcPr>
            <w:tcW w:w="1979" w:type="pct"/>
            <w:tcMar>
              <w:top w:w="58" w:type="dxa"/>
              <w:left w:w="115" w:type="dxa"/>
              <w:bottom w:w="0" w:type="dxa"/>
              <w:right w:w="115" w:type="dxa"/>
            </w:tcMar>
            <w:tcPrChange w:id="1904" w:author="Author">
              <w:tcPr>
                <w:tcW w:w="1918" w:type="pct"/>
                <w:tcMar>
                  <w:top w:w="58" w:type="dxa"/>
                  <w:left w:w="115" w:type="dxa"/>
                  <w:bottom w:w="0" w:type="dxa"/>
                  <w:right w:w="115" w:type="dxa"/>
                </w:tcMar>
              </w:tcPr>
            </w:tcPrChange>
          </w:tcPr>
          <w:p w14:paraId="1616897B" w14:textId="77777777" w:rsidR="00B64ABB" w:rsidRDefault="00B64ABB" w:rsidP="00FA48AE">
            <w:pPr>
              <w:pStyle w:val="TableText"/>
            </w:pPr>
            <w:r>
              <w:t>SDECRPT1</w:t>
            </w:r>
          </w:p>
        </w:tc>
        <w:tc>
          <w:tcPr>
            <w:tcW w:w="3021" w:type="pct"/>
            <w:tcMar>
              <w:top w:w="58" w:type="dxa"/>
              <w:left w:w="115" w:type="dxa"/>
              <w:bottom w:w="0" w:type="dxa"/>
              <w:right w:w="115" w:type="dxa"/>
            </w:tcMar>
            <w:tcPrChange w:id="1905" w:author="Author">
              <w:tcPr>
                <w:tcW w:w="3082" w:type="pct"/>
                <w:tcMar>
                  <w:top w:w="58" w:type="dxa"/>
                  <w:left w:w="115" w:type="dxa"/>
                  <w:bottom w:w="0" w:type="dxa"/>
                  <w:right w:w="115" w:type="dxa"/>
                </w:tcMar>
              </w:tcPr>
            </w:tcPrChange>
          </w:tcPr>
          <w:p w14:paraId="79A4FFF5" w14:textId="77777777" w:rsidR="00B64ABB" w:rsidRPr="0075448C" w:rsidRDefault="00B64ABB" w:rsidP="00FA48AE">
            <w:pPr>
              <w:pStyle w:val="TableText"/>
            </w:pPr>
            <w:r w:rsidRPr="00630958">
              <w:t>ALB/JSM - SCHEDULING ENHANCEMENTS CLINIC REPORTS</w:t>
            </w:r>
          </w:p>
        </w:tc>
      </w:tr>
      <w:tr w:rsidR="00B64ABB" w14:paraId="1AD36734" w14:textId="77777777" w:rsidTr="00A242DF">
        <w:trPr>
          <w:cantSplit/>
          <w:trPrChange w:id="1906" w:author="Author">
            <w:trPr>
              <w:cantSplit/>
            </w:trPr>
          </w:trPrChange>
        </w:trPr>
        <w:tc>
          <w:tcPr>
            <w:tcW w:w="1979" w:type="pct"/>
            <w:tcMar>
              <w:top w:w="58" w:type="dxa"/>
              <w:left w:w="115" w:type="dxa"/>
              <w:bottom w:w="0" w:type="dxa"/>
              <w:right w:w="115" w:type="dxa"/>
            </w:tcMar>
            <w:tcPrChange w:id="1907" w:author="Author">
              <w:tcPr>
                <w:tcW w:w="1918" w:type="pct"/>
                <w:tcMar>
                  <w:top w:w="58" w:type="dxa"/>
                  <w:left w:w="115" w:type="dxa"/>
                  <w:bottom w:w="0" w:type="dxa"/>
                  <w:right w:w="115" w:type="dxa"/>
                </w:tcMar>
              </w:tcPr>
            </w:tcPrChange>
          </w:tcPr>
          <w:p w14:paraId="70993AF2" w14:textId="77777777" w:rsidR="00B64ABB" w:rsidRPr="007209E6" w:rsidRDefault="00B64ABB" w:rsidP="00FA48AE">
            <w:pPr>
              <w:pStyle w:val="TableText"/>
            </w:pPr>
            <w:r w:rsidRPr="007209E6">
              <w:t>SDECRT</w:t>
            </w:r>
          </w:p>
        </w:tc>
        <w:tc>
          <w:tcPr>
            <w:tcW w:w="3021" w:type="pct"/>
            <w:tcMar>
              <w:top w:w="58" w:type="dxa"/>
              <w:left w:w="115" w:type="dxa"/>
              <w:bottom w:w="0" w:type="dxa"/>
              <w:right w:w="115" w:type="dxa"/>
            </w:tcMar>
            <w:tcPrChange w:id="1908" w:author="Author">
              <w:tcPr>
                <w:tcW w:w="3082" w:type="pct"/>
                <w:tcMar>
                  <w:top w:w="58" w:type="dxa"/>
                  <w:left w:w="115" w:type="dxa"/>
                  <w:bottom w:w="0" w:type="dxa"/>
                  <w:right w:w="115" w:type="dxa"/>
                </w:tcMar>
              </w:tcPr>
            </w:tcPrChange>
          </w:tcPr>
          <w:p w14:paraId="41775A63" w14:textId="77777777" w:rsidR="00B64ABB" w:rsidRPr="007209E6" w:rsidRDefault="00B64ABB" w:rsidP="00FA48AE">
            <w:pPr>
              <w:pStyle w:val="TableText"/>
            </w:pPr>
            <w:r>
              <w:t>ALB/SAT</w:t>
            </w:r>
            <w:r w:rsidRPr="00DF2A82">
              <w:t xml:space="preserve"> - VISTA SCHEDULING RPCs</w:t>
            </w:r>
          </w:p>
        </w:tc>
      </w:tr>
      <w:tr w:rsidR="00B64ABB" w14:paraId="32F7A339" w14:textId="77777777" w:rsidTr="00A242DF">
        <w:trPr>
          <w:cantSplit/>
          <w:trPrChange w:id="1909" w:author="Author">
            <w:trPr>
              <w:cantSplit/>
            </w:trPr>
          </w:trPrChange>
        </w:trPr>
        <w:tc>
          <w:tcPr>
            <w:tcW w:w="1979" w:type="pct"/>
            <w:tcMar>
              <w:top w:w="58" w:type="dxa"/>
              <w:left w:w="115" w:type="dxa"/>
              <w:bottom w:w="0" w:type="dxa"/>
              <w:right w:w="115" w:type="dxa"/>
            </w:tcMar>
            <w:tcPrChange w:id="1910" w:author="Author">
              <w:tcPr>
                <w:tcW w:w="1918" w:type="pct"/>
                <w:tcMar>
                  <w:top w:w="58" w:type="dxa"/>
                  <w:left w:w="115" w:type="dxa"/>
                  <w:bottom w:w="0" w:type="dxa"/>
                  <w:right w:w="115" w:type="dxa"/>
                </w:tcMar>
              </w:tcPr>
            </w:tcPrChange>
          </w:tcPr>
          <w:p w14:paraId="3B2AE432" w14:textId="77777777" w:rsidR="00B64ABB" w:rsidRPr="007209E6" w:rsidRDefault="00B64ABB" w:rsidP="00FA48AE">
            <w:pPr>
              <w:pStyle w:val="TableText"/>
            </w:pPr>
            <w:r w:rsidRPr="007209E6">
              <w:t>SDECRT0</w:t>
            </w:r>
          </w:p>
        </w:tc>
        <w:tc>
          <w:tcPr>
            <w:tcW w:w="3021" w:type="pct"/>
            <w:tcMar>
              <w:top w:w="58" w:type="dxa"/>
              <w:left w:w="115" w:type="dxa"/>
              <w:bottom w:w="0" w:type="dxa"/>
              <w:right w:w="115" w:type="dxa"/>
            </w:tcMar>
            <w:tcPrChange w:id="1911" w:author="Author">
              <w:tcPr>
                <w:tcW w:w="3082" w:type="pct"/>
                <w:tcMar>
                  <w:top w:w="58" w:type="dxa"/>
                  <w:left w:w="115" w:type="dxa"/>
                  <w:bottom w:w="0" w:type="dxa"/>
                  <w:right w:w="115" w:type="dxa"/>
                </w:tcMar>
              </w:tcPr>
            </w:tcPrChange>
          </w:tcPr>
          <w:p w14:paraId="778135BE" w14:textId="77777777" w:rsidR="00B64ABB" w:rsidRPr="007209E6" w:rsidRDefault="00B64ABB" w:rsidP="00FA48AE">
            <w:pPr>
              <w:pStyle w:val="TableText"/>
            </w:pPr>
            <w:r>
              <w:t>ALB/SAT</w:t>
            </w:r>
            <w:r w:rsidRPr="00DF2A82">
              <w:t xml:space="preserve"> - VISTA SCHEDULING RPCs</w:t>
            </w:r>
          </w:p>
        </w:tc>
      </w:tr>
      <w:tr w:rsidR="00B64ABB" w14:paraId="1FCB007C" w14:textId="77777777" w:rsidTr="00A242DF">
        <w:trPr>
          <w:cantSplit/>
          <w:trPrChange w:id="1912" w:author="Author">
            <w:trPr>
              <w:cantSplit/>
            </w:trPr>
          </w:trPrChange>
        </w:trPr>
        <w:tc>
          <w:tcPr>
            <w:tcW w:w="1979" w:type="pct"/>
            <w:tcMar>
              <w:top w:w="58" w:type="dxa"/>
              <w:left w:w="115" w:type="dxa"/>
              <w:bottom w:w="0" w:type="dxa"/>
              <w:right w:w="115" w:type="dxa"/>
            </w:tcMar>
            <w:tcPrChange w:id="1913" w:author="Author">
              <w:tcPr>
                <w:tcW w:w="1918" w:type="pct"/>
                <w:tcMar>
                  <w:top w:w="58" w:type="dxa"/>
                  <w:left w:w="115" w:type="dxa"/>
                  <w:bottom w:w="0" w:type="dxa"/>
                  <w:right w:w="115" w:type="dxa"/>
                </w:tcMar>
              </w:tcPr>
            </w:tcPrChange>
          </w:tcPr>
          <w:p w14:paraId="613D9C72" w14:textId="77777777" w:rsidR="00B64ABB" w:rsidRPr="007209E6" w:rsidRDefault="00B64ABB" w:rsidP="00FA48AE">
            <w:pPr>
              <w:pStyle w:val="TableText"/>
            </w:pPr>
            <w:r w:rsidRPr="007209E6">
              <w:t>SDECRT1</w:t>
            </w:r>
          </w:p>
        </w:tc>
        <w:tc>
          <w:tcPr>
            <w:tcW w:w="3021" w:type="pct"/>
            <w:tcMar>
              <w:top w:w="58" w:type="dxa"/>
              <w:left w:w="115" w:type="dxa"/>
              <w:bottom w:w="0" w:type="dxa"/>
              <w:right w:w="115" w:type="dxa"/>
            </w:tcMar>
            <w:tcPrChange w:id="1914" w:author="Author">
              <w:tcPr>
                <w:tcW w:w="3082" w:type="pct"/>
                <w:tcMar>
                  <w:top w:w="58" w:type="dxa"/>
                  <w:left w:w="115" w:type="dxa"/>
                  <w:bottom w:w="0" w:type="dxa"/>
                  <w:right w:w="115" w:type="dxa"/>
                </w:tcMar>
              </w:tcPr>
            </w:tcPrChange>
          </w:tcPr>
          <w:p w14:paraId="13A799FB" w14:textId="77777777" w:rsidR="00B64ABB" w:rsidRPr="007209E6" w:rsidRDefault="00B64ABB" w:rsidP="00FA48AE">
            <w:pPr>
              <w:pStyle w:val="TableText"/>
            </w:pPr>
            <w:r>
              <w:t>ALB/SAT</w:t>
            </w:r>
            <w:r w:rsidRPr="00DF2A82">
              <w:t xml:space="preserve"> - VISTA SCHEDULING RPCs</w:t>
            </w:r>
          </w:p>
        </w:tc>
      </w:tr>
      <w:tr w:rsidR="00B64ABB" w14:paraId="4B92E87E" w14:textId="77777777" w:rsidTr="00A242DF">
        <w:trPr>
          <w:cantSplit/>
          <w:trPrChange w:id="1915" w:author="Author">
            <w:trPr>
              <w:cantSplit/>
            </w:trPr>
          </w:trPrChange>
        </w:trPr>
        <w:tc>
          <w:tcPr>
            <w:tcW w:w="1979" w:type="pct"/>
            <w:tcMar>
              <w:top w:w="58" w:type="dxa"/>
              <w:left w:w="115" w:type="dxa"/>
              <w:bottom w:w="0" w:type="dxa"/>
              <w:right w:w="115" w:type="dxa"/>
            </w:tcMar>
            <w:tcPrChange w:id="1916" w:author="Author">
              <w:tcPr>
                <w:tcW w:w="1918" w:type="pct"/>
                <w:tcMar>
                  <w:top w:w="58" w:type="dxa"/>
                  <w:left w:w="115" w:type="dxa"/>
                  <w:bottom w:w="0" w:type="dxa"/>
                  <w:right w:w="115" w:type="dxa"/>
                </w:tcMar>
              </w:tcPr>
            </w:tcPrChange>
          </w:tcPr>
          <w:p w14:paraId="49DE67C4" w14:textId="77777777" w:rsidR="00B64ABB" w:rsidRPr="007209E6" w:rsidRDefault="00B64ABB" w:rsidP="00FA48AE">
            <w:pPr>
              <w:pStyle w:val="TableText"/>
            </w:pPr>
            <w:r w:rsidRPr="007209E6">
              <w:t>SDECRT2</w:t>
            </w:r>
          </w:p>
        </w:tc>
        <w:tc>
          <w:tcPr>
            <w:tcW w:w="3021" w:type="pct"/>
            <w:tcMar>
              <w:top w:w="58" w:type="dxa"/>
              <w:left w:w="115" w:type="dxa"/>
              <w:bottom w:w="0" w:type="dxa"/>
              <w:right w:w="115" w:type="dxa"/>
            </w:tcMar>
            <w:tcPrChange w:id="1917" w:author="Author">
              <w:tcPr>
                <w:tcW w:w="3082" w:type="pct"/>
                <w:tcMar>
                  <w:top w:w="58" w:type="dxa"/>
                  <w:left w:w="115" w:type="dxa"/>
                  <w:bottom w:w="0" w:type="dxa"/>
                  <w:right w:w="115" w:type="dxa"/>
                </w:tcMar>
              </w:tcPr>
            </w:tcPrChange>
          </w:tcPr>
          <w:p w14:paraId="743FB86B" w14:textId="77777777" w:rsidR="00B64ABB" w:rsidRPr="007209E6" w:rsidRDefault="00B64ABB" w:rsidP="00FA48AE">
            <w:pPr>
              <w:pStyle w:val="TableText"/>
            </w:pPr>
            <w:r>
              <w:t>ALB/SAT</w:t>
            </w:r>
            <w:r w:rsidRPr="00DF2A82">
              <w:t xml:space="preserve"> - VISTA SCHEDULING RPCs</w:t>
            </w:r>
          </w:p>
        </w:tc>
      </w:tr>
      <w:tr w:rsidR="00B64ABB" w14:paraId="199B50D4" w14:textId="77777777" w:rsidTr="00A242DF">
        <w:trPr>
          <w:cantSplit/>
          <w:trPrChange w:id="1918" w:author="Author">
            <w:trPr>
              <w:cantSplit/>
            </w:trPr>
          </w:trPrChange>
        </w:trPr>
        <w:tc>
          <w:tcPr>
            <w:tcW w:w="1979" w:type="pct"/>
            <w:tcMar>
              <w:top w:w="58" w:type="dxa"/>
              <w:left w:w="115" w:type="dxa"/>
              <w:bottom w:w="0" w:type="dxa"/>
              <w:right w:w="115" w:type="dxa"/>
            </w:tcMar>
            <w:tcPrChange w:id="1919" w:author="Author">
              <w:tcPr>
                <w:tcW w:w="1918" w:type="pct"/>
                <w:tcMar>
                  <w:top w:w="58" w:type="dxa"/>
                  <w:left w:w="115" w:type="dxa"/>
                  <w:bottom w:w="0" w:type="dxa"/>
                  <w:right w:w="115" w:type="dxa"/>
                </w:tcMar>
              </w:tcPr>
            </w:tcPrChange>
          </w:tcPr>
          <w:p w14:paraId="5DEDFAEB" w14:textId="77777777" w:rsidR="00B64ABB" w:rsidRPr="007209E6" w:rsidRDefault="00B64ABB" w:rsidP="00FA48AE">
            <w:pPr>
              <w:pStyle w:val="TableText"/>
            </w:pPr>
            <w:r w:rsidRPr="007209E6">
              <w:t>SDEC</w:t>
            </w:r>
            <w:r>
              <w:t>S</w:t>
            </w:r>
            <w:r w:rsidRPr="007209E6">
              <w:t>FGR</w:t>
            </w:r>
          </w:p>
        </w:tc>
        <w:tc>
          <w:tcPr>
            <w:tcW w:w="3021" w:type="pct"/>
            <w:tcMar>
              <w:top w:w="58" w:type="dxa"/>
              <w:left w:w="115" w:type="dxa"/>
              <w:bottom w:w="0" w:type="dxa"/>
              <w:right w:w="115" w:type="dxa"/>
            </w:tcMar>
            <w:tcPrChange w:id="1920" w:author="Author">
              <w:tcPr>
                <w:tcW w:w="3082" w:type="pct"/>
                <w:tcMar>
                  <w:top w:w="58" w:type="dxa"/>
                  <w:left w:w="115" w:type="dxa"/>
                  <w:bottom w:w="0" w:type="dxa"/>
                  <w:right w:w="115" w:type="dxa"/>
                </w:tcMar>
              </w:tcPr>
            </w:tcPrChange>
          </w:tcPr>
          <w:p w14:paraId="0DBFFEB6" w14:textId="77777777" w:rsidR="00B64ABB" w:rsidRPr="007209E6" w:rsidRDefault="00B64ABB" w:rsidP="00FA48AE">
            <w:pPr>
              <w:pStyle w:val="TableText"/>
            </w:pPr>
            <w:r>
              <w:t>ALB/SAT</w:t>
            </w:r>
            <w:r w:rsidRPr="00DF2A82">
              <w:t xml:space="preserve"> - VISTA SCHEDULING RPCs</w:t>
            </w:r>
          </w:p>
        </w:tc>
      </w:tr>
      <w:tr w:rsidR="00B64ABB" w14:paraId="20BC4848" w14:textId="77777777" w:rsidTr="00A242DF">
        <w:trPr>
          <w:cantSplit/>
          <w:trPrChange w:id="1921" w:author="Author">
            <w:trPr>
              <w:cantSplit/>
            </w:trPr>
          </w:trPrChange>
        </w:trPr>
        <w:tc>
          <w:tcPr>
            <w:tcW w:w="1979" w:type="pct"/>
            <w:tcMar>
              <w:top w:w="58" w:type="dxa"/>
              <w:left w:w="115" w:type="dxa"/>
              <w:bottom w:w="0" w:type="dxa"/>
              <w:right w:w="115" w:type="dxa"/>
            </w:tcMar>
            <w:tcPrChange w:id="1922" w:author="Author">
              <w:tcPr>
                <w:tcW w:w="1918" w:type="pct"/>
                <w:tcMar>
                  <w:top w:w="58" w:type="dxa"/>
                  <w:left w:w="115" w:type="dxa"/>
                  <w:bottom w:w="0" w:type="dxa"/>
                  <w:right w:w="115" w:type="dxa"/>
                </w:tcMar>
              </w:tcPr>
            </w:tcPrChange>
          </w:tcPr>
          <w:p w14:paraId="76789E25" w14:textId="77777777" w:rsidR="00B64ABB" w:rsidRPr="007209E6" w:rsidRDefault="00B64ABB" w:rsidP="00FA48AE">
            <w:pPr>
              <w:pStyle w:val="TableText"/>
            </w:pPr>
            <w:r w:rsidRPr="007209E6">
              <w:t>SDECU</w:t>
            </w:r>
          </w:p>
        </w:tc>
        <w:tc>
          <w:tcPr>
            <w:tcW w:w="3021" w:type="pct"/>
            <w:tcMar>
              <w:top w:w="58" w:type="dxa"/>
              <w:left w:w="115" w:type="dxa"/>
              <w:bottom w:w="0" w:type="dxa"/>
              <w:right w:w="115" w:type="dxa"/>
            </w:tcMar>
            <w:tcPrChange w:id="1923" w:author="Author">
              <w:tcPr>
                <w:tcW w:w="3082" w:type="pct"/>
                <w:tcMar>
                  <w:top w:w="58" w:type="dxa"/>
                  <w:left w:w="115" w:type="dxa"/>
                  <w:bottom w:w="0" w:type="dxa"/>
                  <w:right w:w="115" w:type="dxa"/>
                </w:tcMar>
              </w:tcPr>
            </w:tcPrChange>
          </w:tcPr>
          <w:p w14:paraId="0C57D613" w14:textId="77777777" w:rsidR="00B64ABB" w:rsidRPr="007209E6" w:rsidRDefault="00B64ABB" w:rsidP="00FA48AE">
            <w:pPr>
              <w:pStyle w:val="TableText"/>
            </w:pPr>
            <w:r>
              <w:t>ALB/SAT</w:t>
            </w:r>
            <w:r w:rsidRPr="00DF2A82">
              <w:t xml:space="preserve"> - VISTA SCHEDULING RPCs</w:t>
            </w:r>
          </w:p>
        </w:tc>
      </w:tr>
      <w:tr w:rsidR="00B64ABB" w14:paraId="1190B1E5" w14:textId="77777777" w:rsidTr="00A242DF">
        <w:trPr>
          <w:cantSplit/>
          <w:trPrChange w:id="1924" w:author="Author">
            <w:trPr>
              <w:cantSplit/>
            </w:trPr>
          </w:trPrChange>
        </w:trPr>
        <w:tc>
          <w:tcPr>
            <w:tcW w:w="1979" w:type="pct"/>
            <w:tcMar>
              <w:top w:w="58" w:type="dxa"/>
              <w:left w:w="115" w:type="dxa"/>
              <w:bottom w:w="0" w:type="dxa"/>
              <w:right w:w="115" w:type="dxa"/>
            </w:tcMar>
            <w:tcPrChange w:id="1925" w:author="Author">
              <w:tcPr>
                <w:tcW w:w="1918" w:type="pct"/>
                <w:tcMar>
                  <w:top w:w="58" w:type="dxa"/>
                  <w:left w:w="115" w:type="dxa"/>
                  <w:bottom w:w="0" w:type="dxa"/>
                  <w:right w:w="115" w:type="dxa"/>
                </w:tcMar>
              </w:tcPr>
            </w:tcPrChange>
          </w:tcPr>
          <w:p w14:paraId="722DC087" w14:textId="77777777" w:rsidR="00B64ABB" w:rsidRPr="007209E6" w:rsidRDefault="00B64ABB" w:rsidP="00FA48AE">
            <w:pPr>
              <w:pStyle w:val="TableText"/>
            </w:pPr>
            <w:r w:rsidRPr="007209E6">
              <w:t>SDECU2</w:t>
            </w:r>
          </w:p>
        </w:tc>
        <w:tc>
          <w:tcPr>
            <w:tcW w:w="3021" w:type="pct"/>
            <w:tcMar>
              <w:top w:w="58" w:type="dxa"/>
              <w:left w:w="115" w:type="dxa"/>
              <w:bottom w:w="0" w:type="dxa"/>
              <w:right w:w="115" w:type="dxa"/>
            </w:tcMar>
            <w:tcPrChange w:id="1926" w:author="Author">
              <w:tcPr>
                <w:tcW w:w="3082" w:type="pct"/>
                <w:tcMar>
                  <w:top w:w="58" w:type="dxa"/>
                  <w:left w:w="115" w:type="dxa"/>
                  <w:bottom w:w="0" w:type="dxa"/>
                  <w:right w:w="115" w:type="dxa"/>
                </w:tcMar>
              </w:tcPr>
            </w:tcPrChange>
          </w:tcPr>
          <w:p w14:paraId="603FFB18" w14:textId="77777777" w:rsidR="00B64ABB" w:rsidRPr="007209E6" w:rsidRDefault="00B64ABB" w:rsidP="00FA48AE">
            <w:pPr>
              <w:pStyle w:val="TableText"/>
            </w:pPr>
            <w:r>
              <w:t>ALB/SAT</w:t>
            </w:r>
            <w:r w:rsidRPr="00DF2A82">
              <w:t xml:space="preserve"> - VISTA SCHEDULING RPCs</w:t>
            </w:r>
          </w:p>
        </w:tc>
      </w:tr>
      <w:tr w:rsidR="00B64ABB" w14:paraId="581167AC" w14:textId="77777777" w:rsidTr="00A242DF">
        <w:trPr>
          <w:cantSplit/>
          <w:trPrChange w:id="1927" w:author="Author">
            <w:trPr>
              <w:cantSplit/>
            </w:trPr>
          </w:trPrChange>
        </w:trPr>
        <w:tc>
          <w:tcPr>
            <w:tcW w:w="1979" w:type="pct"/>
            <w:tcMar>
              <w:top w:w="58" w:type="dxa"/>
              <w:left w:w="115" w:type="dxa"/>
              <w:bottom w:w="0" w:type="dxa"/>
              <w:right w:w="115" w:type="dxa"/>
            </w:tcMar>
            <w:tcPrChange w:id="1928" w:author="Author">
              <w:tcPr>
                <w:tcW w:w="1918" w:type="pct"/>
                <w:tcMar>
                  <w:top w:w="58" w:type="dxa"/>
                  <w:left w:w="115" w:type="dxa"/>
                  <w:bottom w:w="0" w:type="dxa"/>
                  <w:right w:w="115" w:type="dxa"/>
                </w:tcMar>
              </w:tcPr>
            </w:tcPrChange>
          </w:tcPr>
          <w:p w14:paraId="7705606D" w14:textId="77777777" w:rsidR="00B64ABB" w:rsidRPr="007209E6" w:rsidRDefault="00B64ABB" w:rsidP="00FA48AE">
            <w:pPr>
              <w:pStyle w:val="TableText"/>
            </w:pPr>
            <w:r>
              <w:t>SDECU3</w:t>
            </w:r>
          </w:p>
        </w:tc>
        <w:tc>
          <w:tcPr>
            <w:tcW w:w="3021" w:type="pct"/>
            <w:tcMar>
              <w:top w:w="58" w:type="dxa"/>
              <w:left w:w="115" w:type="dxa"/>
              <w:bottom w:w="0" w:type="dxa"/>
              <w:right w:w="115" w:type="dxa"/>
            </w:tcMar>
            <w:tcPrChange w:id="1929" w:author="Author">
              <w:tcPr>
                <w:tcW w:w="3082" w:type="pct"/>
                <w:tcMar>
                  <w:top w:w="58" w:type="dxa"/>
                  <w:left w:w="115" w:type="dxa"/>
                  <w:bottom w:w="0" w:type="dxa"/>
                  <w:right w:w="115" w:type="dxa"/>
                </w:tcMar>
              </w:tcPr>
            </w:tcPrChange>
          </w:tcPr>
          <w:p w14:paraId="24512551" w14:textId="451912BD" w:rsidR="00B64ABB" w:rsidRDefault="00B64ABB" w:rsidP="00FA48AE">
            <w:pPr>
              <w:pStyle w:val="TableText"/>
            </w:pPr>
            <w:r>
              <w:t xml:space="preserve">ALB/SAT – VISTA SCHEDULING </w:t>
            </w:r>
            <w:r w:rsidR="006875B5">
              <w:t>RPCs</w:t>
            </w:r>
          </w:p>
        </w:tc>
      </w:tr>
      <w:tr w:rsidR="00B64ABB" w14:paraId="1C79F116" w14:textId="77777777" w:rsidTr="00A242DF">
        <w:trPr>
          <w:cantSplit/>
          <w:trPrChange w:id="1930" w:author="Author">
            <w:trPr>
              <w:cantSplit/>
            </w:trPr>
          </w:trPrChange>
        </w:trPr>
        <w:tc>
          <w:tcPr>
            <w:tcW w:w="1979" w:type="pct"/>
            <w:tcMar>
              <w:top w:w="58" w:type="dxa"/>
              <w:left w:w="115" w:type="dxa"/>
              <w:bottom w:w="0" w:type="dxa"/>
              <w:right w:w="115" w:type="dxa"/>
            </w:tcMar>
            <w:tcPrChange w:id="1931" w:author="Author">
              <w:tcPr>
                <w:tcW w:w="1918" w:type="pct"/>
                <w:tcMar>
                  <w:top w:w="58" w:type="dxa"/>
                  <w:left w:w="115" w:type="dxa"/>
                  <w:bottom w:w="0" w:type="dxa"/>
                  <w:right w:w="115" w:type="dxa"/>
                </w:tcMar>
              </w:tcPr>
            </w:tcPrChange>
          </w:tcPr>
          <w:p w14:paraId="2EC303C2" w14:textId="77777777" w:rsidR="00B64ABB" w:rsidRDefault="00B64ABB" w:rsidP="00FA48AE">
            <w:pPr>
              <w:pStyle w:val="TableText"/>
            </w:pPr>
            <w:r>
              <w:t>SDECU4</w:t>
            </w:r>
          </w:p>
        </w:tc>
        <w:tc>
          <w:tcPr>
            <w:tcW w:w="3021" w:type="pct"/>
            <w:tcMar>
              <w:top w:w="58" w:type="dxa"/>
              <w:left w:w="115" w:type="dxa"/>
              <w:bottom w:w="0" w:type="dxa"/>
              <w:right w:w="115" w:type="dxa"/>
            </w:tcMar>
            <w:tcPrChange w:id="1932" w:author="Author">
              <w:tcPr>
                <w:tcW w:w="3082" w:type="pct"/>
                <w:tcMar>
                  <w:top w:w="58" w:type="dxa"/>
                  <w:left w:w="115" w:type="dxa"/>
                  <w:bottom w:w="0" w:type="dxa"/>
                  <w:right w:w="115" w:type="dxa"/>
                </w:tcMar>
              </w:tcPr>
            </w:tcPrChange>
          </w:tcPr>
          <w:p w14:paraId="0A73EDE4" w14:textId="45850A75" w:rsidR="00B64ABB" w:rsidRPr="0098257F" w:rsidRDefault="00B64ABB" w:rsidP="00FA48AE">
            <w:pPr>
              <w:pStyle w:val="TableText"/>
            </w:pPr>
            <w:r w:rsidRPr="0075448C">
              <w:t xml:space="preserve">ALB/JSM - VISTA SCHEDULING </w:t>
            </w:r>
            <w:r w:rsidR="006875B5">
              <w:t>RPCs</w:t>
            </w:r>
          </w:p>
        </w:tc>
      </w:tr>
      <w:tr w:rsidR="00B64ABB" w14:paraId="194FFF4C" w14:textId="77777777" w:rsidTr="00A242DF">
        <w:trPr>
          <w:cantSplit/>
          <w:trPrChange w:id="1933" w:author="Author">
            <w:trPr>
              <w:cantSplit/>
            </w:trPr>
          </w:trPrChange>
        </w:trPr>
        <w:tc>
          <w:tcPr>
            <w:tcW w:w="1979" w:type="pct"/>
            <w:tcMar>
              <w:top w:w="58" w:type="dxa"/>
              <w:left w:w="115" w:type="dxa"/>
              <w:bottom w:w="0" w:type="dxa"/>
              <w:right w:w="115" w:type="dxa"/>
            </w:tcMar>
            <w:tcPrChange w:id="1934" w:author="Author">
              <w:tcPr>
                <w:tcW w:w="1918" w:type="pct"/>
                <w:tcMar>
                  <w:top w:w="58" w:type="dxa"/>
                  <w:left w:w="115" w:type="dxa"/>
                  <w:bottom w:w="0" w:type="dxa"/>
                  <w:right w:w="115" w:type="dxa"/>
                </w:tcMar>
              </w:tcPr>
            </w:tcPrChange>
          </w:tcPr>
          <w:p w14:paraId="0D22A7BF" w14:textId="77777777" w:rsidR="00B64ABB" w:rsidRPr="007209E6" w:rsidRDefault="00B64ABB" w:rsidP="00FA48AE">
            <w:pPr>
              <w:pStyle w:val="TableText"/>
            </w:pPr>
            <w:r>
              <w:t>SDECUT1A</w:t>
            </w:r>
          </w:p>
        </w:tc>
        <w:tc>
          <w:tcPr>
            <w:tcW w:w="3021" w:type="pct"/>
            <w:tcMar>
              <w:top w:w="58" w:type="dxa"/>
              <w:left w:w="115" w:type="dxa"/>
              <w:bottom w:w="0" w:type="dxa"/>
              <w:right w:w="115" w:type="dxa"/>
            </w:tcMar>
            <w:tcPrChange w:id="1935" w:author="Author">
              <w:tcPr>
                <w:tcW w:w="3082" w:type="pct"/>
                <w:tcMar>
                  <w:top w:w="58" w:type="dxa"/>
                  <w:left w:w="115" w:type="dxa"/>
                  <w:bottom w:w="0" w:type="dxa"/>
                  <w:right w:w="115" w:type="dxa"/>
                </w:tcMar>
              </w:tcPr>
            </w:tcPrChange>
          </w:tcPr>
          <w:p w14:paraId="0589FA32" w14:textId="3CA5E8B5" w:rsidR="00B64ABB" w:rsidRDefault="00B64ABB" w:rsidP="00FA48AE">
            <w:pPr>
              <w:pStyle w:val="TableText"/>
            </w:pPr>
            <w:r w:rsidRPr="0098257F">
              <w:t xml:space="preserve">ALB/SAT - VISTA SCHEDULING </w:t>
            </w:r>
            <w:r w:rsidR="006875B5">
              <w:t>RPCs</w:t>
            </w:r>
          </w:p>
        </w:tc>
      </w:tr>
      <w:tr w:rsidR="00B64ABB" w14:paraId="4877420B" w14:textId="77777777" w:rsidTr="00A242DF">
        <w:trPr>
          <w:cantSplit/>
          <w:trPrChange w:id="1936" w:author="Author">
            <w:trPr>
              <w:cantSplit/>
            </w:trPr>
          </w:trPrChange>
        </w:trPr>
        <w:tc>
          <w:tcPr>
            <w:tcW w:w="1979" w:type="pct"/>
            <w:tcMar>
              <w:top w:w="58" w:type="dxa"/>
              <w:left w:w="115" w:type="dxa"/>
              <w:bottom w:w="0" w:type="dxa"/>
              <w:right w:w="115" w:type="dxa"/>
            </w:tcMar>
            <w:tcPrChange w:id="1937" w:author="Author">
              <w:tcPr>
                <w:tcW w:w="1918" w:type="pct"/>
                <w:tcMar>
                  <w:top w:w="58" w:type="dxa"/>
                  <w:left w:w="115" w:type="dxa"/>
                  <w:bottom w:w="0" w:type="dxa"/>
                  <w:right w:w="115" w:type="dxa"/>
                </w:tcMar>
              </w:tcPr>
            </w:tcPrChange>
          </w:tcPr>
          <w:p w14:paraId="2D01C3C1" w14:textId="77777777" w:rsidR="00B64ABB" w:rsidRPr="007209E6" w:rsidRDefault="00B64ABB" w:rsidP="00FA48AE">
            <w:pPr>
              <w:pStyle w:val="TableText"/>
            </w:pPr>
            <w:r w:rsidRPr="007209E6">
              <w:t>SDECUTL</w:t>
            </w:r>
          </w:p>
        </w:tc>
        <w:tc>
          <w:tcPr>
            <w:tcW w:w="3021" w:type="pct"/>
            <w:tcMar>
              <w:top w:w="58" w:type="dxa"/>
              <w:left w:w="115" w:type="dxa"/>
              <w:bottom w:w="0" w:type="dxa"/>
              <w:right w:w="115" w:type="dxa"/>
            </w:tcMar>
            <w:tcPrChange w:id="1938" w:author="Author">
              <w:tcPr>
                <w:tcW w:w="3082" w:type="pct"/>
                <w:tcMar>
                  <w:top w:w="58" w:type="dxa"/>
                  <w:left w:w="115" w:type="dxa"/>
                  <w:bottom w:w="0" w:type="dxa"/>
                  <w:right w:w="115" w:type="dxa"/>
                </w:tcMar>
              </w:tcPr>
            </w:tcPrChange>
          </w:tcPr>
          <w:p w14:paraId="37BF7EFB" w14:textId="1B946599" w:rsidR="00B64ABB" w:rsidRPr="007209E6" w:rsidRDefault="00B64ABB" w:rsidP="00FA48AE">
            <w:pPr>
              <w:pStyle w:val="TableText"/>
            </w:pPr>
            <w:r>
              <w:t>ALB/SAT</w:t>
            </w:r>
            <w:r w:rsidRPr="00DF2A82">
              <w:t xml:space="preserve"> - VISTA SCHEDULING </w:t>
            </w:r>
            <w:r w:rsidR="006875B5">
              <w:t>RPCs</w:t>
            </w:r>
          </w:p>
        </w:tc>
      </w:tr>
      <w:tr w:rsidR="00B64ABB" w14:paraId="59191A4D" w14:textId="77777777" w:rsidTr="00A242DF">
        <w:trPr>
          <w:cantSplit/>
          <w:trPrChange w:id="1939" w:author="Author">
            <w:trPr>
              <w:cantSplit/>
            </w:trPr>
          </w:trPrChange>
        </w:trPr>
        <w:tc>
          <w:tcPr>
            <w:tcW w:w="1979" w:type="pct"/>
            <w:tcMar>
              <w:top w:w="58" w:type="dxa"/>
              <w:left w:w="115" w:type="dxa"/>
              <w:bottom w:w="0" w:type="dxa"/>
              <w:right w:w="115" w:type="dxa"/>
            </w:tcMar>
            <w:tcPrChange w:id="1940" w:author="Author">
              <w:tcPr>
                <w:tcW w:w="1918" w:type="pct"/>
                <w:tcMar>
                  <w:top w:w="58" w:type="dxa"/>
                  <w:left w:w="115" w:type="dxa"/>
                  <w:bottom w:w="0" w:type="dxa"/>
                  <w:right w:w="115" w:type="dxa"/>
                </w:tcMar>
              </w:tcPr>
            </w:tcPrChange>
          </w:tcPr>
          <w:p w14:paraId="222D7830" w14:textId="77777777" w:rsidR="00B64ABB" w:rsidRPr="007209E6" w:rsidRDefault="00B64ABB" w:rsidP="00FA48AE">
            <w:pPr>
              <w:pStyle w:val="TableText"/>
            </w:pPr>
            <w:r w:rsidRPr="007209E6">
              <w:t>SDECUTL1</w:t>
            </w:r>
          </w:p>
        </w:tc>
        <w:tc>
          <w:tcPr>
            <w:tcW w:w="3021" w:type="pct"/>
            <w:tcMar>
              <w:top w:w="58" w:type="dxa"/>
              <w:left w:w="115" w:type="dxa"/>
              <w:bottom w:w="0" w:type="dxa"/>
              <w:right w:w="115" w:type="dxa"/>
            </w:tcMar>
            <w:tcPrChange w:id="1941" w:author="Author">
              <w:tcPr>
                <w:tcW w:w="3082" w:type="pct"/>
                <w:tcMar>
                  <w:top w:w="58" w:type="dxa"/>
                  <w:left w:w="115" w:type="dxa"/>
                  <w:bottom w:w="0" w:type="dxa"/>
                  <w:right w:w="115" w:type="dxa"/>
                </w:tcMar>
              </w:tcPr>
            </w:tcPrChange>
          </w:tcPr>
          <w:p w14:paraId="45689B42" w14:textId="77777777" w:rsidR="00B64ABB" w:rsidRPr="007209E6" w:rsidRDefault="00B64ABB" w:rsidP="00FA48AE">
            <w:pPr>
              <w:pStyle w:val="TableText"/>
            </w:pPr>
            <w:r>
              <w:t>ALB/SAT</w:t>
            </w:r>
            <w:r w:rsidRPr="00DF2A82">
              <w:t xml:space="preserve"> - VISTA SCHEDULING RPCs</w:t>
            </w:r>
          </w:p>
        </w:tc>
      </w:tr>
      <w:tr w:rsidR="00B64ABB" w14:paraId="5399282E" w14:textId="77777777" w:rsidTr="00A242DF">
        <w:trPr>
          <w:cantSplit/>
          <w:trPrChange w:id="1942" w:author="Author">
            <w:trPr>
              <w:cantSplit/>
            </w:trPr>
          </w:trPrChange>
        </w:trPr>
        <w:tc>
          <w:tcPr>
            <w:tcW w:w="1979" w:type="pct"/>
            <w:tcMar>
              <w:top w:w="58" w:type="dxa"/>
              <w:left w:w="115" w:type="dxa"/>
              <w:bottom w:w="0" w:type="dxa"/>
              <w:right w:w="115" w:type="dxa"/>
            </w:tcMar>
            <w:tcPrChange w:id="1943" w:author="Author">
              <w:tcPr>
                <w:tcW w:w="1918" w:type="pct"/>
                <w:tcMar>
                  <w:top w:w="58" w:type="dxa"/>
                  <w:left w:w="115" w:type="dxa"/>
                  <w:bottom w:w="0" w:type="dxa"/>
                  <w:right w:w="115" w:type="dxa"/>
                </w:tcMar>
              </w:tcPr>
            </w:tcPrChange>
          </w:tcPr>
          <w:p w14:paraId="3312E852" w14:textId="77777777" w:rsidR="00B64ABB" w:rsidRPr="007209E6" w:rsidRDefault="00B64ABB" w:rsidP="00FA48AE">
            <w:pPr>
              <w:pStyle w:val="TableText"/>
            </w:pPr>
            <w:r w:rsidRPr="007209E6">
              <w:t>SDECUTL2</w:t>
            </w:r>
          </w:p>
        </w:tc>
        <w:tc>
          <w:tcPr>
            <w:tcW w:w="3021" w:type="pct"/>
            <w:tcMar>
              <w:top w:w="58" w:type="dxa"/>
              <w:left w:w="115" w:type="dxa"/>
              <w:bottom w:w="0" w:type="dxa"/>
              <w:right w:w="115" w:type="dxa"/>
            </w:tcMar>
            <w:tcPrChange w:id="1944" w:author="Author">
              <w:tcPr>
                <w:tcW w:w="3082" w:type="pct"/>
                <w:tcMar>
                  <w:top w:w="58" w:type="dxa"/>
                  <w:left w:w="115" w:type="dxa"/>
                  <w:bottom w:w="0" w:type="dxa"/>
                  <w:right w:w="115" w:type="dxa"/>
                </w:tcMar>
              </w:tcPr>
            </w:tcPrChange>
          </w:tcPr>
          <w:p w14:paraId="77675E4A" w14:textId="77777777" w:rsidR="00B64ABB" w:rsidRPr="007209E6" w:rsidRDefault="00B64ABB" w:rsidP="00FA48AE">
            <w:pPr>
              <w:pStyle w:val="TableText"/>
            </w:pPr>
            <w:r>
              <w:t>ALB/SAT</w:t>
            </w:r>
            <w:r w:rsidRPr="00DF2A82">
              <w:t xml:space="preserve"> - VISTA SCHEDULING RPCs</w:t>
            </w:r>
          </w:p>
        </w:tc>
      </w:tr>
      <w:tr w:rsidR="00B64ABB" w14:paraId="78DB3474" w14:textId="77777777" w:rsidTr="00A242DF">
        <w:trPr>
          <w:cantSplit/>
          <w:trPrChange w:id="1945" w:author="Author">
            <w:trPr>
              <w:cantSplit/>
            </w:trPr>
          </w:trPrChange>
        </w:trPr>
        <w:tc>
          <w:tcPr>
            <w:tcW w:w="1979" w:type="pct"/>
            <w:tcMar>
              <w:top w:w="58" w:type="dxa"/>
              <w:left w:w="115" w:type="dxa"/>
              <w:bottom w:w="0" w:type="dxa"/>
              <w:right w:w="115" w:type="dxa"/>
            </w:tcMar>
            <w:tcPrChange w:id="1946" w:author="Author">
              <w:tcPr>
                <w:tcW w:w="1918" w:type="pct"/>
                <w:tcMar>
                  <w:top w:w="58" w:type="dxa"/>
                  <w:left w:w="115" w:type="dxa"/>
                  <w:bottom w:w="0" w:type="dxa"/>
                  <w:right w:w="115" w:type="dxa"/>
                </w:tcMar>
              </w:tcPr>
            </w:tcPrChange>
          </w:tcPr>
          <w:p w14:paraId="35A74ABF" w14:textId="77777777" w:rsidR="00B64ABB" w:rsidRPr="007209E6" w:rsidRDefault="00B64ABB" w:rsidP="00FA48AE">
            <w:pPr>
              <w:pStyle w:val="TableText"/>
            </w:pPr>
            <w:r w:rsidRPr="007209E6">
              <w:t>SDECV</w:t>
            </w:r>
          </w:p>
        </w:tc>
        <w:tc>
          <w:tcPr>
            <w:tcW w:w="3021" w:type="pct"/>
            <w:tcMar>
              <w:top w:w="58" w:type="dxa"/>
              <w:left w:w="115" w:type="dxa"/>
              <w:bottom w:w="0" w:type="dxa"/>
              <w:right w:w="115" w:type="dxa"/>
            </w:tcMar>
            <w:tcPrChange w:id="1947" w:author="Author">
              <w:tcPr>
                <w:tcW w:w="3082" w:type="pct"/>
                <w:tcMar>
                  <w:top w:w="58" w:type="dxa"/>
                  <w:left w:w="115" w:type="dxa"/>
                  <w:bottom w:w="0" w:type="dxa"/>
                  <w:right w:w="115" w:type="dxa"/>
                </w:tcMar>
              </w:tcPr>
            </w:tcPrChange>
          </w:tcPr>
          <w:p w14:paraId="6DEB59A6" w14:textId="77777777" w:rsidR="00B64ABB" w:rsidRPr="007209E6" w:rsidRDefault="00B64ABB" w:rsidP="00FA48AE">
            <w:pPr>
              <w:pStyle w:val="TableText"/>
            </w:pPr>
            <w:r>
              <w:t>ALB/SAT</w:t>
            </w:r>
            <w:r w:rsidRPr="00DF2A82">
              <w:t xml:space="preserve"> - VISTA SCHEDULING RPCs</w:t>
            </w:r>
          </w:p>
        </w:tc>
      </w:tr>
      <w:tr w:rsidR="00B64ABB" w14:paraId="6685BE0F" w14:textId="77777777" w:rsidTr="00A242DF">
        <w:trPr>
          <w:cantSplit/>
          <w:trPrChange w:id="1948" w:author="Author">
            <w:trPr>
              <w:cantSplit/>
            </w:trPr>
          </w:trPrChange>
        </w:trPr>
        <w:tc>
          <w:tcPr>
            <w:tcW w:w="1979" w:type="pct"/>
            <w:tcMar>
              <w:top w:w="58" w:type="dxa"/>
              <w:left w:w="115" w:type="dxa"/>
              <w:bottom w:w="0" w:type="dxa"/>
              <w:right w:w="115" w:type="dxa"/>
            </w:tcMar>
            <w:tcPrChange w:id="1949" w:author="Author">
              <w:tcPr>
                <w:tcW w:w="1918" w:type="pct"/>
                <w:tcMar>
                  <w:top w:w="58" w:type="dxa"/>
                  <w:left w:w="115" w:type="dxa"/>
                  <w:bottom w:w="0" w:type="dxa"/>
                  <w:right w:w="115" w:type="dxa"/>
                </w:tcMar>
              </w:tcPr>
            </w:tcPrChange>
          </w:tcPr>
          <w:p w14:paraId="0C784FCA" w14:textId="77777777" w:rsidR="00B64ABB" w:rsidRPr="007209E6" w:rsidRDefault="00B64ABB" w:rsidP="00FA48AE">
            <w:pPr>
              <w:pStyle w:val="TableText"/>
            </w:pPr>
            <w:r w:rsidRPr="007209E6">
              <w:t>SDECWL</w:t>
            </w:r>
          </w:p>
        </w:tc>
        <w:tc>
          <w:tcPr>
            <w:tcW w:w="3021" w:type="pct"/>
            <w:tcMar>
              <w:top w:w="58" w:type="dxa"/>
              <w:left w:w="115" w:type="dxa"/>
              <w:bottom w:w="0" w:type="dxa"/>
              <w:right w:w="115" w:type="dxa"/>
            </w:tcMar>
            <w:tcPrChange w:id="1950" w:author="Author">
              <w:tcPr>
                <w:tcW w:w="3082" w:type="pct"/>
                <w:tcMar>
                  <w:top w:w="58" w:type="dxa"/>
                  <w:left w:w="115" w:type="dxa"/>
                  <w:bottom w:w="0" w:type="dxa"/>
                  <w:right w:w="115" w:type="dxa"/>
                </w:tcMar>
              </w:tcPr>
            </w:tcPrChange>
          </w:tcPr>
          <w:p w14:paraId="7E999F6B" w14:textId="77777777" w:rsidR="00B64ABB" w:rsidRPr="007209E6" w:rsidRDefault="00B64ABB" w:rsidP="00FA48AE">
            <w:pPr>
              <w:pStyle w:val="TableText"/>
            </w:pPr>
            <w:r>
              <w:t>ALB/SAT</w:t>
            </w:r>
            <w:r w:rsidRPr="00DF2A82">
              <w:t xml:space="preserve"> - VISTA SCHEDULING RPCs</w:t>
            </w:r>
          </w:p>
        </w:tc>
      </w:tr>
      <w:tr w:rsidR="00B64ABB" w14:paraId="0D237A0F" w14:textId="77777777" w:rsidTr="00A242DF">
        <w:trPr>
          <w:cantSplit/>
          <w:trPrChange w:id="1951" w:author="Author">
            <w:trPr>
              <w:cantSplit/>
            </w:trPr>
          </w:trPrChange>
        </w:trPr>
        <w:tc>
          <w:tcPr>
            <w:tcW w:w="1979" w:type="pct"/>
            <w:tcMar>
              <w:top w:w="58" w:type="dxa"/>
              <w:left w:w="115" w:type="dxa"/>
              <w:bottom w:w="0" w:type="dxa"/>
              <w:right w:w="115" w:type="dxa"/>
            </w:tcMar>
            <w:tcPrChange w:id="1952" w:author="Author">
              <w:tcPr>
                <w:tcW w:w="1918" w:type="pct"/>
                <w:tcMar>
                  <w:top w:w="58" w:type="dxa"/>
                  <w:left w:w="115" w:type="dxa"/>
                  <w:bottom w:w="0" w:type="dxa"/>
                  <w:right w:w="115" w:type="dxa"/>
                </w:tcMar>
              </w:tcPr>
            </w:tcPrChange>
          </w:tcPr>
          <w:p w14:paraId="33D93EC2" w14:textId="77777777" w:rsidR="00B64ABB" w:rsidRPr="007209E6" w:rsidRDefault="00B64ABB" w:rsidP="00FA48AE">
            <w:pPr>
              <w:pStyle w:val="TableText"/>
            </w:pPr>
            <w:r w:rsidRPr="007209E6">
              <w:t>SDECWL1</w:t>
            </w:r>
          </w:p>
        </w:tc>
        <w:tc>
          <w:tcPr>
            <w:tcW w:w="3021" w:type="pct"/>
            <w:tcMar>
              <w:top w:w="58" w:type="dxa"/>
              <w:left w:w="115" w:type="dxa"/>
              <w:bottom w:w="0" w:type="dxa"/>
              <w:right w:w="115" w:type="dxa"/>
            </w:tcMar>
            <w:tcPrChange w:id="1953" w:author="Author">
              <w:tcPr>
                <w:tcW w:w="3082" w:type="pct"/>
                <w:tcMar>
                  <w:top w:w="58" w:type="dxa"/>
                  <w:left w:w="115" w:type="dxa"/>
                  <w:bottom w:w="0" w:type="dxa"/>
                  <w:right w:w="115" w:type="dxa"/>
                </w:tcMar>
              </w:tcPr>
            </w:tcPrChange>
          </w:tcPr>
          <w:p w14:paraId="3049753D" w14:textId="5495BD1E" w:rsidR="00B64ABB" w:rsidRPr="007209E6" w:rsidRDefault="00B64ABB" w:rsidP="00FA48AE">
            <w:pPr>
              <w:pStyle w:val="TableText"/>
            </w:pPr>
            <w:r>
              <w:t>ALB/SAT</w:t>
            </w:r>
            <w:r w:rsidRPr="00DF2A82">
              <w:t xml:space="preserve"> - VISTA SCHEDULING </w:t>
            </w:r>
            <w:r w:rsidR="006875B5">
              <w:t>RPCs</w:t>
            </w:r>
          </w:p>
        </w:tc>
      </w:tr>
      <w:tr w:rsidR="00B64ABB" w14:paraId="266A0938" w14:textId="77777777" w:rsidTr="00A242DF">
        <w:trPr>
          <w:cantSplit/>
          <w:trPrChange w:id="1954" w:author="Author">
            <w:trPr>
              <w:cantSplit/>
            </w:trPr>
          </w:trPrChange>
        </w:trPr>
        <w:tc>
          <w:tcPr>
            <w:tcW w:w="1979" w:type="pct"/>
            <w:tcMar>
              <w:top w:w="58" w:type="dxa"/>
              <w:left w:w="115" w:type="dxa"/>
              <w:bottom w:w="0" w:type="dxa"/>
              <w:right w:w="115" w:type="dxa"/>
            </w:tcMar>
            <w:tcPrChange w:id="1955" w:author="Author">
              <w:tcPr>
                <w:tcW w:w="1918" w:type="pct"/>
                <w:tcMar>
                  <w:top w:w="58" w:type="dxa"/>
                  <w:left w:w="115" w:type="dxa"/>
                  <w:bottom w:w="0" w:type="dxa"/>
                  <w:right w:w="115" w:type="dxa"/>
                </w:tcMar>
              </w:tcPr>
            </w:tcPrChange>
          </w:tcPr>
          <w:p w14:paraId="250E3D36" w14:textId="77777777" w:rsidR="00B64ABB" w:rsidRPr="007209E6" w:rsidRDefault="00B64ABB" w:rsidP="00FA48AE">
            <w:pPr>
              <w:pStyle w:val="TableText"/>
            </w:pPr>
            <w:r w:rsidRPr="007209E6">
              <w:t>SDECWL2</w:t>
            </w:r>
          </w:p>
        </w:tc>
        <w:tc>
          <w:tcPr>
            <w:tcW w:w="3021" w:type="pct"/>
            <w:tcMar>
              <w:top w:w="58" w:type="dxa"/>
              <w:left w:w="115" w:type="dxa"/>
              <w:bottom w:w="0" w:type="dxa"/>
              <w:right w:w="115" w:type="dxa"/>
            </w:tcMar>
            <w:tcPrChange w:id="1956" w:author="Author">
              <w:tcPr>
                <w:tcW w:w="3082" w:type="pct"/>
                <w:tcMar>
                  <w:top w:w="58" w:type="dxa"/>
                  <w:left w:w="115" w:type="dxa"/>
                  <w:bottom w:w="0" w:type="dxa"/>
                  <w:right w:w="115" w:type="dxa"/>
                </w:tcMar>
              </w:tcPr>
            </w:tcPrChange>
          </w:tcPr>
          <w:p w14:paraId="2E4EF717" w14:textId="7D023CEE" w:rsidR="00B64ABB" w:rsidRPr="007209E6" w:rsidRDefault="00B64ABB" w:rsidP="00FA48AE">
            <w:pPr>
              <w:pStyle w:val="TableText"/>
            </w:pPr>
            <w:r>
              <w:t>ALB/SAT</w:t>
            </w:r>
            <w:r w:rsidRPr="00DF2A82">
              <w:t xml:space="preserve"> - VISTA SCHEDULING </w:t>
            </w:r>
            <w:r w:rsidR="006875B5">
              <w:t>RPCs</w:t>
            </w:r>
          </w:p>
        </w:tc>
      </w:tr>
      <w:tr w:rsidR="00B64ABB" w14:paraId="0B20E50E" w14:textId="77777777" w:rsidTr="00A242DF">
        <w:trPr>
          <w:cantSplit/>
          <w:trPrChange w:id="1957" w:author="Author">
            <w:trPr>
              <w:cantSplit/>
            </w:trPr>
          </w:trPrChange>
        </w:trPr>
        <w:tc>
          <w:tcPr>
            <w:tcW w:w="1979"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Change w:id="1958" w:author="Author">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tcPrChange>
          </w:tcPr>
          <w:p w14:paraId="4CF07758" w14:textId="77777777" w:rsidR="00B64ABB" w:rsidRPr="007209E6" w:rsidRDefault="00B64ABB" w:rsidP="00FA48AE">
            <w:pPr>
              <w:pStyle w:val="TableText"/>
            </w:pPr>
            <w:r>
              <w:t>SDECWL3</w:t>
            </w:r>
          </w:p>
        </w:tc>
        <w:tc>
          <w:tcPr>
            <w:tcW w:w="3021"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Change w:id="1959" w:author="Author">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tcPrChange>
          </w:tcPr>
          <w:p w14:paraId="401F482E" w14:textId="480B9343" w:rsidR="00B64ABB" w:rsidRDefault="00B64ABB" w:rsidP="00FA48AE">
            <w:pPr>
              <w:pStyle w:val="TableText"/>
            </w:pPr>
            <w:r>
              <w:t xml:space="preserve">ALB/SAT - VISTA SCHEDULING </w:t>
            </w:r>
            <w:r w:rsidR="006875B5">
              <w:t>RPCs</w:t>
            </w:r>
          </w:p>
        </w:tc>
      </w:tr>
      <w:tr w:rsidR="00B64ABB" w14:paraId="2230A04D" w14:textId="77777777" w:rsidTr="00A242DF">
        <w:trPr>
          <w:cantSplit/>
          <w:trPrChange w:id="1960" w:author="Author">
            <w:trPr>
              <w:cantSplit/>
            </w:trPr>
          </w:trPrChange>
        </w:trPr>
        <w:tc>
          <w:tcPr>
            <w:tcW w:w="1979" w:type="pct"/>
            <w:tcMar>
              <w:top w:w="58" w:type="dxa"/>
              <w:left w:w="115" w:type="dxa"/>
              <w:bottom w:w="0" w:type="dxa"/>
              <w:right w:w="115" w:type="dxa"/>
            </w:tcMar>
            <w:tcPrChange w:id="1961" w:author="Author">
              <w:tcPr>
                <w:tcW w:w="1918" w:type="pct"/>
                <w:tcMar>
                  <w:top w:w="58" w:type="dxa"/>
                  <w:left w:w="115" w:type="dxa"/>
                  <w:bottom w:w="0" w:type="dxa"/>
                  <w:right w:w="115" w:type="dxa"/>
                </w:tcMar>
              </w:tcPr>
            </w:tcPrChange>
          </w:tcPr>
          <w:p w14:paraId="0800037C" w14:textId="77777777" w:rsidR="00B64ABB" w:rsidRPr="007209E6" w:rsidRDefault="00B64ABB" w:rsidP="00FA48AE">
            <w:pPr>
              <w:pStyle w:val="TableText"/>
            </w:pPr>
            <w:r w:rsidRPr="007209E6">
              <w:t>SDM1A</w:t>
            </w:r>
          </w:p>
        </w:tc>
        <w:tc>
          <w:tcPr>
            <w:tcW w:w="3021" w:type="pct"/>
            <w:tcMar>
              <w:top w:w="58" w:type="dxa"/>
              <w:left w:w="115" w:type="dxa"/>
              <w:bottom w:w="0" w:type="dxa"/>
              <w:right w:w="115" w:type="dxa"/>
            </w:tcMar>
            <w:vAlign w:val="center"/>
            <w:tcPrChange w:id="1962" w:author="Author">
              <w:tcPr>
                <w:tcW w:w="3082" w:type="pct"/>
                <w:tcMar>
                  <w:top w:w="58" w:type="dxa"/>
                  <w:left w:w="115" w:type="dxa"/>
                  <w:bottom w:w="0" w:type="dxa"/>
                  <w:right w:w="115" w:type="dxa"/>
                </w:tcMar>
                <w:vAlign w:val="center"/>
              </w:tcPr>
            </w:tcPrChange>
          </w:tcPr>
          <w:p w14:paraId="039264C6" w14:textId="77777777" w:rsidR="00B64ABB" w:rsidRPr="007209E6" w:rsidRDefault="00B64ABB" w:rsidP="00FA48AE">
            <w:pPr>
              <w:pStyle w:val="TableText"/>
            </w:pPr>
            <w:r w:rsidRPr="007209E6">
              <w:t>SF/GFT,ALB/TMP - MAKE APPOINTMENT</w:t>
            </w:r>
          </w:p>
        </w:tc>
      </w:tr>
      <w:tr w:rsidR="00B64ABB" w14:paraId="02FE18EE" w14:textId="77777777" w:rsidTr="00A242DF">
        <w:trPr>
          <w:cantSplit/>
          <w:trPrChange w:id="1963" w:author="Author">
            <w:trPr>
              <w:cantSplit/>
            </w:trPr>
          </w:trPrChange>
        </w:trPr>
        <w:tc>
          <w:tcPr>
            <w:tcW w:w="1979" w:type="pct"/>
            <w:tcMar>
              <w:top w:w="58" w:type="dxa"/>
              <w:left w:w="115" w:type="dxa"/>
              <w:bottom w:w="0" w:type="dxa"/>
              <w:right w:w="115" w:type="dxa"/>
            </w:tcMar>
            <w:tcPrChange w:id="1964" w:author="Author">
              <w:tcPr>
                <w:tcW w:w="1918" w:type="pct"/>
                <w:tcMar>
                  <w:top w:w="58" w:type="dxa"/>
                  <w:left w:w="115" w:type="dxa"/>
                  <w:bottom w:w="0" w:type="dxa"/>
                  <w:right w:w="115" w:type="dxa"/>
                </w:tcMar>
              </w:tcPr>
            </w:tcPrChange>
          </w:tcPr>
          <w:p w14:paraId="3E826F6E" w14:textId="77777777" w:rsidR="00B64ABB" w:rsidRPr="007209E6" w:rsidRDefault="00B64ABB" w:rsidP="00FA48AE">
            <w:pPr>
              <w:pStyle w:val="TableText"/>
            </w:pPr>
            <w:r>
              <w:t>SDMM1</w:t>
            </w:r>
          </w:p>
        </w:tc>
        <w:tc>
          <w:tcPr>
            <w:tcW w:w="3021" w:type="pct"/>
            <w:tcMar>
              <w:top w:w="58" w:type="dxa"/>
              <w:left w:w="115" w:type="dxa"/>
              <w:bottom w:w="0" w:type="dxa"/>
              <w:right w:w="115" w:type="dxa"/>
            </w:tcMar>
            <w:vAlign w:val="center"/>
            <w:tcPrChange w:id="1965" w:author="Author">
              <w:tcPr>
                <w:tcW w:w="3082" w:type="pct"/>
                <w:tcMar>
                  <w:top w:w="58" w:type="dxa"/>
                  <w:left w:w="115" w:type="dxa"/>
                  <w:bottom w:w="0" w:type="dxa"/>
                  <w:right w:w="115" w:type="dxa"/>
                </w:tcMar>
                <w:vAlign w:val="center"/>
              </w:tcPr>
            </w:tcPrChange>
          </w:tcPr>
          <w:p w14:paraId="2CF9B76A" w14:textId="77777777" w:rsidR="00B64ABB" w:rsidRPr="007209E6" w:rsidRDefault="00B64ABB" w:rsidP="00FA48AE">
            <w:pPr>
              <w:pStyle w:val="TableText"/>
            </w:pPr>
            <w:r w:rsidRPr="00630958">
              <w:t>ALB/GRR - MULTIPLE BOOKINGS</w:t>
            </w:r>
          </w:p>
        </w:tc>
      </w:tr>
      <w:tr w:rsidR="00B64ABB" w14:paraId="0FB5BD06" w14:textId="77777777" w:rsidTr="00A242DF">
        <w:trPr>
          <w:cantSplit/>
          <w:trPrChange w:id="1966" w:author="Author">
            <w:trPr>
              <w:cantSplit/>
            </w:trPr>
          </w:trPrChange>
        </w:trPr>
        <w:tc>
          <w:tcPr>
            <w:tcW w:w="1979" w:type="pct"/>
            <w:tcMar>
              <w:top w:w="58" w:type="dxa"/>
              <w:left w:w="115" w:type="dxa"/>
              <w:bottom w:w="0" w:type="dxa"/>
              <w:right w:w="115" w:type="dxa"/>
            </w:tcMar>
            <w:tcPrChange w:id="1967" w:author="Author">
              <w:tcPr>
                <w:tcW w:w="1918" w:type="pct"/>
                <w:tcMar>
                  <w:top w:w="58" w:type="dxa"/>
                  <w:left w:w="115" w:type="dxa"/>
                  <w:bottom w:w="0" w:type="dxa"/>
                  <w:right w:w="115" w:type="dxa"/>
                </w:tcMar>
              </w:tcPr>
            </w:tcPrChange>
          </w:tcPr>
          <w:p w14:paraId="690F1782" w14:textId="77777777" w:rsidR="00B64ABB" w:rsidRPr="007209E6" w:rsidRDefault="00B64ABB" w:rsidP="00FA48AE">
            <w:pPr>
              <w:pStyle w:val="TableText"/>
            </w:pPr>
            <w:r w:rsidRPr="007209E6">
              <w:t>SDN</w:t>
            </w:r>
          </w:p>
        </w:tc>
        <w:tc>
          <w:tcPr>
            <w:tcW w:w="3021" w:type="pct"/>
            <w:tcMar>
              <w:top w:w="58" w:type="dxa"/>
              <w:left w:w="115" w:type="dxa"/>
              <w:bottom w:w="0" w:type="dxa"/>
              <w:right w:w="115" w:type="dxa"/>
            </w:tcMar>
            <w:vAlign w:val="center"/>
            <w:tcPrChange w:id="1968" w:author="Author">
              <w:tcPr>
                <w:tcW w:w="3082" w:type="pct"/>
                <w:tcMar>
                  <w:top w:w="58" w:type="dxa"/>
                  <w:left w:w="115" w:type="dxa"/>
                  <w:bottom w:w="0" w:type="dxa"/>
                  <w:right w:w="115" w:type="dxa"/>
                </w:tcMar>
                <w:vAlign w:val="center"/>
              </w:tcPr>
            </w:tcPrChange>
          </w:tcPr>
          <w:p w14:paraId="0305C726" w14:textId="77777777" w:rsidR="00B64ABB" w:rsidRPr="007209E6" w:rsidRDefault="00B64ABB" w:rsidP="00FA48AE">
            <w:pPr>
              <w:pStyle w:val="TableText"/>
            </w:pPr>
            <w:r w:rsidRPr="007209E6">
              <w:t>SF/GFT,ALB/LDB - RECORD NO SHOWS</w:t>
            </w:r>
          </w:p>
        </w:tc>
      </w:tr>
      <w:tr w:rsidR="00B64ABB" w14:paraId="75E9A7C5" w14:textId="77777777" w:rsidTr="00A242DF">
        <w:trPr>
          <w:cantSplit/>
          <w:trPrChange w:id="1969" w:author="Author">
            <w:trPr>
              <w:cantSplit/>
            </w:trPr>
          </w:trPrChange>
        </w:trPr>
        <w:tc>
          <w:tcPr>
            <w:tcW w:w="1979" w:type="pct"/>
            <w:tcMar>
              <w:top w:w="58" w:type="dxa"/>
              <w:left w:w="115" w:type="dxa"/>
              <w:bottom w:w="0" w:type="dxa"/>
              <w:right w:w="115" w:type="dxa"/>
            </w:tcMar>
            <w:tcPrChange w:id="1970" w:author="Author">
              <w:tcPr>
                <w:tcW w:w="1918" w:type="pct"/>
                <w:tcMar>
                  <w:top w:w="58" w:type="dxa"/>
                  <w:left w:w="115" w:type="dxa"/>
                  <w:bottom w:w="0" w:type="dxa"/>
                  <w:right w:w="115" w:type="dxa"/>
                </w:tcMar>
              </w:tcPr>
            </w:tcPrChange>
          </w:tcPr>
          <w:p w14:paraId="4A2135D8" w14:textId="77777777" w:rsidR="00B64ABB" w:rsidRPr="007209E6" w:rsidRDefault="00B64ABB" w:rsidP="00FA48AE">
            <w:pPr>
              <w:pStyle w:val="TableText"/>
            </w:pPr>
            <w:r>
              <w:t>SDNACT</w:t>
            </w:r>
          </w:p>
        </w:tc>
        <w:tc>
          <w:tcPr>
            <w:tcW w:w="3021" w:type="pct"/>
            <w:tcMar>
              <w:top w:w="58" w:type="dxa"/>
              <w:left w:w="115" w:type="dxa"/>
              <w:bottom w:w="0" w:type="dxa"/>
              <w:right w:w="115" w:type="dxa"/>
            </w:tcMar>
            <w:vAlign w:val="center"/>
            <w:tcPrChange w:id="1971" w:author="Author">
              <w:tcPr>
                <w:tcW w:w="3082" w:type="pct"/>
                <w:tcMar>
                  <w:top w:w="58" w:type="dxa"/>
                  <w:left w:w="115" w:type="dxa"/>
                  <w:bottom w:w="0" w:type="dxa"/>
                  <w:right w:w="115" w:type="dxa"/>
                </w:tcMar>
                <w:vAlign w:val="center"/>
              </w:tcPr>
            </w:tcPrChange>
          </w:tcPr>
          <w:p w14:paraId="771B85D1" w14:textId="77777777" w:rsidR="00B64ABB" w:rsidRPr="007209E6" w:rsidRDefault="00B64ABB" w:rsidP="00FA48AE">
            <w:pPr>
              <w:pStyle w:val="TableText"/>
            </w:pPr>
            <w:r w:rsidRPr="00DF64D2">
              <w:t>ALB/TMP - INACTIVATE A CLINIC</w:t>
            </w:r>
          </w:p>
        </w:tc>
      </w:tr>
      <w:tr w:rsidR="00B64ABB" w14:paraId="6626E993" w14:textId="77777777" w:rsidTr="00A242DF">
        <w:trPr>
          <w:cantSplit/>
          <w:trPrChange w:id="1972" w:author="Author">
            <w:trPr>
              <w:cantSplit/>
            </w:trPr>
          </w:trPrChange>
        </w:trPr>
        <w:tc>
          <w:tcPr>
            <w:tcW w:w="1979" w:type="pct"/>
            <w:tcMar>
              <w:top w:w="58" w:type="dxa"/>
              <w:left w:w="115" w:type="dxa"/>
              <w:bottom w:w="0" w:type="dxa"/>
              <w:right w:w="115" w:type="dxa"/>
            </w:tcMar>
            <w:tcPrChange w:id="1973" w:author="Author">
              <w:tcPr>
                <w:tcW w:w="1918" w:type="pct"/>
                <w:tcMar>
                  <w:top w:w="58" w:type="dxa"/>
                  <w:left w:w="115" w:type="dxa"/>
                  <w:bottom w:w="0" w:type="dxa"/>
                  <w:right w:w="115" w:type="dxa"/>
                </w:tcMar>
              </w:tcPr>
            </w:tcPrChange>
          </w:tcPr>
          <w:p w14:paraId="1FD632B8" w14:textId="77777777" w:rsidR="00B64ABB" w:rsidRPr="007209E6" w:rsidRDefault="00B64ABB" w:rsidP="00FA48AE">
            <w:pPr>
              <w:pStyle w:val="TableText"/>
            </w:pPr>
            <w:r>
              <w:lastRenderedPageBreak/>
              <w:t>SDREACT</w:t>
            </w:r>
          </w:p>
        </w:tc>
        <w:tc>
          <w:tcPr>
            <w:tcW w:w="3021" w:type="pct"/>
            <w:tcMar>
              <w:top w:w="58" w:type="dxa"/>
              <w:left w:w="115" w:type="dxa"/>
              <w:bottom w:w="0" w:type="dxa"/>
              <w:right w:w="115" w:type="dxa"/>
            </w:tcMar>
            <w:vAlign w:val="center"/>
            <w:tcPrChange w:id="1974" w:author="Author">
              <w:tcPr>
                <w:tcW w:w="3082" w:type="pct"/>
                <w:tcMar>
                  <w:top w:w="58" w:type="dxa"/>
                  <w:left w:w="115" w:type="dxa"/>
                  <w:bottom w:w="0" w:type="dxa"/>
                  <w:right w:w="115" w:type="dxa"/>
                </w:tcMar>
                <w:vAlign w:val="center"/>
              </w:tcPr>
            </w:tcPrChange>
          </w:tcPr>
          <w:p w14:paraId="776483F3" w14:textId="77777777" w:rsidR="00B64ABB" w:rsidRPr="007209E6" w:rsidRDefault="00B64ABB" w:rsidP="00FA48AE">
            <w:pPr>
              <w:pStyle w:val="TableText"/>
            </w:pPr>
            <w:r w:rsidRPr="00DF64D2">
              <w:t>ALB/TMP - REACTIVATE A CLINIC</w:t>
            </w:r>
          </w:p>
        </w:tc>
      </w:tr>
      <w:tr w:rsidR="00B64ABB" w14:paraId="2E616A79" w14:textId="77777777" w:rsidTr="00A242DF">
        <w:trPr>
          <w:cantSplit/>
          <w:trPrChange w:id="1975" w:author="Author">
            <w:trPr>
              <w:cantSplit/>
            </w:trPr>
          </w:trPrChange>
        </w:trPr>
        <w:tc>
          <w:tcPr>
            <w:tcW w:w="1979" w:type="pct"/>
            <w:tcMar>
              <w:top w:w="58" w:type="dxa"/>
              <w:left w:w="115" w:type="dxa"/>
              <w:bottom w:w="0" w:type="dxa"/>
              <w:right w:w="115" w:type="dxa"/>
            </w:tcMar>
            <w:tcPrChange w:id="1976" w:author="Author">
              <w:tcPr>
                <w:tcW w:w="1918" w:type="pct"/>
                <w:tcMar>
                  <w:top w:w="58" w:type="dxa"/>
                  <w:left w:w="115" w:type="dxa"/>
                  <w:bottom w:w="0" w:type="dxa"/>
                  <w:right w:w="115" w:type="dxa"/>
                </w:tcMar>
              </w:tcPr>
            </w:tcPrChange>
          </w:tcPr>
          <w:p w14:paraId="7DDBA69B" w14:textId="77777777" w:rsidR="00B64ABB" w:rsidRPr="007209E6" w:rsidRDefault="00B64ABB" w:rsidP="00FA48AE">
            <w:pPr>
              <w:pStyle w:val="TableText"/>
            </w:pPr>
            <w:r w:rsidRPr="007209E6">
              <w:t>SDRRISRU</w:t>
            </w:r>
          </w:p>
        </w:tc>
        <w:tc>
          <w:tcPr>
            <w:tcW w:w="3021" w:type="pct"/>
            <w:tcMar>
              <w:top w:w="58" w:type="dxa"/>
              <w:left w:w="115" w:type="dxa"/>
              <w:bottom w:w="0" w:type="dxa"/>
              <w:right w:w="115" w:type="dxa"/>
            </w:tcMar>
            <w:vAlign w:val="center"/>
            <w:tcPrChange w:id="1977" w:author="Author">
              <w:tcPr>
                <w:tcW w:w="3082" w:type="pct"/>
                <w:tcMar>
                  <w:top w:w="58" w:type="dxa"/>
                  <w:left w:w="115" w:type="dxa"/>
                  <w:bottom w:w="0" w:type="dxa"/>
                  <w:right w:w="115" w:type="dxa"/>
                </w:tcMar>
                <w:vAlign w:val="center"/>
              </w:tcPr>
            </w:tcPrChange>
          </w:tcPr>
          <w:p w14:paraId="6E939253" w14:textId="77777777" w:rsidR="00B64ABB" w:rsidRPr="007209E6" w:rsidRDefault="00B64ABB" w:rsidP="00FA48AE">
            <w:pPr>
              <w:pStyle w:val="TableText"/>
            </w:pPr>
            <w:r w:rsidRPr="007209E6">
              <w:t>10N20/MAH;</w:t>
            </w:r>
            <w:r>
              <w:t xml:space="preserve"> </w:t>
            </w:r>
            <w:r w:rsidRPr="007209E6">
              <w:t>Recall Reminder Utilities</w:t>
            </w:r>
          </w:p>
        </w:tc>
      </w:tr>
      <w:tr w:rsidR="00B64ABB" w:rsidRPr="00C85BB6" w14:paraId="35C0B648" w14:textId="77777777" w:rsidTr="00A242DF">
        <w:trPr>
          <w:cantSplit/>
          <w:trPrChange w:id="1978" w:author="Author">
            <w:trPr>
              <w:cantSplit/>
            </w:trPr>
          </w:trPrChange>
        </w:trPr>
        <w:tc>
          <w:tcPr>
            <w:tcW w:w="1979" w:type="pct"/>
            <w:tcMar>
              <w:top w:w="58" w:type="dxa"/>
              <w:left w:w="115" w:type="dxa"/>
              <w:bottom w:w="0" w:type="dxa"/>
              <w:right w:w="115" w:type="dxa"/>
            </w:tcMar>
            <w:tcPrChange w:id="1979" w:author="Author">
              <w:tcPr>
                <w:tcW w:w="1918" w:type="pct"/>
                <w:tcMar>
                  <w:top w:w="58" w:type="dxa"/>
                  <w:left w:w="115" w:type="dxa"/>
                  <w:bottom w:w="0" w:type="dxa"/>
                  <w:right w:w="115" w:type="dxa"/>
                </w:tcMar>
              </w:tcPr>
            </w:tcPrChange>
          </w:tcPr>
          <w:p w14:paraId="6A3E6238" w14:textId="77777777" w:rsidR="00B64ABB" w:rsidRPr="00C85BB6" w:rsidRDefault="00B64ABB" w:rsidP="00FA48AE">
            <w:pPr>
              <w:pStyle w:val="TableText"/>
              <w:rPr>
                <w:szCs w:val="22"/>
              </w:rPr>
            </w:pPr>
            <w:r w:rsidRPr="00C85BB6">
              <w:rPr>
                <w:szCs w:val="22"/>
              </w:rPr>
              <w:t>SD628PST</w:t>
            </w:r>
          </w:p>
        </w:tc>
        <w:tc>
          <w:tcPr>
            <w:tcW w:w="3021" w:type="pct"/>
            <w:tcMar>
              <w:top w:w="58" w:type="dxa"/>
              <w:left w:w="115" w:type="dxa"/>
              <w:bottom w:w="0" w:type="dxa"/>
              <w:right w:w="115" w:type="dxa"/>
            </w:tcMar>
            <w:vAlign w:val="center"/>
            <w:tcPrChange w:id="1980" w:author="Author">
              <w:tcPr>
                <w:tcW w:w="3082" w:type="pct"/>
                <w:tcMar>
                  <w:top w:w="58" w:type="dxa"/>
                  <w:left w:w="115" w:type="dxa"/>
                  <w:bottom w:w="0" w:type="dxa"/>
                  <w:right w:w="115" w:type="dxa"/>
                </w:tcMar>
                <w:vAlign w:val="center"/>
              </w:tcPr>
            </w:tcPrChange>
          </w:tcPr>
          <w:p w14:paraId="764AFC5F" w14:textId="77777777" w:rsidR="00B64ABB" w:rsidRPr="00C85BB6" w:rsidRDefault="00B64ABB" w:rsidP="00FA48AE">
            <w:pPr>
              <w:pStyle w:val="TableText"/>
              <w:rPr>
                <w:szCs w:val="22"/>
              </w:rPr>
            </w:pPr>
            <w:r>
              <w:rPr>
                <w:szCs w:val="22"/>
              </w:rPr>
              <w:t>SD*5.3*628 Post Install Routine</w:t>
            </w:r>
          </w:p>
        </w:tc>
      </w:tr>
      <w:tr w:rsidR="00B64ABB" w:rsidRPr="00C85BB6" w14:paraId="4586772F" w14:textId="77777777" w:rsidTr="00A242DF">
        <w:trPr>
          <w:cantSplit/>
          <w:trPrChange w:id="1981" w:author="Author">
            <w:trPr>
              <w:cantSplit/>
            </w:trPr>
          </w:trPrChange>
        </w:trPr>
        <w:tc>
          <w:tcPr>
            <w:tcW w:w="1979" w:type="pct"/>
            <w:tcMar>
              <w:top w:w="58" w:type="dxa"/>
              <w:left w:w="115" w:type="dxa"/>
              <w:bottom w:w="0" w:type="dxa"/>
              <w:right w:w="115" w:type="dxa"/>
            </w:tcMar>
            <w:tcPrChange w:id="1982" w:author="Author">
              <w:tcPr>
                <w:tcW w:w="1918" w:type="pct"/>
                <w:tcMar>
                  <w:top w:w="58" w:type="dxa"/>
                  <w:left w:w="115" w:type="dxa"/>
                  <w:bottom w:w="0" w:type="dxa"/>
                  <w:right w:w="115" w:type="dxa"/>
                </w:tcMar>
              </w:tcPr>
            </w:tcPrChange>
          </w:tcPr>
          <w:p w14:paraId="3D1DC60B" w14:textId="77777777" w:rsidR="00B64ABB" w:rsidRPr="00C85BB6" w:rsidRDefault="00B64ABB" w:rsidP="00FA48AE">
            <w:pPr>
              <w:pStyle w:val="TableText"/>
              <w:rPr>
                <w:szCs w:val="22"/>
              </w:rPr>
            </w:pPr>
            <w:r>
              <w:rPr>
                <w:szCs w:val="22"/>
              </w:rPr>
              <w:t>SDCED</w:t>
            </w:r>
          </w:p>
        </w:tc>
        <w:tc>
          <w:tcPr>
            <w:tcW w:w="3021" w:type="pct"/>
            <w:tcMar>
              <w:top w:w="58" w:type="dxa"/>
              <w:left w:w="115" w:type="dxa"/>
              <w:bottom w:w="0" w:type="dxa"/>
              <w:right w:w="115" w:type="dxa"/>
            </w:tcMar>
            <w:vAlign w:val="center"/>
            <w:tcPrChange w:id="1983" w:author="Author">
              <w:tcPr>
                <w:tcW w:w="3082" w:type="pct"/>
                <w:tcMar>
                  <w:top w:w="58" w:type="dxa"/>
                  <w:left w:w="115" w:type="dxa"/>
                  <w:bottom w:w="0" w:type="dxa"/>
                  <w:right w:w="115" w:type="dxa"/>
                </w:tcMar>
                <w:vAlign w:val="center"/>
              </w:tcPr>
            </w:tcPrChange>
          </w:tcPr>
          <w:p w14:paraId="3A435E53" w14:textId="77777777" w:rsidR="00B64ABB" w:rsidRPr="00C85BB6" w:rsidRDefault="00B64ABB" w:rsidP="00FA48AE">
            <w:pPr>
              <w:pStyle w:val="TableText"/>
              <w:rPr>
                <w:szCs w:val="22"/>
              </w:rPr>
            </w:pPr>
            <w:r>
              <w:rPr>
                <w:szCs w:val="22"/>
              </w:rPr>
              <w:t>VSE ENCOUNTER XREF</w:t>
            </w:r>
          </w:p>
        </w:tc>
      </w:tr>
      <w:tr w:rsidR="00B64ABB" w:rsidRPr="00C85BB6" w14:paraId="2C43EF07" w14:textId="77777777" w:rsidTr="00A242DF">
        <w:trPr>
          <w:cantSplit/>
          <w:trPrChange w:id="1984" w:author="Author">
            <w:trPr>
              <w:cantSplit/>
            </w:trPr>
          </w:trPrChange>
        </w:trPr>
        <w:tc>
          <w:tcPr>
            <w:tcW w:w="1979" w:type="pct"/>
            <w:tcMar>
              <w:top w:w="58" w:type="dxa"/>
              <w:left w:w="115" w:type="dxa"/>
              <w:bottom w:w="0" w:type="dxa"/>
              <w:right w:w="115" w:type="dxa"/>
            </w:tcMar>
            <w:tcPrChange w:id="1985" w:author="Author">
              <w:tcPr>
                <w:tcW w:w="1918" w:type="pct"/>
                <w:tcMar>
                  <w:top w:w="58" w:type="dxa"/>
                  <w:left w:w="115" w:type="dxa"/>
                  <w:bottom w:w="0" w:type="dxa"/>
                  <w:right w:w="115" w:type="dxa"/>
                </w:tcMar>
              </w:tcPr>
            </w:tcPrChange>
          </w:tcPr>
          <w:p w14:paraId="52972887" w14:textId="77777777" w:rsidR="00B64ABB" w:rsidRPr="00C85BB6" w:rsidRDefault="00B64ABB" w:rsidP="00FA48AE">
            <w:pPr>
              <w:pStyle w:val="TableText"/>
              <w:rPr>
                <w:szCs w:val="22"/>
              </w:rPr>
            </w:pPr>
            <w:r>
              <w:rPr>
                <w:szCs w:val="22"/>
              </w:rPr>
              <w:t>SDCED1</w:t>
            </w:r>
          </w:p>
        </w:tc>
        <w:tc>
          <w:tcPr>
            <w:tcW w:w="3021" w:type="pct"/>
            <w:tcMar>
              <w:top w:w="58" w:type="dxa"/>
              <w:left w:w="115" w:type="dxa"/>
              <w:bottom w:w="0" w:type="dxa"/>
              <w:right w:w="115" w:type="dxa"/>
            </w:tcMar>
            <w:vAlign w:val="center"/>
            <w:tcPrChange w:id="1986" w:author="Author">
              <w:tcPr>
                <w:tcW w:w="3082" w:type="pct"/>
                <w:tcMar>
                  <w:top w:w="58" w:type="dxa"/>
                  <w:left w:w="115" w:type="dxa"/>
                  <w:bottom w:w="0" w:type="dxa"/>
                  <w:right w:w="115" w:type="dxa"/>
                </w:tcMar>
                <w:vAlign w:val="center"/>
              </w:tcPr>
            </w:tcPrChange>
          </w:tcPr>
          <w:p w14:paraId="0BFAB6D0" w14:textId="77777777" w:rsidR="00B64ABB" w:rsidRPr="00C85BB6" w:rsidRDefault="00B64ABB" w:rsidP="00FA48AE">
            <w:pPr>
              <w:pStyle w:val="TableText"/>
              <w:rPr>
                <w:szCs w:val="22"/>
              </w:rPr>
            </w:pPr>
            <w:r>
              <w:rPr>
                <w:szCs w:val="22"/>
              </w:rPr>
              <w:t>VSE ENCOUNTER XREF</w:t>
            </w:r>
          </w:p>
        </w:tc>
      </w:tr>
      <w:tr w:rsidR="00B64ABB" w:rsidRPr="00C85BB6" w14:paraId="6FB066E0" w14:textId="77777777" w:rsidTr="00A242DF">
        <w:trPr>
          <w:cantSplit/>
          <w:trPrChange w:id="1987" w:author="Author">
            <w:trPr>
              <w:cantSplit/>
            </w:trPr>
          </w:trPrChange>
        </w:trPr>
        <w:tc>
          <w:tcPr>
            <w:tcW w:w="1979" w:type="pct"/>
            <w:tcMar>
              <w:top w:w="58" w:type="dxa"/>
              <w:left w:w="115" w:type="dxa"/>
              <w:bottom w:w="0" w:type="dxa"/>
              <w:right w:w="115" w:type="dxa"/>
            </w:tcMar>
            <w:tcPrChange w:id="1988" w:author="Author">
              <w:tcPr>
                <w:tcW w:w="1918" w:type="pct"/>
                <w:tcMar>
                  <w:top w:w="58" w:type="dxa"/>
                  <w:left w:w="115" w:type="dxa"/>
                  <w:bottom w:w="0" w:type="dxa"/>
                  <w:right w:w="115" w:type="dxa"/>
                </w:tcMar>
              </w:tcPr>
            </w:tcPrChange>
          </w:tcPr>
          <w:p w14:paraId="4535B27D" w14:textId="77777777" w:rsidR="00B64ABB" w:rsidRPr="00C85BB6" w:rsidRDefault="00B64ABB" w:rsidP="00FA48AE">
            <w:pPr>
              <w:pStyle w:val="TableText"/>
              <w:rPr>
                <w:szCs w:val="22"/>
              </w:rPr>
            </w:pPr>
            <w:r>
              <w:rPr>
                <w:szCs w:val="22"/>
              </w:rPr>
              <w:t>SDCED2</w:t>
            </w:r>
          </w:p>
        </w:tc>
        <w:tc>
          <w:tcPr>
            <w:tcW w:w="3021" w:type="pct"/>
            <w:tcMar>
              <w:top w:w="58" w:type="dxa"/>
              <w:left w:w="115" w:type="dxa"/>
              <w:bottom w:w="0" w:type="dxa"/>
              <w:right w:w="115" w:type="dxa"/>
            </w:tcMar>
            <w:vAlign w:val="center"/>
            <w:tcPrChange w:id="1989" w:author="Author">
              <w:tcPr>
                <w:tcW w:w="3082" w:type="pct"/>
                <w:tcMar>
                  <w:top w:w="58" w:type="dxa"/>
                  <w:left w:w="115" w:type="dxa"/>
                  <w:bottom w:w="0" w:type="dxa"/>
                  <w:right w:w="115" w:type="dxa"/>
                </w:tcMar>
                <w:vAlign w:val="center"/>
              </w:tcPr>
            </w:tcPrChange>
          </w:tcPr>
          <w:p w14:paraId="380D422C" w14:textId="77777777" w:rsidR="00B64ABB" w:rsidRPr="00C85BB6" w:rsidRDefault="00B64ABB" w:rsidP="00FA48AE">
            <w:pPr>
              <w:pStyle w:val="TableText"/>
              <w:rPr>
                <w:szCs w:val="22"/>
              </w:rPr>
            </w:pPr>
            <w:r>
              <w:rPr>
                <w:szCs w:val="22"/>
              </w:rPr>
              <w:t>VSE ENCOUNTER XREF</w:t>
            </w:r>
          </w:p>
        </w:tc>
      </w:tr>
      <w:tr w:rsidR="00B64ABB" w:rsidRPr="00C85BB6" w14:paraId="42188157" w14:textId="77777777" w:rsidTr="00A242DF">
        <w:trPr>
          <w:cantSplit/>
          <w:trPrChange w:id="1990" w:author="Author">
            <w:trPr>
              <w:cantSplit/>
            </w:trPr>
          </w:trPrChange>
        </w:trPr>
        <w:tc>
          <w:tcPr>
            <w:tcW w:w="1979" w:type="pct"/>
            <w:tcMar>
              <w:top w:w="58" w:type="dxa"/>
              <w:left w:w="115" w:type="dxa"/>
              <w:bottom w:w="0" w:type="dxa"/>
              <w:right w:w="115" w:type="dxa"/>
            </w:tcMar>
            <w:tcPrChange w:id="1991" w:author="Author">
              <w:tcPr>
                <w:tcW w:w="1918" w:type="pct"/>
                <w:tcMar>
                  <w:top w:w="58" w:type="dxa"/>
                  <w:left w:w="115" w:type="dxa"/>
                  <w:bottom w:w="0" w:type="dxa"/>
                  <w:right w:w="115" w:type="dxa"/>
                </w:tcMar>
              </w:tcPr>
            </w:tcPrChange>
          </w:tcPr>
          <w:p w14:paraId="5D6797DC" w14:textId="77777777" w:rsidR="00B64ABB" w:rsidRPr="00C85BB6" w:rsidRDefault="00B64ABB" w:rsidP="00FA48AE">
            <w:pPr>
              <w:pStyle w:val="TableText"/>
              <w:rPr>
                <w:szCs w:val="22"/>
              </w:rPr>
            </w:pPr>
            <w:r>
              <w:rPr>
                <w:szCs w:val="22"/>
              </w:rPr>
              <w:t>SDECRPT</w:t>
            </w:r>
          </w:p>
        </w:tc>
        <w:tc>
          <w:tcPr>
            <w:tcW w:w="3021" w:type="pct"/>
            <w:tcMar>
              <w:top w:w="58" w:type="dxa"/>
              <w:left w:w="115" w:type="dxa"/>
              <w:bottom w:w="0" w:type="dxa"/>
              <w:right w:w="115" w:type="dxa"/>
            </w:tcMar>
            <w:vAlign w:val="center"/>
            <w:tcPrChange w:id="1992" w:author="Author">
              <w:tcPr>
                <w:tcW w:w="3082" w:type="pct"/>
                <w:tcMar>
                  <w:top w:w="58" w:type="dxa"/>
                  <w:left w:w="115" w:type="dxa"/>
                  <w:bottom w:w="0" w:type="dxa"/>
                  <w:right w:w="115" w:type="dxa"/>
                </w:tcMar>
                <w:vAlign w:val="center"/>
              </w:tcPr>
            </w:tcPrChange>
          </w:tcPr>
          <w:p w14:paraId="6A39AFC1" w14:textId="77777777" w:rsidR="00B64ABB" w:rsidRPr="00C85BB6" w:rsidRDefault="00B64ABB" w:rsidP="00FA48AE">
            <w:pPr>
              <w:pStyle w:val="TableText"/>
              <w:rPr>
                <w:szCs w:val="22"/>
              </w:rPr>
            </w:pPr>
            <w:r>
              <w:rPr>
                <w:szCs w:val="22"/>
              </w:rPr>
              <w:t>VSE CLINIC APPOINTMENTS</w:t>
            </w:r>
          </w:p>
        </w:tc>
      </w:tr>
      <w:tr w:rsidR="00B64ABB" w:rsidRPr="00C85BB6" w14:paraId="58EE75A8" w14:textId="77777777" w:rsidTr="00A242DF">
        <w:trPr>
          <w:cantSplit/>
          <w:trPrChange w:id="1993" w:author="Author">
            <w:trPr>
              <w:cantSplit/>
            </w:trPr>
          </w:trPrChange>
        </w:trPr>
        <w:tc>
          <w:tcPr>
            <w:tcW w:w="1979" w:type="pct"/>
            <w:tcMar>
              <w:top w:w="58" w:type="dxa"/>
              <w:left w:w="115" w:type="dxa"/>
              <w:bottom w:w="0" w:type="dxa"/>
              <w:right w:w="115" w:type="dxa"/>
            </w:tcMar>
            <w:tcPrChange w:id="1994" w:author="Author">
              <w:tcPr>
                <w:tcW w:w="1918" w:type="pct"/>
                <w:tcMar>
                  <w:top w:w="58" w:type="dxa"/>
                  <w:left w:w="115" w:type="dxa"/>
                  <w:bottom w:w="0" w:type="dxa"/>
                  <w:right w:w="115" w:type="dxa"/>
                </w:tcMar>
              </w:tcPr>
            </w:tcPrChange>
          </w:tcPr>
          <w:p w14:paraId="4126B49B" w14:textId="77777777" w:rsidR="00B64ABB" w:rsidRPr="00C85BB6" w:rsidRDefault="00B64ABB" w:rsidP="00FA48AE">
            <w:pPr>
              <w:pStyle w:val="TableText"/>
              <w:rPr>
                <w:szCs w:val="22"/>
              </w:rPr>
            </w:pPr>
            <w:r>
              <w:rPr>
                <w:szCs w:val="22"/>
              </w:rPr>
              <w:t>SDECSTP</w:t>
            </w:r>
          </w:p>
        </w:tc>
        <w:tc>
          <w:tcPr>
            <w:tcW w:w="3021" w:type="pct"/>
            <w:tcMar>
              <w:top w:w="58" w:type="dxa"/>
              <w:left w:w="115" w:type="dxa"/>
              <w:bottom w:w="0" w:type="dxa"/>
              <w:right w:w="115" w:type="dxa"/>
            </w:tcMar>
            <w:vAlign w:val="center"/>
            <w:tcPrChange w:id="1995" w:author="Author">
              <w:tcPr>
                <w:tcW w:w="3082" w:type="pct"/>
                <w:tcMar>
                  <w:top w:w="58" w:type="dxa"/>
                  <w:left w:w="115" w:type="dxa"/>
                  <w:bottom w:w="0" w:type="dxa"/>
                  <w:right w:w="115" w:type="dxa"/>
                </w:tcMar>
                <w:vAlign w:val="center"/>
              </w:tcPr>
            </w:tcPrChange>
          </w:tcPr>
          <w:p w14:paraId="04EB7B86" w14:textId="77777777" w:rsidR="00B64ABB" w:rsidRPr="00C85BB6" w:rsidRDefault="00B64ABB" w:rsidP="00FA48AE">
            <w:pPr>
              <w:pStyle w:val="TableText"/>
              <w:rPr>
                <w:szCs w:val="22"/>
              </w:rPr>
            </w:pPr>
            <w:r>
              <w:rPr>
                <w:szCs w:val="22"/>
              </w:rPr>
              <w:t>VSE RESOURCE MANAGEMENT REPORT STOP CODES</w:t>
            </w:r>
          </w:p>
        </w:tc>
      </w:tr>
      <w:tr w:rsidR="00B64ABB" w:rsidRPr="00C85BB6" w14:paraId="33EE8B54" w14:textId="77777777" w:rsidTr="00A242DF">
        <w:trPr>
          <w:cantSplit/>
          <w:trPrChange w:id="1996" w:author="Author">
            <w:trPr>
              <w:cantSplit/>
            </w:trPr>
          </w:trPrChange>
        </w:trPr>
        <w:tc>
          <w:tcPr>
            <w:tcW w:w="1979" w:type="pct"/>
            <w:tcMar>
              <w:top w:w="58" w:type="dxa"/>
              <w:left w:w="115" w:type="dxa"/>
              <w:bottom w:w="0" w:type="dxa"/>
              <w:right w:w="115" w:type="dxa"/>
            </w:tcMar>
            <w:tcPrChange w:id="1997" w:author="Author">
              <w:tcPr>
                <w:tcW w:w="1918" w:type="pct"/>
                <w:tcMar>
                  <w:top w:w="58" w:type="dxa"/>
                  <w:left w:w="115" w:type="dxa"/>
                  <w:bottom w:w="0" w:type="dxa"/>
                  <w:right w:w="115" w:type="dxa"/>
                </w:tcMar>
              </w:tcPr>
            </w:tcPrChange>
          </w:tcPr>
          <w:p w14:paraId="4F248DCA" w14:textId="77777777" w:rsidR="00B64ABB" w:rsidRDefault="00B64ABB" w:rsidP="00FA48AE">
            <w:pPr>
              <w:pStyle w:val="TableText"/>
              <w:rPr>
                <w:szCs w:val="22"/>
              </w:rPr>
            </w:pPr>
            <w:r>
              <w:rPr>
                <w:szCs w:val="22"/>
              </w:rPr>
              <w:t>SDWLPL</w:t>
            </w:r>
          </w:p>
        </w:tc>
        <w:tc>
          <w:tcPr>
            <w:tcW w:w="3021" w:type="pct"/>
            <w:tcMar>
              <w:top w:w="58" w:type="dxa"/>
              <w:left w:w="115" w:type="dxa"/>
              <w:bottom w:w="0" w:type="dxa"/>
              <w:right w:w="115" w:type="dxa"/>
            </w:tcMar>
            <w:vAlign w:val="center"/>
            <w:tcPrChange w:id="1998" w:author="Author">
              <w:tcPr>
                <w:tcW w:w="3082" w:type="pct"/>
                <w:tcMar>
                  <w:top w:w="58" w:type="dxa"/>
                  <w:left w:w="115" w:type="dxa"/>
                  <w:bottom w:w="0" w:type="dxa"/>
                  <w:right w:w="115" w:type="dxa"/>
                </w:tcMar>
                <w:vAlign w:val="center"/>
              </w:tcPr>
            </w:tcPrChange>
          </w:tcPr>
          <w:p w14:paraId="48605D77" w14:textId="77777777" w:rsidR="00B64ABB" w:rsidRDefault="00B64ABB" w:rsidP="00FA48AE">
            <w:pPr>
              <w:pStyle w:val="TableText"/>
              <w:rPr>
                <w:szCs w:val="22"/>
              </w:rPr>
            </w:pPr>
            <w:r w:rsidRPr="00DF64D2">
              <w:rPr>
                <w:szCs w:val="22"/>
              </w:rPr>
              <w:t>IOFO BAY PINES/DMR,ESW - WAIT LIST PICK LIST</w:t>
            </w:r>
          </w:p>
        </w:tc>
      </w:tr>
      <w:tr w:rsidR="00B64ABB" w:rsidRPr="00C85BB6" w14:paraId="46162810" w14:textId="77777777" w:rsidTr="00A242DF">
        <w:trPr>
          <w:cantSplit/>
          <w:trPrChange w:id="1999" w:author="Author">
            <w:trPr>
              <w:cantSplit/>
            </w:trPr>
          </w:trPrChange>
        </w:trPr>
        <w:tc>
          <w:tcPr>
            <w:tcW w:w="1979" w:type="pct"/>
            <w:tcMar>
              <w:top w:w="58" w:type="dxa"/>
              <w:left w:w="115" w:type="dxa"/>
              <w:bottom w:w="0" w:type="dxa"/>
              <w:right w:w="115" w:type="dxa"/>
            </w:tcMar>
            <w:tcPrChange w:id="2000" w:author="Author">
              <w:tcPr>
                <w:tcW w:w="1918" w:type="pct"/>
                <w:tcMar>
                  <w:top w:w="58" w:type="dxa"/>
                  <w:left w:w="115" w:type="dxa"/>
                  <w:bottom w:w="0" w:type="dxa"/>
                  <w:right w:w="115" w:type="dxa"/>
                </w:tcMar>
              </w:tcPr>
            </w:tcPrChange>
          </w:tcPr>
          <w:p w14:paraId="6163DAF9" w14:textId="77777777" w:rsidR="00B64ABB" w:rsidRPr="00C85BB6" w:rsidRDefault="00B64ABB" w:rsidP="00FA48AE">
            <w:pPr>
              <w:pStyle w:val="TableText"/>
              <w:rPr>
                <w:szCs w:val="22"/>
              </w:rPr>
            </w:pPr>
            <w:r>
              <w:rPr>
                <w:szCs w:val="22"/>
              </w:rPr>
              <w:t>SDECXML</w:t>
            </w:r>
          </w:p>
        </w:tc>
        <w:tc>
          <w:tcPr>
            <w:tcW w:w="3021" w:type="pct"/>
            <w:tcMar>
              <w:top w:w="58" w:type="dxa"/>
              <w:left w:w="115" w:type="dxa"/>
              <w:bottom w:w="0" w:type="dxa"/>
              <w:right w:w="115" w:type="dxa"/>
            </w:tcMar>
            <w:vAlign w:val="center"/>
            <w:tcPrChange w:id="2001" w:author="Author">
              <w:tcPr>
                <w:tcW w:w="3082" w:type="pct"/>
                <w:tcMar>
                  <w:top w:w="58" w:type="dxa"/>
                  <w:left w:w="115" w:type="dxa"/>
                  <w:bottom w:w="0" w:type="dxa"/>
                  <w:right w:w="115" w:type="dxa"/>
                </w:tcMar>
                <w:vAlign w:val="center"/>
              </w:tcPr>
            </w:tcPrChange>
          </w:tcPr>
          <w:p w14:paraId="4ED46AE8" w14:textId="77777777" w:rsidR="00B64ABB" w:rsidRPr="00C85BB6" w:rsidRDefault="00B64ABB" w:rsidP="00FA48AE">
            <w:pPr>
              <w:pStyle w:val="TableText"/>
              <w:rPr>
                <w:szCs w:val="22"/>
              </w:rPr>
            </w:pPr>
            <w:r>
              <w:rPr>
                <w:szCs w:val="22"/>
              </w:rPr>
              <w:t>VSE RESOURCE MANAGEMENT REPORT XML DATA</w:t>
            </w:r>
          </w:p>
        </w:tc>
      </w:tr>
      <w:tr w:rsidR="00B64ABB" w:rsidRPr="00C85BB6" w14:paraId="48DA49B3" w14:textId="77777777" w:rsidTr="00A242DF">
        <w:trPr>
          <w:cantSplit/>
          <w:trPrChange w:id="2002" w:author="Author">
            <w:trPr>
              <w:cantSplit/>
            </w:trPr>
          </w:trPrChange>
        </w:trPr>
        <w:tc>
          <w:tcPr>
            <w:tcW w:w="1979" w:type="pct"/>
            <w:tcMar>
              <w:top w:w="58" w:type="dxa"/>
              <w:left w:w="115" w:type="dxa"/>
              <w:bottom w:w="0" w:type="dxa"/>
              <w:right w:w="115" w:type="dxa"/>
            </w:tcMar>
            <w:tcPrChange w:id="2003" w:author="Author">
              <w:tcPr>
                <w:tcW w:w="1918" w:type="pct"/>
                <w:tcMar>
                  <w:top w:w="58" w:type="dxa"/>
                  <w:left w:w="115" w:type="dxa"/>
                  <w:bottom w:w="0" w:type="dxa"/>
                  <w:right w:w="115" w:type="dxa"/>
                </w:tcMar>
              </w:tcPr>
            </w:tcPrChange>
          </w:tcPr>
          <w:p w14:paraId="5B0BC939" w14:textId="77777777" w:rsidR="00B64ABB" w:rsidRPr="00C85BB6" w:rsidRDefault="00B64ABB" w:rsidP="00FA48AE">
            <w:pPr>
              <w:pStyle w:val="TableText"/>
              <w:rPr>
                <w:szCs w:val="22"/>
              </w:rPr>
            </w:pPr>
            <w:r>
              <w:rPr>
                <w:szCs w:val="22"/>
              </w:rPr>
              <w:t>SDECXML1</w:t>
            </w:r>
          </w:p>
        </w:tc>
        <w:tc>
          <w:tcPr>
            <w:tcW w:w="3021" w:type="pct"/>
            <w:tcMar>
              <w:top w:w="58" w:type="dxa"/>
              <w:left w:w="115" w:type="dxa"/>
              <w:bottom w:w="0" w:type="dxa"/>
              <w:right w:w="115" w:type="dxa"/>
            </w:tcMar>
            <w:vAlign w:val="center"/>
            <w:tcPrChange w:id="2004" w:author="Author">
              <w:tcPr>
                <w:tcW w:w="3082" w:type="pct"/>
                <w:tcMar>
                  <w:top w:w="58" w:type="dxa"/>
                  <w:left w:w="115" w:type="dxa"/>
                  <w:bottom w:w="0" w:type="dxa"/>
                  <w:right w:w="115" w:type="dxa"/>
                </w:tcMar>
                <w:vAlign w:val="center"/>
              </w:tcPr>
            </w:tcPrChange>
          </w:tcPr>
          <w:p w14:paraId="6E33809F" w14:textId="77777777" w:rsidR="00B64ABB" w:rsidRPr="00C85BB6" w:rsidRDefault="00B64ABB" w:rsidP="00FA48AE">
            <w:pPr>
              <w:pStyle w:val="TableText"/>
              <w:rPr>
                <w:szCs w:val="22"/>
              </w:rPr>
            </w:pPr>
            <w:r>
              <w:rPr>
                <w:szCs w:val="22"/>
              </w:rPr>
              <w:t>VSE RESOURCE MANAGEMENT REPORT XML DATA</w:t>
            </w:r>
          </w:p>
        </w:tc>
      </w:tr>
      <w:tr w:rsidR="00B64ABB" w:rsidRPr="00C85BB6" w14:paraId="3554BF94" w14:textId="77777777" w:rsidTr="00A242DF">
        <w:trPr>
          <w:cantSplit/>
          <w:trPrChange w:id="2005" w:author="Author">
            <w:trPr>
              <w:cantSplit/>
            </w:trPr>
          </w:trPrChange>
        </w:trPr>
        <w:tc>
          <w:tcPr>
            <w:tcW w:w="1979" w:type="pct"/>
            <w:tcMar>
              <w:top w:w="58" w:type="dxa"/>
              <w:left w:w="115" w:type="dxa"/>
              <w:bottom w:w="0" w:type="dxa"/>
              <w:right w:w="115" w:type="dxa"/>
            </w:tcMar>
            <w:tcPrChange w:id="2006" w:author="Author">
              <w:tcPr>
                <w:tcW w:w="1918" w:type="pct"/>
                <w:tcMar>
                  <w:top w:w="58" w:type="dxa"/>
                  <w:left w:w="115" w:type="dxa"/>
                  <w:bottom w:w="0" w:type="dxa"/>
                  <w:right w:w="115" w:type="dxa"/>
                </w:tcMar>
              </w:tcPr>
            </w:tcPrChange>
          </w:tcPr>
          <w:p w14:paraId="794A2E44" w14:textId="77777777" w:rsidR="00B64ABB" w:rsidRPr="00C85BB6" w:rsidRDefault="00B64ABB" w:rsidP="00FA48AE">
            <w:pPr>
              <w:pStyle w:val="TableText"/>
              <w:rPr>
                <w:szCs w:val="22"/>
              </w:rPr>
            </w:pPr>
            <w:r>
              <w:rPr>
                <w:szCs w:val="22"/>
              </w:rPr>
              <w:t>SDECXML2</w:t>
            </w:r>
          </w:p>
        </w:tc>
        <w:tc>
          <w:tcPr>
            <w:tcW w:w="3021" w:type="pct"/>
            <w:tcMar>
              <w:top w:w="58" w:type="dxa"/>
              <w:left w:w="115" w:type="dxa"/>
              <w:bottom w:w="0" w:type="dxa"/>
              <w:right w:w="115" w:type="dxa"/>
            </w:tcMar>
            <w:vAlign w:val="center"/>
            <w:tcPrChange w:id="2007" w:author="Author">
              <w:tcPr>
                <w:tcW w:w="3082" w:type="pct"/>
                <w:tcMar>
                  <w:top w:w="58" w:type="dxa"/>
                  <w:left w:w="115" w:type="dxa"/>
                  <w:bottom w:w="0" w:type="dxa"/>
                  <w:right w:w="115" w:type="dxa"/>
                </w:tcMar>
                <w:vAlign w:val="center"/>
              </w:tcPr>
            </w:tcPrChange>
          </w:tcPr>
          <w:p w14:paraId="2DDDE988" w14:textId="77777777" w:rsidR="00B64ABB" w:rsidRPr="00C85BB6" w:rsidRDefault="00B64ABB" w:rsidP="00FA48AE">
            <w:pPr>
              <w:pStyle w:val="TableText"/>
              <w:rPr>
                <w:szCs w:val="22"/>
              </w:rPr>
            </w:pPr>
            <w:r>
              <w:rPr>
                <w:szCs w:val="22"/>
              </w:rPr>
              <w:t>VSE RESOURCE MANAGEMENT REPORT XML DATA</w:t>
            </w:r>
          </w:p>
        </w:tc>
      </w:tr>
      <w:tr w:rsidR="00B64ABB" w:rsidRPr="00C85BB6" w14:paraId="59FB3C6C" w14:textId="77777777" w:rsidTr="00A242DF">
        <w:trPr>
          <w:cantSplit/>
          <w:trPrChange w:id="2008" w:author="Author">
            <w:trPr>
              <w:cantSplit/>
            </w:trPr>
          </w:trPrChange>
        </w:trPr>
        <w:tc>
          <w:tcPr>
            <w:tcW w:w="1979" w:type="pct"/>
            <w:tcMar>
              <w:top w:w="58" w:type="dxa"/>
              <w:left w:w="115" w:type="dxa"/>
              <w:bottom w:w="0" w:type="dxa"/>
              <w:right w:w="115" w:type="dxa"/>
            </w:tcMar>
            <w:tcPrChange w:id="2009" w:author="Author">
              <w:tcPr>
                <w:tcW w:w="1918" w:type="pct"/>
                <w:tcMar>
                  <w:top w:w="58" w:type="dxa"/>
                  <w:left w:w="115" w:type="dxa"/>
                  <w:bottom w:w="0" w:type="dxa"/>
                  <w:right w:w="115" w:type="dxa"/>
                </w:tcMar>
              </w:tcPr>
            </w:tcPrChange>
          </w:tcPr>
          <w:p w14:paraId="0F465AF3" w14:textId="77777777" w:rsidR="00B64ABB" w:rsidRPr="00C85BB6" w:rsidRDefault="00B64ABB" w:rsidP="00FA48AE">
            <w:pPr>
              <w:pStyle w:val="TableText"/>
              <w:rPr>
                <w:szCs w:val="22"/>
              </w:rPr>
            </w:pPr>
            <w:r>
              <w:rPr>
                <w:szCs w:val="22"/>
              </w:rPr>
              <w:t>SDECXML3</w:t>
            </w:r>
          </w:p>
        </w:tc>
        <w:tc>
          <w:tcPr>
            <w:tcW w:w="3021" w:type="pct"/>
            <w:tcMar>
              <w:top w:w="58" w:type="dxa"/>
              <w:left w:w="115" w:type="dxa"/>
              <w:bottom w:w="0" w:type="dxa"/>
              <w:right w:w="115" w:type="dxa"/>
            </w:tcMar>
            <w:vAlign w:val="center"/>
            <w:tcPrChange w:id="2010" w:author="Author">
              <w:tcPr>
                <w:tcW w:w="3082" w:type="pct"/>
                <w:tcMar>
                  <w:top w:w="58" w:type="dxa"/>
                  <w:left w:w="115" w:type="dxa"/>
                  <w:bottom w:w="0" w:type="dxa"/>
                  <w:right w:w="115" w:type="dxa"/>
                </w:tcMar>
                <w:vAlign w:val="center"/>
              </w:tcPr>
            </w:tcPrChange>
          </w:tcPr>
          <w:p w14:paraId="191BC903" w14:textId="77777777" w:rsidR="00B64ABB" w:rsidRPr="00C85BB6" w:rsidRDefault="00B64ABB" w:rsidP="00FA48AE">
            <w:pPr>
              <w:pStyle w:val="TableText"/>
              <w:rPr>
                <w:szCs w:val="22"/>
              </w:rPr>
            </w:pPr>
            <w:r>
              <w:rPr>
                <w:szCs w:val="22"/>
              </w:rPr>
              <w:t>VSE RESOURCE MANAGEMENT REPORT XML DATA</w:t>
            </w:r>
          </w:p>
        </w:tc>
      </w:tr>
      <w:tr w:rsidR="00B64ABB" w:rsidRPr="00C85BB6" w14:paraId="6CB3DB0D" w14:textId="77777777" w:rsidTr="00A242DF">
        <w:trPr>
          <w:cantSplit/>
          <w:trPrChange w:id="2011" w:author="Author">
            <w:trPr>
              <w:cantSplit/>
            </w:trPr>
          </w:trPrChange>
        </w:trPr>
        <w:tc>
          <w:tcPr>
            <w:tcW w:w="1979" w:type="pct"/>
            <w:tcMar>
              <w:top w:w="58" w:type="dxa"/>
              <w:left w:w="115" w:type="dxa"/>
              <w:bottom w:w="0" w:type="dxa"/>
              <w:right w:w="115" w:type="dxa"/>
            </w:tcMar>
            <w:tcPrChange w:id="2012" w:author="Author">
              <w:tcPr>
                <w:tcW w:w="1918" w:type="pct"/>
                <w:tcMar>
                  <w:top w:w="58" w:type="dxa"/>
                  <w:left w:w="115" w:type="dxa"/>
                  <w:bottom w:w="0" w:type="dxa"/>
                  <w:right w:w="115" w:type="dxa"/>
                </w:tcMar>
              </w:tcPr>
            </w:tcPrChange>
          </w:tcPr>
          <w:p w14:paraId="1649EE41" w14:textId="77777777" w:rsidR="00B64ABB" w:rsidRPr="00C85BB6" w:rsidRDefault="00B64ABB" w:rsidP="00FA48AE">
            <w:pPr>
              <w:pStyle w:val="TableText"/>
              <w:rPr>
                <w:szCs w:val="22"/>
              </w:rPr>
            </w:pPr>
            <w:r>
              <w:rPr>
                <w:szCs w:val="22"/>
              </w:rPr>
              <w:t>SDECXML4</w:t>
            </w:r>
          </w:p>
        </w:tc>
        <w:tc>
          <w:tcPr>
            <w:tcW w:w="3021" w:type="pct"/>
            <w:tcMar>
              <w:top w:w="58" w:type="dxa"/>
              <w:left w:w="115" w:type="dxa"/>
              <w:bottom w:w="0" w:type="dxa"/>
              <w:right w:w="115" w:type="dxa"/>
            </w:tcMar>
            <w:vAlign w:val="center"/>
            <w:tcPrChange w:id="2013" w:author="Author">
              <w:tcPr>
                <w:tcW w:w="3082" w:type="pct"/>
                <w:tcMar>
                  <w:top w:w="58" w:type="dxa"/>
                  <w:left w:w="115" w:type="dxa"/>
                  <w:bottom w:w="0" w:type="dxa"/>
                  <w:right w:w="115" w:type="dxa"/>
                </w:tcMar>
                <w:vAlign w:val="center"/>
              </w:tcPr>
            </w:tcPrChange>
          </w:tcPr>
          <w:p w14:paraId="2D45E01F" w14:textId="77777777" w:rsidR="00B64ABB" w:rsidRPr="00C85BB6" w:rsidRDefault="00B64ABB" w:rsidP="00FA48AE">
            <w:pPr>
              <w:pStyle w:val="TableText"/>
              <w:rPr>
                <w:szCs w:val="22"/>
              </w:rPr>
            </w:pPr>
            <w:r>
              <w:rPr>
                <w:szCs w:val="22"/>
              </w:rPr>
              <w:t>VSE RESOURCE MANAGEMENT REPORT XML DATA</w:t>
            </w:r>
          </w:p>
        </w:tc>
      </w:tr>
      <w:tr w:rsidR="00B64ABB" w:rsidRPr="00C85BB6" w14:paraId="6451FC28" w14:textId="77777777" w:rsidTr="00A242DF">
        <w:trPr>
          <w:cantSplit/>
          <w:trPrChange w:id="2014" w:author="Author">
            <w:trPr>
              <w:cantSplit/>
            </w:trPr>
          </w:trPrChange>
        </w:trPr>
        <w:tc>
          <w:tcPr>
            <w:tcW w:w="1979" w:type="pct"/>
            <w:tcMar>
              <w:top w:w="58" w:type="dxa"/>
              <w:left w:w="115" w:type="dxa"/>
              <w:bottom w:w="0" w:type="dxa"/>
              <w:right w:w="115" w:type="dxa"/>
            </w:tcMar>
            <w:tcPrChange w:id="2015" w:author="Author">
              <w:tcPr>
                <w:tcW w:w="1918" w:type="pct"/>
                <w:tcMar>
                  <w:top w:w="58" w:type="dxa"/>
                  <w:left w:w="115" w:type="dxa"/>
                  <w:bottom w:w="0" w:type="dxa"/>
                  <w:right w:w="115" w:type="dxa"/>
                </w:tcMar>
              </w:tcPr>
            </w:tcPrChange>
          </w:tcPr>
          <w:p w14:paraId="4AE7811A" w14:textId="77777777" w:rsidR="00B64ABB" w:rsidRDefault="00B64ABB" w:rsidP="00FA48AE">
            <w:pPr>
              <w:pStyle w:val="TableText"/>
              <w:rPr>
                <w:szCs w:val="22"/>
              </w:rPr>
            </w:pPr>
            <w:r>
              <w:rPr>
                <w:szCs w:val="22"/>
              </w:rPr>
              <w:t>SDECXML5</w:t>
            </w:r>
          </w:p>
        </w:tc>
        <w:tc>
          <w:tcPr>
            <w:tcW w:w="3021" w:type="pct"/>
            <w:tcMar>
              <w:top w:w="58" w:type="dxa"/>
              <w:left w:w="115" w:type="dxa"/>
              <w:bottom w:w="0" w:type="dxa"/>
              <w:right w:w="115" w:type="dxa"/>
            </w:tcMar>
            <w:vAlign w:val="center"/>
            <w:tcPrChange w:id="2016" w:author="Author">
              <w:tcPr>
                <w:tcW w:w="3082" w:type="pct"/>
                <w:tcMar>
                  <w:top w:w="58" w:type="dxa"/>
                  <w:left w:w="115" w:type="dxa"/>
                  <w:bottom w:w="0" w:type="dxa"/>
                  <w:right w:w="115" w:type="dxa"/>
                </w:tcMar>
                <w:vAlign w:val="center"/>
              </w:tcPr>
            </w:tcPrChange>
          </w:tcPr>
          <w:p w14:paraId="2E509432" w14:textId="77777777" w:rsidR="00B64ABB" w:rsidRPr="00C85BB6" w:rsidRDefault="00B64ABB" w:rsidP="00FA48AE">
            <w:pPr>
              <w:pStyle w:val="TableText"/>
              <w:rPr>
                <w:szCs w:val="22"/>
              </w:rPr>
            </w:pPr>
            <w:r>
              <w:rPr>
                <w:szCs w:val="22"/>
              </w:rPr>
              <w:t>VSE RESOURCE MANAGEMENT REPORT XML DATA</w:t>
            </w:r>
          </w:p>
        </w:tc>
      </w:tr>
      <w:tr w:rsidR="00B64ABB" w:rsidRPr="00C85BB6" w14:paraId="18CA6972" w14:textId="77777777" w:rsidTr="00A242DF">
        <w:trPr>
          <w:cantSplit/>
          <w:trPrChange w:id="2017" w:author="Author">
            <w:trPr>
              <w:cantSplit/>
            </w:trPr>
          </w:trPrChange>
        </w:trPr>
        <w:tc>
          <w:tcPr>
            <w:tcW w:w="1979" w:type="pct"/>
            <w:tcMar>
              <w:top w:w="58" w:type="dxa"/>
              <w:left w:w="115" w:type="dxa"/>
              <w:bottom w:w="0" w:type="dxa"/>
              <w:right w:w="115" w:type="dxa"/>
            </w:tcMar>
            <w:tcPrChange w:id="2018" w:author="Author">
              <w:tcPr>
                <w:tcW w:w="1918" w:type="pct"/>
                <w:tcMar>
                  <w:top w:w="58" w:type="dxa"/>
                  <w:left w:w="115" w:type="dxa"/>
                  <w:bottom w:w="0" w:type="dxa"/>
                  <w:right w:w="115" w:type="dxa"/>
                </w:tcMar>
              </w:tcPr>
            </w:tcPrChange>
          </w:tcPr>
          <w:p w14:paraId="38437B00" w14:textId="77777777" w:rsidR="00B64ABB" w:rsidRDefault="00B64ABB" w:rsidP="00FA48AE">
            <w:pPr>
              <w:pStyle w:val="TableText"/>
              <w:rPr>
                <w:szCs w:val="22"/>
              </w:rPr>
            </w:pPr>
            <w:r>
              <w:rPr>
                <w:szCs w:val="22"/>
              </w:rPr>
              <w:t>SDECXUTL</w:t>
            </w:r>
          </w:p>
        </w:tc>
        <w:tc>
          <w:tcPr>
            <w:tcW w:w="3021" w:type="pct"/>
            <w:tcMar>
              <w:top w:w="58" w:type="dxa"/>
              <w:left w:w="115" w:type="dxa"/>
              <w:bottom w:w="0" w:type="dxa"/>
              <w:right w:w="115" w:type="dxa"/>
            </w:tcMar>
            <w:vAlign w:val="center"/>
            <w:tcPrChange w:id="2019" w:author="Author">
              <w:tcPr>
                <w:tcW w:w="3082" w:type="pct"/>
                <w:tcMar>
                  <w:top w:w="58" w:type="dxa"/>
                  <w:left w:w="115" w:type="dxa"/>
                  <w:bottom w:w="0" w:type="dxa"/>
                  <w:right w:w="115" w:type="dxa"/>
                </w:tcMar>
                <w:vAlign w:val="center"/>
              </w:tcPr>
            </w:tcPrChange>
          </w:tcPr>
          <w:p w14:paraId="0FD27B21" w14:textId="77777777" w:rsidR="00B64ABB" w:rsidRPr="00C85BB6" w:rsidRDefault="00B64ABB" w:rsidP="00FA48AE">
            <w:pPr>
              <w:pStyle w:val="TableText"/>
              <w:rPr>
                <w:szCs w:val="22"/>
              </w:rPr>
            </w:pPr>
            <w:r>
              <w:rPr>
                <w:szCs w:val="22"/>
              </w:rPr>
              <w:t>VSE RESOURCE MANAGEMENT REPORT XML UTILITY</w:t>
            </w:r>
          </w:p>
        </w:tc>
      </w:tr>
      <w:tr w:rsidR="00D83D40" w:rsidRPr="00C85BB6" w14:paraId="608900DF" w14:textId="77777777" w:rsidTr="00A242DF">
        <w:trPr>
          <w:cantSplit/>
          <w:trPrChange w:id="2020" w:author="Author">
            <w:trPr>
              <w:cantSplit/>
            </w:trPr>
          </w:trPrChange>
        </w:trPr>
        <w:tc>
          <w:tcPr>
            <w:tcW w:w="1979" w:type="pct"/>
            <w:tcMar>
              <w:top w:w="58" w:type="dxa"/>
              <w:left w:w="115" w:type="dxa"/>
              <w:bottom w:w="0" w:type="dxa"/>
              <w:right w:w="115" w:type="dxa"/>
            </w:tcMar>
            <w:tcPrChange w:id="2021" w:author="Author">
              <w:tcPr>
                <w:tcW w:w="1918" w:type="pct"/>
                <w:tcMar>
                  <w:top w:w="58" w:type="dxa"/>
                  <w:left w:w="115" w:type="dxa"/>
                  <w:bottom w:w="0" w:type="dxa"/>
                  <w:right w:w="115" w:type="dxa"/>
                </w:tcMar>
              </w:tcPr>
            </w:tcPrChange>
          </w:tcPr>
          <w:p w14:paraId="2F3BF36B" w14:textId="76FF7690" w:rsidR="00D83D40" w:rsidRDefault="00804A5D" w:rsidP="00FA48AE">
            <w:pPr>
              <w:pStyle w:val="TableText"/>
              <w:rPr>
                <w:szCs w:val="22"/>
              </w:rPr>
            </w:pPr>
            <w:r>
              <w:rPr>
                <w:szCs w:val="22"/>
              </w:rPr>
              <w:t>SDECCON</w:t>
            </w:r>
          </w:p>
        </w:tc>
        <w:tc>
          <w:tcPr>
            <w:tcW w:w="3021" w:type="pct"/>
            <w:tcMar>
              <w:top w:w="58" w:type="dxa"/>
              <w:left w:w="115" w:type="dxa"/>
              <w:bottom w:w="0" w:type="dxa"/>
              <w:right w:w="115" w:type="dxa"/>
            </w:tcMar>
            <w:vAlign w:val="center"/>
            <w:tcPrChange w:id="2022" w:author="Author">
              <w:tcPr>
                <w:tcW w:w="3082" w:type="pct"/>
                <w:tcMar>
                  <w:top w:w="58" w:type="dxa"/>
                  <w:left w:w="115" w:type="dxa"/>
                  <w:bottom w:w="0" w:type="dxa"/>
                  <w:right w:w="115" w:type="dxa"/>
                </w:tcMar>
                <w:vAlign w:val="center"/>
              </w:tcPr>
            </w:tcPrChange>
          </w:tcPr>
          <w:p w14:paraId="29F614CF" w14:textId="7CF14F4B" w:rsidR="00D83D40" w:rsidRDefault="00804A5D" w:rsidP="00FA48AE">
            <w:pPr>
              <w:pStyle w:val="TableText"/>
              <w:rPr>
                <w:szCs w:val="22"/>
              </w:rPr>
            </w:pPr>
            <w:r>
              <w:t>SPFO/DMR SCHEDULING ENHANCEMENTS VSE CONTACT API</w:t>
            </w:r>
          </w:p>
        </w:tc>
      </w:tr>
      <w:tr w:rsidR="00D83D40" w:rsidRPr="00C85BB6" w14:paraId="529A18A7" w14:textId="77777777" w:rsidTr="00A242DF">
        <w:trPr>
          <w:cantSplit/>
          <w:trPrChange w:id="2023" w:author="Author">
            <w:trPr>
              <w:cantSplit/>
            </w:trPr>
          </w:trPrChange>
        </w:trPr>
        <w:tc>
          <w:tcPr>
            <w:tcW w:w="1979" w:type="pct"/>
            <w:tcMar>
              <w:top w:w="58" w:type="dxa"/>
              <w:left w:w="115" w:type="dxa"/>
              <w:bottom w:w="0" w:type="dxa"/>
              <w:right w:w="115" w:type="dxa"/>
            </w:tcMar>
            <w:tcPrChange w:id="2024" w:author="Author">
              <w:tcPr>
                <w:tcW w:w="1918" w:type="pct"/>
                <w:tcMar>
                  <w:top w:w="58" w:type="dxa"/>
                  <w:left w:w="115" w:type="dxa"/>
                  <w:bottom w:w="0" w:type="dxa"/>
                  <w:right w:w="115" w:type="dxa"/>
                </w:tcMar>
              </w:tcPr>
            </w:tcPrChange>
          </w:tcPr>
          <w:p w14:paraId="681AD47B" w14:textId="41747836" w:rsidR="00D83D40" w:rsidRDefault="00804A5D" w:rsidP="00FA48AE">
            <w:pPr>
              <w:pStyle w:val="TableText"/>
              <w:rPr>
                <w:szCs w:val="22"/>
              </w:rPr>
            </w:pPr>
            <w:r>
              <w:rPr>
                <w:szCs w:val="22"/>
              </w:rPr>
              <w:t>SDECEP</w:t>
            </w:r>
          </w:p>
        </w:tc>
        <w:tc>
          <w:tcPr>
            <w:tcW w:w="3021" w:type="pct"/>
            <w:tcMar>
              <w:top w:w="58" w:type="dxa"/>
              <w:left w:w="115" w:type="dxa"/>
              <w:bottom w:w="0" w:type="dxa"/>
              <w:right w:w="115" w:type="dxa"/>
            </w:tcMar>
            <w:vAlign w:val="center"/>
            <w:tcPrChange w:id="2025" w:author="Author">
              <w:tcPr>
                <w:tcW w:w="3082" w:type="pct"/>
                <w:tcMar>
                  <w:top w:w="58" w:type="dxa"/>
                  <w:left w:w="115" w:type="dxa"/>
                  <w:bottom w:w="0" w:type="dxa"/>
                  <w:right w:w="115" w:type="dxa"/>
                </w:tcMar>
                <w:vAlign w:val="center"/>
              </w:tcPr>
            </w:tcPrChange>
          </w:tcPr>
          <w:p w14:paraId="68565224" w14:textId="0D788260" w:rsidR="00D83D40" w:rsidRDefault="00804A5D" w:rsidP="00FA48AE">
            <w:pPr>
              <w:pStyle w:val="TableText"/>
              <w:rPr>
                <w:szCs w:val="22"/>
              </w:rPr>
            </w:pPr>
            <w:r>
              <w:t>SPFO/DMR SCHEDULING ENHANCEMENTS VSE EP API</w:t>
            </w:r>
          </w:p>
        </w:tc>
      </w:tr>
      <w:tr w:rsidR="00D83D40" w:rsidRPr="00C85BB6" w14:paraId="5B501EE7" w14:textId="77777777" w:rsidTr="00A242DF">
        <w:trPr>
          <w:cantSplit/>
          <w:trPrChange w:id="2026" w:author="Author">
            <w:trPr>
              <w:cantSplit/>
            </w:trPr>
          </w:trPrChange>
        </w:trPr>
        <w:tc>
          <w:tcPr>
            <w:tcW w:w="1979" w:type="pct"/>
            <w:tcMar>
              <w:top w:w="58" w:type="dxa"/>
              <w:left w:w="115" w:type="dxa"/>
              <w:bottom w:w="0" w:type="dxa"/>
              <w:right w:w="115" w:type="dxa"/>
            </w:tcMar>
            <w:tcPrChange w:id="2027" w:author="Author">
              <w:tcPr>
                <w:tcW w:w="1918" w:type="pct"/>
                <w:tcMar>
                  <w:top w:w="58" w:type="dxa"/>
                  <w:left w:w="115" w:type="dxa"/>
                  <w:bottom w:w="0" w:type="dxa"/>
                  <w:right w:w="115" w:type="dxa"/>
                </w:tcMar>
              </w:tcPr>
            </w:tcPrChange>
          </w:tcPr>
          <w:p w14:paraId="016616D0" w14:textId="2C3479DF" w:rsidR="00D83D40" w:rsidRDefault="00804A5D" w:rsidP="00FA48AE">
            <w:pPr>
              <w:pStyle w:val="TableText"/>
              <w:rPr>
                <w:szCs w:val="22"/>
              </w:rPr>
            </w:pPr>
            <w:r>
              <w:rPr>
                <w:szCs w:val="22"/>
              </w:rPr>
              <w:t>SDECEPT</w:t>
            </w:r>
          </w:p>
        </w:tc>
        <w:tc>
          <w:tcPr>
            <w:tcW w:w="3021" w:type="pct"/>
            <w:tcMar>
              <w:top w:w="58" w:type="dxa"/>
              <w:left w:w="115" w:type="dxa"/>
              <w:bottom w:w="0" w:type="dxa"/>
              <w:right w:w="115" w:type="dxa"/>
            </w:tcMar>
            <w:vAlign w:val="center"/>
            <w:tcPrChange w:id="2028" w:author="Author">
              <w:tcPr>
                <w:tcW w:w="3082" w:type="pct"/>
                <w:tcMar>
                  <w:top w:w="58" w:type="dxa"/>
                  <w:left w:w="115" w:type="dxa"/>
                  <w:bottom w:w="0" w:type="dxa"/>
                  <w:right w:w="115" w:type="dxa"/>
                </w:tcMar>
                <w:vAlign w:val="center"/>
              </w:tcPr>
            </w:tcPrChange>
          </w:tcPr>
          <w:p w14:paraId="4485C7D5" w14:textId="701EA31D" w:rsidR="00D83D40" w:rsidRDefault="00804A5D" w:rsidP="00FA48AE">
            <w:pPr>
              <w:pStyle w:val="TableText"/>
              <w:rPr>
                <w:szCs w:val="22"/>
              </w:rPr>
            </w:pPr>
            <w:r>
              <w:t>SPFO/RT SCHEDULING ENHANCEMENTS VSE EP API</w:t>
            </w:r>
          </w:p>
        </w:tc>
      </w:tr>
      <w:tr w:rsidR="00D83D40" w:rsidRPr="00C85BB6" w14:paraId="27EA0690" w14:textId="77777777" w:rsidTr="00A242DF">
        <w:trPr>
          <w:cantSplit/>
          <w:trPrChange w:id="2029" w:author="Author">
            <w:trPr>
              <w:cantSplit/>
            </w:trPr>
          </w:trPrChange>
        </w:trPr>
        <w:tc>
          <w:tcPr>
            <w:tcW w:w="1979" w:type="pct"/>
            <w:tcMar>
              <w:top w:w="58" w:type="dxa"/>
              <w:left w:w="115" w:type="dxa"/>
              <w:bottom w:w="0" w:type="dxa"/>
              <w:right w:w="115" w:type="dxa"/>
            </w:tcMar>
            <w:tcPrChange w:id="2030" w:author="Author">
              <w:tcPr>
                <w:tcW w:w="1918" w:type="pct"/>
                <w:tcMar>
                  <w:top w:w="58" w:type="dxa"/>
                  <w:left w:w="115" w:type="dxa"/>
                  <w:bottom w:w="0" w:type="dxa"/>
                  <w:right w:w="115" w:type="dxa"/>
                </w:tcMar>
              </w:tcPr>
            </w:tcPrChange>
          </w:tcPr>
          <w:p w14:paraId="54E009F7" w14:textId="74343A13" w:rsidR="00D83D40" w:rsidRDefault="00804A5D" w:rsidP="00FA48AE">
            <w:pPr>
              <w:pStyle w:val="TableText"/>
              <w:rPr>
                <w:szCs w:val="22"/>
              </w:rPr>
            </w:pPr>
            <w:r>
              <w:rPr>
                <w:szCs w:val="22"/>
              </w:rPr>
              <w:t>SDECELG</w:t>
            </w:r>
          </w:p>
        </w:tc>
        <w:tc>
          <w:tcPr>
            <w:tcW w:w="3021" w:type="pct"/>
            <w:tcMar>
              <w:top w:w="58" w:type="dxa"/>
              <w:left w:w="115" w:type="dxa"/>
              <w:bottom w:w="0" w:type="dxa"/>
              <w:right w:w="115" w:type="dxa"/>
            </w:tcMar>
            <w:vAlign w:val="center"/>
            <w:tcPrChange w:id="2031" w:author="Author">
              <w:tcPr>
                <w:tcW w:w="3082" w:type="pct"/>
                <w:tcMar>
                  <w:top w:w="58" w:type="dxa"/>
                  <w:left w:w="115" w:type="dxa"/>
                  <w:bottom w:w="0" w:type="dxa"/>
                  <w:right w:w="115" w:type="dxa"/>
                </w:tcMar>
                <w:vAlign w:val="center"/>
              </w:tcPr>
            </w:tcPrChange>
          </w:tcPr>
          <w:p w14:paraId="31EB38AD" w14:textId="46997BC2" w:rsidR="00D83D40" w:rsidRDefault="00804A5D" w:rsidP="00FA48AE">
            <w:pPr>
              <w:pStyle w:val="TableText"/>
              <w:rPr>
                <w:szCs w:val="22"/>
              </w:rPr>
            </w:pPr>
            <w:r>
              <w:t>SPFO/DMR SCHEDULING ENHANCEMENTS VSE API</w:t>
            </w:r>
          </w:p>
        </w:tc>
      </w:tr>
      <w:tr w:rsidR="00D83D40" w:rsidRPr="00C85BB6" w14:paraId="6C2BEA7E" w14:textId="77777777" w:rsidTr="00A242DF">
        <w:trPr>
          <w:cantSplit/>
          <w:trPrChange w:id="2032" w:author="Author">
            <w:trPr>
              <w:cantSplit/>
            </w:trPr>
          </w:trPrChange>
        </w:trPr>
        <w:tc>
          <w:tcPr>
            <w:tcW w:w="1979" w:type="pct"/>
            <w:tcMar>
              <w:top w:w="58" w:type="dxa"/>
              <w:left w:w="115" w:type="dxa"/>
              <w:bottom w:w="0" w:type="dxa"/>
              <w:right w:w="115" w:type="dxa"/>
            </w:tcMar>
            <w:tcPrChange w:id="2033" w:author="Author">
              <w:tcPr>
                <w:tcW w:w="1918" w:type="pct"/>
                <w:tcMar>
                  <w:top w:w="58" w:type="dxa"/>
                  <w:left w:w="115" w:type="dxa"/>
                  <w:bottom w:w="0" w:type="dxa"/>
                  <w:right w:w="115" w:type="dxa"/>
                </w:tcMar>
              </w:tcPr>
            </w:tcPrChange>
          </w:tcPr>
          <w:p w14:paraId="3AA37625" w14:textId="12A4D17B" w:rsidR="00D83D40" w:rsidRDefault="00804A5D" w:rsidP="00FA48AE">
            <w:pPr>
              <w:pStyle w:val="TableText"/>
              <w:rPr>
                <w:szCs w:val="22"/>
              </w:rPr>
            </w:pPr>
            <w:r>
              <w:rPr>
                <w:szCs w:val="22"/>
              </w:rPr>
              <w:t>SDEC07</w:t>
            </w:r>
          </w:p>
        </w:tc>
        <w:tc>
          <w:tcPr>
            <w:tcW w:w="3021" w:type="pct"/>
            <w:tcMar>
              <w:top w:w="58" w:type="dxa"/>
              <w:left w:w="115" w:type="dxa"/>
              <w:bottom w:w="0" w:type="dxa"/>
              <w:right w:w="115" w:type="dxa"/>
            </w:tcMar>
            <w:vAlign w:val="center"/>
            <w:tcPrChange w:id="2034" w:author="Author">
              <w:tcPr>
                <w:tcW w:w="3082" w:type="pct"/>
                <w:tcMar>
                  <w:top w:w="58" w:type="dxa"/>
                  <w:left w:w="115" w:type="dxa"/>
                  <w:bottom w:w="0" w:type="dxa"/>
                  <w:right w:w="115" w:type="dxa"/>
                </w:tcMar>
                <w:vAlign w:val="center"/>
              </w:tcPr>
            </w:tcPrChange>
          </w:tcPr>
          <w:p w14:paraId="2BF83592" w14:textId="794F17AD" w:rsidR="00D83D40" w:rsidRDefault="00804A5D" w:rsidP="00FA48AE">
            <w:pPr>
              <w:pStyle w:val="TableText"/>
              <w:rPr>
                <w:szCs w:val="22"/>
              </w:rPr>
            </w:pPr>
            <w:r w:rsidRPr="00B9253D">
              <w:t>ALB/SAT - VISTA SCHEDULING RPCS</w:t>
            </w:r>
          </w:p>
        </w:tc>
      </w:tr>
      <w:tr w:rsidR="00D83D40" w:rsidRPr="00C85BB6" w14:paraId="338BD7BF" w14:textId="77777777" w:rsidTr="00A242DF">
        <w:trPr>
          <w:cantSplit/>
          <w:trPrChange w:id="2035" w:author="Author">
            <w:trPr>
              <w:cantSplit/>
            </w:trPr>
          </w:trPrChange>
        </w:trPr>
        <w:tc>
          <w:tcPr>
            <w:tcW w:w="1979" w:type="pct"/>
            <w:tcMar>
              <w:top w:w="58" w:type="dxa"/>
              <w:left w:w="115" w:type="dxa"/>
              <w:bottom w:w="0" w:type="dxa"/>
              <w:right w:w="115" w:type="dxa"/>
            </w:tcMar>
            <w:tcPrChange w:id="2036" w:author="Author">
              <w:tcPr>
                <w:tcW w:w="1918" w:type="pct"/>
                <w:tcMar>
                  <w:top w:w="58" w:type="dxa"/>
                  <w:left w:w="115" w:type="dxa"/>
                  <w:bottom w:w="0" w:type="dxa"/>
                  <w:right w:w="115" w:type="dxa"/>
                </w:tcMar>
              </w:tcPr>
            </w:tcPrChange>
          </w:tcPr>
          <w:p w14:paraId="7B2DC874" w14:textId="580528C9" w:rsidR="00D83D40" w:rsidRDefault="00804A5D" w:rsidP="00FA48AE">
            <w:pPr>
              <w:pStyle w:val="TableText"/>
              <w:rPr>
                <w:szCs w:val="22"/>
              </w:rPr>
            </w:pPr>
            <w:r>
              <w:rPr>
                <w:szCs w:val="22"/>
              </w:rPr>
              <w:lastRenderedPageBreak/>
              <w:t>SDEC07B</w:t>
            </w:r>
          </w:p>
        </w:tc>
        <w:tc>
          <w:tcPr>
            <w:tcW w:w="3021" w:type="pct"/>
            <w:tcMar>
              <w:top w:w="58" w:type="dxa"/>
              <w:left w:w="115" w:type="dxa"/>
              <w:bottom w:w="0" w:type="dxa"/>
              <w:right w:w="115" w:type="dxa"/>
            </w:tcMar>
            <w:vAlign w:val="center"/>
            <w:tcPrChange w:id="2037" w:author="Author">
              <w:tcPr>
                <w:tcW w:w="3082" w:type="pct"/>
                <w:tcMar>
                  <w:top w:w="58" w:type="dxa"/>
                  <w:left w:w="115" w:type="dxa"/>
                  <w:bottom w:w="0" w:type="dxa"/>
                  <w:right w:w="115" w:type="dxa"/>
                </w:tcMar>
                <w:vAlign w:val="center"/>
              </w:tcPr>
            </w:tcPrChange>
          </w:tcPr>
          <w:p w14:paraId="26700C12" w14:textId="7BD49371" w:rsidR="00D83D40" w:rsidRDefault="00804A5D" w:rsidP="00FA48AE">
            <w:pPr>
              <w:pStyle w:val="TableText"/>
              <w:rPr>
                <w:szCs w:val="22"/>
              </w:rPr>
            </w:pPr>
            <w:r w:rsidRPr="00B9253D">
              <w:t>ALB/SAT - VISTA SCHEDULING RPCS</w:t>
            </w:r>
          </w:p>
        </w:tc>
      </w:tr>
      <w:tr w:rsidR="00D83D40" w:rsidRPr="00C85BB6" w14:paraId="6308376F" w14:textId="77777777" w:rsidTr="00A242DF">
        <w:trPr>
          <w:cantSplit/>
          <w:trPrChange w:id="2038" w:author="Author">
            <w:trPr>
              <w:cantSplit/>
            </w:trPr>
          </w:trPrChange>
        </w:trPr>
        <w:tc>
          <w:tcPr>
            <w:tcW w:w="1979" w:type="pct"/>
            <w:tcMar>
              <w:top w:w="58" w:type="dxa"/>
              <w:left w:w="115" w:type="dxa"/>
              <w:bottom w:w="0" w:type="dxa"/>
              <w:right w:w="115" w:type="dxa"/>
            </w:tcMar>
            <w:tcPrChange w:id="2039" w:author="Author">
              <w:tcPr>
                <w:tcW w:w="1918" w:type="pct"/>
                <w:tcMar>
                  <w:top w:w="58" w:type="dxa"/>
                  <w:left w:w="115" w:type="dxa"/>
                  <w:bottom w:w="0" w:type="dxa"/>
                  <w:right w:w="115" w:type="dxa"/>
                </w:tcMar>
              </w:tcPr>
            </w:tcPrChange>
          </w:tcPr>
          <w:p w14:paraId="1EC94D94" w14:textId="58FA7D56" w:rsidR="00D83D40" w:rsidRDefault="00804A5D" w:rsidP="00FA48AE">
            <w:pPr>
              <w:pStyle w:val="TableText"/>
              <w:rPr>
                <w:szCs w:val="22"/>
              </w:rPr>
            </w:pPr>
            <w:r>
              <w:rPr>
                <w:szCs w:val="22"/>
              </w:rPr>
              <w:t>SD53699</w:t>
            </w:r>
          </w:p>
        </w:tc>
        <w:tc>
          <w:tcPr>
            <w:tcW w:w="3021" w:type="pct"/>
            <w:tcMar>
              <w:top w:w="58" w:type="dxa"/>
              <w:left w:w="115" w:type="dxa"/>
              <w:bottom w:w="0" w:type="dxa"/>
              <w:right w:w="115" w:type="dxa"/>
            </w:tcMar>
            <w:vAlign w:val="center"/>
            <w:tcPrChange w:id="2040" w:author="Author">
              <w:tcPr>
                <w:tcW w:w="3082" w:type="pct"/>
                <w:tcMar>
                  <w:top w:w="58" w:type="dxa"/>
                  <w:left w:w="115" w:type="dxa"/>
                  <w:bottom w:w="0" w:type="dxa"/>
                  <w:right w:w="115" w:type="dxa"/>
                </w:tcMar>
                <w:vAlign w:val="center"/>
              </w:tcPr>
            </w:tcPrChange>
          </w:tcPr>
          <w:p w14:paraId="2BB1E76E" w14:textId="25A8D4B0" w:rsidR="00D83D40" w:rsidRDefault="00804A5D" w:rsidP="00FA48AE">
            <w:pPr>
              <w:pStyle w:val="TableText"/>
              <w:rPr>
                <w:szCs w:val="22"/>
              </w:rPr>
            </w:pPr>
            <w:r>
              <w:t>SPFO/DMR SCHEDULING ENCHANCEMENTS VSE</w:t>
            </w:r>
          </w:p>
        </w:tc>
      </w:tr>
    </w:tbl>
    <w:p w14:paraId="63029D7F" w14:textId="77777777" w:rsidR="00B64ABB" w:rsidRPr="00B64ABB" w:rsidRDefault="00B64ABB" w:rsidP="00B64ABB"/>
    <w:p w14:paraId="2767722B" w14:textId="77777777" w:rsidR="003154E3" w:rsidRDefault="003154E3" w:rsidP="00075AB1">
      <w:pPr>
        <w:pStyle w:val="Heading2"/>
      </w:pPr>
      <w:bookmarkStart w:id="2041" w:name="_Toc513557775"/>
      <w:r w:rsidRPr="003154E3">
        <w:t>Files and Tables</w:t>
      </w:r>
      <w:bookmarkEnd w:id="2041"/>
    </w:p>
    <w:p w14:paraId="46939C36" w14:textId="611088E0" w:rsidR="00F6673C" w:rsidRDefault="002D3074" w:rsidP="00266BF7">
      <w:pPr>
        <w:pStyle w:val="Caption"/>
        <w:jc w:val="center"/>
      </w:pPr>
      <w:bookmarkStart w:id="2042" w:name="_Ref408823735"/>
      <w:bookmarkStart w:id="2043" w:name="_Ref408385560"/>
      <w:bookmarkStart w:id="2044" w:name="_Toc513557883"/>
      <w:r>
        <w:t xml:space="preserve">Table </w:t>
      </w:r>
      <w:r w:rsidR="00100120">
        <w:fldChar w:fldCharType="begin"/>
      </w:r>
      <w:r>
        <w:instrText xml:space="preserve"> SEQ Table \* ARABIC </w:instrText>
      </w:r>
      <w:r w:rsidR="00100120">
        <w:fldChar w:fldCharType="separate"/>
      </w:r>
      <w:r w:rsidR="00BE4505">
        <w:rPr>
          <w:noProof/>
        </w:rPr>
        <w:t>4</w:t>
      </w:r>
      <w:r w:rsidR="00100120">
        <w:fldChar w:fldCharType="end"/>
      </w:r>
      <w:bookmarkEnd w:id="2042"/>
      <w:r w:rsidR="00B21E8D">
        <w:t>: File</w:t>
      </w:r>
      <w:r w:rsidRPr="002D3074">
        <w:t xml:space="preserve"> Numbers and Names</w:t>
      </w:r>
      <w:bookmarkEnd w:id="2043"/>
      <w:bookmarkEnd w:id="2044"/>
    </w:p>
    <w:tbl>
      <w:tblPr>
        <w:tblStyle w:val="TableGrid"/>
        <w:tblW w:w="4850" w:type="pct"/>
        <w:tblLook w:val="04A0" w:firstRow="1" w:lastRow="0" w:firstColumn="1" w:lastColumn="0" w:noHBand="0" w:noVBand="1"/>
        <w:tblDescription w:val="File numbers and names"/>
        <w:tblPrChange w:id="2045" w:author="Author">
          <w:tblPr>
            <w:tblStyle w:val="TableGrid"/>
            <w:tblW w:w="5000" w:type="pct"/>
            <w:tblLook w:val="04A0" w:firstRow="1" w:lastRow="0" w:firstColumn="1" w:lastColumn="0" w:noHBand="0" w:noVBand="1"/>
            <w:tblDescription w:val="File numbers and names"/>
          </w:tblPr>
        </w:tblPrChange>
      </w:tblPr>
      <w:tblGrid>
        <w:gridCol w:w="2889"/>
        <w:gridCol w:w="6400"/>
        <w:tblGridChange w:id="2046">
          <w:tblGrid>
            <w:gridCol w:w="2888"/>
            <w:gridCol w:w="6688"/>
          </w:tblGrid>
        </w:tblGridChange>
      </w:tblGrid>
      <w:tr w:rsidR="007209E6" w14:paraId="5DA06292" w14:textId="77777777" w:rsidTr="00A242DF">
        <w:trPr>
          <w:tblHeader/>
          <w:trPrChange w:id="2047" w:author="Author">
            <w:trPr>
              <w:tblHeader/>
            </w:trPr>
          </w:trPrChange>
        </w:trPr>
        <w:tc>
          <w:tcPr>
            <w:tcW w:w="1555" w:type="pct"/>
            <w:shd w:val="clear" w:color="auto" w:fill="D9D9D9" w:themeFill="background1" w:themeFillShade="D9"/>
            <w:vAlign w:val="center"/>
            <w:tcPrChange w:id="2048" w:author="Author">
              <w:tcPr>
                <w:tcW w:w="1508" w:type="pct"/>
                <w:shd w:val="clear" w:color="auto" w:fill="D9D9D9" w:themeFill="background1" w:themeFillShade="D9"/>
                <w:vAlign w:val="center"/>
              </w:tcPr>
            </w:tcPrChange>
          </w:tcPr>
          <w:p w14:paraId="27DC8D20" w14:textId="77777777" w:rsidR="007209E6" w:rsidRDefault="007209E6" w:rsidP="007209E6">
            <w:pPr>
              <w:pStyle w:val="TableHeading"/>
            </w:pPr>
            <w:r w:rsidRPr="007209E6">
              <w:t>File Number</w:t>
            </w:r>
          </w:p>
        </w:tc>
        <w:tc>
          <w:tcPr>
            <w:tcW w:w="3445" w:type="pct"/>
            <w:shd w:val="clear" w:color="auto" w:fill="D9D9D9" w:themeFill="background1" w:themeFillShade="D9"/>
            <w:vAlign w:val="center"/>
            <w:tcPrChange w:id="2049" w:author="Author">
              <w:tcPr>
                <w:tcW w:w="3492" w:type="pct"/>
                <w:shd w:val="clear" w:color="auto" w:fill="D9D9D9" w:themeFill="background1" w:themeFillShade="D9"/>
                <w:vAlign w:val="center"/>
              </w:tcPr>
            </w:tcPrChange>
          </w:tcPr>
          <w:p w14:paraId="531EBF5E" w14:textId="77777777" w:rsidR="007209E6" w:rsidRDefault="007209E6" w:rsidP="007209E6">
            <w:pPr>
              <w:pStyle w:val="TableHeading"/>
            </w:pPr>
            <w:r w:rsidRPr="007209E6">
              <w:t>File Name</w:t>
            </w:r>
          </w:p>
        </w:tc>
      </w:tr>
      <w:tr w:rsidR="007209E6" w14:paraId="5BACACCA" w14:textId="77777777" w:rsidTr="00A242DF">
        <w:tc>
          <w:tcPr>
            <w:tcW w:w="1555" w:type="pct"/>
            <w:tcPrChange w:id="2050" w:author="Author">
              <w:tcPr>
                <w:tcW w:w="1508" w:type="pct"/>
              </w:tcPr>
            </w:tcPrChange>
          </w:tcPr>
          <w:p w14:paraId="6CF26AAE" w14:textId="77777777" w:rsidR="007209E6" w:rsidRDefault="007209E6" w:rsidP="007209E6">
            <w:pPr>
              <w:pStyle w:val="TableText"/>
            </w:pPr>
            <w:r>
              <w:t>44</w:t>
            </w:r>
          </w:p>
        </w:tc>
        <w:tc>
          <w:tcPr>
            <w:tcW w:w="3445" w:type="pct"/>
            <w:tcPrChange w:id="2051" w:author="Author">
              <w:tcPr>
                <w:tcW w:w="3492" w:type="pct"/>
              </w:tcPr>
            </w:tcPrChange>
          </w:tcPr>
          <w:p w14:paraId="2AF387C7" w14:textId="77777777" w:rsidR="007209E6" w:rsidRDefault="007209E6" w:rsidP="007209E6">
            <w:pPr>
              <w:pStyle w:val="TableText"/>
            </w:pPr>
            <w:r>
              <w:t>HOSPITAL LOCATION</w:t>
            </w:r>
          </w:p>
        </w:tc>
      </w:tr>
      <w:tr w:rsidR="007209E6" w14:paraId="51822348" w14:textId="77777777" w:rsidTr="00A242DF">
        <w:tc>
          <w:tcPr>
            <w:tcW w:w="1555" w:type="pct"/>
            <w:tcPrChange w:id="2052" w:author="Author">
              <w:tcPr>
                <w:tcW w:w="1508" w:type="pct"/>
              </w:tcPr>
            </w:tcPrChange>
          </w:tcPr>
          <w:p w14:paraId="0A6DB6E0" w14:textId="77777777" w:rsidR="007209E6" w:rsidRDefault="007209E6" w:rsidP="007209E6">
            <w:pPr>
              <w:pStyle w:val="TableText"/>
            </w:pPr>
            <w:r>
              <w:t>403.5</w:t>
            </w:r>
          </w:p>
        </w:tc>
        <w:tc>
          <w:tcPr>
            <w:tcW w:w="3445" w:type="pct"/>
            <w:tcPrChange w:id="2053" w:author="Author">
              <w:tcPr>
                <w:tcW w:w="3492" w:type="pct"/>
              </w:tcPr>
            </w:tcPrChange>
          </w:tcPr>
          <w:p w14:paraId="2E0D5BA9" w14:textId="77777777" w:rsidR="007209E6" w:rsidRDefault="007209E6" w:rsidP="007209E6">
            <w:pPr>
              <w:pStyle w:val="TableText"/>
            </w:pPr>
            <w:r>
              <w:t>RECALL REMINDERS</w:t>
            </w:r>
          </w:p>
        </w:tc>
      </w:tr>
      <w:tr w:rsidR="007209E6" w14:paraId="57F6F540" w14:textId="77777777" w:rsidTr="00A242DF">
        <w:tc>
          <w:tcPr>
            <w:tcW w:w="1555" w:type="pct"/>
            <w:tcPrChange w:id="2054" w:author="Author">
              <w:tcPr>
                <w:tcW w:w="1508" w:type="pct"/>
              </w:tcPr>
            </w:tcPrChange>
          </w:tcPr>
          <w:p w14:paraId="0890668A" w14:textId="77777777" w:rsidR="007209E6" w:rsidRDefault="007209E6" w:rsidP="007209E6">
            <w:pPr>
              <w:pStyle w:val="TableText"/>
            </w:pPr>
            <w:r>
              <w:t>403.56</w:t>
            </w:r>
          </w:p>
        </w:tc>
        <w:tc>
          <w:tcPr>
            <w:tcW w:w="3445" w:type="pct"/>
            <w:tcPrChange w:id="2055" w:author="Author">
              <w:tcPr>
                <w:tcW w:w="3492" w:type="pct"/>
              </w:tcPr>
            </w:tcPrChange>
          </w:tcPr>
          <w:p w14:paraId="26BA6665" w14:textId="77777777" w:rsidR="007209E6" w:rsidRDefault="007209E6" w:rsidP="007209E6">
            <w:pPr>
              <w:pStyle w:val="TableText"/>
            </w:pPr>
            <w:r>
              <w:t>RECALL REMINDERS REMOVED</w:t>
            </w:r>
          </w:p>
        </w:tc>
      </w:tr>
      <w:tr w:rsidR="007209E6" w14:paraId="73A9B6AB" w14:textId="77777777" w:rsidTr="00A242DF">
        <w:tc>
          <w:tcPr>
            <w:tcW w:w="1555" w:type="pct"/>
            <w:tcPrChange w:id="2056" w:author="Author">
              <w:tcPr>
                <w:tcW w:w="1508" w:type="pct"/>
              </w:tcPr>
            </w:tcPrChange>
          </w:tcPr>
          <w:p w14:paraId="382B79CF" w14:textId="77777777" w:rsidR="007209E6" w:rsidRDefault="007209E6" w:rsidP="007209E6">
            <w:pPr>
              <w:pStyle w:val="TableText"/>
            </w:pPr>
            <w:r>
              <w:t>409.3</w:t>
            </w:r>
          </w:p>
        </w:tc>
        <w:tc>
          <w:tcPr>
            <w:tcW w:w="3445" w:type="pct"/>
            <w:tcPrChange w:id="2057" w:author="Author">
              <w:tcPr>
                <w:tcW w:w="3492" w:type="pct"/>
              </w:tcPr>
            </w:tcPrChange>
          </w:tcPr>
          <w:p w14:paraId="76ECC0B4" w14:textId="77777777" w:rsidR="007209E6" w:rsidRDefault="007209E6" w:rsidP="005C00E1">
            <w:pPr>
              <w:pStyle w:val="TableText"/>
            </w:pPr>
            <w:r>
              <w:t>SD WAIT LIST</w:t>
            </w:r>
          </w:p>
        </w:tc>
      </w:tr>
      <w:tr w:rsidR="007209E6" w14:paraId="49274388" w14:textId="77777777" w:rsidTr="00A242DF">
        <w:tc>
          <w:tcPr>
            <w:tcW w:w="1555" w:type="pct"/>
            <w:tcPrChange w:id="2058" w:author="Author">
              <w:tcPr>
                <w:tcW w:w="1508" w:type="pct"/>
              </w:tcPr>
            </w:tcPrChange>
          </w:tcPr>
          <w:p w14:paraId="50D1B2EF" w14:textId="77777777" w:rsidR="007209E6" w:rsidRDefault="007209E6" w:rsidP="007209E6">
            <w:pPr>
              <w:pStyle w:val="TableText"/>
            </w:pPr>
            <w:r>
              <w:t>409.822</w:t>
            </w:r>
          </w:p>
        </w:tc>
        <w:tc>
          <w:tcPr>
            <w:tcW w:w="3445" w:type="pct"/>
            <w:tcPrChange w:id="2059" w:author="Author">
              <w:tcPr>
                <w:tcW w:w="3492" w:type="pct"/>
              </w:tcPr>
            </w:tcPrChange>
          </w:tcPr>
          <w:p w14:paraId="17CA5B8F" w14:textId="77777777" w:rsidR="007209E6" w:rsidRDefault="007209E6" w:rsidP="007209E6">
            <w:pPr>
              <w:pStyle w:val="TableText"/>
            </w:pPr>
            <w:r>
              <w:t>SDEC</w:t>
            </w:r>
            <w:r w:rsidRPr="008314A7">
              <w:t xml:space="preserve"> ACCESS GROUP</w:t>
            </w:r>
          </w:p>
        </w:tc>
      </w:tr>
      <w:tr w:rsidR="007209E6" w14:paraId="30A13970" w14:textId="77777777" w:rsidTr="00A242DF">
        <w:tc>
          <w:tcPr>
            <w:tcW w:w="1555" w:type="pct"/>
            <w:tcPrChange w:id="2060" w:author="Author">
              <w:tcPr>
                <w:tcW w:w="1508" w:type="pct"/>
              </w:tcPr>
            </w:tcPrChange>
          </w:tcPr>
          <w:p w14:paraId="0256964C" w14:textId="77777777" w:rsidR="007209E6" w:rsidRDefault="007209E6" w:rsidP="007209E6">
            <w:pPr>
              <w:pStyle w:val="TableText"/>
            </w:pPr>
            <w:r>
              <w:t>409.824</w:t>
            </w:r>
          </w:p>
        </w:tc>
        <w:tc>
          <w:tcPr>
            <w:tcW w:w="3445" w:type="pct"/>
            <w:tcPrChange w:id="2061" w:author="Author">
              <w:tcPr>
                <w:tcW w:w="3492" w:type="pct"/>
              </w:tcPr>
            </w:tcPrChange>
          </w:tcPr>
          <w:p w14:paraId="4ED08593" w14:textId="77777777" w:rsidR="007209E6" w:rsidRDefault="007209E6" w:rsidP="007209E6">
            <w:pPr>
              <w:pStyle w:val="TableText"/>
            </w:pPr>
            <w:r>
              <w:t>SDEC</w:t>
            </w:r>
            <w:r w:rsidRPr="008314A7">
              <w:t xml:space="preserve"> ACCESS GROUP TYPE</w:t>
            </w:r>
          </w:p>
        </w:tc>
      </w:tr>
      <w:tr w:rsidR="007209E6" w14:paraId="04BCB6B7" w14:textId="77777777" w:rsidTr="00A242DF">
        <w:tc>
          <w:tcPr>
            <w:tcW w:w="1555" w:type="pct"/>
            <w:tcPrChange w:id="2062" w:author="Author">
              <w:tcPr>
                <w:tcW w:w="1508" w:type="pct"/>
              </w:tcPr>
            </w:tcPrChange>
          </w:tcPr>
          <w:p w14:paraId="342550C9" w14:textId="77777777" w:rsidR="007209E6" w:rsidRDefault="007209E6" w:rsidP="007209E6">
            <w:pPr>
              <w:pStyle w:val="TableText"/>
            </w:pPr>
            <w:r>
              <w:t>409.823</w:t>
            </w:r>
          </w:p>
        </w:tc>
        <w:tc>
          <w:tcPr>
            <w:tcW w:w="3445" w:type="pct"/>
            <w:tcPrChange w:id="2063" w:author="Author">
              <w:tcPr>
                <w:tcW w:w="3492" w:type="pct"/>
              </w:tcPr>
            </w:tcPrChange>
          </w:tcPr>
          <w:p w14:paraId="1698F35B" w14:textId="77777777" w:rsidR="007209E6" w:rsidRDefault="007209E6" w:rsidP="007209E6">
            <w:pPr>
              <w:pStyle w:val="TableText"/>
            </w:pPr>
            <w:r>
              <w:t>SDEC</w:t>
            </w:r>
            <w:r w:rsidRPr="008314A7">
              <w:t xml:space="preserve"> ACCESS TYPE</w:t>
            </w:r>
          </w:p>
        </w:tc>
      </w:tr>
      <w:tr w:rsidR="007209E6" w14:paraId="61039B67" w14:textId="77777777" w:rsidTr="00A242DF">
        <w:tc>
          <w:tcPr>
            <w:tcW w:w="1555" w:type="pct"/>
            <w:tcPrChange w:id="2064" w:author="Author">
              <w:tcPr>
                <w:tcW w:w="1508" w:type="pct"/>
              </w:tcPr>
            </w:tcPrChange>
          </w:tcPr>
          <w:p w14:paraId="56BA36FD" w14:textId="77777777" w:rsidR="007209E6" w:rsidRDefault="007209E6" w:rsidP="007209E6">
            <w:pPr>
              <w:pStyle w:val="TableText"/>
            </w:pPr>
            <w:r>
              <w:t>409.834</w:t>
            </w:r>
          </w:p>
        </w:tc>
        <w:tc>
          <w:tcPr>
            <w:tcW w:w="3445" w:type="pct"/>
            <w:tcPrChange w:id="2065" w:author="Author">
              <w:tcPr>
                <w:tcW w:w="3492" w:type="pct"/>
              </w:tcPr>
            </w:tcPrChange>
          </w:tcPr>
          <w:p w14:paraId="40DC5DB4" w14:textId="77777777" w:rsidR="007209E6" w:rsidRDefault="007209E6" w:rsidP="007209E6">
            <w:pPr>
              <w:pStyle w:val="TableText"/>
            </w:pPr>
            <w:r>
              <w:t>SDEC ADDITIONAL RESOURCE</w:t>
            </w:r>
          </w:p>
        </w:tc>
      </w:tr>
      <w:tr w:rsidR="007209E6" w14:paraId="71A6EE85" w14:textId="77777777" w:rsidTr="00A242DF">
        <w:tc>
          <w:tcPr>
            <w:tcW w:w="1555" w:type="pct"/>
            <w:tcPrChange w:id="2066" w:author="Author">
              <w:tcPr>
                <w:tcW w:w="1508" w:type="pct"/>
              </w:tcPr>
            </w:tcPrChange>
          </w:tcPr>
          <w:p w14:paraId="626DB687" w14:textId="77777777" w:rsidR="007209E6" w:rsidRDefault="007209E6" w:rsidP="007209E6">
            <w:pPr>
              <w:pStyle w:val="TableText"/>
            </w:pPr>
            <w:r>
              <w:t>409.81</w:t>
            </w:r>
          </w:p>
        </w:tc>
        <w:tc>
          <w:tcPr>
            <w:tcW w:w="3445" w:type="pct"/>
            <w:tcPrChange w:id="2067" w:author="Author">
              <w:tcPr>
                <w:tcW w:w="3492" w:type="pct"/>
              </w:tcPr>
            </w:tcPrChange>
          </w:tcPr>
          <w:p w14:paraId="26003967" w14:textId="77777777" w:rsidR="007209E6" w:rsidRDefault="007209E6" w:rsidP="007209E6">
            <w:pPr>
              <w:pStyle w:val="TableText"/>
            </w:pPr>
            <w:r>
              <w:t>SDEC APPLICATION</w:t>
            </w:r>
          </w:p>
        </w:tc>
      </w:tr>
      <w:tr w:rsidR="007209E6" w14:paraId="78DFF84E" w14:textId="77777777" w:rsidTr="00A242DF">
        <w:tc>
          <w:tcPr>
            <w:tcW w:w="1555" w:type="pct"/>
            <w:tcPrChange w:id="2068" w:author="Author">
              <w:tcPr>
                <w:tcW w:w="1508" w:type="pct"/>
              </w:tcPr>
            </w:tcPrChange>
          </w:tcPr>
          <w:p w14:paraId="2C1956CF" w14:textId="77777777" w:rsidR="007209E6" w:rsidRDefault="007209E6" w:rsidP="007209E6">
            <w:pPr>
              <w:pStyle w:val="TableText"/>
            </w:pPr>
            <w:r>
              <w:t>409.84</w:t>
            </w:r>
          </w:p>
        </w:tc>
        <w:tc>
          <w:tcPr>
            <w:tcW w:w="3445" w:type="pct"/>
            <w:tcPrChange w:id="2069" w:author="Author">
              <w:tcPr>
                <w:tcW w:w="3492" w:type="pct"/>
              </w:tcPr>
            </w:tcPrChange>
          </w:tcPr>
          <w:p w14:paraId="63240BA7" w14:textId="77777777" w:rsidR="007209E6" w:rsidRDefault="007209E6" w:rsidP="007209E6">
            <w:pPr>
              <w:pStyle w:val="TableText"/>
            </w:pPr>
            <w:r>
              <w:t>SDEC APPOINTMENT</w:t>
            </w:r>
          </w:p>
        </w:tc>
      </w:tr>
      <w:tr w:rsidR="007209E6" w14:paraId="2CFEBC21" w14:textId="77777777" w:rsidTr="00A242DF">
        <w:tc>
          <w:tcPr>
            <w:tcW w:w="1555" w:type="pct"/>
            <w:tcPrChange w:id="2070" w:author="Author">
              <w:tcPr>
                <w:tcW w:w="1508" w:type="pct"/>
              </w:tcPr>
            </w:tcPrChange>
          </w:tcPr>
          <w:p w14:paraId="4345C517" w14:textId="77777777" w:rsidR="007209E6" w:rsidRDefault="007209E6" w:rsidP="007209E6">
            <w:pPr>
              <w:pStyle w:val="TableText"/>
            </w:pPr>
            <w:r>
              <w:t>409.845</w:t>
            </w:r>
          </w:p>
        </w:tc>
        <w:tc>
          <w:tcPr>
            <w:tcW w:w="3445" w:type="pct"/>
            <w:tcPrChange w:id="2071" w:author="Author">
              <w:tcPr>
                <w:tcW w:w="3492" w:type="pct"/>
              </w:tcPr>
            </w:tcPrChange>
          </w:tcPr>
          <w:p w14:paraId="66A6EDD4" w14:textId="77777777" w:rsidR="007209E6" w:rsidRDefault="007209E6" w:rsidP="007209E6">
            <w:pPr>
              <w:pStyle w:val="TableText"/>
            </w:pPr>
            <w:r>
              <w:t>SDEC PREFERENCES AND SPECIAL NEEDS</w:t>
            </w:r>
          </w:p>
        </w:tc>
      </w:tr>
      <w:tr w:rsidR="007368B0" w14:paraId="4048C66F" w14:textId="77777777" w:rsidTr="00A242DF">
        <w:tc>
          <w:tcPr>
            <w:tcW w:w="1555" w:type="pct"/>
            <w:tcBorders>
              <w:top w:val="single" w:sz="4" w:space="0" w:color="auto"/>
              <w:left w:val="single" w:sz="4" w:space="0" w:color="auto"/>
              <w:bottom w:val="single" w:sz="4" w:space="0" w:color="auto"/>
              <w:right w:val="single" w:sz="4" w:space="0" w:color="auto"/>
            </w:tcBorders>
            <w:tcPrChange w:id="2072" w:author="Author">
              <w:tcPr>
                <w:tcW w:w="1508" w:type="pct"/>
                <w:tcBorders>
                  <w:top w:val="single" w:sz="4" w:space="0" w:color="auto"/>
                  <w:left w:val="single" w:sz="4" w:space="0" w:color="auto"/>
                  <w:bottom w:val="single" w:sz="4" w:space="0" w:color="auto"/>
                  <w:right w:val="single" w:sz="4" w:space="0" w:color="auto"/>
                </w:tcBorders>
              </w:tcPr>
            </w:tcPrChange>
          </w:tcPr>
          <w:p w14:paraId="4383F6DC" w14:textId="77777777" w:rsidR="007368B0" w:rsidRDefault="007368B0" w:rsidP="007368B0">
            <w:pPr>
              <w:pStyle w:val="TableText"/>
            </w:pPr>
            <w:r>
              <w:t>409.85</w:t>
            </w:r>
          </w:p>
        </w:tc>
        <w:tc>
          <w:tcPr>
            <w:tcW w:w="3445" w:type="pct"/>
            <w:tcBorders>
              <w:top w:val="single" w:sz="4" w:space="0" w:color="auto"/>
              <w:left w:val="single" w:sz="4" w:space="0" w:color="auto"/>
              <w:bottom w:val="single" w:sz="4" w:space="0" w:color="auto"/>
              <w:right w:val="single" w:sz="4" w:space="0" w:color="auto"/>
            </w:tcBorders>
            <w:tcPrChange w:id="2073" w:author="Author">
              <w:tcPr>
                <w:tcW w:w="3492" w:type="pct"/>
                <w:tcBorders>
                  <w:top w:val="single" w:sz="4" w:space="0" w:color="auto"/>
                  <w:left w:val="single" w:sz="4" w:space="0" w:color="auto"/>
                  <w:bottom w:val="single" w:sz="4" w:space="0" w:color="auto"/>
                  <w:right w:val="single" w:sz="4" w:space="0" w:color="auto"/>
                </w:tcBorders>
              </w:tcPr>
            </w:tcPrChange>
          </w:tcPr>
          <w:p w14:paraId="38A22A97" w14:textId="77777777" w:rsidR="007368B0" w:rsidRDefault="007368B0" w:rsidP="007368B0">
            <w:pPr>
              <w:pStyle w:val="TableText"/>
            </w:pPr>
            <w:r>
              <w:t>SDEC APPT REQUEST</w:t>
            </w:r>
          </w:p>
        </w:tc>
      </w:tr>
      <w:tr w:rsidR="007209E6" w14:paraId="767AB56F" w14:textId="77777777" w:rsidTr="00A242DF">
        <w:tc>
          <w:tcPr>
            <w:tcW w:w="1555" w:type="pct"/>
            <w:tcPrChange w:id="2074" w:author="Author">
              <w:tcPr>
                <w:tcW w:w="1508" w:type="pct"/>
              </w:tcPr>
            </w:tcPrChange>
          </w:tcPr>
          <w:p w14:paraId="42F17986" w14:textId="77777777" w:rsidR="007209E6" w:rsidRDefault="007209E6" w:rsidP="007209E6">
            <w:pPr>
              <w:pStyle w:val="TableText"/>
            </w:pPr>
            <w:r>
              <w:t>409.831</w:t>
            </w:r>
          </w:p>
        </w:tc>
        <w:tc>
          <w:tcPr>
            <w:tcW w:w="3445" w:type="pct"/>
            <w:tcPrChange w:id="2075" w:author="Author">
              <w:tcPr>
                <w:tcW w:w="3492" w:type="pct"/>
              </w:tcPr>
            </w:tcPrChange>
          </w:tcPr>
          <w:p w14:paraId="44CFE46B" w14:textId="77777777" w:rsidR="007209E6" w:rsidRDefault="007209E6" w:rsidP="007209E6">
            <w:pPr>
              <w:pStyle w:val="TableText"/>
            </w:pPr>
            <w:r>
              <w:t>SDEC RESOURCE</w:t>
            </w:r>
          </w:p>
        </w:tc>
      </w:tr>
      <w:tr w:rsidR="007209E6" w14:paraId="6D448993" w14:textId="77777777" w:rsidTr="00A242DF">
        <w:tc>
          <w:tcPr>
            <w:tcW w:w="1555" w:type="pct"/>
            <w:tcPrChange w:id="2076" w:author="Author">
              <w:tcPr>
                <w:tcW w:w="1508" w:type="pct"/>
              </w:tcPr>
            </w:tcPrChange>
          </w:tcPr>
          <w:p w14:paraId="5C8F57FC" w14:textId="77777777" w:rsidR="007209E6" w:rsidRDefault="007209E6" w:rsidP="007209E6">
            <w:pPr>
              <w:pStyle w:val="TableText"/>
            </w:pPr>
            <w:r>
              <w:t>409.832</w:t>
            </w:r>
          </w:p>
        </w:tc>
        <w:tc>
          <w:tcPr>
            <w:tcW w:w="3445" w:type="pct"/>
            <w:tcPrChange w:id="2077" w:author="Author">
              <w:tcPr>
                <w:tcW w:w="3492" w:type="pct"/>
              </w:tcPr>
            </w:tcPrChange>
          </w:tcPr>
          <w:p w14:paraId="022F57B6" w14:textId="77777777" w:rsidR="007209E6" w:rsidRDefault="007209E6" w:rsidP="007209E6">
            <w:pPr>
              <w:pStyle w:val="TableText"/>
            </w:pPr>
            <w:r>
              <w:t>SDEC RESOURCE GROUP</w:t>
            </w:r>
          </w:p>
        </w:tc>
      </w:tr>
      <w:tr w:rsidR="007209E6" w14:paraId="44834D22" w14:textId="77777777" w:rsidTr="00A242DF">
        <w:tc>
          <w:tcPr>
            <w:tcW w:w="1555" w:type="pct"/>
            <w:tcPrChange w:id="2078" w:author="Author">
              <w:tcPr>
                <w:tcW w:w="1508" w:type="pct"/>
              </w:tcPr>
            </w:tcPrChange>
          </w:tcPr>
          <w:p w14:paraId="795ECFE7" w14:textId="77777777" w:rsidR="007209E6" w:rsidRDefault="007209E6" w:rsidP="007209E6">
            <w:pPr>
              <w:pStyle w:val="TableText"/>
            </w:pPr>
            <w:r>
              <w:t>409.833</w:t>
            </w:r>
          </w:p>
        </w:tc>
        <w:tc>
          <w:tcPr>
            <w:tcW w:w="3445" w:type="pct"/>
            <w:tcPrChange w:id="2079" w:author="Author">
              <w:tcPr>
                <w:tcW w:w="3492" w:type="pct"/>
              </w:tcPr>
            </w:tcPrChange>
          </w:tcPr>
          <w:p w14:paraId="455AB94B" w14:textId="77777777" w:rsidR="007209E6" w:rsidRDefault="007209E6" w:rsidP="007209E6">
            <w:pPr>
              <w:pStyle w:val="TableText"/>
            </w:pPr>
            <w:r>
              <w:t>SDEC RESOURCE USER</w:t>
            </w:r>
          </w:p>
        </w:tc>
      </w:tr>
      <w:tr w:rsidR="003D53A1" w14:paraId="07B12E35" w14:textId="77777777" w:rsidTr="00A242DF">
        <w:tc>
          <w:tcPr>
            <w:tcW w:w="1555" w:type="pct"/>
            <w:tcPrChange w:id="2080" w:author="Author">
              <w:tcPr>
                <w:tcW w:w="1508" w:type="pct"/>
              </w:tcPr>
            </w:tcPrChange>
          </w:tcPr>
          <w:p w14:paraId="45FA5B70" w14:textId="15B484A4" w:rsidR="003D53A1" w:rsidRDefault="003D53A1" w:rsidP="007209E6">
            <w:pPr>
              <w:pStyle w:val="TableText"/>
            </w:pPr>
            <w:r>
              <w:t>409.86</w:t>
            </w:r>
          </w:p>
        </w:tc>
        <w:tc>
          <w:tcPr>
            <w:tcW w:w="3445" w:type="pct"/>
            <w:tcPrChange w:id="2081" w:author="Author">
              <w:tcPr>
                <w:tcW w:w="3492" w:type="pct"/>
              </w:tcPr>
            </w:tcPrChange>
          </w:tcPr>
          <w:p w14:paraId="3092B832" w14:textId="454771DC" w:rsidR="003D53A1" w:rsidRDefault="003D53A1" w:rsidP="007209E6">
            <w:pPr>
              <w:pStyle w:val="TableText"/>
            </w:pPr>
            <w:r>
              <w:t>SDEC CONTACT</w:t>
            </w:r>
          </w:p>
        </w:tc>
      </w:tr>
    </w:tbl>
    <w:p w14:paraId="2C7D4AF2" w14:textId="636BF1D1" w:rsidR="002236B0" w:rsidRDefault="002236B0" w:rsidP="0067132E">
      <w:pPr>
        <w:pStyle w:val="Heading3"/>
      </w:pPr>
      <w:bookmarkStart w:id="2082" w:name="_Toc513557776"/>
      <w:r w:rsidRPr="002236B0">
        <w:t>File Access</w:t>
      </w:r>
      <w:bookmarkEnd w:id="2082"/>
    </w:p>
    <w:p w14:paraId="5DB0EDB2" w14:textId="3BA45E50" w:rsidR="00922501" w:rsidRDefault="002D3074" w:rsidP="00266BF7">
      <w:pPr>
        <w:pStyle w:val="Caption"/>
        <w:jc w:val="center"/>
      </w:pPr>
      <w:bookmarkStart w:id="2083" w:name="_Ref408823855"/>
      <w:bookmarkStart w:id="2084" w:name="_Ref408386709"/>
      <w:bookmarkStart w:id="2085" w:name="_Toc513557884"/>
      <w:r>
        <w:t xml:space="preserve">Table </w:t>
      </w:r>
      <w:r w:rsidR="00100120">
        <w:fldChar w:fldCharType="begin"/>
      </w:r>
      <w:r>
        <w:instrText xml:space="preserve"> SEQ Table \* ARABIC </w:instrText>
      </w:r>
      <w:r w:rsidR="00100120">
        <w:fldChar w:fldCharType="separate"/>
      </w:r>
      <w:r w:rsidR="00BE4505">
        <w:rPr>
          <w:noProof/>
        </w:rPr>
        <w:t>5</w:t>
      </w:r>
      <w:r w:rsidR="00100120">
        <w:fldChar w:fldCharType="end"/>
      </w:r>
      <w:bookmarkEnd w:id="2083"/>
      <w:r w:rsidRPr="002D3074">
        <w:t>: File Access</w:t>
      </w:r>
      <w:bookmarkEnd w:id="2084"/>
      <w:bookmarkEnd w:id="2085"/>
    </w:p>
    <w:tbl>
      <w:tblPr>
        <w:tblW w:w="484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Description w:val="File access. with file number and whether, read, write, laygo, data distionary, and/or delete"/>
        <w:tblPrChange w:id="2086" w:author="Author">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Description w:val="File access. with file number and whether, read, write, laygo, data distionary, and/or delete"/>
          </w:tblPr>
        </w:tblPrChange>
      </w:tblPr>
      <w:tblGrid>
        <w:gridCol w:w="1182"/>
        <w:gridCol w:w="1913"/>
        <w:gridCol w:w="1035"/>
        <w:gridCol w:w="969"/>
        <w:gridCol w:w="1032"/>
        <w:gridCol w:w="1883"/>
        <w:gridCol w:w="1281"/>
        <w:tblGridChange w:id="2087">
          <w:tblGrid>
            <w:gridCol w:w="1183"/>
            <w:gridCol w:w="1912"/>
            <w:gridCol w:w="1036"/>
            <w:gridCol w:w="969"/>
            <w:gridCol w:w="1032"/>
            <w:gridCol w:w="1883"/>
            <w:gridCol w:w="1575"/>
          </w:tblGrid>
        </w:tblGridChange>
      </w:tblGrid>
      <w:tr w:rsidR="00FB1A0A" w14:paraId="0BCB1F9B" w14:textId="77777777" w:rsidTr="00A242DF">
        <w:trPr>
          <w:cantSplit/>
          <w:trHeight w:val="395"/>
          <w:tblHeader/>
          <w:trPrChange w:id="2088" w:author="Author">
            <w:trPr>
              <w:cantSplit/>
              <w:trHeight w:val="395"/>
              <w:tblHeader/>
            </w:trPr>
          </w:trPrChange>
        </w:trPr>
        <w:tc>
          <w:tcPr>
            <w:tcW w:w="636" w:type="pct"/>
            <w:shd w:val="clear" w:color="auto" w:fill="D9D9D9"/>
            <w:tcMar>
              <w:top w:w="58" w:type="dxa"/>
              <w:left w:w="115" w:type="dxa"/>
              <w:right w:w="115" w:type="dxa"/>
            </w:tcMar>
            <w:vAlign w:val="center"/>
            <w:tcPrChange w:id="2089" w:author="Author">
              <w:tcPr>
                <w:tcW w:w="617" w:type="pct"/>
                <w:shd w:val="clear" w:color="auto" w:fill="D9D9D9"/>
                <w:tcMar>
                  <w:top w:w="58" w:type="dxa"/>
                  <w:left w:w="115" w:type="dxa"/>
                  <w:right w:w="115" w:type="dxa"/>
                </w:tcMar>
                <w:vAlign w:val="center"/>
              </w:tcPr>
            </w:tcPrChange>
          </w:tcPr>
          <w:p w14:paraId="679B9FF3" w14:textId="77777777" w:rsidR="00F6673C" w:rsidRPr="00D67973" w:rsidRDefault="00F6673C" w:rsidP="00D275D4">
            <w:pPr>
              <w:pStyle w:val="TableHeading"/>
            </w:pPr>
            <w:r>
              <w:t>File Number</w:t>
            </w:r>
          </w:p>
        </w:tc>
        <w:tc>
          <w:tcPr>
            <w:tcW w:w="1029" w:type="pct"/>
            <w:shd w:val="clear" w:color="auto" w:fill="D9D9D9"/>
            <w:tcMar>
              <w:top w:w="58" w:type="dxa"/>
              <w:left w:w="115" w:type="dxa"/>
              <w:right w:w="115" w:type="dxa"/>
            </w:tcMar>
            <w:vAlign w:val="center"/>
            <w:tcPrChange w:id="2090" w:author="Author">
              <w:tcPr>
                <w:tcW w:w="997" w:type="pct"/>
                <w:shd w:val="clear" w:color="auto" w:fill="D9D9D9"/>
                <w:tcMar>
                  <w:top w:w="58" w:type="dxa"/>
                  <w:left w:w="115" w:type="dxa"/>
                  <w:right w:w="115" w:type="dxa"/>
                </w:tcMar>
                <w:vAlign w:val="center"/>
              </w:tcPr>
            </w:tcPrChange>
          </w:tcPr>
          <w:p w14:paraId="585428C2" w14:textId="1385FBEB" w:rsidR="00F6673C" w:rsidRDefault="004609EA" w:rsidP="00D275D4">
            <w:pPr>
              <w:pStyle w:val="TableHeading"/>
            </w:pPr>
            <w:r>
              <w:t>GLOBAL</w:t>
            </w:r>
          </w:p>
        </w:tc>
        <w:tc>
          <w:tcPr>
            <w:tcW w:w="557" w:type="pct"/>
            <w:shd w:val="clear" w:color="auto" w:fill="D9D9D9"/>
            <w:tcMar>
              <w:top w:w="58" w:type="dxa"/>
              <w:left w:w="115" w:type="dxa"/>
              <w:right w:w="115" w:type="dxa"/>
            </w:tcMar>
            <w:vAlign w:val="center"/>
            <w:tcPrChange w:id="2091" w:author="Author">
              <w:tcPr>
                <w:tcW w:w="540" w:type="pct"/>
                <w:shd w:val="clear" w:color="auto" w:fill="D9D9D9"/>
                <w:tcMar>
                  <w:top w:w="58" w:type="dxa"/>
                  <w:left w:w="115" w:type="dxa"/>
                  <w:right w:w="115" w:type="dxa"/>
                </w:tcMar>
                <w:vAlign w:val="center"/>
              </w:tcPr>
            </w:tcPrChange>
          </w:tcPr>
          <w:p w14:paraId="2FAC8181" w14:textId="2CF691DE" w:rsidR="00F6673C" w:rsidRDefault="00FB1A0A" w:rsidP="00D275D4">
            <w:pPr>
              <w:pStyle w:val="TableHeading"/>
            </w:pPr>
            <w:r>
              <w:t>READ</w:t>
            </w:r>
          </w:p>
        </w:tc>
        <w:tc>
          <w:tcPr>
            <w:tcW w:w="521" w:type="pct"/>
            <w:shd w:val="clear" w:color="auto" w:fill="D9D9D9"/>
            <w:tcMar>
              <w:top w:w="58" w:type="dxa"/>
              <w:left w:w="115" w:type="dxa"/>
              <w:right w:w="115" w:type="dxa"/>
            </w:tcMar>
            <w:vAlign w:val="center"/>
            <w:tcPrChange w:id="2092" w:author="Author">
              <w:tcPr>
                <w:tcW w:w="505" w:type="pct"/>
                <w:shd w:val="clear" w:color="auto" w:fill="D9D9D9"/>
                <w:tcMar>
                  <w:top w:w="58" w:type="dxa"/>
                  <w:left w:w="115" w:type="dxa"/>
                  <w:right w:w="115" w:type="dxa"/>
                </w:tcMar>
                <w:vAlign w:val="center"/>
              </w:tcPr>
            </w:tcPrChange>
          </w:tcPr>
          <w:p w14:paraId="07F10257" w14:textId="6DF080FF" w:rsidR="00F6673C" w:rsidRDefault="00FB1A0A" w:rsidP="00D275D4">
            <w:pPr>
              <w:pStyle w:val="TableHeading"/>
            </w:pPr>
            <w:r>
              <w:t>WRITE</w:t>
            </w:r>
          </w:p>
        </w:tc>
        <w:tc>
          <w:tcPr>
            <w:tcW w:w="555" w:type="pct"/>
            <w:shd w:val="clear" w:color="auto" w:fill="D9D9D9"/>
            <w:tcMar>
              <w:top w:w="58" w:type="dxa"/>
              <w:left w:w="115" w:type="dxa"/>
              <w:right w:w="115" w:type="dxa"/>
            </w:tcMar>
            <w:vAlign w:val="center"/>
            <w:tcPrChange w:id="2093" w:author="Author">
              <w:tcPr>
                <w:tcW w:w="538" w:type="pct"/>
                <w:shd w:val="clear" w:color="auto" w:fill="D9D9D9"/>
                <w:tcMar>
                  <w:top w:w="58" w:type="dxa"/>
                  <w:left w:w="115" w:type="dxa"/>
                  <w:right w:w="115" w:type="dxa"/>
                </w:tcMar>
                <w:vAlign w:val="center"/>
              </w:tcPr>
            </w:tcPrChange>
          </w:tcPr>
          <w:p w14:paraId="43F37A3A" w14:textId="20DB101D" w:rsidR="00F6673C" w:rsidRDefault="004609EA" w:rsidP="00D275D4">
            <w:pPr>
              <w:pStyle w:val="TableHeading"/>
            </w:pPr>
            <w:r>
              <w:t>LAYGO</w:t>
            </w:r>
          </w:p>
        </w:tc>
        <w:tc>
          <w:tcPr>
            <w:tcW w:w="1013" w:type="pct"/>
            <w:shd w:val="clear" w:color="auto" w:fill="D9D9D9"/>
            <w:tcMar>
              <w:top w:w="58" w:type="dxa"/>
              <w:left w:w="115" w:type="dxa"/>
              <w:right w:w="115" w:type="dxa"/>
            </w:tcMar>
            <w:vAlign w:val="center"/>
            <w:tcPrChange w:id="2094" w:author="Author">
              <w:tcPr>
                <w:tcW w:w="982" w:type="pct"/>
                <w:shd w:val="clear" w:color="auto" w:fill="D9D9D9"/>
                <w:tcMar>
                  <w:top w:w="58" w:type="dxa"/>
                  <w:left w:w="115" w:type="dxa"/>
                  <w:right w:w="115" w:type="dxa"/>
                </w:tcMar>
                <w:vAlign w:val="center"/>
              </w:tcPr>
            </w:tcPrChange>
          </w:tcPr>
          <w:p w14:paraId="6EA4ECDE" w14:textId="217BFF1C" w:rsidR="00F6673C" w:rsidRDefault="00FB1A0A" w:rsidP="00D275D4">
            <w:pPr>
              <w:pStyle w:val="TableHeading"/>
            </w:pPr>
            <w:r>
              <w:t>DATA DICTIONARY</w:t>
            </w:r>
          </w:p>
        </w:tc>
        <w:tc>
          <w:tcPr>
            <w:tcW w:w="689" w:type="pct"/>
            <w:shd w:val="clear" w:color="auto" w:fill="D9D9D9"/>
            <w:tcMar>
              <w:top w:w="58" w:type="dxa"/>
              <w:left w:w="115" w:type="dxa"/>
              <w:right w:w="115" w:type="dxa"/>
            </w:tcMar>
            <w:vAlign w:val="center"/>
            <w:tcPrChange w:id="2095" w:author="Author">
              <w:tcPr>
                <w:tcW w:w="821" w:type="pct"/>
                <w:shd w:val="clear" w:color="auto" w:fill="D9D9D9"/>
                <w:tcMar>
                  <w:top w:w="58" w:type="dxa"/>
                  <w:left w:w="115" w:type="dxa"/>
                  <w:right w:w="115" w:type="dxa"/>
                </w:tcMar>
                <w:vAlign w:val="center"/>
              </w:tcPr>
            </w:tcPrChange>
          </w:tcPr>
          <w:p w14:paraId="481FECC5" w14:textId="4650B6A7" w:rsidR="00F6673C" w:rsidRDefault="00FB1A0A" w:rsidP="00D275D4">
            <w:pPr>
              <w:pStyle w:val="TableHeading"/>
            </w:pPr>
            <w:r>
              <w:t>DELETE</w:t>
            </w:r>
          </w:p>
        </w:tc>
      </w:tr>
      <w:tr w:rsidR="000349B5" w14:paraId="2EAD55B7" w14:textId="77777777" w:rsidTr="00A242DF">
        <w:trPr>
          <w:cantSplit/>
          <w:tblHeader/>
          <w:trPrChange w:id="2096" w:author="Author">
            <w:trPr>
              <w:cantSplit/>
              <w:tblHeader/>
            </w:trPr>
          </w:trPrChange>
        </w:trPr>
        <w:tc>
          <w:tcPr>
            <w:tcW w:w="636" w:type="pct"/>
            <w:tcMar>
              <w:top w:w="58" w:type="dxa"/>
              <w:left w:w="115" w:type="dxa"/>
              <w:right w:w="115" w:type="dxa"/>
            </w:tcMar>
            <w:tcPrChange w:id="2097" w:author="Author">
              <w:tcPr>
                <w:tcW w:w="617" w:type="pct"/>
                <w:tcMar>
                  <w:top w:w="58" w:type="dxa"/>
                  <w:left w:w="115" w:type="dxa"/>
                  <w:right w:w="115" w:type="dxa"/>
                </w:tcMar>
              </w:tcPr>
            </w:tcPrChange>
          </w:tcPr>
          <w:p w14:paraId="0A882F37" w14:textId="77777777" w:rsidR="00F6673C" w:rsidRPr="00DA09A8" w:rsidRDefault="00F6673C" w:rsidP="00981A5A">
            <w:pPr>
              <w:pStyle w:val="TableText"/>
            </w:pPr>
            <w:r>
              <w:t>44</w:t>
            </w:r>
          </w:p>
        </w:tc>
        <w:tc>
          <w:tcPr>
            <w:tcW w:w="1029" w:type="pct"/>
            <w:tcMar>
              <w:top w:w="58" w:type="dxa"/>
              <w:left w:w="115" w:type="dxa"/>
              <w:right w:w="115" w:type="dxa"/>
            </w:tcMar>
            <w:tcPrChange w:id="2098" w:author="Author">
              <w:tcPr>
                <w:tcW w:w="997" w:type="pct"/>
                <w:tcMar>
                  <w:top w:w="58" w:type="dxa"/>
                  <w:left w:w="115" w:type="dxa"/>
                  <w:right w:w="115" w:type="dxa"/>
                </w:tcMar>
              </w:tcPr>
            </w:tcPrChange>
          </w:tcPr>
          <w:p w14:paraId="25880369" w14:textId="77777777" w:rsidR="00F6673C" w:rsidRDefault="00F6673C" w:rsidP="00981A5A">
            <w:pPr>
              <w:pStyle w:val="TableText"/>
            </w:pPr>
            <w:r>
              <w:t>^SC(</w:t>
            </w:r>
          </w:p>
        </w:tc>
        <w:tc>
          <w:tcPr>
            <w:tcW w:w="557" w:type="pct"/>
            <w:tcMar>
              <w:top w:w="58" w:type="dxa"/>
              <w:left w:w="115" w:type="dxa"/>
              <w:right w:w="115" w:type="dxa"/>
            </w:tcMar>
            <w:vAlign w:val="center"/>
            <w:tcPrChange w:id="2099" w:author="Author">
              <w:tcPr>
                <w:tcW w:w="540" w:type="pct"/>
                <w:tcMar>
                  <w:top w:w="58" w:type="dxa"/>
                  <w:left w:w="115" w:type="dxa"/>
                  <w:right w:w="115" w:type="dxa"/>
                </w:tcMar>
                <w:vAlign w:val="center"/>
              </w:tcPr>
            </w:tcPrChange>
          </w:tcPr>
          <w:p w14:paraId="6DF78FFC" w14:textId="77777777" w:rsidR="00F6673C" w:rsidRDefault="005C00E1" w:rsidP="00981A5A">
            <w:pPr>
              <w:pStyle w:val="TableText"/>
            </w:pPr>
            <w:r>
              <w:t>d</w:t>
            </w:r>
          </w:p>
        </w:tc>
        <w:tc>
          <w:tcPr>
            <w:tcW w:w="521" w:type="pct"/>
            <w:tcMar>
              <w:top w:w="58" w:type="dxa"/>
              <w:left w:w="115" w:type="dxa"/>
              <w:right w:w="115" w:type="dxa"/>
            </w:tcMar>
            <w:vAlign w:val="center"/>
            <w:tcPrChange w:id="2100" w:author="Author">
              <w:tcPr>
                <w:tcW w:w="505" w:type="pct"/>
                <w:tcMar>
                  <w:top w:w="58" w:type="dxa"/>
                  <w:left w:w="115" w:type="dxa"/>
                  <w:right w:w="115" w:type="dxa"/>
                </w:tcMar>
                <w:vAlign w:val="center"/>
              </w:tcPr>
            </w:tcPrChange>
          </w:tcPr>
          <w:p w14:paraId="4D5BA344" w14:textId="77777777" w:rsidR="00F6673C" w:rsidRDefault="00F6673C" w:rsidP="00981A5A">
            <w:pPr>
              <w:pStyle w:val="TableText"/>
            </w:pPr>
            <w:r>
              <w:t>D</w:t>
            </w:r>
          </w:p>
        </w:tc>
        <w:tc>
          <w:tcPr>
            <w:tcW w:w="555" w:type="pct"/>
            <w:tcMar>
              <w:top w:w="58" w:type="dxa"/>
              <w:left w:w="115" w:type="dxa"/>
              <w:right w:w="115" w:type="dxa"/>
            </w:tcMar>
            <w:vAlign w:val="center"/>
            <w:tcPrChange w:id="2101" w:author="Author">
              <w:tcPr>
                <w:tcW w:w="538" w:type="pct"/>
                <w:tcMar>
                  <w:top w:w="58" w:type="dxa"/>
                  <w:left w:w="115" w:type="dxa"/>
                  <w:right w:w="115" w:type="dxa"/>
                </w:tcMar>
                <w:vAlign w:val="center"/>
              </w:tcPr>
            </w:tcPrChange>
          </w:tcPr>
          <w:p w14:paraId="4F93571F" w14:textId="77777777" w:rsidR="00F6673C" w:rsidRDefault="00F6673C" w:rsidP="00981A5A">
            <w:pPr>
              <w:pStyle w:val="TableText"/>
            </w:pPr>
            <w:r>
              <w:t>D</w:t>
            </w:r>
          </w:p>
        </w:tc>
        <w:tc>
          <w:tcPr>
            <w:tcW w:w="1013" w:type="pct"/>
            <w:tcMar>
              <w:top w:w="58" w:type="dxa"/>
              <w:left w:w="115" w:type="dxa"/>
              <w:right w:w="115" w:type="dxa"/>
            </w:tcMar>
            <w:vAlign w:val="center"/>
            <w:tcPrChange w:id="2102" w:author="Author">
              <w:tcPr>
                <w:tcW w:w="982" w:type="pct"/>
                <w:tcMar>
                  <w:top w:w="58" w:type="dxa"/>
                  <w:left w:w="115" w:type="dxa"/>
                  <w:right w:w="115" w:type="dxa"/>
                </w:tcMar>
                <w:vAlign w:val="center"/>
              </w:tcPr>
            </w:tcPrChange>
          </w:tcPr>
          <w:p w14:paraId="62821DEC" w14:textId="77777777" w:rsidR="00F6673C" w:rsidRDefault="00F6673C" w:rsidP="00981A5A">
            <w:pPr>
              <w:pStyle w:val="TableText"/>
            </w:pPr>
            <w:r>
              <w:t>@</w:t>
            </w:r>
          </w:p>
        </w:tc>
        <w:tc>
          <w:tcPr>
            <w:tcW w:w="689" w:type="pct"/>
            <w:tcMar>
              <w:top w:w="58" w:type="dxa"/>
              <w:left w:w="115" w:type="dxa"/>
              <w:right w:w="115" w:type="dxa"/>
            </w:tcMar>
            <w:vAlign w:val="center"/>
            <w:tcPrChange w:id="2103" w:author="Author">
              <w:tcPr>
                <w:tcW w:w="821" w:type="pct"/>
                <w:tcMar>
                  <w:top w:w="58" w:type="dxa"/>
                  <w:left w:w="115" w:type="dxa"/>
                  <w:right w:w="115" w:type="dxa"/>
                </w:tcMar>
                <w:vAlign w:val="center"/>
              </w:tcPr>
            </w:tcPrChange>
          </w:tcPr>
          <w:p w14:paraId="34C2C286" w14:textId="77777777" w:rsidR="00F6673C" w:rsidRDefault="00F6673C" w:rsidP="00981A5A">
            <w:pPr>
              <w:pStyle w:val="TableText"/>
            </w:pPr>
            <w:r>
              <w:t>@</w:t>
            </w:r>
          </w:p>
        </w:tc>
      </w:tr>
      <w:tr w:rsidR="000349B5" w14:paraId="2E12402F" w14:textId="77777777" w:rsidTr="00A242DF">
        <w:trPr>
          <w:cantSplit/>
          <w:tblHeader/>
          <w:trPrChange w:id="2104" w:author="Author">
            <w:trPr>
              <w:cantSplit/>
              <w:tblHeader/>
            </w:trPr>
          </w:trPrChange>
        </w:trPr>
        <w:tc>
          <w:tcPr>
            <w:tcW w:w="636" w:type="pct"/>
            <w:tcMar>
              <w:top w:w="58" w:type="dxa"/>
              <w:left w:w="115" w:type="dxa"/>
              <w:right w:w="115" w:type="dxa"/>
            </w:tcMar>
            <w:tcPrChange w:id="2105" w:author="Author">
              <w:tcPr>
                <w:tcW w:w="617" w:type="pct"/>
                <w:tcMar>
                  <w:top w:w="58" w:type="dxa"/>
                  <w:left w:w="115" w:type="dxa"/>
                  <w:right w:w="115" w:type="dxa"/>
                </w:tcMar>
              </w:tcPr>
            </w:tcPrChange>
          </w:tcPr>
          <w:p w14:paraId="4ABE0873" w14:textId="77777777" w:rsidR="00F6673C" w:rsidRPr="00DA09A8" w:rsidRDefault="00F6673C" w:rsidP="00981A5A">
            <w:pPr>
              <w:pStyle w:val="TableText"/>
            </w:pPr>
            <w:r>
              <w:t>403.5</w:t>
            </w:r>
          </w:p>
        </w:tc>
        <w:tc>
          <w:tcPr>
            <w:tcW w:w="1029" w:type="pct"/>
            <w:tcMar>
              <w:top w:w="58" w:type="dxa"/>
              <w:left w:w="115" w:type="dxa"/>
              <w:right w:w="115" w:type="dxa"/>
            </w:tcMar>
            <w:tcPrChange w:id="2106" w:author="Author">
              <w:tcPr>
                <w:tcW w:w="997" w:type="pct"/>
                <w:tcMar>
                  <w:top w:w="58" w:type="dxa"/>
                  <w:left w:w="115" w:type="dxa"/>
                  <w:right w:w="115" w:type="dxa"/>
                </w:tcMar>
              </w:tcPr>
            </w:tcPrChange>
          </w:tcPr>
          <w:p w14:paraId="7756FBBD" w14:textId="77777777" w:rsidR="00F6673C" w:rsidRDefault="00F6673C" w:rsidP="00981A5A">
            <w:pPr>
              <w:pStyle w:val="TableText"/>
            </w:pPr>
            <w:r>
              <w:t>^SD(403.5,</w:t>
            </w:r>
          </w:p>
        </w:tc>
        <w:tc>
          <w:tcPr>
            <w:tcW w:w="557" w:type="pct"/>
            <w:tcMar>
              <w:top w:w="58" w:type="dxa"/>
              <w:left w:w="115" w:type="dxa"/>
              <w:right w:w="115" w:type="dxa"/>
            </w:tcMar>
            <w:vAlign w:val="center"/>
            <w:tcPrChange w:id="2107" w:author="Author">
              <w:tcPr>
                <w:tcW w:w="540" w:type="pct"/>
                <w:tcMar>
                  <w:top w:w="58" w:type="dxa"/>
                  <w:left w:w="115" w:type="dxa"/>
                  <w:right w:w="115" w:type="dxa"/>
                </w:tcMar>
                <w:vAlign w:val="center"/>
              </w:tcPr>
            </w:tcPrChange>
          </w:tcPr>
          <w:p w14:paraId="5F048B4D" w14:textId="77777777" w:rsidR="00F6673C" w:rsidRDefault="00F6673C" w:rsidP="00981A5A">
            <w:pPr>
              <w:pStyle w:val="TableText"/>
            </w:pPr>
          </w:p>
        </w:tc>
        <w:tc>
          <w:tcPr>
            <w:tcW w:w="521" w:type="pct"/>
            <w:tcMar>
              <w:top w:w="58" w:type="dxa"/>
              <w:left w:w="115" w:type="dxa"/>
              <w:right w:w="115" w:type="dxa"/>
            </w:tcMar>
            <w:vAlign w:val="center"/>
            <w:tcPrChange w:id="2108" w:author="Author">
              <w:tcPr>
                <w:tcW w:w="505" w:type="pct"/>
                <w:tcMar>
                  <w:top w:w="58" w:type="dxa"/>
                  <w:left w:w="115" w:type="dxa"/>
                  <w:right w:w="115" w:type="dxa"/>
                </w:tcMar>
                <w:vAlign w:val="center"/>
              </w:tcPr>
            </w:tcPrChange>
          </w:tcPr>
          <w:p w14:paraId="4C60FCBD" w14:textId="77777777" w:rsidR="00F6673C" w:rsidRDefault="00F6673C" w:rsidP="00981A5A">
            <w:pPr>
              <w:pStyle w:val="TableText"/>
            </w:pPr>
          </w:p>
        </w:tc>
        <w:tc>
          <w:tcPr>
            <w:tcW w:w="555" w:type="pct"/>
            <w:tcMar>
              <w:top w:w="58" w:type="dxa"/>
              <w:left w:w="115" w:type="dxa"/>
              <w:right w:w="115" w:type="dxa"/>
            </w:tcMar>
            <w:vAlign w:val="center"/>
            <w:tcPrChange w:id="2109" w:author="Author">
              <w:tcPr>
                <w:tcW w:w="538" w:type="pct"/>
                <w:tcMar>
                  <w:top w:w="58" w:type="dxa"/>
                  <w:left w:w="115" w:type="dxa"/>
                  <w:right w:w="115" w:type="dxa"/>
                </w:tcMar>
                <w:vAlign w:val="center"/>
              </w:tcPr>
            </w:tcPrChange>
          </w:tcPr>
          <w:p w14:paraId="3FCCAA7D" w14:textId="77777777" w:rsidR="00F6673C" w:rsidRDefault="00F6673C" w:rsidP="00981A5A">
            <w:pPr>
              <w:pStyle w:val="TableText"/>
            </w:pPr>
            <w:r>
              <w:t>@</w:t>
            </w:r>
          </w:p>
        </w:tc>
        <w:tc>
          <w:tcPr>
            <w:tcW w:w="1013" w:type="pct"/>
            <w:tcMar>
              <w:top w:w="58" w:type="dxa"/>
              <w:left w:w="115" w:type="dxa"/>
              <w:right w:w="115" w:type="dxa"/>
            </w:tcMar>
            <w:vAlign w:val="center"/>
            <w:tcPrChange w:id="2110" w:author="Author">
              <w:tcPr>
                <w:tcW w:w="982" w:type="pct"/>
                <w:tcMar>
                  <w:top w:w="58" w:type="dxa"/>
                  <w:left w:w="115" w:type="dxa"/>
                  <w:right w:w="115" w:type="dxa"/>
                </w:tcMar>
                <w:vAlign w:val="center"/>
              </w:tcPr>
            </w:tcPrChange>
          </w:tcPr>
          <w:p w14:paraId="29B5505C" w14:textId="77777777" w:rsidR="00F6673C" w:rsidRDefault="00F6673C" w:rsidP="00981A5A">
            <w:pPr>
              <w:pStyle w:val="TableText"/>
            </w:pPr>
            <w:r>
              <w:t>@</w:t>
            </w:r>
          </w:p>
        </w:tc>
        <w:tc>
          <w:tcPr>
            <w:tcW w:w="689" w:type="pct"/>
            <w:tcMar>
              <w:top w:w="58" w:type="dxa"/>
              <w:left w:w="115" w:type="dxa"/>
              <w:right w:w="115" w:type="dxa"/>
            </w:tcMar>
            <w:vAlign w:val="center"/>
            <w:tcPrChange w:id="2111" w:author="Author">
              <w:tcPr>
                <w:tcW w:w="821" w:type="pct"/>
                <w:tcMar>
                  <w:top w:w="58" w:type="dxa"/>
                  <w:left w:w="115" w:type="dxa"/>
                  <w:right w:w="115" w:type="dxa"/>
                </w:tcMar>
                <w:vAlign w:val="center"/>
              </w:tcPr>
            </w:tcPrChange>
          </w:tcPr>
          <w:p w14:paraId="2BD88FD2" w14:textId="77777777" w:rsidR="00F6673C" w:rsidRDefault="00F6673C" w:rsidP="00981A5A">
            <w:pPr>
              <w:pStyle w:val="TableText"/>
            </w:pPr>
            <w:r>
              <w:t>@</w:t>
            </w:r>
          </w:p>
        </w:tc>
      </w:tr>
      <w:tr w:rsidR="000349B5" w14:paraId="1161D7AD" w14:textId="77777777" w:rsidTr="00A242DF">
        <w:trPr>
          <w:cantSplit/>
          <w:tblHeader/>
          <w:trPrChange w:id="2112" w:author="Author">
            <w:trPr>
              <w:cantSplit/>
              <w:tblHeader/>
            </w:trPr>
          </w:trPrChange>
        </w:trPr>
        <w:tc>
          <w:tcPr>
            <w:tcW w:w="636" w:type="pct"/>
            <w:tcMar>
              <w:top w:w="58" w:type="dxa"/>
              <w:left w:w="115" w:type="dxa"/>
              <w:right w:w="115" w:type="dxa"/>
            </w:tcMar>
            <w:tcPrChange w:id="2113" w:author="Author">
              <w:tcPr>
                <w:tcW w:w="617" w:type="pct"/>
                <w:tcMar>
                  <w:top w:w="58" w:type="dxa"/>
                  <w:left w:w="115" w:type="dxa"/>
                  <w:right w:w="115" w:type="dxa"/>
                </w:tcMar>
              </w:tcPr>
            </w:tcPrChange>
          </w:tcPr>
          <w:p w14:paraId="0D351D33" w14:textId="77777777" w:rsidR="00F6673C" w:rsidRPr="00DA09A8" w:rsidRDefault="00F6673C" w:rsidP="00981A5A">
            <w:pPr>
              <w:pStyle w:val="TableText"/>
            </w:pPr>
            <w:r>
              <w:t>403.56</w:t>
            </w:r>
          </w:p>
        </w:tc>
        <w:tc>
          <w:tcPr>
            <w:tcW w:w="1029" w:type="pct"/>
            <w:tcMar>
              <w:top w:w="58" w:type="dxa"/>
              <w:left w:w="115" w:type="dxa"/>
              <w:right w:w="115" w:type="dxa"/>
            </w:tcMar>
            <w:tcPrChange w:id="2114" w:author="Author">
              <w:tcPr>
                <w:tcW w:w="997" w:type="pct"/>
                <w:tcMar>
                  <w:top w:w="58" w:type="dxa"/>
                  <w:left w:w="115" w:type="dxa"/>
                  <w:right w:w="115" w:type="dxa"/>
                </w:tcMar>
              </w:tcPr>
            </w:tcPrChange>
          </w:tcPr>
          <w:p w14:paraId="49ADE400" w14:textId="77777777" w:rsidR="00F6673C" w:rsidRDefault="00F6673C" w:rsidP="00981A5A">
            <w:pPr>
              <w:pStyle w:val="TableText"/>
            </w:pPr>
            <w:r>
              <w:t>^SD(403.56,</w:t>
            </w:r>
          </w:p>
        </w:tc>
        <w:tc>
          <w:tcPr>
            <w:tcW w:w="557" w:type="pct"/>
            <w:tcMar>
              <w:top w:w="58" w:type="dxa"/>
              <w:left w:w="115" w:type="dxa"/>
              <w:right w:w="115" w:type="dxa"/>
            </w:tcMar>
            <w:vAlign w:val="center"/>
            <w:tcPrChange w:id="2115" w:author="Author">
              <w:tcPr>
                <w:tcW w:w="540" w:type="pct"/>
                <w:tcMar>
                  <w:top w:w="58" w:type="dxa"/>
                  <w:left w:w="115" w:type="dxa"/>
                  <w:right w:w="115" w:type="dxa"/>
                </w:tcMar>
                <w:vAlign w:val="center"/>
              </w:tcPr>
            </w:tcPrChange>
          </w:tcPr>
          <w:p w14:paraId="2F10AFDD" w14:textId="77777777" w:rsidR="00F6673C" w:rsidRDefault="00F6673C" w:rsidP="00981A5A">
            <w:pPr>
              <w:pStyle w:val="TableText"/>
            </w:pPr>
          </w:p>
        </w:tc>
        <w:tc>
          <w:tcPr>
            <w:tcW w:w="521" w:type="pct"/>
            <w:tcMar>
              <w:top w:w="58" w:type="dxa"/>
              <w:left w:w="115" w:type="dxa"/>
              <w:right w:w="115" w:type="dxa"/>
            </w:tcMar>
            <w:vAlign w:val="center"/>
            <w:tcPrChange w:id="2116" w:author="Author">
              <w:tcPr>
                <w:tcW w:w="505" w:type="pct"/>
                <w:tcMar>
                  <w:top w:w="58" w:type="dxa"/>
                  <w:left w:w="115" w:type="dxa"/>
                  <w:right w:w="115" w:type="dxa"/>
                </w:tcMar>
                <w:vAlign w:val="center"/>
              </w:tcPr>
            </w:tcPrChange>
          </w:tcPr>
          <w:p w14:paraId="2E377F49" w14:textId="77777777" w:rsidR="00F6673C" w:rsidRDefault="00F6673C" w:rsidP="00981A5A">
            <w:pPr>
              <w:pStyle w:val="TableText"/>
            </w:pPr>
          </w:p>
        </w:tc>
        <w:tc>
          <w:tcPr>
            <w:tcW w:w="555" w:type="pct"/>
            <w:tcMar>
              <w:top w:w="58" w:type="dxa"/>
              <w:left w:w="115" w:type="dxa"/>
              <w:right w:w="115" w:type="dxa"/>
            </w:tcMar>
            <w:vAlign w:val="center"/>
            <w:tcPrChange w:id="2117" w:author="Author">
              <w:tcPr>
                <w:tcW w:w="538" w:type="pct"/>
                <w:tcMar>
                  <w:top w:w="58" w:type="dxa"/>
                  <w:left w:w="115" w:type="dxa"/>
                  <w:right w:w="115" w:type="dxa"/>
                </w:tcMar>
                <w:vAlign w:val="center"/>
              </w:tcPr>
            </w:tcPrChange>
          </w:tcPr>
          <w:p w14:paraId="221AF0BC" w14:textId="77777777" w:rsidR="00F6673C" w:rsidRDefault="00F6673C" w:rsidP="00981A5A">
            <w:pPr>
              <w:pStyle w:val="TableText"/>
            </w:pPr>
            <w:r>
              <w:t>@</w:t>
            </w:r>
          </w:p>
        </w:tc>
        <w:tc>
          <w:tcPr>
            <w:tcW w:w="1013" w:type="pct"/>
            <w:tcMar>
              <w:top w:w="58" w:type="dxa"/>
              <w:left w:w="115" w:type="dxa"/>
              <w:right w:w="115" w:type="dxa"/>
            </w:tcMar>
            <w:vAlign w:val="center"/>
            <w:tcPrChange w:id="2118" w:author="Author">
              <w:tcPr>
                <w:tcW w:w="982" w:type="pct"/>
                <w:tcMar>
                  <w:top w:w="58" w:type="dxa"/>
                  <w:left w:w="115" w:type="dxa"/>
                  <w:right w:w="115" w:type="dxa"/>
                </w:tcMar>
                <w:vAlign w:val="center"/>
              </w:tcPr>
            </w:tcPrChange>
          </w:tcPr>
          <w:p w14:paraId="7E920E45" w14:textId="77777777" w:rsidR="00F6673C" w:rsidRDefault="00F6673C" w:rsidP="00981A5A">
            <w:pPr>
              <w:pStyle w:val="TableText"/>
            </w:pPr>
            <w:r>
              <w:t>@</w:t>
            </w:r>
          </w:p>
        </w:tc>
        <w:tc>
          <w:tcPr>
            <w:tcW w:w="689" w:type="pct"/>
            <w:tcMar>
              <w:top w:w="58" w:type="dxa"/>
              <w:left w:w="115" w:type="dxa"/>
              <w:right w:w="115" w:type="dxa"/>
            </w:tcMar>
            <w:vAlign w:val="center"/>
            <w:tcPrChange w:id="2119" w:author="Author">
              <w:tcPr>
                <w:tcW w:w="821" w:type="pct"/>
                <w:tcMar>
                  <w:top w:w="58" w:type="dxa"/>
                  <w:left w:w="115" w:type="dxa"/>
                  <w:right w:w="115" w:type="dxa"/>
                </w:tcMar>
                <w:vAlign w:val="center"/>
              </w:tcPr>
            </w:tcPrChange>
          </w:tcPr>
          <w:p w14:paraId="443A7330" w14:textId="77777777" w:rsidR="00F6673C" w:rsidRDefault="00F6673C" w:rsidP="00981A5A">
            <w:pPr>
              <w:pStyle w:val="TableText"/>
            </w:pPr>
            <w:r>
              <w:t>@</w:t>
            </w:r>
          </w:p>
        </w:tc>
      </w:tr>
      <w:tr w:rsidR="000349B5" w14:paraId="42D2A6CC" w14:textId="77777777" w:rsidTr="00A242DF">
        <w:trPr>
          <w:cantSplit/>
          <w:tblHeader/>
          <w:trPrChange w:id="2120" w:author="Author">
            <w:trPr>
              <w:cantSplit/>
              <w:tblHeader/>
            </w:trPr>
          </w:trPrChange>
        </w:trPr>
        <w:tc>
          <w:tcPr>
            <w:tcW w:w="636" w:type="pct"/>
            <w:tcMar>
              <w:top w:w="58" w:type="dxa"/>
              <w:left w:w="115" w:type="dxa"/>
              <w:right w:w="115" w:type="dxa"/>
            </w:tcMar>
            <w:tcPrChange w:id="2121" w:author="Author">
              <w:tcPr>
                <w:tcW w:w="617" w:type="pct"/>
                <w:tcMar>
                  <w:top w:w="58" w:type="dxa"/>
                  <w:left w:w="115" w:type="dxa"/>
                  <w:right w:w="115" w:type="dxa"/>
                </w:tcMar>
              </w:tcPr>
            </w:tcPrChange>
          </w:tcPr>
          <w:p w14:paraId="719BB627" w14:textId="77777777" w:rsidR="00F6673C" w:rsidRPr="00DA09A8" w:rsidRDefault="00F6673C" w:rsidP="00981A5A">
            <w:pPr>
              <w:pStyle w:val="TableText"/>
            </w:pPr>
            <w:r>
              <w:t>409.3</w:t>
            </w:r>
          </w:p>
        </w:tc>
        <w:tc>
          <w:tcPr>
            <w:tcW w:w="1029" w:type="pct"/>
            <w:tcMar>
              <w:top w:w="58" w:type="dxa"/>
              <w:left w:w="115" w:type="dxa"/>
              <w:right w:w="115" w:type="dxa"/>
            </w:tcMar>
            <w:tcPrChange w:id="2122" w:author="Author">
              <w:tcPr>
                <w:tcW w:w="997" w:type="pct"/>
                <w:tcMar>
                  <w:top w:w="58" w:type="dxa"/>
                  <w:left w:w="115" w:type="dxa"/>
                  <w:right w:w="115" w:type="dxa"/>
                </w:tcMar>
              </w:tcPr>
            </w:tcPrChange>
          </w:tcPr>
          <w:p w14:paraId="7DA7D9BF" w14:textId="77777777" w:rsidR="00F6673C" w:rsidRDefault="00F6673C" w:rsidP="00981A5A">
            <w:pPr>
              <w:pStyle w:val="TableText"/>
            </w:pPr>
            <w:r>
              <w:t>^SDWL(409.3,</w:t>
            </w:r>
          </w:p>
        </w:tc>
        <w:tc>
          <w:tcPr>
            <w:tcW w:w="557" w:type="pct"/>
            <w:tcMar>
              <w:top w:w="58" w:type="dxa"/>
              <w:left w:w="115" w:type="dxa"/>
              <w:right w:w="115" w:type="dxa"/>
            </w:tcMar>
            <w:vAlign w:val="center"/>
            <w:tcPrChange w:id="2123" w:author="Author">
              <w:tcPr>
                <w:tcW w:w="540" w:type="pct"/>
                <w:tcMar>
                  <w:top w:w="58" w:type="dxa"/>
                  <w:left w:w="115" w:type="dxa"/>
                  <w:right w:w="115" w:type="dxa"/>
                </w:tcMar>
                <w:vAlign w:val="center"/>
              </w:tcPr>
            </w:tcPrChange>
          </w:tcPr>
          <w:p w14:paraId="2B595DAA" w14:textId="77777777" w:rsidR="00F6673C" w:rsidRDefault="00F6673C" w:rsidP="00981A5A">
            <w:pPr>
              <w:pStyle w:val="TableText"/>
            </w:pPr>
          </w:p>
        </w:tc>
        <w:tc>
          <w:tcPr>
            <w:tcW w:w="521" w:type="pct"/>
            <w:tcMar>
              <w:top w:w="58" w:type="dxa"/>
              <w:left w:w="115" w:type="dxa"/>
              <w:right w:w="115" w:type="dxa"/>
            </w:tcMar>
            <w:vAlign w:val="center"/>
            <w:tcPrChange w:id="2124" w:author="Author">
              <w:tcPr>
                <w:tcW w:w="505" w:type="pct"/>
                <w:tcMar>
                  <w:top w:w="58" w:type="dxa"/>
                  <w:left w:w="115" w:type="dxa"/>
                  <w:right w:w="115" w:type="dxa"/>
                </w:tcMar>
                <w:vAlign w:val="center"/>
              </w:tcPr>
            </w:tcPrChange>
          </w:tcPr>
          <w:p w14:paraId="1E6AFE2E" w14:textId="77777777" w:rsidR="00F6673C" w:rsidRDefault="00F6673C" w:rsidP="00981A5A">
            <w:pPr>
              <w:pStyle w:val="TableText"/>
            </w:pPr>
            <w:r>
              <w:t>D</w:t>
            </w:r>
          </w:p>
        </w:tc>
        <w:tc>
          <w:tcPr>
            <w:tcW w:w="555" w:type="pct"/>
            <w:tcMar>
              <w:top w:w="58" w:type="dxa"/>
              <w:left w:w="115" w:type="dxa"/>
              <w:right w:w="115" w:type="dxa"/>
            </w:tcMar>
            <w:vAlign w:val="center"/>
            <w:tcPrChange w:id="2125" w:author="Author">
              <w:tcPr>
                <w:tcW w:w="538" w:type="pct"/>
                <w:tcMar>
                  <w:top w:w="58" w:type="dxa"/>
                  <w:left w:w="115" w:type="dxa"/>
                  <w:right w:w="115" w:type="dxa"/>
                </w:tcMar>
                <w:vAlign w:val="center"/>
              </w:tcPr>
            </w:tcPrChange>
          </w:tcPr>
          <w:p w14:paraId="09A5DFC4" w14:textId="77777777" w:rsidR="00F6673C" w:rsidRDefault="00F6673C" w:rsidP="00981A5A">
            <w:pPr>
              <w:pStyle w:val="TableText"/>
            </w:pPr>
            <w:r>
              <w:t>D</w:t>
            </w:r>
          </w:p>
        </w:tc>
        <w:tc>
          <w:tcPr>
            <w:tcW w:w="1013" w:type="pct"/>
            <w:tcMar>
              <w:top w:w="58" w:type="dxa"/>
              <w:left w:w="115" w:type="dxa"/>
              <w:right w:w="115" w:type="dxa"/>
            </w:tcMar>
            <w:vAlign w:val="center"/>
            <w:tcPrChange w:id="2126" w:author="Author">
              <w:tcPr>
                <w:tcW w:w="982" w:type="pct"/>
                <w:tcMar>
                  <w:top w:w="58" w:type="dxa"/>
                  <w:left w:w="115" w:type="dxa"/>
                  <w:right w:w="115" w:type="dxa"/>
                </w:tcMar>
                <w:vAlign w:val="center"/>
              </w:tcPr>
            </w:tcPrChange>
          </w:tcPr>
          <w:p w14:paraId="3B860665" w14:textId="77777777" w:rsidR="00F6673C" w:rsidRDefault="00F6673C" w:rsidP="00981A5A">
            <w:pPr>
              <w:pStyle w:val="TableText"/>
            </w:pPr>
            <w:r>
              <w:t>@</w:t>
            </w:r>
          </w:p>
        </w:tc>
        <w:tc>
          <w:tcPr>
            <w:tcW w:w="689" w:type="pct"/>
            <w:tcMar>
              <w:top w:w="58" w:type="dxa"/>
              <w:left w:w="115" w:type="dxa"/>
              <w:right w:w="115" w:type="dxa"/>
            </w:tcMar>
            <w:vAlign w:val="center"/>
            <w:tcPrChange w:id="2127" w:author="Author">
              <w:tcPr>
                <w:tcW w:w="821" w:type="pct"/>
                <w:tcMar>
                  <w:top w:w="58" w:type="dxa"/>
                  <w:left w:w="115" w:type="dxa"/>
                  <w:right w:w="115" w:type="dxa"/>
                </w:tcMar>
                <w:vAlign w:val="center"/>
              </w:tcPr>
            </w:tcPrChange>
          </w:tcPr>
          <w:p w14:paraId="1FB02044" w14:textId="77777777" w:rsidR="00F6673C" w:rsidRDefault="00F6673C" w:rsidP="00981A5A">
            <w:pPr>
              <w:pStyle w:val="TableText"/>
            </w:pPr>
            <w:r>
              <w:t>@</w:t>
            </w:r>
          </w:p>
        </w:tc>
      </w:tr>
      <w:tr w:rsidR="000349B5" w14:paraId="119B7775" w14:textId="77777777" w:rsidTr="00A242DF">
        <w:trPr>
          <w:cantSplit/>
          <w:tblHeader/>
          <w:trPrChange w:id="2128" w:author="Author">
            <w:trPr>
              <w:cantSplit/>
              <w:tblHeader/>
            </w:trPr>
          </w:trPrChange>
        </w:trPr>
        <w:tc>
          <w:tcPr>
            <w:tcW w:w="636" w:type="pct"/>
            <w:tcMar>
              <w:top w:w="58" w:type="dxa"/>
              <w:left w:w="115" w:type="dxa"/>
              <w:right w:w="115" w:type="dxa"/>
            </w:tcMar>
            <w:tcPrChange w:id="2129" w:author="Author">
              <w:tcPr>
                <w:tcW w:w="617" w:type="pct"/>
                <w:tcMar>
                  <w:top w:w="58" w:type="dxa"/>
                  <w:left w:w="115" w:type="dxa"/>
                  <w:right w:w="115" w:type="dxa"/>
                </w:tcMar>
              </w:tcPr>
            </w:tcPrChange>
          </w:tcPr>
          <w:p w14:paraId="2655AEA3" w14:textId="77777777" w:rsidR="00F6673C" w:rsidRPr="00DA09A8" w:rsidRDefault="00F6673C" w:rsidP="00981A5A">
            <w:pPr>
              <w:pStyle w:val="TableText"/>
            </w:pPr>
            <w:r>
              <w:lastRenderedPageBreak/>
              <w:t>409.822</w:t>
            </w:r>
          </w:p>
        </w:tc>
        <w:tc>
          <w:tcPr>
            <w:tcW w:w="1029" w:type="pct"/>
            <w:tcMar>
              <w:top w:w="58" w:type="dxa"/>
              <w:left w:w="115" w:type="dxa"/>
              <w:right w:w="115" w:type="dxa"/>
            </w:tcMar>
            <w:tcPrChange w:id="2130" w:author="Author">
              <w:tcPr>
                <w:tcW w:w="997" w:type="pct"/>
                <w:tcMar>
                  <w:top w:w="58" w:type="dxa"/>
                  <w:left w:w="115" w:type="dxa"/>
                  <w:right w:w="115" w:type="dxa"/>
                </w:tcMar>
              </w:tcPr>
            </w:tcPrChange>
          </w:tcPr>
          <w:p w14:paraId="4019647A" w14:textId="77777777" w:rsidR="00F6673C" w:rsidRDefault="00F6673C" w:rsidP="00981A5A">
            <w:pPr>
              <w:pStyle w:val="TableText"/>
            </w:pPr>
            <w:r>
              <w:t>^SDEC(409.822,</w:t>
            </w:r>
          </w:p>
        </w:tc>
        <w:tc>
          <w:tcPr>
            <w:tcW w:w="557" w:type="pct"/>
            <w:tcMar>
              <w:top w:w="58" w:type="dxa"/>
              <w:left w:w="115" w:type="dxa"/>
              <w:right w:w="115" w:type="dxa"/>
            </w:tcMar>
            <w:vAlign w:val="center"/>
            <w:tcPrChange w:id="2131" w:author="Author">
              <w:tcPr>
                <w:tcW w:w="540" w:type="pct"/>
                <w:tcMar>
                  <w:top w:w="58" w:type="dxa"/>
                  <w:left w:w="115" w:type="dxa"/>
                  <w:right w:w="115" w:type="dxa"/>
                </w:tcMar>
                <w:vAlign w:val="center"/>
              </w:tcPr>
            </w:tcPrChange>
          </w:tcPr>
          <w:p w14:paraId="29307E2E" w14:textId="77777777" w:rsidR="00F6673C" w:rsidRDefault="00F6673C" w:rsidP="00981A5A">
            <w:pPr>
              <w:pStyle w:val="TableText"/>
            </w:pPr>
          </w:p>
        </w:tc>
        <w:tc>
          <w:tcPr>
            <w:tcW w:w="521" w:type="pct"/>
            <w:tcMar>
              <w:top w:w="58" w:type="dxa"/>
              <w:left w:w="115" w:type="dxa"/>
              <w:right w:w="115" w:type="dxa"/>
            </w:tcMar>
            <w:vAlign w:val="center"/>
            <w:tcPrChange w:id="2132" w:author="Author">
              <w:tcPr>
                <w:tcW w:w="505" w:type="pct"/>
                <w:tcMar>
                  <w:top w:w="58" w:type="dxa"/>
                  <w:left w:w="115" w:type="dxa"/>
                  <w:right w:w="115" w:type="dxa"/>
                </w:tcMar>
                <w:vAlign w:val="center"/>
              </w:tcPr>
            </w:tcPrChange>
          </w:tcPr>
          <w:p w14:paraId="446566BB" w14:textId="77777777" w:rsidR="00F6673C" w:rsidRDefault="00F6673C" w:rsidP="00981A5A">
            <w:pPr>
              <w:pStyle w:val="TableText"/>
            </w:pPr>
          </w:p>
        </w:tc>
        <w:tc>
          <w:tcPr>
            <w:tcW w:w="555" w:type="pct"/>
            <w:tcMar>
              <w:top w:w="58" w:type="dxa"/>
              <w:left w:w="115" w:type="dxa"/>
              <w:right w:w="115" w:type="dxa"/>
            </w:tcMar>
            <w:vAlign w:val="center"/>
            <w:tcPrChange w:id="2133" w:author="Author">
              <w:tcPr>
                <w:tcW w:w="538" w:type="pct"/>
                <w:tcMar>
                  <w:top w:w="58" w:type="dxa"/>
                  <w:left w:w="115" w:type="dxa"/>
                  <w:right w:w="115" w:type="dxa"/>
                </w:tcMar>
                <w:vAlign w:val="center"/>
              </w:tcPr>
            </w:tcPrChange>
          </w:tcPr>
          <w:p w14:paraId="0122DA5F" w14:textId="77777777" w:rsidR="00F6673C" w:rsidRDefault="00F6673C" w:rsidP="00981A5A">
            <w:pPr>
              <w:pStyle w:val="TableText"/>
            </w:pPr>
          </w:p>
        </w:tc>
        <w:tc>
          <w:tcPr>
            <w:tcW w:w="1013" w:type="pct"/>
            <w:tcMar>
              <w:top w:w="58" w:type="dxa"/>
              <w:left w:w="115" w:type="dxa"/>
              <w:right w:w="115" w:type="dxa"/>
            </w:tcMar>
            <w:vAlign w:val="center"/>
            <w:tcPrChange w:id="2134" w:author="Author">
              <w:tcPr>
                <w:tcW w:w="982" w:type="pct"/>
                <w:tcMar>
                  <w:top w:w="58" w:type="dxa"/>
                  <w:left w:w="115" w:type="dxa"/>
                  <w:right w:w="115" w:type="dxa"/>
                </w:tcMar>
                <w:vAlign w:val="center"/>
              </w:tcPr>
            </w:tcPrChange>
          </w:tcPr>
          <w:p w14:paraId="31201819" w14:textId="77777777" w:rsidR="00F6673C" w:rsidRDefault="00F6673C" w:rsidP="00981A5A">
            <w:pPr>
              <w:pStyle w:val="TableText"/>
            </w:pPr>
          </w:p>
        </w:tc>
        <w:tc>
          <w:tcPr>
            <w:tcW w:w="689" w:type="pct"/>
            <w:tcMar>
              <w:top w:w="58" w:type="dxa"/>
              <w:left w:w="115" w:type="dxa"/>
              <w:right w:w="115" w:type="dxa"/>
            </w:tcMar>
            <w:vAlign w:val="center"/>
            <w:tcPrChange w:id="2135" w:author="Author">
              <w:tcPr>
                <w:tcW w:w="821" w:type="pct"/>
                <w:tcMar>
                  <w:top w:w="58" w:type="dxa"/>
                  <w:left w:w="115" w:type="dxa"/>
                  <w:right w:w="115" w:type="dxa"/>
                </w:tcMar>
                <w:vAlign w:val="center"/>
              </w:tcPr>
            </w:tcPrChange>
          </w:tcPr>
          <w:p w14:paraId="374949A8" w14:textId="77777777" w:rsidR="00F6673C" w:rsidRDefault="00F6673C" w:rsidP="00981A5A">
            <w:pPr>
              <w:pStyle w:val="TableText"/>
            </w:pPr>
          </w:p>
        </w:tc>
      </w:tr>
      <w:tr w:rsidR="000349B5" w14:paraId="570E1E39" w14:textId="77777777" w:rsidTr="00A242DF">
        <w:trPr>
          <w:cantSplit/>
          <w:tblHeader/>
          <w:trPrChange w:id="2136" w:author="Author">
            <w:trPr>
              <w:cantSplit/>
              <w:tblHeader/>
            </w:trPr>
          </w:trPrChange>
        </w:trPr>
        <w:tc>
          <w:tcPr>
            <w:tcW w:w="636" w:type="pct"/>
            <w:tcMar>
              <w:top w:w="58" w:type="dxa"/>
              <w:left w:w="115" w:type="dxa"/>
              <w:right w:w="115" w:type="dxa"/>
            </w:tcMar>
            <w:tcPrChange w:id="2137" w:author="Author">
              <w:tcPr>
                <w:tcW w:w="617" w:type="pct"/>
                <w:tcMar>
                  <w:top w:w="58" w:type="dxa"/>
                  <w:left w:w="115" w:type="dxa"/>
                  <w:right w:w="115" w:type="dxa"/>
                </w:tcMar>
              </w:tcPr>
            </w:tcPrChange>
          </w:tcPr>
          <w:p w14:paraId="14426EF7" w14:textId="77777777" w:rsidR="00F6673C" w:rsidRPr="00DA09A8" w:rsidRDefault="00F6673C" w:rsidP="00981A5A">
            <w:pPr>
              <w:pStyle w:val="TableText"/>
            </w:pPr>
            <w:r>
              <w:t>409.824</w:t>
            </w:r>
          </w:p>
        </w:tc>
        <w:tc>
          <w:tcPr>
            <w:tcW w:w="1029" w:type="pct"/>
            <w:tcMar>
              <w:top w:w="58" w:type="dxa"/>
              <w:left w:w="115" w:type="dxa"/>
              <w:right w:w="115" w:type="dxa"/>
            </w:tcMar>
            <w:tcPrChange w:id="2138" w:author="Author">
              <w:tcPr>
                <w:tcW w:w="997" w:type="pct"/>
                <w:tcMar>
                  <w:top w:w="58" w:type="dxa"/>
                  <w:left w:w="115" w:type="dxa"/>
                  <w:right w:w="115" w:type="dxa"/>
                </w:tcMar>
              </w:tcPr>
            </w:tcPrChange>
          </w:tcPr>
          <w:p w14:paraId="53A7BAB1" w14:textId="77777777" w:rsidR="00F6673C" w:rsidRDefault="00F6673C" w:rsidP="00981A5A">
            <w:pPr>
              <w:pStyle w:val="TableText"/>
            </w:pPr>
            <w:r>
              <w:t>^SDEC(409.824,</w:t>
            </w:r>
          </w:p>
        </w:tc>
        <w:tc>
          <w:tcPr>
            <w:tcW w:w="557" w:type="pct"/>
            <w:tcMar>
              <w:top w:w="58" w:type="dxa"/>
              <w:left w:w="115" w:type="dxa"/>
              <w:right w:w="115" w:type="dxa"/>
            </w:tcMar>
            <w:vAlign w:val="center"/>
            <w:tcPrChange w:id="2139" w:author="Author">
              <w:tcPr>
                <w:tcW w:w="540" w:type="pct"/>
                <w:tcMar>
                  <w:top w:w="58" w:type="dxa"/>
                  <w:left w:w="115" w:type="dxa"/>
                  <w:right w:w="115" w:type="dxa"/>
                </w:tcMar>
                <w:vAlign w:val="center"/>
              </w:tcPr>
            </w:tcPrChange>
          </w:tcPr>
          <w:p w14:paraId="64B204A5" w14:textId="77777777" w:rsidR="00F6673C" w:rsidRDefault="00F6673C" w:rsidP="00981A5A">
            <w:pPr>
              <w:pStyle w:val="TableText"/>
            </w:pPr>
          </w:p>
        </w:tc>
        <w:tc>
          <w:tcPr>
            <w:tcW w:w="521" w:type="pct"/>
            <w:tcMar>
              <w:top w:w="58" w:type="dxa"/>
              <w:left w:w="115" w:type="dxa"/>
              <w:right w:w="115" w:type="dxa"/>
            </w:tcMar>
            <w:vAlign w:val="center"/>
            <w:tcPrChange w:id="2140" w:author="Author">
              <w:tcPr>
                <w:tcW w:w="505" w:type="pct"/>
                <w:tcMar>
                  <w:top w:w="58" w:type="dxa"/>
                  <w:left w:w="115" w:type="dxa"/>
                  <w:right w:w="115" w:type="dxa"/>
                </w:tcMar>
                <w:vAlign w:val="center"/>
              </w:tcPr>
            </w:tcPrChange>
          </w:tcPr>
          <w:p w14:paraId="1C6920CF" w14:textId="77777777" w:rsidR="00F6673C" w:rsidRDefault="00F6673C" w:rsidP="00981A5A">
            <w:pPr>
              <w:pStyle w:val="TableText"/>
            </w:pPr>
          </w:p>
        </w:tc>
        <w:tc>
          <w:tcPr>
            <w:tcW w:w="555" w:type="pct"/>
            <w:tcMar>
              <w:top w:w="58" w:type="dxa"/>
              <w:left w:w="115" w:type="dxa"/>
              <w:right w:w="115" w:type="dxa"/>
            </w:tcMar>
            <w:vAlign w:val="center"/>
            <w:tcPrChange w:id="2141" w:author="Author">
              <w:tcPr>
                <w:tcW w:w="538" w:type="pct"/>
                <w:tcMar>
                  <w:top w:w="58" w:type="dxa"/>
                  <w:left w:w="115" w:type="dxa"/>
                  <w:right w:w="115" w:type="dxa"/>
                </w:tcMar>
                <w:vAlign w:val="center"/>
              </w:tcPr>
            </w:tcPrChange>
          </w:tcPr>
          <w:p w14:paraId="081C6A23" w14:textId="77777777" w:rsidR="00F6673C" w:rsidRDefault="00F6673C" w:rsidP="00981A5A">
            <w:pPr>
              <w:pStyle w:val="TableText"/>
            </w:pPr>
          </w:p>
        </w:tc>
        <w:tc>
          <w:tcPr>
            <w:tcW w:w="1013" w:type="pct"/>
            <w:tcMar>
              <w:top w:w="58" w:type="dxa"/>
              <w:left w:w="115" w:type="dxa"/>
              <w:right w:w="115" w:type="dxa"/>
            </w:tcMar>
            <w:vAlign w:val="center"/>
            <w:tcPrChange w:id="2142" w:author="Author">
              <w:tcPr>
                <w:tcW w:w="982" w:type="pct"/>
                <w:tcMar>
                  <w:top w:w="58" w:type="dxa"/>
                  <w:left w:w="115" w:type="dxa"/>
                  <w:right w:w="115" w:type="dxa"/>
                </w:tcMar>
                <w:vAlign w:val="center"/>
              </w:tcPr>
            </w:tcPrChange>
          </w:tcPr>
          <w:p w14:paraId="45207863" w14:textId="77777777" w:rsidR="00F6673C" w:rsidRDefault="00F6673C" w:rsidP="00981A5A">
            <w:pPr>
              <w:pStyle w:val="TableText"/>
            </w:pPr>
          </w:p>
        </w:tc>
        <w:tc>
          <w:tcPr>
            <w:tcW w:w="689" w:type="pct"/>
            <w:tcMar>
              <w:top w:w="58" w:type="dxa"/>
              <w:left w:w="115" w:type="dxa"/>
              <w:right w:w="115" w:type="dxa"/>
            </w:tcMar>
            <w:vAlign w:val="center"/>
            <w:tcPrChange w:id="2143" w:author="Author">
              <w:tcPr>
                <w:tcW w:w="821" w:type="pct"/>
                <w:tcMar>
                  <w:top w:w="58" w:type="dxa"/>
                  <w:left w:w="115" w:type="dxa"/>
                  <w:right w:w="115" w:type="dxa"/>
                </w:tcMar>
                <w:vAlign w:val="center"/>
              </w:tcPr>
            </w:tcPrChange>
          </w:tcPr>
          <w:p w14:paraId="09B7463C" w14:textId="77777777" w:rsidR="00F6673C" w:rsidRDefault="00F6673C" w:rsidP="00981A5A">
            <w:pPr>
              <w:pStyle w:val="TableText"/>
            </w:pPr>
          </w:p>
        </w:tc>
      </w:tr>
      <w:tr w:rsidR="000349B5" w14:paraId="1FDD3E8F" w14:textId="77777777" w:rsidTr="00A242DF">
        <w:trPr>
          <w:cantSplit/>
          <w:tblHeader/>
          <w:trPrChange w:id="2144" w:author="Author">
            <w:trPr>
              <w:cantSplit/>
              <w:tblHeader/>
            </w:trPr>
          </w:trPrChange>
        </w:trPr>
        <w:tc>
          <w:tcPr>
            <w:tcW w:w="636" w:type="pct"/>
            <w:tcMar>
              <w:top w:w="58" w:type="dxa"/>
              <w:left w:w="115" w:type="dxa"/>
              <w:right w:w="115" w:type="dxa"/>
            </w:tcMar>
            <w:tcPrChange w:id="2145" w:author="Author">
              <w:tcPr>
                <w:tcW w:w="617" w:type="pct"/>
                <w:tcMar>
                  <w:top w:w="58" w:type="dxa"/>
                  <w:left w:w="115" w:type="dxa"/>
                  <w:right w:w="115" w:type="dxa"/>
                </w:tcMar>
              </w:tcPr>
            </w:tcPrChange>
          </w:tcPr>
          <w:p w14:paraId="53AA53E9" w14:textId="77777777" w:rsidR="00F6673C" w:rsidRPr="00DA09A8" w:rsidRDefault="00F6673C" w:rsidP="00981A5A">
            <w:pPr>
              <w:pStyle w:val="TableText"/>
            </w:pPr>
            <w:r>
              <w:t>409.823</w:t>
            </w:r>
          </w:p>
        </w:tc>
        <w:tc>
          <w:tcPr>
            <w:tcW w:w="1029" w:type="pct"/>
            <w:tcMar>
              <w:top w:w="58" w:type="dxa"/>
              <w:left w:w="115" w:type="dxa"/>
              <w:right w:w="115" w:type="dxa"/>
            </w:tcMar>
            <w:tcPrChange w:id="2146" w:author="Author">
              <w:tcPr>
                <w:tcW w:w="997" w:type="pct"/>
                <w:tcMar>
                  <w:top w:w="58" w:type="dxa"/>
                  <w:left w:w="115" w:type="dxa"/>
                  <w:right w:w="115" w:type="dxa"/>
                </w:tcMar>
              </w:tcPr>
            </w:tcPrChange>
          </w:tcPr>
          <w:p w14:paraId="4861FE5E" w14:textId="77777777" w:rsidR="00F6673C" w:rsidRDefault="00F6673C" w:rsidP="00981A5A">
            <w:pPr>
              <w:pStyle w:val="TableText"/>
            </w:pPr>
            <w:r>
              <w:t>^SDEC(409.823,</w:t>
            </w:r>
          </w:p>
        </w:tc>
        <w:tc>
          <w:tcPr>
            <w:tcW w:w="557" w:type="pct"/>
            <w:tcMar>
              <w:top w:w="58" w:type="dxa"/>
              <w:left w:w="115" w:type="dxa"/>
              <w:right w:w="115" w:type="dxa"/>
            </w:tcMar>
            <w:vAlign w:val="center"/>
            <w:tcPrChange w:id="2147" w:author="Author">
              <w:tcPr>
                <w:tcW w:w="540" w:type="pct"/>
                <w:tcMar>
                  <w:top w:w="58" w:type="dxa"/>
                  <w:left w:w="115" w:type="dxa"/>
                  <w:right w:w="115" w:type="dxa"/>
                </w:tcMar>
                <w:vAlign w:val="center"/>
              </w:tcPr>
            </w:tcPrChange>
          </w:tcPr>
          <w:p w14:paraId="72682520" w14:textId="77777777" w:rsidR="00F6673C" w:rsidRDefault="00F6673C" w:rsidP="00981A5A">
            <w:pPr>
              <w:pStyle w:val="TableText"/>
            </w:pPr>
          </w:p>
        </w:tc>
        <w:tc>
          <w:tcPr>
            <w:tcW w:w="521" w:type="pct"/>
            <w:tcMar>
              <w:top w:w="58" w:type="dxa"/>
              <w:left w:w="115" w:type="dxa"/>
              <w:right w:w="115" w:type="dxa"/>
            </w:tcMar>
            <w:vAlign w:val="center"/>
            <w:tcPrChange w:id="2148" w:author="Author">
              <w:tcPr>
                <w:tcW w:w="505" w:type="pct"/>
                <w:tcMar>
                  <w:top w:w="58" w:type="dxa"/>
                  <w:left w:w="115" w:type="dxa"/>
                  <w:right w:w="115" w:type="dxa"/>
                </w:tcMar>
                <w:vAlign w:val="center"/>
              </w:tcPr>
            </w:tcPrChange>
          </w:tcPr>
          <w:p w14:paraId="206539AF" w14:textId="77777777" w:rsidR="00F6673C" w:rsidRDefault="00F6673C" w:rsidP="00981A5A">
            <w:pPr>
              <w:pStyle w:val="TableText"/>
            </w:pPr>
          </w:p>
        </w:tc>
        <w:tc>
          <w:tcPr>
            <w:tcW w:w="555" w:type="pct"/>
            <w:tcMar>
              <w:top w:w="58" w:type="dxa"/>
              <w:left w:w="115" w:type="dxa"/>
              <w:right w:w="115" w:type="dxa"/>
            </w:tcMar>
            <w:vAlign w:val="center"/>
            <w:tcPrChange w:id="2149" w:author="Author">
              <w:tcPr>
                <w:tcW w:w="538" w:type="pct"/>
                <w:tcMar>
                  <w:top w:w="58" w:type="dxa"/>
                  <w:left w:w="115" w:type="dxa"/>
                  <w:right w:w="115" w:type="dxa"/>
                </w:tcMar>
                <w:vAlign w:val="center"/>
              </w:tcPr>
            </w:tcPrChange>
          </w:tcPr>
          <w:p w14:paraId="6662A831" w14:textId="77777777" w:rsidR="00F6673C" w:rsidRDefault="00F6673C" w:rsidP="00981A5A">
            <w:pPr>
              <w:pStyle w:val="TableText"/>
            </w:pPr>
          </w:p>
        </w:tc>
        <w:tc>
          <w:tcPr>
            <w:tcW w:w="1013" w:type="pct"/>
            <w:tcMar>
              <w:top w:w="58" w:type="dxa"/>
              <w:left w:w="115" w:type="dxa"/>
              <w:right w:w="115" w:type="dxa"/>
            </w:tcMar>
            <w:vAlign w:val="center"/>
            <w:tcPrChange w:id="2150" w:author="Author">
              <w:tcPr>
                <w:tcW w:w="982" w:type="pct"/>
                <w:tcMar>
                  <w:top w:w="58" w:type="dxa"/>
                  <w:left w:w="115" w:type="dxa"/>
                  <w:right w:w="115" w:type="dxa"/>
                </w:tcMar>
                <w:vAlign w:val="center"/>
              </w:tcPr>
            </w:tcPrChange>
          </w:tcPr>
          <w:p w14:paraId="71DB53C9" w14:textId="77777777" w:rsidR="00F6673C" w:rsidRDefault="00F6673C" w:rsidP="00981A5A">
            <w:pPr>
              <w:pStyle w:val="TableText"/>
            </w:pPr>
          </w:p>
        </w:tc>
        <w:tc>
          <w:tcPr>
            <w:tcW w:w="689" w:type="pct"/>
            <w:tcMar>
              <w:top w:w="58" w:type="dxa"/>
              <w:left w:w="115" w:type="dxa"/>
              <w:right w:w="115" w:type="dxa"/>
            </w:tcMar>
            <w:vAlign w:val="center"/>
            <w:tcPrChange w:id="2151" w:author="Author">
              <w:tcPr>
                <w:tcW w:w="821" w:type="pct"/>
                <w:tcMar>
                  <w:top w:w="58" w:type="dxa"/>
                  <w:left w:w="115" w:type="dxa"/>
                  <w:right w:w="115" w:type="dxa"/>
                </w:tcMar>
                <w:vAlign w:val="center"/>
              </w:tcPr>
            </w:tcPrChange>
          </w:tcPr>
          <w:p w14:paraId="062A4D1E" w14:textId="77777777" w:rsidR="00F6673C" w:rsidRDefault="00F6673C" w:rsidP="00981A5A">
            <w:pPr>
              <w:pStyle w:val="TableText"/>
            </w:pPr>
          </w:p>
        </w:tc>
      </w:tr>
      <w:tr w:rsidR="000349B5" w14:paraId="2601D80C" w14:textId="77777777" w:rsidTr="00A242DF">
        <w:trPr>
          <w:cantSplit/>
          <w:tblHeader/>
          <w:trPrChange w:id="2152" w:author="Author">
            <w:trPr>
              <w:cantSplit/>
              <w:tblHeader/>
            </w:trPr>
          </w:trPrChange>
        </w:trPr>
        <w:tc>
          <w:tcPr>
            <w:tcW w:w="636" w:type="pct"/>
            <w:tcMar>
              <w:top w:w="58" w:type="dxa"/>
              <w:left w:w="115" w:type="dxa"/>
              <w:right w:w="115" w:type="dxa"/>
            </w:tcMar>
            <w:tcPrChange w:id="2153" w:author="Author">
              <w:tcPr>
                <w:tcW w:w="617" w:type="pct"/>
                <w:tcMar>
                  <w:top w:w="58" w:type="dxa"/>
                  <w:left w:w="115" w:type="dxa"/>
                  <w:right w:w="115" w:type="dxa"/>
                </w:tcMar>
              </w:tcPr>
            </w:tcPrChange>
          </w:tcPr>
          <w:p w14:paraId="05B5B271" w14:textId="77777777" w:rsidR="00F6673C" w:rsidRPr="00DA09A8" w:rsidRDefault="00F6673C" w:rsidP="00981A5A">
            <w:pPr>
              <w:pStyle w:val="TableText"/>
            </w:pPr>
            <w:r>
              <w:t>409.834</w:t>
            </w:r>
          </w:p>
        </w:tc>
        <w:tc>
          <w:tcPr>
            <w:tcW w:w="1029" w:type="pct"/>
            <w:tcMar>
              <w:top w:w="58" w:type="dxa"/>
              <w:left w:w="115" w:type="dxa"/>
              <w:right w:w="115" w:type="dxa"/>
            </w:tcMar>
            <w:tcPrChange w:id="2154" w:author="Author">
              <w:tcPr>
                <w:tcW w:w="997" w:type="pct"/>
                <w:tcMar>
                  <w:top w:w="58" w:type="dxa"/>
                  <w:left w:w="115" w:type="dxa"/>
                  <w:right w:w="115" w:type="dxa"/>
                </w:tcMar>
              </w:tcPr>
            </w:tcPrChange>
          </w:tcPr>
          <w:p w14:paraId="268B5F43" w14:textId="77777777" w:rsidR="00F6673C" w:rsidRDefault="00F6673C" w:rsidP="00981A5A">
            <w:pPr>
              <w:pStyle w:val="TableText"/>
            </w:pPr>
            <w:r>
              <w:t>^SDEC(409.834,</w:t>
            </w:r>
          </w:p>
        </w:tc>
        <w:tc>
          <w:tcPr>
            <w:tcW w:w="557" w:type="pct"/>
            <w:tcMar>
              <w:top w:w="58" w:type="dxa"/>
              <w:left w:w="115" w:type="dxa"/>
              <w:right w:w="115" w:type="dxa"/>
            </w:tcMar>
            <w:vAlign w:val="center"/>
            <w:tcPrChange w:id="2155" w:author="Author">
              <w:tcPr>
                <w:tcW w:w="540" w:type="pct"/>
                <w:tcMar>
                  <w:top w:w="58" w:type="dxa"/>
                  <w:left w:w="115" w:type="dxa"/>
                  <w:right w:w="115" w:type="dxa"/>
                </w:tcMar>
                <w:vAlign w:val="center"/>
              </w:tcPr>
            </w:tcPrChange>
          </w:tcPr>
          <w:p w14:paraId="4BD24862" w14:textId="77777777" w:rsidR="00F6673C" w:rsidRDefault="00F6673C" w:rsidP="00981A5A">
            <w:pPr>
              <w:pStyle w:val="TableText"/>
            </w:pPr>
          </w:p>
        </w:tc>
        <w:tc>
          <w:tcPr>
            <w:tcW w:w="521" w:type="pct"/>
            <w:tcMar>
              <w:top w:w="58" w:type="dxa"/>
              <w:left w:w="115" w:type="dxa"/>
              <w:right w:w="115" w:type="dxa"/>
            </w:tcMar>
            <w:vAlign w:val="center"/>
            <w:tcPrChange w:id="2156" w:author="Author">
              <w:tcPr>
                <w:tcW w:w="505" w:type="pct"/>
                <w:tcMar>
                  <w:top w:w="58" w:type="dxa"/>
                  <w:left w:w="115" w:type="dxa"/>
                  <w:right w:w="115" w:type="dxa"/>
                </w:tcMar>
                <w:vAlign w:val="center"/>
              </w:tcPr>
            </w:tcPrChange>
          </w:tcPr>
          <w:p w14:paraId="5D2FB689" w14:textId="77777777" w:rsidR="00F6673C" w:rsidRDefault="00F6673C" w:rsidP="00981A5A">
            <w:pPr>
              <w:pStyle w:val="TableText"/>
            </w:pPr>
          </w:p>
        </w:tc>
        <w:tc>
          <w:tcPr>
            <w:tcW w:w="555" w:type="pct"/>
            <w:tcMar>
              <w:top w:w="58" w:type="dxa"/>
              <w:left w:w="115" w:type="dxa"/>
              <w:right w:w="115" w:type="dxa"/>
            </w:tcMar>
            <w:vAlign w:val="center"/>
            <w:tcPrChange w:id="2157" w:author="Author">
              <w:tcPr>
                <w:tcW w:w="538" w:type="pct"/>
                <w:tcMar>
                  <w:top w:w="58" w:type="dxa"/>
                  <w:left w:w="115" w:type="dxa"/>
                  <w:right w:w="115" w:type="dxa"/>
                </w:tcMar>
                <w:vAlign w:val="center"/>
              </w:tcPr>
            </w:tcPrChange>
          </w:tcPr>
          <w:p w14:paraId="0A7A84EF" w14:textId="77777777" w:rsidR="00F6673C" w:rsidRDefault="00F6673C" w:rsidP="00981A5A">
            <w:pPr>
              <w:pStyle w:val="TableText"/>
            </w:pPr>
          </w:p>
        </w:tc>
        <w:tc>
          <w:tcPr>
            <w:tcW w:w="1013" w:type="pct"/>
            <w:tcMar>
              <w:top w:w="58" w:type="dxa"/>
              <w:left w:w="115" w:type="dxa"/>
              <w:right w:w="115" w:type="dxa"/>
            </w:tcMar>
            <w:vAlign w:val="center"/>
            <w:tcPrChange w:id="2158" w:author="Author">
              <w:tcPr>
                <w:tcW w:w="982" w:type="pct"/>
                <w:tcMar>
                  <w:top w:w="58" w:type="dxa"/>
                  <w:left w:w="115" w:type="dxa"/>
                  <w:right w:w="115" w:type="dxa"/>
                </w:tcMar>
                <w:vAlign w:val="center"/>
              </w:tcPr>
            </w:tcPrChange>
          </w:tcPr>
          <w:p w14:paraId="194A6C2A" w14:textId="77777777" w:rsidR="00F6673C" w:rsidRDefault="00F6673C" w:rsidP="00981A5A">
            <w:pPr>
              <w:pStyle w:val="TableText"/>
            </w:pPr>
          </w:p>
        </w:tc>
        <w:tc>
          <w:tcPr>
            <w:tcW w:w="689" w:type="pct"/>
            <w:tcMar>
              <w:top w:w="58" w:type="dxa"/>
              <w:left w:w="115" w:type="dxa"/>
              <w:right w:w="115" w:type="dxa"/>
            </w:tcMar>
            <w:vAlign w:val="center"/>
            <w:tcPrChange w:id="2159" w:author="Author">
              <w:tcPr>
                <w:tcW w:w="821" w:type="pct"/>
                <w:tcMar>
                  <w:top w:w="58" w:type="dxa"/>
                  <w:left w:w="115" w:type="dxa"/>
                  <w:right w:w="115" w:type="dxa"/>
                </w:tcMar>
                <w:vAlign w:val="center"/>
              </w:tcPr>
            </w:tcPrChange>
          </w:tcPr>
          <w:p w14:paraId="57244898" w14:textId="77777777" w:rsidR="00F6673C" w:rsidRDefault="00F6673C" w:rsidP="00981A5A">
            <w:pPr>
              <w:pStyle w:val="TableText"/>
            </w:pPr>
          </w:p>
        </w:tc>
      </w:tr>
      <w:tr w:rsidR="000349B5" w14:paraId="19E5B6A1" w14:textId="77777777" w:rsidTr="00A242DF">
        <w:trPr>
          <w:cantSplit/>
          <w:tblHeader/>
          <w:trPrChange w:id="2160" w:author="Author">
            <w:trPr>
              <w:cantSplit/>
              <w:tblHeader/>
            </w:trPr>
          </w:trPrChange>
        </w:trPr>
        <w:tc>
          <w:tcPr>
            <w:tcW w:w="636" w:type="pct"/>
            <w:tcMar>
              <w:top w:w="58" w:type="dxa"/>
              <w:left w:w="115" w:type="dxa"/>
              <w:right w:w="115" w:type="dxa"/>
            </w:tcMar>
            <w:tcPrChange w:id="2161" w:author="Author">
              <w:tcPr>
                <w:tcW w:w="617" w:type="pct"/>
                <w:tcMar>
                  <w:top w:w="58" w:type="dxa"/>
                  <w:left w:w="115" w:type="dxa"/>
                  <w:right w:w="115" w:type="dxa"/>
                </w:tcMar>
              </w:tcPr>
            </w:tcPrChange>
          </w:tcPr>
          <w:p w14:paraId="2FC9FC42" w14:textId="77777777" w:rsidR="00F6673C" w:rsidRDefault="00F6673C" w:rsidP="00981A5A">
            <w:pPr>
              <w:pStyle w:val="TableText"/>
            </w:pPr>
            <w:r>
              <w:t>409.81</w:t>
            </w:r>
          </w:p>
        </w:tc>
        <w:tc>
          <w:tcPr>
            <w:tcW w:w="1029" w:type="pct"/>
            <w:tcMar>
              <w:top w:w="58" w:type="dxa"/>
              <w:left w:w="115" w:type="dxa"/>
              <w:right w:w="115" w:type="dxa"/>
            </w:tcMar>
            <w:tcPrChange w:id="2162" w:author="Author">
              <w:tcPr>
                <w:tcW w:w="997" w:type="pct"/>
                <w:tcMar>
                  <w:top w:w="58" w:type="dxa"/>
                  <w:left w:w="115" w:type="dxa"/>
                  <w:right w:w="115" w:type="dxa"/>
                </w:tcMar>
              </w:tcPr>
            </w:tcPrChange>
          </w:tcPr>
          <w:p w14:paraId="72DF36C8" w14:textId="77777777" w:rsidR="00F6673C" w:rsidRDefault="00F6673C" w:rsidP="00981A5A">
            <w:pPr>
              <w:pStyle w:val="TableText"/>
            </w:pPr>
            <w:r>
              <w:t>^SDEC(409.81,</w:t>
            </w:r>
          </w:p>
        </w:tc>
        <w:tc>
          <w:tcPr>
            <w:tcW w:w="557" w:type="pct"/>
            <w:tcMar>
              <w:top w:w="58" w:type="dxa"/>
              <w:left w:w="115" w:type="dxa"/>
              <w:right w:w="115" w:type="dxa"/>
            </w:tcMar>
            <w:vAlign w:val="center"/>
            <w:tcPrChange w:id="2163" w:author="Author">
              <w:tcPr>
                <w:tcW w:w="540" w:type="pct"/>
                <w:tcMar>
                  <w:top w:w="58" w:type="dxa"/>
                  <w:left w:w="115" w:type="dxa"/>
                  <w:right w:w="115" w:type="dxa"/>
                </w:tcMar>
                <w:vAlign w:val="center"/>
              </w:tcPr>
            </w:tcPrChange>
          </w:tcPr>
          <w:p w14:paraId="78458971" w14:textId="77777777" w:rsidR="00F6673C" w:rsidRDefault="00F6673C" w:rsidP="00981A5A">
            <w:pPr>
              <w:pStyle w:val="TableText"/>
            </w:pPr>
          </w:p>
        </w:tc>
        <w:tc>
          <w:tcPr>
            <w:tcW w:w="521" w:type="pct"/>
            <w:tcMar>
              <w:top w:w="58" w:type="dxa"/>
              <w:left w:w="115" w:type="dxa"/>
              <w:right w:w="115" w:type="dxa"/>
            </w:tcMar>
            <w:vAlign w:val="center"/>
            <w:tcPrChange w:id="2164" w:author="Author">
              <w:tcPr>
                <w:tcW w:w="505" w:type="pct"/>
                <w:tcMar>
                  <w:top w:w="58" w:type="dxa"/>
                  <w:left w:w="115" w:type="dxa"/>
                  <w:right w:w="115" w:type="dxa"/>
                </w:tcMar>
                <w:vAlign w:val="center"/>
              </w:tcPr>
            </w:tcPrChange>
          </w:tcPr>
          <w:p w14:paraId="1EB6BEBF" w14:textId="77777777" w:rsidR="00F6673C" w:rsidRDefault="00F6673C" w:rsidP="00981A5A">
            <w:pPr>
              <w:pStyle w:val="TableText"/>
            </w:pPr>
          </w:p>
        </w:tc>
        <w:tc>
          <w:tcPr>
            <w:tcW w:w="555" w:type="pct"/>
            <w:tcMar>
              <w:top w:w="58" w:type="dxa"/>
              <w:left w:w="115" w:type="dxa"/>
              <w:right w:w="115" w:type="dxa"/>
            </w:tcMar>
            <w:vAlign w:val="center"/>
            <w:tcPrChange w:id="2165" w:author="Author">
              <w:tcPr>
                <w:tcW w:w="538" w:type="pct"/>
                <w:tcMar>
                  <w:top w:w="58" w:type="dxa"/>
                  <w:left w:w="115" w:type="dxa"/>
                  <w:right w:w="115" w:type="dxa"/>
                </w:tcMar>
                <w:vAlign w:val="center"/>
              </w:tcPr>
            </w:tcPrChange>
          </w:tcPr>
          <w:p w14:paraId="63C06141" w14:textId="77777777" w:rsidR="00F6673C" w:rsidRDefault="00F6673C" w:rsidP="00981A5A">
            <w:pPr>
              <w:pStyle w:val="TableText"/>
            </w:pPr>
          </w:p>
        </w:tc>
        <w:tc>
          <w:tcPr>
            <w:tcW w:w="1013" w:type="pct"/>
            <w:tcMar>
              <w:top w:w="58" w:type="dxa"/>
              <w:left w:w="115" w:type="dxa"/>
              <w:right w:w="115" w:type="dxa"/>
            </w:tcMar>
            <w:vAlign w:val="center"/>
            <w:tcPrChange w:id="2166" w:author="Author">
              <w:tcPr>
                <w:tcW w:w="982" w:type="pct"/>
                <w:tcMar>
                  <w:top w:w="58" w:type="dxa"/>
                  <w:left w:w="115" w:type="dxa"/>
                  <w:right w:w="115" w:type="dxa"/>
                </w:tcMar>
                <w:vAlign w:val="center"/>
              </w:tcPr>
            </w:tcPrChange>
          </w:tcPr>
          <w:p w14:paraId="665FD978" w14:textId="77777777" w:rsidR="00F6673C" w:rsidRDefault="00F6673C" w:rsidP="00981A5A">
            <w:pPr>
              <w:pStyle w:val="TableText"/>
            </w:pPr>
          </w:p>
        </w:tc>
        <w:tc>
          <w:tcPr>
            <w:tcW w:w="689" w:type="pct"/>
            <w:tcMar>
              <w:top w:w="58" w:type="dxa"/>
              <w:left w:w="115" w:type="dxa"/>
              <w:right w:w="115" w:type="dxa"/>
            </w:tcMar>
            <w:vAlign w:val="center"/>
            <w:tcPrChange w:id="2167" w:author="Author">
              <w:tcPr>
                <w:tcW w:w="821" w:type="pct"/>
                <w:tcMar>
                  <w:top w:w="58" w:type="dxa"/>
                  <w:left w:w="115" w:type="dxa"/>
                  <w:right w:w="115" w:type="dxa"/>
                </w:tcMar>
                <w:vAlign w:val="center"/>
              </w:tcPr>
            </w:tcPrChange>
          </w:tcPr>
          <w:p w14:paraId="0626CF27" w14:textId="77777777" w:rsidR="00F6673C" w:rsidRDefault="00F6673C" w:rsidP="00981A5A">
            <w:pPr>
              <w:pStyle w:val="TableText"/>
            </w:pPr>
          </w:p>
        </w:tc>
      </w:tr>
      <w:tr w:rsidR="000349B5" w14:paraId="23EBD5E7" w14:textId="77777777" w:rsidTr="00A242DF">
        <w:trPr>
          <w:cantSplit/>
          <w:tblHeader/>
          <w:trPrChange w:id="2168" w:author="Author">
            <w:trPr>
              <w:cantSplit/>
              <w:tblHeader/>
            </w:trPr>
          </w:trPrChange>
        </w:trPr>
        <w:tc>
          <w:tcPr>
            <w:tcW w:w="636" w:type="pct"/>
            <w:tcMar>
              <w:top w:w="58" w:type="dxa"/>
              <w:left w:w="115" w:type="dxa"/>
              <w:right w:w="115" w:type="dxa"/>
            </w:tcMar>
            <w:tcPrChange w:id="2169" w:author="Author">
              <w:tcPr>
                <w:tcW w:w="617" w:type="pct"/>
                <w:tcMar>
                  <w:top w:w="58" w:type="dxa"/>
                  <w:left w:w="115" w:type="dxa"/>
                  <w:right w:w="115" w:type="dxa"/>
                </w:tcMar>
              </w:tcPr>
            </w:tcPrChange>
          </w:tcPr>
          <w:p w14:paraId="1C9BFF74" w14:textId="77777777" w:rsidR="005C00E1" w:rsidRDefault="005C00E1" w:rsidP="00981A5A">
            <w:pPr>
              <w:pStyle w:val="TableText"/>
            </w:pPr>
            <w:r>
              <w:t>409.84</w:t>
            </w:r>
          </w:p>
        </w:tc>
        <w:tc>
          <w:tcPr>
            <w:tcW w:w="1029" w:type="pct"/>
            <w:tcMar>
              <w:top w:w="58" w:type="dxa"/>
              <w:left w:w="115" w:type="dxa"/>
              <w:right w:w="115" w:type="dxa"/>
            </w:tcMar>
            <w:tcPrChange w:id="2170" w:author="Author">
              <w:tcPr>
                <w:tcW w:w="997" w:type="pct"/>
                <w:tcMar>
                  <w:top w:w="58" w:type="dxa"/>
                  <w:left w:w="115" w:type="dxa"/>
                  <w:right w:w="115" w:type="dxa"/>
                </w:tcMar>
              </w:tcPr>
            </w:tcPrChange>
          </w:tcPr>
          <w:p w14:paraId="27A3CB20" w14:textId="77777777" w:rsidR="005C00E1" w:rsidRDefault="005C00E1" w:rsidP="00981A5A">
            <w:pPr>
              <w:pStyle w:val="TableText"/>
            </w:pPr>
            <w:r>
              <w:t>^SDEC(409.84,</w:t>
            </w:r>
          </w:p>
        </w:tc>
        <w:tc>
          <w:tcPr>
            <w:tcW w:w="557" w:type="pct"/>
            <w:tcMar>
              <w:top w:w="58" w:type="dxa"/>
              <w:left w:w="115" w:type="dxa"/>
              <w:right w:w="115" w:type="dxa"/>
            </w:tcMar>
            <w:vAlign w:val="center"/>
            <w:tcPrChange w:id="2171" w:author="Author">
              <w:tcPr>
                <w:tcW w:w="540" w:type="pct"/>
                <w:tcMar>
                  <w:top w:w="58" w:type="dxa"/>
                  <w:left w:w="115" w:type="dxa"/>
                  <w:right w:w="115" w:type="dxa"/>
                </w:tcMar>
                <w:vAlign w:val="center"/>
              </w:tcPr>
            </w:tcPrChange>
          </w:tcPr>
          <w:p w14:paraId="51B45720" w14:textId="77777777" w:rsidR="005C00E1" w:rsidRDefault="005C00E1" w:rsidP="00981A5A">
            <w:pPr>
              <w:pStyle w:val="TableText"/>
            </w:pPr>
          </w:p>
        </w:tc>
        <w:tc>
          <w:tcPr>
            <w:tcW w:w="521" w:type="pct"/>
            <w:tcMar>
              <w:top w:w="58" w:type="dxa"/>
              <w:left w:w="115" w:type="dxa"/>
              <w:right w:w="115" w:type="dxa"/>
            </w:tcMar>
            <w:vAlign w:val="center"/>
            <w:tcPrChange w:id="2172" w:author="Author">
              <w:tcPr>
                <w:tcW w:w="505" w:type="pct"/>
                <w:tcMar>
                  <w:top w:w="58" w:type="dxa"/>
                  <w:left w:w="115" w:type="dxa"/>
                  <w:right w:w="115" w:type="dxa"/>
                </w:tcMar>
                <w:vAlign w:val="center"/>
              </w:tcPr>
            </w:tcPrChange>
          </w:tcPr>
          <w:p w14:paraId="0E7F51ED" w14:textId="77777777" w:rsidR="005C00E1" w:rsidRDefault="005C00E1" w:rsidP="00981A5A">
            <w:pPr>
              <w:pStyle w:val="TableText"/>
            </w:pPr>
          </w:p>
        </w:tc>
        <w:tc>
          <w:tcPr>
            <w:tcW w:w="555" w:type="pct"/>
            <w:tcMar>
              <w:top w:w="58" w:type="dxa"/>
              <w:left w:w="115" w:type="dxa"/>
              <w:right w:w="115" w:type="dxa"/>
            </w:tcMar>
            <w:vAlign w:val="center"/>
            <w:tcPrChange w:id="2173" w:author="Author">
              <w:tcPr>
                <w:tcW w:w="538" w:type="pct"/>
                <w:tcMar>
                  <w:top w:w="58" w:type="dxa"/>
                  <w:left w:w="115" w:type="dxa"/>
                  <w:right w:w="115" w:type="dxa"/>
                </w:tcMar>
                <w:vAlign w:val="center"/>
              </w:tcPr>
            </w:tcPrChange>
          </w:tcPr>
          <w:p w14:paraId="4576A8C5" w14:textId="77777777" w:rsidR="005C00E1" w:rsidRDefault="005C00E1" w:rsidP="00981A5A">
            <w:pPr>
              <w:pStyle w:val="TableText"/>
            </w:pPr>
          </w:p>
        </w:tc>
        <w:tc>
          <w:tcPr>
            <w:tcW w:w="1013" w:type="pct"/>
            <w:tcMar>
              <w:top w:w="58" w:type="dxa"/>
              <w:left w:w="115" w:type="dxa"/>
              <w:right w:w="115" w:type="dxa"/>
            </w:tcMar>
            <w:vAlign w:val="center"/>
            <w:tcPrChange w:id="2174" w:author="Author">
              <w:tcPr>
                <w:tcW w:w="982" w:type="pct"/>
                <w:tcMar>
                  <w:top w:w="58" w:type="dxa"/>
                  <w:left w:w="115" w:type="dxa"/>
                  <w:right w:w="115" w:type="dxa"/>
                </w:tcMar>
                <w:vAlign w:val="center"/>
              </w:tcPr>
            </w:tcPrChange>
          </w:tcPr>
          <w:p w14:paraId="743565D4" w14:textId="77777777" w:rsidR="005C00E1" w:rsidRDefault="005C00E1" w:rsidP="00981A5A">
            <w:pPr>
              <w:pStyle w:val="TableText"/>
            </w:pPr>
          </w:p>
        </w:tc>
        <w:tc>
          <w:tcPr>
            <w:tcW w:w="689" w:type="pct"/>
            <w:tcMar>
              <w:top w:w="58" w:type="dxa"/>
              <w:left w:w="115" w:type="dxa"/>
              <w:right w:w="115" w:type="dxa"/>
            </w:tcMar>
            <w:vAlign w:val="center"/>
            <w:tcPrChange w:id="2175" w:author="Author">
              <w:tcPr>
                <w:tcW w:w="821" w:type="pct"/>
                <w:tcMar>
                  <w:top w:w="58" w:type="dxa"/>
                  <w:left w:w="115" w:type="dxa"/>
                  <w:right w:w="115" w:type="dxa"/>
                </w:tcMar>
                <w:vAlign w:val="center"/>
              </w:tcPr>
            </w:tcPrChange>
          </w:tcPr>
          <w:p w14:paraId="3F90752B" w14:textId="77777777" w:rsidR="005C00E1" w:rsidRDefault="005C00E1" w:rsidP="00981A5A">
            <w:pPr>
              <w:pStyle w:val="TableText"/>
            </w:pPr>
          </w:p>
        </w:tc>
      </w:tr>
      <w:tr w:rsidR="000349B5" w14:paraId="482BBF41" w14:textId="77777777" w:rsidTr="00A242DF">
        <w:trPr>
          <w:cantSplit/>
          <w:tblHeader/>
          <w:trPrChange w:id="2176" w:author="Author">
            <w:trPr>
              <w:cantSplit/>
              <w:tblHeader/>
            </w:trPr>
          </w:trPrChange>
        </w:trPr>
        <w:tc>
          <w:tcPr>
            <w:tcW w:w="636" w:type="pct"/>
            <w:tcBorders>
              <w:top w:val="single" w:sz="4" w:space="0" w:color="auto"/>
              <w:left w:val="single" w:sz="4" w:space="0" w:color="auto"/>
              <w:bottom w:val="single" w:sz="4" w:space="0" w:color="auto"/>
              <w:right w:val="single" w:sz="4" w:space="0" w:color="auto"/>
            </w:tcBorders>
            <w:tcMar>
              <w:top w:w="58" w:type="dxa"/>
              <w:left w:w="115" w:type="dxa"/>
              <w:right w:w="115" w:type="dxa"/>
            </w:tcMar>
            <w:tcPrChange w:id="2177" w:author="Author">
              <w:tcPr>
                <w:tcW w:w="617" w:type="pct"/>
                <w:tcBorders>
                  <w:top w:val="single" w:sz="4" w:space="0" w:color="auto"/>
                  <w:left w:val="single" w:sz="4" w:space="0" w:color="auto"/>
                  <w:bottom w:val="single" w:sz="4" w:space="0" w:color="auto"/>
                  <w:right w:val="single" w:sz="4" w:space="0" w:color="auto"/>
                </w:tcBorders>
                <w:tcMar>
                  <w:top w:w="58" w:type="dxa"/>
                  <w:left w:w="115" w:type="dxa"/>
                  <w:right w:w="115" w:type="dxa"/>
                </w:tcMar>
              </w:tcPr>
            </w:tcPrChange>
          </w:tcPr>
          <w:p w14:paraId="2979CC3F" w14:textId="77777777" w:rsidR="007368B0" w:rsidRDefault="007368B0" w:rsidP="007368B0">
            <w:pPr>
              <w:pStyle w:val="TableText"/>
            </w:pPr>
            <w:r>
              <w:t>409.85</w:t>
            </w:r>
          </w:p>
        </w:tc>
        <w:tc>
          <w:tcPr>
            <w:tcW w:w="1029" w:type="pct"/>
            <w:tcBorders>
              <w:top w:val="single" w:sz="4" w:space="0" w:color="auto"/>
              <w:left w:val="single" w:sz="4" w:space="0" w:color="auto"/>
              <w:bottom w:val="single" w:sz="4" w:space="0" w:color="auto"/>
              <w:right w:val="single" w:sz="4" w:space="0" w:color="auto"/>
            </w:tcBorders>
            <w:tcMar>
              <w:top w:w="58" w:type="dxa"/>
              <w:left w:w="115" w:type="dxa"/>
              <w:right w:w="115" w:type="dxa"/>
            </w:tcMar>
            <w:tcPrChange w:id="2178" w:author="Author">
              <w:tcPr>
                <w:tcW w:w="997" w:type="pct"/>
                <w:tcBorders>
                  <w:top w:val="single" w:sz="4" w:space="0" w:color="auto"/>
                  <w:left w:val="single" w:sz="4" w:space="0" w:color="auto"/>
                  <w:bottom w:val="single" w:sz="4" w:space="0" w:color="auto"/>
                  <w:right w:val="single" w:sz="4" w:space="0" w:color="auto"/>
                </w:tcBorders>
                <w:tcMar>
                  <w:top w:w="58" w:type="dxa"/>
                  <w:left w:w="115" w:type="dxa"/>
                  <w:right w:w="115" w:type="dxa"/>
                </w:tcMar>
              </w:tcPr>
            </w:tcPrChange>
          </w:tcPr>
          <w:p w14:paraId="409D51BF" w14:textId="77777777" w:rsidR="007368B0" w:rsidRDefault="007368B0" w:rsidP="007368B0">
            <w:pPr>
              <w:pStyle w:val="TableText"/>
            </w:pPr>
            <w:r>
              <w:t>^SDEC(409.85,</w:t>
            </w:r>
          </w:p>
        </w:tc>
        <w:tc>
          <w:tcPr>
            <w:tcW w:w="557" w:type="pct"/>
            <w:tcMar>
              <w:top w:w="58" w:type="dxa"/>
              <w:left w:w="115" w:type="dxa"/>
              <w:right w:w="115" w:type="dxa"/>
            </w:tcMar>
            <w:vAlign w:val="center"/>
            <w:tcPrChange w:id="2179" w:author="Author">
              <w:tcPr>
                <w:tcW w:w="540" w:type="pct"/>
                <w:tcMar>
                  <w:top w:w="58" w:type="dxa"/>
                  <w:left w:w="115" w:type="dxa"/>
                  <w:right w:w="115" w:type="dxa"/>
                </w:tcMar>
                <w:vAlign w:val="center"/>
              </w:tcPr>
            </w:tcPrChange>
          </w:tcPr>
          <w:p w14:paraId="6E55E373" w14:textId="77777777" w:rsidR="007368B0" w:rsidRDefault="007368B0" w:rsidP="007368B0">
            <w:pPr>
              <w:pStyle w:val="TableText"/>
            </w:pPr>
          </w:p>
        </w:tc>
        <w:tc>
          <w:tcPr>
            <w:tcW w:w="521" w:type="pct"/>
            <w:tcMar>
              <w:top w:w="58" w:type="dxa"/>
              <w:left w:w="115" w:type="dxa"/>
              <w:right w:w="115" w:type="dxa"/>
            </w:tcMar>
            <w:vAlign w:val="center"/>
            <w:tcPrChange w:id="2180" w:author="Author">
              <w:tcPr>
                <w:tcW w:w="505" w:type="pct"/>
                <w:tcMar>
                  <w:top w:w="58" w:type="dxa"/>
                  <w:left w:w="115" w:type="dxa"/>
                  <w:right w:w="115" w:type="dxa"/>
                </w:tcMar>
                <w:vAlign w:val="center"/>
              </w:tcPr>
            </w:tcPrChange>
          </w:tcPr>
          <w:p w14:paraId="7003B586" w14:textId="77777777" w:rsidR="007368B0" w:rsidRDefault="007368B0" w:rsidP="007368B0">
            <w:pPr>
              <w:pStyle w:val="TableText"/>
            </w:pPr>
          </w:p>
        </w:tc>
        <w:tc>
          <w:tcPr>
            <w:tcW w:w="555" w:type="pct"/>
            <w:tcMar>
              <w:top w:w="58" w:type="dxa"/>
              <w:left w:w="115" w:type="dxa"/>
              <w:right w:w="115" w:type="dxa"/>
            </w:tcMar>
            <w:vAlign w:val="center"/>
            <w:tcPrChange w:id="2181" w:author="Author">
              <w:tcPr>
                <w:tcW w:w="538" w:type="pct"/>
                <w:tcMar>
                  <w:top w:w="58" w:type="dxa"/>
                  <w:left w:w="115" w:type="dxa"/>
                  <w:right w:w="115" w:type="dxa"/>
                </w:tcMar>
                <w:vAlign w:val="center"/>
              </w:tcPr>
            </w:tcPrChange>
          </w:tcPr>
          <w:p w14:paraId="5957D488" w14:textId="77777777" w:rsidR="007368B0" w:rsidRDefault="007368B0" w:rsidP="007368B0">
            <w:pPr>
              <w:pStyle w:val="TableText"/>
            </w:pPr>
          </w:p>
        </w:tc>
        <w:tc>
          <w:tcPr>
            <w:tcW w:w="1013" w:type="pct"/>
            <w:tcMar>
              <w:top w:w="58" w:type="dxa"/>
              <w:left w:w="115" w:type="dxa"/>
              <w:right w:w="115" w:type="dxa"/>
            </w:tcMar>
            <w:vAlign w:val="center"/>
            <w:tcPrChange w:id="2182" w:author="Author">
              <w:tcPr>
                <w:tcW w:w="982" w:type="pct"/>
                <w:tcMar>
                  <w:top w:w="58" w:type="dxa"/>
                  <w:left w:w="115" w:type="dxa"/>
                  <w:right w:w="115" w:type="dxa"/>
                </w:tcMar>
                <w:vAlign w:val="center"/>
              </w:tcPr>
            </w:tcPrChange>
          </w:tcPr>
          <w:p w14:paraId="1981532E" w14:textId="77777777" w:rsidR="007368B0" w:rsidRDefault="007368B0" w:rsidP="007368B0">
            <w:pPr>
              <w:pStyle w:val="TableText"/>
            </w:pPr>
          </w:p>
        </w:tc>
        <w:tc>
          <w:tcPr>
            <w:tcW w:w="689" w:type="pct"/>
            <w:tcMar>
              <w:top w:w="58" w:type="dxa"/>
              <w:left w:w="115" w:type="dxa"/>
              <w:right w:w="115" w:type="dxa"/>
            </w:tcMar>
            <w:vAlign w:val="center"/>
            <w:tcPrChange w:id="2183" w:author="Author">
              <w:tcPr>
                <w:tcW w:w="821" w:type="pct"/>
                <w:tcMar>
                  <w:top w:w="58" w:type="dxa"/>
                  <w:left w:w="115" w:type="dxa"/>
                  <w:right w:w="115" w:type="dxa"/>
                </w:tcMar>
                <w:vAlign w:val="center"/>
              </w:tcPr>
            </w:tcPrChange>
          </w:tcPr>
          <w:p w14:paraId="1160C329" w14:textId="77777777" w:rsidR="007368B0" w:rsidRDefault="007368B0" w:rsidP="007368B0">
            <w:pPr>
              <w:pStyle w:val="TableText"/>
            </w:pPr>
          </w:p>
        </w:tc>
      </w:tr>
      <w:tr w:rsidR="000349B5" w14:paraId="5371844F" w14:textId="77777777" w:rsidTr="00A242DF">
        <w:trPr>
          <w:cantSplit/>
          <w:tblHeader/>
          <w:trPrChange w:id="2184" w:author="Author">
            <w:trPr>
              <w:cantSplit/>
              <w:tblHeader/>
            </w:trPr>
          </w:trPrChange>
        </w:trPr>
        <w:tc>
          <w:tcPr>
            <w:tcW w:w="636" w:type="pct"/>
            <w:tcMar>
              <w:top w:w="58" w:type="dxa"/>
              <w:left w:w="115" w:type="dxa"/>
              <w:right w:w="115" w:type="dxa"/>
            </w:tcMar>
            <w:tcPrChange w:id="2185" w:author="Author">
              <w:tcPr>
                <w:tcW w:w="617" w:type="pct"/>
                <w:tcMar>
                  <w:top w:w="58" w:type="dxa"/>
                  <w:left w:w="115" w:type="dxa"/>
                  <w:right w:w="115" w:type="dxa"/>
                </w:tcMar>
              </w:tcPr>
            </w:tcPrChange>
          </w:tcPr>
          <w:p w14:paraId="515505C4" w14:textId="77777777" w:rsidR="00F6673C" w:rsidRDefault="00F6673C" w:rsidP="00981A5A">
            <w:pPr>
              <w:pStyle w:val="TableText"/>
            </w:pPr>
            <w:r>
              <w:t>409.845</w:t>
            </w:r>
          </w:p>
        </w:tc>
        <w:tc>
          <w:tcPr>
            <w:tcW w:w="1029" w:type="pct"/>
            <w:tcMar>
              <w:top w:w="58" w:type="dxa"/>
              <w:left w:w="115" w:type="dxa"/>
              <w:right w:w="115" w:type="dxa"/>
            </w:tcMar>
            <w:tcPrChange w:id="2186" w:author="Author">
              <w:tcPr>
                <w:tcW w:w="997" w:type="pct"/>
                <w:tcMar>
                  <w:top w:w="58" w:type="dxa"/>
                  <w:left w:w="115" w:type="dxa"/>
                  <w:right w:w="115" w:type="dxa"/>
                </w:tcMar>
              </w:tcPr>
            </w:tcPrChange>
          </w:tcPr>
          <w:p w14:paraId="45CB1249" w14:textId="77777777" w:rsidR="00F6673C" w:rsidRDefault="00F6673C" w:rsidP="00981A5A">
            <w:pPr>
              <w:pStyle w:val="TableText"/>
            </w:pPr>
            <w:r>
              <w:t>^SDEC(409.845,</w:t>
            </w:r>
          </w:p>
        </w:tc>
        <w:tc>
          <w:tcPr>
            <w:tcW w:w="557" w:type="pct"/>
            <w:tcMar>
              <w:top w:w="58" w:type="dxa"/>
              <w:left w:w="115" w:type="dxa"/>
              <w:right w:w="115" w:type="dxa"/>
            </w:tcMar>
            <w:vAlign w:val="center"/>
            <w:tcPrChange w:id="2187" w:author="Author">
              <w:tcPr>
                <w:tcW w:w="540" w:type="pct"/>
                <w:tcMar>
                  <w:top w:w="58" w:type="dxa"/>
                  <w:left w:w="115" w:type="dxa"/>
                  <w:right w:w="115" w:type="dxa"/>
                </w:tcMar>
                <w:vAlign w:val="center"/>
              </w:tcPr>
            </w:tcPrChange>
          </w:tcPr>
          <w:p w14:paraId="1A894B72" w14:textId="77777777" w:rsidR="00F6673C" w:rsidRDefault="00F6673C" w:rsidP="00981A5A">
            <w:pPr>
              <w:pStyle w:val="TableText"/>
            </w:pPr>
          </w:p>
        </w:tc>
        <w:tc>
          <w:tcPr>
            <w:tcW w:w="521" w:type="pct"/>
            <w:tcMar>
              <w:top w:w="58" w:type="dxa"/>
              <w:left w:w="115" w:type="dxa"/>
              <w:right w:w="115" w:type="dxa"/>
            </w:tcMar>
            <w:vAlign w:val="center"/>
            <w:tcPrChange w:id="2188" w:author="Author">
              <w:tcPr>
                <w:tcW w:w="505" w:type="pct"/>
                <w:tcMar>
                  <w:top w:w="58" w:type="dxa"/>
                  <w:left w:w="115" w:type="dxa"/>
                  <w:right w:w="115" w:type="dxa"/>
                </w:tcMar>
                <w:vAlign w:val="center"/>
              </w:tcPr>
            </w:tcPrChange>
          </w:tcPr>
          <w:p w14:paraId="20200E7C" w14:textId="77777777" w:rsidR="00F6673C" w:rsidRDefault="00F6673C" w:rsidP="00981A5A">
            <w:pPr>
              <w:pStyle w:val="TableText"/>
            </w:pPr>
          </w:p>
        </w:tc>
        <w:tc>
          <w:tcPr>
            <w:tcW w:w="555" w:type="pct"/>
            <w:tcMar>
              <w:top w:w="58" w:type="dxa"/>
              <w:left w:w="115" w:type="dxa"/>
              <w:right w:w="115" w:type="dxa"/>
            </w:tcMar>
            <w:vAlign w:val="center"/>
            <w:tcPrChange w:id="2189" w:author="Author">
              <w:tcPr>
                <w:tcW w:w="538" w:type="pct"/>
                <w:tcMar>
                  <w:top w:w="58" w:type="dxa"/>
                  <w:left w:w="115" w:type="dxa"/>
                  <w:right w:w="115" w:type="dxa"/>
                </w:tcMar>
                <w:vAlign w:val="center"/>
              </w:tcPr>
            </w:tcPrChange>
          </w:tcPr>
          <w:p w14:paraId="08D87C1F" w14:textId="77777777" w:rsidR="00F6673C" w:rsidRDefault="00F6673C" w:rsidP="00981A5A">
            <w:pPr>
              <w:pStyle w:val="TableText"/>
            </w:pPr>
          </w:p>
        </w:tc>
        <w:tc>
          <w:tcPr>
            <w:tcW w:w="1013" w:type="pct"/>
            <w:tcMar>
              <w:top w:w="58" w:type="dxa"/>
              <w:left w:w="115" w:type="dxa"/>
              <w:right w:w="115" w:type="dxa"/>
            </w:tcMar>
            <w:vAlign w:val="center"/>
            <w:tcPrChange w:id="2190" w:author="Author">
              <w:tcPr>
                <w:tcW w:w="982" w:type="pct"/>
                <w:tcMar>
                  <w:top w:w="58" w:type="dxa"/>
                  <w:left w:w="115" w:type="dxa"/>
                  <w:right w:w="115" w:type="dxa"/>
                </w:tcMar>
                <w:vAlign w:val="center"/>
              </w:tcPr>
            </w:tcPrChange>
          </w:tcPr>
          <w:p w14:paraId="741E7944" w14:textId="77777777" w:rsidR="00F6673C" w:rsidRDefault="00F6673C" w:rsidP="00981A5A">
            <w:pPr>
              <w:pStyle w:val="TableText"/>
            </w:pPr>
          </w:p>
        </w:tc>
        <w:tc>
          <w:tcPr>
            <w:tcW w:w="689" w:type="pct"/>
            <w:tcMar>
              <w:top w:w="58" w:type="dxa"/>
              <w:left w:w="115" w:type="dxa"/>
              <w:right w:w="115" w:type="dxa"/>
            </w:tcMar>
            <w:vAlign w:val="center"/>
            <w:tcPrChange w:id="2191" w:author="Author">
              <w:tcPr>
                <w:tcW w:w="821" w:type="pct"/>
                <w:tcMar>
                  <w:top w:w="58" w:type="dxa"/>
                  <w:left w:w="115" w:type="dxa"/>
                  <w:right w:w="115" w:type="dxa"/>
                </w:tcMar>
                <w:vAlign w:val="center"/>
              </w:tcPr>
            </w:tcPrChange>
          </w:tcPr>
          <w:p w14:paraId="501F14E5" w14:textId="77777777" w:rsidR="00F6673C" w:rsidRDefault="00F6673C" w:rsidP="00981A5A">
            <w:pPr>
              <w:pStyle w:val="TableText"/>
            </w:pPr>
          </w:p>
        </w:tc>
      </w:tr>
      <w:tr w:rsidR="000349B5" w14:paraId="36E7470A" w14:textId="77777777" w:rsidTr="00A242DF">
        <w:trPr>
          <w:cantSplit/>
          <w:tblHeader/>
          <w:trPrChange w:id="2192" w:author="Author">
            <w:trPr>
              <w:cantSplit/>
              <w:tblHeader/>
            </w:trPr>
          </w:trPrChange>
        </w:trPr>
        <w:tc>
          <w:tcPr>
            <w:tcW w:w="636" w:type="pct"/>
            <w:tcMar>
              <w:top w:w="58" w:type="dxa"/>
              <w:left w:w="115" w:type="dxa"/>
              <w:right w:w="115" w:type="dxa"/>
            </w:tcMar>
            <w:tcPrChange w:id="2193" w:author="Author">
              <w:tcPr>
                <w:tcW w:w="617" w:type="pct"/>
                <w:tcMar>
                  <w:top w:w="58" w:type="dxa"/>
                  <w:left w:w="115" w:type="dxa"/>
                  <w:right w:w="115" w:type="dxa"/>
                </w:tcMar>
              </w:tcPr>
            </w:tcPrChange>
          </w:tcPr>
          <w:p w14:paraId="44EDB2D9" w14:textId="77777777" w:rsidR="00F6673C" w:rsidRDefault="00F6673C" w:rsidP="00981A5A">
            <w:pPr>
              <w:pStyle w:val="TableText"/>
            </w:pPr>
            <w:r>
              <w:t>409.831</w:t>
            </w:r>
          </w:p>
        </w:tc>
        <w:tc>
          <w:tcPr>
            <w:tcW w:w="1029" w:type="pct"/>
            <w:tcMar>
              <w:top w:w="58" w:type="dxa"/>
              <w:left w:w="115" w:type="dxa"/>
              <w:right w:w="115" w:type="dxa"/>
            </w:tcMar>
            <w:tcPrChange w:id="2194" w:author="Author">
              <w:tcPr>
                <w:tcW w:w="997" w:type="pct"/>
                <w:tcMar>
                  <w:top w:w="58" w:type="dxa"/>
                  <w:left w:w="115" w:type="dxa"/>
                  <w:right w:w="115" w:type="dxa"/>
                </w:tcMar>
              </w:tcPr>
            </w:tcPrChange>
          </w:tcPr>
          <w:p w14:paraId="6DF31B1A" w14:textId="77777777" w:rsidR="00F6673C" w:rsidRDefault="00F6673C" w:rsidP="00981A5A">
            <w:pPr>
              <w:pStyle w:val="TableText"/>
            </w:pPr>
            <w:r>
              <w:t>^SDEC(409.831,</w:t>
            </w:r>
          </w:p>
        </w:tc>
        <w:tc>
          <w:tcPr>
            <w:tcW w:w="557" w:type="pct"/>
            <w:tcMar>
              <w:top w:w="58" w:type="dxa"/>
              <w:left w:w="115" w:type="dxa"/>
              <w:right w:w="115" w:type="dxa"/>
            </w:tcMar>
            <w:vAlign w:val="center"/>
            <w:tcPrChange w:id="2195" w:author="Author">
              <w:tcPr>
                <w:tcW w:w="540" w:type="pct"/>
                <w:tcMar>
                  <w:top w:w="58" w:type="dxa"/>
                  <w:left w:w="115" w:type="dxa"/>
                  <w:right w:w="115" w:type="dxa"/>
                </w:tcMar>
                <w:vAlign w:val="center"/>
              </w:tcPr>
            </w:tcPrChange>
          </w:tcPr>
          <w:p w14:paraId="2263A058" w14:textId="77777777" w:rsidR="00F6673C" w:rsidRDefault="00F6673C" w:rsidP="00981A5A">
            <w:pPr>
              <w:pStyle w:val="TableText"/>
            </w:pPr>
          </w:p>
        </w:tc>
        <w:tc>
          <w:tcPr>
            <w:tcW w:w="521" w:type="pct"/>
            <w:tcMar>
              <w:top w:w="58" w:type="dxa"/>
              <w:left w:w="115" w:type="dxa"/>
              <w:right w:w="115" w:type="dxa"/>
            </w:tcMar>
            <w:vAlign w:val="center"/>
            <w:tcPrChange w:id="2196" w:author="Author">
              <w:tcPr>
                <w:tcW w:w="505" w:type="pct"/>
                <w:tcMar>
                  <w:top w:w="58" w:type="dxa"/>
                  <w:left w:w="115" w:type="dxa"/>
                  <w:right w:w="115" w:type="dxa"/>
                </w:tcMar>
                <w:vAlign w:val="center"/>
              </w:tcPr>
            </w:tcPrChange>
          </w:tcPr>
          <w:p w14:paraId="630B1906" w14:textId="77777777" w:rsidR="00F6673C" w:rsidRDefault="00F6673C" w:rsidP="00981A5A">
            <w:pPr>
              <w:pStyle w:val="TableText"/>
            </w:pPr>
          </w:p>
        </w:tc>
        <w:tc>
          <w:tcPr>
            <w:tcW w:w="555" w:type="pct"/>
            <w:tcMar>
              <w:top w:w="58" w:type="dxa"/>
              <w:left w:w="115" w:type="dxa"/>
              <w:right w:w="115" w:type="dxa"/>
            </w:tcMar>
            <w:vAlign w:val="center"/>
            <w:tcPrChange w:id="2197" w:author="Author">
              <w:tcPr>
                <w:tcW w:w="538" w:type="pct"/>
                <w:tcMar>
                  <w:top w:w="58" w:type="dxa"/>
                  <w:left w:w="115" w:type="dxa"/>
                  <w:right w:w="115" w:type="dxa"/>
                </w:tcMar>
                <w:vAlign w:val="center"/>
              </w:tcPr>
            </w:tcPrChange>
          </w:tcPr>
          <w:p w14:paraId="3BCBD8D7" w14:textId="77777777" w:rsidR="00F6673C" w:rsidRDefault="00F6673C" w:rsidP="00981A5A">
            <w:pPr>
              <w:pStyle w:val="TableText"/>
            </w:pPr>
          </w:p>
        </w:tc>
        <w:tc>
          <w:tcPr>
            <w:tcW w:w="1013" w:type="pct"/>
            <w:tcMar>
              <w:top w:w="58" w:type="dxa"/>
              <w:left w:w="115" w:type="dxa"/>
              <w:right w:w="115" w:type="dxa"/>
            </w:tcMar>
            <w:vAlign w:val="center"/>
            <w:tcPrChange w:id="2198" w:author="Author">
              <w:tcPr>
                <w:tcW w:w="982" w:type="pct"/>
                <w:tcMar>
                  <w:top w:w="58" w:type="dxa"/>
                  <w:left w:w="115" w:type="dxa"/>
                  <w:right w:w="115" w:type="dxa"/>
                </w:tcMar>
                <w:vAlign w:val="center"/>
              </w:tcPr>
            </w:tcPrChange>
          </w:tcPr>
          <w:p w14:paraId="164A8BE5" w14:textId="77777777" w:rsidR="00F6673C" w:rsidRDefault="00F6673C" w:rsidP="00981A5A">
            <w:pPr>
              <w:pStyle w:val="TableText"/>
            </w:pPr>
          </w:p>
        </w:tc>
        <w:tc>
          <w:tcPr>
            <w:tcW w:w="689" w:type="pct"/>
            <w:tcMar>
              <w:top w:w="58" w:type="dxa"/>
              <w:left w:w="115" w:type="dxa"/>
              <w:right w:w="115" w:type="dxa"/>
            </w:tcMar>
            <w:vAlign w:val="center"/>
            <w:tcPrChange w:id="2199" w:author="Author">
              <w:tcPr>
                <w:tcW w:w="821" w:type="pct"/>
                <w:tcMar>
                  <w:top w:w="58" w:type="dxa"/>
                  <w:left w:w="115" w:type="dxa"/>
                  <w:right w:w="115" w:type="dxa"/>
                </w:tcMar>
                <w:vAlign w:val="center"/>
              </w:tcPr>
            </w:tcPrChange>
          </w:tcPr>
          <w:p w14:paraId="44E59739" w14:textId="77777777" w:rsidR="00F6673C" w:rsidRDefault="00F6673C" w:rsidP="00981A5A">
            <w:pPr>
              <w:pStyle w:val="TableText"/>
            </w:pPr>
          </w:p>
        </w:tc>
      </w:tr>
      <w:tr w:rsidR="000349B5" w14:paraId="7F9A7308" w14:textId="77777777" w:rsidTr="00A242DF">
        <w:trPr>
          <w:cantSplit/>
          <w:tblHeader/>
          <w:trPrChange w:id="2200" w:author="Author">
            <w:trPr>
              <w:cantSplit/>
              <w:tblHeader/>
            </w:trPr>
          </w:trPrChange>
        </w:trPr>
        <w:tc>
          <w:tcPr>
            <w:tcW w:w="636" w:type="pct"/>
            <w:tcMar>
              <w:top w:w="58" w:type="dxa"/>
              <w:left w:w="115" w:type="dxa"/>
              <w:right w:w="115" w:type="dxa"/>
            </w:tcMar>
            <w:tcPrChange w:id="2201" w:author="Author">
              <w:tcPr>
                <w:tcW w:w="617" w:type="pct"/>
                <w:tcMar>
                  <w:top w:w="58" w:type="dxa"/>
                  <w:left w:w="115" w:type="dxa"/>
                  <w:right w:w="115" w:type="dxa"/>
                </w:tcMar>
              </w:tcPr>
            </w:tcPrChange>
          </w:tcPr>
          <w:p w14:paraId="619D2299" w14:textId="77777777" w:rsidR="00F6673C" w:rsidRDefault="00F6673C" w:rsidP="00981A5A">
            <w:pPr>
              <w:pStyle w:val="TableText"/>
            </w:pPr>
            <w:r>
              <w:t>409.832</w:t>
            </w:r>
          </w:p>
        </w:tc>
        <w:tc>
          <w:tcPr>
            <w:tcW w:w="1029" w:type="pct"/>
            <w:tcMar>
              <w:top w:w="58" w:type="dxa"/>
              <w:left w:w="115" w:type="dxa"/>
              <w:right w:w="115" w:type="dxa"/>
            </w:tcMar>
            <w:tcPrChange w:id="2202" w:author="Author">
              <w:tcPr>
                <w:tcW w:w="997" w:type="pct"/>
                <w:tcMar>
                  <w:top w:w="58" w:type="dxa"/>
                  <w:left w:w="115" w:type="dxa"/>
                  <w:right w:w="115" w:type="dxa"/>
                </w:tcMar>
              </w:tcPr>
            </w:tcPrChange>
          </w:tcPr>
          <w:p w14:paraId="64452ADC" w14:textId="77777777" w:rsidR="00F6673C" w:rsidRDefault="00F6673C" w:rsidP="00981A5A">
            <w:pPr>
              <w:pStyle w:val="TableText"/>
            </w:pPr>
            <w:r>
              <w:t>^SDEC(409.832,</w:t>
            </w:r>
          </w:p>
        </w:tc>
        <w:tc>
          <w:tcPr>
            <w:tcW w:w="557" w:type="pct"/>
            <w:tcMar>
              <w:top w:w="58" w:type="dxa"/>
              <w:left w:w="115" w:type="dxa"/>
              <w:right w:w="115" w:type="dxa"/>
            </w:tcMar>
            <w:vAlign w:val="center"/>
            <w:tcPrChange w:id="2203" w:author="Author">
              <w:tcPr>
                <w:tcW w:w="540" w:type="pct"/>
                <w:tcMar>
                  <w:top w:w="58" w:type="dxa"/>
                  <w:left w:w="115" w:type="dxa"/>
                  <w:right w:w="115" w:type="dxa"/>
                </w:tcMar>
                <w:vAlign w:val="center"/>
              </w:tcPr>
            </w:tcPrChange>
          </w:tcPr>
          <w:p w14:paraId="4C8A2D9C" w14:textId="77777777" w:rsidR="00F6673C" w:rsidRDefault="00F6673C" w:rsidP="00981A5A">
            <w:pPr>
              <w:pStyle w:val="TableText"/>
            </w:pPr>
          </w:p>
        </w:tc>
        <w:tc>
          <w:tcPr>
            <w:tcW w:w="521" w:type="pct"/>
            <w:tcMar>
              <w:top w:w="58" w:type="dxa"/>
              <w:left w:w="115" w:type="dxa"/>
              <w:right w:w="115" w:type="dxa"/>
            </w:tcMar>
            <w:vAlign w:val="center"/>
            <w:tcPrChange w:id="2204" w:author="Author">
              <w:tcPr>
                <w:tcW w:w="505" w:type="pct"/>
                <w:tcMar>
                  <w:top w:w="58" w:type="dxa"/>
                  <w:left w:w="115" w:type="dxa"/>
                  <w:right w:w="115" w:type="dxa"/>
                </w:tcMar>
                <w:vAlign w:val="center"/>
              </w:tcPr>
            </w:tcPrChange>
          </w:tcPr>
          <w:p w14:paraId="6C04A4E4" w14:textId="77777777" w:rsidR="00F6673C" w:rsidRDefault="00F6673C" w:rsidP="00981A5A">
            <w:pPr>
              <w:pStyle w:val="TableText"/>
            </w:pPr>
          </w:p>
        </w:tc>
        <w:tc>
          <w:tcPr>
            <w:tcW w:w="555" w:type="pct"/>
            <w:tcMar>
              <w:top w:w="58" w:type="dxa"/>
              <w:left w:w="115" w:type="dxa"/>
              <w:right w:w="115" w:type="dxa"/>
            </w:tcMar>
            <w:vAlign w:val="center"/>
            <w:tcPrChange w:id="2205" w:author="Author">
              <w:tcPr>
                <w:tcW w:w="538" w:type="pct"/>
                <w:tcMar>
                  <w:top w:w="58" w:type="dxa"/>
                  <w:left w:w="115" w:type="dxa"/>
                  <w:right w:w="115" w:type="dxa"/>
                </w:tcMar>
                <w:vAlign w:val="center"/>
              </w:tcPr>
            </w:tcPrChange>
          </w:tcPr>
          <w:p w14:paraId="0936BC43" w14:textId="77777777" w:rsidR="00F6673C" w:rsidRDefault="00F6673C" w:rsidP="00981A5A">
            <w:pPr>
              <w:pStyle w:val="TableText"/>
            </w:pPr>
          </w:p>
        </w:tc>
        <w:tc>
          <w:tcPr>
            <w:tcW w:w="1013" w:type="pct"/>
            <w:tcMar>
              <w:top w:w="58" w:type="dxa"/>
              <w:left w:w="115" w:type="dxa"/>
              <w:right w:w="115" w:type="dxa"/>
            </w:tcMar>
            <w:vAlign w:val="center"/>
            <w:tcPrChange w:id="2206" w:author="Author">
              <w:tcPr>
                <w:tcW w:w="982" w:type="pct"/>
                <w:tcMar>
                  <w:top w:w="58" w:type="dxa"/>
                  <w:left w:w="115" w:type="dxa"/>
                  <w:right w:w="115" w:type="dxa"/>
                </w:tcMar>
                <w:vAlign w:val="center"/>
              </w:tcPr>
            </w:tcPrChange>
          </w:tcPr>
          <w:p w14:paraId="13E10C84" w14:textId="77777777" w:rsidR="00F6673C" w:rsidRDefault="00F6673C" w:rsidP="00981A5A">
            <w:pPr>
              <w:pStyle w:val="TableText"/>
            </w:pPr>
          </w:p>
        </w:tc>
        <w:tc>
          <w:tcPr>
            <w:tcW w:w="689" w:type="pct"/>
            <w:tcMar>
              <w:top w:w="58" w:type="dxa"/>
              <w:left w:w="115" w:type="dxa"/>
              <w:right w:w="115" w:type="dxa"/>
            </w:tcMar>
            <w:vAlign w:val="center"/>
            <w:tcPrChange w:id="2207" w:author="Author">
              <w:tcPr>
                <w:tcW w:w="821" w:type="pct"/>
                <w:tcMar>
                  <w:top w:w="58" w:type="dxa"/>
                  <w:left w:w="115" w:type="dxa"/>
                  <w:right w:w="115" w:type="dxa"/>
                </w:tcMar>
                <w:vAlign w:val="center"/>
              </w:tcPr>
            </w:tcPrChange>
          </w:tcPr>
          <w:p w14:paraId="3BA9E3F1" w14:textId="77777777" w:rsidR="00F6673C" w:rsidRDefault="00F6673C" w:rsidP="00981A5A">
            <w:pPr>
              <w:pStyle w:val="TableText"/>
            </w:pPr>
          </w:p>
        </w:tc>
      </w:tr>
      <w:tr w:rsidR="000349B5" w14:paraId="61DE890E" w14:textId="77777777" w:rsidTr="00A242DF">
        <w:trPr>
          <w:cantSplit/>
          <w:tblHeader/>
          <w:trPrChange w:id="2208" w:author="Author">
            <w:trPr>
              <w:cantSplit/>
              <w:tblHeader/>
            </w:trPr>
          </w:trPrChange>
        </w:trPr>
        <w:tc>
          <w:tcPr>
            <w:tcW w:w="636" w:type="pct"/>
            <w:tcMar>
              <w:top w:w="58" w:type="dxa"/>
              <w:left w:w="115" w:type="dxa"/>
              <w:right w:w="115" w:type="dxa"/>
            </w:tcMar>
            <w:tcPrChange w:id="2209" w:author="Author">
              <w:tcPr>
                <w:tcW w:w="617" w:type="pct"/>
                <w:tcMar>
                  <w:top w:w="58" w:type="dxa"/>
                  <w:left w:w="115" w:type="dxa"/>
                  <w:right w:w="115" w:type="dxa"/>
                </w:tcMar>
              </w:tcPr>
            </w:tcPrChange>
          </w:tcPr>
          <w:p w14:paraId="633BFBFB" w14:textId="77777777" w:rsidR="00F6673C" w:rsidRDefault="00F6673C" w:rsidP="00981A5A">
            <w:pPr>
              <w:pStyle w:val="TableText"/>
            </w:pPr>
            <w:r>
              <w:t>409.833</w:t>
            </w:r>
          </w:p>
        </w:tc>
        <w:tc>
          <w:tcPr>
            <w:tcW w:w="1029" w:type="pct"/>
            <w:tcMar>
              <w:top w:w="58" w:type="dxa"/>
              <w:left w:w="115" w:type="dxa"/>
              <w:right w:w="115" w:type="dxa"/>
            </w:tcMar>
            <w:tcPrChange w:id="2210" w:author="Author">
              <w:tcPr>
                <w:tcW w:w="997" w:type="pct"/>
                <w:tcMar>
                  <w:top w:w="58" w:type="dxa"/>
                  <w:left w:w="115" w:type="dxa"/>
                  <w:right w:w="115" w:type="dxa"/>
                </w:tcMar>
              </w:tcPr>
            </w:tcPrChange>
          </w:tcPr>
          <w:p w14:paraId="0F3EB29D" w14:textId="77777777" w:rsidR="00F6673C" w:rsidRDefault="00F6673C" w:rsidP="00981A5A">
            <w:pPr>
              <w:pStyle w:val="TableText"/>
            </w:pPr>
            <w:r>
              <w:t>^SDEC(409.833,</w:t>
            </w:r>
          </w:p>
        </w:tc>
        <w:tc>
          <w:tcPr>
            <w:tcW w:w="557" w:type="pct"/>
            <w:tcMar>
              <w:top w:w="58" w:type="dxa"/>
              <w:left w:w="115" w:type="dxa"/>
              <w:right w:w="115" w:type="dxa"/>
            </w:tcMar>
            <w:vAlign w:val="center"/>
            <w:tcPrChange w:id="2211" w:author="Author">
              <w:tcPr>
                <w:tcW w:w="540" w:type="pct"/>
                <w:tcMar>
                  <w:top w:w="58" w:type="dxa"/>
                  <w:left w:w="115" w:type="dxa"/>
                  <w:right w:w="115" w:type="dxa"/>
                </w:tcMar>
                <w:vAlign w:val="center"/>
              </w:tcPr>
            </w:tcPrChange>
          </w:tcPr>
          <w:p w14:paraId="7356F01F" w14:textId="77777777" w:rsidR="00F6673C" w:rsidRDefault="00F6673C" w:rsidP="00981A5A">
            <w:pPr>
              <w:pStyle w:val="TableText"/>
            </w:pPr>
          </w:p>
        </w:tc>
        <w:tc>
          <w:tcPr>
            <w:tcW w:w="521" w:type="pct"/>
            <w:tcMar>
              <w:top w:w="58" w:type="dxa"/>
              <w:left w:w="115" w:type="dxa"/>
              <w:right w:w="115" w:type="dxa"/>
            </w:tcMar>
            <w:vAlign w:val="center"/>
            <w:tcPrChange w:id="2212" w:author="Author">
              <w:tcPr>
                <w:tcW w:w="505" w:type="pct"/>
                <w:tcMar>
                  <w:top w:w="58" w:type="dxa"/>
                  <w:left w:w="115" w:type="dxa"/>
                  <w:right w:w="115" w:type="dxa"/>
                </w:tcMar>
                <w:vAlign w:val="center"/>
              </w:tcPr>
            </w:tcPrChange>
          </w:tcPr>
          <w:p w14:paraId="6946D337" w14:textId="77777777" w:rsidR="00F6673C" w:rsidRDefault="00F6673C" w:rsidP="00981A5A">
            <w:pPr>
              <w:pStyle w:val="TableText"/>
            </w:pPr>
          </w:p>
        </w:tc>
        <w:tc>
          <w:tcPr>
            <w:tcW w:w="555" w:type="pct"/>
            <w:tcMar>
              <w:top w:w="58" w:type="dxa"/>
              <w:left w:w="115" w:type="dxa"/>
              <w:right w:w="115" w:type="dxa"/>
            </w:tcMar>
            <w:vAlign w:val="center"/>
            <w:tcPrChange w:id="2213" w:author="Author">
              <w:tcPr>
                <w:tcW w:w="538" w:type="pct"/>
                <w:tcMar>
                  <w:top w:w="58" w:type="dxa"/>
                  <w:left w:w="115" w:type="dxa"/>
                  <w:right w:w="115" w:type="dxa"/>
                </w:tcMar>
                <w:vAlign w:val="center"/>
              </w:tcPr>
            </w:tcPrChange>
          </w:tcPr>
          <w:p w14:paraId="5D21CBDB" w14:textId="77777777" w:rsidR="00F6673C" w:rsidRDefault="00F6673C" w:rsidP="00981A5A">
            <w:pPr>
              <w:pStyle w:val="TableText"/>
            </w:pPr>
          </w:p>
        </w:tc>
        <w:tc>
          <w:tcPr>
            <w:tcW w:w="1013" w:type="pct"/>
            <w:tcMar>
              <w:top w:w="58" w:type="dxa"/>
              <w:left w:w="115" w:type="dxa"/>
              <w:right w:w="115" w:type="dxa"/>
            </w:tcMar>
            <w:vAlign w:val="center"/>
            <w:tcPrChange w:id="2214" w:author="Author">
              <w:tcPr>
                <w:tcW w:w="982" w:type="pct"/>
                <w:tcMar>
                  <w:top w:w="58" w:type="dxa"/>
                  <w:left w:w="115" w:type="dxa"/>
                  <w:right w:w="115" w:type="dxa"/>
                </w:tcMar>
                <w:vAlign w:val="center"/>
              </w:tcPr>
            </w:tcPrChange>
          </w:tcPr>
          <w:p w14:paraId="74967975" w14:textId="77777777" w:rsidR="00F6673C" w:rsidRDefault="00F6673C" w:rsidP="00981A5A">
            <w:pPr>
              <w:pStyle w:val="TableText"/>
            </w:pPr>
          </w:p>
        </w:tc>
        <w:tc>
          <w:tcPr>
            <w:tcW w:w="689" w:type="pct"/>
            <w:tcMar>
              <w:top w:w="58" w:type="dxa"/>
              <w:left w:w="115" w:type="dxa"/>
              <w:right w:w="115" w:type="dxa"/>
            </w:tcMar>
            <w:vAlign w:val="center"/>
            <w:tcPrChange w:id="2215" w:author="Author">
              <w:tcPr>
                <w:tcW w:w="821" w:type="pct"/>
                <w:tcMar>
                  <w:top w:w="58" w:type="dxa"/>
                  <w:left w:w="115" w:type="dxa"/>
                  <w:right w:w="115" w:type="dxa"/>
                </w:tcMar>
                <w:vAlign w:val="center"/>
              </w:tcPr>
            </w:tcPrChange>
          </w:tcPr>
          <w:p w14:paraId="4BBE62BB" w14:textId="77777777" w:rsidR="00F6673C" w:rsidRDefault="00F6673C" w:rsidP="00981A5A">
            <w:pPr>
              <w:pStyle w:val="TableText"/>
            </w:pPr>
          </w:p>
        </w:tc>
      </w:tr>
      <w:tr w:rsidR="00AE551E" w14:paraId="17C3F97D" w14:textId="77777777" w:rsidTr="00A242DF">
        <w:trPr>
          <w:cantSplit/>
          <w:tblHeader/>
          <w:trPrChange w:id="2216" w:author="Author">
            <w:trPr>
              <w:cantSplit/>
              <w:tblHeader/>
            </w:trPr>
          </w:trPrChange>
        </w:trPr>
        <w:tc>
          <w:tcPr>
            <w:tcW w:w="636" w:type="pct"/>
            <w:tcMar>
              <w:top w:w="58" w:type="dxa"/>
              <w:left w:w="115" w:type="dxa"/>
              <w:right w:w="115" w:type="dxa"/>
            </w:tcMar>
            <w:tcPrChange w:id="2217" w:author="Author">
              <w:tcPr>
                <w:tcW w:w="617" w:type="pct"/>
                <w:tcMar>
                  <w:top w:w="58" w:type="dxa"/>
                  <w:left w:w="115" w:type="dxa"/>
                  <w:right w:w="115" w:type="dxa"/>
                </w:tcMar>
              </w:tcPr>
            </w:tcPrChange>
          </w:tcPr>
          <w:p w14:paraId="5F92A345" w14:textId="531C2D33" w:rsidR="00AE551E" w:rsidRDefault="00AE551E" w:rsidP="00981A5A">
            <w:pPr>
              <w:pStyle w:val="TableText"/>
            </w:pPr>
            <w:r>
              <w:t>409.86</w:t>
            </w:r>
          </w:p>
        </w:tc>
        <w:tc>
          <w:tcPr>
            <w:tcW w:w="1029" w:type="pct"/>
            <w:tcMar>
              <w:top w:w="58" w:type="dxa"/>
              <w:left w:w="115" w:type="dxa"/>
              <w:right w:w="115" w:type="dxa"/>
            </w:tcMar>
            <w:tcPrChange w:id="2218" w:author="Author">
              <w:tcPr>
                <w:tcW w:w="997" w:type="pct"/>
                <w:tcMar>
                  <w:top w:w="58" w:type="dxa"/>
                  <w:left w:w="115" w:type="dxa"/>
                  <w:right w:w="115" w:type="dxa"/>
                </w:tcMar>
              </w:tcPr>
            </w:tcPrChange>
          </w:tcPr>
          <w:p w14:paraId="178E6D87" w14:textId="03AE52ED" w:rsidR="00AE551E" w:rsidRDefault="00AE551E" w:rsidP="00981A5A">
            <w:pPr>
              <w:pStyle w:val="TableText"/>
            </w:pPr>
            <w:r>
              <w:t>^SDEC(409.86,</w:t>
            </w:r>
          </w:p>
        </w:tc>
        <w:tc>
          <w:tcPr>
            <w:tcW w:w="557" w:type="pct"/>
            <w:tcMar>
              <w:top w:w="58" w:type="dxa"/>
              <w:left w:w="115" w:type="dxa"/>
              <w:right w:w="115" w:type="dxa"/>
            </w:tcMar>
            <w:vAlign w:val="center"/>
            <w:tcPrChange w:id="2219" w:author="Author">
              <w:tcPr>
                <w:tcW w:w="540" w:type="pct"/>
                <w:tcMar>
                  <w:top w:w="58" w:type="dxa"/>
                  <w:left w:w="115" w:type="dxa"/>
                  <w:right w:w="115" w:type="dxa"/>
                </w:tcMar>
                <w:vAlign w:val="center"/>
              </w:tcPr>
            </w:tcPrChange>
          </w:tcPr>
          <w:p w14:paraId="4E0C9741" w14:textId="77777777" w:rsidR="00AE551E" w:rsidRDefault="00AE551E" w:rsidP="00981A5A">
            <w:pPr>
              <w:pStyle w:val="TableText"/>
            </w:pPr>
          </w:p>
        </w:tc>
        <w:tc>
          <w:tcPr>
            <w:tcW w:w="521" w:type="pct"/>
            <w:tcMar>
              <w:top w:w="58" w:type="dxa"/>
              <w:left w:w="115" w:type="dxa"/>
              <w:right w:w="115" w:type="dxa"/>
            </w:tcMar>
            <w:vAlign w:val="center"/>
            <w:tcPrChange w:id="2220" w:author="Author">
              <w:tcPr>
                <w:tcW w:w="505" w:type="pct"/>
                <w:tcMar>
                  <w:top w:w="58" w:type="dxa"/>
                  <w:left w:w="115" w:type="dxa"/>
                  <w:right w:w="115" w:type="dxa"/>
                </w:tcMar>
                <w:vAlign w:val="center"/>
              </w:tcPr>
            </w:tcPrChange>
          </w:tcPr>
          <w:p w14:paraId="54136FD4" w14:textId="77777777" w:rsidR="00AE551E" w:rsidRDefault="00AE551E" w:rsidP="00981A5A">
            <w:pPr>
              <w:pStyle w:val="TableText"/>
            </w:pPr>
          </w:p>
        </w:tc>
        <w:tc>
          <w:tcPr>
            <w:tcW w:w="555" w:type="pct"/>
            <w:tcMar>
              <w:top w:w="58" w:type="dxa"/>
              <w:left w:w="115" w:type="dxa"/>
              <w:right w:w="115" w:type="dxa"/>
            </w:tcMar>
            <w:vAlign w:val="center"/>
            <w:tcPrChange w:id="2221" w:author="Author">
              <w:tcPr>
                <w:tcW w:w="538" w:type="pct"/>
                <w:tcMar>
                  <w:top w:w="58" w:type="dxa"/>
                  <w:left w:w="115" w:type="dxa"/>
                  <w:right w:w="115" w:type="dxa"/>
                </w:tcMar>
                <w:vAlign w:val="center"/>
              </w:tcPr>
            </w:tcPrChange>
          </w:tcPr>
          <w:p w14:paraId="08B60258" w14:textId="77777777" w:rsidR="00AE551E" w:rsidRDefault="00AE551E" w:rsidP="00981A5A">
            <w:pPr>
              <w:pStyle w:val="TableText"/>
            </w:pPr>
          </w:p>
        </w:tc>
        <w:tc>
          <w:tcPr>
            <w:tcW w:w="1013" w:type="pct"/>
            <w:tcMar>
              <w:top w:w="58" w:type="dxa"/>
              <w:left w:w="115" w:type="dxa"/>
              <w:right w:w="115" w:type="dxa"/>
            </w:tcMar>
            <w:vAlign w:val="center"/>
            <w:tcPrChange w:id="2222" w:author="Author">
              <w:tcPr>
                <w:tcW w:w="982" w:type="pct"/>
                <w:tcMar>
                  <w:top w:w="58" w:type="dxa"/>
                  <w:left w:w="115" w:type="dxa"/>
                  <w:right w:w="115" w:type="dxa"/>
                </w:tcMar>
                <w:vAlign w:val="center"/>
              </w:tcPr>
            </w:tcPrChange>
          </w:tcPr>
          <w:p w14:paraId="498493C7" w14:textId="77777777" w:rsidR="00AE551E" w:rsidRDefault="00AE551E" w:rsidP="00981A5A">
            <w:pPr>
              <w:pStyle w:val="TableText"/>
            </w:pPr>
          </w:p>
        </w:tc>
        <w:tc>
          <w:tcPr>
            <w:tcW w:w="689" w:type="pct"/>
            <w:tcMar>
              <w:top w:w="58" w:type="dxa"/>
              <w:left w:w="115" w:type="dxa"/>
              <w:right w:w="115" w:type="dxa"/>
            </w:tcMar>
            <w:vAlign w:val="center"/>
            <w:tcPrChange w:id="2223" w:author="Author">
              <w:tcPr>
                <w:tcW w:w="821" w:type="pct"/>
                <w:tcMar>
                  <w:top w:w="58" w:type="dxa"/>
                  <w:left w:w="115" w:type="dxa"/>
                  <w:right w:w="115" w:type="dxa"/>
                </w:tcMar>
                <w:vAlign w:val="center"/>
              </w:tcPr>
            </w:tcPrChange>
          </w:tcPr>
          <w:p w14:paraId="7E2620C4" w14:textId="77777777" w:rsidR="00AE551E" w:rsidRDefault="00AE551E" w:rsidP="00981A5A">
            <w:pPr>
              <w:pStyle w:val="TableText"/>
            </w:pPr>
          </w:p>
        </w:tc>
      </w:tr>
    </w:tbl>
    <w:p w14:paraId="03EE07CF" w14:textId="77777777" w:rsidR="00B64ABB" w:rsidRPr="00B64ABB" w:rsidRDefault="00B64ABB" w:rsidP="00B64ABB"/>
    <w:p w14:paraId="50BF9C0C" w14:textId="77777777" w:rsidR="00854339" w:rsidRDefault="00EB4A2E" w:rsidP="00854339">
      <w:pPr>
        <w:pStyle w:val="Heading2"/>
      </w:pPr>
      <w:bookmarkStart w:id="2224" w:name="_Toc513557777"/>
      <w:proofErr w:type="spellStart"/>
      <w:r>
        <w:t>VistA</w:t>
      </w:r>
      <w:proofErr w:type="spellEnd"/>
      <w:r>
        <w:t xml:space="preserve"> Scheduling GUI</w:t>
      </w:r>
      <w:r w:rsidR="00854339" w:rsidRPr="00854339">
        <w:t xml:space="preserve"> Cross References</w:t>
      </w:r>
      <w:bookmarkEnd w:id="2224"/>
    </w:p>
    <w:p w14:paraId="23040D70" w14:textId="77777777" w:rsidR="00A6014A" w:rsidRDefault="00A6014A" w:rsidP="00A6014A">
      <w:pPr>
        <w:pStyle w:val="BodyText"/>
      </w:pPr>
    </w:p>
    <w:p w14:paraId="6D844E30" w14:textId="207BE7E0" w:rsidR="00A6014A" w:rsidRDefault="0067132E" w:rsidP="0067132E">
      <w:pPr>
        <w:pStyle w:val="Heading3"/>
      </w:pPr>
      <w:r>
        <w:t xml:space="preserve">   </w:t>
      </w:r>
      <w:r>
        <w:tab/>
      </w:r>
      <w:bookmarkStart w:id="2225" w:name="_Toc513557778"/>
      <w:r w:rsidR="00A6014A">
        <w:t>#44 – Hospital Location</w:t>
      </w:r>
      <w:bookmarkEnd w:id="2225"/>
    </w:p>
    <w:p w14:paraId="7D3B02D4" w14:textId="77777777" w:rsidR="002850E3" w:rsidRDefault="002850E3" w:rsidP="002850E3">
      <w:pPr>
        <w:pStyle w:val="BodyText"/>
      </w:pPr>
    </w:p>
    <w:p w14:paraId="0FA792C2" w14:textId="77777777" w:rsidR="002850E3" w:rsidRDefault="002850E3" w:rsidP="002850E3">
      <w:pPr>
        <w:pStyle w:val="BodyText"/>
      </w:pPr>
      <w:r>
        <w:t>TRADITIONAL CROSS-REFERENCE LIST -- FILE #44                02/08/18    PAGE 1</w:t>
      </w:r>
    </w:p>
    <w:p w14:paraId="2AB5C6E3" w14:textId="77777777" w:rsidR="002850E3" w:rsidRDefault="002850E3" w:rsidP="002850E3">
      <w:pPr>
        <w:pStyle w:val="BodyText"/>
      </w:pPr>
      <w:r>
        <w:t>-------------------------------------------------------------------------------</w:t>
      </w:r>
    </w:p>
    <w:p w14:paraId="1A9BC4F7" w14:textId="77777777" w:rsidR="002850E3" w:rsidRDefault="002850E3" w:rsidP="002850E3">
      <w:pPr>
        <w:pStyle w:val="BodyText"/>
      </w:pPr>
    </w:p>
    <w:p w14:paraId="5D7565A3" w14:textId="64DFEAAE" w:rsidR="00A6014A" w:rsidRDefault="002850E3" w:rsidP="002850E3">
      <w:pPr>
        <w:pStyle w:val="BodyText"/>
      </w:pPr>
      <w:r>
        <w:t>File #44</w:t>
      </w:r>
    </w:p>
    <w:p w14:paraId="3919313D" w14:textId="77777777" w:rsidR="002850E3" w:rsidRDefault="002850E3" w:rsidP="002850E3">
      <w:pPr>
        <w:pStyle w:val="BodyText"/>
      </w:pPr>
      <w:proofErr w:type="spellStart"/>
      <w:r>
        <w:t>Subfile</w:t>
      </w:r>
      <w:proofErr w:type="spellEnd"/>
      <w:r>
        <w:t xml:space="preserve"> #44.1</w:t>
      </w:r>
    </w:p>
    <w:p w14:paraId="1682B460" w14:textId="77777777" w:rsidR="002850E3" w:rsidRDefault="002850E3" w:rsidP="002850E3">
      <w:pPr>
        <w:pStyle w:val="BodyText"/>
      </w:pPr>
    </w:p>
    <w:p w14:paraId="2F4E77BB" w14:textId="77777777" w:rsidR="002850E3" w:rsidRDefault="002850E3" w:rsidP="002850E3">
      <w:pPr>
        <w:pStyle w:val="BodyText"/>
      </w:pPr>
      <w:r>
        <w:t xml:space="preserve">  Traditional Cross-References:</w:t>
      </w:r>
    </w:p>
    <w:p w14:paraId="705404E4" w14:textId="77777777" w:rsidR="002850E3" w:rsidRDefault="002850E3" w:rsidP="002850E3">
      <w:pPr>
        <w:pStyle w:val="BodyText"/>
      </w:pPr>
    </w:p>
    <w:p w14:paraId="624C955D" w14:textId="77777777" w:rsidR="002850E3" w:rsidRDefault="002850E3" w:rsidP="002850E3">
      <w:pPr>
        <w:pStyle w:val="BodyText"/>
      </w:pPr>
      <w:r>
        <w:t xml:space="preserve">  ADPR    MUMPS    WHOLE FILE (#44)</w:t>
      </w:r>
    </w:p>
    <w:p w14:paraId="2F0AF86A" w14:textId="77777777" w:rsidR="002850E3" w:rsidRDefault="002850E3" w:rsidP="002850E3">
      <w:pPr>
        <w:pStyle w:val="BodyText"/>
      </w:pPr>
      <w:r>
        <w:t xml:space="preserve">            Field:  DEFAULT PROVIDER  (44.1,.02)</w:t>
      </w:r>
    </w:p>
    <w:p w14:paraId="52E8B600" w14:textId="77777777" w:rsidR="002850E3" w:rsidRDefault="002850E3" w:rsidP="002850E3">
      <w:pPr>
        <w:pStyle w:val="BodyText"/>
      </w:pPr>
      <w:r>
        <w:t xml:space="preserve">                    1)= S:X ^SC("ADPR",DA(1),DA)=""</w:t>
      </w:r>
    </w:p>
    <w:p w14:paraId="449B0062" w14:textId="77777777" w:rsidR="002850E3" w:rsidRDefault="002850E3" w:rsidP="002850E3">
      <w:pPr>
        <w:pStyle w:val="BodyText"/>
      </w:pPr>
      <w:r>
        <w:t xml:space="preserve">                    2)= K ^SC("ADPR",DA(1),DA)</w:t>
      </w:r>
    </w:p>
    <w:p w14:paraId="096A760A" w14:textId="77777777" w:rsidR="002850E3" w:rsidRDefault="002850E3" w:rsidP="002850E3">
      <w:pPr>
        <w:pStyle w:val="BodyText"/>
      </w:pPr>
    </w:p>
    <w:p w14:paraId="543F0738" w14:textId="77777777" w:rsidR="002850E3" w:rsidRDefault="002850E3" w:rsidP="002850E3">
      <w:pPr>
        <w:pStyle w:val="BodyText"/>
      </w:pPr>
      <w:r>
        <w:lastRenderedPageBreak/>
        <w:t xml:space="preserve">  AVADPR    MUMPS    WHOLE FILE (#44)</w:t>
      </w:r>
    </w:p>
    <w:p w14:paraId="1104C1EB" w14:textId="77777777" w:rsidR="002850E3" w:rsidRDefault="002850E3" w:rsidP="002850E3">
      <w:pPr>
        <w:pStyle w:val="BodyText"/>
      </w:pPr>
      <w:r>
        <w:t xml:space="preserve">            Field:  PROVIDER  (44.1,.01)</w:t>
      </w:r>
    </w:p>
    <w:p w14:paraId="7E900E4A" w14:textId="77777777" w:rsidR="002850E3" w:rsidRDefault="002850E3" w:rsidP="002850E3">
      <w:pPr>
        <w:pStyle w:val="BodyText"/>
      </w:pPr>
      <w:r>
        <w:t xml:space="preserve">      Description:  FINDS A PROVIDER'S CLINICS Cross-reference to easily find</w:t>
      </w:r>
    </w:p>
    <w:p w14:paraId="77811661" w14:textId="77777777" w:rsidR="002850E3" w:rsidRDefault="002850E3" w:rsidP="002850E3">
      <w:pPr>
        <w:pStyle w:val="BodyText"/>
      </w:pPr>
      <w:r>
        <w:t xml:space="preserve">                    all clinics for a particular provider and if that provider</w:t>
      </w:r>
    </w:p>
    <w:p w14:paraId="2E447DDA" w14:textId="77777777" w:rsidR="002850E3" w:rsidRDefault="002850E3" w:rsidP="002850E3">
      <w:pPr>
        <w:pStyle w:val="BodyText"/>
      </w:pPr>
      <w:r>
        <w:t xml:space="preserve">                    is listed as default.  </w:t>
      </w:r>
    </w:p>
    <w:p w14:paraId="149CDC5B" w14:textId="77777777" w:rsidR="002850E3" w:rsidRDefault="002850E3" w:rsidP="002850E3">
      <w:pPr>
        <w:pStyle w:val="BodyText"/>
      </w:pPr>
      <w:r>
        <w:t xml:space="preserve">                    1)= S ^SC("AVADPR",X,DA(1),DA)=$P(^SC(DA(1),"PR",DA,0),U,2)</w:t>
      </w:r>
    </w:p>
    <w:p w14:paraId="60BE3F76" w14:textId="77777777" w:rsidR="002850E3" w:rsidRDefault="002850E3" w:rsidP="002850E3">
      <w:pPr>
        <w:pStyle w:val="BodyText"/>
      </w:pPr>
      <w:r>
        <w:t xml:space="preserve">                    2)= K ^SC("AVADPR",X,DA(1),DA)</w:t>
      </w:r>
    </w:p>
    <w:p w14:paraId="7D9578BE" w14:textId="77777777" w:rsidR="002850E3" w:rsidRDefault="002850E3" w:rsidP="002850E3">
      <w:pPr>
        <w:pStyle w:val="BodyText"/>
      </w:pPr>
    </w:p>
    <w:p w14:paraId="6A45F9EC" w14:textId="77777777" w:rsidR="002850E3" w:rsidRDefault="002850E3" w:rsidP="002850E3">
      <w:pPr>
        <w:pStyle w:val="BodyText"/>
      </w:pPr>
      <w:r>
        <w:t xml:space="preserve">  B    REGULAR</w:t>
      </w:r>
    </w:p>
    <w:p w14:paraId="1991B7F7" w14:textId="77777777" w:rsidR="002850E3" w:rsidRDefault="002850E3" w:rsidP="002850E3">
      <w:pPr>
        <w:pStyle w:val="BodyText"/>
      </w:pPr>
      <w:r>
        <w:t xml:space="preserve">            Field:  PROVIDER  (44.1,.01)</w:t>
      </w:r>
    </w:p>
    <w:p w14:paraId="064B416C" w14:textId="77777777" w:rsidR="002850E3" w:rsidRDefault="002850E3" w:rsidP="002850E3">
      <w:pPr>
        <w:pStyle w:val="BodyText"/>
      </w:pPr>
      <w:r>
        <w:t xml:space="preserve">                    1)= S ^SC(DA(1),"PR","B",$E(X,1,30),DA)=""</w:t>
      </w:r>
    </w:p>
    <w:p w14:paraId="6879D16D" w14:textId="101972AD" w:rsidR="00A6014A" w:rsidRDefault="002850E3" w:rsidP="002850E3">
      <w:pPr>
        <w:pStyle w:val="BodyText"/>
      </w:pPr>
      <w:r>
        <w:t xml:space="preserve">                    2)= K ^SC(DA(1),"PR","B",$E(X,1,30),DA)</w:t>
      </w:r>
    </w:p>
    <w:p w14:paraId="3B51114B" w14:textId="77777777" w:rsidR="002850E3" w:rsidRDefault="002850E3" w:rsidP="002850E3">
      <w:pPr>
        <w:pStyle w:val="BodyText"/>
      </w:pPr>
    </w:p>
    <w:p w14:paraId="02DB7051"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INDEX AND CROSS-REFERENCE LIST -- FILE #44, FIELD #2        02/08/18    PAGE 1</w:t>
      </w:r>
    </w:p>
    <w:p w14:paraId="22BDBCCB" w14:textId="400AA08D" w:rsidR="002850E3" w:rsidRDefault="002850E3" w:rsidP="002850E3">
      <w:pPr>
        <w:pStyle w:val="BodyText"/>
      </w:pPr>
      <w:r>
        <w:rPr>
          <w:rFonts w:ascii="r_ansi" w:hAnsi="r_ansi" w:cs="r_ansi"/>
          <w:sz w:val="20"/>
        </w:rPr>
        <w:t>-----------------------------------------------------------------------------</w:t>
      </w:r>
    </w:p>
    <w:p w14:paraId="3A11CFF0"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New-Style Indexes:</w:t>
      </w:r>
    </w:p>
    <w:p w14:paraId="5862FF15" w14:textId="77777777" w:rsidR="002850E3" w:rsidRDefault="002850E3" w:rsidP="002850E3">
      <w:pPr>
        <w:autoSpaceDE w:val="0"/>
        <w:autoSpaceDN w:val="0"/>
        <w:adjustRightInd w:val="0"/>
        <w:rPr>
          <w:rFonts w:ascii="r_ansi" w:hAnsi="r_ansi" w:cs="r_ansi"/>
          <w:sz w:val="20"/>
          <w:szCs w:val="20"/>
        </w:rPr>
      </w:pPr>
    </w:p>
    <w:p w14:paraId="68E09AC0"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AG (#1345)    RECORD    REGULAR    IR    SORTING ONLY</w:t>
      </w:r>
    </w:p>
    <w:p w14:paraId="0B9D9497"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Short </w:t>
      </w:r>
      <w:proofErr w:type="spellStart"/>
      <w:r>
        <w:rPr>
          <w:rFonts w:ascii="r_ansi" w:hAnsi="r_ansi" w:cs="r_ansi"/>
          <w:sz w:val="20"/>
          <w:szCs w:val="20"/>
        </w:rPr>
        <w:t>Descr</w:t>
      </w:r>
      <w:proofErr w:type="spellEnd"/>
      <w:r>
        <w:rPr>
          <w:rFonts w:ascii="r_ansi" w:hAnsi="r_ansi" w:cs="r_ansi"/>
          <w:sz w:val="20"/>
          <w:szCs w:val="20"/>
        </w:rPr>
        <w:t>:  Index by TYPE and NAME.</w:t>
      </w:r>
    </w:p>
    <w:p w14:paraId="375A1A5B"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Description:  This cross reference is used to sort by TYPE and NAME.  </w:t>
      </w:r>
    </w:p>
    <w:p w14:paraId="16B1E310"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Set Logic:  S ^SC("AG",X(1),X(2),DA)=""</w:t>
      </w:r>
    </w:p>
    <w:p w14:paraId="416093A9"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Kill Logic:  K ^SC("AG",X(1),X(2),DA)</w:t>
      </w:r>
    </w:p>
    <w:p w14:paraId="310D92BC"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Whole Kill:  K ^SC("AG")</w:t>
      </w:r>
    </w:p>
    <w:p w14:paraId="70C3160D"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X(1):  TYPE  (44,2)  (</w:t>
      </w:r>
      <w:proofErr w:type="spellStart"/>
      <w:r>
        <w:rPr>
          <w:rFonts w:ascii="r_ansi" w:hAnsi="r_ansi" w:cs="r_ansi"/>
          <w:sz w:val="20"/>
          <w:szCs w:val="20"/>
        </w:rPr>
        <w:t>Subscr</w:t>
      </w:r>
      <w:proofErr w:type="spellEnd"/>
      <w:r>
        <w:rPr>
          <w:rFonts w:ascii="r_ansi" w:hAnsi="r_ansi" w:cs="r_ansi"/>
          <w:sz w:val="20"/>
          <w:szCs w:val="20"/>
        </w:rPr>
        <w:t xml:space="preserve"> 1)  (forwards)</w:t>
      </w:r>
    </w:p>
    <w:p w14:paraId="0731F62C"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X(2):  NAME  (44,.01)  (</w:t>
      </w:r>
      <w:proofErr w:type="spellStart"/>
      <w:r>
        <w:rPr>
          <w:rFonts w:ascii="r_ansi" w:hAnsi="r_ansi" w:cs="r_ansi"/>
          <w:sz w:val="20"/>
          <w:szCs w:val="20"/>
        </w:rPr>
        <w:t>Subscr</w:t>
      </w:r>
      <w:proofErr w:type="spellEnd"/>
      <w:r>
        <w:rPr>
          <w:rFonts w:ascii="r_ansi" w:hAnsi="r_ansi" w:cs="r_ansi"/>
          <w:sz w:val="20"/>
          <w:szCs w:val="20"/>
        </w:rPr>
        <w:t xml:space="preserve"> 2)  (forwards)</w:t>
      </w:r>
    </w:p>
    <w:p w14:paraId="301137CC" w14:textId="77777777" w:rsidR="002850E3" w:rsidRPr="00A6014A" w:rsidRDefault="002850E3" w:rsidP="002850E3">
      <w:pPr>
        <w:pStyle w:val="BodyText"/>
      </w:pPr>
    </w:p>
    <w:p w14:paraId="2DC49BD0" w14:textId="6F9ECA30" w:rsidR="002850E3" w:rsidRDefault="00BE4505" w:rsidP="0067132E">
      <w:pPr>
        <w:pStyle w:val="Heading3"/>
      </w:pPr>
      <w:r>
        <w:tab/>
      </w:r>
      <w:bookmarkStart w:id="2226" w:name="_Toc513557779"/>
      <w:r w:rsidR="002850E3">
        <w:t>#403.5 – Recall Reminders</w:t>
      </w:r>
      <w:bookmarkEnd w:id="2226"/>
    </w:p>
    <w:p w14:paraId="6A9A4663" w14:textId="77777777" w:rsidR="002850E3" w:rsidRDefault="002850E3" w:rsidP="002850E3">
      <w:pPr>
        <w:pStyle w:val="BodyText"/>
      </w:pPr>
    </w:p>
    <w:p w14:paraId="30A024B9"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NDEX AND CROSS-REFERENCE LIST -- FILE #403.5, FIELD #7.5   02/08/18    PAGE 1</w:t>
      </w:r>
    </w:p>
    <w:p w14:paraId="0AAD954B" w14:textId="3A233101"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w:t>
      </w:r>
    </w:p>
    <w:p w14:paraId="404507AF" w14:textId="77777777" w:rsidR="002850E3" w:rsidRDefault="002850E3" w:rsidP="002850E3">
      <w:pPr>
        <w:autoSpaceDE w:val="0"/>
        <w:autoSpaceDN w:val="0"/>
        <w:adjustRightInd w:val="0"/>
        <w:rPr>
          <w:rFonts w:ascii="r_ansi" w:hAnsi="r_ansi" w:cs="r_ansi"/>
          <w:sz w:val="20"/>
          <w:szCs w:val="20"/>
        </w:rPr>
      </w:pPr>
    </w:p>
    <w:p w14:paraId="33448936"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New-Style Indexes:</w:t>
      </w:r>
    </w:p>
    <w:p w14:paraId="67509EC7" w14:textId="77777777" w:rsidR="002850E3" w:rsidRDefault="002850E3" w:rsidP="002850E3">
      <w:pPr>
        <w:autoSpaceDE w:val="0"/>
        <w:autoSpaceDN w:val="0"/>
        <w:adjustRightInd w:val="0"/>
        <w:rPr>
          <w:rFonts w:ascii="r_ansi" w:hAnsi="r_ansi" w:cs="r_ansi"/>
          <w:sz w:val="20"/>
          <w:szCs w:val="20"/>
        </w:rPr>
      </w:pPr>
    </w:p>
    <w:p w14:paraId="1AE8210C"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AC (#1346)    RECORD    REGULAR    IR    SORTING ONLY</w:t>
      </w:r>
    </w:p>
    <w:p w14:paraId="56487A49"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Short </w:t>
      </w:r>
      <w:proofErr w:type="spellStart"/>
      <w:r>
        <w:rPr>
          <w:rFonts w:ascii="r_ansi" w:hAnsi="r_ansi" w:cs="r_ansi"/>
          <w:sz w:val="20"/>
          <w:szCs w:val="20"/>
        </w:rPr>
        <w:t>Descr</w:t>
      </w:r>
      <w:proofErr w:type="spellEnd"/>
      <w:r>
        <w:rPr>
          <w:rFonts w:ascii="r_ansi" w:hAnsi="r_ansi" w:cs="r_ansi"/>
          <w:sz w:val="20"/>
          <w:szCs w:val="20"/>
        </w:rPr>
        <w:t>:  Index by DATE/TIME RECALL ADDED and USER WHO ENTERED RECALL</w:t>
      </w:r>
    </w:p>
    <w:p w14:paraId="358833D0"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Description:  This cross reference is used to sort by DATE/TIME RECALL</w:t>
      </w:r>
    </w:p>
    <w:p w14:paraId="45387E9D"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ADDED and USER WHO ENTERED RECALL.  </w:t>
      </w:r>
    </w:p>
    <w:p w14:paraId="235E34E3"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Set Logic:  S ^SD(403.5,"AC",X(1),X(2),DA)=""</w:t>
      </w:r>
    </w:p>
    <w:p w14:paraId="701FB8DC"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Kill Logic:  K ^SD(403.5,"AC",X(1),X(2),DA)</w:t>
      </w:r>
    </w:p>
    <w:p w14:paraId="0C03CC4E"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lastRenderedPageBreak/>
        <w:t xml:space="preserve">       Whole Kill:  K ^SD(403.5,"AC")</w:t>
      </w:r>
    </w:p>
    <w:p w14:paraId="08C193E5"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X(1):  DATE/TIME RECALL ADDED  (403.5,7.5)  (</w:t>
      </w:r>
      <w:proofErr w:type="spellStart"/>
      <w:r>
        <w:rPr>
          <w:rFonts w:ascii="r_ansi" w:hAnsi="r_ansi" w:cs="r_ansi"/>
          <w:sz w:val="20"/>
          <w:szCs w:val="20"/>
        </w:rPr>
        <w:t>Subscr</w:t>
      </w:r>
      <w:proofErr w:type="spellEnd"/>
      <w:r>
        <w:rPr>
          <w:rFonts w:ascii="r_ansi" w:hAnsi="r_ansi" w:cs="r_ansi"/>
          <w:sz w:val="20"/>
          <w:szCs w:val="20"/>
        </w:rPr>
        <w:t xml:space="preserve"> 1)  (forwards)</w:t>
      </w:r>
    </w:p>
    <w:p w14:paraId="05537D94"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X(2):  USER WHO ENTERED RECALL  (403.5,7)  (</w:t>
      </w:r>
      <w:proofErr w:type="spellStart"/>
      <w:r>
        <w:rPr>
          <w:rFonts w:ascii="r_ansi" w:hAnsi="r_ansi" w:cs="r_ansi"/>
          <w:sz w:val="20"/>
          <w:szCs w:val="20"/>
        </w:rPr>
        <w:t>Subscr</w:t>
      </w:r>
      <w:proofErr w:type="spellEnd"/>
      <w:r>
        <w:rPr>
          <w:rFonts w:ascii="r_ansi" w:hAnsi="r_ansi" w:cs="r_ansi"/>
          <w:sz w:val="20"/>
          <w:szCs w:val="20"/>
        </w:rPr>
        <w:t xml:space="preserve"> 2)  (forwards)</w:t>
      </w:r>
    </w:p>
    <w:p w14:paraId="0C622F7E" w14:textId="77777777" w:rsidR="002850E3" w:rsidRPr="002850E3" w:rsidRDefault="002850E3" w:rsidP="002850E3"/>
    <w:p w14:paraId="16B4ADC1" w14:textId="77777777" w:rsidR="00F87C8B" w:rsidRDefault="00F87C8B" w:rsidP="00F87C8B">
      <w:pPr>
        <w:rPr>
          <w:rFonts w:ascii="Arial" w:hAnsi="Arial" w:cs="Arial"/>
          <w:b/>
          <w:bCs/>
          <w:sz w:val="20"/>
          <w:szCs w:val="20"/>
        </w:rPr>
      </w:pPr>
    </w:p>
    <w:p w14:paraId="0CCA137F" w14:textId="4F8E8889" w:rsidR="002850E3" w:rsidRDefault="00BE4505" w:rsidP="0067132E">
      <w:pPr>
        <w:pStyle w:val="Heading3"/>
      </w:pPr>
      <w:r>
        <w:tab/>
      </w:r>
      <w:bookmarkStart w:id="2227" w:name="_Toc513557780"/>
      <w:r w:rsidR="002850E3">
        <w:t>#403.56 – Recall Reminders Removed</w:t>
      </w:r>
      <w:bookmarkEnd w:id="2227"/>
    </w:p>
    <w:p w14:paraId="3F5AAD1A" w14:textId="77777777" w:rsidR="002850E3" w:rsidRDefault="002850E3" w:rsidP="002850E3">
      <w:pPr>
        <w:pStyle w:val="BodyText"/>
        <w:ind w:left="1224"/>
      </w:pPr>
    </w:p>
    <w:p w14:paraId="59A55EC0"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INDEX AND CROSS-REFERENCE LIST -- FILE #403.56, FIELD #7.5  02/08/18    PAGE 1</w:t>
      </w:r>
    </w:p>
    <w:p w14:paraId="3830D5C6" w14:textId="36A58D9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w:t>
      </w:r>
      <w:r w:rsidR="008068F1">
        <w:rPr>
          <w:rFonts w:ascii="r_ansi" w:hAnsi="r_ansi" w:cs="r_ansi"/>
          <w:sz w:val="20"/>
          <w:szCs w:val="20"/>
        </w:rPr>
        <w:t>------------------------------</w:t>
      </w:r>
    </w:p>
    <w:p w14:paraId="4485E798" w14:textId="77777777" w:rsidR="002850E3" w:rsidRDefault="002850E3" w:rsidP="002850E3">
      <w:pPr>
        <w:autoSpaceDE w:val="0"/>
        <w:autoSpaceDN w:val="0"/>
        <w:adjustRightInd w:val="0"/>
        <w:rPr>
          <w:rFonts w:ascii="r_ansi" w:hAnsi="r_ansi" w:cs="r_ansi"/>
          <w:sz w:val="20"/>
          <w:szCs w:val="20"/>
        </w:rPr>
      </w:pPr>
    </w:p>
    <w:p w14:paraId="601283D0"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New-Style Indexes:</w:t>
      </w:r>
    </w:p>
    <w:p w14:paraId="4157BB59" w14:textId="77777777" w:rsidR="002850E3" w:rsidRDefault="002850E3" w:rsidP="002850E3">
      <w:pPr>
        <w:autoSpaceDE w:val="0"/>
        <w:autoSpaceDN w:val="0"/>
        <w:adjustRightInd w:val="0"/>
        <w:rPr>
          <w:rFonts w:ascii="r_ansi" w:hAnsi="r_ansi" w:cs="r_ansi"/>
          <w:sz w:val="20"/>
          <w:szCs w:val="20"/>
        </w:rPr>
      </w:pPr>
    </w:p>
    <w:p w14:paraId="5DBB17AD"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AC (#1347)    RECORD    REGULAR    IR    SORTING ONLY</w:t>
      </w:r>
    </w:p>
    <w:p w14:paraId="6D883996"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Short </w:t>
      </w:r>
      <w:proofErr w:type="spellStart"/>
      <w:r>
        <w:rPr>
          <w:rFonts w:ascii="r_ansi" w:hAnsi="r_ansi" w:cs="r_ansi"/>
          <w:sz w:val="20"/>
          <w:szCs w:val="20"/>
        </w:rPr>
        <w:t>Descr</w:t>
      </w:r>
      <w:proofErr w:type="spellEnd"/>
      <w:r>
        <w:rPr>
          <w:rFonts w:ascii="r_ansi" w:hAnsi="r_ansi" w:cs="r_ansi"/>
          <w:sz w:val="20"/>
          <w:szCs w:val="20"/>
        </w:rPr>
        <w:t>:  Index by DATE/TIME RECALL ADDED and USER WHO ENTERED RECALL</w:t>
      </w:r>
    </w:p>
    <w:p w14:paraId="1E16255B"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Description:  This cross reference is used to sort by DATE/TIME RECALL</w:t>
      </w:r>
    </w:p>
    <w:p w14:paraId="52A3E342"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ADDED and USER WHO ENTERED RECALL.  </w:t>
      </w:r>
    </w:p>
    <w:p w14:paraId="74523497"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Set Logic:  S ^SD(403.56,"AC",X(1),X(2),DA)=""</w:t>
      </w:r>
    </w:p>
    <w:p w14:paraId="10B867FD"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Kill Logic:  K ^SD(403.56,"AC",X(1),X(2),DA)</w:t>
      </w:r>
    </w:p>
    <w:p w14:paraId="0D7A1461"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Whole Kill:  K ^SD(403.56,"AC")</w:t>
      </w:r>
    </w:p>
    <w:p w14:paraId="1F6C7AF2"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X(1):  DATE/TIME RECALL ADDED  (403.56,7.5)  (</w:t>
      </w:r>
      <w:proofErr w:type="spellStart"/>
      <w:r>
        <w:rPr>
          <w:rFonts w:ascii="r_ansi" w:hAnsi="r_ansi" w:cs="r_ansi"/>
          <w:sz w:val="20"/>
          <w:szCs w:val="20"/>
        </w:rPr>
        <w:t>Subscr</w:t>
      </w:r>
      <w:proofErr w:type="spellEnd"/>
      <w:r>
        <w:rPr>
          <w:rFonts w:ascii="r_ansi" w:hAnsi="r_ansi" w:cs="r_ansi"/>
          <w:sz w:val="20"/>
          <w:szCs w:val="20"/>
        </w:rPr>
        <w:t xml:space="preserve"> 1)</w:t>
      </w:r>
    </w:p>
    <w:p w14:paraId="1FB5681D" w14:textId="77777777" w:rsidR="002850E3" w:rsidRDefault="002850E3" w:rsidP="002850E3">
      <w:pPr>
        <w:autoSpaceDE w:val="0"/>
        <w:autoSpaceDN w:val="0"/>
        <w:adjustRightInd w:val="0"/>
        <w:rPr>
          <w:rFonts w:ascii="r_ansi" w:hAnsi="r_ansi" w:cs="r_ansi"/>
          <w:sz w:val="20"/>
          <w:szCs w:val="20"/>
        </w:rPr>
      </w:pPr>
      <w:r>
        <w:rPr>
          <w:rFonts w:ascii="r_ansi" w:hAnsi="r_ansi" w:cs="r_ansi"/>
          <w:sz w:val="20"/>
          <w:szCs w:val="20"/>
        </w:rPr>
        <w:t xml:space="preserve">                    (forwards)</w:t>
      </w:r>
    </w:p>
    <w:p w14:paraId="55348AEF" w14:textId="0D67DDFB" w:rsidR="002850E3" w:rsidRDefault="002850E3" w:rsidP="002850E3">
      <w:pPr>
        <w:pStyle w:val="BodyText"/>
        <w:ind w:left="1224"/>
      </w:pPr>
      <w:r>
        <w:rPr>
          <w:rFonts w:ascii="r_ansi" w:hAnsi="r_ansi" w:cs="r_ansi"/>
          <w:sz w:val="20"/>
        </w:rPr>
        <w:t xml:space="preserve">             X(2):  USER WHO ENTERED RECALL  (403.56,7)  (</w:t>
      </w:r>
      <w:proofErr w:type="spellStart"/>
      <w:r>
        <w:rPr>
          <w:rFonts w:ascii="r_ansi" w:hAnsi="r_ansi" w:cs="r_ansi"/>
          <w:sz w:val="20"/>
        </w:rPr>
        <w:t>Subscr</w:t>
      </w:r>
      <w:proofErr w:type="spellEnd"/>
      <w:r>
        <w:rPr>
          <w:rFonts w:ascii="r_ansi" w:hAnsi="r_ansi" w:cs="r_ansi"/>
          <w:sz w:val="20"/>
        </w:rPr>
        <w:t xml:space="preserve"> 2)  (forwards)</w:t>
      </w:r>
    </w:p>
    <w:p w14:paraId="64BB978F" w14:textId="77777777" w:rsidR="002850E3" w:rsidRDefault="002850E3" w:rsidP="00C6071D">
      <w:pPr>
        <w:jc w:val="center"/>
        <w:rPr>
          <w:szCs w:val="20"/>
        </w:rPr>
      </w:pPr>
    </w:p>
    <w:p w14:paraId="0BB23DB1" w14:textId="7860E377" w:rsidR="002850E3" w:rsidRDefault="00BE4505" w:rsidP="0067132E">
      <w:pPr>
        <w:pStyle w:val="Heading3"/>
      </w:pPr>
      <w:r>
        <w:tab/>
      </w:r>
      <w:bookmarkStart w:id="2228" w:name="_Toc513557781"/>
      <w:r w:rsidR="008068F1">
        <w:t>#409.3 – SD Wait List</w:t>
      </w:r>
      <w:bookmarkEnd w:id="2228"/>
    </w:p>
    <w:p w14:paraId="1B213E8C" w14:textId="77777777" w:rsidR="008068F1" w:rsidRDefault="008068F1" w:rsidP="008068F1">
      <w:pPr>
        <w:pStyle w:val="BodyText"/>
      </w:pPr>
    </w:p>
    <w:p w14:paraId="354212B8"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INDEX AND CROSS-REFERENCE LIST -- FILE #409.3, FIELD #8.5   02/08/18    PAGE 1</w:t>
      </w:r>
    </w:p>
    <w:p w14:paraId="42D4FF3A" w14:textId="4135769E"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w:t>
      </w:r>
    </w:p>
    <w:p w14:paraId="00501A82" w14:textId="77777777" w:rsidR="008068F1" w:rsidRDefault="008068F1" w:rsidP="008068F1">
      <w:pPr>
        <w:autoSpaceDE w:val="0"/>
        <w:autoSpaceDN w:val="0"/>
        <w:adjustRightInd w:val="0"/>
        <w:rPr>
          <w:rFonts w:ascii="r_ansi" w:hAnsi="r_ansi" w:cs="r_ansi"/>
          <w:sz w:val="20"/>
          <w:szCs w:val="20"/>
        </w:rPr>
      </w:pPr>
    </w:p>
    <w:p w14:paraId="1C1596D0"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Traditional Cross-References:</w:t>
      </w:r>
    </w:p>
    <w:p w14:paraId="03477C24" w14:textId="77777777" w:rsidR="008068F1" w:rsidRDefault="008068F1" w:rsidP="008068F1">
      <w:pPr>
        <w:autoSpaceDE w:val="0"/>
        <w:autoSpaceDN w:val="0"/>
        <w:adjustRightInd w:val="0"/>
        <w:rPr>
          <w:rFonts w:ascii="r_ansi" w:hAnsi="r_ansi" w:cs="r_ansi"/>
          <w:sz w:val="20"/>
          <w:szCs w:val="20"/>
        </w:rPr>
      </w:pPr>
    </w:p>
    <w:p w14:paraId="68721305"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AE    REGULAR</w:t>
      </w:r>
    </w:p>
    <w:p w14:paraId="7B508B85"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Field:  WL SPECIFIC HOSPITAL LOCATION  (409.3,8.5)</w:t>
      </w:r>
    </w:p>
    <w:p w14:paraId="5C0562F4"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Description:  This </w:t>
      </w:r>
      <w:proofErr w:type="spellStart"/>
      <w:r>
        <w:rPr>
          <w:rFonts w:ascii="r_ansi" w:hAnsi="r_ansi" w:cs="r_ansi"/>
          <w:sz w:val="20"/>
          <w:szCs w:val="20"/>
        </w:rPr>
        <w:t>xref</w:t>
      </w:r>
      <w:proofErr w:type="spellEnd"/>
      <w:r>
        <w:rPr>
          <w:rFonts w:ascii="r_ansi" w:hAnsi="r_ansi" w:cs="r_ansi"/>
          <w:sz w:val="20"/>
          <w:szCs w:val="20"/>
        </w:rPr>
        <w:t xml:space="preserve"> is used to find entries associated with a</w:t>
      </w:r>
    </w:p>
    <w:p w14:paraId="55B20B5F"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particular HOSPITAL LOCATION.  </w:t>
      </w:r>
    </w:p>
    <w:p w14:paraId="2A6B2876"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1)= S ^SDWL(409.3,"AE",$E(X,1,30),DA)=""</w:t>
      </w:r>
    </w:p>
    <w:p w14:paraId="0F5A40CE" w14:textId="6BFBEE63" w:rsidR="008068F1" w:rsidRDefault="008068F1" w:rsidP="008068F1">
      <w:pPr>
        <w:pStyle w:val="BodyText"/>
        <w:rPr>
          <w:rFonts w:ascii="r_ansi" w:hAnsi="r_ansi" w:cs="r_ansi"/>
          <w:sz w:val="20"/>
        </w:rPr>
      </w:pPr>
      <w:r>
        <w:rPr>
          <w:rFonts w:ascii="r_ansi" w:hAnsi="r_ansi" w:cs="r_ansi"/>
          <w:sz w:val="20"/>
        </w:rPr>
        <w:t xml:space="preserve">                    2)= K ^SDWL(409.3,"AE",$E(X,1,30),DA)</w:t>
      </w:r>
    </w:p>
    <w:p w14:paraId="25EDB2F6" w14:textId="77777777" w:rsidR="008068F1" w:rsidRDefault="008068F1" w:rsidP="008068F1">
      <w:pPr>
        <w:autoSpaceDE w:val="0"/>
        <w:autoSpaceDN w:val="0"/>
        <w:adjustRightInd w:val="0"/>
        <w:rPr>
          <w:rFonts w:ascii="r_ansi" w:hAnsi="r_ansi" w:cs="r_ansi"/>
          <w:sz w:val="20"/>
          <w:szCs w:val="20"/>
        </w:rPr>
      </w:pPr>
    </w:p>
    <w:p w14:paraId="03E5B333" w14:textId="7D56EBDB"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INDEX AND CROSS-REFERENCE LIST -- FILE #409.3, FIELD #23   02/08/18    PAGE 1</w:t>
      </w:r>
    </w:p>
    <w:p w14:paraId="1E185125"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w:t>
      </w:r>
    </w:p>
    <w:p w14:paraId="0835A922" w14:textId="77777777" w:rsidR="008068F1" w:rsidRDefault="008068F1" w:rsidP="008068F1">
      <w:pPr>
        <w:pStyle w:val="BodyText"/>
        <w:rPr>
          <w:rFonts w:ascii="r_ansi" w:hAnsi="r_ansi" w:cs="r_ansi"/>
          <w:sz w:val="20"/>
        </w:rPr>
      </w:pPr>
    </w:p>
    <w:p w14:paraId="1D399349"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lastRenderedPageBreak/>
        <w:t xml:space="preserve">  E    MUMPS</w:t>
      </w:r>
    </w:p>
    <w:p w14:paraId="44D40646"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Field:  CURRENT STATUS  (409.3,23)</w:t>
      </w:r>
    </w:p>
    <w:p w14:paraId="15019276"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Description:  This </w:t>
      </w:r>
      <w:proofErr w:type="spellStart"/>
      <w:r>
        <w:rPr>
          <w:rFonts w:ascii="r_ansi" w:hAnsi="r_ansi" w:cs="r_ansi"/>
          <w:sz w:val="20"/>
          <w:szCs w:val="20"/>
        </w:rPr>
        <w:t>xref</w:t>
      </w:r>
      <w:proofErr w:type="spellEnd"/>
      <w:r>
        <w:rPr>
          <w:rFonts w:ascii="r_ansi" w:hAnsi="r_ansi" w:cs="r_ansi"/>
          <w:sz w:val="20"/>
          <w:szCs w:val="20"/>
        </w:rPr>
        <w:t xml:space="preserve"> is used to speed up the lookup of open or closed</w:t>
      </w:r>
    </w:p>
    <w:p w14:paraId="785C62F9"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wait list entries for a given time range.  </w:t>
      </w:r>
    </w:p>
    <w:p w14:paraId="0B4DEDCF"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1)= S:$P(^SDWL(409.3,DA,0),U,2)'="" ^SDWL(409.3,"E",X,$P(^S</w:t>
      </w:r>
    </w:p>
    <w:p w14:paraId="47A8E1B6"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DWL(409.3,DA,0),U,2),DA)=""</w:t>
      </w:r>
    </w:p>
    <w:p w14:paraId="34E7CFD8"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2)= K:$P(^SDWL(409.3,DA,0),U,2)'="" ^SDWL(409.3,"E",X,$P(^S</w:t>
      </w:r>
    </w:p>
    <w:p w14:paraId="0DA63793" w14:textId="3C1D6B4F" w:rsidR="008068F1" w:rsidRPr="008068F1" w:rsidRDefault="008068F1" w:rsidP="008068F1">
      <w:pPr>
        <w:pStyle w:val="BodyText"/>
      </w:pPr>
      <w:r>
        <w:rPr>
          <w:rFonts w:ascii="r_ansi" w:hAnsi="r_ansi" w:cs="r_ansi"/>
          <w:sz w:val="20"/>
        </w:rPr>
        <w:t xml:space="preserve">                    DWL(409.3,DA,0),U,2),DA)</w:t>
      </w:r>
    </w:p>
    <w:p w14:paraId="4418B2EC" w14:textId="77777777" w:rsidR="008068F1" w:rsidRDefault="008068F1" w:rsidP="008068F1"/>
    <w:p w14:paraId="0AA33AF4" w14:textId="23A68FDC"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INDEX AND CROSS-REFERENCE LIST -- FILE #409.3, FIELD #1   02/08/18    PAGE 1</w:t>
      </w:r>
    </w:p>
    <w:p w14:paraId="33196900"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w:t>
      </w:r>
    </w:p>
    <w:p w14:paraId="012759CB"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ETOO    MUMPS</w:t>
      </w:r>
    </w:p>
    <w:p w14:paraId="5DAC7964"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Field:  ORIGINATING DATE  (409.3,1)</w:t>
      </w:r>
    </w:p>
    <w:p w14:paraId="3CB9D775"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Description:  This </w:t>
      </w:r>
      <w:proofErr w:type="spellStart"/>
      <w:r>
        <w:rPr>
          <w:rFonts w:ascii="r_ansi" w:hAnsi="r_ansi" w:cs="r_ansi"/>
          <w:sz w:val="20"/>
          <w:szCs w:val="20"/>
        </w:rPr>
        <w:t>xref</w:t>
      </w:r>
      <w:proofErr w:type="spellEnd"/>
      <w:r>
        <w:rPr>
          <w:rFonts w:ascii="r_ansi" w:hAnsi="r_ansi" w:cs="r_ansi"/>
          <w:sz w:val="20"/>
          <w:szCs w:val="20"/>
        </w:rPr>
        <w:t xml:space="preserve"> actually updates the "E" </w:t>
      </w:r>
      <w:proofErr w:type="spellStart"/>
      <w:r>
        <w:rPr>
          <w:rFonts w:ascii="r_ansi" w:hAnsi="r_ansi" w:cs="r_ansi"/>
          <w:sz w:val="20"/>
          <w:szCs w:val="20"/>
        </w:rPr>
        <w:t>xref</w:t>
      </w:r>
      <w:proofErr w:type="spellEnd"/>
      <w:r>
        <w:rPr>
          <w:rFonts w:ascii="r_ansi" w:hAnsi="r_ansi" w:cs="r_ansi"/>
          <w:sz w:val="20"/>
          <w:szCs w:val="20"/>
        </w:rPr>
        <w:t xml:space="preserve"> for CURRENT STATUS</w:t>
      </w:r>
    </w:p>
    <w:p w14:paraId="408B788C"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in the event that the ORIGINATING DATE is changed.  This</w:t>
      </w:r>
    </w:p>
    <w:p w14:paraId="419C72EB"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w:t>
      </w:r>
      <w:proofErr w:type="spellStart"/>
      <w:r>
        <w:rPr>
          <w:rFonts w:ascii="r_ansi" w:hAnsi="r_ansi" w:cs="r_ansi"/>
          <w:sz w:val="20"/>
          <w:szCs w:val="20"/>
        </w:rPr>
        <w:t>xref</w:t>
      </w:r>
      <w:proofErr w:type="spellEnd"/>
      <w:r>
        <w:rPr>
          <w:rFonts w:ascii="r_ansi" w:hAnsi="r_ansi" w:cs="r_ansi"/>
          <w:sz w:val="20"/>
          <w:szCs w:val="20"/>
        </w:rPr>
        <w:t xml:space="preserve"> is used to speed up the lookup of open or closed wait</w:t>
      </w:r>
    </w:p>
    <w:p w14:paraId="29F175F8"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list entries for a given time range.  </w:t>
      </w:r>
    </w:p>
    <w:p w14:paraId="2F476158"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1)= S:$P(^SDWL(409.3,DA,0),U,17)'="" ^SDWL(409.3,"E",$P(^SD</w:t>
      </w:r>
    </w:p>
    <w:p w14:paraId="606E33ED"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WL(409.3,DA,0),U,17),X,DA)=""</w:t>
      </w:r>
    </w:p>
    <w:p w14:paraId="7ECAE575" w14:textId="77777777" w:rsidR="008068F1" w:rsidRDefault="008068F1" w:rsidP="008068F1">
      <w:pPr>
        <w:autoSpaceDE w:val="0"/>
        <w:autoSpaceDN w:val="0"/>
        <w:adjustRightInd w:val="0"/>
        <w:rPr>
          <w:rFonts w:ascii="r_ansi" w:hAnsi="r_ansi" w:cs="r_ansi"/>
          <w:sz w:val="20"/>
          <w:szCs w:val="20"/>
        </w:rPr>
      </w:pPr>
      <w:r>
        <w:rPr>
          <w:rFonts w:ascii="r_ansi" w:hAnsi="r_ansi" w:cs="r_ansi"/>
          <w:sz w:val="20"/>
          <w:szCs w:val="20"/>
        </w:rPr>
        <w:t xml:space="preserve">                    2)= K:$P(^SDWL(409.3,DA,0),U,17)'="" ^SDWL(409.3,"E",$P(^SD</w:t>
      </w:r>
    </w:p>
    <w:p w14:paraId="47247A6E" w14:textId="48D1BBF4" w:rsidR="0039694B" w:rsidRDefault="008068F1" w:rsidP="008068F1">
      <w:pPr>
        <w:pStyle w:val="BodyText"/>
        <w:rPr>
          <w:rFonts w:ascii="r_ansi" w:hAnsi="r_ansi" w:cs="r_ansi"/>
          <w:sz w:val="20"/>
        </w:rPr>
      </w:pPr>
      <w:r>
        <w:rPr>
          <w:rFonts w:ascii="r_ansi" w:hAnsi="r_ansi" w:cs="r_ansi"/>
          <w:sz w:val="20"/>
        </w:rPr>
        <w:t xml:space="preserve">                    WL(409.3,DA,0),U,17),X,DA)</w:t>
      </w:r>
    </w:p>
    <w:p w14:paraId="5BE84594" w14:textId="77777777" w:rsidR="008068F1" w:rsidRDefault="008068F1" w:rsidP="008068F1">
      <w:pPr>
        <w:pStyle w:val="BodyText"/>
      </w:pPr>
    </w:p>
    <w:p w14:paraId="18E3E730" w14:textId="4A23F130"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INDEX AND CROSS-REFERENCE LIST -- FILE #409.3, FIELD #.01   02/08/18    PAGE 1</w:t>
      </w:r>
    </w:p>
    <w:p w14:paraId="7A28DDC6" w14:textId="7F72601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w:t>
      </w:r>
    </w:p>
    <w:p w14:paraId="0CD0DDC2" w14:textId="77777777" w:rsidR="0055509D" w:rsidRDefault="0055509D" w:rsidP="0055509D">
      <w:pPr>
        <w:autoSpaceDE w:val="0"/>
        <w:autoSpaceDN w:val="0"/>
        <w:adjustRightInd w:val="0"/>
        <w:rPr>
          <w:rFonts w:ascii="r_ansi" w:hAnsi="r_ansi" w:cs="r_ansi"/>
          <w:sz w:val="20"/>
          <w:szCs w:val="20"/>
        </w:rPr>
      </w:pPr>
    </w:p>
    <w:p w14:paraId="2B39A4DA"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New-Style Indexes:</w:t>
      </w:r>
    </w:p>
    <w:p w14:paraId="5D75F7B1" w14:textId="77777777" w:rsidR="0055509D" w:rsidRDefault="0055509D" w:rsidP="0055509D">
      <w:pPr>
        <w:autoSpaceDE w:val="0"/>
        <w:autoSpaceDN w:val="0"/>
        <w:adjustRightInd w:val="0"/>
        <w:rPr>
          <w:rFonts w:ascii="r_ansi" w:hAnsi="r_ansi" w:cs="r_ansi"/>
          <w:sz w:val="20"/>
          <w:szCs w:val="20"/>
        </w:rPr>
      </w:pPr>
    </w:p>
    <w:p w14:paraId="11AC197F"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AD (#1349)    RECORD    REGULAR    IR    SORTING ONLY</w:t>
      </w:r>
    </w:p>
    <w:p w14:paraId="125AC899"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Short </w:t>
      </w:r>
      <w:proofErr w:type="spellStart"/>
      <w:r>
        <w:rPr>
          <w:rFonts w:ascii="r_ansi" w:hAnsi="r_ansi" w:cs="r_ansi"/>
          <w:sz w:val="20"/>
          <w:szCs w:val="20"/>
        </w:rPr>
        <w:t>Descr</w:t>
      </w:r>
      <w:proofErr w:type="spellEnd"/>
      <w:r>
        <w:rPr>
          <w:rFonts w:ascii="r_ansi" w:hAnsi="r_ansi" w:cs="r_ansi"/>
          <w:sz w:val="20"/>
          <w:szCs w:val="20"/>
        </w:rPr>
        <w:t>:  Index by PATIENT and WL SPECIFIC HOSPITAL LOCATION</w:t>
      </w:r>
    </w:p>
    <w:p w14:paraId="3FCE568C"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Description:  This cross reference is used to sort by PATIENT and WL</w:t>
      </w:r>
    </w:p>
    <w:p w14:paraId="69DAFED7"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SPECIFIC HOSPITAL LOCATION.  </w:t>
      </w:r>
    </w:p>
    <w:p w14:paraId="116F70F9"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Set Logic:  S ^SDWL(409.3,"AD",X(1),X(2),DA)=""</w:t>
      </w:r>
    </w:p>
    <w:p w14:paraId="7B4DC563"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Kill Logic:  K ^SDWL(409.3,"AD",X(1),X(2),DA)</w:t>
      </w:r>
    </w:p>
    <w:p w14:paraId="719A6B5C"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Whole Kill:  K ^SDWL(409.3,"AD")</w:t>
      </w:r>
    </w:p>
    <w:p w14:paraId="4C15A720"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X(1):  PATIENT  (409.3,.01)  (</w:t>
      </w:r>
      <w:proofErr w:type="spellStart"/>
      <w:r>
        <w:rPr>
          <w:rFonts w:ascii="r_ansi" w:hAnsi="r_ansi" w:cs="r_ansi"/>
          <w:sz w:val="20"/>
          <w:szCs w:val="20"/>
        </w:rPr>
        <w:t>Subscr</w:t>
      </w:r>
      <w:proofErr w:type="spellEnd"/>
      <w:r>
        <w:rPr>
          <w:rFonts w:ascii="r_ansi" w:hAnsi="r_ansi" w:cs="r_ansi"/>
          <w:sz w:val="20"/>
          <w:szCs w:val="20"/>
        </w:rPr>
        <w:t xml:space="preserve"> 1)  (forwards)</w:t>
      </w:r>
    </w:p>
    <w:p w14:paraId="75B95675"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X(2):  WL SPECIFIC HOSPITAL LOCATION  (409.3,8.5)  (</w:t>
      </w:r>
      <w:proofErr w:type="spellStart"/>
      <w:r>
        <w:rPr>
          <w:rFonts w:ascii="r_ansi" w:hAnsi="r_ansi" w:cs="r_ansi"/>
          <w:sz w:val="20"/>
          <w:szCs w:val="20"/>
        </w:rPr>
        <w:t>Subscr</w:t>
      </w:r>
      <w:proofErr w:type="spellEnd"/>
      <w:r>
        <w:rPr>
          <w:rFonts w:ascii="r_ansi" w:hAnsi="r_ansi" w:cs="r_ansi"/>
          <w:sz w:val="20"/>
          <w:szCs w:val="20"/>
        </w:rPr>
        <w:t xml:space="preserve"> 2)</w:t>
      </w:r>
    </w:p>
    <w:p w14:paraId="12937A30" w14:textId="6236AC8E" w:rsidR="0039694B" w:rsidRDefault="0055509D" w:rsidP="0055509D">
      <w:pPr>
        <w:pStyle w:val="BodyText"/>
      </w:pPr>
      <w:r>
        <w:rPr>
          <w:rFonts w:ascii="r_ansi" w:hAnsi="r_ansi" w:cs="r_ansi"/>
          <w:sz w:val="20"/>
        </w:rPr>
        <w:t xml:space="preserve">                    (forwards)</w:t>
      </w:r>
    </w:p>
    <w:p w14:paraId="61DD4EF6" w14:textId="77777777" w:rsidR="0055509D" w:rsidRDefault="0055509D"/>
    <w:p w14:paraId="37CD7017" w14:textId="77777777" w:rsidR="0055509D" w:rsidRDefault="0055509D" w:rsidP="0055509D">
      <w:proofErr w:type="spellStart"/>
      <w:r>
        <w:t>Subfile</w:t>
      </w:r>
      <w:proofErr w:type="spellEnd"/>
      <w:r>
        <w:t xml:space="preserve"> #409.345</w:t>
      </w:r>
    </w:p>
    <w:p w14:paraId="5F51E830" w14:textId="77777777" w:rsidR="0055509D" w:rsidRDefault="0055509D" w:rsidP="0055509D"/>
    <w:p w14:paraId="64455E5D" w14:textId="77777777" w:rsidR="0055509D" w:rsidRDefault="0055509D" w:rsidP="0055509D">
      <w:r>
        <w:t xml:space="preserve">  Traditional Cross-References:</w:t>
      </w:r>
    </w:p>
    <w:p w14:paraId="54420953" w14:textId="77777777" w:rsidR="0055509D" w:rsidRDefault="0055509D" w:rsidP="0055509D"/>
    <w:p w14:paraId="046C9271" w14:textId="77777777" w:rsidR="0055509D" w:rsidRDefault="0055509D" w:rsidP="0055509D">
      <w:r>
        <w:t xml:space="preserve">  B    REGULAR</w:t>
      </w:r>
    </w:p>
    <w:p w14:paraId="543AB1FF" w14:textId="77777777" w:rsidR="0055509D" w:rsidRDefault="0055509D" w:rsidP="0055509D">
      <w:r>
        <w:t xml:space="preserve">            Field:  DATE EDITED  (409.345,.01)</w:t>
      </w:r>
    </w:p>
    <w:p w14:paraId="6ACB5F46" w14:textId="77777777" w:rsidR="0055509D" w:rsidRDefault="0055509D" w:rsidP="0055509D">
      <w:r>
        <w:t xml:space="preserve">                    1)= S ^SDWL(409.3,DA(1),6,"B",$E(X,1,30),DA)=""</w:t>
      </w:r>
    </w:p>
    <w:p w14:paraId="1D7802A8" w14:textId="1712DFE4" w:rsidR="00F356C3" w:rsidRDefault="0055509D" w:rsidP="0055509D">
      <w:r>
        <w:t xml:space="preserve">                    2)= K ^SDWL(409.3,DA(1),6,"B",$E(X,1,30),DA)</w:t>
      </w:r>
      <w:r w:rsidR="00F356C3">
        <w:br w:type="page"/>
      </w:r>
    </w:p>
    <w:p w14:paraId="200ABA94" w14:textId="77777777" w:rsidR="00D55793" w:rsidRDefault="00D55793" w:rsidP="009A11F3"/>
    <w:p w14:paraId="33D3E6ED" w14:textId="77777777" w:rsidR="008B1108" w:rsidRDefault="008B1108"/>
    <w:p w14:paraId="3BDDBC19" w14:textId="77777777" w:rsidR="000135E1" w:rsidRDefault="000135E1"/>
    <w:p w14:paraId="105A3D2A" w14:textId="77777777" w:rsidR="008B1108" w:rsidRDefault="008B1108"/>
    <w:p w14:paraId="48147823" w14:textId="77777777" w:rsidR="000135E1" w:rsidRDefault="000135E1"/>
    <w:p w14:paraId="75EC185B"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New-Style Indexes:</w:t>
      </w:r>
    </w:p>
    <w:p w14:paraId="7D6F6200" w14:textId="77777777" w:rsidR="0055509D" w:rsidRDefault="0055509D" w:rsidP="0055509D">
      <w:pPr>
        <w:autoSpaceDE w:val="0"/>
        <w:autoSpaceDN w:val="0"/>
        <w:adjustRightInd w:val="0"/>
        <w:rPr>
          <w:rFonts w:ascii="r_ansi" w:hAnsi="r_ansi" w:cs="r_ansi"/>
          <w:sz w:val="20"/>
          <w:szCs w:val="20"/>
        </w:rPr>
      </w:pPr>
    </w:p>
    <w:p w14:paraId="350F9F73"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GS (#1387)    RECORD    REGULAR    IR    LOOKUP &amp; SORTING</w:t>
      </w:r>
    </w:p>
    <w:p w14:paraId="3364C596"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Short </w:t>
      </w:r>
      <w:proofErr w:type="spellStart"/>
      <w:r>
        <w:rPr>
          <w:rFonts w:ascii="r_ansi" w:hAnsi="r_ansi" w:cs="r_ansi"/>
          <w:sz w:val="20"/>
          <w:szCs w:val="20"/>
        </w:rPr>
        <w:t>Descr</w:t>
      </w:r>
      <w:proofErr w:type="spellEnd"/>
      <w:r>
        <w:rPr>
          <w:rFonts w:ascii="r_ansi" w:hAnsi="r_ansi" w:cs="r_ansi"/>
          <w:sz w:val="20"/>
          <w:szCs w:val="20"/>
        </w:rPr>
        <w:t>:  SORT BY CLINIC STOP (SERVICES) ID AND ORIGINATING DATE</w:t>
      </w:r>
    </w:p>
    <w:p w14:paraId="3BFCD7EB"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Description:  This </w:t>
      </w:r>
      <w:proofErr w:type="spellStart"/>
      <w:r>
        <w:rPr>
          <w:rFonts w:ascii="r_ansi" w:hAnsi="r_ansi" w:cs="r_ansi"/>
          <w:sz w:val="20"/>
          <w:szCs w:val="20"/>
        </w:rPr>
        <w:t>xref</w:t>
      </w:r>
      <w:proofErr w:type="spellEnd"/>
      <w:r>
        <w:rPr>
          <w:rFonts w:ascii="r_ansi" w:hAnsi="r_ansi" w:cs="r_ansi"/>
          <w:sz w:val="20"/>
          <w:szCs w:val="20"/>
        </w:rPr>
        <w:t xml:space="preserve"> is used to sort/filter Wait List entries by the</w:t>
      </w:r>
    </w:p>
    <w:p w14:paraId="6DF436B3"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CLINIC STOP id and the ORIGINATING DATE field (#1). The</w:t>
      </w:r>
    </w:p>
    <w:p w14:paraId="4CE3532F"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CLINIC STOP id comes from the SD WL SERVICE/SPECIALTY file</w:t>
      </w:r>
    </w:p>
    <w:p w14:paraId="47FB0A1D"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(#409.31).  The WL SERVICE/SPECIALTY field (#7) in the SD</w:t>
      </w:r>
    </w:p>
    <w:p w14:paraId="04BFE4CA"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WAIT LIST file (#409.3) contains the pointer to the SD WL </w:t>
      </w:r>
    </w:p>
    <w:p w14:paraId="50B8BC39"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SERVICE/SPECIALTY file.  </w:t>
      </w:r>
    </w:p>
    <w:p w14:paraId="5A19C24E"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Set Logic:  S ^SDWL(409.3,"GS",X(1),X(2),DA)=""</w:t>
      </w:r>
    </w:p>
    <w:p w14:paraId="293FFDE2"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Kill Logic:  K ^SDWL(409.3,"GS",X(1),X(2),DA)</w:t>
      </w:r>
    </w:p>
    <w:p w14:paraId="16FB8EE3"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Whole Kill:  K ^SDWL(409.3,"GS")</w:t>
      </w:r>
    </w:p>
    <w:p w14:paraId="4BA54E64"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X(1):  Computed Code: S X=$P($G(^SDWL(409.31,+$P($G(^SDWL(409.3,DA</w:t>
      </w:r>
    </w:p>
    <w:p w14:paraId="1FBD2773"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,0)),U,8),0)),U,1)</w:t>
      </w:r>
    </w:p>
    <w:p w14:paraId="369F2771"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t>
      </w:r>
      <w:proofErr w:type="spellStart"/>
      <w:r>
        <w:rPr>
          <w:rFonts w:ascii="r_ansi" w:hAnsi="r_ansi" w:cs="r_ansi"/>
          <w:sz w:val="20"/>
          <w:szCs w:val="20"/>
        </w:rPr>
        <w:t>Subscr</w:t>
      </w:r>
      <w:proofErr w:type="spellEnd"/>
      <w:r>
        <w:rPr>
          <w:rFonts w:ascii="r_ansi" w:hAnsi="r_ansi" w:cs="r_ansi"/>
          <w:sz w:val="20"/>
          <w:szCs w:val="20"/>
        </w:rPr>
        <w:t xml:space="preserve"> 1)  (forwards)</w:t>
      </w:r>
    </w:p>
    <w:p w14:paraId="12B8EA87"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X(2):  ORIGINATING DATE  (409.3,1)  (</w:t>
      </w:r>
      <w:proofErr w:type="spellStart"/>
      <w:r>
        <w:rPr>
          <w:rFonts w:ascii="r_ansi" w:hAnsi="r_ansi" w:cs="r_ansi"/>
          <w:sz w:val="20"/>
          <w:szCs w:val="20"/>
        </w:rPr>
        <w:t>Subscr</w:t>
      </w:r>
      <w:proofErr w:type="spellEnd"/>
      <w:r>
        <w:rPr>
          <w:rFonts w:ascii="r_ansi" w:hAnsi="r_ansi" w:cs="r_ansi"/>
          <w:sz w:val="20"/>
          <w:szCs w:val="20"/>
        </w:rPr>
        <w:t xml:space="preserve"> 2)  (forwards)</w:t>
      </w:r>
    </w:p>
    <w:p w14:paraId="5B09F3AA" w14:textId="77777777" w:rsidR="0055509D" w:rsidRDefault="0055509D" w:rsidP="0055509D">
      <w:pPr>
        <w:autoSpaceDE w:val="0"/>
        <w:autoSpaceDN w:val="0"/>
        <w:adjustRightInd w:val="0"/>
        <w:rPr>
          <w:rFonts w:ascii="r_ansi" w:hAnsi="r_ansi" w:cs="r_ansi"/>
          <w:sz w:val="20"/>
          <w:szCs w:val="20"/>
        </w:rPr>
      </w:pPr>
    </w:p>
    <w:p w14:paraId="27D5AA8F"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GSP (#1389)    RECORD    REGULAR    IR    LOOKUP &amp; SORTING</w:t>
      </w:r>
    </w:p>
    <w:p w14:paraId="4AFCF5B5"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Short </w:t>
      </w:r>
      <w:proofErr w:type="spellStart"/>
      <w:r>
        <w:rPr>
          <w:rFonts w:ascii="r_ansi" w:hAnsi="r_ansi" w:cs="r_ansi"/>
          <w:sz w:val="20"/>
          <w:szCs w:val="20"/>
        </w:rPr>
        <w:t>Descr</w:t>
      </w:r>
      <w:proofErr w:type="spellEnd"/>
      <w:r>
        <w:rPr>
          <w:rFonts w:ascii="r_ansi" w:hAnsi="r_ansi" w:cs="r_ansi"/>
          <w:sz w:val="20"/>
          <w:szCs w:val="20"/>
        </w:rPr>
        <w:t>:  SORT BY CLINIC STOP (SERVICES) ID, ENROLLMENT PRIORITY, AND</w:t>
      </w:r>
    </w:p>
    <w:p w14:paraId="656AFEB6"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ORIGINATING DATE</w:t>
      </w:r>
    </w:p>
    <w:p w14:paraId="54BA83C7"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Description:  This </w:t>
      </w:r>
      <w:proofErr w:type="spellStart"/>
      <w:r>
        <w:rPr>
          <w:rFonts w:ascii="r_ansi" w:hAnsi="r_ansi" w:cs="r_ansi"/>
          <w:sz w:val="20"/>
          <w:szCs w:val="20"/>
        </w:rPr>
        <w:t>xref</w:t>
      </w:r>
      <w:proofErr w:type="spellEnd"/>
      <w:r>
        <w:rPr>
          <w:rFonts w:ascii="r_ansi" w:hAnsi="r_ansi" w:cs="r_ansi"/>
          <w:sz w:val="20"/>
          <w:szCs w:val="20"/>
        </w:rPr>
        <w:t xml:space="preserve"> is used to sort Wait List entries by the CLINIC</w:t>
      </w:r>
    </w:p>
    <w:p w14:paraId="125E4635"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STOP id, Patient's ENROLLMENT PRIORITY, and the ORIGINATING</w:t>
      </w:r>
    </w:p>
    <w:p w14:paraId="45B81BB9"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DATE field (#1).  The CLINIC STOP id comes from the SD WL</w:t>
      </w:r>
    </w:p>
    <w:p w14:paraId="430C5216"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SERVICE/SPECIALTY file (#409.31).  The WL SERVICE/SPECIALTY</w:t>
      </w:r>
    </w:p>
    <w:p w14:paraId="4AB5F394"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field (#7) in the SD WAIT LIST file (#409.3) contains the</w:t>
      </w:r>
    </w:p>
    <w:p w14:paraId="414E4996"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pointer to the SD WL SERVICE/SPECIALTY file.  </w:t>
      </w:r>
    </w:p>
    <w:p w14:paraId="7369CAA4"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Set Logic:  S ^SDWL(409.3,"GSP",X(1),X(2),X(3),DA)=""</w:t>
      </w:r>
    </w:p>
    <w:p w14:paraId="3C8FFCE6"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Kill Logic:  K ^SDWL(409.3,"GSP",X(1),X(2),X(3),DA)</w:t>
      </w:r>
    </w:p>
    <w:p w14:paraId="7AE5DF30"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Whole Kill:  K ^SDWL(409.3,"GSP")</w:t>
      </w:r>
    </w:p>
    <w:p w14:paraId="5FB03A42"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X(1):  Computed Code: S X=$P($G(^SDWL(409.31,+$P($G(^SDWL(409.3,DA</w:t>
      </w:r>
    </w:p>
    <w:p w14:paraId="06B7DFB4"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,0)),U,8),0)),U,1)</w:t>
      </w:r>
    </w:p>
    <w:p w14:paraId="570DBB2E"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t>
      </w:r>
      <w:proofErr w:type="spellStart"/>
      <w:r>
        <w:rPr>
          <w:rFonts w:ascii="r_ansi" w:hAnsi="r_ansi" w:cs="r_ansi"/>
          <w:sz w:val="20"/>
          <w:szCs w:val="20"/>
        </w:rPr>
        <w:t>Subscr</w:t>
      </w:r>
      <w:proofErr w:type="spellEnd"/>
      <w:r>
        <w:rPr>
          <w:rFonts w:ascii="r_ansi" w:hAnsi="r_ansi" w:cs="r_ansi"/>
          <w:sz w:val="20"/>
          <w:szCs w:val="20"/>
        </w:rPr>
        <w:t xml:space="preserve"> 1)  (forwards)</w:t>
      </w:r>
    </w:p>
    <w:p w14:paraId="44D2B5CB"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X(2):  Computed Code: N DFN,PCE S DFN=$P($G(^SDWL(409.3,DA,0)),U,1</w:t>
      </w:r>
    </w:p>
    <w:p w14:paraId="6294FDAB"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),PCE=$P($G(^DPT(+DFN,"ENR")),U,1),X=+$P($G(^DGEN(27.11,+PC</w:t>
      </w:r>
    </w:p>
    <w:p w14:paraId="08D4698F"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E,0)),U,7)</w:t>
      </w:r>
    </w:p>
    <w:p w14:paraId="57E23DA8"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t>
      </w:r>
      <w:proofErr w:type="spellStart"/>
      <w:r>
        <w:rPr>
          <w:rFonts w:ascii="r_ansi" w:hAnsi="r_ansi" w:cs="r_ansi"/>
          <w:sz w:val="20"/>
          <w:szCs w:val="20"/>
        </w:rPr>
        <w:t>Subscr</w:t>
      </w:r>
      <w:proofErr w:type="spellEnd"/>
      <w:r>
        <w:rPr>
          <w:rFonts w:ascii="r_ansi" w:hAnsi="r_ansi" w:cs="r_ansi"/>
          <w:sz w:val="20"/>
          <w:szCs w:val="20"/>
        </w:rPr>
        <w:t xml:space="preserve"> 2)  (forwards)</w:t>
      </w:r>
    </w:p>
    <w:p w14:paraId="1D644467"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X(3):  ORIGINATING DATE  (409.3,1)  (</w:t>
      </w:r>
      <w:proofErr w:type="spellStart"/>
      <w:r>
        <w:rPr>
          <w:rFonts w:ascii="r_ansi" w:hAnsi="r_ansi" w:cs="r_ansi"/>
          <w:sz w:val="20"/>
          <w:szCs w:val="20"/>
        </w:rPr>
        <w:t>Subscr</w:t>
      </w:r>
      <w:proofErr w:type="spellEnd"/>
      <w:r>
        <w:rPr>
          <w:rFonts w:ascii="r_ansi" w:hAnsi="r_ansi" w:cs="r_ansi"/>
          <w:sz w:val="20"/>
          <w:szCs w:val="20"/>
        </w:rPr>
        <w:t xml:space="preserve"> 3)  (forwards)</w:t>
      </w:r>
    </w:p>
    <w:p w14:paraId="2AA0EC40" w14:textId="77777777" w:rsidR="0055509D" w:rsidRDefault="0055509D" w:rsidP="0055509D">
      <w:pPr>
        <w:autoSpaceDE w:val="0"/>
        <w:autoSpaceDN w:val="0"/>
        <w:adjustRightInd w:val="0"/>
        <w:rPr>
          <w:rFonts w:ascii="r_ansi" w:hAnsi="r_ansi" w:cs="r_ansi"/>
          <w:sz w:val="20"/>
          <w:szCs w:val="20"/>
        </w:rPr>
      </w:pPr>
    </w:p>
    <w:p w14:paraId="7A941C01"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GSA (#1390)    RECORD    REGULAR    IR    LOOKUP &amp; SORTING</w:t>
      </w:r>
    </w:p>
    <w:p w14:paraId="1F033A84"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lastRenderedPageBreak/>
        <w:t xml:space="preserve">      Short </w:t>
      </w:r>
      <w:proofErr w:type="spellStart"/>
      <w:r>
        <w:rPr>
          <w:rFonts w:ascii="r_ansi" w:hAnsi="r_ansi" w:cs="r_ansi"/>
          <w:sz w:val="20"/>
          <w:szCs w:val="20"/>
        </w:rPr>
        <w:t>Descr</w:t>
      </w:r>
      <w:proofErr w:type="spellEnd"/>
      <w:r>
        <w:rPr>
          <w:rFonts w:ascii="r_ansi" w:hAnsi="r_ansi" w:cs="r_ansi"/>
          <w:sz w:val="20"/>
          <w:szCs w:val="20"/>
        </w:rPr>
        <w:t>:  SORT BY CLINIC STOP (SERVICES) ID, SVC CONNECTED, AND</w:t>
      </w:r>
    </w:p>
    <w:p w14:paraId="59E8A003"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ORIGINATING DATE</w:t>
      </w:r>
    </w:p>
    <w:p w14:paraId="4C4F668F"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Description:  This </w:t>
      </w:r>
      <w:proofErr w:type="spellStart"/>
      <w:r>
        <w:rPr>
          <w:rFonts w:ascii="r_ansi" w:hAnsi="r_ansi" w:cs="r_ansi"/>
          <w:sz w:val="20"/>
          <w:szCs w:val="20"/>
        </w:rPr>
        <w:t>xref</w:t>
      </w:r>
      <w:proofErr w:type="spellEnd"/>
      <w:r>
        <w:rPr>
          <w:rFonts w:ascii="r_ansi" w:hAnsi="r_ansi" w:cs="r_ansi"/>
          <w:sz w:val="20"/>
          <w:szCs w:val="20"/>
        </w:rPr>
        <w:t xml:space="preserve"> is used to sort Wait List entries by the CLINIC</w:t>
      </w:r>
    </w:p>
    <w:p w14:paraId="1D1E6321"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STOP id, SERVICE CONNECTED, and the ORIGINATING DATE field</w:t>
      </w:r>
    </w:p>
    <w:p w14:paraId="31CDA109"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(#1).  The WL SERVICE/SPECIALTY field (#7) in the SD WAIT</w:t>
      </w:r>
    </w:p>
    <w:p w14:paraId="38A7AB04"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LIST file (#409.3) contains the pointer to the SD WL</w:t>
      </w:r>
    </w:p>
    <w:p w14:paraId="13587CA4"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SERVICE/SPECIALTY file. The CLINIC STOP id is in the</w:t>
      </w:r>
    </w:p>
    <w:p w14:paraId="44B25E4B"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SERVICE/SPECIALTY field (#.01) of the SD WL </w:t>
      </w:r>
    </w:p>
    <w:p w14:paraId="09D83E5D"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SERVICE/SPECIALTY file (#409.31) SERVICE CONNECTED is the</w:t>
      </w:r>
    </w:p>
    <w:p w14:paraId="47DD2477"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SERVICE CONNECTED? field (#.301) (a required field) in the</w:t>
      </w:r>
    </w:p>
    <w:p w14:paraId="09CCC94B"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PATIENT file (#2).  </w:t>
      </w:r>
    </w:p>
    <w:p w14:paraId="1052F07B"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Set Logic:  S ^SDWL(409.3,"GSA",X(1),X(2),X(3),DA)=""</w:t>
      </w:r>
    </w:p>
    <w:p w14:paraId="58E054EE"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Kill Logic:  K ^SDWL(409.3,"GSA",X(1),X(2),X(3),DA)</w:t>
      </w:r>
    </w:p>
    <w:p w14:paraId="31271BC8"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Whole Kill:  K ^SDWL(409.3,"GSA")</w:t>
      </w:r>
    </w:p>
    <w:p w14:paraId="4461A205"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X(1):  Computed Code: S X=$P($G(^SDWL(409.31,+$P($G(^SDWL(409.3,DA</w:t>
      </w:r>
    </w:p>
    <w:p w14:paraId="709175E7"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,0)),U,8),0)),U,1)</w:t>
      </w:r>
    </w:p>
    <w:p w14:paraId="176501D3"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t>
      </w:r>
      <w:proofErr w:type="spellStart"/>
      <w:r>
        <w:rPr>
          <w:rFonts w:ascii="r_ansi" w:hAnsi="r_ansi" w:cs="r_ansi"/>
          <w:sz w:val="20"/>
          <w:szCs w:val="20"/>
        </w:rPr>
        <w:t>Subscr</w:t>
      </w:r>
      <w:proofErr w:type="spellEnd"/>
      <w:r>
        <w:rPr>
          <w:rFonts w:ascii="r_ansi" w:hAnsi="r_ansi" w:cs="r_ansi"/>
          <w:sz w:val="20"/>
          <w:szCs w:val="20"/>
        </w:rPr>
        <w:t xml:space="preserve"> 1)  (forwards)</w:t>
      </w:r>
    </w:p>
    <w:p w14:paraId="1903CC81"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X(2):  Computed Code: S X=$P($G(^DPT(+$P($G(^SDWL(409.3,DA,0)),U,1</w:t>
      </w:r>
    </w:p>
    <w:p w14:paraId="41C923F7"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),.3)),U,1)</w:t>
      </w:r>
    </w:p>
    <w:p w14:paraId="5C758FEC"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t>
      </w:r>
      <w:proofErr w:type="spellStart"/>
      <w:r>
        <w:rPr>
          <w:rFonts w:ascii="r_ansi" w:hAnsi="r_ansi" w:cs="r_ansi"/>
          <w:sz w:val="20"/>
          <w:szCs w:val="20"/>
        </w:rPr>
        <w:t>Subscr</w:t>
      </w:r>
      <w:proofErr w:type="spellEnd"/>
      <w:r>
        <w:rPr>
          <w:rFonts w:ascii="r_ansi" w:hAnsi="r_ansi" w:cs="r_ansi"/>
          <w:sz w:val="20"/>
          <w:szCs w:val="20"/>
        </w:rPr>
        <w:t xml:space="preserve"> 2)  (forwards)</w:t>
      </w:r>
    </w:p>
    <w:p w14:paraId="251F3EBB"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X(3):  ORIGINATING DATE  (409.3,1)  (</w:t>
      </w:r>
      <w:proofErr w:type="spellStart"/>
      <w:r>
        <w:rPr>
          <w:rFonts w:ascii="r_ansi" w:hAnsi="r_ansi" w:cs="r_ansi"/>
          <w:sz w:val="20"/>
          <w:szCs w:val="20"/>
        </w:rPr>
        <w:t>Subscr</w:t>
      </w:r>
      <w:proofErr w:type="spellEnd"/>
      <w:r>
        <w:rPr>
          <w:rFonts w:ascii="r_ansi" w:hAnsi="r_ansi" w:cs="r_ansi"/>
          <w:sz w:val="20"/>
          <w:szCs w:val="20"/>
        </w:rPr>
        <w:t xml:space="preserve"> 3)  (forwards)</w:t>
      </w:r>
    </w:p>
    <w:p w14:paraId="3AB65849" w14:textId="77777777" w:rsidR="0055509D" w:rsidRDefault="0055509D" w:rsidP="0055509D">
      <w:pPr>
        <w:autoSpaceDE w:val="0"/>
        <w:autoSpaceDN w:val="0"/>
        <w:adjustRightInd w:val="0"/>
        <w:rPr>
          <w:rFonts w:ascii="r_ansi" w:hAnsi="r_ansi" w:cs="r_ansi"/>
          <w:sz w:val="20"/>
          <w:szCs w:val="20"/>
        </w:rPr>
      </w:pPr>
    </w:p>
    <w:p w14:paraId="0065C5E2"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GSB (#1391)    RECORD    REGULAR    IR    LOOKUP &amp; SORTING</w:t>
      </w:r>
    </w:p>
    <w:p w14:paraId="5B652F04"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Short </w:t>
      </w:r>
      <w:proofErr w:type="spellStart"/>
      <w:r>
        <w:rPr>
          <w:rFonts w:ascii="r_ansi" w:hAnsi="r_ansi" w:cs="r_ansi"/>
          <w:sz w:val="20"/>
          <w:szCs w:val="20"/>
        </w:rPr>
        <w:t>Descr</w:t>
      </w:r>
      <w:proofErr w:type="spellEnd"/>
      <w:r>
        <w:rPr>
          <w:rFonts w:ascii="r_ansi" w:hAnsi="r_ansi" w:cs="r_ansi"/>
          <w:sz w:val="20"/>
          <w:szCs w:val="20"/>
        </w:rPr>
        <w:t>:  SORT BY CLINIC STOP (SVCS) ID, SVC CONNECTED PRIORITY, AND</w:t>
      </w:r>
    </w:p>
    <w:p w14:paraId="53C983F8"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ORIGINATING DATE</w:t>
      </w:r>
    </w:p>
    <w:p w14:paraId="74D8AF4F"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Description:  This </w:t>
      </w:r>
      <w:proofErr w:type="spellStart"/>
      <w:r>
        <w:rPr>
          <w:rFonts w:ascii="r_ansi" w:hAnsi="r_ansi" w:cs="r_ansi"/>
          <w:sz w:val="20"/>
          <w:szCs w:val="20"/>
        </w:rPr>
        <w:t>xref</w:t>
      </w:r>
      <w:proofErr w:type="spellEnd"/>
      <w:r>
        <w:rPr>
          <w:rFonts w:ascii="r_ansi" w:hAnsi="r_ansi" w:cs="r_ansi"/>
          <w:sz w:val="20"/>
          <w:szCs w:val="20"/>
        </w:rPr>
        <w:t xml:space="preserve"> is used to sort Wait List entries by the CLINIC</w:t>
      </w:r>
    </w:p>
    <w:p w14:paraId="37CA7152"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STOP id, SERVICE CONNECTED PRIORITY field (#15), and the</w:t>
      </w:r>
    </w:p>
    <w:p w14:paraId="6C6A27EF"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ORIGINATING DATE field (#1).  The WL SERVICE/SPECIALTY</w:t>
      </w:r>
    </w:p>
    <w:p w14:paraId="3F8AF12A"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field (#7) in the SD WAIT LIST file (#409.3) contains the</w:t>
      </w:r>
    </w:p>
    <w:p w14:paraId="50529D1E"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pointer to the SD WL SERVICE/SPECIALTY file. The CLINIC</w:t>
      </w:r>
    </w:p>
    <w:p w14:paraId="0C625EF8"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STOP id is in the SERVICE/SPECIALTY field (#.01) of the SD</w:t>
      </w:r>
    </w:p>
    <w:p w14:paraId="34E2061E"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WL SERVICE/SPECIALTY file (#409.31).  </w:t>
      </w:r>
    </w:p>
    <w:p w14:paraId="5E118550"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Set Logic:  S ^SDWL(409.3,"GSB",X(1),X(2),X(3),DA)=""</w:t>
      </w:r>
    </w:p>
    <w:p w14:paraId="613434CA"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Kill Logic:  K ^SDWL(409.3,"GSB",X(1),X(2),X(3),DA)</w:t>
      </w:r>
    </w:p>
    <w:p w14:paraId="2ADA0459"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Whole Kill:  K ^SDWL(409.3,"GSB")</w:t>
      </w:r>
    </w:p>
    <w:p w14:paraId="08E59171"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X(1):  Computed Code: S X=$P($G(^SDWL(409.31,+$P($G(^SDWL(409.3,DA</w:t>
      </w:r>
    </w:p>
    <w:p w14:paraId="6A095DFC"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,0)),U,8),0)),U,1)</w:t>
      </w:r>
    </w:p>
    <w:p w14:paraId="046786C2"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t>
      </w:r>
      <w:proofErr w:type="spellStart"/>
      <w:r>
        <w:rPr>
          <w:rFonts w:ascii="r_ansi" w:hAnsi="r_ansi" w:cs="r_ansi"/>
          <w:sz w:val="20"/>
          <w:szCs w:val="20"/>
        </w:rPr>
        <w:t>Subscr</w:t>
      </w:r>
      <w:proofErr w:type="spellEnd"/>
      <w:r>
        <w:rPr>
          <w:rFonts w:ascii="r_ansi" w:hAnsi="r_ansi" w:cs="r_ansi"/>
          <w:sz w:val="20"/>
          <w:szCs w:val="20"/>
        </w:rPr>
        <w:t xml:space="preserve"> 1)  (forwards)</w:t>
      </w:r>
    </w:p>
    <w:p w14:paraId="12A97DC5"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X(2):  Computed Code: S X=+$P($G(^SDWL(409.3,DA,"SC")),U,2)</w:t>
      </w:r>
    </w:p>
    <w:p w14:paraId="0B4AB860" w14:textId="77777777" w:rsidR="0055509D" w:rsidRDefault="0055509D" w:rsidP="0055509D">
      <w:pPr>
        <w:autoSpaceDE w:val="0"/>
        <w:autoSpaceDN w:val="0"/>
        <w:adjustRightInd w:val="0"/>
        <w:rPr>
          <w:rFonts w:ascii="r_ansi" w:hAnsi="r_ansi" w:cs="r_ansi"/>
          <w:sz w:val="20"/>
          <w:szCs w:val="20"/>
        </w:rPr>
      </w:pPr>
      <w:r>
        <w:rPr>
          <w:rFonts w:ascii="r_ansi" w:hAnsi="r_ansi" w:cs="r_ansi"/>
          <w:sz w:val="20"/>
          <w:szCs w:val="20"/>
        </w:rPr>
        <w:t xml:space="preserve">                      (</w:t>
      </w:r>
      <w:proofErr w:type="spellStart"/>
      <w:r>
        <w:rPr>
          <w:rFonts w:ascii="r_ansi" w:hAnsi="r_ansi" w:cs="r_ansi"/>
          <w:sz w:val="20"/>
          <w:szCs w:val="20"/>
        </w:rPr>
        <w:t>Subscr</w:t>
      </w:r>
      <w:proofErr w:type="spellEnd"/>
      <w:r>
        <w:rPr>
          <w:rFonts w:ascii="r_ansi" w:hAnsi="r_ansi" w:cs="r_ansi"/>
          <w:sz w:val="20"/>
          <w:szCs w:val="20"/>
        </w:rPr>
        <w:t xml:space="preserve"> 2)  (forwards)</w:t>
      </w:r>
    </w:p>
    <w:p w14:paraId="4163CCD1" w14:textId="4C8FEB21" w:rsidR="00B57274" w:rsidRDefault="0055509D" w:rsidP="0055509D">
      <w:r>
        <w:rPr>
          <w:rFonts w:ascii="r_ansi" w:hAnsi="r_ansi" w:cs="r_ansi"/>
          <w:sz w:val="20"/>
          <w:szCs w:val="20"/>
        </w:rPr>
        <w:t xml:space="preserve">             X(3):  ORIGINATING DATE  (409.3,1)  (</w:t>
      </w:r>
      <w:proofErr w:type="spellStart"/>
      <w:r>
        <w:rPr>
          <w:rFonts w:ascii="r_ansi" w:hAnsi="r_ansi" w:cs="r_ansi"/>
          <w:sz w:val="20"/>
          <w:szCs w:val="20"/>
        </w:rPr>
        <w:t>Subscr</w:t>
      </w:r>
      <w:proofErr w:type="spellEnd"/>
      <w:r>
        <w:rPr>
          <w:rFonts w:ascii="r_ansi" w:hAnsi="r_ansi" w:cs="r_ansi"/>
          <w:sz w:val="20"/>
          <w:szCs w:val="20"/>
        </w:rPr>
        <w:t xml:space="preserve"> 3)  (forwards)</w:t>
      </w:r>
    </w:p>
    <w:p w14:paraId="6FA29D75" w14:textId="77777777" w:rsidR="00B57274" w:rsidRDefault="00B57274" w:rsidP="003F7945"/>
    <w:p w14:paraId="66BAEF4A"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GC (#1392)    FIELD    REGULAR    IR    LOOKUP &amp; SORTING</w:t>
      </w:r>
    </w:p>
    <w:p w14:paraId="2C7ACA3E"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Short </w:t>
      </w:r>
      <w:proofErr w:type="spellStart"/>
      <w:r>
        <w:rPr>
          <w:rFonts w:ascii="r_ansi" w:hAnsi="r_ansi" w:cs="r_ansi"/>
          <w:sz w:val="20"/>
          <w:szCs w:val="20"/>
        </w:rPr>
        <w:t>Descr</w:t>
      </w:r>
      <w:proofErr w:type="spellEnd"/>
      <w:r>
        <w:rPr>
          <w:rFonts w:ascii="r_ansi" w:hAnsi="r_ansi" w:cs="r_ansi"/>
          <w:sz w:val="20"/>
          <w:szCs w:val="20"/>
        </w:rPr>
        <w:t>:  SORT BY CLINIC AND ORIGINATING DATE</w:t>
      </w:r>
    </w:p>
    <w:p w14:paraId="7DAD76A0"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Description:  This </w:t>
      </w:r>
      <w:proofErr w:type="spellStart"/>
      <w:r>
        <w:rPr>
          <w:rFonts w:ascii="r_ansi" w:hAnsi="r_ansi" w:cs="r_ansi"/>
          <w:sz w:val="20"/>
          <w:szCs w:val="20"/>
        </w:rPr>
        <w:t>xref</w:t>
      </w:r>
      <w:proofErr w:type="spellEnd"/>
      <w:r>
        <w:rPr>
          <w:rFonts w:ascii="r_ansi" w:hAnsi="r_ansi" w:cs="r_ansi"/>
          <w:sz w:val="20"/>
          <w:szCs w:val="20"/>
        </w:rPr>
        <w:t xml:space="preserve"> is used to sort Wait List entries by the Clinic</w:t>
      </w:r>
    </w:p>
    <w:p w14:paraId="02ACCA9F"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ID and the ORIGINATING DATE field (#1).  The Clinic ID</w:t>
      </w:r>
    </w:p>
    <w:p w14:paraId="39E5D7DB"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lastRenderedPageBreak/>
        <w:t xml:space="preserve">                    comes from the CLINIC field (#.01) of the SD WL CLINIC </w:t>
      </w:r>
    </w:p>
    <w:p w14:paraId="4196B8D7"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LOCATION file (#409.32).  The SD WL CLINIC LOCATION pointer</w:t>
      </w:r>
    </w:p>
    <w:p w14:paraId="4E3DD723"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is in the WL SPECIFIC CLINIC field (#8) of the SD WAIT LIST</w:t>
      </w:r>
    </w:p>
    <w:p w14:paraId="35733B0C"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file (#409.3).  </w:t>
      </w:r>
    </w:p>
    <w:p w14:paraId="20AD1354"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Set Logic:  S ^SDWL(409.3,"GC",X(1),X(2),DA)=""</w:t>
      </w:r>
    </w:p>
    <w:p w14:paraId="2ACB3A6F"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Kill Logic:  K ^SDWL(409.3,"GC",X(1),X(2),DA)</w:t>
      </w:r>
    </w:p>
    <w:p w14:paraId="518D81A6"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Whole Kill:  K ^SDWL(409.3,"GC")</w:t>
      </w:r>
    </w:p>
    <w:p w14:paraId="3CB3A887"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X(1):  Computed Code: S X=$P($G(^SDWL(409.32,+$P($G(^SDWL(409.3,DA</w:t>
      </w:r>
    </w:p>
    <w:p w14:paraId="53551A1C"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,0)),U,9),0)),U,1)</w:t>
      </w:r>
    </w:p>
    <w:p w14:paraId="02D78090" w14:textId="77777777" w:rsidR="005E601E" w:rsidRDefault="005E601E" w:rsidP="005E601E">
      <w:pPr>
        <w:autoSpaceDE w:val="0"/>
        <w:autoSpaceDN w:val="0"/>
        <w:adjustRightInd w:val="0"/>
        <w:rPr>
          <w:rFonts w:ascii="r_ansi" w:hAnsi="r_ansi" w:cs="r_ansi"/>
          <w:sz w:val="20"/>
          <w:szCs w:val="20"/>
        </w:rPr>
      </w:pPr>
      <w:r>
        <w:rPr>
          <w:rFonts w:ascii="r_ansi" w:hAnsi="r_ansi" w:cs="r_ansi"/>
          <w:sz w:val="20"/>
          <w:szCs w:val="20"/>
        </w:rPr>
        <w:t xml:space="preserve">                      (</w:t>
      </w:r>
      <w:proofErr w:type="spellStart"/>
      <w:r>
        <w:rPr>
          <w:rFonts w:ascii="r_ansi" w:hAnsi="r_ansi" w:cs="r_ansi"/>
          <w:sz w:val="20"/>
          <w:szCs w:val="20"/>
        </w:rPr>
        <w:t>Subscr</w:t>
      </w:r>
      <w:proofErr w:type="spellEnd"/>
      <w:r>
        <w:rPr>
          <w:rFonts w:ascii="r_ansi" w:hAnsi="r_ansi" w:cs="r_ansi"/>
          <w:sz w:val="20"/>
          <w:szCs w:val="20"/>
        </w:rPr>
        <w:t xml:space="preserve"> 1)  (forwards)</w:t>
      </w:r>
    </w:p>
    <w:p w14:paraId="3036802F" w14:textId="206BC65E" w:rsidR="00FF4AE5" w:rsidRDefault="005E601E" w:rsidP="005E601E">
      <w:pPr>
        <w:rPr>
          <w:rFonts w:ascii="r_ansi" w:hAnsi="r_ansi" w:cs="r_ansi"/>
          <w:sz w:val="20"/>
          <w:szCs w:val="20"/>
        </w:rPr>
      </w:pPr>
      <w:r>
        <w:rPr>
          <w:rFonts w:ascii="r_ansi" w:hAnsi="r_ansi" w:cs="r_ansi"/>
          <w:sz w:val="20"/>
          <w:szCs w:val="20"/>
        </w:rPr>
        <w:t xml:space="preserve">             X(2):  ORIGINATING DATE  (409.3,1)  (</w:t>
      </w:r>
      <w:proofErr w:type="spellStart"/>
      <w:r>
        <w:rPr>
          <w:rFonts w:ascii="r_ansi" w:hAnsi="r_ansi" w:cs="r_ansi"/>
          <w:sz w:val="20"/>
          <w:szCs w:val="20"/>
        </w:rPr>
        <w:t>Subscr</w:t>
      </w:r>
      <w:proofErr w:type="spellEnd"/>
      <w:r>
        <w:rPr>
          <w:rFonts w:ascii="r_ansi" w:hAnsi="r_ansi" w:cs="r_ansi"/>
          <w:sz w:val="20"/>
          <w:szCs w:val="20"/>
        </w:rPr>
        <w:t xml:space="preserve"> 2)  (forwards)</w:t>
      </w:r>
    </w:p>
    <w:p w14:paraId="61A5C483" w14:textId="77777777" w:rsidR="005E601E" w:rsidRDefault="005E601E" w:rsidP="005E601E">
      <w:pPr>
        <w:rPr>
          <w:rFonts w:ascii="r_ansi" w:hAnsi="r_ansi" w:cs="r_ansi"/>
          <w:sz w:val="20"/>
          <w:szCs w:val="20"/>
        </w:rPr>
      </w:pPr>
    </w:p>
    <w:p w14:paraId="58AFACB9" w14:textId="77777777" w:rsidR="00B57274" w:rsidRDefault="00B57274" w:rsidP="003F7945"/>
    <w:p w14:paraId="6DB366D9" w14:textId="77777777" w:rsidR="005E601E" w:rsidRDefault="005E601E" w:rsidP="005E601E">
      <w:r>
        <w:t>GSC (#1388)    RECORD    REGULAR    IR    LOOKUP &amp; SORTING</w:t>
      </w:r>
    </w:p>
    <w:p w14:paraId="167D7691" w14:textId="77777777" w:rsidR="005E601E" w:rsidRDefault="005E601E" w:rsidP="005E601E">
      <w:r>
        <w:t xml:space="preserve">      Short </w:t>
      </w:r>
      <w:proofErr w:type="spellStart"/>
      <w:r>
        <w:t>Descr</w:t>
      </w:r>
      <w:proofErr w:type="spellEnd"/>
      <w:r>
        <w:t>:  SORT BY CLINIC STOP (SERVICES) ID AND CID/PREFERRED DATE</w:t>
      </w:r>
    </w:p>
    <w:p w14:paraId="663A4328" w14:textId="77777777" w:rsidR="005E601E" w:rsidRDefault="005E601E" w:rsidP="005E601E">
      <w:r>
        <w:t xml:space="preserve">      Description:  This </w:t>
      </w:r>
      <w:proofErr w:type="spellStart"/>
      <w:r>
        <w:t>xref</w:t>
      </w:r>
      <w:proofErr w:type="spellEnd"/>
      <w:r>
        <w:t xml:space="preserve"> is used to sort Wait List entries by the CLINIC</w:t>
      </w:r>
    </w:p>
    <w:p w14:paraId="642F555B" w14:textId="77777777" w:rsidR="005E601E" w:rsidRDefault="005E601E" w:rsidP="005E601E">
      <w:r>
        <w:t xml:space="preserve">                    STOP id and the CID/PREFERRED DATE field (#22). The CLINIC</w:t>
      </w:r>
    </w:p>
    <w:p w14:paraId="06EA7F9F" w14:textId="77777777" w:rsidR="005E601E" w:rsidRDefault="005E601E" w:rsidP="005E601E">
      <w:r>
        <w:t xml:space="preserve">                    STOP id comes from the SD WL SERVICE/SPECIALTY file</w:t>
      </w:r>
    </w:p>
    <w:p w14:paraId="6D2E9807" w14:textId="77777777" w:rsidR="005E601E" w:rsidRDefault="005E601E" w:rsidP="005E601E">
      <w:r>
        <w:t xml:space="preserve">                    (#409.31).  The WL SERVICE/SPECIALTY field (#7) in the SD</w:t>
      </w:r>
    </w:p>
    <w:p w14:paraId="2F8B3742" w14:textId="77777777" w:rsidR="005E601E" w:rsidRDefault="005E601E" w:rsidP="005E601E">
      <w:r>
        <w:t xml:space="preserve">                    WAIT LIST file (#409.3) contains the pointer to the SD WL </w:t>
      </w:r>
    </w:p>
    <w:p w14:paraId="0AD3BC6A" w14:textId="77777777" w:rsidR="005E601E" w:rsidRDefault="005E601E" w:rsidP="005E601E">
      <w:r>
        <w:t xml:space="preserve">                    SERVICE/SPECIALTY file.  </w:t>
      </w:r>
    </w:p>
    <w:p w14:paraId="77EFF563" w14:textId="77777777" w:rsidR="005E601E" w:rsidRDefault="005E601E" w:rsidP="005E601E">
      <w:r>
        <w:t xml:space="preserve">        Set Logic:  S ^SDWL(409.3,"GSC",X(1),X(2),DA)=""</w:t>
      </w:r>
    </w:p>
    <w:p w14:paraId="4BA5D0B9" w14:textId="77777777" w:rsidR="005E601E" w:rsidRDefault="005E601E" w:rsidP="005E601E">
      <w:r>
        <w:t xml:space="preserve">       Kill Logic:  K ^SDWL(409.3,"GSC",X(1),X(2),DA)</w:t>
      </w:r>
    </w:p>
    <w:p w14:paraId="3345297E" w14:textId="77777777" w:rsidR="005E601E" w:rsidRDefault="005E601E" w:rsidP="005E601E">
      <w:r>
        <w:t xml:space="preserve">       Whole Kill:  K ^SDWL(409.3,"GSC")</w:t>
      </w:r>
    </w:p>
    <w:p w14:paraId="7F5589E8" w14:textId="77777777" w:rsidR="005E601E" w:rsidRDefault="005E601E" w:rsidP="005E601E">
      <w:r>
        <w:t xml:space="preserve">             X(1):  Computed Code: S X=$P($G(^SDWL(409.31,+$P($G(^SDWL(409.3,DA</w:t>
      </w:r>
    </w:p>
    <w:p w14:paraId="0F987FE5" w14:textId="77777777" w:rsidR="005E601E" w:rsidRDefault="005E601E" w:rsidP="005E601E">
      <w:r>
        <w:t xml:space="preserve">                    ,0)),U,8),0)),U,1)</w:t>
      </w:r>
    </w:p>
    <w:p w14:paraId="686F3C58" w14:textId="77777777" w:rsidR="005E601E" w:rsidRDefault="005E601E" w:rsidP="005E601E">
      <w:r>
        <w:t xml:space="preserve">                      (</w:t>
      </w:r>
      <w:proofErr w:type="spellStart"/>
      <w:r>
        <w:t>Subscr</w:t>
      </w:r>
      <w:proofErr w:type="spellEnd"/>
      <w:r>
        <w:t xml:space="preserve"> 1)  (forwards)</w:t>
      </w:r>
    </w:p>
    <w:p w14:paraId="0E6AF91A" w14:textId="77777777" w:rsidR="005E601E" w:rsidRDefault="005E601E" w:rsidP="005E601E">
      <w:r>
        <w:t xml:space="preserve">             X(2):  DESIRED DATE OF APPOINTMENT  (409.3,22)  (</w:t>
      </w:r>
      <w:proofErr w:type="spellStart"/>
      <w:r>
        <w:t>Subscr</w:t>
      </w:r>
      <w:proofErr w:type="spellEnd"/>
      <w:r>
        <w:t xml:space="preserve"> 2)</w:t>
      </w:r>
    </w:p>
    <w:p w14:paraId="107718BA" w14:textId="38E31AF6" w:rsidR="005E601E" w:rsidRDefault="005E601E" w:rsidP="005E601E">
      <w:r>
        <w:t xml:space="preserve">                    (forwards)</w:t>
      </w:r>
    </w:p>
    <w:p w14:paraId="7B8E11E6" w14:textId="77777777" w:rsidR="005E601E" w:rsidRDefault="005E601E" w:rsidP="005E601E"/>
    <w:p w14:paraId="259A25CB" w14:textId="77777777" w:rsidR="005E601E" w:rsidRDefault="005E601E" w:rsidP="005E601E">
      <w:r>
        <w:t>GCC (#1393)    FIELD    REGULAR    IR    LOOKUP &amp; SORTING</w:t>
      </w:r>
    </w:p>
    <w:p w14:paraId="25A89445" w14:textId="77777777" w:rsidR="005E601E" w:rsidRDefault="005E601E" w:rsidP="005E601E">
      <w:r>
        <w:t xml:space="preserve">      Short </w:t>
      </w:r>
      <w:proofErr w:type="spellStart"/>
      <w:r>
        <w:t>Descr</w:t>
      </w:r>
      <w:proofErr w:type="spellEnd"/>
      <w:r>
        <w:t>:  SORT BY CLINIC ID AND CID/PREFERRED DATE</w:t>
      </w:r>
    </w:p>
    <w:p w14:paraId="4F4CF0E5" w14:textId="77777777" w:rsidR="005E601E" w:rsidRDefault="005E601E" w:rsidP="005E601E">
      <w:r>
        <w:t xml:space="preserve">      Description:  This </w:t>
      </w:r>
      <w:proofErr w:type="spellStart"/>
      <w:r>
        <w:t>xref</w:t>
      </w:r>
      <w:proofErr w:type="spellEnd"/>
      <w:r>
        <w:t xml:space="preserve"> is used to sort Wait List entries by the Clinic</w:t>
      </w:r>
    </w:p>
    <w:p w14:paraId="55C270DF" w14:textId="77777777" w:rsidR="005E601E" w:rsidRDefault="005E601E" w:rsidP="005E601E">
      <w:r>
        <w:t xml:space="preserve">                    ID and the CID/PREFERRED DATE field (#22).  The Clinic ID</w:t>
      </w:r>
    </w:p>
    <w:p w14:paraId="1F70FDEB" w14:textId="77777777" w:rsidR="005E601E" w:rsidRDefault="005E601E" w:rsidP="005E601E">
      <w:r>
        <w:t xml:space="preserve">                    comes from the CLINIC field (#.01) of the SD WL CLINIC </w:t>
      </w:r>
    </w:p>
    <w:p w14:paraId="4CC9F138" w14:textId="77777777" w:rsidR="005E601E" w:rsidRDefault="005E601E" w:rsidP="005E601E">
      <w:r>
        <w:t xml:space="preserve">                    LOCATION file (#409.32).  The SD WL CLINIC LOCATION pointer</w:t>
      </w:r>
    </w:p>
    <w:p w14:paraId="7A37CACE" w14:textId="77777777" w:rsidR="005E601E" w:rsidRDefault="005E601E" w:rsidP="005E601E">
      <w:r>
        <w:t xml:space="preserve">                    is in the WL SPECIFIC CLINIC field (#8) of the SD WAIT LIST</w:t>
      </w:r>
    </w:p>
    <w:p w14:paraId="496C3C64" w14:textId="77777777" w:rsidR="005E601E" w:rsidRDefault="005E601E" w:rsidP="005E601E">
      <w:r>
        <w:t xml:space="preserve">                    file (#409.3).  </w:t>
      </w:r>
    </w:p>
    <w:p w14:paraId="5855B666" w14:textId="77777777" w:rsidR="005E601E" w:rsidRDefault="005E601E" w:rsidP="005E601E">
      <w:r>
        <w:t xml:space="preserve">        Set Logic:  S ^SDWL(409.3,"GCC",X(1),X(2),DA)=""</w:t>
      </w:r>
    </w:p>
    <w:p w14:paraId="6B433A5F" w14:textId="77777777" w:rsidR="005E601E" w:rsidRDefault="005E601E" w:rsidP="005E601E">
      <w:r>
        <w:t xml:space="preserve">       Kill Logic:  K ^SDWL(409.3,"GCC",X(1),X(2),DA)</w:t>
      </w:r>
    </w:p>
    <w:p w14:paraId="0D234E1E" w14:textId="77777777" w:rsidR="005E601E" w:rsidRDefault="005E601E" w:rsidP="005E601E">
      <w:r>
        <w:t xml:space="preserve">       Whole Kill:  K ^SDWL(409.3,"GCC")</w:t>
      </w:r>
    </w:p>
    <w:p w14:paraId="1E789544" w14:textId="77777777" w:rsidR="005E601E" w:rsidRDefault="005E601E" w:rsidP="005E601E">
      <w:r>
        <w:t xml:space="preserve">             X(1):  Computed Code: S X=$P($G(^SDWL(409.32,+$P($G(^SDWL(409.3,DA</w:t>
      </w:r>
    </w:p>
    <w:p w14:paraId="1303064E" w14:textId="77777777" w:rsidR="005E601E" w:rsidRDefault="005E601E" w:rsidP="005E601E">
      <w:r>
        <w:t xml:space="preserve">                    ,0)),U,9),0)),U,1)</w:t>
      </w:r>
    </w:p>
    <w:p w14:paraId="7615A571" w14:textId="77777777" w:rsidR="005E601E" w:rsidRDefault="005E601E" w:rsidP="005E601E">
      <w:r>
        <w:t xml:space="preserve">                      (</w:t>
      </w:r>
      <w:proofErr w:type="spellStart"/>
      <w:r>
        <w:t>Subscr</w:t>
      </w:r>
      <w:proofErr w:type="spellEnd"/>
      <w:r>
        <w:t xml:space="preserve"> 1)  (forwards)</w:t>
      </w:r>
    </w:p>
    <w:p w14:paraId="3778C85A" w14:textId="77777777" w:rsidR="005E601E" w:rsidRDefault="005E601E" w:rsidP="005E601E">
      <w:r>
        <w:t xml:space="preserve">             X(2):  DESIRED DATE OF APPOINTMENT  (409.3,22)  (</w:t>
      </w:r>
      <w:proofErr w:type="spellStart"/>
      <w:r>
        <w:t>Subscr</w:t>
      </w:r>
      <w:proofErr w:type="spellEnd"/>
      <w:r>
        <w:t xml:space="preserve"> 2)</w:t>
      </w:r>
    </w:p>
    <w:p w14:paraId="1451B026" w14:textId="2FAAF88B" w:rsidR="005E601E" w:rsidRDefault="005E601E" w:rsidP="005E601E">
      <w:r>
        <w:lastRenderedPageBreak/>
        <w:t xml:space="preserve">                    (forwards)</w:t>
      </w:r>
    </w:p>
    <w:p w14:paraId="64324162" w14:textId="77777777" w:rsidR="00B57274" w:rsidRDefault="00B57274" w:rsidP="003F7945"/>
    <w:p w14:paraId="13A4A3F2" w14:textId="30416AA5" w:rsidR="00B57274" w:rsidRDefault="00BE4505" w:rsidP="0067132E">
      <w:pPr>
        <w:pStyle w:val="Heading3"/>
      </w:pPr>
      <w:r>
        <w:tab/>
      </w:r>
      <w:bookmarkStart w:id="2229" w:name="_Toc513557782"/>
      <w:r w:rsidR="005E601E">
        <w:t>#409.81 – SDEC Application</w:t>
      </w:r>
      <w:bookmarkEnd w:id="2229"/>
    </w:p>
    <w:p w14:paraId="4D0DA9C9" w14:textId="77777777" w:rsidR="005E601E" w:rsidRDefault="005E601E" w:rsidP="003F7945"/>
    <w:p w14:paraId="04C4FAC9" w14:textId="77777777" w:rsidR="005E601E" w:rsidRDefault="005E601E" w:rsidP="005E601E">
      <w:r>
        <w:t>TRADITIONAL CROSS-REFERENCE LIST -- FILE #409.81            02/08/18    PAGE 1</w:t>
      </w:r>
    </w:p>
    <w:p w14:paraId="13D59357" w14:textId="77777777" w:rsidR="005E601E" w:rsidRDefault="005E601E" w:rsidP="005E601E">
      <w:r>
        <w:t>-------------------------------------------------------------------------------</w:t>
      </w:r>
    </w:p>
    <w:p w14:paraId="03822B6E" w14:textId="77777777" w:rsidR="005E601E" w:rsidRDefault="005E601E" w:rsidP="005E601E"/>
    <w:p w14:paraId="33C8BEA1" w14:textId="77777777" w:rsidR="005E601E" w:rsidRDefault="005E601E" w:rsidP="005E601E">
      <w:r>
        <w:t>File #409.81</w:t>
      </w:r>
    </w:p>
    <w:p w14:paraId="3745EBA6" w14:textId="77777777" w:rsidR="005E601E" w:rsidRDefault="005E601E" w:rsidP="005E601E"/>
    <w:p w14:paraId="106E0BE2" w14:textId="77777777" w:rsidR="005E601E" w:rsidRDefault="005E601E" w:rsidP="005E601E">
      <w:r>
        <w:t xml:space="preserve">  Traditional Cross-References:</w:t>
      </w:r>
    </w:p>
    <w:p w14:paraId="68CAA900" w14:textId="77777777" w:rsidR="005E601E" w:rsidRDefault="005E601E" w:rsidP="005E601E"/>
    <w:p w14:paraId="41C26547" w14:textId="77777777" w:rsidR="005E601E" w:rsidRDefault="005E601E" w:rsidP="005E601E">
      <w:r>
        <w:t xml:space="preserve">  B    REGULAR</w:t>
      </w:r>
    </w:p>
    <w:p w14:paraId="59B42D6F" w14:textId="77777777" w:rsidR="005E601E" w:rsidRDefault="005E601E" w:rsidP="005E601E">
      <w:r>
        <w:t xml:space="preserve">            Field:  MAJOR VERSION  (409.81,.01)</w:t>
      </w:r>
    </w:p>
    <w:p w14:paraId="703FD097" w14:textId="77777777" w:rsidR="005E601E" w:rsidRDefault="005E601E" w:rsidP="005E601E">
      <w:r>
        <w:t xml:space="preserve">                    1)= S ^SDEC(409.81,"B",$E(X,1,30),DA)=""</w:t>
      </w:r>
    </w:p>
    <w:p w14:paraId="5B3225D1" w14:textId="77777777" w:rsidR="005E601E" w:rsidRDefault="005E601E" w:rsidP="005E601E">
      <w:r>
        <w:t xml:space="preserve">                    2)= K ^SDEC(409.81,"B",$E(X,1,30),DA)</w:t>
      </w:r>
    </w:p>
    <w:p w14:paraId="76A46E43" w14:textId="77777777" w:rsidR="005E601E" w:rsidRDefault="005E601E" w:rsidP="005E601E"/>
    <w:p w14:paraId="1D26F5FB" w14:textId="5C2CC702" w:rsidR="005E601E" w:rsidRDefault="00BE4505" w:rsidP="0067132E">
      <w:pPr>
        <w:pStyle w:val="Heading3"/>
      </w:pPr>
      <w:r>
        <w:tab/>
      </w:r>
      <w:bookmarkStart w:id="2230" w:name="_Toc513557783"/>
      <w:r w:rsidR="005E601E">
        <w:t>#409.822 – SDEC Access Group</w:t>
      </w:r>
      <w:bookmarkEnd w:id="2230"/>
    </w:p>
    <w:p w14:paraId="5D4B6E4C" w14:textId="77777777" w:rsidR="005E601E" w:rsidRDefault="005E601E" w:rsidP="005E601E">
      <w:pPr>
        <w:pStyle w:val="BodyText"/>
      </w:pPr>
    </w:p>
    <w:p w14:paraId="5578DBFD" w14:textId="77777777" w:rsidR="005E601E" w:rsidRDefault="005E601E" w:rsidP="005E601E">
      <w:pPr>
        <w:pStyle w:val="BodyText"/>
      </w:pPr>
      <w:r>
        <w:t>TRADITIONAL CROSS-REFERENCE LIST -- FILE #409.822           02/08/18    PAGE 1</w:t>
      </w:r>
    </w:p>
    <w:p w14:paraId="189C6D6D" w14:textId="77777777" w:rsidR="005E601E" w:rsidRDefault="005E601E" w:rsidP="005E601E">
      <w:pPr>
        <w:pStyle w:val="BodyText"/>
      </w:pPr>
      <w:r>
        <w:t>-------------------------------------------------------------------------------</w:t>
      </w:r>
    </w:p>
    <w:p w14:paraId="441EB362" w14:textId="77777777" w:rsidR="005E601E" w:rsidRDefault="005E601E" w:rsidP="005E601E">
      <w:pPr>
        <w:pStyle w:val="BodyText"/>
      </w:pPr>
    </w:p>
    <w:p w14:paraId="68D486B3" w14:textId="77777777" w:rsidR="005E601E" w:rsidRDefault="005E601E" w:rsidP="005E601E">
      <w:pPr>
        <w:pStyle w:val="BodyText"/>
      </w:pPr>
      <w:r>
        <w:t>File #409.822</w:t>
      </w:r>
    </w:p>
    <w:p w14:paraId="3C406189" w14:textId="77777777" w:rsidR="005E601E" w:rsidRDefault="005E601E" w:rsidP="005E601E">
      <w:pPr>
        <w:pStyle w:val="BodyText"/>
      </w:pPr>
    </w:p>
    <w:p w14:paraId="0CEA9CD0" w14:textId="77777777" w:rsidR="005E601E" w:rsidRDefault="005E601E" w:rsidP="005E601E">
      <w:pPr>
        <w:pStyle w:val="BodyText"/>
      </w:pPr>
      <w:r>
        <w:t xml:space="preserve">  Traditional Cross-References:</w:t>
      </w:r>
    </w:p>
    <w:p w14:paraId="1F8E9B73" w14:textId="77777777" w:rsidR="005E601E" w:rsidRDefault="005E601E" w:rsidP="005E601E">
      <w:pPr>
        <w:pStyle w:val="BodyText"/>
      </w:pPr>
    </w:p>
    <w:p w14:paraId="3CEE53FC" w14:textId="77777777" w:rsidR="005E601E" w:rsidRDefault="005E601E" w:rsidP="005E601E">
      <w:pPr>
        <w:pStyle w:val="BodyText"/>
      </w:pPr>
      <w:r>
        <w:t xml:space="preserve">  B    REGULAR</w:t>
      </w:r>
    </w:p>
    <w:p w14:paraId="1E18AFC8" w14:textId="77777777" w:rsidR="005E601E" w:rsidRDefault="005E601E" w:rsidP="005E601E">
      <w:pPr>
        <w:pStyle w:val="BodyText"/>
      </w:pPr>
      <w:r>
        <w:t xml:space="preserve">            Field:  ACCESS GROUP  (409.822,.01)</w:t>
      </w:r>
    </w:p>
    <w:p w14:paraId="341C5F34" w14:textId="77777777" w:rsidR="005E601E" w:rsidRDefault="005E601E" w:rsidP="005E601E">
      <w:pPr>
        <w:pStyle w:val="BodyText"/>
      </w:pPr>
      <w:r>
        <w:t xml:space="preserve">                    1)= S ^SDEC(409.822,"B",$E(X,1,30),DA)=""</w:t>
      </w:r>
    </w:p>
    <w:p w14:paraId="0E415643" w14:textId="3F7D15AC" w:rsidR="005E601E" w:rsidRPr="005E601E" w:rsidRDefault="005E601E" w:rsidP="005E601E">
      <w:pPr>
        <w:pStyle w:val="BodyText"/>
      </w:pPr>
      <w:r>
        <w:t xml:space="preserve">                    2)= K ^SDEC(409.822,"B",$E(X,1,30),DA)</w:t>
      </w:r>
    </w:p>
    <w:p w14:paraId="5FB5190E" w14:textId="77777777" w:rsidR="008B1108" w:rsidRDefault="008B1108" w:rsidP="00F87C8B">
      <w:pPr>
        <w:rPr>
          <w:rFonts w:ascii="Arial" w:hAnsi="Arial" w:cs="Arial"/>
          <w:b/>
          <w:bCs/>
          <w:sz w:val="20"/>
          <w:szCs w:val="20"/>
        </w:rPr>
      </w:pPr>
    </w:p>
    <w:p w14:paraId="2DE1B199" w14:textId="77777777" w:rsidR="005E601E" w:rsidRDefault="005E601E" w:rsidP="00F87C8B">
      <w:pPr>
        <w:rPr>
          <w:rFonts w:ascii="Arial" w:hAnsi="Arial" w:cs="Arial"/>
          <w:b/>
          <w:bCs/>
          <w:sz w:val="20"/>
          <w:szCs w:val="20"/>
        </w:rPr>
      </w:pPr>
    </w:p>
    <w:p w14:paraId="3CB541C6" w14:textId="25F8AE7E" w:rsidR="005E601E" w:rsidRDefault="00BE4505" w:rsidP="0067132E">
      <w:pPr>
        <w:pStyle w:val="Heading3"/>
      </w:pPr>
      <w:r>
        <w:tab/>
      </w:r>
      <w:bookmarkStart w:id="2231" w:name="_Toc513557784"/>
      <w:r w:rsidR="005E601E">
        <w:t>#409.823 – SDEC Access Type</w:t>
      </w:r>
      <w:bookmarkEnd w:id="2231"/>
    </w:p>
    <w:p w14:paraId="613C14AC" w14:textId="77777777" w:rsidR="005E601E" w:rsidRDefault="005E601E" w:rsidP="005E601E">
      <w:pPr>
        <w:pStyle w:val="BodyText"/>
      </w:pPr>
    </w:p>
    <w:p w14:paraId="07B71FFB" w14:textId="77777777" w:rsidR="005E601E" w:rsidRDefault="005E601E" w:rsidP="005E601E">
      <w:pPr>
        <w:pStyle w:val="BodyText"/>
      </w:pPr>
      <w:r>
        <w:t>TRADITIONAL CROSS-REFERENCE LIST -- FILE #409.823           02/08/18    PAGE 1</w:t>
      </w:r>
    </w:p>
    <w:p w14:paraId="1752934A" w14:textId="77777777" w:rsidR="005E601E" w:rsidRDefault="005E601E" w:rsidP="005E601E">
      <w:pPr>
        <w:pStyle w:val="BodyText"/>
      </w:pPr>
      <w:r>
        <w:t>-------------------------------------------------------------------------------</w:t>
      </w:r>
    </w:p>
    <w:p w14:paraId="55E92CB6" w14:textId="77777777" w:rsidR="005E601E" w:rsidRDefault="005E601E" w:rsidP="005E601E">
      <w:pPr>
        <w:pStyle w:val="BodyText"/>
      </w:pPr>
    </w:p>
    <w:p w14:paraId="6D65301C" w14:textId="77777777" w:rsidR="005E601E" w:rsidRDefault="005E601E" w:rsidP="005E601E">
      <w:pPr>
        <w:pStyle w:val="BodyText"/>
      </w:pPr>
      <w:r>
        <w:lastRenderedPageBreak/>
        <w:t>File #409.823</w:t>
      </w:r>
    </w:p>
    <w:p w14:paraId="5DF394E3" w14:textId="77777777" w:rsidR="005E601E" w:rsidRDefault="005E601E" w:rsidP="005E601E">
      <w:pPr>
        <w:pStyle w:val="BodyText"/>
      </w:pPr>
    </w:p>
    <w:p w14:paraId="64A3A5E6" w14:textId="77777777" w:rsidR="005E601E" w:rsidRDefault="005E601E" w:rsidP="005E601E">
      <w:pPr>
        <w:pStyle w:val="BodyText"/>
      </w:pPr>
      <w:r>
        <w:t xml:space="preserve">  Traditional Cross-References:</w:t>
      </w:r>
    </w:p>
    <w:p w14:paraId="752055CC" w14:textId="77777777" w:rsidR="005E601E" w:rsidRDefault="005E601E" w:rsidP="005E601E">
      <w:pPr>
        <w:pStyle w:val="BodyText"/>
      </w:pPr>
    </w:p>
    <w:p w14:paraId="74886CDD" w14:textId="77777777" w:rsidR="005E601E" w:rsidRDefault="005E601E" w:rsidP="005E601E">
      <w:pPr>
        <w:pStyle w:val="BodyText"/>
      </w:pPr>
      <w:r>
        <w:t xml:space="preserve">  B    REGULAR</w:t>
      </w:r>
    </w:p>
    <w:p w14:paraId="30C560EF" w14:textId="77777777" w:rsidR="005E601E" w:rsidRDefault="005E601E" w:rsidP="005E601E">
      <w:pPr>
        <w:pStyle w:val="BodyText"/>
      </w:pPr>
      <w:r>
        <w:t xml:space="preserve">            Field:  ACCESS TYPE NAME  (409.823,.01)</w:t>
      </w:r>
    </w:p>
    <w:p w14:paraId="1F24740A" w14:textId="77777777" w:rsidR="005E601E" w:rsidRDefault="005E601E" w:rsidP="005E601E">
      <w:pPr>
        <w:pStyle w:val="BodyText"/>
      </w:pPr>
      <w:r>
        <w:t xml:space="preserve">                    1)= S ^SDEC(409.823,"B",$E(X,1,30),DA)=""</w:t>
      </w:r>
    </w:p>
    <w:p w14:paraId="55383A26" w14:textId="5484547C" w:rsidR="005E601E" w:rsidRPr="005E601E" w:rsidRDefault="005E601E" w:rsidP="005E601E">
      <w:pPr>
        <w:pStyle w:val="BodyText"/>
      </w:pPr>
      <w:r>
        <w:t xml:space="preserve">                    2)= K ^SDEC(409.823,"B",$E(X,1,30),DA)</w:t>
      </w:r>
    </w:p>
    <w:p w14:paraId="2A261C97" w14:textId="77777777" w:rsidR="008B1108" w:rsidRDefault="008B1108" w:rsidP="00F87C8B">
      <w:pPr>
        <w:rPr>
          <w:rFonts w:ascii="Arial" w:hAnsi="Arial" w:cs="Arial"/>
          <w:b/>
          <w:bCs/>
          <w:sz w:val="20"/>
          <w:szCs w:val="20"/>
        </w:rPr>
      </w:pPr>
    </w:p>
    <w:p w14:paraId="73AA035E" w14:textId="44A30503" w:rsidR="005E601E" w:rsidRDefault="00BE4505" w:rsidP="0067132E">
      <w:pPr>
        <w:pStyle w:val="Heading3"/>
      </w:pPr>
      <w:r>
        <w:tab/>
      </w:r>
      <w:bookmarkStart w:id="2232" w:name="_Toc513557785"/>
      <w:r w:rsidR="005E601E">
        <w:t>#409.824 – SDEC Access Group Type</w:t>
      </w:r>
      <w:bookmarkEnd w:id="2232"/>
    </w:p>
    <w:p w14:paraId="37D4A4FB" w14:textId="77777777" w:rsidR="005E601E" w:rsidRDefault="005E601E" w:rsidP="005E601E">
      <w:pPr>
        <w:pStyle w:val="BodyText"/>
      </w:pPr>
    </w:p>
    <w:p w14:paraId="3A75E4E4" w14:textId="77777777" w:rsidR="005E601E" w:rsidRDefault="005E601E" w:rsidP="005E601E">
      <w:pPr>
        <w:pStyle w:val="BodyText"/>
      </w:pPr>
      <w:r>
        <w:t>TRADITIONAL CROSS-REFERENCE LIST -- FILE #409.824           02/08/18    PAGE 1</w:t>
      </w:r>
    </w:p>
    <w:p w14:paraId="57DADB10" w14:textId="77777777" w:rsidR="005E601E" w:rsidRDefault="005E601E" w:rsidP="005E601E">
      <w:pPr>
        <w:pStyle w:val="BodyText"/>
      </w:pPr>
      <w:r>
        <w:t>-------------------------------------------------------------------------------</w:t>
      </w:r>
    </w:p>
    <w:p w14:paraId="0212E5A9" w14:textId="77777777" w:rsidR="005E601E" w:rsidRDefault="005E601E" w:rsidP="005E601E">
      <w:pPr>
        <w:pStyle w:val="BodyText"/>
      </w:pPr>
    </w:p>
    <w:p w14:paraId="2A0126A3" w14:textId="77777777" w:rsidR="005E601E" w:rsidRDefault="005E601E" w:rsidP="005E601E">
      <w:pPr>
        <w:pStyle w:val="BodyText"/>
      </w:pPr>
      <w:r>
        <w:t>File #409.824</w:t>
      </w:r>
    </w:p>
    <w:p w14:paraId="0934156F" w14:textId="77777777" w:rsidR="005E601E" w:rsidRDefault="005E601E" w:rsidP="005E601E">
      <w:pPr>
        <w:pStyle w:val="BodyText"/>
      </w:pPr>
    </w:p>
    <w:p w14:paraId="2E27021E" w14:textId="77777777" w:rsidR="005E601E" w:rsidRDefault="005E601E" w:rsidP="005E601E">
      <w:pPr>
        <w:pStyle w:val="BodyText"/>
      </w:pPr>
      <w:r>
        <w:t xml:space="preserve">  Traditional Cross-References:</w:t>
      </w:r>
    </w:p>
    <w:p w14:paraId="2988F49E" w14:textId="77777777" w:rsidR="005E601E" w:rsidRDefault="005E601E" w:rsidP="005E601E">
      <w:pPr>
        <w:pStyle w:val="BodyText"/>
      </w:pPr>
    </w:p>
    <w:p w14:paraId="061D2253" w14:textId="77777777" w:rsidR="005E601E" w:rsidRDefault="005E601E" w:rsidP="005E601E">
      <w:pPr>
        <w:pStyle w:val="BodyText"/>
      </w:pPr>
      <w:r>
        <w:t xml:space="preserve">  B    REGULAR</w:t>
      </w:r>
    </w:p>
    <w:p w14:paraId="26BA8439" w14:textId="77777777" w:rsidR="005E601E" w:rsidRDefault="005E601E" w:rsidP="005E601E">
      <w:pPr>
        <w:pStyle w:val="BodyText"/>
      </w:pPr>
      <w:r>
        <w:t xml:space="preserve">            Field:  ACCESS GROUP  (409.824,.01)</w:t>
      </w:r>
    </w:p>
    <w:p w14:paraId="5C6F4FC7" w14:textId="77777777" w:rsidR="005E601E" w:rsidRDefault="005E601E" w:rsidP="005E601E">
      <w:pPr>
        <w:pStyle w:val="BodyText"/>
      </w:pPr>
      <w:r>
        <w:t xml:space="preserve">                    1)= S ^SDEC(409.824,"B",$E(X,1,30),DA)=""</w:t>
      </w:r>
    </w:p>
    <w:p w14:paraId="279A47ED" w14:textId="355473AA" w:rsidR="005E601E" w:rsidRPr="005E601E" w:rsidRDefault="005E601E" w:rsidP="005E601E">
      <w:pPr>
        <w:pStyle w:val="BodyText"/>
      </w:pPr>
      <w:r>
        <w:t xml:space="preserve">                    2)= K ^SDEC(409.824,"B",$E(X,1,30),DA)</w:t>
      </w:r>
    </w:p>
    <w:p w14:paraId="049EBF26" w14:textId="77777777" w:rsidR="003F7945" w:rsidRDefault="003F7945" w:rsidP="003F7945"/>
    <w:p w14:paraId="03E60998" w14:textId="049AFAB9" w:rsidR="005E601E" w:rsidRDefault="00BE4505" w:rsidP="0067132E">
      <w:pPr>
        <w:pStyle w:val="Heading3"/>
      </w:pPr>
      <w:r>
        <w:tab/>
      </w:r>
      <w:bookmarkStart w:id="2233" w:name="_Toc513557786"/>
      <w:r w:rsidR="005E601E">
        <w:t>#409.831 – SDEC Resource</w:t>
      </w:r>
      <w:bookmarkEnd w:id="2233"/>
    </w:p>
    <w:p w14:paraId="6CA21D48" w14:textId="77777777" w:rsidR="005E601E" w:rsidRDefault="005E601E" w:rsidP="005E601E">
      <w:pPr>
        <w:pStyle w:val="BodyText"/>
      </w:pPr>
    </w:p>
    <w:p w14:paraId="6C2A888F" w14:textId="77777777" w:rsidR="0042351E" w:rsidRDefault="0042351E" w:rsidP="0042351E">
      <w:r>
        <w:t>INDEX AND CROSS-REFERENCE LIST -- FILE #409.831             02/08/18    PAGE 1</w:t>
      </w:r>
    </w:p>
    <w:p w14:paraId="36C5C90A" w14:textId="77777777" w:rsidR="0042351E" w:rsidRDefault="0042351E" w:rsidP="0042351E">
      <w:r>
        <w:t>-------------------------------------------------------------------------------</w:t>
      </w:r>
    </w:p>
    <w:p w14:paraId="5CBE5E78" w14:textId="77777777" w:rsidR="0042351E" w:rsidRDefault="0042351E" w:rsidP="0042351E"/>
    <w:p w14:paraId="0E3B19A2" w14:textId="77777777" w:rsidR="0042351E" w:rsidRDefault="0042351E" w:rsidP="0042351E">
      <w:r>
        <w:t>File #409.831</w:t>
      </w:r>
    </w:p>
    <w:p w14:paraId="0C530EE2" w14:textId="77777777" w:rsidR="0042351E" w:rsidRDefault="0042351E" w:rsidP="0042351E"/>
    <w:p w14:paraId="696E9BF6" w14:textId="77777777" w:rsidR="0042351E" w:rsidRDefault="0042351E" w:rsidP="0042351E">
      <w:r>
        <w:t xml:space="preserve">  Traditional Cross-References:</w:t>
      </w:r>
    </w:p>
    <w:p w14:paraId="53621E7B" w14:textId="77777777" w:rsidR="0042351E" w:rsidRDefault="0042351E" w:rsidP="0042351E"/>
    <w:p w14:paraId="76384705" w14:textId="77777777" w:rsidR="0042351E" w:rsidRDefault="0042351E" w:rsidP="0042351E">
      <w:r>
        <w:t xml:space="preserve">  ALOC    REGULAR</w:t>
      </w:r>
    </w:p>
    <w:p w14:paraId="6809920F" w14:textId="77777777" w:rsidR="0042351E" w:rsidRDefault="0042351E" w:rsidP="0042351E">
      <w:r>
        <w:t xml:space="preserve">            Field:  HOSPITAL LOCATION  (409.831,.04)</w:t>
      </w:r>
    </w:p>
    <w:p w14:paraId="52354468" w14:textId="77777777" w:rsidR="0042351E" w:rsidRDefault="0042351E" w:rsidP="0042351E">
      <w:r>
        <w:t xml:space="preserve">      Description:  This "ALOC" </w:t>
      </w:r>
      <w:proofErr w:type="spellStart"/>
      <w:r>
        <w:t>xref</w:t>
      </w:r>
      <w:proofErr w:type="spellEnd"/>
      <w:r>
        <w:t xml:space="preserve"> is used to look up an SDEC RESOURCE record</w:t>
      </w:r>
    </w:p>
    <w:p w14:paraId="608E2664" w14:textId="77777777" w:rsidR="0042351E" w:rsidRDefault="0042351E" w:rsidP="0042351E">
      <w:r>
        <w:lastRenderedPageBreak/>
        <w:t xml:space="preserve">                    using a HOSPITAL LOCATION id.  </w:t>
      </w:r>
    </w:p>
    <w:p w14:paraId="4863B7A6" w14:textId="77777777" w:rsidR="0042351E" w:rsidRDefault="0042351E" w:rsidP="0042351E">
      <w:r>
        <w:t xml:space="preserve">                    1)= S ^SDEC(409.831,"ALOC",$E(X,1,30),DA)=""</w:t>
      </w:r>
    </w:p>
    <w:p w14:paraId="348935AB" w14:textId="77777777" w:rsidR="0042351E" w:rsidRDefault="0042351E" w:rsidP="0042351E">
      <w:r>
        <w:t xml:space="preserve">                    2)= K ^SDEC(409.831,"ALOC",$E(X,1,30),DA)</w:t>
      </w:r>
    </w:p>
    <w:p w14:paraId="0EDCBD36" w14:textId="77777777" w:rsidR="0042351E" w:rsidRDefault="0042351E" w:rsidP="0042351E"/>
    <w:p w14:paraId="45537D29" w14:textId="77777777" w:rsidR="0042351E" w:rsidRDefault="0042351E" w:rsidP="0042351E">
      <w:r>
        <w:t xml:space="preserve">  B    REGULAR</w:t>
      </w:r>
    </w:p>
    <w:p w14:paraId="2EF55EBE" w14:textId="77777777" w:rsidR="0042351E" w:rsidRDefault="0042351E" w:rsidP="0042351E">
      <w:r>
        <w:t xml:space="preserve">            Field:  RESOURCE  (409.831,.01)</w:t>
      </w:r>
    </w:p>
    <w:p w14:paraId="1640787E" w14:textId="77777777" w:rsidR="0042351E" w:rsidRDefault="0042351E" w:rsidP="0042351E">
      <w:r>
        <w:t xml:space="preserve">                    1)= S ^SDEC(409.831,"B",$E(X,1,30),DA)=""</w:t>
      </w:r>
    </w:p>
    <w:p w14:paraId="425B289B" w14:textId="77777777" w:rsidR="0042351E" w:rsidRDefault="0042351E" w:rsidP="0042351E">
      <w:r>
        <w:t xml:space="preserve">                    2)= K ^SDEC(409.831,"B",$E(X,1,30),DA)</w:t>
      </w:r>
    </w:p>
    <w:p w14:paraId="3E3189F1" w14:textId="77777777" w:rsidR="0042351E" w:rsidRDefault="0042351E" w:rsidP="0042351E"/>
    <w:p w14:paraId="0D85AEE8" w14:textId="77777777" w:rsidR="0042351E" w:rsidRDefault="0042351E" w:rsidP="0042351E">
      <w:r>
        <w:t xml:space="preserve">  C    REGULAR</w:t>
      </w:r>
    </w:p>
    <w:p w14:paraId="5C93B147" w14:textId="77777777" w:rsidR="0042351E" w:rsidRDefault="0042351E" w:rsidP="0042351E">
      <w:r>
        <w:t xml:space="preserve">            Field:  ABBREVIATION  (409.831,.011)</w:t>
      </w:r>
    </w:p>
    <w:p w14:paraId="2904D712" w14:textId="77777777" w:rsidR="0042351E" w:rsidRDefault="0042351E" w:rsidP="0042351E">
      <w:r>
        <w:t xml:space="preserve">      Description:  This </w:t>
      </w:r>
      <w:proofErr w:type="spellStart"/>
      <w:r>
        <w:t>xref</w:t>
      </w:r>
      <w:proofErr w:type="spellEnd"/>
      <w:r>
        <w:t xml:space="preserve"> is used to lookup </w:t>
      </w:r>
      <w:proofErr w:type="spellStart"/>
      <w:r>
        <w:t>REsources</w:t>
      </w:r>
      <w:proofErr w:type="spellEnd"/>
      <w:r>
        <w:t xml:space="preserve"> using an</w:t>
      </w:r>
    </w:p>
    <w:p w14:paraId="39BBA50E" w14:textId="77777777" w:rsidR="0042351E" w:rsidRDefault="0042351E" w:rsidP="0042351E">
      <w:r>
        <w:t xml:space="preserve">                    abbreviation.  </w:t>
      </w:r>
    </w:p>
    <w:p w14:paraId="6EB7E9EB" w14:textId="77777777" w:rsidR="0042351E" w:rsidRDefault="0042351E" w:rsidP="0042351E">
      <w:r>
        <w:t xml:space="preserve">                    1)= S ^SDEC(409.831,"C",$E(X,1,30),DA)=""</w:t>
      </w:r>
    </w:p>
    <w:p w14:paraId="2095C26D" w14:textId="77777777" w:rsidR="0042351E" w:rsidRDefault="0042351E" w:rsidP="0042351E">
      <w:r>
        <w:t xml:space="preserve">                    2)= K ^SDEC(409.831,"C",$E(X,1,30),DA)</w:t>
      </w:r>
    </w:p>
    <w:p w14:paraId="2C50925C" w14:textId="77777777" w:rsidR="0042351E" w:rsidRDefault="0042351E" w:rsidP="0042351E"/>
    <w:p w14:paraId="2A0BA732" w14:textId="77777777" w:rsidR="0042351E" w:rsidRDefault="0042351E" w:rsidP="0042351E">
      <w:r>
        <w:t xml:space="preserve">  New-Style Indexes:</w:t>
      </w:r>
    </w:p>
    <w:p w14:paraId="1C19DF7D" w14:textId="77777777" w:rsidR="0042351E" w:rsidRDefault="0042351E" w:rsidP="0042351E"/>
    <w:p w14:paraId="279F8C56" w14:textId="77777777" w:rsidR="0042351E" w:rsidRDefault="0042351E" w:rsidP="0042351E">
      <w:r>
        <w:t xml:space="preserve">  AC (#1356)    FIELD    REGULAR    IR    SORTING ONLY</w:t>
      </w:r>
    </w:p>
    <w:p w14:paraId="2ED7957C" w14:textId="77777777" w:rsidR="0042351E" w:rsidRDefault="0042351E" w:rsidP="0042351E">
      <w:r>
        <w:t xml:space="preserve">      Short </w:t>
      </w:r>
      <w:proofErr w:type="spellStart"/>
      <w:r>
        <w:t>Descr</w:t>
      </w:r>
      <w:proofErr w:type="spellEnd"/>
      <w:r>
        <w:t>:  Index of RESOURCE TYPE</w:t>
      </w:r>
    </w:p>
    <w:p w14:paraId="1F8E9283" w14:textId="77777777" w:rsidR="0042351E" w:rsidRDefault="0042351E" w:rsidP="0042351E">
      <w:r>
        <w:t xml:space="preserve">      Description:  This cross-reference is built from both pieces of the </w:t>
      </w:r>
    </w:p>
    <w:p w14:paraId="3B97649C" w14:textId="77777777" w:rsidR="0042351E" w:rsidRDefault="0042351E" w:rsidP="0042351E">
      <w:r>
        <w:t xml:space="preserve">                    RESOURCE TYPE variable pointer field to speed up the </w:t>
      </w:r>
    </w:p>
    <w:p w14:paraId="39FB9747" w14:textId="77777777" w:rsidR="0042351E" w:rsidRDefault="0042351E" w:rsidP="0042351E">
      <w:r>
        <w:t xml:space="preserve">                    sorting of resources when given a specific source and ID.  </w:t>
      </w:r>
    </w:p>
    <w:p w14:paraId="03E75A22" w14:textId="77777777" w:rsidR="0042351E" w:rsidRDefault="0042351E" w:rsidP="0042351E">
      <w:r>
        <w:t xml:space="preserve">                    The sources could be HOSPITAL LOCATION, NEW PERSON, or SDEC </w:t>
      </w:r>
    </w:p>
    <w:p w14:paraId="5D798DEF" w14:textId="77777777" w:rsidR="0042351E" w:rsidRDefault="0042351E" w:rsidP="0042351E">
      <w:r>
        <w:t xml:space="preserve">                    ADDITIONAL RESOURCE.  </w:t>
      </w:r>
    </w:p>
    <w:p w14:paraId="1B4703E3" w14:textId="77777777" w:rsidR="0042351E" w:rsidRDefault="0042351E" w:rsidP="0042351E">
      <w:r>
        <w:t xml:space="preserve">        Set Logic:  S ^SDEC(409.831,"AC",X(1),X(2),DA)=""</w:t>
      </w:r>
    </w:p>
    <w:p w14:paraId="0E6CCAD3" w14:textId="77777777" w:rsidR="0042351E" w:rsidRDefault="0042351E" w:rsidP="0042351E">
      <w:r>
        <w:t xml:space="preserve">       Kill Logic:  K ^SDEC(409.831,"AC",X(1),X(2),DA)</w:t>
      </w:r>
    </w:p>
    <w:p w14:paraId="7EADAC55" w14:textId="77777777" w:rsidR="0042351E" w:rsidRDefault="0042351E" w:rsidP="0042351E">
      <w:r>
        <w:t xml:space="preserve">       Whole Kill:  K ^SDEC(409.831,"AC")</w:t>
      </w:r>
    </w:p>
    <w:p w14:paraId="67B9351C" w14:textId="77777777" w:rsidR="0042351E" w:rsidRDefault="0042351E" w:rsidP="0042351E">
      <w:r>
        <w:t xml:space="preserve">             X(1):  RESOURCE TYPE  (409.831,.012)  (</w:t>
      </w:r>
      <w:proofErr w:type="spellStart"/>
      <w:r>
        <w:t>Subscr</w:t>
      </w:r>
      <w:proofErr w:type="spellEnd"/>
      <w:r>
        <w:t xml:space="preserve"> 1)  (forwards)</w:t>
      </w:r>
    </w:p>
    <w:p w14:paraId="4737534E" w14:textId="77777777" w:rsidR="0042351E" w:rsidRDefault="0042351E" w:rsidP="0042351E">
      <w:r>
        <w:t xml:space="preserve">                      Transform (Storage):  S X=$E($$OT1^SDEC03(X),1)</w:t>
      </w:r>
    </w:p>
    <w:p w14:paraId="3083B2E6" w14:textId="77777777" w:rsidR="0042351E" w:rsidRDefault="0042351E" w:rsidP="0042351E">
      <w:r>
        <w:t xml:space="preserve">             X(2):  RESOURCE TYPE  (409.831,.012)  (</w:t>
      </w:r>
      <w:proofErr w:type="spellStart"/>
      <w:r>
        <w:t>Subscr</w:t>
      </w:r>
      <w:proofErr w:type="spellEnd"/>
      <w:r>
        <w:t xml:space="preserve"> 2)  (forwards)</w:t>
      </w:r>
    </w:p>
    <w:p w14:paraId="4772FA0B" w14:textId="77777777" w:rsidR="0042351E" w:rsidRDefault="0042351E" w:rsidP="0042351E">
      <w:r>
        <w:t xml:space="preserve">                      Transform (Storage):  S X=$P(X,";",1)</w:t>
      </w:r>
    </w:p>
    <w:p w14:paraId="20EF65B1" w14:textId="77777777" w:rsidR="0042351E" w:rsidRDefault="0042351E" w:rsidP="0042351E"/>
    <w:p w14:paraId="1B1D0E25" w14:textId="77777777" w:rsidR="0042351E" w:rsidRDefault="0042351E" w:rsidP="0042351E">
      <w:proofErr w:type="spellStart"/>
      <w:r>
        <w:t>Subfile</w:t>
      </w:r>
      <w:proofErr w:type="spellEnd"/>
      <w:r>
        <w:t xml:space="preserve"> #409.8312001</w:t>
      </w:r>
    </w:p>
    <w:p w14:paraId="44B468EC" w14:textId="77777777" w:rsidR="0042351E" w:rsidRDefault="0042351E" w:rsidP="0042351E"/>
    <w:p w14:paraId="582A0A83" w14:textId="77777777" w:rsidR="0042351E" w:rsidRDefault="0042351E" w:rsidP="0042351E">
      <w:r>
        <w:t xml:space="preserve">  Traditional Cross-References:</w:t>
      </w:r>
    </w:p>
    <w:p w14:paraId="5FE22931" w14:textId="77777777" w:rsidR="0042351E" w:rsidRDefault="0042351E" w:rsidP="0042351E"/>
    <w:p w14:paraId="02532255" w14:textId="77777777" w:rsidR="0042351E" w:rsidRDefault="0042351E" w:rsidP="0042351E">
      <w:r>
        <w:t xml:space="preserve">  ASSOC    REGULAR    WHOLE FILE (#409.831)</w:t>
      </w:r>
    </w:p>
    <w:p w14:paraId="4A58CF13" w14:textId="77777777" w:rsidR="0042351E" w:rsidRDefault="0042351E" w:rsidP="0042351E">
      <w:r>
        <w:t xml:space="preserve">            Field:  ASSOCIATED VISTA CLINICS  (409.8312001,.01)</w:t>
      </w:r>
    </w:p>
    <w:p w14:paraId="4C0CEE96" w14:textId="77777777" w:rsidR="0042351E" w:rsidRDefault="0042351E" w:rsidP="0042351E">
      <w:r>
        <w:t xml:space="preserve">      Description:  This "ASSOC" </w:t>
      </w:r>
      <w:proofErr w:type="spellStart"/>
      <w:r>
        <w:t>xref</w:t>
      </w:r>
      <w:proofErr w:type="spellEnd"/>
      <w:r>
        <w:t xml:space="preserve"> is used to find a SDEC RESOURCE record</w:t>
      </w:r>
    </w:p>
    <w:p w14:paraId="2729C371" w14:textId="77777777" w:rsidR="0042351E" w:rsidRDefault="0042351E" w:rsidP="0042351E">
      <w:r>
        <w:t xml:space="preserve">                    using a HOSPITAL LOCATION id that was used in the</w:t>
      </w:r>
    </w:p>
    <w:p w14:paraId="083B7C74" w14:textId="77777777" w:rsidR="0042351E" w:rsidRDefault="0042351E" w:rsidP="0042351E">
      <w:r>
        <w:t xml:space="preserve">                    ASSOCIATED VISTA CLINICS multiple.  </w:t>
      </w:r>
    </w:p>
    <w:p w14:paraId="6D221CAB" w14:textId="77777777" w:rsidR="0042351E" w:rsidRDefault="0042351E" w:rsidP="0042351E">
      <w:r>
        <w:t xml:space="preserve">                    1)= S ^SDEC(409.831,"ASSOC",$E(X,1,30),DA(1),DA)=""</w:t>
      </w:r>
    </w:p>
    <w:p w14:paraId="50B2C49B" w14:textId="77777777" w:rsidR="0042351E" w:rsidRDefault="0042351E" w:rsidP="0042351E">
      <w:r>
        <w:t xml:space="preserve">                    2)= K ^SDEC(409.831,"ASSOC",$E(X,1,30),DA(1),DA)</w:t>
      </w:r>
    </w:p>
    <w:p w14:paraId="752D4B24" w14:textId="77777777" w:rsidR="0042351E" w:rsidRDefault="0042351E" w:rsidP="0042351E"/>
    <w:p w14:paraId="65A8A64D" w14:textId="77777777" w:rsidR="0042351E" w:rsidRDefault="0042351E" w:rsidP="0042351E">
      <w:r>
        <w:t xml:space="preserve">  B    REGULAR</w:t>
      </w:r>
    </w:p>
    <w:p w14:paraId="1200CC7D" w14:textId="77777777" w:rsidR="0042351E" w:rsidRDefault="0042351E" w:rsidP="0042351E">
      <w:r>
        <w:lastRenderedPageBreak/>
        <w:t xml:space="preserve">            Field:  ASSOCIATED VISTA CLINICS  (409.8312001,.01)</w:t>
      </w:r>
    </w:p>
    <w:p w14:paraId="43B19C32" w14:textId="77777777" w:rsidR="0042351E" w:rsidRDefault="0042351E" w:rsidP="0042351E">
      <w:r>
        <w:t xml:space="preserve">                    1)= S ^SDEC(409.831,DA(1),20,"B",$E(X,1,30),DA)=""</w:t>
      </w:r>
    </w:p>
    <w:p w14:paraId="0FC1FA44" w14:textId="77777777" w:rsidR="0042351E" w:rsidRDefault="0042351E" w:rsidP="0042351E">
      <w:r>
        <w:t xml:space="preserve">                    2)= K ^SDEC(409.831,DA(1),20,"B",$E(X,1,30),DA)</w:t>
      </w:r>
    </w:p>
    <w:p w14:paraId="1FAABCDA" w14:textId="77777777" w:rsidR="0042351E" w:rsidRDefault="0042351E" w:rsidP="0042351E"/>
    <w:p w14:paraId="5103C109" w14:textId="77777777" w:rsidR="00D55793" w:rsidRDefault="00D55793" w:rsidP="009A11F3"/>
    <w:p w14:paraId="741BA8DF" w14:textId="1639A0E5" w:rsidR="0042351E" w:rsidRDefault="0042351E" w:rsidP="0067132E">
      <w:pPr>
        <w:pStyle w:val="Heading3"/>
      </w:pPr>
      <w:bookmarkStart w:id="2234" w:name="_Toc513557787"/>
      <w:r>
        <w:t>#409.832 – SDEC Resource Group</w:t>
      </w:r>
      <w:bookmarkEnd w:id="2234"/>
    </w:p>
    <w:p w14:paraId="504BDAE3" w14:textId="77777777" w:rsidR="0042351E" w:rsidRDefault="0042351E" w:rsidP="0042351E">
      <w:pPr>
        <w:pStyle w:val="BodyText"/>
      </w:pPr>
      <w:r>
        <w:t>INDEX AND CROSS-REFERENCE LIST -- FILE #409.832             02/08/18    PAGE 1</w:t>
      </w:r>
    </w:p>
    <w:p w14:paraId="0919212B" w14:textId="77777777" w:rsidR="0042351E" w:rsidRDefault="0042351E" w:rsidP="0042351E">
      <w:pPr>
        <w:pStyle w:val="BodyText"/>
      </w:pPr>
      <w:r>
        <w:t>-------------------------------------------------------------------------------</w:t>
      </w:r>
    </w:p>
    <w:p w14:paraId="241A14E9" w14:textId="77777777" w:rsidR="0042351E" w:rsidRDefault="0042351E" w:rsidP="0042351E">
      <w:pPr>
        <w:pStyle w:val="BodyText"/>
      </w:pPr>
    </w:p>
    <w:p w14:paraId="17A10185" w14:textId="77777777" w:rsidR="0042351E" w:rsidRDefault="0042351E" w:rsidP="0042351E">
      <w:pPr>
        <w:pStyle w:val="BodyText"/>
      </w:pPr>
      <w:r>
        <w:t>File #409.832</w:t>
      </w:r>
    </w:p>
    <w:p w14:paraId="16C3FAC0" w14:textId="77777777" w:rsidR="0042351E" w:rsidRDefault="0042351E" w:rsidP="0042351E">
      <w:pPr>
        <w:pStyle w:val="BodyText"/>
      </w:pPr>
    </w:p>
    <w:p w14:paraId="77774A66" w14:textId="77777777" w:rsidR="0042351E" w:rsidRDefault="0042351E" w:rsidP="0042351E">
      <w:pPr>
        <w:pStyle w:val="BodyText"/>
      </w:pPr>
      <w:r>
        <w:t xml:space="preserve">  Traditional Cross-References:</w:t>
      </w:r>
    </w:p>
    <w:p w14:paraId="366E232A" w14:textId="77777777" w:rsidR="0042351E" w:rsidRDefault="0042351E" w:rsidP="0042351E">
      <w:pPr>
        <w:pStyle w:val="BodyText"/>
      </w:pPr>
    </w:p>
    <w:p w14:paraId="3A47E2B1" w14:textId="77777777" w:rsidR="0042351E" w:rsidRDefault="0042351E" w:rsidP="0042351E">
      <w:pPr>
        <w:pStyle w:val="BodyText"/>
      </w:pPr>
      <w:r>
        <w:t xml:space="preserve">  B    REGULAR</w:t>
      </w:r>
    </w:p>
    <w:p w14:paraId="72D0715F" w14:textId="77777777" w:rsidR="0042351E" w:rsidRDefault="0042351E" w:rsidP="0042351E">
      <w:pPr>
        <w:pStyle w:val="BodyText"/>
      </w:pPr>
      <w:r>
        <w:t xml:space="preserve">            Field:  NAME  (409.832,.01)</w:t>
      </w:r>
    </w:p>
    <w:p w14:paraId="419A37E2" w14:textId="77777777" w:rsidR="0042351E" w:rsidRDefault="0042351E" w:rsidP="0042351E">
      <w:pPr>
        <w:pStyle w:val="BodyText"/>
      </w:pPr>
      <w:r>
        <w:t xml:space="preserve">                    1)= S ^SDEC(409.832,"B",$E(X,1,30),DA)=""</w:t>
      </w:r>
    </w:p>
    <w:p w14:paraId="545EA202" w14:textId="77777777" w:rsidR="0042351E" w:rsidRDefault="0042351E" w:rsidP="0042351E">
      <w:pPr>
        <w:pStyle w:val="BodyText"/>
      </w:pPr>
      <w:r>
        <w:t xml:space="preserve">                    2)= K ^SDEC(409.832,"B",$E(X,1,30),DA)</w:t>
      </w:r>
    </w:p>
    <w:p w14:paraId="4D79F673" w14:textId="77777777" w:rsidR="0042351E" w:rsidRDefault="0042351E" w:rsidP="0042351E">
      <w:pPr>
        <w:pStyle w:val="BodyText"/>
      </w:pPr>
    </w:p>
    <w:p w14:paraId="5AF07DCE" w14:textId="77777777" w:rsidR="0042351E" w:rsidRDefault="0042351E" w:rsidP="0042351E">
      <w:pPr>
        <w:pStyle w:val="BodyText"/>
      </w:pPr>
      <w:proofErr w:type="spellStart"/>
      <w:r>
        <w:t>Subfile</w:t>
      </w:r>
      <w:proofErr w:type="spellEnd"/>
      <w:r>
        <w:t xml:space="preserve"> #409.8321</w:t>
      </w:r>
    </w:p>
    <w:p w14:paraId="5717347B" w14:textId="77777777" w:rsidR="0042351E" w:rsidRDefault="0042351E" w:rsidP="0042351E">
      <w:pPr>
        <w:pStyle w:val="BodyText"/>
      </w:pPr>
    </w:p>
    <w:p w14:paraId="30453B0F" w14:textId="77777777" w:rsidR="0042351E" w:rsidRDefault="0042351E" w:rsidP="0042351E">
      <w:pPr>
        <w:pStyle w:val="BodyText"/>
      </w:pPr>
      <w:r>
        <w:t xml:space="preserve">  Traditional Cross-References:</w:t>
      </w:r>
    </w:p>
    <w:p w14:paraId="6AF78943" w14:textId="77777777" w:rsidR="0042351E" w:rsidRDefault="0042351E" w:rsidP="0042351E">
      <w:pPr>
        <w:pStyle w:val="BodyText"/>
      </w:pPr>
    </w:p>
    <w:p w14:paraId="3559AEE0" w14:textId="77777777" w:rsidR="0042351E" w:rsidRDefault="0042351E" w:rsidP="0042351E">
      <w:pPr>
        <w:pStyle w:val="BodyText"/>
      </w:pPr>
      <w:r>
        <w:t xml:space="preserve">  AB    REGULAR    WHOLE FILE (#409.832)</w:t>
      </w:r>
    </w:p>
    <w:p w14:paraId="4C9691A1" w14:textId="77777777" w:rsidR="0042351E" w:rsidRDefault="0042351E" w:rsidP="0042351E">
      <w:pPr>
        <w:pStyle w:val="BodyText"/>
      </w:pPr>
      <w:r>
        <w:t xml:space="preserve">            Field:  RESOURCE  (409.8321,.01)</w:t>
      </w:r>
    </w:p>
    <w:p w14:paraId="475DA78D" w14:textId="77777777" w:rsidR="0042351E" w:rsidRDefault="0042351E" w:rsidP="0042351E">
      <w:pPr>
        <w:pStyle w:val="BodyText"/>
      </w:pPr>
      <w:r>
        <w:t xml:space="preserve">      Description:  This "AB" </w:t>
      </w:r>
      <w:proofErr w:type="spellStart"/>
      <w:r>
        <w:t>xref</w:t>
      </w:r>
      <w:proofErr w:type="spellEnd"/>
      <w:r>
        <w:t xml:space="preserve"> is used to find a SDEC RESOURCE GROUP record</w:t>
      </w:r>
    </w:p>
    <w:p w14:paraId="6EF1B2CC" w14:textId="77777777" w:rsidR="0042351E" w:rsidRDefault="0042351E" w:rsidP="0042351E">
      <w:pPr>
        <w:pStyle w:val="BodyText"/>
      </w:pPr>
      <w:r>
        <w:t xml:space="preserve">                    using a SDEC RESOURCE id.  </w:t>
      </w:r>
    </w:p>
    <w:p w14:paraId="49652F80" w14:textId="77777777" w:rsidR="0042351E" w:rsidRDefault="0042351E" w:rsidP="0042351E">
      <w:pPr>
        <w:pStyle w:val="BodyText"/>
      </w:pPr>
      <w:r>
        <w:t xml:space="preserve">                    1)= S ^SDEC(409.832,"AB",$E(X,1,30),DA(1),DA)=""</w:t>
      </w:r>
    </w:p>
    <w:p w14:paraId="49DC10D9" w14:textId="77777777" w:rsidR="0042351E" w:rsidRDefault="0042351E" w:rsidP="0042351E">
      <w:pPr>
        <w:pStyle w:val="BodyText"/>
      </w:pPr>
      <w:r>
        <w:t xml:space="preserve">                    2)= K ^SDEC(409.832,"AB",$E(X,1,30),DA(1),DA)</w:t>
      </w:r>
    </w:p>
    <w:p w14:paraId="1A7F3C63" w14:textId="77777777" w:rsidR="0042351E" w:rsidRDefault="0042351E" w:rsidP="0042351E">
      <w:pPr>
        <w:pStyle w:val="BodyText"/>
      </w:pPr>
    </w:p>
    <w:p w14:paraId="1E3C567E" w14:textId="77777777" w:rsidR="0042351E" w:rsidRDefault="0042351E" w:rsidP="0042351E">
      <w:pPr>
        <w:pStyle w:val="BodyText"/>
      </w:pPr>
      <w:r>
        <w:t xml:space="preserve">  B    REGULAR</w:t>
      </w:r>
    </w:p>
    <w:p w14:paraId="0BCEDFEA" w14:textId="77777777" w:rsidR="0042351E" w:rsidRDefault="0042351E" w:rsidP="0042351E">
      <w:pPr>
        <w:pStyle w:val="BodyText"/>
      </w:pPr>
      <w:r>
        <w:t xml:space="preserve">            Field:  RESOURCE  (409.8321,.01)</w:t>
      </w:r>
    </w:p>
    <w:p w14:paraId="1A70DA12" w14:textId="77777777" w:rsidR="0042351E" w:rsidRDefault="0042351E" w:rsidP="0042351E">
      <w:pPr>
        <w:pStyle w:val="BodyText"/>
      </w:pPr>
      <w:r>
        <w:t xml:space="preserve">                    1)= S ^SDEC(409.832,DA(1),1,"B",$E(X,1,30),DA)=""</w:t>
      </w:r>
    </w:p>
    <w:p w14:paraId="158E7C0C" w14:textId="766A91A5" w:rsidR="0042351E" w:rsidRDefault="0042351E" w:rsidP="0042351E">
      <w:pPr>
        <w:pStyle w:val="BodyText"/>
      </w:pPr>
      <w:r>
        <w:t xml:space="preserve">                    2)= K ^SDEC(409.832,DA(1),1,"B",$E(X,1,30),DA)</w:t>
      </w:r>
    </w:p>
    <w:p w14:paraId="635BB362" w14:textId="77777777" w:rsidR="0042351E" w:rsidRDefault="0042351E" w:rsidP="0042351E">
      <w:pPr>
        <w:pStyle w:val="BodyText"/>
      </w:pPr>
    </w:p>
    <w:p w14:paraId="4FFD9263" w14:textId="595E752F" w:rsidR="0042351E" w:rsidRDefault="0042351E" w:rsidP="0067132E">
      <w:pPr>
        <w:pStyle w:val="Heading3"/>
      </w:pPr>
      <w:bookmarkStart w:id="2235" w:name="_Toc513557788"/>
      <w:r>
        <w:t>#409.833 – SDEC Resource User</w:t>
      </w:r>
      <w:bookmarkEnd w:id="2235"/>
    </w:p>
    <w:p w14:paraId="7E6A918B" w14:textId="77777777" w:rsidR="0042351E" w:rsidRDefault="0042351E" w:rsidP="0042351E">
      <w:pPr>
        <w:pStyle w:val="BodyText"/>
      </w:pPr>
    </w:p>
    <w:p w14:paraId="7E4DED4C" w14:textId="77777777" w:rsidR="0042351E" w:rsidRDefault="0042351E" w:rsidP="0042351E">
      <w:pPr>
        <w:pStyle w:val="BodyText"/>
      </w:pPr>
      <w:r>
        <w:t>INDEX AND CROSS-REFERENCE LIST -- FILE #409.833             02/08/18    PAGE 1</w:t>
      </w:r>
    </w:p>
    <w:p w14:paraId="0E95861B" w14:textId="77777777" w:rsidR="0042351E" w:rsidRDefault="0042351E" w:rsidP="0042351E">
      <w:pPr>
        <w:pStyle w:val="BodyText"/>
      </w:pPr>
      <w:r>
        <w:t>-------------------------------------------------------------------------------</w:t>
      </w:r>
    </w:p>
    <w:p w14:paraId="19467947" w14:textId="77777777" w:rsidR="0042351E" w:rsidRDefault="0042351E" w:rsidP="0042351E">
      <w:pPr>
        <w:pStyle w:val="BodyText"/>
      </w:pPr>
    </w:p>
    <w:p w14:paraId="3FA74680" w14:textId="77777777" w:rsidR="0042351E" w:rsidRDefault="0042351E" w:rsidP="0042351E">
      <w:pPr>
        <w:pStyle w:val="BodyText"/>
      </w:pPr>
      <w:r>
        <w:t>File #409.833</w:t>
      </w:r>
    </w:p>
    <w:p w14:paraId="0F486EB3" w14:textId="77777777" w:rsidR="0042351E" w:rsidRDefault="0042351E" w:rsidP="0042351E">
      <w:pPr>
        <w:pStyle w:val="BodyText"/>
      </w:pPr>
    </w:p>
    <w:p w14:paraId="68CB8677" w14:textId="77777777" w:rsidR="0042351E" w:rsidRDefault="0042351E" w:rsidP="0042351E">
      <w:pPr>
        <w:pStyle w:val="BodyText"/>
      </w:pPr>
      <w:r>
        <w:t xml:space="preserve">  Traditional Cross-References:</w:t>
      </w:r>
    </w:p>
    <w:p w14:paraId="62F28155" w14:textId="77777777" w:rsidR="0042351E" w:rsidRDefault="0042351E" w:rsidP="0042351E">
      <w:pPr>
        <w:pStyle w:val="BodyText"/>
      </w:pPr>
    </w:p>
    <w:p w14:paraId="0C588E9F" w14:textId="77777777" w:rsidR="0042351E" w:rsidRDefault="0042351E" w:rsidP="0042351E">
      <w:pPr>
        <w:pStyle w:val="BodyText"/>
      </w:pPr>
      <w:r>
        <w:t xml:space="preserve">  AC    REGULAR</w:t>
      </w:r>
    </w:p>
    <w:p w14:paraId="3C641D17" w14:textId="77777777" w:rsidR="0042351E" w:rsidRDefault="0042351E" w:rsidP="0042351E">
      <w:pPr>
        <w:pStyle w:val="BodyText"/>
      </w:pPr>
      <w:r>
        <w:t xml:space="preserve">            Field:  USERNAME  (409.833,.02)</w:t>
      </w:r>
    </w:p>
    <w:p w14:paraId="67BCBF17" w14:textId="77777777" w:rsidR="0042351E" w:rsidRDefault="0042351E" w:rsidP="0042351E">
      <w:pPr>
        <w:pStyle w:val="BodyText"/>
      </w:pPr>
      <w:r>
        <w:t xml:space="preserve">      Description:  This AC </w:t>
      </w:r>
      <w:proofErr w:type="spellStart"/>
      <w:r>
        <w:t>xref</w:t>
      </w:r>
      <w:proofErr w:type="spellEnd"/>
      <w:r>
        <w:t xml:space="preserve"> is used to look up the SDEC RESOURCE USER</w:t>
      </w:r>
    </w:p>
    <w:p w14:paraId="4EFBB6FD" w14:textId="77777777" w:rsidR="0042351E" w:rsidRDefault="0042351E" w:rsidP="0042351E">
      <w:pPr>
        <w:pStyle w:val="BodyText"/>
      </w:pPr>
      <w:r>
        <w:t xml:space="preserve">                    record using the given User (NEW PERSON).  </w:t>
      </w:r>
    </w:p>
    <w:p w14:paraId="29A7D563" w14:textId="77777777" w:rsidR="0042351E" w:rsidRDefault="0042351E" w:rsidP="0042351E">
      <w:pPr>
        <w:pStyle w:val="BodyText"/>
      </w:pPr>
      <w:r>
        <w:t xml:space="preserve">                    1)= S ^SDEC(409.833,"AC",$E(X,1,30),DA)=""</w:t>
      </w:r>
    </w:p>
    <w:p w14:paraId="26B209C3" w14:textId="77777777" w:rsidR="0042351E" w:rsidRDefault="0042351E" w:rsidP="0042351E">
      <w:pPr>
        <w:pStyle w:val="BodyText"/>
      </w:pPr>
      <w:r>
        <w:t xml:space="preserve">                    2)= K ^SDEC(409.833,"AC",$E(X,1,30),DA)</w:t>
      </w:r>
    </w:p>
    <w:p w14:paraId="172D4CAB" w14:textId="77777777" w:rsidR="0042351E" w:rsidRDefault="0042351E" w:rsidP="0042351E">
      <w:pPr>
        <w:pStyle w:val="BodyText"/>
      </w:pPr>
    </w:p>
    <w:p w14:paraId="3FE2F2E5" w14:textId="77777777" w:rsidR="0042351E" w:rsidRDefault="0042351E" w:rsidP="0042351E">
      <w:pPr>
        <w:pStyle w:val="BodyText"/>
      </w:pPr>
      <w:r>
        <w:t xml:space="preserve">  B    REGULAR</w:t>
      </w:r>
    </w:p>
    <w:p w14:paraId="008D0C91" w14:textId="77777777" w:rsidR="0042351E" w:rsidRDefault="0042351E" w:rsidP="0042351E">
      <w:pPr>
        <w:pStyle w:val="BodyText"/>
      </w:pPr>
      <w:r>
        <w:t xml:space="preserve">            Field:  RESOURCENAME  (409.833,.01)</w:t>
      </w:r>
    </w:p>
    <w:p w14:paraId="3E27D431" w14:textId="77777777" w:rsidR="0042351E" w:rsidRDefault="0042351E" w:rsidP="0042351E">
      <w:pPr>
        <w:pStyle w:val="BodyText"/>
      </w:pPr>
      <w:r>
        <w:t xml:space="preserve">                    1)= S ^SDEC(409.833,"B",$E(X,1,30),DA)=""</w:t>
      </w:r>
    </w:p>
    <w:p w14:paraId="19043A84" w14:textId="77777777" w:rsidR="0042351E" w:rsidRDefault="0042351E" w:rsidP="0042351E">
      <w:pPr>
        <w:pStyle w:val="BodyText"/>
      </w:pPr>
      <w:r>
        <w:t xml:space="preserve">                    2)= K ^SDEC(409.833,"B",$E(X,1,30),DA)</w:t>
      </w:r>
    </w:p>
    <w:p w14:paraId="5245894F" w14:textId="77777777" w:rsidR="0042351E" w:rsidRDefault="0042351E" w:rsidP="0042351E">
      <w:pPr>
        <w:pStyle w:val="BodyText"/>
      </w:pPr>
    </w:p>
    <w:p w14:paraId="50B16DBF" w14:textId="77777777" w:rsidR="0042351E" w:rsidRDefault="0042351E" w:rsidP="0042351E">
      <w:pPr>
        <w:pStyle w:val="BodyText"/>
      </w:pPr>
      <w:r>
        <w:t xml:space="preserve">  New-Style Indexes:</w:t>
      </w:r>
    </w:p>
    <w:p w14:paraId="41CC0E41" w14:textId="77777777" w:rsidR="0042351E" w:rsidRDefault="0042351E" w:rsidP="0042351E">
      <w:pPr>
        <w:pStyle w:val="BodyText"/>
      </w:pPr>
    </w:p>
    <w:p w14:paraId="4C4BB399" w14:textId="77777777" w:rsidR="0042351E" w:rsidRDefault="0042351E" w:rsidP="0042351E">
      <w:pPr>
        <w:pStyle w:val="BodyText"/>
      </w:pPr>
      <w:r>
        <w:t xml:space="preserve">  AD (#1351)    RECORD    REGULAR    IR    SORTING ONLY</w:t>
      </w:r>
    </w:p>
    <w:p w14:paraId="0F35C236" w14:textId="77777777" w:rsidR="0042351E" w:rsidRDefault="0042351E" w:rsidP="0042351E">
      <w:pPr>
        <w:pStyle w:val="BodyText"/>
      </w:pPr>
      <w:r>
        <w:t xml:space="preserve">      Short </w:t>
      </w:r>
      <w:proofErr w:type="spellStart"/>
      <w:r>
        <w:t>Descr</w:t>
      </w:r>
      <w:proofErr w:type="spellEnd"/>
      <w:r>
        <w:t>:  Index by RESOURCENAME and USERNAME.</w:t>
      </w:r>
    </w:p>
    <w:p w14:paraId="1C684BFD" w14:textId="77777777" w:rsidR="0042351E" w:rsidRDefault="0042351E" w:rsidP="0042351E">
      <w:pPr>
        <w:pStyle w:val="BodyText"/>
      </w:pPr>
      <w:r>
        <w:t xml:space="preserve">      Description:  This cross reference is used to sort by RESOURCENAME and</w:t>
      </w:r>
    </w:p>
    <w:p w14:paraId="6837EF7E" w14:textId="77777777" w:rsidR="0042351E" w:rsidRDefault="0042351E" w:rsidP="0042351E">
      <w:pPr>
        <w:pStyle w:val="BodyText"/>
      </w:pPr>
      <w:r>
        <w:t xml:space="preserve">                    USERNAME.  </w:t>
      </w:r>
    </w:p>
    <w:p w14:paraId="44EB92A9" w14:textId="77777777" w:rsidR="0042351E" w:rsidRDefault="0042351E" w:rsidP="0042351E">
      <w:pPr>
        <w:pStyle w:val="BodyText"/>
      </w:pPr>
      <w:r>
        <w:t xml:space="preserve">        Set Logic:  S ^SDEC(409.833,"AD",X(1),X(2),DA)=""</w:t>
      </w:r>
    </w:p>
    <w:p w14:paraId="1C6627BA" w14:textId="77777777" w:rsidR="0042351E" w:rsidRDefault="0042351E" w:rsidP="0042351E">
      <w:pPr>
        <w:pStyle w:val="BodyText"/>
      </w:pPr>
      <w:r>
        <w:t xml:space="preserve">       Kill Logic:  K ^SDEC(409.833,"AD",X(1),X(2),DA)</w:t>
      </w:r>
    </w:p>
    <w:p w14:paraId="160EC53E" w14:textId="77777777" w:rsidR="0042351E" w:rsidRDefault="0042351E" w:rsidP="0042351E">
      <w:pPr>
        <w:pStyle w:val="BodyText"/>
      </w:pPr>
      <w:r>
        <w:t xml:space="preserve">       Whole Kill:  K ^SDEC(409.833,"AD")</w:t>
      </w:r>
    </w:p>
    <w:p w14:paraId="4FB1979E" w14:textId="77777777" w:rsidR="0042351E" w:rsidRDefault="0042351E" w:rsidP="0042351E">
      <w:pPr>
        <w:pStyle w:val="BodyText"/>
      </w:pPr>
      <w:r>
        <w:t xml:space="preserve">             X(1):  RESOURCENAME  (409.833,.01)  (</w:t>
      </w:r>
      <w:proofErr w:type="spellStart"/>
      <w:r>
        <w:t>Subscr</w:t>
      </w:r>
      <w:proofErr w:type="spellEnd"/>
      <w:r>
        <w:t xml:space="preserve"> 1)  (forwards)</w:t>
      </w:r>
    </w:p>
    <w:p w14:paraId="17C2774D" w14:textId="6B1255CC" w:rsidR="0042351E" w:rsidRDefault="0042351E" w:rsidP="0042351E">
      <w:pPr>
        <w:pStyle w:val="BodyText"/>
      </w:pPr>
      <w:r>
        <w:lastRenderedPageBreak/>
        <w:t xml:space="preserve">             X(2):  USERNAME  (409.833,.02)  (</w:t>
      </w:r>
      <w:proofErr w:type="spellStart"/>
      <w:r>
        <w:t>Subscr</w:t>
      </w:r>
      <w:proofErr w:type="spellEnd"/>
      <w:r>
        <w:t xml:space="preserve"> 2)  (forwards)</w:t>
      </w:r>
    </w:p>
    <w:p w14:paraId="3972654D" w14:textId="77777777" w:rsidR="0042351E" w:rsidRDefault="0042351E" w:rsidP="0042351E">
      <w:pPr>
        <w:pStyle w:val="BodyText"/>
      </w:pPr>
    </w:p>
    <w:p w14:paraId="5B553331" w14:textId="32B24ABA" w:rsidR="00D55793" w:rsidRDefault="0042351E" w:rsidP="0067132E">
      <w:pPr>
        <w:pStyle w:val="Heading3"/>
      </w:pPr>
      <w:bookmarkStart w:id="2236" w:name="_Toc513557789"/>
      <w:r>
        <w:t>#409.834 – SDEC Additional Resource</w:t>
      </w:r>
      <w:bookmarkEnd w:id="2236"/>
    </w:p>
    <w:p w14:paraId="1604014B" w14:textId="77777777" w:rsidR="0042351E" w:rsidRDefault="0042351E" w:rsidP="0042351E">
      <w:pPr>
        <w:pStyle w:val="BodyText"/>
      </w:pPr>
    </w:p>
    <w:p w14:paraId="281CB642" w14:textId="77777777" w:rsidR="0042351E" w:rsidRDefault="0042351E" w:rsidP="0042351E">
      <w:pPr>
        <w:pStyle w:val="BodyText"/>
      </w:pPr>
      <w:r>
        <w:t>INDEX AND CROSS-REFERENCE LIST -- FILE #409.834             02/08/18    PAGE 1</w:t>
      </w:r>
    </w:p>
    <w:p w14:paraId="7088C988" w14:textId="77777777" w:rsidR="0042351E" w:rsidRDefault="0042351E" w:rsidP="0042351E">
      <w:pPr>
        <w:pStyle w:val="BodyText"/>
      </w:pPr>
      <w:r>
        <w:t>-------------------------------------------------------------------------------</w:t>
      </w:r>
    </w:p>
    <w:p w14:paraId="4AA85227" w14:textId="77777777" w:rsidR="0042351E" w:rsidRDefault="0042351E" w:rsidP="0042351E">
      <w:pPr>
        <w:pStyle w:val="BodyText"/>
      </w:pPr>
    </w:p>
    <w:p w14:paraId="366483CD" w14:textId="77777777" w:rsidR="0042351E" w:rsidRDefault="0042351E" w:rsidP="0042351E">
      <w:pPr>
        <w:pStyle w:val="BodyText"/>
      </w:pPr>
      <w:r>
        <w:t>File #409.834</w:t>
      </w:r>
    </w:p>
    <w:p w14:paraId="49211CF3" w14:textId="77777777" w:rsidR="0042351E" w:rsidRDefault="0042351E" w:rsidP="0042351E">
      <w:pPr>
        <w:pStyle w:val="BodyText"/>
      </w:pPr>
    </w:p>
    <w:p w14:paraId="16606913" w14:textId="77777777" w:rsidR="0042351E" w:rsidRDefault="0042351E" w:rsidP="0042351E">
      <w:pPr>
        <w:pStyle w:val="BodyText"/>
      </w:pPr>
      <w:r>
        <w:t xml:space="preserve">  Traditional Cross-References:</w:t>
      </w:r>
    </w:p>
    <w:p w14:paraId="0BABCCBB" w14:textId="77777777" w:rsidR="0042351E" w:rsidRDefault="0042351E" w:rsidP="0042351E">
      <w:pPr>
        <w:pStyle w:val="BodyText"/>
      </w:pPr>
    </w:p>
    <w:p w14:paraId="58D9D8B4" w14:textId="77777777" w:rsidR="0042351E" w:rsidRDefault="0042351E" w:rsidP="0042351E">
      <w:pPr>
        <w:pStyle w:val="BodyText"/>
      </w:pPr>
      <w:r>
        <w:t xml:space="preserve">  B    REGULAR</w:t>
      </w:r>
    </w:p>
    <w:p w14:paraId="385B6920" w14:textId="77777777" w:rsidR="0042351E" w:rsidRDefault="0042351E" w:rsidP="0042351E">
      <w:pPr>
        <w:pStyle w:val="BodyText"/>
      </w:pPr>
      <w:r>
        <w:t xml:space="preserve">            Field:  NAME  (409.834,.01)</w:t>
      </w:r>
    </w:p>
    <w:p w14:paraId="25DCD482" w14:textId="77777777" w:rsidR="0042351E" w:rsidRDefault="0042351E" w:rsidP="0042351E">
      <w:pPr>
        <w:pStyle w:val="BodyText"/>
      </w:pPr>
      <w:r>
        <w:t xml:space="preserve">                    1)= S ^SDEC(409.834,"B",$E(X,1,30),DA)=""</w:t>
      </w:r>
    </w:p>
    <w:p w14:paraId="7CE9890C" w14:textId="23D13793" w:rsidR="0042351E" w:rsidRDefault="0042351E" w:rsidP="0042351E">
      <w:pPr>
        <w:pStyle w:val="BodyText"/>
      </w:pPr>
      <w:r>
        <w:t xml:space="preserve">                    2)= K ^SDEC(409.834,"B",$E(X,1,30),DA)</w:t>
      </w:r>
    </w:p>
    <w:p w14:paraId="2C4DCCA8" w14:textId="77777777" w:rsidR="0042351E" w:rsidRDefault="0042351E" w:rsidP="0042351E">
      <w:pPr>
        <w:pStyle w:val="BodyText"/>
      </w:pPr>
    </w:p>
    <w:p w14:paraId="3FB12318" w14:textId="15B9CA2D" w:rsidR="0042351E" w:rsidRDefault="0042351E" w:rsidP="0067132E">
      <w:pPr>
        <w:pStyle w:val="Heading3"/>
      </w:pPr>
      <w:bookmarkStart w:id="2237" w:name="_Toc513557790"/>
      <w:r>
        <w:t>#409.84 – SDEC Appointment</w:t>
      </w:r>
      <w:bookmarkEnd w:id="2237"/>
    </w:p>
    <w:p w14:paraId="2C3C05DD" w14:textId="77777777" w:rsidR="0042351E" w:rsidRDefault="0042351E" w:rsidP="0042351E">
      <w:pPr>
        <w:pStyle w:val="BodyText"/>
      </w:pPr>
    </w:p>
    <w:p w14:paraId="0F3F5B23" w14:textId="77777777" w:rsidR="0042351E" w:rsidRDefault="0042351E" w:rsidP="0042351E">
      <w:pPr>
        <w:pStyle w:val="BodyText"/>
      </w:pPr>
      <w:r>
        <w:t>INDEX AND CROSS-REFERENCE LIST -- FILE #409.84              02/08/18    PAGE 1</w:t>
      </w:r>
    </w:p>
    <w:p w14:paraId="0C980FCE" w14:textId="77777777" w:rsidR="0042351E" w:rsidRDefault="0042351E" w:rsidP="0042351E">
      <w:pPr>
        <w:pStyle w:val="BodyText"/>
      </w:pPr>
      <w:r>
        <w:t>-------------------------------------------------------------------------------</w:t>
      </w:r>
    </w:p>
    <w:p w14:paraId="40A30D41" w14:textId="77777777" w:rsidR="0042351E" w:rsidRDefault="0042351E" w:rsidP="0042351E">
      <w:pPr>
        <w:pStyle w:val="BodyText"/>
      </w:pPr>
    </w:p>
    <w:p w14:paraId="4A405207" w14:textId="77777777" w:rsidR="0042351E" w:rsidRDefault="0042351E" w:rsidP="0042351E">
      <w:pPr>
        <w:pStyle w:val="BodyText"/>
      </w:pPr>
      <w:r>
        <w:t>File #409.84</w:t>
      </w:r>
    </w:p>
    <w:p w14:paraId="2097A119" w14:textId="77777777" w:rsidR="0042351E" w:rsidRDefault="0042351E" w:rsidP="0042351E">
      <w:pPr>
        <w:pStyle w:val="BodyText"/>
      </w:pPr>
    </w:p>
    <w:p w14:paraId="138DE07D" w14:textId="740C0BA7" w:rsidR="0042351E" w:rsidRDefault="0042351E" w:rsidP="0042351E">
      <w:pPr>
        <w:pStyle w:val="BodyText"/>
      </w:pPr>
      <w:r>
        <w:t xml:space="preserve">  Traditional Cross-References:</w:t>
      </w:r>
    </w:p>
    <w:p w14:paraId="77008ACF" w14:textId="77777777" w:rsidR="0042351E" w:rsidRDefault="0042351E" w:rsidP="0042351E">
      <w:pPr>
        <w:pStyle w:val="BodyText"/>
      </w:pPr>
      <w:r>
        <w:t xml:space="preserve">  AC    REGULAR</w:t>
      </w:r>
    </w:p>
    <w:p w14:paraId="6ADA0D06" w14:textId="77777777" w:rsidR="0042351E" w:rsidRDefault="0042351E" w:rsidP="0042351E">
      <w:pPr>
        <w:pStyle w:val="BodyText"/>
      </w:pPr>
      <w:r>
        <w:t xml:space="preserve">            Field:  DATE APPT MADE  (409.84,.09)</w:t>
      </w:r>
    </w:p>
    <w:p w14:paraId="4A3299B0" w14:textId="77777777" w:rsidR="0042351E" w:rsidRDefault="0042351E" w:rsidP="0042351E">
      <w:pPr>
        <w:pStyle w:val="BodyText"/>
      </w:pPr>
      <w:r>
        <w:t xml:space="preserve">      Description:  This cross-reference is used to sort SDEC APPOINTMENT</w:t>
      </w:r>
    </w:p>
    <w:p w14:paraId="123ECE2E" w14:textId="77777777" w:rsidR="0042351E" w:rsidRDefault="0042351E" w:rsidP="0042351E">
      <w:pPr>
        <w:pStyle w:val="BodyText"/>
      </w:pPr>
      <w:r>
        <w:t xml:space="preserve">                    entries by the DATE APPOINTMENT MADE field.  </w:t>
      </w:r>
    </w:p>
    <w:p w14:paraId="0E787B01" w14:textId="77777777" w:rsidR="0042351E" w:rsidRDefault="0042351E" w:rsidP="0042351E">
      <w:pPr>
        <w:pStyle w:val="BodyText"/>
      </w:pPr>
      <w:r>
        <w:t xml:space="preserve">                    1)= S ^SDEC(409.84,"AC",$E(X,1,30),DA)=""</w:t>
      </w:r>
    </w:p>
    <w:p w14:paraId="3F1382FF" w14:textId="77777777" w:rsidR="0042351E" w:rsidRDefault="0042351E" w:rsidP="0042351E">
      <w:pPr>
        <w:pStyle w:val="BodyText"/>
      </w:pPr>
      <w:r>
        <w:t xml:space="preserve">                    2)= K ^SDEC(409.84,"AC",$E(X,1,30),DA)</w:t>
      </w:r>
    </w:p>
    <w:p w14:paraId="6A953BDD" w14:textId="77777777" w:rsidR="0042351E" w:rsidRDefault="0042351E" w:rsidP="0042351E">
      <w:pPr>
        <w:pStyle w:val="BodyText"/>
      </w:pPr>
    </w:p>
    <w:p w14:paraId="7A267535" w14:textId="77777777" w:rsidR="0042351E" w:rsidRDefault="0042351E" w:rsidP="0042351E">
      <w:pPr>
        <w:pStyle w:val="BodyText"/>
      </w:pPr>
      <w:r>
        <w:t xml:space="preserve">  AD    REGULAR</w:t>
      </w:r>
    </w:p>
    <w:p w14:paraId="306B6FFC" w14:textId="77777777" w:rsidR="0042351E" w:rsidRDefault="0042351E" w:rsidP="0042351E">
      <w:pPr>
        <w:pStyle w:val="BodyText"/>
      </w:pPr>
      <w:r>
        <w:lastRenderedPageBreak/>
        <w:t xml:space="preserve">            Field:  CANCEL DATETIME  (409.84,.12)</w:t>
      </w:r>
    </w:p>
    <w:p w14:paraId="24B3E898" w14:textId="77777777" w:rsidR="0042351E" w:rsidRDefault="0042351E" w:rsidP="0042351E">
      <w:pPr>
        <w:pStyle w:val="BodyText"/>
      </w:pPr>
      <w:r>
        <w:t xml:space="preserve">      Description:  This cross-reference is used to sort SDEC APPOINTMENT</w:t>
      </w:r>
    </w:p>
    <w:p w14:paraId="24EEE517" w14:textId="77777777" w:rsidR="0042351E" w:rsidRDefault="0042351E" w:rsidP="0042351E">
      <w:pPr>
        <w:pStyle w:val="BodyText"/>
      </w:pPr>
      <w:r>
        <w:t xml:space="preserve">                    entries by the CANCEL DATETIME field.  </w:t>
      </w:r>
    </w:p>
    <w:p w14:paraId="7BD75CF9" w14:textId="77777777" w:rsidR="0042351E" w:rsidRDefault="0042351E" w:rsidP="0042351E">
      <w:pPr>
        <w:pStyle w:val="BodyText"/>
      </w:pPr>
      <w:r>
        <w:t xml:space="preserve">                    1)= S ^SDEC(409.84,"AD",$E(X,1,30),DA)=""</w:t>
      </w:r>
    </w:p>
    <w:p w14:paraId="1016B073" w14:textId="77777777" w:rsidR="0042351E" w:rsidRDefault="0042351E" w:rsidP="0042351E">
      <w:pPr>
        <w:pStyle w:val="BodyText"/>
      </w:pPr>
      <w:r>
        <w:t xml:space="preserve">                    2)= K ^SDEC(409.84,"AD",$E(X,1,30),DA)</w:t>
      </w:r>
    </w:p>
    <w:p w14:paraId="517BE625" w14:textId="77777777" w:rsidR="0042351E" w:rsidRDefault="0042351E" w:rsidP="0042351E">
      <w:pPr>
        <w:pStyle w:val="BodyText"/>
      </w:pPr>
    </w:p>
    <w:p w14:paraId="19390664" w14:textId="77777777" w:rsidR="0042351E" w:rsidRDefault="0042351E" w:rsidP="0042351E">
      <w:pPr>
        <w:pStyle w:val="BodyText"/>
      </w:pPr>
      <w:r>
        <w:t xml:space="preserve">  AEX    REGULAR</w:t>
      </w:r>
    </w:p>
    <w:p w14:paraId="3BB6E1DA" w14:textId="77777777" w:rsidR="0042351E" w:rsidRDefault="0042351E" w:rsidP="0042351E">
      <w:pPr>
        <w:pStyle w:val="BodyText"/>
      </w:pPr>
      <w:r>
        <w:t xml:space="preserve">            Field:  EXTERNAL ID  (409.84,.21)</w:t>
      </w:r>
    </w:p>
    <w:p w14:paraId="72033285" w14:textId="77777777" w:rsidR="0042351E" w:rsidRDefault="0042351E" w:rsidP="0042351E">
      <w:pPr>
        <w:pStyle w:val="BodyText"/>
      </w:pPr>
      <w:r>
        <w:t xml:space="preserve">      Description:  Used to lookup the SDEC APPOINTMENT </w:t>
      </w:r>
      <w:proofErr w:type="spellStart"/>
      <w:r>
        <w:t>ien</w:t>
      </w:r>
      <w:proofErr w:type="spellEnd"/>
      <w:r>
        <w:t xml:space="preserve"> using the external</w:t>
      </w:r>
    </w:p>
    <w:p w14:paraId="7FB61FB5" w14:textId="77777777" w:rsidR="0042351E" w:rsidRDefault="0042351E" w:rsidP="0042351E">
      <w:pPr>
        <w:pStyle w:val="BodyText"/>
      </w:pPr>
      <w:r>
        <w:t xml:space="preserve">                    ID.  </w:t>
      </w:r>
    </w:p>
    <w:p w14:paraId="08EB6BA7" w14:textId="77777777" w:rsidR="0042351E" w:rsidRDefault="0042351E" w:rsidP="0042351E">
      <w:pPr>
        <w:pStyle w:val="BodyText"/>
      </w:pPr>
      <w:r>
        <w:t xml:space="preserve">                    1)= S ^SDEC(409.84,"AEX",$E(X,1,30),DA)=""</w:t>
      </w:r>
    </w:p>
    <w:p w14:paraId="4A8D93C0" w14:textId="77777777" w:rsidR="0042351E" w:rsidRDefault="0042351E" w:rsidP="0042351E">
      <w:pPr>
        <w:pStyle w:val="BodyText"/>
      </w:pPr>
      <w:r>
        <w:t xml:space="preserve">                    2)= K ^SDEC(409.84,"AEX",$E(X,1,30),DA)</w:t>
      </w:r>
    </w:p>
    <w:p w14:paraId="3469FB6D" w14:textId="77777777" w:rsidR="0042351E" w:rsidRDefault="0042351E" w:rsidP="0042351E">
      <w:pPr>
        <w:pStyle w:val="BodyText"/>
      </w:pPr>
    </w:p>
    <w:p w14:paraId="60DF53CC" w14:textId="77777777" w:rsidR="0042351E" w:rsidRDefault="0042351E" w:rsidP="0042351E">
      <w:pPr>
        <w:pStyle w:val="BodyText"/>
      </w:pPr>
      <w:r>
        <w:t xml:space="preserve">  ARSRC    MUMPS</w:t>
      </w:r>
    </w:p>
    <w:p w14:paraId="729E92B9" w14:textId="77777777" w:rsidR="0042351E" w:rsidRDefault="0042351E" w:rsidP="0042351E">
      <w:pPr>
        <w:pStyle w:val="BodyText"/>
      </w:pPr>
      <w:r>
        <w:t xml:space="preserve">            Field:  RESOURCE  (409.84,.07)</w:t>
      </w:r>
    </w:p>
    <w:p w14:paraId="486FA656" w14:textId="77777777" w:rsidR="0042351E" w:rsidRDefault="0042351E" w:rsidP="0042351E">
      <w:pPr>
        <w:pStyle w:val="BodyText"/>
      </w:pPr>
      <w:r>
        <w:t xml:space="preserve">      Description:  This index is used to find all appointments for a given</w:t>
      </w:r>
    </w:p>
    <w:p w14:paraId="7E4D1711" w14:textId="77777777" w:rsidR="0042351E" w:rsidRDefault="0042351E" w:rsidP="0042351E">
      <w:pPr>
        <w:pStyle w:val="BodyText"/>
      </w:pPr>
      <w:r>
        <w:t xml:space="preserve">                    resource during a given time period.  </w:t>
      </w:r>
    </w:p>
    <w:p w14:paraId="6E7AE19B" w14:textId="77777777" w:rsidR="0042351E" w:rsidRDefault="0042351E" w:rsidP="0042351E">
      <w:pPr>
        <w:pStyle w:val="BodyText"/>
      </w:pPr>
      <w:r>
        <w:t xml:space="preserve">                    1)= D XR2S^SDEC03(DA)</w:t>
      </w:r>
    </w:p>
    <w:p w14:paraId="7B2DF004" w14:textId="77777777" w:rsidR="0042351E" w:rsidRDefault="0042351E" w:rsidP="0042351E">
      <w:pPr>
        <w:pStyle w:val="BodyText"/>
      </w:pPr>
      <w:r>
        <w:t xml:space="preserve">                    2)= D XR2K^SDEC03(DA)</w:t>
      </w:r>
    </w:p>
    <w:p w14:paraId="2C5DBB45" w14:textId="77777777" w:rsidR="0042351E" w:rsidRDefault="0042351E" w:rsidP="0042351E">
      <w:pPr>
        <w:pStyle w:val="BodyText"/>
      </w:pPr>
    </w:p>
    <w:p w14:paraId="22E61C9C" w14:textId="77777777" w:rsidR="0042351E" w:rsidRDefault="0042351E" w:rsidP="0042351E">
      <w:pPr>
        <w:pStyle w:val="BodyText"/>
      </w:pPr>
      <w:r>
        <w:t xml:space="preserve">  B    REGULAR</w:t>
      </w:r>
    </w:p>
    <w:p w14:paraId="70E45EA4" w14:textId="77777777" w:rsidR="0042351E" w:rsidRDefault="0042351E" w:rsidP="0042351E">
      <w:pPr>
        <w:pStyle w:val="BodyText"/>
      </w:pPr>
      <w:r>
        <w:t xml:space="preserve">            Field:  STARTTIME  (409.84,.01)</w:t>
      </w:r>
    </w:p>
    <w:p w14:paraId="040FAED8" w14:textId="77777777" w:rsidR="0042351E" w:rsidRDefault="0042351E" w:rsidP="0042351E">
      <w:pPr>
        <w:pStyle w:val="BodyText"/>
      </w:pPr>
      <w:r>
        <w:t xml:space="preserve">                    1)= S ^SDEC(409.84,"B",$E(X,1,30),DA)=""</w:t>
      </w:r>
    </w:p>
    <w:p w14:paraId="68B35248" w14:textId="77777777" w:rsidR="0042351E" w:rsidRDefault="0042351E" w:rsidP="0042351E">
      <w:pPr>
        <w:pStyle w:val="BodyText"/>
      </w:pPr>
      <w:r>
        <w:t xml:space="preserve">                    2)= K ^SDEC(409.84,"B",$E(X,1,30),DA)</w:t>
      </w:r>
    </w:p>
    <w:p w14:paraId="42688EBD" w14:textId="77777777" w:rsidR="0042351E" w:rsidRDefault="0042351E" w:rsidP="0042351E">
      <w:pPr>
        <w:pStyle w:val="BodyText"/>
      </w:pPr>
    </w:p>
    <w:p w14:paraId="4038C8CB" w14:textId="77777777" w:rsidR="0042351E" w:rsidRDefault="0042351E" w:rsidP="0042351E">
      <w:pPr>
        <w:pStyle w:val="BodyText"/>
      </w:pPr>
      <w:r>
        <w:t xml:space="preserve">  CPAT    REGULAR</w:t>
      </w:r>
    </w:p>
    <w:p w14:paraId="5D7BEF4F" w14:textId="77777777" w:rsidR="0042351E" w:rsidRDefault="0042351E" w:rsidP="0042351E">
      <w:pPr>
        <w:pStyle w:val="BodyText"/>
      </w:pPr>
      <w:r>
        <w:t xml:space="preserve">            Field:  PATIENT  (409.84,.05)</w:t>
      </w:r>
    </w:p>
    <w:p w14:paraId="76988230" w14:textId="77777777" w:rsidR="0042351E" w:rsidRDefault="0042351E" w:rsidP="0042351E">
      <w:pPr>
        <w:pStyle w:val="BodyText"/>
      </w:pPr>
      <w:r>
        <w:t xml:space="preserve">      Description:  This </w:t>
      </w:r>
      <w:proofErr w:type="spellStart"/>
      <w:r>
        <w:t>xref</w:t>
      </w:r>
      <w:proofErr w:type="spellEnd"/>
      <w:r>
        <w:t xml:space="preserve"> is used to look up appointments by Patient.  </w:t>
      </w:r>
    </w:p>
    <w:p w14:paraId="53C75922" w14:textId="77777777" w:rsidR="0042351E" w:rsidRDefault="0042351E" w:rsidP="0042351E">
      <w:pPr>
        <w:pStyle w:val="BodyText"/>
      </w:pPr>
      <w:r>
        <w:t xml:space="preserve">                    1)= S ^SDEC(409.84,"CPAT",$E(X,1,30),DA)=""</w:t>
      </w:r>
    </w:p>
    <w:p w14:paraId="0D280221" w14:textId="21B34432" w:rsidR="0042351E" w:rsidRPr="0042351E" w:rsidRDefault="0042351E" w:rsidP="0042351E">
      <w:pPr>
        <w:pStyle w:val="BodyText"/>
      </w:pPr>
      <w:r>
        <w:t xml:space="preserve">                    2)= K ^SDEC(409.84,"CPAT",$E(X,1,30),DA)</w:t>
      </w:r>
    </w:p>
    <w:p w14:paraId="02ED2D3C" w14:textId="795681A9" w:rsidR="00F87C8B" w:rsidRDefault="00F87C8B" w:rsidP="000F1613">
      <w:pPr>
        <w:pStyle w:val="Caption"/>
        <w:jc w:val="center"/>
      </w:pPr>
    </w:p>
    <w:p w14:paraId="754BF9A5" w14:textId="5EF67FF2" w:rsidR="0042351E" w:rsidRDefault="0042351E" w:rsidP="0067132E">
      <w:pPr>
        <w:pStyle w:val="Heading3"/>
      </w:pPr>
      <w:bookmarkStart w:id="2238" w:name="_Toc513557791"/>
      <w:r>
        <w:lastRenderedPageBreak/>
        <w:t>#409.845 – SDEC Preferences and Special Needs</w:t>
      </w:r>
      <w:bookmarkEnd w:id="2238"/>
    </w:p>
    <w:p w14:paraId="11290AA8" w14:textId="77777777" w:rsidR="0042351E" w:rsidRDefault="0042351E" w:rsidP="0042351E">
      <w:pPr>
        <w:pStyle w:val="BodyText"/>
      </w:pPr>
      <w:r>
        <w:t>INDEX AND CROSS-REFERENCE LIST -- FILE #409.845             02/08/18    PAGE 1</w:t>
      </w:r>
    </w:p>
    <w:p w14:paraId="6E8A8C18" w14:textId="77777777" w:rsidR="0042351E" w:rsidRDefault="0042351E" w:rsidP="0042351E">
      <w:pPr>
        <w:pStyle w:val="BodyText"/>
      </w:pPr>
      <w:r>
        <w:t>-------------------------------------------------------------------------------</w:t>
      </w:r>
    </w:p>
    <w:p w14:paraId="542D7658" w14:textId="77777777" w:rsidR="0042351E" w:rsidRDefault="0042351E" w:rsidP="0042351E">
      <w:pPr>
        <w:pStyle w:val="BodyText"/>
      </w:pPr>
    </w:p>
    <w:p w14:paraId="6F21F119" w14:textId="77777777" w:rsidR="0042351E" w:rsidRDefault="0042351E" w:rsidP="0042351E">
      <w:pPr>
        <w:pStyle w:val="BodyText"/>
      </w:pPr>
      <w:r>
        <w:t>File #409.845</w:t>
      </w:r>
    </w:p>
    <w:p w14:paraId="042B31D7" w14:textId="77777777" w:rsidR="0042351E" w:rsidRDefault="0042351E" w:rsidP="0042351E">
      <w:pPr>
        <w:pStyle w:val="BodyText"/>
      </w:pPr>
    </w:p>
    <w:p w14:paraId="0823ABFF" w14:textId="77777777" w:rsidR="0042351E" w:rsidRDefault="0042351E" w:rsidP="0042351E">
      <w:pPr>
        <w:pStyle w:val="BodyText"/>
      </w:pPr>
      <w:r>
        <w:t xml:space="preserve">  Traditional Cross-References:</w:t>
      </w:r>
    </w:p>
    <w:p w14:paraId="5B8A1387" w14:textId="77777777" w:rsidR="0042351E" w:rsidRDefault="0042351E" w:rsidP="0042351E">
      <w:pPr>
        <w:pStyle w:val="BodyText"/>
      </w:pPr>
    </w:p>
    <w:p w14:paraId="5B1BFD3B" w14:textId="77777777" w:rsidR="0042351E" w:rsidRDefault="0042351E" w:rsidP="0042351E">
      <w:pPr>
        <w:pStyle w:val="BodyText"/>
      </w:pPr>
      <w:r>
        <w:t xml:space="preserve">  B    REGULAR</w:t>
      </w:r>
    </w:p>
    <w:p w14:paraId="5BCE9C72" w14:textId="77777777" w:rsidR="0042351E" w:rsidRDefault="0042351E" w:rsidP="0042351E">
      <w:pPr>
        <w:pStyle w:val="BodyText"/>
      </w:pPr>
      <w:r>
        <w:t xml:space="preserve">            Field:  PATIENT  (409.845,.01)</w:t>
      </w:r>
    </w:p>
    <w:p w14:paraId="20549D5A" w14:textId="77777777" w:rsidR="0042351E" w:rsidRDefault="0042351E" w:rsidP="0042351E">
      <w:pPr>
        <w:pStyle w:val="BodyText"/>
      </w:pPr>
      <w:r>
        <w:t xml:space="preserve">                    1)= S ^SDEC(409.845,"B",$E(X,1,30),DA)=""</w:t>
      </w:r>
    </w:p>
    <w:p w14:paraId="69255AA9" w14:textId="77777777" w:rsidR="0042351E" w:rsidRDefault="0042351E" w:rsidP="0042351E">
      <w:pPr>
        <w:pStyle w:val="BodyText"/>
      </w:pPr>
      <w:r>
        <w:t xml:space="preserve">                    2)= K ^SDEC(409.845,"B",$E(X,1,30),DA)</w:t>
      </w:r>
    </w:p>
    <w:p w14:paraId="591404D9" w14:textId="77777777" w:rsidR="0042351E" w:rsidRDefault="0042351E" w:rsidP="0042351E">
      <w:pPr>
        <w:pStyle w:val="BodyText"/>
      </w:pPr>
    </w:p>
    <w:p w14:paraId="700AD18B" w14:textId="77777777" w:rsidR="0042351E" w:rsidRDefault="0042351E" w:rsidP="0042351E">
      <w:pPr>
        <w:pStyle w:val="BodyText"/>
      </w:pPr>
      <w:proofErr w:type="spellStart"/>
      <w:r>
        <w:t>Subfile</w:t>
      </w:r>
      <w:proofErr w:type="spellEnd"/>
      <w:r>
        <w:t xml:space="preserve"> #409.8451</w:t>
      </w:r>
    </w:p>
    <w:p w14:paraId="6A15C418" w14:textId="77777777" w:rsidR="0042351E" w:rsidRDefault="0042351E" w:rsidP="0042351E">
      <w:pPr>
        <w:pStyle w:val="BodyText"/>
      </w:pPr>
    </w:p>
    <w:p w14:paraId="6010BDA2" w14:textId="77777777" w:rsidR="0042351E" w:rsidRDefault="0042351E" w:rsidP="0042351E">
      <w:pPr>
        <w:pStyle w:val="BodyText"/>
      </w:pPr>
      <w:r>
        <w:t xml:space="preserve">  Traditional Cross-References:</w:t>
      </w:r>
    </w:p>
    <w:p w14:paraId="7D47E5C9" w14:textId="77777777" w:rsidR="0042351E" w:rsidRDefault="0042351E" w:rsidP="0042351E">
      <w:pPr>
        <w:pStyle w:val="BodyText"/>
      </w:pPr>
    </w:p>
    <w:p w14:paraId="4A474C7A" w14:textId="77777777" w:rsidR="0042351E" w:rsidRDefault="0042351E" w:rsidP="0042351E">
      <w:pPr>
        <w:pStyle w:val="BodyText"/>
      </w:pPr>
      <w:r>
        <w:t xml:space="preserve">  B    REGULAR</w:t>
      </w:r>
    </w:p>
    <w:p w14:paraId="2C4DB2EC" w14:textId="77777777" w:rsidR="0042351E" w:rsidRDefault="0042351E" w:rsidP="0042351E">
      <w:pPr>
        <w:pStyle w:val="BodyText"/>
      </w:pPr>
      <w:r>
        <w:t xml:space="preserve">            Field:  PREFERENCE  (409.8451,.01)</w:t>
      </w:r>
    </w:p>
    <w:p w14:paraId="3BD5CFF7" w14:textId="77777777" w:rsidR="0042351E" w:rsidRDefault="0042351E" w:rsidP="0042351E">
      <w:pPr>
        <w:pStyle w:val="BodyText"/>
      </w:pPr>
      <w:r>
        <w:t xml:space="preserve">                    1)= S ^SDEC(409.845,DA(1),1,"B",$E(X,1,30),DA)=""</w:t>
      </w:r>
    </w:p>
    <w:p w14:paraId="2B39AEE0" w14:textId="14981478" w:rsidR="0042351E" w:rsidRDefault="0042351E" w:rsidP="0042351E">
      <w:pPr>
        <w:pStyle w:val="BodyText"/>
      </w:pPr>
      <w:r>
        <w:t xml:space="preserve">                    2)= K ^SDEC(409.845,DA(1),1,"B",$E(X,1,30),DA)</w:t>
      </w:r>
    </w:p>
    <w:p w14:paraId="31974613" w14:textId="77777777" w:rsidR="0042351E" w:rsidRDefault="0042351E" w:rsidP="0042351E">
      <w:pPr>
        <w:pStyle w:val="BodyText"/>
      </w:pPr>
    </w:p>
    <w:p w14:paraId="30344E8A" w14:textId="3870E570" w:rsidR="0042351E" w:rsidRDefault="0042351E" w:rsidP="0067132E">
      <w:pPr>
        <w:pStyle w:val="Heading3"/>
      </w:pPr>
      <w:bookmarkStart w:id="2239" w:name="_Toc513557792"/>
      <w:r>
        <w:t>#409.85 – SDEC APPT Request</w:t>
      </w:r>
      <w:bookmarkEnd w:id="2239"/>
    </w:p>
    <w:p w14:paraId="26E4F3FD" w14:textId="77777777" w:rsidR="0042351E" w:rsidRDefault="0042351E" w:rsidP="0042351E">
      <w:pPr>
        <w:pStyle w:val="BodyText"/>
      </w:pPr>
    </w:p>
    <w:p w14:paraId="1DC6BFF8" w14:textId="77777777" w:rsidR="0042351E" w:rsidRDefault="0042351E" w:rsidP="0042351E">
      <w:pPr>
        <w:pStyle w:val="BodyText"/>
      </w:pPr>
      <w:r>
        <w:t>INDEX AND CROSS-REFERENCE LIST -- FILE #409.85              02/08/18    PAGE 1</w:t>
      </w:r>
    </w:p>
    <w:p w14:paraId="6CBF498F" w14:textId="77777777" w:rsidR="0042351E" w:rsidRDefault="0042351E" w:rsidP="0042351E">
      <w:pPr>
        <w:pStyle w:val="BodyText"/>
      </w:pPr>
      <w:r>
        <w:t>-------------------------------------------------------------------------------</w:t>
      </w:r>
    </w:p>
    <w:p w14:paraId="0175E332" w14:textId="77777777" w:rsidR="0042351E" w:rsidRDefault="0042351E" w:rsidP="0042351E">
      <w:pPr>
        <w:pStyle w:val="BodyText"/>
      </w:pPr>
    </w:p>
    <w:p w14:paraId="2299AC8A" w14:textId="77777777" w:rsidR="0042351E" w:rsidRDefault="0042351E" w:rsidP="0042351E">
      <w:pPr>
        <w:pStyle w:val="BodyText"/>
      </w:pPr>
      <w:r>
        <w:t>File #409.85</w:t>
      </w:r>
    </w:p>
    <w:p w14:paraId="7C7CE686" w14:textId="77777777" w:rsidR="0042351E" w:rsidRDefault="0042351E" w:rsidP="0042351E">
      <w:pPr>
        <w:pStyle w:val="BodyText"/>
      </w:pPr>
    </w:p>
    <w:p w14:paraId="5EA49774" w14:textId="77777777" w:rsidR="0042351E" w:rsidRDefault="0042351E" w:rsidP="0042351E">
      <w:pPr>
        <w:pStyle w:val="BodyText"/>
      </w:pPr>
      <w:r>
        <w:t xml:space="preserve">  Traditional Cross-References:</w:t>
      </w:r>
    </w:p>
    <w:p w14:paraId="6B532D9B" w14:textId="77777777" w:rsidR="0042351E" w:rsidRDefault="0042351E" w:rsidP="0042351E">
      <w:pPr>
        <w:pStyle w:val="BodyText"/>
      </w:pPr>
    </w:p>
    <w:p w14:paraId="710985CC" w14:textId="77777777" w:rsidR="0042351E" w:rsidRDefault="0042351E" w:rsidP="0042351E">
      <w:pPr>
        <w:pStyle w:val="BodyText"/>
      </w:pPr>
      <w:r>
        <w:t xml:space="preserve">  B    REGULAR</w:t>
      </w:r>
    </w:p>
    <w:p w14:paraId="155ED1EE" w14:textId="77777777" w:rsidR="0042351E" w:rsidRDefault="0042351E" w:rsidP="0042351E">
      <w:pPr>
        <w:pStyle w:val="BodyText"/>
      </w:pPr>
      <w:r>
        <w:lastRenderedPageBreak/>
        <w:t xml:space="preserve">            Field:  PATIENT  (409.85,.01)</w:t>
      </w:r>
    </w:p>
    <w:p w14:paraId="71A863CF" w14:textId="77777777" w:rsidR="0042351E" w:rsidRDefault="0042351E" w:rsidP="0042351E">
      <w:pPr>
        <w:pStyle w:val="BodyText"/>
      </w:pPr>
      <w:r>
        <w:t xml:space="preserve">                    1)= S ^SDEC(409.85,"B",$E(X,1,30),DA)=""</w:t>
      </w:r>
    </w:p>
    <w:p w14:paraId="6409FFEC" w14:textId="77777777" w:rsidR="0042351E" w:rsidRDefault="0042351E" w:rsidP="0042351E">
      <w:pPr>
        <w:pStyle w:val="BodyText"/>
      </w:pPr>
      <w:r>
        <w:t xml:space="preserve">                    2)= K ^SDEC(409.85,"B",$E(X,1,30),DA)</w:t>
      </w:r>
    </w:p>
    <w:p w14:paraId="6EABE729" w14:textId="77777777" w:rsidR="0042351E" w:rsidRDefault="0042351E" w:rsidP="0042351E">
      <w:pPr>
        <w:pStyle w:val="BodyText"/>
      </w:pPr>
    </w:p>
    <w:p w14:paraId="53CFF559" w14:textId="77777777" w:rsidR="0042351E" w:rsidRDefault="0042351E" w:rsidP="0042351E">
      <w:pPr>
        <w:pStyle w:val="BodyText"/>
      </w:pPr>
      <w:r>
        <w:t xml:space="preserve">  C    REGULAR</w:t>
      </w:r>
    </w:p>
    <w:p w14:paraId="6C042F12" w14:textId="77777777" w:rsidR="0042351E" w:rsidRDefault="0042351E" w:rsidP="0042351E">
      <w:pPr>
        <w:pStyle w:val="BodyText"/>
      </w:pPr>
      <w:r>
        <w:t xml:space="preserve">            Field:  INSTITUTION  (409.85,2)</w:t>
      </w:r>
    </w:p>
    <w:p w14:paraId="778EBA46" w14:textId="77777777" w:rsidR="0042351E" w:rsidRDefault="0042351E" w:rsidP="0042351E">
      <w:pPr>
        <w:pStyle w:val="BodyText"/>
      </w:pPr>
      <w:r>
        <w:t xml:space="preserve">      Description:  This </w:t>
      </w:r>
      <w:proofErr w:type="spellStart"/>
      <w:r>
        <w:t>xref</w:t>
      </w:r>
      <w:proofErr w:type="spellEnd"/>
      <w:r>
        <w:t xml:space="preserve"> is used to speed up the lookup of Appointment</w:t>
      </w:r>
    </w:p>
    <w:p w14:paraId="398D0FA2" w14:textId="77777777" w:rsidR="0042351E" w:rsidRDefault="0042351E" w:rsidP="0042351E">
      <w:pPr>
        <w:pStyle w:val="BodyText"/>
      </w:pPr>
      <w:r>
        <w:t xml:space="preserve">                    Requests by INSTITUTION.  </w:t>
      </w:r>
    </w:p>
    <w:p w14:paraId="739D8B98" w14:textId="77777777" w:rsidR="0042351E" w:rsidRDefault="0042351E" w:rsidP="0042351E">
      <w:pPr>
        <w:pStyle w:val="BodyText"/>
      </w:pPr>
      <w:r>
        <w:t xml:space="preserve">                    1)= S ^SDEC(409.85,"C",$E(X,1,30),DA)=""</w:t>
      </w:r>
    </w:p>
    <w:p w14:paraId="7E014CF0" w14:textId="77777777" w:rsidR="0042351E" w:rsidRDefault="0042351E" w:rsidP="0042351E">
      <w:pPr>
        <w:pStyle w:val="BodyText"/>
      </w:pPr>
      <w:r>
        <w:t xml:space="preserve">                    2)= K ^SDEC(409.85,"C",$E(X,1,30),DA)</w:t>
      </w:r>
    </w:p>
    <w:p w14:paraId="12F183CF" w14:textId="77777777" w:rsidR="0042351E" w:rsidRDefault="0042351E" w:rsidP="0042351E">
      <w:pPr>
        <w:pStyle w:val="BodyText"/>
      </w:pPr>
    </w:p>
    <w:p w14:paraId="565A4FF9" w14:textId="77777777" w:rsidR="0042351E" w:rsidRDefault="0042351E" w:rsidP="0042351E">
      <w:pPr>
        <w:pStyle w:val="BodyText"/>
      </w:pPr>
      <w:r>
        <w:t xml:space="preserve">  SC    MUMPS</w:t>
      </w:r>
    </w:p>
    <w:p w14:paraId="61BAF100" w14:textId="77777777" w:rsidR="0042351E" w:rsidRDefault="0042351E" w:rsidP="0042351E">
      <w:pPr>
        <w:pStyle w:val="BodyText"/>
      </w:pPr>
      <w:r>
        <w:t xml:space="preserve">            Field:  REQ SPECIFIC CLINIC  (409.85,8)</w:t>
      </w:r>
    </w:p>
    <w:p w14:paraId="5BBC7C44" w14:textId="77777777" w:rsidR="0042351E" w:rsidRDefault="0042351E" w:rsidP="0042351E">
      <w:pPr>
        <w:pStyle w:val="BodyText"/>
      </w:pPr>
      <w:r>
        <w:t xml:space="preserve">      Description:  Sort and Lookup Appointment Request by Clinic name.  </w:t>
      </w:r>
    </w:p>
    <w:p w14:paraId="68F832CA" w14:textId="77777777" w:rsidR="0042351E" w:rsidRDefault="0042351E" w:rsidP="0042351E">
      <w:pPr>
        <w:pStyle w:val="BodyText"/>
      </w:pPr>
      <w:r>
        <w:t xml:space="preserve">                    1)= I $D(X) S ^SDEC(409.85,"SC",$P(^SC(X,0),U,1),DA)=""</w:t>
      </w:r>
    </w:p>
    <w:p w14:paraId="14C1536A" w14:textId="77777777" w:rsidR="0042351E" w:rsidRDefault="0042351E" w:rsidP="0042351E">
      <w:pPr>
        <w:pStyle w:val="BodyText"/>
      </w:pPr>
      <w:r>
        <w:t xml:space="preserve">                    2)= K ^SDEC(409.85,"SC",$P(^SC(X,0),U,1),DA)</w:t>
      </w:r>
    </w:p>
    <w:p w14:paraId="57A9CFCA" w14:textId="77777777" w:rsidR="0042351E" w:rsidRDefault="0042351E" w:rsidP="0042351E">
      <w:pPr>
        <w:pStyle w:val="BodyText"/>
      </w:pPr>
    </w:p>
    <w:p w14:paraId="289560C2" w14:textId="77777777" w:rsidR="0042351E" w:rsidRDefault="0042351E" w:rsidP="0042351E">
      <w:pPr>
        <w:pStyle w:val="BodyText"/>
      </w:pPr>
      <w:r>
        <w:t xml:space="preserve">  SCC    MUMPS</w:t>
      </w:r>
    </w:p>
    <w:p w14:paraId="05ADCD4B" w14:textId="77777777" w:rsidR="0042351E" w:rsidRDefault="0042351E" w:rsidP="0042351E">
      <w:pPr>
        <w:pStyle w:val="BodyText"/>
      </w:pPr>
      <w:r>
        <w:t xml:space="preserve">            Field:  REQ SPECIFIC CLINIC  (409.85,8)</w:t>
      </w:r>
    </w:p>
    <w:p w14:paraId="77A96F6A" w14:textId="77777777" w:rsidR="0042351E" w:rsidRDefault="0042351E" w:rsidP="0042351E">
      <w:pPr>
        <w:pStyle w:val="BodyText"/>
      </w:pPr>
      <w:r>
        <w:t xml:space="preserve">      Description:  Sort/Lookup Appointment Request by Specific Clinic.  </w:t>
      </w:r>
    </w:p>
    <w:p w14:paraId="3A24260D" w14:textId="77777777" w:rsidR="0042351E" w:rsidRDefault="0042351E" w:rsidP="0042351E">
      <w:pPr>
        <w:pStyle w:val="BodyText"/>
      </w:pPr>
      <w:r>
        <w:t xml:space="preserve">                    1)= I $D(X) S ^SDEC(409.85,"SCC",$P(^SDEC(409.85,DA,0),U,1)</w:t>
      </w:r>
    </w:p>
    <w:p w14:paraId="17D493F9" w14:textId="77777777" w:rsidR="0042351E" w:rsidRDefault="0042351E" w:rsidP="0042351E">
      <w:pPr>
        <w:pStyle w:val="BodyText"/>
      </w:pPr>
      <w:r>
        <w:t xml:space="preserve">                    ,X,DA)=""</w:t>
      </w:r>
    </w:p>
    <w:p w14:paraId="513D635D" w14:textId="77777777" w:rsidR="0042351E" w:rsidRDefault="0042351E" w:rsidP="0042351E">
      <w:pPr>
        <w:pStyle w:val="BodyText"/>
      </w:pPr>
      <w:r>
        <w:t xml:space="preserve">                    2)= K ^SDEC(409.85,"SCC",$P(^SDEC(409.85,DA,0),U,1),X,DA)</w:t>
      </w:r>
    </w:p>
    <w:p w14:paraId="3B19D18F" w14:textId="77777777" w:rsidR="0042351E" w:rsidRDefault="0042351E" w:rsidP="0042351E">
      <w:pPr>
        <w:pStyle w:val="BodyText"/>
      </w:pPr>
    </w:p>
    <w:p w14:paraId="68892E91" w14:textId="77777777" w:rsidR="0042351E" w:rsidRDefault="0042351E" w:rsidP="0042351E">
      <w:pPr>
        <w:pStyle w:val="BodyText"/>
      </w:pPr>
      <w:r>
        <w:t xml:space="preserve">  New-Style Indexes:</w:t>
      </w:r>
    </w:p>
    <w:p w14:paraId="71CC65C9" w14:textId="77777777" w:rsidR="0042351E" w:rsidRDefault="0042351E" w:rsidP="0042351E">
      <w:pPr>
        <w:pStyle w:val="BodyText"/>
      </w:pPr>
    </w:p>
    <w:p w14:paraId="4969CC8D" w14:textId="77777777" w:rsidR="0042351E" w:rsidRDefault="0042351E" w:rsidP="0042351E">
      <w:pPr>
        <w:pStyle w:val="BodyText"/>
      </w:pPr>
      <w:r>
        <w:t xml:space="preserve">  AC (#1353)    RECORD    REGULAR    IR    SORTING ONLY</w:t>
      </w:r>
    </w:p>
    <w:p w14:paraId="7AD912DD" w14:textId="77777777" w:rsidR="0042351E" w:rsidRDefault="0042351E" w:rsidP="0042351E">
      <w:pPr>
        <w:pStyle w:val="BodyText"/>
      </w:pPr>
      <w:r>
        <w:t xml:space="preserve">      Short </w:t>
      </w:r>
      <w:proofErr w:type="spellStart"/>
      <w:r>
        <w:t>Descr</w:t>
      </w:r>
      <w:proofErr w:type="spellEnd"/>
      <w:r>
        <w:t>:  Index by CREATE DATE and ORIGINATING USER</w:t>
      </w:r>
    </w:p>
    <w:p w14:paraId="74B599B9" w14:textId="77777777" w:rsidR="0042351E" w:rsidRDefault="0042351E" w:rsidP="0042351E">
      <w:pPr>
        <w:pStyle w:val="BodyText"/>
      </w:pPr>
      <w:r>
        <w:t xml:space="preserve">      Description:  This cross reference is used to sort by CREATE DATE and </w:t>
      </w:r>
    </w:p>
    <w:p w14:paraId="75D74EB5" w14:textId="77777777" w:rsidR="0042351E" w:rsidRDefault="0042351E" w:rsidP="0042351E">
      <w:pPr>
        <w:pStyle w:val="BodyText"/>
      </w:pPr>
      <w:r>
        <w:t xml:space="preserve">                    ORIGINATING USER.  </w:t>
      </w:r>
    </w:p>
    <w:p w14:paraId="5FF3635F" w14:textId="77777777" w:rsidR="0042351E" w:rsidRDefault="0042351E" w:rsidP="0042351E">
      <w:pPr>
        <w:pStyle w:val="BodyText"/>
      </w:pPr>
      <w:r>
        <w:t xml:space="preserve">        Set Logic:  S ^SDEC(409.85,"AC",X(1),X(2),DA)=""</w:t>
      </w:r>
    </w:p>
    <w:p w14:paraId="173829D4" w14:textId="77777777" w:rsidR="0042351E" w:rsidRDefault="0042351E" w:rsidP="0042351E">
      <w:pPr>
        <w:pStyle w:val="BodyText"/>
      </w:pPr>
      <w:r>
        <w:t xml:space="preserve">       Kill Logic:  K ^SDEC(409.85,"AC",X(1),X(2),DA)</w:t>
      </w:r>
    </w:p>
    <w:p w14:paraId="60A95639" w14:textId="77777777" w:rsidR="0042351E" w:rsidRDefault="0042351E" w:rsidP="0042351E">
      <w:pPr>
        <w:pStyle w:val="BodyText"/>
      </w:pPr>
      <w:r>
        <w:t xml:space="preserve">       Whole Kill:  K ^SDEC(409.85,"AC")</w:t>
      </w:r>
    </w:p>
    <w:p w14:paraId="5B5DA8FD" w14:textId="77777777" w:rsidR="0042351E" w:rsidRDefault="0042351E" w:rsidP="0042351E">
      <w:pPr>
        <w:pStyle w:val="BodyText"/>
      </w:pPr>
      <w:r>
        <w:lastRenderedPageBreak/>
        <w:t xml:space="preserve">             X(1):  DATE/TIME ENTERED  (409.85,9.5)  (</w:t>
      </w:r>
      <w:proofErr w:type="spellStart"/>
      <w:r>
        <w:t>Subscr</w:t>
      </w:r>
      <w:proofErr w:type="spellEnd"/>
      <w:r>
        <w:t xml:space="preserve"> 1)  (forwards)</w:t>
      </w:r>
    </w:p>
    <w:p w14:paraId="3328DB69" w14:textId="77777777" w:rsidR="0042351E" w:rsidRDefault="0042351E" w:rsidP="0042351E">
      <w:pPr>
        <w:pStyle w:val="BodyText"/>
      </w:pPr>
      <w:r>
        <w:t xml:space="preserve">             X(2):  ORIGINATING USER  (409.85,9)  (</w:t>
      </w:r>
      <w:proofErr w:type="spellStart"/>
      <w:r>
        <w:t>Subscr</w:t>
      </w:r>
      <w:proofErr w:type="spellEnd"/>
      <w:r>
        <w:t xml:space="preserve"> 2)  (forwards)</w:t>
      </w:r>
    </w:p>
    <w:p w14:paraId="41761B65" w14:textId="77777777" w:rsidR="0042351E" w:rsidRDefault="0042351E" w:rsidP="0042351E">
      <w:pPr>
        <w:pStyle w:val="BodyText"/>
      </w:pPr>
    </w:p>
    <w:p w14:paraId="6B05B9C5" w14:textId="77777777" w:rsidR="0042351E" w:rsidRDefault="0042351E" w:rsidP="0042351E">
      <w:pPr>
        <w:pStyle w:val="BodyText"/>
      </w:pPr>
      <w:r>
        <w:t xml:space="preserve">  E (#1352)    RECORD    REGULAR    IR    SORTING ONLY</w:t>
      </w:r>
    </w:p>
    <w:p w14:paraId="55B4B0BA" w14:textId="77777777" w:rsidR="0042351E" w:rsidRDefault="0042351E" w:rsidP="0042351E">
      <w:pPr>
        <w:pStyle w:val="BodyText"/>
      </w:pPr>
      <w:r>
        <w:t xml:space="preserve">      Short </w:t>
      </w:r>
      <w:proofErr w:type="spellStart"/>
      <w:r>
        <w:t>Descr</w:t>
      </w:r>
      <w:proofErr w:type="spellEnd"/>
      <w:r>
        <w:t>:  Index by CURRENT STATUS and CREATE DATE.</w:t>
      </w:r>
    </w:p>
    <w:p w14:paraId="0FECBAA5" w14:textId="77777777" w:rsidR="0042351E" w:rsidRDefault="0042351E" w:rsidP="0042351E">
      <w:pPr>
        <w:pStyle w:val="BodyText"/>
      </w:pPr>
      <w:r>
        <w:t xml:space="preserve">      Description:  This cross reference is used to sort by CURRENT STATUS and</w:t>
      </w:r>
    </w:p>
    <w:p w14:paraId="07C11513" w14:textId="77777777" w:rsidR="0042351E" w:rsidRDefault="0042351E" w:rsidP="0042351E">
      <w:pPr>
        <w:pStyle w:val="BodyText"/>
      </w:pPr>
      <w:r>
        <w:t xml:space="preserve">                    CREATE DATE.  </w:t>
      </w:r>
    </w:p>
    <w:p w14:paraId="1552382C" w14:textId="77777777" w:rsidR="0042351E" w:rsidRDefault="0042351E" w:rsidP="0042351E">
      <w:pPr>
        <w:pStyle w:val="BodyText"/>
      </w:pPr>
      <w:r>
        <w:t xml:space="preserve">        Set Logic:  S ^SDEC(409.85,"E",X(1),X(2),DA)=""</w:t>
      </w:r>
    </w:p>
    <w:p w14:paraId="0E41A14A" w14:textId="77777777" w:rsidR="0042351E" w:rsidRDefault="0042351E" w:rsidP="0042351E">
      <w:pPr>
        <w:pStyle w:val="BodyText"/>
      </w:pPr>
      <w:r>
        <w:t xml:space="preserve">       Kill Logic:  K ^SDEC(409.85,"E",X(1),X(2),DA)</w:t>
      </w:r>
    </w:p>
    <w:p w14:paraId="06D55B4B" w14:textId="77777777" w:rsidR="0042351E" w:rsidRDefault="0042351E" w:rsidP="0042351E">
      <w:pPr>
        <w:pStyle w:val="BodyText"/>
      </w:pPr>
      <w:r>
        <w:t xml:space="preserve">       Whole Kill:  K ^SDEC(409.85,"E")</w:t>
      </w:r>
    </w:p>
    <w:p w14:paraId="421C03B1" w14:textId="77777777" w:rsidR="0042351E" w:rsidRDefault="0042351E" w:rsidP="0042351E">
      <w:pPr>
        <w:pStyle w:val="BodyText"/>
      </w:pPr>
      <w:r>
        <w:t xml:space="preserve">             X(1):  CURRENT STATUS  (409.85,23)  (</w:t>
      </w:r>
      <w:proofErr w:type="spellStart"/>
      <w:r>
        <w:t>Subscr</w:t>
      </w:r>
      <w:proofErr w:type="spellEnd"/>
      <w:r>
        <w:t xml:space="preserve"> 1)  (forwards)</w:t>
      </w:r>
    </w:p>
    <w:p w14:paraId="47C68706" w14:textId="77777777" w:rsidR="0042351E" w:rsidRDefault="0042351E" w:rsidP="0042351E">
      <w:pPr>
        <w:pStyle w:val="BodyText"/>
      </w:pPr>
      <w:r>
        <w:t xml:space="preserve">             X(2):  CREATE DATE  (409.85,1)  (</w:t>
      </w:r>
      <w:proofErr w:type="spellStart"/>
      <w:r>
        <w:t>Subscr</w:t>
      </w:r>
      <w:proofErr w:type="spellEnd"/>
      <w:r>
        <w:t xml:space="preserve"> 2)  (forwards)</w:t>
      </w:r>
    </w:p>
    <w:p w14:paraId="2636D656" w14:textId="77777777" w:rsidR="0042351E" w:rsidRDefault="0042351E" w:rsidP="0042351E">
      <w:pPr>
        <w:pStyle w:val="BodyText"/>
      </w:pPr>
    </w:p>
    <w:p w14:paraId="20C95CF6" w14:textId="77777777" w:rsidR="0042351E" w:rsidRDefault="0042351E" w:rsidP="0042351E">
      <w:pPr>
        <w:pStyle w:val="BodyText"/>
      </w:pPr>
      <w:r>
        <w:t xml:space="preserve">  GC (#1385)    RECORD    REGULAR    IR    LOOKUP &amp; SORTING</w:t>
      </w:r>
    </w:p>
    <w:p w14:paraId="68001A4A" w14:textId="77777777" w:rsidR="0042351E" w:rsidRDefault="0042351E" w:rsidP="0042351E">
      <w:pPr>
        <w:pStyle w:val="BodyText"/>
      </w:pPr>
      <w:r>
        <w:t xml:space="preserve">      Short </w:t>
      </w:r>
      <w:proofErr w:type="spellStart"/>
      <w:r>
        <w:t>Descr</w:t>
      </w:r>
      <w:proofErr w:type="spellEnd"/>
      <w:r>
        <w:t>:  SORT BY CLINIC AND ORIGINATING DATE</w:t>
      </w:r>
    </w:p>
    <w:p w14:paraId="66FD6950" w14:textId="77777777" w:rsidR="0042351E" w:rsidRDefault="0042351E" w:rsidP="0042351E">
      <w:pPr>
        <w:pStyle w:val="BodyText"/>
      </w:pPr>
      <w:r>
        <w:t xml:space="preserve">      Description:  This </w:t>
      </w:r>
      <w:proofErr w:type="spellStart"/>
      <w:r>
        <w:t>xref</w:t>
      </w:r>
      <w:proofErr w:type="spellEnd"/>
      <w:r>
        <w:t xml:space="preserve"> is used to sort Appointment Request entries by</w:t>
      </w:r>
    </w:p>
    <w:p w14:paraId="22BE1980" w14:textId="77777777" w:rsidR="0042351E" w:rsidRDefault="0042351E" w:rsidP="0042351E">
      <w:pPr>
        <w:pStyle w:val="BodyText"/>
      </w:pPr>
      <w:r>
        <w:t xml:space="preserve">                    the REQ SPECIFIC CLINIC field (#8) and the CREATE DATE</w:t>
      </w:r>
    </w:p>
    <w:p w14:paraId="71E50B81" w14:textId="77777777" w:rsidR="0042351E" w:rsidRDefault="0042351E" w:rsidP="0042351E">
      <w:pPr>
        <w:pStyle w:val="BodyText"/>
      </w:pPr>
      <w:r>
        <w:t xml:space="preserve">                    field (#1).  </w:t>
      </w:r>
    </w:p>
    <w:p w14:paraId="7AF7430E" w14:textId="77777777" w:rsidR="0042351E" w:rsidRDefault="0042351E" w:rsidP="0042351E">
      <w:pPr>
        <w:pStyle w:val="BodyText"/>
      </w:pPr>
      <w:r>
        <w:t xml:space="preserve">        Set Logic:  S ^SDEC(409.85,"GC",X(1),X(2),DA)=""</w:t>
      </w:r>
    </w:p>
    <w:p w14:paraId="7AD45F34" w14:textId="77777777" w:rsidR="0042351E" w:rsidRDefault="0042351E" w:rsidP="0042351E">
      <w:pPr>
        <w:pStyle w:val="BodyText"/>
      </w:pPr>
      <w:r>
        <w:t xml:space="preserve">       Kill Logic:  K ^SDEC(409.85,"GC",X(1),X(2),DA)</w:t>
      </w:r>
    </w:p>
    <w:p w14:paraId="4055361E" w14:textId="77777777" w:rsidR="0042351E" w:rsidRDefault="0042351E" w:rsidP="0042351E">
      <w:pPr>
        <w:pStyle w:val="BodyText"/>
      </w:pPr>
      <w:r>
        <w:t xml:space="preserve">       Whole Kill:  K ^SDEC(409.85,"GC")</w:t>
      </w:r>
    </w:p>
    <w:p w14:paraId="2009E9DA" w14:textId="77777777" w:rsidR="0042351E" w:rsidRDefault="0042351E" w:rsidP="0042351E">
      <w:pPr>
        <w:pStyle w:val="BodyText"/>
      </w:pPr>
      <w:r>
        <w:t xml:space="preserve">             X(1):  REQ SPECIFIC CLINIC  (409.85,8)  (</w:t>
      </w:r>
      <w:proofErr w:type="spellStart"/>
      <w:r>
        <w:t>Subscr</w:t>
      </w:r>
      <w:proofErr w:type="spellEnd"/>
      <w:r>
        <w:t xml:space="preserve"> 1)  (forwards)</w:t>
      </w:r>
    </w:p>
    <w:p w14:paraId="375D1894" w14:textId="77777777" w:rsidR="0042351E" w:rsidRDefault="0042351E" w:rsidP="0042351E">
      <w:pPr>
        <w:pStyle w:val="BodyText"/>
      </w:pPr>
      <w:r>
        <w:t xml:space="preserve">             X(2):  CREATE DATE  (409.85,1)  (</w:t>
      </w:r>
      <w:proofErr w:type="spellStart"/>
      <w:r>
        <w:t>Subscr</w:t>
      </w:r>
      <w:proofErr w:type="spellEnd"/>
      <w:r>
        <w:t xml:space="preserve"> 2)  (forwards)</w:t>
      </w:r>
    </w:p>
    <w:p w14:paraId="0984AB14" w14:textId="77777777" w:rsidR="0042351E" w:rsidRDefault="0042351E" w:rsidP="0042351E">
      <w:pPr>
        <w:pStyle w:val="BodyText"/>
      </w:pPr>
    </w:p>
    <w:p w14:paraId="41A3D26A" w14:textId="77777777" w:rsidR="0042351E" w:rsidRDefault="0042351E" w:rsidP="0042351E">
      <w:pPr>
        <w:pStyle w:val="BodyText"/>
      </w:pPr>
      <w:r>
        <w:t xml:space="preserve">  GCC (#1386)    RECORD    REGULAR    IR    LOOKUP &amp; SORTING</w:t>
      </w:r>
    </w:p>
    <w:p w14:paraId="44CC1688" w14:textId="77777777" w:rsidR="0042351E" w:rsidRDefault="0042351E" w:rsidP="0042351E">
      <w:pPr>
        <w:pStyle w:val="BodyText"/>
      </w:pPr>
      <w:r>
        <w:t xml:space="preserve">      Short </w:t>
      </w:r>
      <w:proofErr w:type="spellStart"/>
      <w:r>
        <w:t>Descr</w:t>
      </w:r>
      <w:proofErr w:type="spellEnd"/>
      <w:r>
        <w:t>:  SORT BY CLINIC AND CID/PREFERRED DATE</w:t>
      </w:r>
    </w:p>
    <w:p w14:paraId="64893A11" w14:textId="77777777" w:rsidR="0042351E" w:rsidRDefault="0042351E" w:rsidP="0042351E">
      <w:pPr>
        <w:pStyle w:val="BodyText"/>
      </w:pPr>
      <w:r>
        <w:t xml:space="preserve">      Description:  This </w:t>
      </w:r>
      <w:proofErr w:type="spellStart"/>
      <w:r>
        <w:t>xref</w:t>
      </w:r>
      <w:proofErr w:type="spellEnd"/>
      <w:r>
        <w:t xml:space="preserve"> is used to sort Appointment Request entries by</w:t>
      </w:r>
    </w:p>
    <w:p w14:paraId="7F859622" w14:textId="77777777" w:rsidR="0042351E" w:rsidRDefault="0042351E" w:rsidP="0042351E">
      <w:pPr>
        <w:pStyle w:val="BodyText"/>
      </w:pPr>
      <w:r>
        <w:t xml:space="preserve">                    the REQ SPECIFIC CLINIC field (#8) and the CID PREFERRED</w:t>
      </w:r>
    </w:p>
    <w:p w14:paraId="42DD8F23" w14:textId="77777777" w:rsidR="0042351E" w:rsidRDefault="0042351E" w:rsidP="0042351E">
      <w:pPr>
        <w:pStyle w:val="BodyText"/>
      </w:pPr>
      <w:r>
        <w:t xml:space="preserve">                    DATE OF APPT field (#22).  </w:t>
      </w:r>
    </w:p>
    <w:p w14:paraId="48C90410" w14:textId="77777777" w:rsidR="0042351E" w:rsidRDefault="0042351E" w:rsidP="0042351E">
      <w:pPr>
        <w:pStyle w:val="BodyText"/>
      </w:pPr>
      <w:r>
        <w:t xml:space="preserve">        Set Logic:  S ^SDEC(409.85,"GCC",X(1),X(2),DA)=""</w:t>
      </w:r>
    </w:p>
    <w:p w14:paraId="62ADA530" w14:textId="77777777" w:rsidR="0042351E" w:rsidRDefault="0042351E" w:rsidP="0042351E">
      <w:pPr>
        <w:pStyle w:val="BodyText"/>
      </w:pPr>
      <w:r>
        <w:t xml:space="preserve">       Kill Logic:  K ^SDEC(409.85,"GCC",X(1),X(2),DA)</w:t>
      </w:r>
    </w:p>
    <w:p w14:paraId="3AA7184D" w14:textId="77777777" w:rsidR="0042351E" w:rsidRDefault="0042351E" w:rsidP="0042351E">
      <w:pPr>
        <w:pStyle w:val="BodyText"/>
      </w:pPr>
      <w:r>
        <w:t xml:space="preserve">       Whole Kill:  K ^SDEC(409.85,"GCC")</w:t>
      </w:r>
    </w:p>
    <w:p w14:paraId="375C1119" w14:textId="77777777" w:rsidR="0042351E" w:rsidRDefault="0042351E" w:rsidP="0042351E">
      <w:pPr>
        <w:pStyle w:val="BodyText"/>
      </w:pPr>
      <w:r>
        <w:t xml:space="preserve">             X(1):  REQ SPECIFIC CLINIC  (409.85,8)  (</w:t>
      </w:r>
      <w:proofErr w:type="spellStart"/>
      <w:r>
        <w:t>Subscr</w:t>
      </w:r>
      <w:proofErr w:type="spellEnd"/>
      <w:r>
        <w:t xml:space="preserve"> 1)  (forwards)</w:t>
      </w:r>
    </w:p>
    <w:p w14:paraId="6208BEBA" w14:textId="77777777" w:rsidR="0042351E" w:rsidRDefault="0042351E" w:rsidP="0042351E">
      <w:pPr>
        <w:pStyle w:val="BodyText"/>
      </w:pPr>
      <w:r>
        <w:lastRenderedPageBreak/>
        <w:t xml:space="preserve">             X(2):  CID/PREFERRED DATE OF APPT  (409.85,22)  (</w:t>
      </w:r>
      <w:proofErr w:type="spellStart"/>
      <w:r>
        <w:t>Subscr</w:t>
      </w:r>
      <w:proofErr w:type="spellEnd"/>
      <w:r>
        <w:t xml:space="preserve"> 2)</w:t>
      </w:r>
    </w:p>
    <w:p w14:paraId="0489CCD3" w14:textId="77777777" w:rsidR="0042351E" w:rsidRDefault="0042351E" w:rsidP="0042351E">
      <w:pPr>
        <w:pStyle w:val="BodyText"/>
      </w:pPr>
      <w:r>
        <w:t xml:space="preserve">                    (forwards)</w:t>
      </w:r>
    </w:p>
    <w:p w14:paraId="358379AB" w14:textId="77777777" w:rsidR="0042351E" w:rsidRDefault="0042351E" w:rsidP="0042351E">
      <w:pPr>
        <w:pStyle w:val="BodyText"/>
      </w:pPr>
    </w:p>
    <w:p w14:paraId="0FDF65BF" w14:textId="77777777" w:rsidR="0042351E" w:rsidRDefault="0042351E" w:rsidP="0042351E">
      <w:pPr>
        <w:pStyle w:val="BodyText"/>
      </w:pPr>
      <w:r>
        <w:t xml:space="preserve">  GS (#1380)    RECORD    REGULAR    IR    LOOKUP &amp; SORTING</w:t>
      </w:r>
    </w:p>
    <w:p w14:paraId="084F14F3" w14:textId="77777777" w:rsidR="0042351E" w:rsidRDefault="0042351E" w:rsidP="0042351E">
      <w:pPr>
        <w:pStyle w:val="BodyText"/>
      </w:pPr>
      <w:r>
        <w:t xml:space="preserve">      Short </w:t>
      </w:r>
      <w:proofErr w:type="spellStart"/>
      <w:r>
        <w:t>Descr</w:t>
      </w:r>
      <w:proofErr w:type="spellEnd"/>
      <w:r>
        <w:t>:  SORT BY REQ SERVICE/SPECIALTY ID AND ORIGINATING DATE</w:t>
      </w:r>
    </w:p>
    <w:p w14:paraId="5CE36978" w14:textId="77777777" w:rsidR="0042351E" w:rsidRDefault="0042351E" w:rsidP="0042351E">
      <w:pPr>
        <w:pStyle w:val="BodyText"/>
      </w:pPr>
      <w:r>
        <w:t xml:space="preserve">      Description:  This </w:t>
      </w:r>
      <w:proofErr w:type="spellStart"/>
      <w:r>
        <w:t>xref</w:t>
      </w:r>
      <w:proofErr w:type="spellEnd"/>
      <w:r>
        <w:t xml:space="preserve"> is used to sort Appointment Request entries by</w:t>
      </w:r>
    </w:p>
    <w:p w14:paraId="1B520D78" w14:textId="77777777" w:rsidR="0042351E" w:rsidRDefault="0042351E" w:rsidP="0042351E">
      <w:pPr>
        <w:pStyle w:val="BodyText"/>
      </w:pPr>
      <w:r>
        <w:t xml:space="preserve">                    the REQ SERVICE/SPECIALTY field (#8.5) and the CREATE DATE</w:t>
      </w:r>
    </w:p>
    <w:p w14:paraId="35DB6526" w14:textId="77777777" w:rsidR="0042351E" w:rsidRDefault="0042351E" w:rsidP="0042351E">
      <w:pPr>
        <w:pStyle w:val="BodyText"/>
      </w:pPr>
      <w:r>
        <w:t xml:space="preserve">                    field (#1).  </w:t>
      </w:r>
    </w:p>
    <w:p w14:paraId="3CC43141" w14:textId="77777777" w:rsidR="0042351E" w:rsidRDefault="0042351E" w:rsidP="0042351E">
      <w:pPr>
        <w:pStyle w:val="BodyText"/>
      </w:pPr>
      <w:r>
        <w:t xml:space="preserve">        Set Logic:  S ^SDEC(409.85,"GS",X(1),X(2),DA)=""</w:t>
      </w:r>
    </w:p>
    <w:p w14:paraId="4DA26B45" w14:textId="77777777" w:rsidR="0042351E" w:rsidRDefault="0042351E" w:rsidP="0042351E">
      <w:pPr>
        <w:pStyle w:val="BodyText"/>
      </w:pPr>
      <w:r>
        <w:t xml:space="preserve">       Kill Logic:  K ^SDEC(409.85,"GS",X(1),X(2),DA)</w:t>
      </w:r>
    </w:p>
    <w:p w14:paraId="6AFA1C0B" w14:textId="77777777" w:rsidR="0042351E" w:rsidRDefault="0042351E" w:rsidP="0042351E">
      <w:pPr>
        <w:pStyle w:val="BodyText"/>
      </w:pPr>
      <w:r>
        <w:t xml:space="preserve">       Whole Kill:  K ^SDEC(409.85,"GS")</w:t>
      </w:r>
    </w:p>
    <w:p w14:paraId="1812B401" w14:textId="77777777" w:rsidR="0042351E" w:rsidRDefault="0042351E" w:rsidP="0042351E">
      <w:pPr>
        <w:pStyle w:val="BodyText"/>
      </w:pPr>
      <w:r>
        <w:t xml:space="preserve">             X(1):  REQ SERVICE/SPECIALTY  (409.85,8.5)  (</w:t>
      </w:r>
      <w:proofErr w:type="spellStart"/>
      <w:r>
        <w:t>Subscr</w:t>
      </w:r>
      <w:proofErr w:type="spellEnd"/>
      <w:r>
        <w:t xml:space="preserve"> 1)  (forwards)</w:t>
      </w:r>
    </w:p>
    <w:p w14:paraId="20905452" w14:textId="77777777" w:rsidR="0042351E" w:rsidRDefault="0042351E" w:rsidP="0042351E">
      <w:pPr>
        <w:pStyle w:val="BodyText"/>
      </w:pPr>
      <w:r>
        <w:t xml:space="preserve">             X(2):  CREATE DATE  (409.85,1)  (</w:t>
      </w:r>
      <w:proofErr w:type="spellStart"/>
      <w:r>
        <w:t>Subscr</w:t>
      </w:r>
      <w:proofErr w:type="spellEnd"/>
      <w:r>
        <w:t xml:space="preserve"> 2)  (forwards)</w:t>
      </w:r>
    </w:p>
    <w:p w14:paraId="5BFF8BFA" w14:textId="77777777" w:rsidR="0042351E" w:rsidRDefault="0042351E" w:rsidP="0042351E">
      <w:pPr>
        <w:pStyle w:val="BodyText"/>
      </w:pPr>
    </w:p>
    <w:p w14:paraId="75A9ECE1" w14:textId="77777777" w:rsidR="0042351E" w:rsidRDefault="0042351E" w:rsidP="0042351E">
      <w:pPr>
        <w:pStyle w:val="BodyText"/>
      </w:pPr>
      <w:r>
        <w:t xml:space="preserve">  GSA (#1383)    RECORD    REGULAR    IR    LOOKUP &amp; SORTING</w:t>
      </w:r>
    </w:p>
    <w:p w14:paraId="51D4AEEC" w14:textId="7A12D8E6" w:rsidR="0042351E" w:rsidRDefault="0042351E" w:rsidP="0042351E">
      <w:pPr>
        <w:pStyle w:val="BodyText"/>
      </w:pPr>
      <w:r>
        <w:t xml:space="preserve">      Short </w:t>
      </w:r>
      <w:proofErr w:type="spellStart"/>
      <w:r>
        <w:t>Descr</w:t>
      </w:r>
      <w:proofErr w:type="spellEnd"/>
      <w:r>
        <w:t>:  SORT BY REQ SERVICE/SPECIALTY, SVC CONNECTED, AND CREATE</w:t>
      </w:r>
      <w:r w:rsidR="001355B8">
        <w:t xml:space="preserve"> </w:t>
      </w:r>
      <w:r>
        <w:t>DATE</w:t>
      </w:r>
    </w:p>
    <w:p w14:paraId="674780FA" w14:textId="77777777" w:rsidR="0042351E" w:rsidRDefault="0042351E" w:rsidP="0042351E">
      <w:pPr>
        <w:pStyle w:val="BodyText"/>
      </w:pPr>
      <w:r>
        <w:t xml:space="preserve">      Description:  This </w:t>
      </w:r>
      <w:proofErr w:type="spellStart"/>
      <w:r>
        <w:t>xref</w:t>
      </w:r>
      <w:proofErr w:type="spellEnd"/>
      <w:r>
        <w:t xml:space="preserve"> is used to sort Appointment Request entries by</w:t>
      </w:r>
    </w:p>
    <w:p w14:paraId="3D2BF094" w14:textId="77777777" w:rsidR="0042351E" w:rsidRDefault="0042351E" w:rsidP="0042351E">
      <w:pPr>
        <w:pStyle w:val="BodyText"/>
      </w:pPr>
      <w:r>
        <w:t xml:space="preserve">                    the REQ SERVICE/SPECIALTY field (#8.5), SERVICE CONNECTED,</w:t>
      </w:r>
    </w:p>
    <w:p w14:paraId="59B93DF9" w14:textId="77777777" w:rsidR="0042351E" w:rsidRDefault="0042351E" w:rsidP="0042351E">
      <w:pPr>
        <w:pStyle w:val="BodyText"/>
      </w:pPr>
      <w:r>
        <w:t xml:space="preserve">                    and the CREATE DATE field (#1).  SERVICE CONNECTED is the</w:t>
      </w:r>
    </w:p>
    <w:p w14:paraId="328B5BFD" w14:textId="77777777" w:rsidR="0042351E" w:rsidRDefault="0042351E" w:rsidP="0042351E">
      <w:pPr>
        <w:pStyle w:val="BodyText"/>
      </w:pPr>
      <w:r>
        <w:t xml:space="preserve">                    SERVICE CONNECTED? field (#.301) in the PATIENT file (#2).  </w:t>
      </w:r>
    </w:p>
    <w:p w14:paraId="2754CD48" w14:textId="77777777" w:rsidR="0042351E" w:rsidRDefault="0042351E" w:rsidP="0042351E">
      <w:pPr>
        <w:pStyle w:val="BodyText"/>
      </w:pPr>
      <w:r>
        <w:t xml:space="preserve">        Set Logic:  S ^SDEC(409.85,"GSA",X(1),X(2),X(3),DA)=""</w:t>
      </w:r>
    </w:p>
    <w:p w14:paraId="7B540ADC" w14:textId="77777777" w:rsidR="0042351E" w:rsidRDefault="0042351E" w:rsidP="0042351E">
      <w:pPr>
        <w:pStyle w:val="BodyText"/>
      </w:pPr>
      <w:r>
        <w:t xml:space="preserve">       Kill Logic:  K ^SDEC(409.85,"GSA",X(1),X(2),X(3),DA)</w:t>
      </w:r>
    </w:p>
    <w:p w14:paraId="6231939B" w14:textId="77777777" w:rsidR="0042351E" w:rsidRDefault="0042351E" w:rsidP="0042351E">
      <w:pPr>
        <w:pStyle w:val="BodyText"/>
      </w:pPr>
      <w:r>
        <w:t xml:space="preserve">       Whole Kill:  K ^SDEC(409.85,"GSA")</w:t>
      </w:r>
    </w:p>
    <w:p w14:paraId="22F87A8D" w14:textId="77777777" w:rsidR="0042351E" w:rsidRDefault="0042351E" w:rsidP="0042351E">
      <w:pPr>
        <w:pStyle w:val="BodyText"/>
      </w:pPr>
      <w:r>
        <w:t xml:space="preserve">             X(1):  REQ SERVICE/SPECIALTY  (409.85,8.5)  (</w:t>
      </w:r>
      <w:proofErr w:type="spellStart"/>
      <w:r>
        <w:t>Subscr</w:t>
      </w:r>
      <w:proofErr w:type="spellEnd"/>
      <w:r>
        <w:t xml:space="preserve"> 1)  (forwards)</w:t>
      </w:r>
    </w:p>
    <w:p w14:paraId="31823383" w14:textId="77777777" w:rsidR="0042351E" w:rsidRDefault="0042351E" w:rsidP="0042351E">
      <w:pPr>
        <w:pStyle w:val="BodyText"/>
      </w:pPr>
      <w:r>
        <w:t xml:space="preserve">             X(2):  Computed Code: N DFN S DFN=$P($G(^SDEC(409.85,DA,0)),U,1) S</w:t>
      </w:r>
    </w:p>
    <w:p w14:paraId="6AFEFC95" w14:textId="77777777" w:rsidR="0042351E" w:rsidRDefault="0042351E" w:rsidP="0042351E">
      <w:pPr>
        <w:pStyle w:val="BodyText"/>
      </w:pPr>
      <w:r>
        <w:t xml:space="preserve">                     X=$P($G(^DPT(+DFN,.3)),U,1) S:X="" X=0</w:t>
      </w:r>
    </w:p>
    <w:p w14:paraId="532CD1B8" w14:textId="77777777" w:rsidR="0042351E" w:rsidRDefault="0042351E" w:rsidP="0042351E">
      <w:pPr>
        <w:pStyle w:val="BodyText"/>
      </w:pPr>
      <w:r>
        <w:t xml:space="preserve">                      (</w:t>
      </w:r>
      <w:proofErr w:type="spellStart"/>
      <w:r>
        <w:t>Subscr</w:t>
      </w:r>
      <w:proofErr w:type="spellEnd"/>
      <w:r>
        <w:t xml:space="preserve"> 2)  (forwards)</w:t>
      </w:r>
    </w:p>
    <w:p w14:paraId="797667C4" w14:textId="77777777" w:rsidR="0042351E" w:rsidRDefault="0042351E" w:rsidP="0042351E">
      <w:pPr>
        <w:pStyle w:val="BodyText"/>
      </w:pPr>
      <w:r>
        <w:t xml:space="preserve">             X(3):  CREATE DATE  (409.85,1)  (</w:t>
      </w:r>
      <w:proofErr w:type="spellStart"/>
      <w:r>
        <w:t>Subscr</w:t>
      </w:r>
      <w:proofErr w:type="spellEnd"/>
      <w:r>
        <w:t xml:space="preserve"> 3)  (forwards)</w:t>
      </w:r>
    </w:p>
    <w:p w14:paraId="4E77C7EF" w14:textId="77777777" w:rsidR="0042351E" w:rsidRDefault="0042351E" w:rsidP="0042351E">
      <w:pPr>
        <w:pStyle w:val="BodyText"/>
      </w:pPr>
    </w:p>
    <w:p w14:paraId="643DEDDE" w14:textId="77777777" w:rsidR="0042351E" w:rsidRDefault="0042351E" w:rsidP="0042351E">
      <w:pPr>
        <w:pStyle w:val="BodyText"/>
      </w:pPr>
      <w:r>
        <w:t xml:space="preserve">  GSB (#1384)    RECORD    REGULAR    IR    LOOKUP &amp; SORTING</w:t>
      </w:r>
    </w:p>
    <w:p w14:paraId="1813ECB9" w14:textId="0A313E72" w:rsidR="0042351E" w:rsidRDefault="0042351E" w:rsidP="0042351E">
      <w:pPr>
        <w:pStyle w:val="BodyText"/>
      </w:pPr>
      <w:r>
        <w:t xml:space="preserve">      Short </w:t>
      </w:r>
      <w:proofErr w:type="spellStart"/>
      <w:r>
        <w:t>Descr</w:t>
      </w:r>
      <w:proofErr w:type="spellEnd"/>
      <w:r>
        <w:t>:  SORT BY REQ SERVICE/SPECIALTY, SVC CONNECTED PRIORITY, AND  CREATE DATE</w:t>
      </w:r>
    </w:p>
    <w:p w14:paraId="4F6D42D5" w14:textId="77777777" w:rsidR="0042351E" w:rsidRDefault="0042351E" w:rsidP="0042351E">
      <w:pPr>
        <w:pStyle w:val="BodyText"/>
      </w:pPr>
      <w:r>
        <w:lastRenderedPageBreak/>
        <w:t xml:space="preserve">      Description:  This </w:t>
      </w:r>
      <w:proofErr w:type="spellStart"/>
      <w:r>
        <w:t>xref</w:t>
      </w:r>
      <w:proofErr w:type="spellEnd"/>
      <w:r>
        <w:t xml:space="preserve"> is used to sort Appointment Request entries by</w:t>
      </w:r>
    </w:p>
    <w:p w14:paraId="2DA9C61D" w14:textId="77777777" w:rsidR="0042351E" w:rsidRDefault="0042351E" w:rsidP="0042351E">
      <w:pPr>
        <w:pStyle w:val="BodyText"/>
      </w:pPr>
      <w:r>
        <w:t xml:space="preserve">                    the REQ SERVICE/SPECIALTY field (#8.5), SERVICE CONNECTED</w:t>
      </w:r>
    </w:p>
    <w:p w14:paraId="65220D1E" w14:textId="77777777" w:rsidR="0042351E" w:rsidRDefault="0042351E" w:rsidP="0042351E">
      <w:pPr>
        <w:pStyle w:val="BodyText"/>
      </w:pPr>
      <w:r>
        <w:t xml:space="preserve">                    PRIORITY field (#15), and the CREATE DATE field (#1).  </w:t>
      </w:r>
    </w:p>
    <w:p w14:paraId="665E15C8" w14:textId="77777777" w:rsidR="0042351E" w:rsidRDefault="0042351E" w:rsidP="0042351E">
      <w:pPr>
        <w:pStyle w:val="BodyText"/>
      </w:pPr>
      <w:r>
        <w:t xml:space="preserve">        Set Logic:  S ^SDEC(409.85,"GSB",X(1),X(2),X(3),DA)=""</w:t>
      </w:r>
    </w:p>
    <w:p w14:paraId="42768A59" w14:textId="77777777" w:rsidR="0042351E" w:rsidRDefault="0042351E" w:rsidP="0042351E">
      <w:pPr>
        <w:pStyle w:val="BodyText"/>
      </w:pPr>
      <w:r>
        <w:t xml:space="preserve">       Kill Logic:  K ^SDEC(409.85,"GSB",X(1),X(2),X(3),DA)</w:t>
      </w:r>
    </w:p>
    <w:p w14:paraId="58A6595D" w14:textId="77777777" w:rsidR="0042351E" w:rsidRDefault="0042351E" w:rsidP="0042351E">
      <w:pPr>
        <w:pStyle w:val="BodyText"/>
      </w:pPr>
      <w:r>
        <w:t xml:space="preserve">       Whole Kill:  K ^SDEC(409.85,"GSB")</w:t>
      </w:r>
    </w:p>
    <w:p w14:paraId="00BF273F" w14:textId="77777777" w:rsidR="0042351E" w:rsidRDefault="0042351E" w:rsidP="0042351E">
      <w:pPr>
        <w:pStyle w:val="BodyText"/>
      </w:pPr>
      <w:r>
        <w:t xml:space="preserve">             X(1):  REQ SERVICE/SPECIALTY  (409.85,8.5)  (</w:t>
      </w:r>
      <w:proofErr w:type="spellStart"/>
      <w:r>
        <w:t>Subscr</w:t>
      </w:r>
      <w:proofErr w:type="spellEnd"/>
      <w:r>
        <w:t xml:space="preserve"> 1)  (forwards)</w:t>
      </w:r>
    </w:p>
    <w:p w14:paraId="405142ED" w14:textId="77777777" w:rsidR="0042351E" w:rsidRDefault="0042351E" w:rsidP="0042351E">
      <w:pPr>
        <w:pStyle w:val="BodyText"/>
      </w:pPr>
      <w:r>
        <w:t xml:space="preserve">             X(2):  SERVICE CONNECTED PRIORITY  (409.85,15)  (</w:t>
      </w:r>
      <w:proofErr w:type="spellStart"/>
      <w:r>
        <w:t>Subscr</w:t>
      </w:r>
      <w:proofErr w:type="spellEnd"/>
      <w:r>
        <w:t xml:space="preserve"> 2)</w:t>
      </w:r>
    </w:p>
    <w:p w14:paraId="088149EE" w14:textId="77777777" w:rsidR="0042351E" w:rsidRDefault="0042351E" w:rsidP="0042351E">
      <w:pPr>
        <w:pStyle w:val="BodyText"/>
      </w:pPr>
      <w:r>
        <w:t xml:space="preserve">                    (forwards)</w:t>
      </w:r>
    </w:p>
    <w:p w14:paraId="62FDE781" w14:textId="77777777" w:rsidR="0042351E" w:rsidRDefault="0042351E" w:rsidP="0042351E">
      <w:pPr>
        <w:pStyle w:val="BodyText"/>
      </w:pPr>
      <w:r>
        <w:t xml:space="preserve">             X(3):  CREATE DATE  (409.85,1)  (</w:t>
      </w:r>
      <w:proofErr w:type="spellStart"/>
      <w:r>
        <w:t>Subscr</w:t>
      </w:r>
      <w:proofErr w:type="spellEnd"/>
      <w:r>
        <w:t xml:space="preserve"> 3)  (forwards)</w:t>
      </w:r>
    </w:p>
    <w:p w14:paraId="41A73AF8" w14:textId="77777777" w:rsidR="0042351E" w:rsidRDefault="0042351E" w:rsidP="0042351E">
      <w:pPr>
        <w:pStyle w:val="BodyText"/>
      </w:pPr>
    </w:p>
    <w:p w14:paraId="478E26A4" w14:textId="77777777" w:rsidR="0042351E" w:rsidRDefault="0042351E" w:rsidP="0042351E">
      <w:pPr>
        <w:pStyle w:val="BodyText"/>
      </w:pPr>
      <w:r>
        <w:t xml:space="preserve">  GSC (#1381)    RECORD    REGULAR    IR    LOOKUP &amp; SORTING</w:t>
      </w:r>
    </w:p>
    <w:p w14:paraId="023C7626" w14:textId="02159C76" w:rsidR="0042351E" w:rsidRDefault="0042351E" w:rsidP="0042351E">
      <w:pPr>
        <w:pStyle w:val="BodyText"/>
      </w:pPr>
      <w:r>
        <w:t xml:space="preserve">      Short </w:t>
      </w:r>
      <w:proofErr w:type="spellStart"/>
      <w:r>
        <w:t>Descr</w:t>
      </w:r>
      <w:proofErr w:type="spellEnd"/>
      <w:r>
        <w:t>:  SORT BY REQ SERVICE/SPECIALTY ID AND CID/PREFERRED DATE OF APPT</w:t>
      </w:r>
    </w:p>
    <w:p w14:paraId="648D3E7C" w14:textId="77777777" w:rsidR="0042351E" w:rsidRDefault="0042351E" w:rsidP="0042351E">
      <w:pPr>
        <w:pStyle w:val="BodyText"/>
      </w:pPr>
      <w:r>
        <w:t xml:space="preserve">      Description:  This </w:t>
      </w:r>
      <w:proofErr w:type="spellStart"/>
      <w:r>
        <w:t>xref</w:t>
      </w:r>
      <w:proofErr w:type="spellEnd"/>
      <w:r>
        <w:t xml:space="preserve"> is used to sort Appointment Request entries by</w:t>
      </w:r>
    </w:p>
    <w:p w14:paraId="19A2FB1C" w14:textId="77777777" w:rsidR="0042351E" w:rsidRDefault="0042351E" w:rsidP="0042351E">
      <w:pPr>
        <w:pStyle w:val="BodyText"/>
      </w:pPr>
      <w:r>
        <w:t xml:space="preserve">                    the REQ SERVICE/SPECIALTY field (#8.5) and the</w:t>
      </w:r>
    </w:p>
    <w:p w14:paraId="1C882668" w14:textId="77777777" w:rsidR="0042351E" w:rsidRDefault="0042351E" w:rsidP="0042351E">
      <w:pPr>
        <w:pStyle w:val="BodyText"/>
      </w:pPr>
      <w:r>
        <w:t xml:space="preserve">                    CID/PREFERRED DATE OF APPT field (#22).  </w:t>
      </w:r>
    </w:p>
    <w:p w14:paraId="2E363754" w14:textId="77777777" w:rsidR="0042351E" w:rsidRDefault="0042351E" w:rsidP="0042351E">
      <w:pPr>
        <w:pStyle w:val="BodyText"/>
      </w:pPr>
      <w:r>
        <w:t xml:space="preserve">        Set Logic:  S ^SDEC(409.85,"GSC",X(1),X(2),DA)=""</w:t>
      </w:r>
    </w:p>
    <w:p w14:paraId="70F5594B" w14:textId="77777777" w:rsidR="0042351E" w:rsidRDefault="0042351E" w:rsidP="0042351E">
      <w:pPr>
        <w:pStyle w:val="BodyText"/>
      </w:pPr>
      <w:r>
        <w:t xml:space="preserve">       Kill Logic:  K ^SDEC(409.85,"GSC",X(1),X(2),DA)</w:t>
      </w:r>
    </w:p>
    <w:p w14:paraId="0F6F92E7" w14:textId="77777777" w:rsidR="0042351E" w:rsidRDefault="0042351E" w:rsidP="0042351E">
      <w:pPr>
        <w:pStyle w:val="BodyText"/>
      </w:pPr>
      <w:r>
        <w:t xml:space="preserve">       Whole Kill:  K ^SDEC(409.85,"GSC")</w:t>
      </w:r>
    </w:p>
    <w:p w14:paraId="466356C0" w14:textId="77777777" w:rsidR="0042351E" w:rsidRDefault="0042351E" w:rsidP="0042351E">
      <w:pPr>
        <w:pStyle w:val="BodyText"/>
      </w:pPr>
      <w:r>
        <w:t xml:space="preserve">             X(1):  REQ SERVICE/SPECIALTY  (409.85,8.5)  (</w:t>
      </w:r>
      <w:proofErr w:type="spellStart"/>
      <w:r>
        <w:t>Subscr</w:t>
      </w:r>
      <w:proofErr w:type="spellEnd"/>
      <w:r>
        <w:t xml:space="preserve"> 1)  (forwards)</w:t>
      </w:r>
    </w:p>
    <w:p w14:paraId="6C03CB61" w14:textId="77777777" w:rsidR="0042351E" w:rsidRDefault="0042351E" w:rsidP="0042351E">
      <w:pPr>
        <w:pStyle w:val="BodyText"/>
      </w:pPr>
      <w:r>
        <w:t xml:space="preserve">             X(2):  CID/PREFERRED DATE OF APPT  (409.85,22)  (</w:t>
      </w:r>
      <w:proofErr w:type="spellStart"/>
      <w:r>
        <w:t>Subscr</w:t>
      </w:r>
      <w:proofErr w:type="spellEnd"/>
      <w:r>
        <w:t xml:space="preserve"> 2)</w:t>
      </w:r>
    </w:p>
    <w:p w14:paraId="689E3AF4" w14:textId="77777777" w:rsidR="0042351E" w:rsidRDefault="0042351E" w:rsidP="0042351E">
      <w:pPr>
        <w:pStyle w:val="BodyText"/>
      </w:pPr>
      <w:r>
        <w:t xml:space="preserve">                    (forwards)</w:t>
      </w:r>
    </w:p>
    <w:p w14:paraId="19488014" w14:textId="77777777" w:rsidR="0042351E" w:rsidRDefault="0042351E" w:rsidP="0042351E">
      <w:pPr>
        <w:pStyle w:val="BodyText"/>
      </w:pPr>
    </w:p>
    <w:p w14:paraId="0D664627" w14:textId="77777777" w:rsidR="0042351E" w:rsidRDefault="0042351E" w:rsidP="0042351E">
      <w:pPr>
        <w:pStyle w:val="BodyText"/>
      </w:pPr>
      <w:r>
        <w:t xml:space="preserve">  GSP (#1382)    RECORD    REGULAR    IR    LOOKUP &amp; SORTING</w:t>
      </w:r>
    </w:p>
    <w:p w14:paraId="279DF334" w14:textId="77777777" w:rsidR="0042351E" w:rsidRDefault="0042351E" w:rsidP="0042351E">
      <w:pPr>
        <w:pStyle w:val="BodyText"/>
      </w:pPr>
      <w:r>
        <w:t xml:space="preserve">      Short </w:t>
      </w:r>
      <w:proofErr w:type="spellStart"/>
      <w:r>
        <w:t>Descr</w:t>
      </w:r>
      <w:proofErr w:type="spellEnd"/>
      <w:r>
        <w:t>:  SORT BY REQ SERVICE/SPECIALTY, ENROLLMENT PRIORITY, AND</w:t>
      </w:r>
    </w:p>
    <w:p w14:paraId="7187CBBC" w14:textId="77777777" w:rsidR="0042351E" w:rsidRDefault="0042351E" w:rsidP="0042351E">
      <w:pPr>
        <w:pStyle w:val="BodyText"/>
      </w:pPr>
      <w:r>
        <w:t xml:space="preserve">                    CREATE DATE</w:t>
      </w:r>
    </w:p>
    <w:p w14:paraId="019FCDD5" w14:textId="77777777" w:rsidR="0042351E" w:rsidRDefault="0042351E" w:rsidP="0042351E">
      <w:pPr>
        <w:pStyle w:val="BodyText"/>
      </w:pPr>
      <w:r>
        <w:t xml:space="preserve">      Description:  This </w:t>
      </w:r>
      <w:proofErr w:type="spellStart"/>
      <w:r>
        <w:t>xref</w:t>
      </w:r>
      <w:proofErr w:type="spellEnd"/>
      <w:r>
        <w:t xml:space="preserve"> is used to sort Appointment Request entries by</w:t>
      </w:r>
    </w:p>
    <w:p w14:paraId="6AA81275" w14:textId="77777777" w:rsidR="0042351E" w:rsidRDefault="0042351E" w:rsidP="0042351E">
      <w:pPr>
        <w:pStyle w:val="BodyText"/>
      </w:pPr>
      <w:r>
        <w:t xml:space="preserve">                    the REQ SERVICE/SPECIALTY field (#8.5), Patient's</w:t>
      </w:r>
    </w:p>
    <w:p w14:paraId="4CD9078B" w14:textId="77777777" w:rsidR="0042351E" w:rsidRDefault="0042351E" w:rsidP="0042351E">
      <w:pPr>
        <w:pStyle w:val="BodyText"/>
      </w:pPr>
      <w:r>
        <w:t xml:space="preserve">                    ENROLLMENT PRIORITY, and the CREATE DATE field (#1).  The</w:t>
      </w:r>
    </w:p>
    <w:p w14:paraId="3D033A29" w14:textId="77777777" w:rsidR="0042351E" w:rsidRDefault="0042351E" w:rsidP="0042351E">
      <w:pPr>
        <w:pStyle w:val="BodyText"/>
      </w:pPr>
      <w:r>
        <w:t xml:space="preserve">                    Patient's ENROLLMENT PRIORITY comes from the ENROLLMENT</w:t>
      </w:r>
    </w:p>
    <w:p w14:paraId="3FDB087E" w14:textId="77777777" w:rsidR="0042351E" w:rsidRDefault="0042351E" w:rsidP="0042351E">
      <w:pPr>
        <w:pStyle w:val="BodyText"/>
      </w:pPr>
      <w:r>
        <w:t xml:space="preserve">                    PRIORITY field (#.07) of the PATIENT ENROLLMENT file</w:t>
      </w:r>
    </w:p>
    <w:p w14:paraId="50E19C32" w14:textId="77777777" w:rsidR="0042351E" w:rsidRDefault="0042351E" w:rsidP="0042351E">
      <w:pPr>
        <w:pStyle w:val="BodyText"/>
      </w:pPr>
      <w:r>
        <w:t xml:space="preserve">                    (#27.11).  The CURRENT ENROLLMENT field (#27.01) of the</w:t>
      </w:r>
    </w:p>
    <w:p w14:paraId="7A31FC82" w14:textId="77777777" w:rsidR="0042351E" w:rsidRDefault="0042351E" w:rsidP="0042351E">
      <w:pPr>
        <w:pStyle w:val="BodyText"/>
      </w:pPr>
      <w:r>
        <w:lastRenderedPageBreak/>
        <w:t xml:space="preserve">                    PATIENT file (#2) contains the pointer into the PATIENT</w:t>
      </w:r>
    </w:p>
    <w:p w14:paraId="6AB0F8F7" w14:textId="77777777" w:rsidR="0042351E" w:rsidRDefault="0042351E" w:rsidP="0042351E">
      <w:pPr>
        <w:pStyle w:val="BodyText"/>
      </w:pPr>
      <w:r>
        <w:t xml:space="preserve">                    ENROLLMENT FILE.  </w:t>
      </w:r>
    </w:p>
    <w:p w14:paraId="224C11BF" w14:textId="77777777" w:rsidR="0042351E" w:rsidRDefault="0042351E" w:rsidP="0042351E">
      <w:pPr>
        <w:pStyle w:val="BodyText"/>
      </w:pPr>
      <w:r>
        <w:t xml:space="preserve">        Set Logic:  S ^SDEC(409.85,"GSP",X(1),X(2),X(3),DA)=""</w:t>
      </w:r>
    </w:p>
    <w:p w14:paraId="5B518315" w14:textId="77777777" w:rsidR="0042351E" w:rsidRDefault="0042351E" w:rsidP="0042351E">
      <w:pPr>
        <w:pStyle w:val="BodyText"/>
      </w:pPr>
      <w:r>
        <w:t xml:space="preserve">       Kill Logic:  K ^SDEC(409.85,"GSP",X(1),X(2),X(3),DA)</w:t>
      </w:r>
    </w:p>
    <w:p w14:paraId="611EAD65" w14:textId="77777777" w:rsidR="0042351E" w:rsidRDefault="0042351E" w:rsidP="0042351E">
      <w:pPr>
        <w:pStyle w:val="BodyText"/>
      </w:pPr>
      <w:r>
        <w:t xml:space="preserve">       Whole Kill:  K ^SDEC(409.85,"GSP")</w:t>
      </w:r>
    </w:p>
    <w:p w14:paraId="70EEE3B0" w14:textId="77777777" w:rsidR="0042351E" w:rsidRDefault="0042351E" w:rsidP="0042351E">
      <w:pPr>
        <w:pStyle w:val="BodyText"/>
      </w:pPr>
      <w:r>
        <w:t xml:space="preserve">             X(1):  REQ SERVICE/SPECIALTY  (409.85,8.5)  (</w:t>
      </w:r>
      <w:proofErr w:type="spellStart"/>
      <w:r>
        <w:t>Subscr</w:t>
      </w:r>
      <w:proofErr w:type="spellEnd"/>
      <w:r>
        <w:t xml:space="preserve"> 1)  (forwards)</w:t>
      </w:r>
    </w:p>
    <w:p w14:paraId="17A1DBA3" w14:textId="77777777" w:rsidR="0042351E" w:rsidRDefault="0042351E" w:rsidP="0042351E">
      <w:pPr>
        <w:pStyle w:val="BodyText"/>
      </w:pPr>
      <w:r>
        <w:t xml:space="preserve">             X(2):  Computed Code: N DFN,PCE S DFN=$P($G(^SDEC(409.85,DA,0)),U,</w:t>
      </w:r>
    </w:p>
    <w:p w14:paraId="3773CA11" w14:textId="77777777" w:rsidR="0042351E" w:rsidRDefault="0042351E" w:rsidP="0042351E">
      <w:pPr>
        <w:pStyle w:val="BodyText"/>
      </w:pPr>
      <w:r>
        <w:t xml:space="preserve">                    1),PCE=$P($G(^DPT(+DFN,"ENR")),U,1),X=+$P($G(^DGEN(27.11,+P</w:t>
      </w:r>
    </w:p>
    <w:p w14:paraId="701BBD73" w14:textId="77777777" w:rsidR="0042351E" w:rsidRDefault="0042351E" w:rsidP="0042351E">
      <w:pPr>
        <w:pStyle w:val="BodyText"/>
      </w:pPr>
      <w:r>
        <w:t xml:space="preserve">                    CE,0)),U,7)</w:t>
      </w:r>
    </w:p>
    <w:p w14:paraId="733FC55B" w14:textId="77777777" w:rsidR="0042351E" w:rsidRDefault="0042351E" w:rsidP="0042351E">
      <w:pPr>
        <w:pStyle w:val="BodyText"/>
      </w:pPr>
      <w:r>
        <w:t xml:space="preserve">                      (</w:t>
      </w:r>
      <w:proofErr w:type="spellStart"/>
      <w:r>
        <w:t>Subscr</w:t>
      </w:r>
      <w:proofErr w:type="spellEnd"/>
      <w:r>
        <w:t xml:space="preserve"> 2)  (forwards)</w:t>
      </w:r>
    </w:p>
    <w:p w14:paraId="5E1EB9D3" w14:textId="70833981" w:rsidR="0042351E" w:rsidRDefault="0042351E" w:rsidP="0042351E">
      <w:pPr>
        <w:pStyle w:val="BodyText"/>
      </w:pPr>
      <w:r>
        <w:t xml:space="preserve">             X(3):  CREATE DATE  (409.85,1)  (</w:t>
      </w:r>
      <w:proofErr w:type="spellStart"/>
      <w:r>
        <w:t>Subscr</w:t>
      </w:r>
      <w:proofErr w:type="spellEnd"/>
      <w:r>
        <w:t xml:space="preserve"> 3)  (forwards)</w:t>
      </w:r>
    </w:p>
    <w:p w14:paraId="2D84E4A0" w14:textId="77777777" w:rsidR="0042351E" w:rsidRDefault="0042351E" w:rsidP="0042351E">
      <w:pPr>
        <w:pStyle w:val="BodyText"/>
      </w:pPr>
      <w:proofErr w:type="spellStart"/>
      <w:r>
        <w:t>Subfile</w:t>
      </w:r>
      <w:proofErr w:type="spellEnd"/>
      <w:r>
        <w:t xml:space="preserve"> #409.851</w:t>
      </w:r>
    </w:p>
    <w:p w14:paraId="5E438B7D" w14:textId="77777777" w:rsidR="0042351E" w:rsidRDefault="0042351E" w:rsidP="0042351E">
      <w:pPr>
        <w:pStyle w:val="BodyText"/>
      </w:pPr>
    </w:p>
    <w:p w14:paraId="604B318B" w14:textId="77777777" w:rsidR="0042351E" w:rsidRDefault="0042351E" w:rsidP="0042351E">
      <w:pPr>
        <w:pStyle w:val="BodyText"/>
      </w:pPr>
      <w:r>
        <w:t xml:space="preserve">  Traditional Cross-References:</w:t>
      </w:r>
    </w:p>
    <w:p w14:paraId="3FB89A5B" w14:textId="77777777" w:rsidR="0042351E" w:rsidRDefault="0042351E" w:rsidP="0042351E">
      <w:pPr>
        <w:pStyle w:val="BodyText"/>
      </w:pPr>
    </w:p>
    <w:p w14:paraId="28066E60" w14:textId="77777777" w:rsidR="0042351E" w:rsidRDefault="0042351E" w:rsidP="0042351E">
      <w:pPr>
        <w:pStyle w:val="BodyText"/>
      </w:pPr>
      <w:r>
        <w:t xml:space="preserve">  B    REGULAR</w:t>
      </w:r>
    </w:p>
    <w:p w14:paraId="19C52022" w14:textId="77777777" w:rsidR="0042351E" w:rsidRDefault="0042351E" w:rsidP="0042351E">
      <w:pPr>
        <w:pStyle w:val="BodyText"/>
      </w:pPr>
      <w:r>
        <w:t xml:space="preserve">            Field:  MRTC CALC PREF DATES  (409.851,.01)</w:t>
      </w:r>
    </w:p>
    <w:p w14:paraId="3A6E883A" w14:textId="77777777" w:rsidR="0042351E" w:rsidRDefault="0042351E" w:rsidP="0042351E">
      <w:pPr>
        <w:pStyle w:val="BodyText"/>
      </w:pPr>
      <w:r>
        <w:t xml:space="preserve">                    1)= S ^SDEC(409.85,DA(1),5,"B",$E(X,1,30),DA)=""</w:t>
      </w:r>
    </w:p>
    <w:p w14:paraId="3D6CE4AC" w14:textId="77777777" w:rsidR="0042351E" w:rsidRDefault="0042351E" w:rsidP="0042351E">
      <w:pPr>
        <w:pStyle w:val="BodyText"/>
      </w:pPr>
      <w:r>
        <w:t xml:space="preserve">                    2)= K ^SDEC(409.85,DA(1),5,"B",$E(X,1,30),DA)</w:t>
      </w:r>
    </w:p>
    <w:p w14:paraId="158D7EE4" w14:textId="77777777" w:rsidR="0042351E" w:rsidRDefault="0042351E" w:rsidP="0042351E">
      <w:pPr>
        <w:pStyle w:val="BodyText"/>
      </w:pPr>
    </w:p>
    <w:p w14:paraId="7049B396" w14:textId="77777777" w:rsidR="0042351E" w:rsidRDefault="0042351E" w:rsidP="0042351E">
      <w:pPr>
        <w:pStyle w:val="BodyText"/>
      </w:pPr>
      <w:proofErr w:type="spellStart"/>
      <w:r>
        <w:t>Subfile</w:t>
      </w:r>
      <w:proofErr w:type="spellEnd"/>
      <w:r>
        <w:t xml:space="preserve"> #409.852</w:t>
      </w:r>
    </w:p>
    <w:p w14:paraId="567B7BA0" w14:textId="77777777" w:rsidR="0042351E" w:rsidRDefault="0042351E" w:rsidP="0042351E">
      <w:pPr>
        <w:pStyle w:val="BodyText"/>
      </w:pPr>
    </w:p>
    <w:p w14:paraId="5A4285F6" w14:textId="77777777" w:rsidR="0042351E" w:rsidRDefault="0042351E" w:rsidP="0042351E">
      <w:pPr>
        <w:pStyle w:val="BodyText"/>
      </w:pPr>
      <w:r>
        <w:t xml:space="preserve">  Traditional Cross-References:</w:t>
      </w:r>
    </w:p>
    <w:p w14:paraId="451A0A3B" w14:textId="77777777" w:rsidR="0042351E" w:rsidRDefault="0042351E" w:rsidP="0042351E">
      <w:pPr>
        <w:pStyle w:val="BodyText"/>
      </w:pPr>
    </w:p>
    <w:p w14:paraId="13074770" w14:textId="77777777" w:rsidR="0042351E" w:rsidRDefault="0042351E" w:rsidP="0042351E">
      <w:pPr>
        <w:pStyle w:val="BodyText"/>
      </w:pPr>
      <w:r>
        <w:t xml:space="preserve">  B    REGULAR</w:t>
      </w:r>
    </w:p>
    <w:p w14:paraId="194C4A8A" w14:textId="77777777" w:rsidR="0042351E" w:rsidRDefault="0042351E" w:rsidP="0042351E">
      <w:pPr>
        <w:pStyle w:val="BodyText"/>
      </w:pPr>
      <w:r>
        <w:t xml:space="preserve">            Field:  CHILD REQUEST  (409.852,.01)</w:t>
      </w:r>
    </w:p>
    <w:p w14:paraId="1ED4421D" w14:textId="77777777" w:rsidR="0042351E" w:rsidRDefault="0042351E" w:rsidP="0042351E">
      <w:pPr>
        <w:pStyle w:val="BodyText"/>
      </w:pPr>
      <w:r>
        <w:t xml:space="preserve">                    1)= S ^SDEC(409.85,DA(1),2,"B",$E(X,1,30),DA)=""</w:t>
      </w:r>
    </w:p>
    <w:p w14:paraId="4FF90BEE" w14:textId="77777777" w:rsidR="0042351E" w:rsidRDefault="0042351E" w:rsidP="0042351E">
      <w:pPr>
        <w:pStyle w:val="BodyText"/>
      </w:pPr>
      <w:r>
        <w:t xml:space="preserve">                    2)= K ^SDEC(409.85,DA(1),2,"B",$E(X,1,30),DA)</w:t>
      </w:r>
    </w:p>
    <w:p w14:paraId="204B888C" w14:textId="77777777" w:rsidR="0042351E" w:rsidRDefault="0042351E" w:rsidP="0042351E">
      <w:pPr>
        <w:pStyle w:val="BodyText"/>
      </w:pPr>
    </w:p>
    <w:p w14:paraId="0CC22998" w14:textId="77777777" w:rsidR="0042351E" w:rsidRDefault="0042351E" w:rsidP="0042351E">
      <w:pPr>
        <w:pStyle w:val="BodyText"/>
      </w:pPr>
      <w:proofErr w:type="spellStart"/>
      <w:r>
        <w:t>Subfile</w:t>
      </w:r>
      <w:proofErr w:type="spellEnd"/>
      <w:r>
        <w:t xml:space="preserve"> #409.8544</w:t>
      </w:r>
    </w:p>
    <w:p w14:paraId="0FC271AE" w14:textId="77777777" w:rsidR="0042351E" w:rsidRDefault="0042351E" w:rsidP="0042351E">
      <w:pPr>
        <w:pStyle w:val="BodyText"/>
      </w:pPr>
    </w:p>
    <w:p w14:paraId="318FE24D" w14:textId="77777777" w:rsidR="0042351E" w:rsidRDefault="0042351E" w:rsidP="0042351E">
      <w:pPr>
        <w:pStyle w:val="BodyText"/>
      </w:pPr>
      <w:r>
        <w:t xml:space="preserve">  Traditional Cross-References:</w:t>
      </w:r>
    </w:p>
    <w:p w14:paraId="77E95F63" w14:textId="77777777" w:rsidR="0042351E" w:rsidRDefault="0042351E" w:rsidP="0042351E">
      <w:pPr>
        <w:pStyle w:val="BodyText"/>
      </w:pPr>
    </w:p>
    <w:p w14:paraId="4EFD5ABD" w14:textId="77777777" w:rsidR="0042351E" w:rsidRDefault="0042351E" w:rsidP="0042351E">
      <w:pPr>
        <w:pStyle w:val="BodyText"/>
      </w:pPr>
      <w:r>
        <w:lastRenderedPageBreak/>
        <w:t xml:space="preserve">  B    REGULAR</w:t>
      </w:r>
    </w:p>
    <w:p w14:paraId="688EF593" w14:textId="77777777" w:rsidR="0042351E" w:rsidRDefault="0042351E" w:rsidP="0042351E">
      <w:pPr>
        <w:pStyle w:val="BodyText"/>
      </w:pPr>
      <w:r>
        <w:t xml:space="preserve">            Field:  DATE ENTERED  (409.8544,.01)</w:t>
      </w:r>
    </w:p>
    <w:p w14:paraId="4F6FFE57" w14:textId="77777777" w:rsidR="0042351E" w:rsidRDefault="0042351E" w:rsidP="0042351E">
      <w:pPr>
        <w:pStyle w:val="BodyText"/>
      </w:pPr>
      <w:r>
        <w:t xml:space="preserve">                    1)= S ^SDEC(409.85,DA(1),4,"B",$E(X,1,30),DA)=""</w:t>
      </w:r>
    </w:p>
    <w:p w14:paraId="167D25B3" w14:textId="77777777" w:rsidR="0042351E" w:rsidRDefault="0042351E" w:rsidP="0042351E">
      <w:pPr>
        <w:pStyle w:val="BodyText"/>
      </w:pPr>
      <w:r>
        <w:t xml:space="preserve">                    2)= K ^SDEC(409.85,DA(1),4,"B",$E(X,1,30),DA)</w:t>
      </w:r>
    </w:p>
    <w:p w14:paraId="5A1C128D" w14:textId="77777777" w:rsidR="0042351E" w:rsidRDefault="0042351E" w:rsidP="0042351E">
      <w:pPr>
        <w:pStyle w:val="BodyText"/>
      </w:pPr>
    </w:p>
    <w:p w14:paraId="020092DA" w14:textId="77777777" w:rsidR="0042351E" w:rsidRDefault="0042351E" w:rsidP="0042351E">
      <w:pPr>
        <w:pStyle w:val="BodyText"/>
      </w:pPr>
      <w:r>
        <w:t xml:space="preserve">  New-Style Indexes:</w:t>
      </w:r>
    </w:p>
    <w:p w14:paraId="6B0E70B0" w14:textId="77777777" w:rsidR="0042351E" w:rsidRDefault="0042351E" w:rsidP="0042351E">
      <w:pPr>
        <w:pStyle w:val="BodyText"/>
      </w:pPr>
    </w:p>
    <w:p w14:paraId="2405F253" w14:textId="77777777" w:rsidR="0042351E" w:rsidRDefault="0042351E" w:rsidP="0042351E">
      <w:pPr>
        <w:pStyle w:val="BodyText"/>
      </w:pPr>
      <w:r>
        <w:t xml:space="preserve">  AD (#1357)    RECORD    REGULAR    IR    SORTING ONLY    WHOLE FILE (#409.85)</w:t>
      </w:r>
    </w:p>
    <w:p w14:paraId="132E113A" w14:textId="77777777" w:rsidR="0042351E" w:rsidRDefault="0042351E" w:rsidP="0042351E">
      <w:pPr>
        <w:pStyle w:val="BodyText"/>
      </w:pPr>
      <w:r>
        <w:t xml:space="preserve">      Short </w:t>
      </w:r>
      <w:proofErr w:type="spellStart"/>
      <w:r>
        <w:t>Descr</w:t>
      </w:r>
      <w:proofErr w:type="spellEnd"/>
      <w:r>
        <w:t>:  Sort by DATE ENTERED and ENTERED BY USER of PATIENT</w:t>
      </w:r>
    </w:p>
    <w:p w14:paraId="6957A4F3" w14:textId="77777777" w:rsidR="0042351E" w:rsidRDefault="0042351E" w:rsidP="0042351E">
      <w:pPr>
        <w:pStyle w:val="BodyText"/>
      </w:pPr>
      <w:r>
        <w:t xml:space="preserve">                    CONTACTS</w:t>
      </w:r>
    </w:p>
    <w:p w14:paraId="625FF809" w14:textId="77777777" w:rsidR="0042351E" w:rsidRDefault="0042351E" w:rsidP="0042351E">
      <w:pPr>
        <w:pStyle w:val="BodyText"/>
      </w:pPr>
      <w:r>
        <w:t xml:space="preserve">      Description:  This cross reference sorts the whole SDEC APPT REQUEST file</w:t>
      </w:r>
    </w:p>
    <w:p w14:paraId="16BB517B" w14:textId="77777777" w:rsidR="0042351E" w:rsidRDefault="0042351E" w:rsidP="0042351E">
      <w:pPr>
        <w:pStyle w:val="BodyText"/>
      </w:pPr>
      <w:r>
        <w:t xml:space="preserve">                    by the DATE ENTERED and ENTERED BY USER of the PATIENT</w:t>
      </w:r>
    </w:p>
    <w:p w14:paraId="2B3197DA" w14:textId="77777777" w:rsidR="0042351E" w:rsidRDefault="0042351E" w:rsidP="0042351E">
      <w:pPr>
        <w:pStyle w:val="BodyText"/>
      </w:pPr>
      <w:r>
        <w:t xml:space="preserve">                    CONTACTS multiple field #44.  </w:t>
      </w:r>
    </w:p>
    <w:p w14:paraId="289B5A91" w14:textId="77777777" w:rsidR="0042351E" w:rsidRDefault="0042351E" w:rsidP="0042351E">
      <w:pPr>
        <w:pStyle w:val="BodyText"/>
      </w:pPr>
      <w:r>
        <w:t xml:space="preserve">        Set Logic:  S ^SDEC(409.85,"AD",X(1),X(2),DA(1),DA)=""</w:t>
      </w:r>
    </w:p>
    <w:p w14:paraId="6AEE3461" w14:textId="77777777" w:rsidR="0042351E" w:rsidRDefault="0042351E" w:rsidP="0042351E">
      <w:pPr>
        <w:pStyle w:val="BodyText"/>
      </w:pPr>
      <w:r>
        <w:t xml:space="preserve">       Kill Logic:  K ^SDEC(409.85,"AD",X(1),X(2),DA(1),DA)</w:t>
      </w:r>
    </w:p>
    <w:p w14:paraId="4F5C66EC" w14:textId="77777777" w:rsidR="0042351E" w:rsidRDefault="0042351E" w:rsidP="0042351E">
      <w:pPr>
        <w:pStyle w:val="BodyText"/>
      </w:pPr>
      <w:r>
        <w:t xml:space="preserve">       Whole Kill:  K ^SDEC(409.85,"AD")</w:t>
      </w:r>
    </w:p>
    <w:p w14:paraId="26E544FA" w14:textId="77777777" w:rsidR="0042351E" w:rsidRDefault="0042351E" w:rsidP="0042351E">
      <w:pPr>
        <w:pStyle w:val="BodyText"/>
      </w:pPr>
      <w:r>
        <w:t xml:space="preserve">             X(1):  DATE ENTERED  (409.8544,.01)  (</w:t>
      </w:r>
      <w:proofErr w:type="spellStart"/>
      <w:r>
        <w:t>Subscr</w:t>
      </w:r>
      <w:proofErr w:type="spellEnd"/>
      <w:r>
        <w:t xml:space="preserve"> 1)  (forwards)</w:t>
      </w:r>
    </w:p>
    <w:p w14:paraId="4493EB1C" w14:textId="77777777" w:rsidR="0042351E" w:rsidRDefault="0042351E" w:rsidP="0042351E">
      <w:pPr>
        <w:pStyle w:val="BodyText"/>
      </w:pPr>
      <w:r>
        <w:t xml:space="preserve">             X(2):  ENTERED BY USER  (409.8544,2)  (</w:t>
      </w:r>
      <w:proofErr w:type="spellStart"/>
      <w:r>
        <w:t>Subscr</w:t>
      </w:r>
      <w:proofErr w:type="spellEnd"/>
      <w:r>
        <w:t xml:space="preserve"> 2)  (forwards)</w:t>
      </w:r>
    </w:p>
    <w:p w14:paraId="79AF652A" w14:textId="77777777" w:rsidR="0042351E" w:rsidRDefault="0042351E" w:rsidP="0042351E">
      <w:pPr>
        <w:pStyle w:val="BodyText"/>
      </w:pPr>
    </w:p>
    <w:p w14:paraId="58C8EDD9" w14:textId="77777777" w:rsidR="0042351E" w:rsidRDefault="0042351E" w:rsidP="0042351E">
      <w:pPr>
        <w:pStyle w:val="BodyText"/>
      </w:pPr>
      <w:proofErr w:type="spellStart"/>
      <w:r>
        <w:t>Subfile</w:t>
      </w:r>
      <w:proofErr w:type="spellEnd"/>
      <w:r>
        <w:t xml:space="preserve"> #409.8545</w:t>
      </w:r>
    </w:p>
    <w:p w14:paraId="2F5985C2" w14:textId="77777777" w:rsidR="0042351E" w:rsidRDefault="0042351E" w:rsidP="0042351E">
      <w:pPr>
        <w:pStyle w:val="BodyText"/>
      </w:pPr>
    </w:p>
    <w:p w14:paraId="186D3AD8" w14:textId="77777777" w:rsidR="0042351E" w:rsidRDefault="0042351E" w:rsidP="0042351E">
      <w:pPr>
        <w:pStyle w:val="BodyText"/>
      </w:pPr>
      <w:r>
        <w:t xml:space="preserve">  Traditional Cross-References:</w:t>
      </w:r>
    </w:p>
    <w:p w14:paraId="3177425E" w14:textId="77777777" w:rsidR="0042351E" w:rsidRDefault="0042351E" w:rsidP="0042351E">
      <w:pPr>
        <w:pStyle w:val="BodyText"/>
      </w:pPr>
    </w:p>
    <w:p w14:paraId="4739D814" w14:textId="77777777" w:rsidR="0042351E" w:rsidRDefault="0042351E" w:rsidP="0042351E">
      <w:pPr>
        <w:pStyle w:val="BodyText"/>
      </w:pPr>
      <w:r>
        <w:t xml:space="preserve">  B    REGULAR</w:t>
      </w:r>
    </w:p>
    <w:p w14:paraId="11235F7E" w14:textId="77777777" w:rsidR="0042351E" w:rsidRDefault="0042351E" w:rsidP="0042351E">
      <w:pPr>
        <w:pStyle w:val="BodyText"/>
      </w:pPr>
      <w:r>
        <w:t xml:space="preserve">            Field:  DATE EDITED  (409.8545,.01)</w:t>
      </w:r>
    </w:p>
    <w:p w14:paraId="151331A7" w14:textId="77777777" w:rsidR="0042351E" w:rsidRDefault="0042351E" w:rsidP="0042351E">
      <w:pPr>
        <w:pStyle w:val="BodyText"/>
      </w:pPr>
      <w:r>
        <w:t xml:space="preserve">                    1)= S ^SDEC(409.85,DA(1),6,"B",$E(X,1,30),DA)=""</w:t>
      </w:r>
    </w:p>
    <w:p w14:paraId="1C649515" w14:textId="77777777" w:rsidR="0042351E" w:rsidRDefault="0042351E" w:rsidP="0042351E">
      <w:pPr>
        <w:pStyle w:val="BodyText"/>
      </w:pPr>
      <w:r>
        <w:t xml:space="preserve">                    2)= K ^SDEC(409.85,DA(1),6,"B",$E(X,1,30),DA)</w:t>
      </w:r>
    </w:p>
    <w:p w14:paraId="59B8100F" w14:textId="77777777" w:rsidR="0042351E" w:rsidRDefault="0042351E" w:rsidP="0042351E">
      <w:pPr>
        <w:pStyle w:val="BodyText"/>
      </w:pPr>
    </w:p>
    <w:p w14:paraId="054CE998" w14:textId="77777777" w:rsidR="0042351E" w:rsidRDefault="0042351E" w:rsidP="0042351E">
      <w:pPr>
        <w:pStyle w:val="BodyText"/>
      </w:pPr>
      <w:proofErr w:type="spellStart"/>
      <w:r>
        <w:t>Subfile</w:t>
      </w:r>
      <w:proofErr w:type="spellEnd"/>
      <w:r>
        <w:t xml:space="preserve"> #409.8548</w:t>
      </w:r>
    </w:p>
    <w:p w14:paraId="72AA0D09" w14:textId="77777777" w:rsidR="0042351E" w:rsidRDefault="0042351E" w:rsidP="0042351E">
      <w:pPr>
        <w:pStyle w:val="BodyText"/>
      </w:pPr>
    </w:p>
    <w:p w14:paraId="00C3018B" w14:textId="77777777" w:rsidR="0042351E" w:rsidRDefault="0042351E" w:rsidP="0042351E">
      <w:pPr>
        <w:pStyle w:val="BodyText"/>
      </w:pPr>
      <w:r>
        <w:t xml:space="preserve">  Traditional Cross-References:</w:t>
      </w:r>
    </w:p>
    <w:p w14:paraId="541EDAEE" w14:textId="77777777" w:rsidR="0042351E" w:rsidRDefault="0042351E" w:rsidP="0042351E">
      <w:pPr>
        <w:pStyle w:val="BodyText"/>
      </w:pPr>
    </w:p>
    <w:p w14:paraId="3EC1C776" w14:textId="77777777" w:rsidR="0042351E" w:rsidRDefault="0042351E" w:rsidP="0042351E">
      <w:pPr>
        <w:pStyle w:val="BodyText"/>
      </w:pPr>
      <w:r>
        <w:t xml:space="preserve">  B    REGULAR</w:t>
      </w:r>
    </w:p>
    <w:p w14:paraId="2B0DC77F" w14:textId="77777777" w:rsidR="0042351E" w:rsidRDefault="0042351E" w:rsidP="0042351E">
      <w:pPr>
        <w:pStyle w:val="BodyText"/>
      </w:pPr>
      <w:r>
        <w:lastRenderedPageBreak/>
        <w:t xml:space="preserve">            Field:  PREREQUISITE  (409.8548,.01)</w:t>
      </w:r>
    </w:p>
    <w:p w14:paraId="4AAB0D81" w14:textId="77777777" w:rsidR="0042351E" w:rsidRDefault="0042351E" w:rsidP="0042351E">
      <w:pPr>
        <w:pStyle w:val="BodyText"/>
      </w:pPr>
      <w:r>
        <w:t xml:space="preserve">                    1)= S ^SDEC(409.85,DA(1),8,"B",$E(X,1,30),DA)=""</w:t>
      </w:r>
    </w:p>
    <w:p w14:paraId="7541F708" w14:textId="1F31FAD0" w:rsidR="0042351E" w:rsidRDefault="0042351E" w:rsidP="0042351E">
      <w:pPr>
        <w:pStyle w:val="BodyText"/>
      </w:pPr>
      <w:r>
        <w:t xml:space="preserve">                    2)= K ^SDEC(409.85,DA(1),8,"B",$E(X,1,30),DA)</w:t>
      </w:r>
    </w:p>
    <w:p w14:paraId="5B6FB515" w14:textId="77777777" w:rsidR="0042351E" w:rsidRDefault="0042351E" w:rsidP="0042351E">
      <w:pPr>
        <w:pStyle w:val="BodyText"/>
      </w:pPr>
    </w:p>
    <w:p w14:paraId="6782D752" w14:textId="16085500" w:rsidR="0042351E" w:rsidRDefault="0042351E" w:rsidP="0067132E">
      <w:pPr>
        <w:pStyle w:val="Heading3"/>
      </w:pPr>
      <w:bookmarkStart w:id="2240" w:name="_Toc513557793"/>
      <w:r>
        <w:t>#409.3 – SD Wait List</w:t>
      </w:r>
      <w:bookmarkEnd w:id="2240"/>
    </w:p>
    <w:p w14:paraId="3450ACF7" w14:textId="77777777" w:rsidR="0042351E" w:rsidRDefault="0042351E" w:rsidP="0042351E">
      <w:pPr>
        <w:pStyle w:val="BodyText"/>
      </w:pPr>
    </w:p>
    <w:p w14:paraId="62C707F7" w14:textId="77777777" w:rsidR="0042351E" w:rsidRDefault="0042351E" w:rsidP="0042351E">
      <w:pPr>
        <w:pStyle w:val="BodyText"/>
        <w:pBdr>
          <w:bottom w:val="single" w:sz="6" w:space="1" w:color="auto"/>
        </w:pBdr>
      </w:pPr>
      <w:r>
        <w:t>INDEX AND CROSS-REFERENCE LIST -- FILE #409.3               02/08/18    PAGE 1</w:t>
      </w:r>
    </w:p>
    <w:p w14:paraId="1A74DB1A" w14:textId="77777777" w:rsidR="0042351E" w:rsidRDefault="0042351E" w:rsidP="0042351E">
      <w:pPr>
        <w:pStyle w:val="BodyText"/>
      </w:pPr>
    </w:p>
    <w:p w14:paraId="0725E651" w14:textId="77777777" w:rsidR="0042351E" w:rsidRDefault="0042351E" w:rsidP="0042351E">
      <w:pPr>
        <w:pStyle w:val="BodyText"/>
      </w:pPr>
      <w:proofErr w:type="spellStart"/>
      <w:r>
        <w:t>Subfile</w:t>
      </w:r>
      <w:proofErr w:type="spellEnd"/>
      <w:r>
        <w:t xml:space="preserve"> #409.345</w:t>
      </w:r>
    </w:p>
    <w:p w14:paraId="54016E6B" w14:textId="77777777" w:rsidR="0042351E" w:rsidRDefault="0042351E" w:rsidP="0042351E">
      <w:pPr>
        <w:pStyle w:val="BodyText"/>
      </w:pPr>
    </w:p>
    <w:p w14:paraId="55F5D32A" w14:textId="77777777" w:rsidR="0042351E" w:rsidRDefault="0042351E" w:rsidP="0042351E">
      <w:pPr>
        <w:pStyle w:val="BodyText"/>
      </w:pPr>
      <w:r>
        <w:t xml:space="preserve">  Traditional Cross-References:</w:t>
      </w:r>
    </w:p>
    <w:p w14:paraId="52B2D95C" w14:textId="77777777" w:rsidR="0042351E" w:rsidRDefault="0042351E" w:rsidP="0042351E">
      <w:pPr>
        <w:pStyle w:val="BodyText"/>
      </w:pPr>
    </w:p>
    <w:p w14:paraId="324975DD" w14:textId="77777777" w:rsidR="0042351E" w:rsidRDefault="0042351E" w:rsidP="0042351E">
      <w:pPr>
        <w:pStyle w:val="BodyText"/>
      </w:pPr>
      <w:r>
        <w:t xml:space="preserve">  B    REGULAR</w:t>
      </w:r>
    </w:p>
    <w:p w14:paraId="473B7826" w14:textId="77777777" w:rsidR="0042351E" w:rsidRDefault="0042351E" w:rsidP="0042351E">
      <w:pPr>
        <w:pStyle w:val="BodyText"/>
      </w:pPr>
      <w:r>
        <w:t xml:space="preserve">            Field:  DATE EDITED  (409.345,.01)</w:t>
      </w:r>
    </w:p>
    <w:p w14:paraId="4F7D33FA" w14:textId="77777777" w:rsidR="0042351E" w:rsidRDefault="0042351E" w:rsidP="0042351E">
      <w:pPr>
        <w:pStyle w:val="BodyText"/>
      </w:pPr>
      <w:r>
        <w:t xml:space="preserve">                    1)= S ^SDWL(409.3,DA(1),6,"B",$E(X,1,30),DA)=""</w:t>
      </w:r>
    </w:p>
    <w:p w14:paraId="100633D7" w14:textId="113FE66C" w:rsidR="0042351E" w:rsidRPr="0042351E" w:rsidRDefault="0042351E" w:rsidP="0042351E">
      <w:pPr>
        <w:pStyle w:val="BodyText"/>
      </w:pPr>
      <w:r>
        <w:t xml:space="preserve">                    2)= K ^SDWL(409.3,DA(1),6,"B",$E(X,1,30),DA)</w:t>
      </w:r>
    </w:p>
    <w:p w14:paraId="186C514F" w14:textId="77777777" w:rsidR="0055272A" w:rsidRDefault="0055272A" w:rsidP="0055272A">
      <w:pPr>
        <w:pStyle w:val="Heading2"/>
      </w:pPr>
      <w:bookmarkStart w:id="2241" w:name="_Toc483573673"/>
      <w:bookmarkStart w:id="2242" w:name="_Toc484071217"/>
      <w:bookmarkStart w:id="2243" w:name="_Toc483573674"/>
      <w:bookmarkStart w:id="2244" w:name="_Toc484071218"/>
      <w:bookmarkStart w:id="2245" w:name="_Toc483573675"/>
      <w:bookmarkStart w:id="2246" w:name="_Toc484071219"/>
      <w:bookmarkStart w:id="2247" w:name="_Toc513557794"/>
      <w:bookmarkEnd w:id="2241"/>
      <w:bookmarkEnd w:id="2242"/>
      <w:bookmarkEnd w:id="2243"/>
      <w:bookmarkEnd w:id="2244"/>
      <w:bookmarkEnd w:id="2245"/>
      <w:bookmarkEnd w:id="2246"/>
      <w:r>
        <w:lastRenderedPageBreak/>
        <w:t>Table File</w:t>
      </w:r>
      <w:bookmarkEnd w:id="2247"/>
    </w:p>
    <w:p w14:paraId="0E77F4EE" w14:textId="61973658" w:rsidR="0055272A" w:rsidRDefault="0055272A" w:rsidP="0055272A">
      <w:pPr>
        <w:pStyle w:val="BodyText"/>
        <w:keepNext/>
      </w:pPr>
    </w:p>
    <w:p w14:paraId="010CB958" w14:textId="631D0E7D" w:rsidR="00236B7F" w:rsidRDefault="00AB1E80" w:rsidP="0067132E">
      <w:pPr>
        <w:pStyle w:val="Heading3"/>
      </w:pPr>
      <w:r>
        <w:tab/>
      </w:r>
      <w:bookmarkStart w:id="2248" w:name="_Toc513557795"/>
      <w:r>
        <w:t>#</w:t>
      </w:r>
      <w:r w:rsidR="00236B7F">
        <w:t>403.5 – RECALL REMINDERS FILE</w:t>
      </w:r>
      <w:bookmarkEnd w:id="2248"/>
    </w:p>
    <w:p w14:paraId="683734EA" w14:textId="77777777" w:rsidR="00236B7F" w:rsidRDefault="00236B7F" w:rsidP="0055272A">
      <w:pPr>
        <w:pStyle w:val="BodyText"/>
        <w:keepNext/>
      </w:pPr>
    </w:p>
    <w:p w14:paraId="3AE30032" w14:textId="77777777" w:rsidR="006042BA" w:rsidRDefault="006042BA" w:rsidP="006042BA">
      <w:pPr>
        <w:pStyle w:val="BodyText"/>
        <w:keepNext/>
      </w:pPr>
      <w:r>
        <w:t xml:space="preserve">STANDARD DATA DICTIONARY #403.5 -- RECALL REMINDERS FILE   </w:t>
      </w:r>
    </w:p>
    <w:p w14:paraId="318B633E" w14:textId="77777777" w:rsidR="006042BA" w:rsidRDefault="006042BA" w:rsidP="006042BA">
      <w:pPr>
        <w:pStyle w:val="BodyText"/>
        <w:keepNext/>
      </w:pPr>
      <w:r>
        <w:t xml:space="preserve">                                                    FEB 7,2018@13:58:05  PAGE 1</w:t>
      </w:r>
    </w:p>
    <w:p w14:paraId="67366E42" w14:textId="12201564" w:rsidR="006042BA" w:rsidRDefault="006042BA" w:rsidP="006042BA">
      <w:pPr>
        <w:pStyle w:val="BodyText"/>
        <w:keepNext/>
      </w:pPr>
      <w:r>
        <w:t xml:space="preserve">STORED IN ^SD(403.5,  (18326 ENTRIES)   SITE: TEST.CHEYENNE.MED.VA.GOV   UCI: CHEYL134,ROU                                                     (VERSION 5.3)   </w:t>
      </w:r>
    </w:p>
    <w:p w14:paraId="2E30BA09" w14:textId="77777777" w:rsidR="006042BA" w:rsidRDefault="006042BA" w:rsidP="006042BA">
      <w:pPr>
        <w:pStyle w:val="BodyText"/>
        <w:keepNext/>
      </w:pPr>
    </w:p>
    <w:p w14:paraId="1E5DBFDE" w14:textId="77777777" w:rsidR="006042BA" w:rsidRDefault="006042BA" w:rsidP="006042BA">
      <w:pPr>
        <w:pStyle w:val="BodyText"/>
        <w:keepNext/>
      </w:pPr>
      <w:r>
        <w:t>DATA          NAME                  GLOBAL        DATA</w:t>
      </w:r>
    </w:p>
    <w:p w14:paraId="0D965DE6" w14:textId="77777777" w:rsidR="006042BA" w:rsidRDefault="006042BA" w:rsidP="006042BA">
      <w:pPr>
        <w:pStyle w:val="BodyText"/>
        <w:keepNext/>
      </w:pPr>
      <w:r>
        <w:t>ELEMENT       TITLE                 LOCATION      TYPE</w:t>
      </w:r>
    </w:p>
    <w:p w14:paraId="5C9D0783" w14:textId="77777777" w:rsidR="006042BA" w:rsidRDefault="006042BA" w:rsidP="006042BA">
      <w:pPr>
        <w:pStyle w:val="BodyText"/>
        <w:keepNext/>
      </w:pPr>
      <w:r>
        <w:t>-------------------------------------------------------------------------------</w:t>
      </w:r>
    </w:p>
    <w:p w14:paraId="0F3606F5" w14:textId="77777777" w:rsidR="006042BA" w:rsidRDefault="006042BA" w:rsidP="006042BA">
      <w:pPr>
        <w:pStyle w:val="BodyText"/>
        <w:keepNext/>
      </w:pPr>
      <w:r>
        <w:t>This file contains records for all active Recall Reminders. Once a patient has</w:t>
      </w:r>
    </w:p>
    <w:p w14:paraId="26B59ABB" w14:textId="77777777" w:rsidR="006042BA" w:rsidRDefault="006042BA" w:rsidP="006042BA">
      <w:pPr>
        <w:pStyle w:val="BodyText"/>
        <w:keepNext/>
      </w:pPr>
      <w:r>
        <w:t>called to make an appointment, the entry is then moved from this file to RECALL</w:t>
      </w:r>
    </w:p>
    <w:p w14:paraId="1FFDB47A" w14:textId="77777777" w:rsidR="006042BA" w:rsidRDefault="006042BA" w:rsidP="006042BA">
      <w:pPr>
        <w:pStyle w:val="BodyText"/>
        <w:keepNext/>
      </w:pPr>
      <w:r>
        <w:t>REMINDERS REMOVED file. Patients should not be entered into this file when</w:t>
      </w:r>
    </w:p>
    <w:p w14:paraId="63017D2B" w14:textId="77777777" w:rsidR="006042BA" w:rsidRDefault="006042BA" w:rsidP="006042BA">
      <w:pPr>
        <w:pStyle w:val="BodyText"/>
        <w:keepNext/>
      </w:pPr>
      <w:r>
        <w:t xml:space="preserve">their future </w:t>
      </w:r>
      <w:proofErr w:type="spellStart"/>
      <w:r>
        <w:t>appoitment</w:t>
      </w:r>
      <w:proofErr w:type="spellEnd"/>
      <w:r>
        <w:t xml:space="preserve"> is less than 30 days.  The records are maintained by</w:t>
      </w:r>
    </w:p>
    <w:p w14:paraId="4B2BB416" w14:textId="77777777" w:rsidR="006042BA" w:rsidRDefault="006042BA" w:rsidP="006042BA">
      <w:pPr>
        <w:pStyle w:val="BodyText"/>
        <w:keepNext/>
      </w:pPr>
      <w:r>
        <w:t xml:space="preserve">Recall Date and patient name.  </w:t>
      </w:r>
    </w:p>
    <w:p w14:paraId="66A8852F" w14:textId="77777777" w:rsidR="006042BA" w:rsidRDefault="006042BA" w:rsidP="006042BA">
      <w:pPr>
        <w:pStyle w:val="BodyText"/>
        <w:keepNext/>
      </w:pPr>
    </w:p>
    <w:p w14:paraId="6A0A4A11" w14:textId="77777777" w:rsidR="006042BA" w:rsidRDefault="006042BA" w:rsidP="006042BA">
      <w:pPr>
        <w:pStyle w:val="BodyText"/>
        <w:keepNext/>
      </w:pPr>
    </w:p>
    <w:p w14:paraId="27C860E5" w14:textId="77777777" w:rsidR="006042BA" w:rsidRDefault="006042BA" w:rsidP="006042BA">
      <w:pPr>
        <w:pStyle w:val="BodyText"/>
        <w:keepNext/>
      </w:pPr>
      <w:r>
        <w:t xml:space="preserve">              DD ACCESS: @</w:t>
      </w:r>
    </w:p>
    <w:p w14:paraId="4D39E830" w14:textId="77777777" w:rsidR="006042BA" w:rsidRDefault="006042BA" w:rsidP="006042BA">
      <w:pPr>
        <w:pStyle w:val="BodyText"/>
        <w:keepNext/>
      </w:pPr>
      <w:r>
        <w:t xml:space="preserve">              RD ACCESS: </w:t>
      </w:r>
    </w:p>
    <w:p w14:paraId="418D5FB7" w14:textId="77777777" w:rsidR="006042BA" w:rsidRDefault="006042BA" w:rsidP="006042BA">
      <w:pPr>
        <w:pStyle w:val="BodyText"/>
        <w:keepNext/>
      </w:pPr>
      <w:r>
        <w:t xml:space="preserve">              WR ACCESS: </w:t>
      </w:r>
    </w:p>
    <w:p w14:paraId="679DC6FF" w14:textId="77777777" w:rsidR="006042BA" w:rsidRDefault="006042BA" w:rsidP="006042BA">
      <w:pPr>
        <w:pStyle w:val="BodyText"/>
        <w:keepNext/>
      </w:pPr>
      <w:r>
        <w:t xml:space="preserve">             DEL ACCESS: @</w:t>
      </w:r>
    </w:p>
    <w:p w14:paraId="2AE80479" w14:textId="77777777" w:rsidR="006042BA" w:rsidRDefault="006042BA" w:rsidP="006042BA">
      <w:pPr>
        <w:pStyle w:val="BodyText"/>
        <w:keepNext/>
      </w:pPr>
      <w:r>
        <w:t xml:space="preserve">           LAYGO ACCESS: @</w:t>
      </w:r>
    </w:p>
    <w:p w14:paraId="220055A6" w14:textId="77777777" w:rsidR="006042BA" w:rsidRDefault="006042BA" w:rsidP="006042BA">
      <w:pPr>
        <w:pStyle w:val="BodyText"/>
        <w:keepNext/>
      </w:pPr>
      <w:r>
        <w:t xml:space="preserve">           AUDIT ACCESS: @</w:t>
      </w:r>
    </w:p>
    <w:p w14:paraId="01E283EC" w14:textId="77777777" w:rsidR="006042BA" w:rsidRDefault="006042BA" w:rsidP="006042BA">
      <w:pPr>
        <w:pStyle w:val="BodyText"/>
        <w:keepNext/>
      </w:pPr>
    </w:p>
    <w:p w14:paraId="69EB9434" w14:textId="77777777" w:rsidR="006042BA" w:rsidRDefault="006042BA" w:rsidP="006042BA">
      <w:pPr>
        <w:pStyle w:val="BodyText"/>
        <w:keepNext/>
      </w:pPr>
      <w:r>
        <w:t xml:space="preserve">        (NOTE: Kernel's File Access Security has been installed in this UCI.)</w:t>
      </w:r>
    </w:p>
    <w:p w14:paraId="0DA173D3" w14:textId="77777777" w:rsidR="006042BA" w:rsidRDefault="006042BA" w:rsidP="006042BA">
      <w:pPr>
        <w:pStyle w:val="BodyText"/>
        <w:keepNext/>
      </w:pPr>
    </w:p>
    <w:p w14:paraId="05E52379" w14:textId="77777777" w:rsidR="006042BA" w:rsidRDefault="006042BA" w:rsidP="006042BA">
      <w:pPr>
        <w:pStyle w:val="BodyText"/>
        <w:keepNext/>
      </w:pPr>
      <w:r>
        <w:t>IDENTIFIED BY: CLINIC (#4.5)[R], RECALL DATE (#5)[R]</w:t>
      </w:r>
    </w:p>
    <w:p w14:paraId="428E86D0" w14:textId="77777777" w:rsidR="006042BA" w:rsidRDefault="006042BA" w:rsidP="006042BA">
      <w:pPr>
        <w:pStyle w:val="BodyText"/>
        <w:keepNext/>
      </w:pPr>
    </w:p>
    <w:p w14:paraId="70D6B9B1" w14:textId="77777777" w:rsidR="006042BA" w:rsidRDefault="006042BA" w:rsidP="006042BA">
      <w:pPr>
        <w:pStyle w:val="BodyText"/>
        <w:keepNext/>
      </w:pPr>
      <w:r>
        <w:t xml:space="preserve">POINTED TO BY: APPT REQUEST TYPE field (#.22) of the SDEC APPOINTMENT File </w:t>
      </w:r>
    </w:p>
    <w:p w14:paraId="789EBD39" w14:textId="77777777" w:rsidR="006042BA" w:rsidRDefault="006042BA" w:rsidP="006042BA">
      <w:pPr>
        <w:pStyle w:val="BodyText"/>
        <w:keepNext/>
      </w:pPr>
      <w:r>
        <w:t xml:space="preserve">                   (#409.84) </w:t>
      </w:r>
    </w:p>
    <w:p w14:paraId="7CCE32B5" w14:textId="77777777" w:rsidR="006042BA" w:rsidRDefault="006042BA" w:rsidP="006042BA">
      <w:pPr>
        <w:pStyle w:val="BodyText"/>
        <w:keepNext/>
      </w:pPr>
      <w:r>
        <w:lastRenderedPageBreak/>
        <w:t xml:space="preserve">               </w:t>
      </w:r>
    </w:p>
    <w:p w14:paraId="0D7C4577" w14:textId="77777777" w:rsidR="006042BA" w:rsidRDefault="006042BA" w:rsidP="006042BA">
      <w:pPr>
        <w:pStyle w:val="BodyText"/>
        <w:keepNext/>
      </w:pPr>
    </w:p>
    <w:p w14:paraId="73819582" w14:textId="77777777" w:rsidR="006042BA" w:rsidRDefault="006042BA" w:rsidP="006042BA">
      <w:pPr>
        <w:pStyle w:val="BodyText"/>
        <w:keepNext/>
      </w:pPr>
      <w:r>
        <w:t>CROSS</w:t>
      </w:r>
    </w:p>
    <w:p w14:paraId="4D518DAB" w14:textId="77777777" w:rsidR="006042BA" w:rsidRDefault="006042BA" w:rsidP="006042BA">
      <w:pPr>
        <w:pStyle w:val="BodyText"/>
        <w:keepNext/>
      </w:pPr>
      <w:r>
        <w:t>REFERENCED BY: PATIENT NAME(B), PROVIDER(C), RECALL DATE(D), CLINIC(E)</w:t>
      </w:r>
    </w:p>
    <w:p w14:paraId="4CB4B342" w14:textId="77777777" w:rsidR="006042BA" w:rsidRDefault="006042BA" w:rsidP="006042BA">
      <w:pPr>
        <w:pStyle w:val="BodyText"/>
        <w:keepNext/>
      </w:pPr>
    </w:p>
    <w:p w14:paraId="04785597" w14:textId="7A657C27" w:rsidR="006042BA" w:rsidRDefault="006042BA" w:rsidP="006042BA">
      <w:pPr>
        <w:pStyle w:val="BodyText"/>
        <w:keepNext/>
      </w:pPr>
      <w:r>
        <w:t>INDEXED BY:    PATIENT NAME (A66201), DATE/TIME RECALL ADDED &amp; USER WHO ENTERED RECALL (AC)</w:t>
      </w:r>
    </w:p>
    <w:p w14:paraId="17782B38" w14:textId="77777777" w:rsidR="006042BA" w:rsidRDefault="006042BA" w:rsidP="006042BA">
      <w:pPr>
        <w:pStyle w:val="BodyText"/>
        <w:keepNext/>
      </w:pPr>
    </w:p>
    <w:p w14:paraId="781EC102" w14:textId="77777777" w:rsidR="006042BA" w:rsidRDefault="006042BA" w:rsidP="006042BA">
      <w:pPr>
        <w:pStyle w:val="BodyText"/>
        <w:keepNext/>
      </w:pPr>
    </w:p>
    <w:p w14:paraId="4EDF565F" w14:textId="77777777" w:rsidR="006042BA" w:rsidRDefault="006042BA" w:rsidP="006042BA">
      <w:pPr>
        <w:pStyle w:val="BodyText"/>
        <w:keepNext/>
      </w:pPr>
      <w:r>
        <w:t>403.5,.01     PATIENT NAME           0;1 POINTER TO PATIENT FILE (#2)</w:t>
      </w:r>
    </w:p>
    <w:p w14:paraId="69016309" w14:textId="77777777" w:rsidR="006042BA" w:rsidRDefault="006042BA" w:rsidP="006042BA">
      <w:pPr>
        <w:pStyle w:val="BodyText"/>
        <w:keepNext/>
      </w:pPr>
      <w:r>
        <w:t xml:space="preserve">                                 (Required)</w:t>
      </w:r>
    </w:p>
    <w:p w14:paraId="75413904" w14:textId="77777777" w:rsidR="006042BA" w:rsidRDefault="006042BA" w:rsidP="006042BA">
      <w:pPr>
        <w:pStyle w:val="BodyText"/>
        <w:keepNext/>
      </w:pPr>
    </w:p>
    <w:p w14:paraId="62354C1B" w14:textId="77777777" w:rsidR="006042BA" w:rsidRDefault="006042BA" w:rsidP="006042BA">
      <w:pPr>
        <w:pStyle w:val="BodyText"/>
        <w:keepNext/>
      </w:pPr>
      <w:r>
        <w:t xml:space="preserve">              LAST EDITED:      JUL 15, 2008 </w:t>
      </w:r>
    </w:p>
    <w:p w14:paraId="31B5992D" w14:textId="77777777" w:rsidR="006042BA" w:rsidRDefault="006042BA" w:rsidP="006042BA">
      <w:pPr>
        <w:pStyle w:val="BodyText"/>
        <w:keepNext/>
      </w:pPr>
      <w:r>
        <w:t xml:space="preserve">              HELP-PROMPT:      Enter the name of the Patient you wish to enter </w:t>
      </w:r>
    </w:p>
    <w:p w14:paraId="1EC2265F" w14:textId="77777777" w:rsidR="006042BA" w:rsidRDefault="006042BA" w:rsidP="006042BA">
      <w:pPr>
        <w:pStyle w:val="BodyText"/>
        <w:keepNext/>
      </w:pPr>
      <w:r>
        <w:t xml:space="preserve">                                a Recall for. </w:t>
      </w:r>
    </w:p>
    <w:p w14:paraId="1946C7E1" w14:textId="77777777" w:rsidR="006042BA" w:rsidRDefault="006042BA" w:rsidP="006042BA">
      <w:pPr>
        <w:pStyle w:val="BodyText"/>
        <w:keepNext/>
      </w:pPr>
      <w:r>
        <w:t xml:space="preserve">              DESCRIPTION:      Recall Reminder patient name this is a pointer</w:t>
      </w:r>
    </w:p>
    <w:p w14:paraId="4B6ED383" w14:textId="77777777" w:rsidR="006042BA" w:rsidRDefault="006042BA" w:rsidP="006042BA">
      <w:pPr>
        <w:pStyle w:val="BodyText"/>
        <w:keepNext/>
      </w:pPr>
      <w:r>
        <w:t xml:space="preserve">                                to the patient file #2.  </w:t>
      </w:r>
    </w:p>
    <w:p w14:paraId="75B51B15" w14:textId="77777777" w:rsidR="006042BA" w:rsidRDefault="006042BA" w:rsidP="006042BA">
      <w:pPr>
        <w:pStyle w:val="BodyText"/>
        <w:keepNext/>
      </w:pPr>
    </w:p>
    <w:p w14:paraId="3FDCF44F" w14:textId="77777777" w:rsidR="006042BA" w:rsidRDefault="006042BA" w:rsidP="006042BA">
      <w:pPr>
        <w:pStyle w:val="BodyText"/>
        <w:keepNext/>
      </w:pPr>
      <w:r>
        <w:t xml:space="preserve">              CROSS-REFERENCE:  403.5^B </w:t>
      </w:r>
    </w:p>
    <w:p w14:paraId="1A9541F5" w14:textId="77777777" w:rsidR="006042BA" w:rsidRDefault="006042BA" w:rsidP="006042BA">
      <w:pPr>
        <w:pStyle w:val="BodyText"/>
        <w:keepNext/>
      </w:pPr>
      <w:r>
        <w:t xml:space="preserve">                                1)= S ^SD(403.5,"B",$E(X,1,30),DA)=""</w:t>
      </w:r>
    </w:p>
    <w:p w14:paraId="6B1023E0" w14:textId="77777777" w:rsidR="006042BA" w:rsidRDefault="006042BA" w:rsidP="006042BA">
      <w:pPr>
        <w:pStyle w:val="BodyText"/>
        <w:keepNext/>
      </w:pPr>
      <w:r>
        <w:t xml:space="preserve">                                2)= K ^SD(403.5,"B",$E(X,1,30),DA)</w:t>
      </w:r>
    </w:p>
    <w:p w14:paraId="653D3A57" w14:textId="77777777" w:rsidR="006042BA" w:rsidRDefault="006042BA" w:rsidP="006042BA">
      <w:pPr>
        <w:pStyle w:val="BodyText"/>
        <w:keepNext/>
      </w:pPr>
      <w:r>
        <w:t xml:space="preserve">                                Used for checking to see if the patient is in</w:t>
      </w:r>
    </w:p>
    <w:p w14:paraId="78F40015" w14:textId="77777777" w:rsidR="006042BA" w:rsidRDefault="006042BA" w:rsidP="006042BA">
      <w:pPr>
        <w:pStyle w:val="BodyText"/>
        <w:keepNext/>
      </w:pPr>
      <w:r>
        <w:t xml:space="preserve">                                the Recall file and display recall information</w:t>
      </w:r>
    </w:p>
    <w:p w14:paraId="43B415B9" w14:textId="77777777" w:rsidR="006042BA" w:rsidRDefault="006042BA" w:rsidP="006042BA">
      <w:pPr>
        <w:pStyle w:val="BodyText"/>
        <w:keepNext/>
      </w:pPr>
      <w:r>
        <w:t xml:space="preserve">                                before a new entry is made.  </w:t>
      </w:r>
    </w:p>
    <w:p w14:paraId="6EB229DA" w14:textId="77777777" w:rsidR="006042BA" w:rsidRDefault="006042BA" w:rsidP="006042BA">
      <w:pPr>
        <w:pStyle w:val="BodyText"/>
        <w:keepNext/>
      </w:pPr>
    </w:p>
    <w:p w14:paraId="43FC939F" w14:textId="77777777" w:rsidR="006042BA" w:rsidRDefault="006042BA" w:rsidP="006042BA">
      <w:pPr>
        <w:pStyle w:val="BodyText"/>
        <w:keepNext/>
      </w:pPr>
    </w:p>
    <w:p w14:paraId="4BB80551" w14:textId="77777777" w:rsidR="006042BA" w:rsidRDefault="006042BA" w:rsidP="006042BA">
      <w:pPr>
        <w:pStyle w:val="BodyText"/>
        <w:keepNext/>
      </w:pPr>
      <w:r>
        <w:t xml:space="preserve">              FIELD INDEX:      A66201 (#838)    MUMPS    IR    ACTION</w:t>
      </w:r>
    </w:p>
    <w:p w14:paraId="6DB0C3FF" w14:textId="77777777" w:rsidR="006042BA" w:rsidRDefault="006042BA" w:rsidP="006042BA">
      <w:pPr>
        <w:pStyle w:val="BodyText"/>
        <w:keepNext/>
      </w:pPr>
      <w:r>
        <w:t xml:space="preserve">                  Short </w:t>
      </w:r>
      <w:proofErr w:type="spellStart"/>
      <w:r>
        <w:t>Descr</w:t>
      </w:r>
      <w:proofErr w:type="spellEnd"/>
      <w:r>
        <w:t>:  Save copy of record before deletion.</w:t>
      </w:r>
    </w:p>
    <w:p w14:paraId="315C0A18" w14:textId="77777777" w:rsidR="006042BA" w:rsidRDefault="006042BA" w:rsidP="006042BA">
      <w:pPr>
        <w:pStyle w:val="BodyText"/>
        <w:keepNext/>
      </w:pPr>
      <w:r>
        <w:t xml:space="preserve">                  Description:  Before deleting a record from this file, save a</w:t>
      </w:r>
    </w:p>
    <w:p w14:paraId="32FC0952" w14:textId="77777777" w:rsidR="006042BA" w:rsidRDefault="006042BA" w:rsidP="006042BA">
      <w:pPr>
        <w:pStyle w:val="BodyText"/>
        <w:keepNext/>
      </w:pPr>
      <w:r>
        <w:t xml:space="preserve">                                copy of it in file 403.56.  Deletion can be</w:t>
      </w:r>
    </w:p>
    <w:p w14:paraId="09FE5706" w14:textId="77777777" w:rsidR="006042BA" w:rsidRDefault="006042BA" w:rsidP="006042BA">
      <w:pPr>
        <w:pStyle w:val="BodyText"/>
        <w:keepNext/>
      </w:pPr>
      <w:r>
        <w:t xml:space="preserve">                                either because a clerk deletes a patient from</w:t>
      </w:r>
    </w:p>
    <w:p w14:paraId="7D5D388C" w14:textId="77777777" w:rsidR="006042BA" w:rsidRDefault="006042BA" w:rsidP="006042BA">
      <w:pPr>
        <w:pStyle w:val="BodyText"/>
        <w:keepNext/>
      </w:pPr>
      <w:r>
        <w:t xml:space="preserve">                                the recall list, or because a patient has been</w:t>
      </w:r>
    </w:p>
    <w:p w14:paraId="7C4F5BFA" w14:textId="77777777" w:rsidR="006042BA" w:rsidRDefault="006042BA" w:rsidP="006042BA">
      <w:pPr>
        <w:pStyle w:val="BodyText"/>
        <w:keepNext/>
      </w:pPr>
      <w:r>
        <w:t xml:space="preserve">                                given an appointment in a clinic requested by</w:t>
      </w:r>
    </w:p>
    <w:p w14:paraId="0B886F3F" w14:textId="77777777" w:rsidR="006042BA" w:rsidRDefault="006042BA" w:rsidP="006042BA">
      <w:pPr>
        <w:pStyle w:val="BodyText"/>
        <w:keepNext/>
      </w:pPr>
      <w:r>
        <w:lastRenderedPageBreak/>
        <w:t xml:space="preserve">                                the recall list and therefore is deleted by the </w:t>
      </w:r>
    </w:p>
    <w:p w14:paraId="0C208D3F" w14:textId="77777777" w:rsidR="006042BA" w:rsidRDefault="006042BA" w:rsidP="006042BA">
      <w:pPr>
        <w:pStyle w:val="BodyText"/>
        <w:keepNext/>
      </w:pPr>
      <w:r>
        <w:t xml:space="preserve">                                nightly job.  We save this information so that</w:t>
      </w:r>
    </w:p>
    <w:p w14:paraId="57D756B1" w14:textId="77777777" w:rsidR="006042BA" w:rsidRDefault="006042BA" w:rsidP="006042BA">
      <w:pPr>
        <w:pStyle w:val="BodyText"/>
        <w:keepNext/>
      </w:pPr>
      <w:r>
        <w:t xml:space="preserve">                                we can look back at appointments given to</w:t>
      </w:r>
    </w:p>
    <w:p w14:paraId="7B25B5F7" w14:textId="77777777" w:rsidR="006042BA" w:rsidRDefault="006042BA" w:rsidP="006042BA">
      <w:pPr>
        <w:pStyle w:val="BodyText"/>
        <w:keepNext/>
      </w:pPr>
      <w:r>
        <w:t xml:space="preserve">                                patients and see how timely the appointments</w:t>
      </w:r>
    </w:p>
    <w:p w14:paraId="70C2B39F" w14:textId="77777777" w:rsidR="006042BA" w:rsidRDefault="006042BA" w:rsidP="006042BA">
      <w:pPr>
        <w:pStyle w:val="BodyText"/>
        <w:keepNext/>
      </w:pPr>
      <w:r>
        <w:t xml:space="preserve">                                were.  </w:t>
      </w:r>
    </w:p>
    <w:p w14:paraId="7871D45E" w14:textId="77777777" w:rsidR="006042BA" w:rsidRDefault="006042BA" w:rsidP="006042BA">
      <w:pPr>
        <w:pStyle w:val="BodyText"/>
        <w:keepNext/>
      </w:pPr>
      <w:r>
        <w:t xml:space="preserve">                    Set Logic:  Q</w:t>
      </w:r>
    </w:p>
    <w:p w14:paraId="41ED12DC" w14:textId="77777777" w:rsidR="006042BA" w:rsidRDefault="006042BA" w:rsidP="006042BA">
      <w:pPr>
        <w:pStyle w:val="BodyText"/>
        <w:keepNext/>
      </w:pPr>
      <w:r>
        <w:t xml:space="preserve">                   Kill Logic:  D DELETE^SDRRISRU</w:t>
      </w:r>
    </w:p>
    <w:p w14:paraId="3EF94D60" w14:textId="77777777" w:rsidR="006042BA" w:rsidRDefault="006042BA" w:rsidP="006042BA">
      <w:pPr>
        <w:pStyle w:val="BodyText"/>
        <w:keepNext/>
      </w:pPr>
      <w:r>
        <w:t xml:space="preserve">                    Kill Cond:  S X=(X1'=""&amp;(X2=""))</w:t>
      </w:r>
    </w:p>
    <w:p w14:paraId="7D1A3257" w14:textId="77777777" w:rsidR="006042BA" w:rsidRDefault="006042BA" w:rsidP="006042BA">
      <w:pPr>
        <w:pStyle w:val="BodyText"/>
        <w:keepNext/>
      </w:pPr>
      <w:r>
        <w:t xml:space="preserve">                         X(1):  PATIENT NAME  (403.5,.01)  (forwards)</w:t>
      </w:r>
    </w:p>
    <w:p w14:paraId="710A24F8" w14:textId="77777777" w:rsidR="006042BA" w:rsidRDefault="006042BA" w:rsidP="006042BA">
      <w:pPr>
        <w:pStyle w:val="BodyText"/>
        <w:keepNext/>
      </w:pPr>
    </w:p>
    <w:p w14:paraId="2D39378E" w14:textId="77777777" w:rsidR="006042BA" w:rsidRDefault="006042BA" w:rsidP="006042BA">
      <w:pPr>
        <w:pStyle w:val="BodyText"/>
        <w:keepNext/>
      </w:pPr>
    </w:p>
    <w:p w14:paraId="07150700" w14:textId="77777777" w:rsidR="006042BA" w:rsidRDefault="006042BA" w:rsidP="006042BA">
      <w:pPr>
        <w:pStyle w:val="BodyText"/>
        <w:keepNext/>
      </w:pPr>
      <w:r>
        <w:t>403.5,2       ACCESSION#             0;3 FREE TEXT</w:t>
      </w:r>
    </w:p>
    <w:p w14:paraId="4CBA3842" w14:textId="77777777" w:rsidR="006042BA" w:rsidRDefault="006042BA" w:rsidP="006042BA">
      <w:pPr>
        <w:pStyle w:val="BodyText"/>
        <w:keepNext/>
      </w:pPr>
    </w:p>
    <w:p w14:paraId="1F0D0ABB" w14:textId="77777777" w:rsidR="006042BA" w:rsidRDefault="006042BA" w:rsidP="006042BA">
      <w:pPr>
        <w:pStyle w:val="BodyText"/>
        <w:keepNext/>
      </w:pPr>
      <w:r>
        <w:t xml:space="preserve">              INPUT TRANSFORM:  K:$L(X)&gt;25!($L(X)&lt;1) X</w:t>
      </w:r>
    </w:p>
    <w:p w14:paraId="526157BD" w14:textId="77777777" w:rsidR="006042BA" w:rsidRDefault="006042BA" w:rsidP="006042BA">
      <w:pPr>
        <w:pStyle w:val="BodyText"/>
        <w:keepNext/>
      </w:pPr>
      <w:r>
        <w:t xml:space="preserve">              LAST EDITED:      JUL 15, 2008 </w:t>
      </w:r>
    </w:p>
    <w:p w14:paraId="7B6FC326" w14:textId="77777777" w:rsidR="006042BA" w:rsidRDefault="006042BA" w:rsidP="006042BA">
      <w:pPr>
        <w:pStyle w:val="BodyText"/>
        <w:keepNext/>
      </w:pPr>
      <w:r>
        <w:t xml:space="preserve">              HELP-PROMPT:      Answer must be 1-25 characters in length. </w:t>
      </w:r>
    </w:p>
    <w:p w14:paraId="099E92AD" w14:textId="77777777" w:rsidR="006042BA" w:rsidRDefault="006042BA" w:rsidP="006042BA">
      <w:pPr>
        <w:pStyle w:val="BodyText"/>
        <w:keepNext/>
      </w:pPr>
      <w:r>
        <w:t xml:space="preserve">              DESCRIPTION:      This is the lab order number or the lab</w:t>
      </w:r>
    </w:p>
    <w:p w14:paraId="236DB2B8" w14:textId="77777777" w:rsidR="006042BA" w:rsidRDefault="006042BA" w:rsidP="006042BA">
      <w:pPr>
        <w:pStyle w:val="BodyText"/>
        <w:keepNext/>
      </w:pPr>
      <w:r>
        <w:t xml:space="preserve">                                accession number if known.  </w:t>
      </w:r>
    </w:p>
    <w:p w14:paraId="426DF557" w14:textId="77777777" w:rsidR="006042BA" w:rsidRDefault="006042BA" w:rsidP="006042BA">
      <w:pPr>
        <w:pStyle w:val="BodyText"/>
        <w:keepNext/>
      </w:pPr>
    </w:p>
    <w:p w14:paraId="0F69E2CD" w14:textId="77777777" w:rsidR="006042BA" w:rsidRDefault="006042BA" w:rsidP="006042BA">
      <w:pPr>
        <w:pStyle w:val="BodyText"/>
        <w:keepNext/>
      </w:pPr>
    </w:p>
    <w:p w14:paraId="6C2E7DEE" w14:textId="77777777" w:rsidR="006042BA" w:rsidRDefault="006042BA" w:rsidP="006042BA">
      <w:pPr>
        <w:pStyle w:val="BodyText"/>
        <w:keepNext/>
      </w:pPr>
      <w:r>
        <w:t>403.5,2.5     COMMENT                0;7 FREE TEXT (audited)</w:t>
      </w:r>
    </w:p>
    <w:p w14:paraId="4EA1FAC9" w14:textId="77777777" w:rsidR="006042BA" w:rsidRDefault="006042BA" w:rsidP="006042BA">
      <w:pPr>
        <w:pStyle w:val="BodyText"/>
        <w:keepNext/>
      </w:pPr>
    </w:p>
    <w:p w14:paraId="371EDD71" w14:textId="77777777" w:rsidR="006042BA" w:rsidRDefault="006042BA" w:rsidP="006042BA">
      <w:pPr>
        <w:pStyle w:val="BodyText"/>
        <w:keepNext/>
      </w:pPr>
      <w:r>
        <w:t xml:space="preserve">              INPUT TRANSFORM:  K:$L(X)&gt;80!($L(X)&lt;1) X</w:t>
      </w:r>
    </w:p>
    <w:p w14:paraId="36220B86" w14:textId="77777777" w:rsidR="006042BA" w:rsidRDefault="006042BA" w:rsidP="006042BA">
      <w:pPr>
        <w:pStyle w:val="BodyText"/>
        <w:keepNext/>
      </w:pPr>
      <w:r>
        <w:t xml:space="preserve">              LAST EDITED:      NOV 02, 2016 </w:t>
      </w:r>
    </w:p>
    <w:p w14:paraId="5320D47E" w14:textId="77777777" w:rsidR="006042BA" w:rsidRDefault="006042BA" w:rsidP="006042BA">
      <w:pPr>
        <w:pStyle w:val="BodyText"/>
        <w:keepNext/>
      </w:pPr>
      <w:r>
        <w:t xml:space="preserve">              HELP-PROMPT:      Answer must be 1-80 characters in length. </w:t>
      </w:r>
    </w:p>
    <w:p w14:paraId="2D84C42F" w14:textId="77777777" w:rsidR="006042BA" w:rsidRDefault="006042BA" w:rsidP="006042BA">
      <w:pPr>
        <w:pStyle w:val="BodyText"/>
        <w:keepNext/>
      </w:pPr>
      <w:r>
        <w:t xml:space="preserve">              DESCRIPTION:</w:t>
      </w:r>
    </w:p>
    <w:p w14:paraId="596713D1" w14:textId="77777777" w:rsidR="006042BA" w:rsidRDefault="006042BA" w:rsidP="006042BA">
      <w:pPr>
        <w:pStyle w:val="BodyText"/>
        <w:keepNext/>
      </w:pPr>
      <w:r>
        <w:t xml:space="preserve">                                Comments needed for this recall entry. </w:t>
      </w:r>
    </w:p>
    <w:p w14:paraId="62702379" w14:textId="77777777" w:rsidR="006042BA" w:rsidRDefault="006042BA" w:rsidP="006042BA">
      <w:pPr>
        <w:pStyle w:val="BodyText"/>
        <w:keepNext/>
      </w:pPr>
    </w:p>
    <w:p w14:paraId="030DBE0A" w14:textId="77777777" w:rsidR="006042BA" w:rsidRDefault="006042BA" w:rsidP="006042BA">
      <w:pPr>
        <w:pStyle w:val="BodyText"/>
        <w:keepNext/>
      </w:pPr>
      <w:r>
        <w:t xml:space="preserve">              AUDIT:            YES, ALWAYS</w:t>
      </w:r>
    </w:p>
    <w:p w14:paraId="41403A62" w14:textId="77777777" w:rsidR="006042BA" w:rsidRDefault="006042BA" w:rsidP="006042BA">
      <w:pPr>
        <w:pStyle w:val="BodyText"/>
        <w:keepNext/>
      </w:pPr>
    </w:p>
    <w:p w14:paraId="580C96A5" w14:textId="77777777" w:rsidR="006042BA" w:rsidRDefault="006042BA" w:rsidP="006042BA">
      <w:pPr>
        <w:pStyle w:val="BodyText"/>
        <w:keepNext/>
      </w:pPr>
      <w:r>
        <w:t>403.5,2.6     FAST/NON-FASTING       0;8 SET (audited)</w:t>
      </w:r>
    </w:p>
    <w:p w14:paraId="75FC2F00" w14:textId="77777777" w:rsidR="006042BA" w:rsidRDefault="006042BA" w:rsidP="006042BA">
      <w:pPr>
        <w:pStyle w:val="BodyText"/>
        <w:keepNext/>
      </w:pPr>
    </w:p>
    <w:p w14:paraId="66A404E4" w14:textId="77777777" w:rsidR="006042BA" w:rsidRDefault="006042BA" w:rsidP="006042BA">
      <w:pPr>
        <w:pStyle w:val="BodyText"/>
        <w:keepNext/>
      </w:pPr>
      <w:r>
        <w:t xml:space="preserve">                                'f' FOR FASTING; </w:t>
      </w:r>
    </w:p>
    <w:p w14:paraId="3D5C7C44" w14:textId="77777777" w:rsidR="006042BA" w:rsidRDefault="006042BA" w:rsidP="006042BA">
      <w:pPr>
        <w:pStyle w:val="BodyText"/>
        <w:keepNext/>
      </w:pPr>
      <w:r>
        <w:lastRenderedPageBreak/>
        <w:t xml:space="preserve">                                'n' FOR NON-FASTING; </w:t>
      </w:r>
    </w:p>
    <w:p w14:paraId="20180396" w14:textId="77777777" w:rsidR="006042BA" w:rsidRDefault="006042BA" w:rsidP="006042BA">
      <w:pPr>
        <w:pStyle w:val="BodyText"/>
        <w:keepNext/>
      </w:pPr>
      <w:r>
        <w:t xml:space="preserve">              LAST EDITED:      NOV 02, 2016 </w:t>
      </w:r>
    </w:p>
    <w:p w14:paraId="544E64E3" w14:textId="77777777" w:rsidR="006042BA" w:rsidRDefault="006042BA" w:rsidP="006042BA">
      <w:pPr>
        <w:pStyle w:val="BodyText"/>
        <w:keepNext/>
      </w:pPr>
      <w:r>
        <w:t xml:space="preserve">              HELP-PROMPT:      Are the labs Fasting or Non-Fasting? leave </w:t>
      </w:r>
    </w:p>
    <w:p w14:paraId="5E8138AC" w14:textId="77777777" w:rsidR="006042BA" w:rsidRDefault="006042BA" w:rsidP="006042BA">
      <w:pPr>
        <w:pStyle w:val="BodyText"/>
        <w:keepNext/>
      </w:pPr>
      <w:r>
        <w:t xml:space="preserve">                                blank if no labs have been ordered. </w:t>
      </w:r>
    </w:p>
    <w:p w14:paraId="1E680104" w14:textId="77777777" w:rsidR="006042BA" w:rsidRDefault="006042BA" w:rsidP="006042BA">
      <w:pPr>
        <w:pStyle w:val="BodyText"/>
        <w:keepNext/>
      </w:pPr>
      <w:r>
        <w:t xml:space="preserve">              DESCRIPTION:      If the  patient has had lab tests ordered for</w:t>
      </w:r>
    </w:p>
    <w:p w14:paraId="16FBCAD3" w14:textId="77777777" w:rsidR="006042BA" w:rsidRDefault="006042BA" w:rsidP="006042BA">
      <w:pPr>
        <w:pStyle w:val="BodyText"/>
        <w:keepNext/>
      </w:pPr>
      <w:r>
        <w:t xml:space="preserve">                                this recall visit, select either Fasting or</w:t>
      </w:r>
    </w:p>
    <w:p w14:paraId="54A0C85C" w14:textId="77777777" w:rsidR="006042BA" w:rsidRDefault="006042BA" w:rsidP="006042BA">
      <w:pPr>
        <w:pStyle w:val="BodyText"/>
        <w:keepNext/>
      </w:pPr>
      <w:r>
        <w:t xml:space="preserve">                                Non-Fasting labs. If the patient has no labs</w:t>
      </w:r>
    </w:p>
    <w:p w14:paraId="373344BE" w14:textId="77777777" w:rsidR="006042BA" w:rsidRDefault="006042BA" w:rsidP="006042BA">
      <w:pPr>
        <w:pStyle w:val="BodyText"/>
        <w:keepNext/>
      </w:pPr>
      <w:r>
        <w:t xml:space="preserve">                                orders leave blank.  </w:t>
      </w:r>
    </w:p>
    <w:p w14:paraId="44E10643" w14:textId="77777777" w:rsidR="006042BA" w:rsidRDefault="006042BA" w:rsidP="006042BA">
      <w:pPr>
        <w:pStyle w:val="BodyText"/>
        <w:keepNext/>
      </w:pPr>
    </w:p>
    <w:p w14:paraId="07BA1EFF" w14:textId="77777777" w:rsidR="006042BA" w:rsidRDefault="006042BA" w:rsidP="006042BA">
      <w:pPr>
        <w:pStyle w:val="BodyText"/>
        <w:keepNext/>
      </w:pPr>
      <w:r>
        <w:t xml:space="preserve">              AUDIT:            YES, ALWAYS</w:t>
      </w:r>
    </w:p>
    <w:p w14:paraId="0A43CA46" w14:textId="77777777" w:rsidR="006042BA" w:rsidRDefault="006042BA" w:rsidP="006042BA">
      <w:pPr>
        <w:pStyle w:val="BodyText"/>
        <w:keepNext/>
      </w:pPr>
    </w:p>
    <w:p w14:paraId="65B3844B" w14:textId="77777777" w:rsidR="006042BA" w:rsidRDefault="006042BA" w:rsidP="006042BA">
      <w:pPr>
        <w:pStyle w:val="BodyText"/>
        <w:keepNext/>
      </w:pPr>
      <w:r>
        <w:t xml:space="preserve">403.5,3       TEST/APP.              0;4 POINTER TO RECALL REMINDERS APPT TYPE </w:t>
      </w:r>
    </w:p>
    <w:p w14:paraId="32E7192C" w14:textId="77777777" w:rsidR="006042BA" w:rsidRDefault="006042BA" w:rsidP="006042BA">
      <w:pPr>
        <w:pStyle w:val="BodyText"/>
        <w:keepNext/>
      </w:pPr>
      <w:r>
        <w:t xml:space="preserve">                                FILE (#403.51) (Required) (audited)</w:t>
      </w:r>
    </w:p>
    <w:p w14:paraId="66BD8459" w14:textId="77777777" w:rsidR="006042BA" w:rsidRDefault="006042BA" w:rsidP="006042BA">
      <w:pPr>
        <w:pStyle w:val="BodyText"/>
        <w:keepNext/>
      </w:pPr>
    </w:p>
    <w:p w14:paraId="0F8B4298" w14:textId="77777777" w:rsidR="006042BA" w:rsidRDefault="006042BA" w:rsidP="006042BA">
      <w:pPr>
        <w:pStyle w:val="BodyText"/>
        <w:keepNext/>
      </w:pPr>
      <w:r>
        <w:t xml:space="preserve">              LAST EDITED:      NOV 02, 2016 </w:t>
      </w:r>
    </w:p>
    <w:p w14:paraId="6C868926" w14:textId="77777777" w:rsidR="006042BA" w:rsidRDefault="006042BA" w:rsidP="006042BA">
      <w:pPr>
        <w:pStyle w:val="BodyText"/>
        <w:keepNext/>
      </w:pPr>
      <w:r>
        <w:t xml:space="preserve">              HELP-PROMPT:      Select the type of Recall visit </w:t>
      </w:r>
    </w:p>
    <w:p w14:paraId="00485F09" w14:textId="77777777" w:rsidR="006042BA" w:rsidRDefault="006042BA" w:rsidP="006042BA">
      <w:pPr>
        <w:pStyle w:val="BodyText"/>
        <w:keepNext/>
      </w:pPr>
      <w:r>
        <w:t xml:space="preserve">              DESCRIPTION:      This is the type of Recall Visit that is</w:t>
      </w:r>
    </w:p>
    <w:p w14:paraId="737282DB" w14:textId="77777777" w:rsidR="006042BA" w:rsidRDefault="006042BA" w:rsidP="006042BA">
      <w:pPr>
        <w:pStyle w:val="BodyText"/>
        <w:keepNext/>
      </w:pPr>
      <w:r>
        <w:t xml:space="preserve">                                assigned for this entry.  </w:t>
      </w:r>
    </w:p>
    <w:p w14:paraId="0B12FA4F" w14:textId="77777777" w:rsidR="006042BA" w:rsidRDefault="006042BA" w:rsidP="006042BA">
      <w:pPr>
        <w:pStyle w:val="BodyText"/>
        <w:keepNext/>
      </w:pPr>
    </w:p>
    <w:p w14:paraId="72195607" w14:textId="77777777" w:rsidR="006042BA" w:rsidRDefault="006042BA" w:rsidP="006042BA">
      <w:pPr>
        <w:pStyle w:val="BodyText"/>
        <w:keepNext/>
      </w:pPr>
      <w:r>
        <w:t xml:space="preserve">              AUDIT:            YES, ALWAYS</w:t>
      </w:r>
    </w:p>
    <w:p w14:paraId="510646A0" w14:textId="77777777" w:rsidR="006042BA" w:rsidRDefault="006042BA" w:rsidP="006042BA">
      <w:pPr>
        <w:pStyle w:val="BodyText"/>
        <w:keepNext/>
      </w:pPr>
    </w:p>
    <w:p w14:paraId="78D03A2B" w14:textId="77777777" w:rsidR="006042BA" w:rsidRDefault="006042BA" w:rsidP="006042BA">
      <w:pPr>
        <w:pStyle w:val="BodyText"/>
        <w:keepNext/>
      </w:pPr>
      <w:r>
        <w:t xml:space="preserve">403.5,4       PROVIDER               0;5 POINTER TO RECALL REMINDERS PROVIDERS </w:t>
      </w:r>
    </w:p>
    <w:p w14:paraId="67547FDA" w14:textId="77777777" w:rsidR="006042BA" w:rsidRDefault="006042BA" w:rsidP="006042BA">
      <w:pPr>
        <w:pStyle w:val="BodyText"/>
        <w:keepNext/>
      </w:pPr>
      <w:r>
        <w:t xml:space="preserve">                                FILE (#403.54) (Required) (audited)</w:t>
      </w:r>
    </w:p>
    <w:p w14:paraId="2FB9AE54" w14:textId="77777777" w:rsidR="006042BA" w:rsidRDefault="006042BA" w:rsidP="006042BA">
      <w:pPr>
        <w:pStyle w:val="BodyText"/>
        <w:keepNext/>
      </w:pPr>
    </w:p>
    <w:p w14:paraId="0161A815" w14:textId="77777777" w:rsidR="006042BA" w:rsidRDefault="006042BA" w:rsidP="006042BA">
      <w:pPr>
        <w:pStyle w:val="BodyText"/>
        <w:keepNext/>
      </w:pPr>
      <w:r>
        <w:t xml:space="preserve">              LAST EDITED:      NOV 02, 2016 </w:t>
      </w:r>
    </w:p>
    <w:p w14:paraId="1A79DFC2" w14:textId="77777777" w:rsidR="006042BA" w:rsidRDefault="006042BA" w:rsidP="006042BA">
      <w:pPr>
        <w:pStyle w:val="BodyText"/>
        <w:keepNext/>
      </w:pPr>
      <w:r>
        <w:t xml:space="preserve">              HELP-PROMPT:      Select the provider for this Recall entry. </w:t>
      </w:r>
    </w:p>
    <w:p w14:paraId="53E8D38B" w14:textId="439598CB" w:rsidR="006042BA" w:rsidRDefault="006042BA" w:rsidP="006042BA">
      <w:pPr>
        <w:pStyle w:val="BodyText"/>
        <w:keepNext/>
      </w:pPr>
      <w:r>
        <w:t xml:space="preserve">              DESCRIPTION:      The provider who is assigned for this Recall entry.  </w:t>
      </w:r>
    </w:p>
    <w:p w14:paraId="260851AA" w14:textId="77777777" w:rsidR="006042BA" w:rsidRDefault="006042BA" w:rsidP="006042BA">
      <w:pPr>
        <w:pStyle w:val="BodyText"/>
        <w:keepNext/>
      </w:pPr>
    </w:p>
    <w:p w14:paraId="2831BC41" w14:textId="77777777" w:rsidR="006042BA" w:rsidRDefault="006042BA" w:rsidP="006042BA">
      <w:pPr>
        <w:pStyle w:val="BodyText"/>
        <w:keepNext/>
      </w:pPr>
      <w:r>
        <w:t xml:space="preserve">              AUDIT:            YES, ALWAYS</w:t>
      </w:r>
    </w:p>
    <w:p w14:paraId="170FC6C2" w14:textId="77777777" w:rsidR="006042BA" w:rsidRDefault="006042BA" w:rsidP="006042BA">
      <w:pPr>
        <w:pStyle w:val="BodyText"/>
        <w:keepNext/>
      </w:pPr>
      <w:r>
        <w:t xml:space="preserve">              CROSS-REFERENCE:  403.5^C </w:t>
      </w:r>
    </w:p>
    <w:p w14:paraId="5348BC58" w14:textId="77777777" w:rsidR="006042BA" w:rsidRDefault="006042BA" w:rsidP="006042BA">
      <w:pPr>
        <w:pStyle w:val="BodyText"/>
        <w:keepNext/>
      </w:pPr>
      <w:r>
        <w:t xml:space="preserve">                                1)= S ^SD(403.5,"C",$E(X,1,30),DA)=""</w:t>
      </w:r>
    </w:p>
    <w:p w14:paraId="286E5AD4" w14:textId="77777777" w:rsidR="006042BA" w:rsidRDefault="006042BA" w:rsidP="006042BA">
      <w:pPr>
        <w:pStyle w:val="BodyText"/>
        <w:keepNext/>
      </w:pPr>
      <w:r>
        <w:t xml:space="preserve">                                2)= K ^SD(403.5,"C",$E(X,1,30),DA)</w:t>
      </w:r>
    </w:p>
    <w:p w14:paraId="76AE7613" w14:textId="04FA6708" w:rsidR="006042BA" w:rsidRDefault="006042BA" w:rsidP="006042BA">
      <w:pPr>
        <w:pStyle w:val="BodyText"/>
        <w:keepNext/>
      </w:pPr>
      <w:r>
        <w:t xml:space="preserve">                                Used for printing of the cards/letter and reports by Provider or Recall Team.  </w:t>
      </w:r>
    </w:p>
    <w:p w14:paraId="1DF49E3B" w14:textId="77777777" w:rsidR="006042BA" w:rsidRDefault="006042BA" w:rsidP="006042BA">
      <w:pPr>
        <w:pStyle w:val="BodyText"/>
        <w:keepNext/>
      </w:pPr>
    </w:p>
    <w:p w14:paraId="4C67037E" w14:textId="77777777" w:rsidR="006042BA" w:rsidRDefault="006042BA" w:rsidP="006042BA">
      <w:pPr>
        <w:pStyle w:val="BodyText"/>
        <w:keepNext/>
      </w:pPr>
    </w:p>
    <w:p w14:paraId="26FDCC3F" w14:textId="77777777" w:rsidR="006042BA" w:rsidRDefault="006042BA" w:rsidP="006042BA">
      <w:pPr>
        <w:pStyle w:val="BodyText"/>
        <w:keepNext/>
      </w:pPr>
    </w:p>
    <w:p w14:paraId="6E5EAA6F" w14:textId="3A3E6E68" w:rsidR="006042BA" w:rsidRDefault="006042BA" w:rsidP="006042BA">
      <w:pPr>
        <w:pStyle w:val="BodyText"/>
        <w:keepNext/>
      </w:pPr>
      <w:r>
        <w:t xml:space="preserve">403.5,4.5     CLINIC                 0;2 POINTER TO HOSPITAL LOCATION FILE (#44) </w:t>
      </w:r>
      <w:r w:rsidR="001355B8">
        <w:t xml:space="preserve"> </w:t>
      </w:r>
      <w:r>
        <w:t>(Required) (audited)</w:t>
      </w:r>
    </w:p>
    <w:p w14:paraId="40BD5F6F" w14:textId="77777777" w:rsidR="006042BA" w:rsidRDefault="006042BA" w:rsidP="006042BA">
      <w:pPr>
        <w:pStyle w:val="BodyText"/>
        <w:keepNext/>
      </w:pPr>
    </w:p>
    <w:p w14:paraId="3C02E996" w14:textId="77777777" w:rsidR="006042BA" w:rsidRDefault="006042BA" w:rsidP="006042BA">
      <w:pPr>
        <w:pStyle w:val="BodyText"/>
        <w:keepNext/>
      </w:pPr>
      <w:r>
        <w:t xml:space="preserve">              LAST EDITED:      NOV 02, 2016 </w:t>
      </w:r>
    </w:p>
    <w:p w14:paraId="56C7E52D" w14:textId="77777777" w:rsidR="006042BA" w:rsidRDefault="006042BA" w:rsidP="006042BA">
      <w:pPr>
        <w:pStyle w:val="BodyText"/>
        <w:keepNext/>
      </w:pPr>
      <w:r>
        <w:t xml:space="preserve">              HELP-PROMPT:      Select the clinic that this Recall will be </w:t>
      </w:r>
    </w:p>
    <w:p w14:paraId="4DAFC657" w14:textId="77777777" w:rsidR="006042BA" w:rsidRDefault="006042BA" w:rsidP="006042BA">
      <w:pPr>
        <w:pStyle w:val="BodyText"/>
        <w:keepNext/>
      </w:pPr>
      <w:r>
        <w:t xml:space="preserve">                                linked to. </w:t>
      </w:r>
    </w:p>
    <w:p w14:paraId="6B58CD05" w14:textId="77777777" w:rsidR="006042BA" w:rsidRDefault="006042BA" w:rsidP="006042BA">
      <w:pPr>
        <w:pStyle w:val="BodyText"/>
        <w:keepNext/>
      </w:pPr>
      <w:r>
        <w:t xml:space="preserve">              DESCRIPTION:      This is the Hospital Location which this</w:t>
      </w:r>
    </w:p>
    <w:p w14:paraId="48BE3BB7" w14:textId="77777777" w:rsidR="006042BA" w:rsidRDefault="006042BA" w:rsidP="006042BA">
      <w:pPr>
        <w:pStyle w:val="BodyText"/>
        <w:keepNext/>
      </w:pPr>
      <w:r>
        <w:t xml:space="preserve">                                patient will have the Recall entry assigned. </w:t>
      </w:r>
    </w:p>
    <w:p w14:paraId="4505C1E8" w14:textId="77777777" w:rsidR="006042BA" w:rsidRDefault="006042BA" w:rsidP="006042BA">
      <w:pPr>
        <w:pStyle w:val="BodyText"/>
        <w:keepNext/>
      </w:pPr>
    </w:p>
    <w:p w14:paraId="08ECC6BD" w14:textId="77777777" w:rsidR="006042BA" w:rsidRDefault="006042BA" w:rsidP="006042BA">
      <w:pPr>
        <w:pStyle w:val="BodyText"/>
        <w:keepNext/>
      </w:pPr>
      <w:r>
        <w:t xml:space="preserve">              AUDIT:            YES, ALWAYS</w:t>
      </w:r>
    </w:p>
    <w:p w14:paraId="7E90F1E2" w14:textId="77777777" w:rsidR="006042BA" w:rsidRDefault="006042BA" w:rsidP="006042BA">
      <w:pPr>
        <w:pStyle w:val="BodyText"/>
        <w:keepNext/>
      </w:pPr>
      <w:r>
        <w:t xml:space="preserve">              CROSS-REFERENCE:  403.5^E </w:t>
      </w:r>
    </w:p>
    <w:p w14:paraId="199C7845" w14:textId="77777777" w:rsidR="006042BA" w:rsidRDefault="006042BA" w:rsidP="006042BA">
      <w:pPr>
        <w:pStyle w:val="BodyText"/>
        <w:keepNext/>
      </w:pPr>
      <w:r>
        <w:t xml:space="preserve">                                1)= S ^SD(403.5,"E",$E(X,1,30),DA)=""</w:t>
      </w:r>
    </w:p>
    <w:p w14:paraId="22BEAAA3" w14:textId="77777777" w:rsidR="006042BA" w:rsidRDefault="006042BA" w:rsidP="006042BA">
      <w:pPr>
        <w:pStyle w:val="BodyText"/>
        <w:keepNext/>
      </w:pPr>
      <w:r>
        <w:t xml:space="preserve">                                2)= K ^SD(403.5,"E",$E(X,1,30),DA)</w:t>
      </w:r>
    </w:p>
    <w:p w14:paraId="07A4F234" w14:textId="77777777" w:rsidR="006042BA" w:rsidRDefault="006042BA" w:rsidP="006042BA">
      <w:pPr>
        <w:pStyle w:val="BodyText"/>
        <w:keepNext/>
      </w:pPr>
      <w:r>
        <w:t xml:space="preserve">                                Used during the display of Recall information</w:t>
      </w:r>
    </w:p>
    <w:p w14:paraId="5DEC7733" w14:textId="77777777" w:rsidR="006042BA" w:rsidRDefault="006042BA" w:rsidP="006042BA">
      <w:pPr>
        <w:pStyle w:val="BodyText"/>
        <w:keepNext/>
      </w:pPr>
      <w:r>
        <w:t xml:space="preserve">                                and for selecting the printing of</w:t>
      </w:r>
    </w:p>
    <w:p w14:paraId="53A5D636" w14:textId="77777777" w:rsidR="006042BA" w:rsidRDefault="006042BA" w:rsidP="006042BA">
      <w:pPr>
        <w:pStyle w:val="BodyText"/>
        <w:keepNext/>
      </w:pPr>
      <w:r>
        <w:t xml:space="preserve">                                cards/letters, Also, used in selecting reports</w:t>
      </w:r>
    </w:p>
    <w:p w14:paraId="1C17CB08" w14:textId="77777777" w:rsidR="006042BA" w:rsidRDefault="006042BA" w:rsidP="006042BA">
      <w:pPr>
        <w:pStyle w:val="BodyText"/>
        <w:keepNext/>
      </w:pPr>
      <w:r>
        <w:t xml:space="preserve">                                printed by Recall clinic.  </w:t>
      </w:r>
    </w:p>
    <w:p w14:paraId="57D4BD95" w14:textId="77777777" w:rsidR="006042BA" w:rsidRDefault="006042BA" w:rsidP="006042BA">
      <w:pPr>
        <w:pStyle w:val="BodyText"/>
        <w:keepNext/>
      </w:pPr>
    </w:p>
    <w:p w14:paraId="1779E881" w14:textId="77777777" w:rsidR="006042BA" w:rsidRDefault="006042BA" w:rsidP="006042BA">
      <w:pPr>
        <w:pStyle w:val="BodyText"/>
        <w:keepNext/>
      </w:pPr>
    </w:p>
    <w:p w14:paraId="3AD95B81" w14:textId="77777777" w:rsidR="006042BA" w:rsidRDefault="006042BA" w:rsidP="006042BA">
      <w:pPr>
        <w:pStyle w:val="BodyText"/>
        <w:keepNext/>
      </w:pPr>
    </w:p>
    <w:p w14:paraId="3F983802" w14:textId="77777777" w:rsidR="006042BA" w:rsidRDefault="006042BA" w:rsidP="006042BA">
      <w:pPr>
        <w:pStyle w:val="BodyText"/>
        <w:keepNext/>
      </w:pPr>
      <w:r>
        <w:t>403.5,4.7     LENGTH OF APPT.        0;9 NUMBER (audited)</w:t>
      </w:r>
    </w:p>
    <w:p w14:paraId="4DA97DE4" w14:textId="77777777" w:rsidR="006042BA" w:rsidRDefault="006042BA" w:rsidP="006042BA">
      <w:pPr>
        <w:pStyle w:val="BodyText"/>
        <w:keepNext/>
      </w:pPr>
    </w:p>
    <w:p w14:paraId="7A4F7382" w14:textId="77777777" w:rsidR="006042BA" w:rsidRDefault="006042BA" w:rsidP="006042BA">
      <w:pPr>
        <w:pStyle w:val="BodyText"/>
        <w:keepNext/>
      </w:pPr>
      <w:r>
        <w:t xml:space="preserve">              INPUT TRANSFORM:  K:+X'=X!(X&gt;120)!(X&lt;10)!(X?.E1"."1N.N) X</w:t>
      </w:r>
    </w:p>
    <w:p w14:paraId="550F40B4" w14:textId="77777777" w:rsidR="006042BA" w:rsidRDefault="006042BA" w:rsidP="006042BA">
      <w:pPr>
        <w:pStyle w:val="BodyText"/>
        <w:keepNext/>
      </w:pPr>
      <w:r>
        <w:t xml:space="preserve">              LAST EDITED:      NOV 02, 2016 </w:t>
      </w:r>
    </w:p>
    <w:p w14:paraId="45322A9B" w14:textId="77777777" w:rsidR="006042BA" w:rsidRDefault="006042BA" w:rsidP="006042BA">
      <w:pPr>
        <w:pStyle w:val="BodyText"/>
        <w:keepNext/>
      </w:pPr>
      <w:r>
        <w:t xml:space="preserve">              HELP-PROMPT:      Type a Number between 10 and 120, 0 Decimal </w:t>
      </w:r>
    </w:p>
    <w:p w14:paraId="309967C2" w14:textId="77777777" w:rsidR="006042BA" w:rsidRDefault="006042BA" w:rsidP="006042BA">
      <w:pPr>
        <w:pStyle w:val="BodyText"/>
        <w:keepNext/>
      </w:pPr>
      <w:r>
        <w:t xml:space="preserve">                                Digits </w:t>
      </w:r>
    </w:p>
    <w:p w14:paraId="082E4317" w14:textId="77777777" w:rsidR="006042BA" w:rsidRDefault="006042BA" w:rsidP="006042BA">
      <w:pPr>
        <w:pStyle w:val="BodyText"/>
        <w:keepNext/>
      </w:pPr>
      <w:r>
        <w:t xml:space="preserve">              DESCRIPTION:      The length of appointment (in minutes) that</w:t>
      </w:r>
    </w:p>
    <w:p w14:paraId="71D07303" w14:textId="77777777" w:rsidR="006042BA" w:rsidRDefault="006042BA" w:rsidP="006042BA">
      <w:pPr>
        <w:pStyle w:val="BodyText"/>
        <w:keepNext/>
      </w:pPr>
      <w:r>
        <w:t xml:space="preserve">                                will be required once scheduled.  </w:t>
      </w:r>
    </w:p>
    <w:p w14:paraId="64D939FE" w14:textId="77777777" w:rsidR="006042BA" w:rsidRDefault="006042BA" w:rsidP="006042BA">
      <w:pPr>
        <w:pStyle w:val="BodyText"/>
        <w:keepNext/>
      </w:pPr>
    </w:p>
    <w:p w14:paraId="7C92A182" w14:textId="77777777" w:rsidR="006042BA" w:rsidRDefault="006042BA" w:rsidP="006042BA">
      <w:pPr>
        <w:pStyle w:val="BodyText"/>
        <w:keepNext/>
      </w:pPr>
      <w:r>
        <w:t xml:space="preserve">              AUDIT:            YES, ALWAYS</w:t>
      </w:r>
    </w:p>
    <w:p w14:paraId="204AE912" w14:textId="77777777" w:rsidR="006042BA" w:rsidRDefault="006042BA" w:rsidP="006042BA">
      <w:pPr>
        <w:pStyle w:val="BodyText"/>
        <w:keepNext/>
      </w:pPr>
    </w:p>
    <w:p w14:paraId="74DC204B" w14:textId="77777777" w:rsidR="006042BA" w:rsidRDefault="006042BA" w:rsidP="006042BA">
      <w:pPr>
        <w:pStyle w:val="BodyText"/>
        <w:keepNext/>
      </w:pPr>
      <w:r>
        <w:t>403.5,5       RECALL DATE            0;6 DATE (Required)</w:t>
      </w:r>
    </w:p>
    <w:p w14:paraId="3BCFC566" w14:textId="77777777" w:rsidR="006042BA" w:rsidRDefault="006042BA" w:rsidP="006042BA">
      <w:pPr>
        <w:pStyle w:val="BodyText"/>
        <w:keepNext/>
      </w:pPr>
    </w:p>
    <w:p w14:paraId="740F4C01" w14:textId="0281DC1A" w:rsidR="006042BA" w:rsidRDefault="006042BA" w:rsidP="006042BA">
      <w:pPr>
        <w:pStyle w:val="BodyText"/>
        <w:keepNext/>
      </w:pPr>
      <w:r>
        <w:t xml:space="preserve">              INPUT TRANSFORM:  S %DT="EFX",%DT(0)=$$FMADD^XLFDT(DT,1) D ^%DT K %DT(0) S X=Y K:Y&lt;1 X</w:t>
      </w:r>
    </w:p>
    <w:p w14:paraId="09E3A98B" w14:textId="77777777" w:rsidR="006042BA" w:rsidRDefault="006042BA" w:rsidP="006042BA">
      <w:pPr>
        <w:pStyle w:val="BodyText"/>
        <w:keepNext/>
      </w:pPr>
      <w:r>
        <w:t xml:space="preserve">              LAST EDITED:      JAN 14, 2016 </w:t>
      </w:r>
    </w:p>
    <w:p w14:paraId="7DEBF19D" w14:textId="77777777" w:rsidR="006042BA" w:rsidRDefault="006042BA" w:rsidP="006042BA">
      <w:pPr>
        <w:pStyle w:val="BodyText"/>
        <w:keepNext/>
      </w:pPr>
      <w:r>
        <w:t xml:space="preserve">              HELP-PROMPT:      Enter the Recall Date that the provider has </w:t>
      </w:r>
    </w:p>
    <w:p w14:paraId="5FA1161C" w14:textId="77777777" w:rsidR="006042BA" w:rsidRDefault="006042BA" w:rsidP="006042BA">
      <w:pPr>
        <w:pStyle w:val="BodyText"/>
        <w:keepNext/>
      </w:pPr>
      <w:r>
        <w:t xml:space="preserve">                                requested for this patient. </w:t>
      </w:r>
    </w:p>
    <w:p w14:paraId="41DA1699" w14:textId="77777777" w:rsidR="006042BA" w:rsidRDefault="006042BA" w:rsidP="006042BA">
      <w:pPr>
        <w:pStyle w:val="BodyText"/>
        <w:keepNext/>
      </w:pPr>
      <w:r>
        <w:t xml:space="preserve">              DESCRIPTION:      Recall Date is a date the provider has</w:t>
      </w:r>
    </w:p>
    <w:p w14:paraId="66A1D108" w14:textId="77777777" w:rsidR="006042BA" w:rsidRDefault="006042BA" w:rsidP="006042BA">
      <w:pPr>
        <w:pStyle w:val="BodyText"/>
        <w:keepNext/>
      </w:pPr>
      <w:r>
        <w:t xml:space="preserve">                                requested the patient to return. This must be a</w:t>
      </w:r>
    </w:p>
    <w:p w14:paraId="68DD1DDC" w14:textId="77777777" w:rsidR="006042BA" w:rsidRDefault="006042BA" w:rsidP="006042BA">
      <w:pPr>
        <w:pStyle w:val="BodyText"/>
        <w:keepNext/>
      </w:pPr>
      <w:r>
        <w:t xml:space="preserve">                                future exact date.  </w:t>
      </w:r>
    </w:p>
    <w:p w14:paraId="05CF67BA" w14:textId="77777777" w:rsidR="006042BA" w:rsidRDefault="006042BA" w:rsidP="006042BA">
      <w:pPr>
        <w:pStyle w:val="BodyText"/>
        <w:keepNext/>
      </w:pPr>
    </w:p>
    <w:p w14:paraId="00CB0624" w14:textId="77777777" w:rsidR="006042BA" w:rsidRDefault="006042BA" w:rsidP="006042BA">
      <w:pPr>
        <w:pStyle w:val="BodyText"/>
        <w:keepNext/>
      </w:pPr>
      <w:r>
        <w:t xml:space="preserve">                                UNEDITABLE</w:t>
      </w:r>
    </w:p>
    <w:p w14:paraId="07B75611" w14:textId="77777777" w:rsidR="006042BA" w:rsidRDefault="006042BA" w:rsidP="006042BA">
      <w:pPr>
        <w:pStyle w:val="BodyText"/>
        <w:keepNext/>
      </w:pPr>
      <w:r>
        <w:t xml:space="preserve">              NOTES:            XXXX--CAN'T BE ALTERED EXCEPT BY PROGRAMMER</w:t>
      </w:r>
    </w:p>
    <w:p w14:paraId="1F6D8C7E" w14:textId="77777777" w:rsidR="006042BA" w:rsidRDefault="006042BA" w:rsidP="006042BA">
      <w:pPr>
        <w:pStyle w:val="BodyText"/>
        <w:keepNext/>
      </w:pPr>
    </w:p>
    <w:p w14:paraId="48B3733C" w14:textId="77777777" w:rsidR="006042BA" w:rsidRDefault="006042BA" w:rsidP="006042BA">
      <w:pPr>
        <w:pStyle w:val="BodyText"/>
        <w:keepNext/>
      </w:pPr>
      <w:r>
        <w:t xml:space="preserve">              CROSS-REFERENCE:  403.5^D </w:t>
      </w:r>
    </w:p>
    <w:p w14:paraId="2758A27F" w14:textId="77777777" w:rsidR="006042BA" w:rsidRDefault="006042BA" w:rsidP="006042BA">
      <w:pPr>
        <w:pStyle w:val="BodyText"/>
        <w:keepNext/>
      </w:pPr>
      <w:r>
        <w:t xml:space="preserve">                                1)= S ^SD(403.5,"D",$E(X,1,30),DA)=""</w:t>
      </w:r>
    </w:p>
    <w:p w14:paraId="0E5EAE44" w14:textId="77777777" w:rsidR="006042BA" w:rsidRDefault="006042BA" w:rsidP="006042BA">
      <w:pPr>
        <w:pStyle w:val="BodyText"/>
        <w:keepNext/>
      </w:pPr>
      <w:r>
        <w:t xml:space="preserve">                                2)= K ^SD(403.5,"D",$E(X,1,30),DA)</w:t>
      </w:r>
    </w:p>
    <w:p w14:paraId="61502F28" w14:textId="77777777" w:rsidR="006042BA" w:rsidRDefault="006042BA" w:rsidP="006042BA">
      <w:pPr>
        <w:pStyle w:val="BodyText"/>
        <w:keepNext/>
      </w:pPr>
      <w:r>
        <w:t xml:space="preserve">                                Used in selecting a date range for printing</w:t>
      </w:r>
    </w:p>
    <w:p w14:paraId="5C2E042C" w14:textId="77777777" w:rsidR="006042BA" w:rsidRDefault="006042BA" w:rsidP="006042BA">
      <w:pPr>
        <w:pStyle w:val="BodyText"/>
        <w:keepNext/>
      </w:pPr>
      <w:r>
        <w:t xml:space="preserve">                                Recall cards/letters and in all Recall reports. </w:t>
      </w:r>
    </w:p>
    <w:p w14:paraId="6C62E260" w14:textId="77777777" w:rsidR="006042BA" w:rsidRDefault="006042BA" w:rsidP="006042BA">
      <w:pPr>
        <w:pStyle w:val="BodyText"/>
        <w:keepNext/>
      </w:pPr>
      <w:r>
        <w:t xml:space="preserve"> </w:t>
      </w:r>
    </w:p>
    <w:p w14:paraId="28936746" w14:textId="77777777" w:rsidR="006042BA" w:rsidRDefault="006042BA" w:rsidP="006042BA">
      <w:pPr>
        <w:pStyle w:val="BodyText"/>
        <w:keepNext/>
      </w:pPr>
    </w:p>
    <w:p w14:paraId="39EDBF92" w14:textId="77777777" w:rsidR="006042BA" w:rsidRDefault="006042BA" w:rsidP="006042BA">
      <w:pPr>
        <w:pStyle w:val="BodyText"/>
        <w:keepNext/>
      </w:pPr>
    </w:p>
    <w:p w14:paraId="70DB2764" w14:textId="77777777" w:rsidR="006042BA" w:rsidRDefault="006042BA" w:rsidP="006042BA">
      <w:pPr>
        <w:pStyle w:val="BodyText"/>
        <w:keepNext/>
      </w:pPr>
      <w:r>
        <w:t xml:space="preserve">              CROSS-REFERENCE:  ^^TRIGGER^403.5^7 </w:t>
      </w:r>
    </w:p>
    <w:p w14:paraId="228321FD" w14:textId="77777777" w:rsidR="006042BA" w:rsidRDefault="006042BA" w:rsidP="006042BA">
      <w:pPr>
        <w:pStyle w:val="BodyText"/>
        <w:keepNext/>
      </w:pPr>
      <w:r>
        <w:t xml:space="preserve">                                1)= K DIV S DIV=X,D0=DA,DIV(0)=D0 S Y(1)=$S($D(</w:t>
      </w:r>
    </w:p>
    <w:p w14:paraId="1BBBA7BA" w14:textId="77777777" w:rsidR="006042BA" w:rsidRDefault="006042BA" w:rsidP="006042BA">
      <w:pPr>
        <w:pStyle w:val="BodyText"/>
        <w:keepNext/>
      </w:pPr>
      <w:r>
        <w:t xml:space="preserve">                                ^SD(403.5,D0,0)):^(0),1:"") S X=$P(Y(1),U,11),X</w:t>
      </w:r>
    </w:p>
    <w:p w14:paraId="091E429F" w14:textId="77777777" w:rsidR="006042BA" w:rsidRDefault="006042BA" w:rsidP="006042BA">
      <w:pPr>
        <w:pStyle w:val="BodyText"/>
        <w:keepNext/>
      </w:pPr>
      <w:r>
        <w:t xml:space="preserve">                                =X S DIU=X K Y S X=DIV S X=DUZ S DIH=$G(^SD(403</w:t>
      </w:r>
    </w:p>
    <w:p w14:paraId="68EE7C24" w14:textId="77777777" w:rsidR="006042BA" w:rsidRDefault="006042BA" w:rsidP="006042BA">
      <w:pPr>
        <w:pStyle w:val="BodyText"/>
        <w:keepNext/>
      </w:pPr>
      <w:r>
        <w:t xml:space="preserve">                                .5,DIV(0),0)),DIV=X S $P(^(0),U,11)=DIV,DIH=403</w:t>
      </w:r>
    </w:p>
    <w:p w14:paraId="201D5BA1" w14:textId="77777777" w:rsidR="006042BA" w:rsidRDefault="006042BA" w:rsidP="006042BA">
      <w:pPr>
        <w:pStyle w:val="BodyText"/>
        <w:keepNext/>
      </w:pPr>
      <w:r>
        <w:t xml:space="preserve">                                .5,DIG=7 D ^DICR</w:t>
      </w:r>
    </w:p>
    <w:p w14:paraId="2150EE35" w14:textId="77777777" w:rsidR="006042BA" w:rsidRDefault="006042BA" w:rsidP="006042BA">
      <w:pPr>
        <w:pStyle w:val="BodyText"/>
        <w:keepNext/>
      </w:pPr>
    </w:p>
    <w:p w14:paraId="38CF1C01" w14:textId="77777777" w:rsidR="006042BA" w:rsidRDefault="006042BA" w:rsidP="006042BA">
      <w:pPr>
        <w:pStyle w:val="BodyText"/>
        <w:keepNext/>
      </w:pPr>
      <w:r>
        <w:t xml:space="preserve">                                2)= Q</w:t>
      </w:r>
    </w:p>
    <w:p w14:paraId="7C722767" w14:textId="77777777" w:rsidR="006042BA" w:rsidRDefault="006042BA" w:rsidP="006042BA">
      <w:pPr>
        <w:pStyle w:val="BodyText"/>
        <w:keepNext/>
      </w:pPr>
    </w:p>
    <w:p w14:paraId="425EA0D7" w14:textId="77777777" w:rsidR="006042BA" w:rsidRDefault="006042BA" w:rsidP="006042BA">
      <w:pPr>
        <w:pStyle w:val="BodyText"/>
        <w:keepNext/>
      </w:pPr>
      <w:r>
        <w:t xml:space="preserve">                                CREATE VALUE)= S X=DUZ</w:t>
      </w:r>
    </w:p>
    <w:p w14:paraId="434D2CD9" w14:textId="77777777" w:rsidR="006042BA" w:rsidRDefault="006042BA" w:rsidP="006042BA">
      <w:pPr>
        <w:pStyle w:val="BodyText"/>
        <w:keepNext/>
      </w:pPr>
      <w:r>
        <w:lastRenderedPageBreak/>
        <w:t xml:space="preserve">                                DELETE VALUE)= NO EFFECT</w:t>
      </w:r>
    </w:p>
    <w:p w14:paraId="02BE6B62" w14:textId="77777777" w:rsidR="006042BA" w:rsidRDefault="006042BA" w:rsidP="006042BA">
      <w:pPr>
        <w:pStyle w:val="BodyText"/>
        <w:keepNext/>
      </w:pPr>
      <w:r>
        <w:t xml:space="preserve">                                FIELD)= #7</w:t>
      </w:r>
    </w:p>
    <w:p w14:paraId="5E2A4D51" w14:textId="77777777" w:rsidR="006042BA" w:rsidRDefault="006042BA" w:rsidP="006042BA">
      <w:pPr>
        <w:pStyle w:val="BodyText"/>
        <w:keepNext/>
      </w:pPr>
      <w:r>
        <w:t xml:space="preserve">                                Used to update USER THAT ENTER RECALL field #7 </w:t>
      </w:r>
    </w:p>
    <w:p w14:paraId="09459CB5" w14:textId="77777777" w:rsidR="006042BA" w:rsidRDefault="006042BA" w:rsidP="006042BA">
      <w:pPr>
        <w:pStyle w:val="BodyText"/>
        <w:keepNext/>
      </w:pPr>
    </w:p>
    <w:p w14:paraId="4E997ACF" w14:textId="77777777" w:rsidR="006042BA" w:rsidRDefault="006042BA" w:rsidP="006042BA">
      <w:pPr>
        <w:pStyle w:val="BodyText"/>
        <w:keepNext/>
      </w:pPr>
      <w:r>
        <w:t>403.5,5.5     RECALL DATE (PER PATIENT) 0;12 DATE</w:t>
      </w:r>
    </w:p>
    <w:p w14:paraId="710933BC" w14:textId="77777777" w:rsidR="006042BA" w:rsidRDefault="006042BA" w:rsidP="006042BA">
      <w:pPr>
        <w:pStyle w:val="BodyText"/>
        <w:keepNext/>
      </w:pPr>
    </w:p>
    <w:p w14:paraId="299D53F1" w14:textId="48BF1AAD" w:rsidR="006042BA" w:rsidRDefault="006042BA" w:rsidP="006042BA">
      <w:pPr>
        <w:pStyle w:val="BodyText"/>
        <w:keepNext/>
      </w:pPr>
      <w:r>
        <w:t xml:space="preserve">              INPUT TRANSFORM:  S %DT="EFX",%DT(0)=$$FMADD^XLFDT(DT,1) D ^%DT K %DT(0) S X=Y K:Y&lt;1 X</w:t>
      </w:r>
    </w:p>
    <w:p w14:paraId="13AA07D7" w14:textId="77777777" w:rsidR="006042BA" w:rsidRDefault="006042BA" w:rsidP="006042BA">
      <w:pPr>
        <w:pStyle w:val="BodyText"/>
        <w:keepNext/>
      </w:pPr>
      <w:r>
        <w:t xml:space="preserve">              LAST EDITED:      JAN 14, 2016 </w:t>
      </w:r>
    </w:p>
    <w:p w14:paraId="7CFB7AEC" w14:textId="77777777" w:rsidR="006042BA" w:rsidRDefault="006042BA" w:rsidP="006042BA">
      <w:pPr>
        <w:pStyle w:val="BodyText"/>
        <w:keepNext/>
      </w:pPr>
      <w:r>
        <w:t xml:space="preserve">              HELP-PROMPT:      Enter the Date that the patient is requesting </w:t>
      </w:r>
    </w:p>
    <w:p w14:paraId="56A7BC4C" w14:textId="77777777" w:rsidR="006042BA" w:rsidRDefault="006042BA" w:rsidP="006042BA">
      <w:pPr>
        <w:pStyle w:val="BodyText"/>
        <w:keepNext/>
      </w:pPr>
      <w:r>
        <w:t xml:space="preserve">                                for their Recall Visit. </w:t>
      </w:r>
    </w:p>
    <w:p w14:paraId="7BEFA684" w14:textId="77777777" w:rsidR="006042BA" w:rsidRDefault="006042BA" w:rsidP="006042BA">
      <w:pPr>
        <w:pStyle w:val="BodyText"/>
        <w:keepNext/>
      </w:pPr>
      <w:r>
        <w:t xml:space="preserve">              DESCRIPTION:      This is the Recall Date that the patient is</w:t>
      </w:r>
    </w:p>
    <w:p w14:paraId="33D42046" w14:textId="77777777" w:rsidR="006042BA" w:rsidRDefault="006042BA" w:rsidP="006042BA">
      <w:pPr>
        <w:pStyle w:val="BodyText"/>
        <w:keepNext/>
      </w:pPr>
      <w:r>
        <w:t xml:space="preserve">                                requesting. It can be different from the Recall</w:t>
      </w:r>
    </w:p>
    <w:p w14:paraId="6BE6DCE4" w14:textId="77777777" w:rsidR="006042BA" w:rsidRDefault="006042BA" w:rsidP="006042BA">
      <w:pPr>
        <w:pStyle w:val="BodyText"/>
        <w:keepNext/>
      </w:pPr>
      <w:r>
        <w:t xml:space="preserve">                                Date, which is what the Provider has requested. </w:t>
      </w:r>
    </w:p>
    <w:p w14:paraId="12B51144" w14:textId="77777777" w:rsidR="006042BA" w:rsidRDefault="006042BA" w:rsidP="006042BA">
      <w:pPr>
        <w:pStyle w:val="BodyText"/>
        <w:keepNext/>
      </w:pPr>
      <w:r>
        <w:t xml:space="preserve"> </w:t>
      </w:r>
    </w:p>
    <w:p w14:paraId="476409B0" w14:textId="77777777" w:rsidR="006042BA" w:rsidRDefault="006042BA" w:rsidP="006042BA">
      <w:pPr>
        <w:pStyle w:val="BodyText"/>
        <w:keepNext/>
      </w:pPr>
      <w:r>
        <w:t xml:space="preserve">                                This must be a future exact date.  </w:t>
      </w:r>
    </w:p>
    <w:p w14:paraId="63D47050" w14:textId="77777777" w:rsidR="006042BA" w:rsidRDefault="006042BA" w:rsidP="006042BA">
      <w:pPr>
        <w:pStyle w:val="BodyText"/>
        <w:keepNext/>
      </w:pPr>
    </w:p>
    <w:p w14:paraId="67E5A2EC" w14:textId="77777777" w:rsidR="006042BA" w:rsidRDefault="006042BA" w:rsidP="006042BA">
      <w:pPr>
        <w:pStyle w:val="BodyText"/>
        <w:keepNext/>
      </w:pPr>
      <w:r>
        <w:t xml:space="preserve">                                UNEDITABLE</w:t>
      </w:r>
    </w:p>
    <w:p w14:paraId="6FA82D38" w14:textId="77777777" w:rsidR="006042BA" w:rsidRDefault="006042BA" w:rsidP="006042BA">
      <w:pPr>
        <w:pStyle w:val="BodyText"/>
        <w:keepNext/>
      </w:pPr>
      <w:r>
        <w:t xml:space="preserve">              NOTES:            XXXX--CAN'T BE ALTERED EXCEPT BY PROGRAMMER</w:t>
      </w:r>
    </w:p>
    <w:p w14:paraId="21DBB65B" w14:textId="77777777" w:rsidR="006042BA" w:rsidRDefault="006042BA" w:rsidP="006042BA">
      <w:pPr>
        <w:pStyle w:val="BodyText"/>
        <w:keepNext/>
      </w:pPr>
    </w:p>
    <w:p w14:paraId="04EF8206" w14:textId="77777777" w:rsidR="006042BA" w:rsidRDefault="006042BA" w:rsidP="006042BA">
      <w:pPr>
        <w:pStyle w:val="BodyText"/>
        <w:keepNext/>
      </w:pPr>
    </w:p>
    <w:p w14:paraId="735BE629" w14:textId="77777777" w:rsidR="006042BA" w:rsidRDefault="006042BA" w:rsidP="006042BA">
      <w:pPr>
        <w:pStyle w:val="BodyText"/>
        <w:keepNext/>
      </w:pPr>
      <w:r>
        <w:t>403.5,6       DATE REMINDER SENT     0;10 DATE</w:t>
      </w:r>
    </w:p>
    <w:p w14:paraId="2799A5C3" w14:textId="77777777" w:rsidR="006042BA" w:rsidRDefault="006042BA" w:rsidP="006042BA">
      <w:pPr>
        <w:pStyle w:val="BodyText"/>
        <w:keepNext/>
      </w:pPr>
    </w:p>
    <w:p w14:paraId="4C78EED9" w14:textId="77777777" w:rsidR="006042BA" w:rsidRDefault="006042BA" w:rsidP="006042BA">
      <w:pPr>
        <w:pStyle w:val="BodyText"/>
        <w:keepNext/>
      </w:pPr>
      <w:r>
        <w:t xml:space="preserve">              INPUT TRANSFORM:  S %DT="E" D ^%DT S X=Y K:Y&lt;1 X</w:t>
      </w:r>
    </w:p>
    <w:p w14:paraId="566FDFD6" w14:textId="77777777" w:rsidR="006042BA" w:rsidRDefault="006042BA" w:rsidP="006042BA">
      <w:pPr>
        <w:pStyle w:val="BodyText"/>
        <w:keepNext/>
      </w:pPr>
      <w:r>
        <w:t xml:space="preserve">              LAST EDITED:      JUL 15, 2008 </w:t>
      </w:r>
    </w:p>
    <w:p w14:paraId="1CEAE8E4" w14:textId="77777777" w:rsidR="006042BA" w:rsidRDefault="006042BA" w:rsidP="006042BA">
      <w:pPr>
        <w:pStyle w:val="BodyText"/>
        <w:keepNext/>
      </w:pPr>
      <w:r>
        <w:t xml:space="preserve">              HELP-PROMPT:      Date letter/card first printed. </w:t>
      </w:r>
    </w:p>
    <w:p w14:paraId="29B1712C" w14:textId="1ED4477B" w:rsidR="006042BA" w:rsidRDefault="006042BA" w:rsidP="006042BA">
      <w:pPr>
        <w:pStyle w:val="BodyText"/>
        <w:keepNext/>
      </w:pPr>
      <w:r>
        <w:t xml:space="preserve">              DESCRIPTION:      This is the date that the first letter/card was printed and sent to the Veteran.  </w:t>
      </w:r>
    </w:p>
    <w:p w14:paraId="174F7D2E" w14:textId="77777777" w:rsidR="006042BA" w:rsidRDefault="006042BA" w:rsidP="006042BA">
      <w:pPr>
        <w:pStyle w:val="BodyText"/>
        <w:keepNext/>
      </w:pPr>
    </w:p>
    <w:p w14:paraId="1840CDF3" w14:textId="77777777" w:rsidR="006042BA" w:rsidRDefault="006042BA" w:rsidP="006042BA">
      <w:pPr>
        <w:pStyle w:val="BodyText"/>
        <w:keepNext/>
      </w:pPr>
      <w:r>
        <w:t>403.5,7       USER WHO ENTERED RECALL 0;11 POINTER TO NEW PERSON FILE (#200)</w:t>
      </w:r>
    </w:p>
    <w:p w14:paraId="0929A944" w14:textId="77777777" w:rsidR="006042BA" w:rsidRDefault="006042BA" w:rsidP="006042BA">
      <w:pPr>
        <w:pStyle w:val="BodyText"/>
        <w:keepNext/>
      </w:pPr>
    </w:p>
    <w:p w14:paraId="1E4F3BD8" w14:textId="77777777" w:rsidR="006042BA" w:rsidRDefault="006042BA" w:rsidP="006042BA">
      <w:pPr>
        <w:pStyle w:val="BodyText"/>
        <w:keepNext/>
      </w:pPr>
      <w:r>
        <w:t xml:space="preserve">              LAST EDITED:      APR 03, 2015 </w:t>
      </w:r>
    </w:p>
    <w:p w14:paraId="60B79267" w14:textId="77777777" w:rsidR="006042BA" w:rsidRDefault="006042BA" w:rsidP="006042BA">
      <w:pPr>
        <w:pStyle w:val="BodyText"/>
        <w:keepNext/>
      </w:pPr>
      <w:r>
        <w:t xml:space="preserve">              HELP-PROMPT:      New person who entered or edited Recall entry </w:t>
      </w:r>
    </w:p>
    <w:p w14:paraId="0CBFD569" w14:textId="39ACE4EB" w:rsidR="006042BA" w:rsidRDefault="006042BA" w:rsidP="006042BA">
      <w:pPr>
        <w:pStyle w:val="BodyText"/>
        <w:keepNext/>
      </w:pPr>
      <w:r>
        <w:lastRenderedPageBreak/>
        <w:t xml:space="preserve">              DESCRIPTION:       User who enter or edit a Recall entry.  </w:t>
      </w:r>
    </w:p>
    <w:p w14:paraId="366ACFB9" w14:textId="77777777" w:rsidR="006042BA" w:rsidRDefault="006042BA" w:rsidP="006042BA">
      <w:pPr>
        <w:pStyle w:val="BodyText"/>
        <w:keepNext/>
      </w:pPr>
    </w:p>
    <w:p w14:paraId="3AAFB6FC" w14:textId="77777777" w:rsidR="006042BA" w:rsidRDefault="006042BA" w:rsidP="006042BA">
      <w:pPr>
        <w:pStyle w:val="BodyText"/>
        <w:keepNext/>
      </w:pPr>
      <w:r>
        <w:t xml:space="preserve">              NOTES:            TRIGGERED by the RECALL DATE field of the </w:t>
      </w:r>
    </w:p>
    <w:p w14:paraId="020BC608" w14:textId="77777777" w:rsidR="006042BA" w:rsidRDefault="006042BA" w:rsidP="006042BA">
      <w:pPr>
        <w:pStyle w:val="BodyText"/>
        <w:keepNext/>
      </w:pPr>
      <w:r>
        <w:t xml:space="preserve">                                RECALL REMINDERS File </w:t>
      </w:r>
    </w:p>
    <w:p w14:paraId="18B8C446" w14:textId="77777777" w:rsidR="006042BA" w:rsidRDefault="006042BA" w:rsidP="006042BA">
      <w:pPr>
        <w:pStyle w:val="BodyText"/>
        <w:keepNext/>
      </w:pPr>
    </w:p>
    <w:p w14:paraId="034E8116" w14:textId="77777777" w:rsidR="006042BA" w:rsidRDefault="006042BA" w:rsidP="006042BA">
      <w:pPr>
        <w:pStyle w:val="BodyText"/>
        <w:keepNext/>
      </w:pPr>
      <w:r>
        <w:t xml:space="preserve">              RECORD INDEXES:   AC (#1656)</w:t>
      </w:r>
    </w:p>
    <w:p w14:paraId="75BAD054" w14:textId="77777777" w:rsidR="006042BA" w:rsidRDefault="006042BA" w:rsidP="006042BA">
      <w:pPr>
        <w:pStyle w:val="BodyText"/>
        <w:keepNext/>
      </w:pPr>
    </w:p>
    <w:p w14:paraId="1AD70E39" w14:textId="77777777" w:rsidR="006042BA" w:rsidRDefault="006042BA" w:rsidP="006042BA">
      <w:pPr>
        <w:pStyle w:val="BodyText"/>
        <w:keepNext/>
      </w:pPr>
      <w:r>
        <w:t>403.5,7.5     DATE/TIME RECALL ADDED 0;14 DATE</w:t>
      </w:r>
    </w:p>
    <w:p w14:paraId="474953E2" w14:textId="77777777" w:rsidR="006042BA" w:rsidRDefault="006042BA" w:rsidP="006042BA">
      <w:pPr>
        <w:pStyle w:val="BodyText"/>
        <w:keepNext/>
      </w:pPr>
    </w:p>
    <w:p w14:paraId="6323E143" w14:textId="77777777" w:rsidR="006042BA" w:rsidRDefault="006042BA" w:rsidP="006042BA">
      <w:pPr>
        <w:pStyle w:val="BodyText"/>
        <w:keepNext/>
      </w:pPr>
      <w:r>
        <w:t xml:space="preserve">              INPUT TRANSFORM:  S %DT="ET" D ^%DT S X=Y K:(Y&lt;1)!(X&gt;$E($$NOW^XLF</w:t>
      </w:r>
    </w:p>
    <w:p w14:paraId="7285B136" w14:textId="77777777" w:rsidR="006042BA" w:rsidRDefault="006042BA" w:rsidP="006042BA">
      <w:pPr>
        <w:pStyle w:val="BodyText"/>
        <w:keepNext/>
      </w:pPr>
      <w:r>
        <w:t xml:space="preserve">                                DT,1,12)) X</w:t>
      </w:r>
    </w:p>
    <w:p w14:paraId="0DEC57B6" w14:textId="77777777" w:rsidR="006042BA" w:rsidRDefault="006042BA" w:rsidP="006042BA">
      <w:pPr>
        <w:pStyle w:val="BodyText"/>
        <w:keepNext/>
      </w:pPr>
      <w:r>
        <w:t xml:space="preserve">              LAST EDITED:      JAN 14, 2016 </w:t>
      </w:r>
    </w:p>
    <w:p w14:paraId="3EED9498" w14:textId="77777777" w:rsidR="006042BA" w:rsidRDefault="006042BA" w:rsidP="006042BA">
      <w:pPr>
        <w:pStyle w:val="BodyText"/>
        <w:keepNext/>
      </w:pPr>
      <w:r>
        <w:t xml:space="preserve">              HELP-PROMPT:      Enter a date and time not in the future </w:t>
      </w:r>
    </w:p>
    <w:p w14:paraId="7A7A7037" w14:textId="1296427B" w:rsidR="006042BA" w:rsidRDefault="006042BA" w:rsidP="006042BA">
      <w:pPr>
        <w:pStyle w:val="BodyText"/>
        <w:keepNext/>
      </w:pPr>
      <w:r>
        <w:t xml:space="preserve">              DESCRIPTION:      Date and Time this recall reminder was added.  Cannot be in the future.  </w:t>
      </w:r>
    </w:p>
    <w:p w14:paraId="3613C6CB" w14:textId="77777777" w:rsidR="006042BA" w:rsidRDefault="006042BA" w:rsidP="006042BA">
      <w:pPr>
        <w:pStyle w:val="BodyText"/>
        <w:keepNext/>
      </w:pPr>
      <w:r>
        <w:t xml:space="preserve">                                UNEDITABLE</w:t>
      </w:r>
    </w:p>
    <w:p w14:paraId="2FBE25BA" w14:textId="77777777" w:rsidR="006042BA" w:rsidRDefault="006042BA" w:rsidP="006042BA">
      <w:pPr>
        <w:pStyle w:val="BodyText"/>
        <w:keepNext/>
      </w:pPr>
      <w:r>
        <w:t xml:space="preserve">              NOTES:            XXXX--CAN'T BE ALTERED EXCEPT BY PROGRAMMER</w:t>
      </w:r>
    </w:p>
    <w:p w14:paraId="2CBA0B17" w14:textId="77777777" w:rsidR="006042BA" w:rsidRDefault="006042BA" w:rsidP="006042BA">
      <w:pPr>
        <w:pStyle w:val="BodyText"/>
        <w:keepNext/>
      </w:pPr>
    </w:p>
    <w:p w14:paraId="784845DF" w14:textId="77777777" w:rsidR="006042BA" w:rsidRDefault="006042BA" w:rsidP="006042BA">
      <w:pPr>
        <w:pStyle w:val="BodyText"/>
        <w:keepNext/>
      </w:pPr>
      <w:r>
        <w:t xml:space="preserve">              RECORD INDEXES:   AC (#1656)</w:t>
      </w:r>
    </w:p>
    <w:p w14:paraId="07AD7806" w14:textId="77777777" w:rsidR="006042BA" w:rsidRDefault="006042BA" w:rsidP="006042BA">
      <w:pPr>
        <w:pStyle w:val="BodyText"/>
        <w:keepNext/>
      </w:pPr>
    </w:p>
    <w:p w14:paraId="24E222F9" w14:textId="77777777" w:rsidR="006042BA" w:rsidRDefault="006042BA" w:rsidP="006042BA">
      <w:pPr>
        <w:pStyle w:val="BodyText"/>
        <w:keepNext/>
      </w:pPr>
      <w:r>
        <w:t>403.5,8       SECOND PRINT           0;13 DATE</w:t>
      </w:r>
    </w:p>
    <w:p w14:paraId="1264650E" w14:textId="77777777" w:rsidR="006042BA" w:rsidRDefault="006042BA" w:rsidP="006042BA">
      <w:pPr>
        <w:pStyle w:val="BodyText"/>
        <w:keepNext/>
      </w:pPr>
    </w:p>
    <w:p w14:paraId="30857F36" w14:textId="77777777" w:rsidR="006042BA" w:rsidRDefault="006042BA" w:rsidP="006042BA">
      <w:pPr>
        <w:pStyle w:val="BodyText"/>
        <w:keepNext/>
      </w:pPr>
      <w:r>
        <w:t xml:space="preserve">              INPUT TRANSFORM:  S %DT="E" D ^%DT S X=Y K:Y&lt;1 X</w:t>
      </w:r>
    </w:p>
    <w:p w14:paraId="0C6E0C25" w14:textId="77777777" w:rsidR="006042BA" w:rsidRDefault="006042BA" w:rsidP="006042BA">
      <w:pPr>
        <w:pStyle w:val="BodyText"/>
        <w:keepNext/>
      </w:pPr>
      <w:r>
        <w:t xml:space="preserve">              LAST EDITED:      JUL 15, 2008 </w:t>
      </w:r>
    </w:p>
    <w:p w14:paraId="74D48C87" w14:textId="77777777" w:rsidR="006042BA" w:rsidRDefault="006042BA" w:rsidP="006042BA">
      <w:pPr>
        <w:pStyle w:val="BodyText"/>
        <w:keepNext/>
      </w:pPr>
      <w:r>
        <w:t xml:space="preserve">              HELP-PROMPT:      Date for second printing of card or letter </w:t>
      </w:r>
    </w:p>
    <w:p w14:paraId="192013E0" w14:textId="77777777" w:rsidR="006042BA" w:rsidRDefault="006042BA" w:rsidP="006042BA">
      <w:pPr>
        <w:pStyle w:val="BodyText"/>
        <w:keepNext/>
      </w:pPr>
      <w:r>
        <w:t xml:space="preserve">              DESCRIPTION:      This is the date that the second letter/card</w:t>
      </w:r>
    </w:p>
    <w:p w14:paraId="2247E839" w14:textId="7EA74386" w:rsidR="006042BA" w:rsidRDefault="006042BA" w:rsidP="006042BA">
      <w:pPr>
        <w:pStyle w:val="BodyText"/>
        <w:keepNext/>
      </w:pPr>
      <w:r>
        <w:t xml:space="preserve">                                was printed and sent.  </w:t>
      </w:r>
    </w:p>
    <w:p w14:paraId="2CCD5DEE" w14:textId="77777777" w:rsidR="006042BA" w:rsidRDefault="006042BA" w:rsidP="006042BA">
      <w:pPr>
        <w:pStyle w:val="BodyText"/>
        <w:keepNext/>
      </w:pPr>
    </w:p>
    <w:p w14:paraId="5D99468E" w14:textId="66AA8B6A" w:rsidR="006042BA" w:rsidRDefault="00AB1E80" w:rsidP="0067132E">
      <w:pPr>
        <w:pStyle w:val="Heading3"/>
      </w:pPr>
      <w:r>
        <w:tab/>
      </w:r>
      <w:bookmarkStart w:id="2249" w:name="_Toc513557796"/>
      <w:r>
        <w:t>#</w:t>
      </w:r>
      <w:r w:rsidR="006042BA">
        <w:t>403.56 – RECALL REMINDERS REMOVED</w:t>
      </w:r>
      <w:bookmarkEnd w:id="2249"/>
    </w:p>
    <w:p w14:paraId="172A6EAD" w14:textId="77777777" w:rsidR="006042BA" w:rsidRPr="006042BA" w:rsidRDefault="006042BA" w:rsidP="006042BA">
      <w:pPr>
        <w:pStyle w:val="BodyText"/>
      </w:pPr>
    </w:p>
    <w:p w14:paraId="646317F0" w14:textId="77777777" w:rsidR="006042BA" w:rsidRDefault="006042BA" w:rsidP="006042BA">
      <w:pPr>
        <w:pStyle w:val="BodyText"/>
      </w:pPr>
      <w:r>
        <w:t xml:space="preserve">STANDARD DATA DICTIONARY #403.56 -- RECALL REMINDERS REMOVED FILE   </w:t>
      </w:r>
    </w:p>
    <w:p w14:paraId="489A377E" w14:textId="77777777" w:rsidR="006042BA" w:rsidRDefault="006042BA" w:rsidP="006042BA">
      <w:pPr>
        <w:pStyle w:val="BodyText"/>
      </w:pPr>
      <w:r>
        <w:t xml:space="preserve">                                                    FEB 7,2018@13:58:29  PAGE 1</w:t>
      </w:r>
    </w:p>
    <w:p w14:paraId="0DB092A5" w14:textId="29812980" w:rsidR="006042BA" w:rsidRDefault="006042BA" w:rsidP="006042BA">
      <w:pPr>
        <w:pStyle w:val="BodyText"/>
      </w:pPr>
      <w:r>
        <w:lastRenderedPageBreak/>
        <w:t xml:space="preserve">STORED IN ^SD(403.56,  (19304 ENTRIES)   SITE: TEST.CHEYENNE.MED.VA.GOV   UCI: CHEYL134,ROU                                                    (VERSION 5.3)   </w:t>
      </w:r>
    </w:p>
    <w:p w14:paraId="49F67EC3" w14:textId="77777777" w:rsidR="006042BA" w:rsidRDefault="006042BA" w:rsidP="006042BA">
      <w:pPr>
        <w:pStyle w:val="BodyText"/>
      </w:pPr>
    </w:p>
    <w:p w14:paraId="1069C8DF" w14:textId="77777777" w:rsidR="006042BA" w:rsidRDefault="006042BA" w:rsidP="006042BA">
      <w:pPr>
        <w:pStyle w:val="BodyText"/>
      </w:pPr>
      <w:r>
        <w:t>DATA          NAME                  GLOBAL        DATA</w:t>
      </w:r>
    </w:p>
    <w:p w14:paraId="454BD82C" w14:textId="77777777" w:rsidR="006042BA" w:rsidRDefault="006042BA" w:rsidP="006042BA">
      <w:pPr>
        <w:pStyle w:val="BodyText"/>
      </w:pPr>
      <w:r>
        <w:t>ELEMENT       TITLE                 LOCATION      TYPE</w:t>
      </w:r>
    </w:p>
    <w:p w14:paraId="09B0DC91" w14:textId="77777777" w:rsidR="006042BA" w:rsidRDefault="006042BA" w:rsidP="006042BA">
      <w:pPr>
        <w:pStyle w:val="BodyText"/>
      </w:pPr>
      <w:r>
        <w:t>-------------------------------------------------------------------------------</w:t>
      </w:r>
    </w:p>
    <w:p w14:paraId="610A4C37" w14:textId="77777777" w:rsidR="006042BA" w:rsidRDefault="006042BA" w:rsidP="006042BA">
      <w:pPr>
        <w:pStyle w:val="BodyText"/>
      </w:pPr>
      <w:r>
        <w:t>This file holds records deleted from the RECALL REMINDERS [#403.5] file,</w:t>
      </w:r>
    </w:p>
    <w:p w14:paraId="631AB3E5" w14:textId="77777777" w:rsidR="006042BA" w:rsidRDefault="006042BA" w:rsidP="006042BA">
      <w:pPr>
        <w:pStyle w:val="BodyText"/>
      </w:pPr>
      <w:r>
        <w:t xml:space="preserve">whether deleted by the user or because they were given appointments.  </w:t>
      </w:r>
    </w:p>
    <w:p w14:paraId="127430D6" w14:textId="77777777" w:rsidR="006042BA" w:rsidRDefault="006042BA" w:rsidP="006042BA">
      <w:pPr>
        <w:pStyle w:val="BodyText"/>
      </w:pPr>
    </w:p>
    <w:p w14:paraId="0E8230A7" w14:textId="77777777" w:rsidR="006042BA" w:rsidRDefault="006042BA" w:rsidP="006042BA">
      <w:pPr>
        <w:pStyle w:val="BodyText"/>
      </w:pPr>
    </w:p>
    <w:p w14:paraId="33911EE8" w14:textId="77777777" w:rsidR="006042BA" w:rsidRDefault="006042BA" w:rsidP="006042BA">
      <w:pPr>
        <w:pStyle w:val="BodyText"/>
      </w:pPr>
      <w:r>
        <w:t xml:space="preserve">              DD ACCESS: @</w:t>
      </w:r>
    </w:p>
    <w:p w14:paraId="615B7283" w14:textId="77777777" w:rsidR="006042BA" w:rsidRDefault="006042BA" w:rsidP="006042BA">
      <w:pPr>
        <w:pStyle w:val="BodyText"/>
      </w:pPr>
      <w:r>
        <w:t xml:space="preserve">              RD ACCESS: </w:t>
      </w:r>
    </w:p>
    <w:p w14:paraId="0C44E954" w14:textId="77777777" w:rsidR="006042BA" w:rsidRDefault="006042BA" w:rsidP="006042BA">
      <w:pPr>
        <w:pStyle w:val="BodyText"/>
      </w:pPr>
      <w:r>
        <w:t xml:space="preserve">              WR ACCESS: </w:t>
      </w:r>
    </w:p>
    <w:p w14:paraId="4AB7F7E8" w14:textId="77777777" w:rsidR="006042BA" w:rsidRDefault="006042BA" w:rsidP="006042BA">
      <w:pPr>
        <w:pStyle w:val="BodyText"/>
      </w:pPr>
      <w:r>
        <w:t xml:space="preserve">             DEL ACCESS: @</w:t>
      </w:r>
    </w:p>
    <w:p w14:paraId="0EAE688F" w14:textId="77777777" w:rsidR="006042BA" w:rsidRDefault="006042BA" w:rsidP="006042BA">
      <w:pPr>
        <w:pStyle w:val="BodyText"/>
      </w:pPr>
      <w:r>
        <w:t xml:space="preserve">           LAYGO ACCESS: @</w:t>
      </w:r>
    </w:p>
    <w:p w14:paraId="53EDF14B" w14:textId="77777777" w:rsidR="006042BA" w:rsidRDefault="006042BA" w:rsidP="006042BA">
      <w:pPr>
        <w:pStyle w:val="BodyText"/>
      </w:pPr>
      <w:r>
        <w:t xml:space="preserve">           AUDIT ACCESS: @</w:t>
      </w:r>
    </w:p>
    <w:p w14:paraId="6A4E9EB0" w14:textId="77777777" w:rsidR="006042BA" w:rsidRDefault="006042BA" w:rsidP="006042BA">
      <w:pPr>
        <w:pStyle w:val="BodyText"/>
      </w:pPr>
    </w:p>
    <w:p w14:paraId="652ABAF9" w14:textId="77777777" w:rsidR="006042BA" w:rsidRDefault="006042BA" w:rsidP="006042BA">
      <w:pPr>
        <w:pStyle w:val="BodyText"/>
      </w:pPr>
      <w:r>
        <w:t xml:space="preserve">        (NOTE: Kernel's File Access Security has been installed in this UCI.)</w:t>
      </w:r>
    </w:p>
    <w:p w14:paraId="3353D805" w14:textId="77777777" w:rsidR="006042BA" w:rsidRDefault="006042BA" w:rsidP="006042BA">
      <w:pPr>
        <w:pStyle w:val="BodyText"/>
      </w:pPr>
    </w:p>
    <w:p w14:paraId="3293116F" w14:textId="77777777" w:rsidR="006042BA" w:rsidRDefault="006042BA" w:rsidP="006042BA">
      <w:pPr>
        <w:pStyle w:val="BodyText"/>
      </w:pPr>
    </w:p>
    <w:p w14:paraId="4F108C17" w14:textId="77777777" w:rsidR="006042BA" w:rsidRDefault="006042BA" w:rsidP="006042BA">
      <w:pPr>
        <w:pStyle w:val="BodyText"/>
      </w:pPr>
      <w:r>
        <w:t>CROSS</w:t>
      </w:r>
    </w:p>
    <w:p w14:paraId="48DB341C" w14:textId="77777777" w:rsidR="006042BA" w:rsidRDefault="006042BA" w:rsidP="006042BA">
      <w:pPr>
        <w:pStyle w:val="BodyText"/>
      </w:pPr>
      <w:r>
        <w:t>REFERENCED BY: PATIENT NAME(B), RECALL DATE(C)</w:t>
      </w:r>
    </w:p>
    <w:p w14:paraId="1C6AE347" w14:textId="77777777" w:rsidR="006042BA" w:rsidRDefault="006042BA" w:rsidP="006042BA">
      <w:pPr>
        <w:pStyle w:val="BodyText"/>
      </w:pPr>
    </w:p>
    <w:p w14:paraId="7F77E4D0" w14:textId="2B24B902" w:rsidR="006042BA" w:rsidRDefault="006042BA" w:rsidP="006042BA">
      <w:pPr>
        <w:pStyle w:val="BodyText"/>
      </w:pPr>
      <w:r>
        <w:t>INDEXED BY:    DATE/TIME RECALL ADDED &amp; USER WHO ENTERED RECALL (AC), CLINIC &amp;  RECALL DATE (D)</w:t>
      </w:r>
    </w:p>
    <w:p w14:paraId="35920130" w14:textId="77777777" w:rsidR="006042BA" w:rsidRDefault="006042BA" w:rsidP="006042BA">
      <w:pPr>
        <w:pStyle w:val="BodyText"/>
      </w:pPr>
    </w:p>
    <w:p w14:paraId="05C5AD6F" w14:textId="77777777" w:rsidR="006042BA" w:rsidRDefault="006042BA" w:rsidP="006042BA">
      <w:pPr>
        <w:pStyle w:val="BodyText"/>
      </w:pPr>
      <w:r>
        <w:t>403.56,.01    PATIENT NAME           0;1 POINTER TO PATIENT FILE (#2)</w:t>
      </w:r>
    </w:p>
    <w:p w14:paraId="0B9B2211" w14:textId="77777777" w:rsidR="006042BA" w:rsidRDefault="006042BA" w:rsidP="006042BA">
      <w:pPr>
        <w:pStyle w:val="BodyText"/>
      </w:pPr>
      <w:r>
        <w:t xml:space="preserve">                                 (Required)</w:t>
      </w:r>
    </w:p>
    <w:p w14:paraId="59769621" w14:textId="77777777" w:rsidR="006042BA" w:rsidRDefault="006042BA" w:rsidP="006042BA">
      <w:pPr>
        <w:pStyle w:val="BodyText"/>
      </w:pPr>
    </w:p>
    <w:p w14:paraId="356A536B" w14:textId="77777777" w:rsidR="006042BA" w:rsidRDefault="006042BA" w:rsidP="006042BA">
      <w:pPr>
        <w:pStyle w:val="BodyText"/>
      </w:pPr>
      <w:r>
        <w:t xml:space="preserve">              LAST EDITED:      JUL 17, 2008 </w:t>
      </w:r>
    </w:p>
    <w:p w14:paraId="4B0F0B22" w14:textId="77777777" w:rsidR="006042BA" w:rsidRDefault="006042BA" w:rsidP="006042BA">
      <w:pPr>
        <w:pStyle w:val="BodyText"/>
      </w:pPr>
      <w:r>
        <w:t xml:space="preserve">              HELP-PROMPT:      Select Recall Reminder patient. </w:t>
      </w:r>
    </w:p>
    <w:p w14:paraId="5AD266B2" w14:textId="1A5914AD" w:rsidR="006042BA" w:rsidRDefault="006042BA" w:rsidP="006042BA">
      <w:pPr>
        <w:pStyle w:val="BodyText"/>
      </w:pPr>
      <w:r>
        <w:t xml:space="preserve">              DESCRIPTION:      Recall Reminder Patient who has been removed from the Recall Reminder file.  </w:t>
      </w:r>
    </w:p>
    <w:p w14:paraId="54BA9002" w14:textId="77777777" w:rsidR="006042BA" w:rsidRDefault="006042BA" w:rsidP="006042BA">
      <w:pPr>
        <w:pStyle w:val="BodyText"/>
      </w:pPr>
    </w:p>
    <w:p w14:paraId="1433724C" w14:textId="77777777" w:rsidR="006042BA" w:rsidRDefault="006042BA" w:rsidP="006042BA">
      <w:pPr>
        <w:pStyle w:val="BodyText"/>
      </w:pPr>
      <w:r>
        <w:t xml:space="preserve">              CROSS-REFERENCE:  403.56^B </w:t>
      </w:r>
    </w:p>
    <w:p w14:paraId="14B491B9" w14:textId="77777777" w:rsidR="006042BA" w:rsidRDefault="006042BA" w:rsidP="006042BA">
      <w:pPr>
        <w:pStyle w:val="BodyText"/>
      </w:pPr>
      <w:r>
        <w:t xml:space="preserve">                                1)= S ^SD(403.56,"B",$E(X,1,30),DA)=""</w:t>
      </w:r>
    </w:p>
    <w:p w14:paraId="6E471DF4" w14:textId="77777777" w:rsidR="006042BA" w:rsidRDefault="006042BA" w:rsidP="006042BA">
      <w:pPr>
        <w:pStyle w:val="BodyText"/>
      </w:pPr>
      <w:r>
        <w:t xml:space="preserve">                                2)= K ^SD(403.56,"B",$E(X,1,30),DA)</w:t>
      </w:r>
    </w:p>
    <w:p w14:paraId="3954F8E0" w14:textId="77777777" w:rsidR="006042BA" w:rsidRDefault="006042BA" w:rsidP="006042BA">
      <w:pPr>
        <w:pStyle w:val="BodyText"/>
      </w:pPr>
      <w:r>
        <w:t xml:space="preserve">                                Look up by Recall patient name.  </w:t>
      </w:r>
    </w:p>
    <w:p w14:paraId="212C0D7F" w14:textId="77777777" w:rsidR="006042BA" w:rsidRDefault="006042BA" w:rsidP="006042BA">
      <w:pPr>
        <w:pStyle w:val="BodyText"/>
      </w:pPr>
    </w:p>
    <w:p w14:paraId="320E75E3" w14:textId="77777777" w:rsidR="006042BA" w:rsidRDefault="006042BA" w:rsidP="006042BA">
      <w:pPr>
        <w:pStyle w:val="BodyText"/>
      </w:pPr>
      <w:r>
        <w:t>403.56,2      ACCESSION #            0;3 FREE TEXT</w:t>
      </w:r>
    </w:p>
    <w:p w14:paraId="6FCD5A82" w14:textId="77777777" w:rsidR="006042BA" w:rsidRDefault="006042BA" w:rsidP="006042BA">
      <w:pPr>
        <w:pStyle w:val="BodyText"/>
      </w:pPr>
    </w:p>
    <w:p w14:paraId="34160D49" w14:textId="77777777" w:rsidR="006042BA" w:rsidRDefault="006042BA" w:rsidP="006042BA">
      <w:pPr>
        <w:pStyle w:val="BodyText"/>
      </w:pPr>
      <w:r>
        <w:t xml:space="preserve">              INPUT TRANSFORM:  K:$L(X)&gt;25!($L(X)&lt;1) X</w:t>
      </w:r>
    </w:p>
    <w:p w14:paraId="4D087E43" w14:textId="77777777" w:rsidR="006042BA" w:rsidRDefault="006042BA" w:rsidP="006042BA">
      <w:pPr>
        <w:pStyle w:val="BodyText"/>
      </w:pPr>
      <w:r>
        <w:t xml:space="preserve">              LAST EDITED:      JUL 15, 2008 </w:t>
      </w:r>
    </w:p>
    <w:p w14:paraId="59E0BAE3" w14:textId="77777777" w:rsidR="006042BA" w:rsidRDefault="006042BA" w:rsidP="006042BA">
      <w:pPr>
        <w:pStyle w:val="BodyText"/>
      </w:pPr>
      <w:r>
        <w:t xml:space="preserve">              HELP-PROMPT:      Answer must be 1-25 characters in length. </w:t>
      </w:r>
    </w:p>
    <w:p w14:paraId="1D6E7B8C" w14:textId="77777777" w:rsidR="006042BA" w:rsidRDefault="006042BA" w:rsidP="006042BA">
      <w:pPr>
        <w:pStyle w:val="BodyText"/>
      </w:pPr>
      <w:r>
        <w:t xml:space="preserve">              DESCRIPTION:      Lab order number or accession number moved from</w:t>
      </w:r>
    </w:p>
    <w:p w14:paraId="32865E9C" w14:textId="77777777" w:rsidR="006042BA" w:rsidRDefault="006042BA" w:rsidP="006042BA">
      <w:pPr>
        <w:pStyle w:val="BodyText"/>
      </w:pPr>
      <w:r>
        <w:t xml:space="preserve">                                the Recall File.  </w:t>
      </w:r>
    </w:p>
    <w:p w14:paraId="58135B8A" w14:textId="77777777" w:rsidR="006042BA" w:rsidRDefault="006042BA" w:rsidP="006042BA">
      <w:pPr>
        <w:pStyle w:val="BodyText"/>
      </w:pPr>
    </w:p>
    <w:p w14:paraId="79AB91B9" w14:textId="77777777" w:rsidR="006042BA" w:rsidRDefault="006042BA" w:rsidP="006042BA">
      <w:pPr>
        <w:pStyle w:val="BodyText"/>
      </w:pPr>
      <w:r>
        <w:t>403.56,2.5    COMMENT                0;7 FREE TEXT</w:t>
      </w:r>
    </w:p>
    <w:p w14:paraId="4602692E" w14:textId="77777777" w:rsidR="006042BA" w:rsidRDefault="006042BA" w:rsidP="006042BA">
      <w:pPr>
        <w:pStyle w:val="BodyText"/>
      </w:pPr>
    </w:p>
    <w:p w14:paraId="6589F708" w14:textId="77777777" w:rsidR="006042BA" w:rsidRDefault="006042BA" w:rsidP="006042BA">
      <w:pPr>
        <w:pStyle w:val="BodyText"/>
      </w:pPr>
      <w:r>
        <w:t xml:space="preserve">              INPUT TRANSFORM:  K:$L(X)&gt;80!($L(X)&lt;1) X</w:t>
      </w:r>
    </w:p>
    <w:p w14:paraId="78D6C844" w14:textId="77777777" w:rsidR="006042BA" w:rsidRDefault="006042BA" w:rsidP="006042BA">
      <w:pPr>
        <w:pStyle w:val="BodyText"/>
      </w:pPr>
      <w:r>
        <w:t xml:space="preserve">              LAST EDITED:      JUL 15, 2008 </w:t>
      </w:r>
    </w:p>
    <w:p w14:paraId="62CDDB27" w14:textId="77777777" w:rsidR="006042BA" w:rsidRDefault="006042BA" w:rsidP="006042BA">
      <w:pPr>
        <w:pStyle w:val="BodyText"/>
      </w:pPr>
      <w:r>
        <w:t xml:space="preserve">              HELP-PROMPT:      Answer must be 1-80 characters in length. </w:t>
      </w:r>
    </w:p>
    <w:p w14:paraId="2BF26B9F" w14:textId="1CD0D021" w:rsidR="006042BA" w:rsidRDefault="006042BA" w:rsidP="006042BA">
      <w:pPr>
        <w:pStyle w:val="BodyText"/>
      </w:pPr>
      <w:r>
        <w:t xml:space="preserve">              DESCRIPTION:      Comments that have been moved from the Recall Reminder File.  </w:t>
      </w:r>
    </w:p>
    <w:p w14:paraId="37CD4961" w14:textId="77777777" w:rsidR="006042BA" w:rsidRDefault="006042BA" w:rsidP="006042BA">
      <w:pPr>
        <w:pStyle w:val="BodyText"/>
      </w:pPr>
    </w:p>
    <w:p w14:paraId="5984D259" w14:textId="77777777" w:rsidR="006042BA" w:rsidRDefault="006042BA" w:rsidP="006042BA">
      <w:pPr>
        <w:pStyle w:val="BodyText"/>
      </w:pPr>
      <w:r>
        <w:t>403.56,2.6    FAST / NON-FASTING     0;8 SET</w:t>
      </w:r>
    </w:p>
    <w:p w14:paraId="5DAD9448" w14:textId="77777777" w:rsidR="006042BA" w:rsidRDefault="006042BA" w:rsidP="006042BA">
      <w:pPr>
        <w:pStyle w:val="BodyText"/>
      </w:pPr>
      <w:r>
        <w:t xml:space="preserve">                                'f' FOR FASTING; </w:t>
      </w:r>
    </w:p>
    <w:p w14:paraId="671E8930" w14:textId="77777777" w:rsidR="006042BA" w:rsidRDefault="006042BA" w:rsidP="006042BA">
      <w:pPr>
        <w:pStyle w:val="BodyText"/>
      </w:pPr>
      <w:r>
        <w:t xml:space="preserve">                                'n' FOR NON-FASTING; </w:t>
      </w:r>
    </w:p>
    <w:p w14:paraId="1981DA05" w14:textId="77777777" w:rsidR="006042BA" w:rsidRDefault="006042BA" w:rsidP="006042BA">
      <w:pPr>
        <w:pStyle w:val="BodyText"/>
      </w:pPr>
      <w:r>
        <w:t xml:space="preserve">              LAST EDITED:      JUL 15, 2008 </w:t>
      </w:r>
    </w:p>
    <w:p w14:paraId="7B404567" w14:textId="42867C85" w:rsidR="006042BA" w:rsidRDefault="006042BA" w:rsidP="006042BA">
      <w:pPr>
        <w:pStyle w:val="BodyText"/>
      </w:pPr>
      <w:r>
        <w:t xml:space="preserve">              HELP-PROMPT:      Either f - fasting, n - non fasting or blank for no labs </w:t>
      </w:r>
    </w:p>
    <w:p w14:paraId="602947C8" w14:textId="6E8CED99" w:rsidR="006042BA" w:rsidRDefault="006042BA" w:rsidP="006042BA">
      <w:pPr>
        <w:pStyle w:val="BodyText"/>
      </w:pPr>
      <w:r>
        <w:t xml:space="preserve">              DESCRIPTION:      Fasting and Non fasting information moved from the Recall Reminder file.  </w:t>
      </w:r>
    </w:p>
    <w:p w14:paraId="2AB3A464" w14:textId="77777777" w:rsidR="006042BA" w:rsidRDefault="006042BA" w:rsidP="006042BA">
      <w:pPr>
        <w:pStyle w:val="BodyText"/>
      </w:pPr>
    </w:p>
    <w:p w14:paraId="48B656E9" w14:textId="77777777" w:rsidR="006042BA" w:rsidRDefault="006042BA" w:rsidP="006042BA">
      <w:pPr>
        <w:pStyle w:val="BodyText"/>
      </w:pPr>
    </w:p>
    <w:p w14:paraId="16310688" w14:textId="77777777" w:rsidR="006042BA" w:rsidRDefault="006042BA" w:rsidP="006042BA">
      <w:pPr>
        <w:pStyle w:val="BodyText"/>
      </w:pPr>
      <w:r>
        <w:t xml:space="preserve">403.56,3      TEST/APP               0;4 POINTER TO RECALL REMINDERS APPT TYPE </w:t>
      </w:r>
    </w:p>
    <w:p w14:paraId="71D459BB" w14:textId="77777777" w:rsidR="006042BA" w:rsidRDefault="006042BA" w:rsidP="006042BA">
      <w:pPr>
        <w:pStyle w:val="BodyText"/>
      </w:pPr>
      <w:r>
        <w:t xml:space="preserve">                                FILE (#403.51)</w:t>
      </w:r>
    </w:p>
    <w:p w14:paraId="7A836253" w14:textId="77777777" w:rsidR="006042BA" w:rsidRDefault="006042BA" w:rsidP="006042BA">
      <w:pPr>
        <w:pStyle w:val="BodyText"/>
      </w:pPr>
    </w:p>
    <w:p w14:paraId="1D60130C" w14:textId="77777777" w:rsidR="006042BA" w:rsidRDefault="006042BA" w:rsidP="006042BA">
      <w:pPr>
        <w:pStyle w:val="BodyText"/>
      </w:pPr>
      <w:r>
        <w:lastRenderedPageBreak/>
        <w:t xml:space="preserve">              LAST EDITED:      JUL 15, 2008 </w:t>
      </w:r>
    </w:p>
    <w:p w14:paraId="46B1B883" w14:textId="2ACAC5A3" w:rsidR="006042BA" w:rsidRDefault="006042BA" w:rsidP="006042BA">
      <w:pPr>
        <w:pStyle w:val="BodyText"/>
      </w:pPr>
      <w:r>
        <w:t xml:space="preserve">              HELP-PROMPT:      Select from the available list of Test/App types </w:t>
      </w:r>
    </w:p>
    <w:p w14:paraId="10B187C5" w14:textId="78F50A8C" w:rsidR="006042BA" w:rsidRDefault="006042BA" w:rsidP="006042BA">
      <w:pPr>
        <w:pStyle w:val="BodyText"/>
      </w:pPr>
      <w:r>
        <w:t xml:space="preserve">              DESCRIPTION:      This is the type of Recall Visit that is assigned for this entry and </w:t>
      </w:r>
      <w:r w:rsidR="001355B8">
        <w:t>h</w:t>
      </w:r>
      <w:r>
        <w:t>as been moved from</w:t>
      </w:r>
      <w:r w:rsidR="001355B8">
        <w:t xml:space="preserve"> </w:t>
      </w:r>
      <w:r>
        <w:t xml:space="preserve">the Recall Reminder file.  </w:t>
      </w:r>
    </w:p>
    <w:p w14:paraId="05B24FF6" w14:textId="77777777" w:rsidR="006042BA" w:rsidRDefault="006042BA" w:rsidP="006042BA">
      <w:pPr>
        <w:pStyle w:val="BodyText"/>
      </w:pPr>
    </w:p>
    <w:p w14:paraId="63F8DD20" w14:textId="77777777" w:rsidR="006042BA" w:rsidRDefault="006042BA" w:rsidP="006042BA">
      <w:pPr>
        <w:pStyle w:val="BodyText"/>
      </w:pPr>
      <w:r>
        <w:t xml:space="preserve">403.56,4      PROVIDER               0;5 POINTER TO RECALL REMINDERS PROVIDERS </w:t>
      </w:r>
    </w:p>
    <w:p w14:paraId="5D47F80E" w14:textId="77777777" w:rsidR="006042BA" w:rsidRDefault="006042BA" w:rsidP="006042BA">
      <w:pPr>
        <w:pStyle w:val="BodyText"/>
      </w:pPr>
      <w:r>
        <w:t xml:space="preserve">                                FILE (#403.54)</w:t>
      </w:r>
    </w:p>
    <w:p w14:paraId="2D040C5A" w14:textId="77777777" w:rsidR="006042BA" w:rsidRDefault="006042BA" w:rsidP="006042BA">
      <w:pPr>
        <w:pStyle w:val="BodyText"/>
      </w:pPr>
    </w:p>
    <w:p w14:paraId="0F5A9551" w14:textId="77777777" w:rsidR="006042BA" w:rsidRDefault="006042BA" w:rsidP="006042BA">
      <w:pPr>
        <w:pStyle w:val="BodyText"/>
      </w:pPr>
      <w:r>
        <w:t xml:space="preserve">              LAST EDITED:      APR 27, 2015 </w:t>
      </w:r>
    </w:p>
    <w:p w14:paraId="3BCB8E15" w14:textId="3F1414FB" w:rsidR="006042BA" w:rsidRDefault="006042BA" w:rsidP="006042BA">
      <w:pPr>
        <w:pStyle w:val="BodyText"/>
      </w:pPr>
      <w:r>
        <w:t xml:space="preserve">              HELP-PROMPT:      Select from the available list of Recall Providers </w:t>
      </w:r>
    </w:p>
    <w:p w14:paraId="7BCD15A2" w14:textId="09549070" w:rsidR="006042BA" w:rsidRDefault="006042BA" w:rsidP="006042BA">
      <w:pPr>
        <w:pStyle w:val="BodyText"/>
      </w:pPr>
      <w:r>
        <w:t xml:space="preserve">              DESCRIPTION:      The provider who is assigned for this Recall</w:t>
      </w:r>
      <w:r w:rsidR="001355B8">
        <w:t xml:space="preserve"> </w:t>
      </w:r>
      <w:r>
        <w:t xml:space="preserve">entry.  </w:t>
      </w:r>
    </w:p>
    <w:p w14:paraId="05C3EC54" w14:textId="77777777" w:rsidR="006042BA" w:rsidRDefault="006042BA" w:rsidP="006042BA">
      <w:pPr>
        <w:pStyle w:val="BodyText"/>
      </w:pPr>
    </w:p>
    <w:p w14:paraId="27D38F6F" w14:textId="2EC90CA8" w:rsidR="006042BA" w:rsidRDefault="006042BA" w:rsidP="006042BA">
      <w:pPr>
        <w:pStyle w:val="BodyText"/>
      </w:pPr>
      <w:r>
        <w:t>403.56,4.5    CLINIC                 0;2 POINTER TO HOSPITAL LOCATION FILE (#44)</w:t>
      </w:r>
    </w:p>
    <w:p w14:paraId="786FD780" w14:textId="77777777" w:rsidR="006042BA" w:rsidRDefault="006042BA" w:rsidP="006042BA">
      <w:pPr>
        <w:pStyle w:val="BodyText"/>
      </w:pPr>
      <w:r>
        <w:t xml:space="preserve">              LAST EDITED:      JUL 17, 2008 </w:t>
      </w:r>
    </w:p>
    <w:p w14:paraId="46685973" w14:textId="1C18E68A" w:rsidR="006042BA" w:rsidRDefault="006042BA" w:rsidP="006042BA">
      <w:pPr>
        <w:pStyle w:val="BodyText"/>
      </w:pPr>
      <w:r>
        <w:t xml:space="preserve">              HELP-PROMPT:      Select the clinic at which the patient had the recall entry. </w:t>
      </w:r>
    </w:p>
    <w:p w14:paraId="24490748" w14:textId="10929333" w:rsidR="006042BA" w:rsidRDefault="006042BA" w:rsidP="006042BA">
      <w:pPr>
        <w:pStyle w:val="BodyText"/>
      </w:pPr>
      <w:r>
        <w:t xml:space="preserve">              DESCRIPTION:      Select from the Hospital Location for this Recall entry.  </w:t>
      </w:r>
    </w:p>
    <w:p w14:paraId="20A90E2E" w14:textId="77777777" w:rsidR="006042BA" w:rsidRDefault="006042BA" w:rsidP="006042BA">
      <w:pPr>
        <w:pStyle w:val="BodyText"/>
      </w:pPr>
    </w:p>
    <w:p w14:paraId="1091B6F5" w14:textId="77777777" w:rsidR="006042BA" w:rsidRDefault="006042BA" w:rsidP="006042BA">
      <w:pPr>
        <w:pStyle w:val="BodyText"/>
      </w:pPr>
      <w:r>
        <w:t xml:space="preserve">              RECORD INDEXES:   D (#839)</w:t>
      </w:r>
    </w:p>
    <w:p w14:paraId="412489FA" w14:textId="77777777" w:rsidR="006042BA" w:rsidRDefault="006042BA" w:rsidP="006042BA">
      <w:pPr>
        <w:pStyle w:val="BodyText"/>
      </w:pPr>
    </w:p>
    <w:p w14:paraId="31CE25C5" w14:textId="77777777" w:rsidR="006042BA" w:rsidRDefault="006042BA" w:rsidP="006042BA">
      <w:pPr>
        <w:pStyle w:val="BodyText"/>
      </w:pPr>
      <w:r>
        <w:t>403.56,4.7    LENGTH OF APPT.        0;9 NUMBER</w:t>
      </w:r>
    </w:p>
    <w:p w14:paraId="4C8BCA43" w14:textId="77777777" w:rsidR="006042BA" w:rsidRDefault="006042BA" w:rsidP="006042BA">
      <w:pPr>
        <w:pStyle w:val="BodyText"/>
      </w:pPr>
    </w:p>
    <w:p w14:paraId="29DB420F" w14:textId="77777777" w:rsidR="006042BA" w:rsidRDefault="006042BA" w:rsidP="006042BA">
      <w:pPr>
        <w:pStyle w:val="BodyText"/>
      </w:pPr>
      <w:r>
        <w:t xml:space="preserve">              INPUT TRANSFORM:  K:+X'=X!(X&gt;120)!(X&lt;10)!(X?.E1"."1N.N) X</w:t>
      </w:r>
    </w:p>
    <w:p w14:paraId="5B820B7F" w14:textId="77777777" w:rsidR="006042BA" w:rsidRDefault="006042BA" w:rsidP="006042BA">
      <w:pPr>
        <w:pStyle w:val="BodyText"/>
      </w:pPr>
      <w:r>
        <w:t xml:space="preserve">              LAST EDITED:      JUL 15, 2008 </w:t>
      </w:r>
    </w:p>
    <w:p w14:paraId="40CE4F59" w14:textId="35AC4D42" w:rsidR="006042BA" w:rsidRDefault="006042BA" w:rsidP="006042BA">
      <w:pPr>
        <w:pStyle w:val="BodyText"/>
      </w:pPr>
      <w:r>
        <w:t xml:space="preserve">              HELP-PROMPT:      Type a Number between 10 and 120, 0 Decimal Digits </w:t>
      </w:r>
    </w:p>
    <w:p w14:paraId="783155BC" w14:textId="46129DC0" w:rsidR="006042BA" w:rsidRDefault="006042BA" w:rsidP="006042BA">
      <w:pPr>
        <w:pStyle w:val="BodyText"/>
      </w:pPr>
      <w:r>
        <w:t xml:space="preserve">              DESCRIPTION:      The length of appointment that will be required once scheduled.  </w:t>
      </w:r>
    </w:p>
    <w:p w14:paraId="17B2FA3F" w14:textId="77777777" w:rsidR="006042BA" w:rsidRDefault="006042BA" w:rsidP="006042BA">
      <w:pPr>
        <w:pStyle w:val="BodyText"/>
      </w:pPr>
    </w:p>
    <w:p w14:paraId="00371838" w14:textId="77777777" w:rsidR="006042BA" w:rsidRDefault="006042BA" w:rsidP="006042BA">
      <w:pPr>
        <w:pStyle w:val="BodyText"/>
      </w:pPr>
      <w:r>
        <w:t>403.56,5      RECALL DATE            0;6 DATE</w:t>
      </w:r>
    </w:p>
    <w:p w14:paraId="5CA8CEC5" w14:textId="77777777" w:rsidR="006042BA" w:rsidRDefault="006042BA" w:rsidP="006042BA">
      <w:pPr>
        <w:pStyle w:val="BodyText"/>
      </w:pPr>
    </w:p>
    <w:p w14:paraId="53113EC6" w14:textId="77777777" w:rsidR="006042BA" w:rsidRDefault="006042BA" w:rsidP="006042BA">
      <w:pPr>
        <w:pStyle w:val="BodyText"/>
      </w:pPr>
      <w:r>
        <w:t xml:space="preserve">              INPUT TRANSFORM:  S %DT="EX" D ^%DT S X=Y K:Y&lt;1 X</w:t>
      </w:r>
    </w:p>
    <w:p w14:paraId="57A206AC" w14:textId="77777777" w:rsidR="006042BA" w:rsidRDefault="006042BA" w:rsidP="006042BA">
      <w:pPr>
        <w:pStyle w:val="BodyText"/>
      </w:pPr>
      <w:r>
        <w:t xml:space="preserve">              LAST EDITED:      APR 27, 2015 </w:t>
      </w:r>
    </w:p>
    <w:p w14:paraId="7DE6DF07" w14:textId="77777777" w:rsidR="006042BA" w:rsidRDefault="006042BA" w:rsidP="006042BA">
      <w:pPr>
        <w:pStyle w:val="BodyText"/>
      </w:pPr>
      <w:r>
        <w:t xml:space="preserve">              HELP-PROMPT:      Enter the </w:t>
      </w:r>
      <w:proofErr w:type="spellStart"/>
      <w:r>
        <w:t>appt</w:t>
      </w:r>
      <w:proofErr w:type="spellEnd"/>
      <w:r>
        <w:t xml:space="preserve"> date requested by the Provider. </w:t>
      </w:r>
    </w:p>
    <w:p w14:paraId="34A310BC" w14:textId="33176E07" w:rsidR="006042BA" w:rsidRDefault="006042BA" w:rsidP="006042BA">
      <w:pPr>
        <w:pStyle w:val="BodyText"/>
      </w:pPr>
      <w:r>
        <w:t xml:space="preserve">              DESCRIPTION:      Recall date moved from Recall Reminder file once the patient had been removed.  </w:t>
      </w:r>
    </w:p>
    <w:p w14:paraId="6EC5D84E" w14:textId="77777777" w:rsidR="006042BA" w:rsidRDefault="006042BA" w:rsidP="006042BA">
      <w:pPr>
        <w:pStyle w:val="BodyText"/>
      </w:pPr>
    </w:p>
    <w:p w14:paraId="37082AA3" w14:textId="77777777" w:rsidR="006042BA" w:rsidRDefault="006042BA" w:rsidP="006042BA">
      <w:pPr>
        <w:pStyle w:val="BodyText"/>
      </w:pPr>
      <w:r>
        <w:t xml:space="preserve">              CROSS-REFERENCE:  403.56^C </w:t>
      </w:r>
    </w:p>
    <w:p w14:paraId="4F588442" w14:textId="77777777" w:rsidR="006042BA" w:rsidRDefault="006042BA" w:rsidP="006042BA">
      <w:pPr>
        <w:pStyle w:val="BodyText"/>
      </w:pPr>
      <w:r>
        <w:t xml:space="preserve">                                1)= S ^SD(403.56,"C",$E(X,1,30),DA)=""</w:t>
      </w:r>
    </w:p>
    <w:p w14:paraId="11D6B80A" w14:textId="77777777" w:rsidR="006042BA" w:rsidRDefault="006042BA" w:rsidP="006042BA">
      <w:pPr>
        <w:pStyle w:val="BodyText"/>
      </w:pPr>
      <w:r>
        <w:t xml:space="preserve">                                2)= K ^SD(403.56,"C",$E(X,1,30),DA)</w:t>
      </w:r>
    </w:p>
    <w:p w14:paraId="5970CBE5" w14:textId="31FF1697" w:rsidR="006042BA" w:rsidRDefault="006042BA" w:rsidP="006042BA">
      <w:pPr>
        <w:pStyle w:val="BodyText"/>
      </w:pPr>
      <w:r>
        <w:t xml:space="preserve">                                look up by Recall date for entries no longer active.  </w:t>
      </w:r>
    </w:p>
    <w:p w14:paraId="72EC64F3" w14:textId="77777777" w:rsidR="006042BA" w:rsidRDefault="006042BA" w:rsidP="006042BA">
      <w:pPr>
        <w:pStyle w:val="BodyText"/>
      </w:pPr>
    </w:p>
    <w:p w14:paraId="71E9C0BA" w14:textId="77777777" w:rsidR="006042BA" w:rsidRDefault="006042BA" w:rsidP="006042BA">
      <w:pPr>
        <w:pStyle w:val="BodyText"/>
      </w:pPr>
      <w:r>
        <w:t xml:space="preserve">              RECORD INDEXES:   D (#839)</w:t>
      </w:r>
    </w:p>
    <w:p w14:paraId="2F93828D" w14:textId="77777777" w:rsidR="006042BA" w:rsidRDefault="006042BA" w:rsidP="006042BA">
      <w:pPr>
        <w:pStyle w:val="BodyText"/>
      </w:pPr>
    </w:p>
    <w:p w14:paraId="4904331D" w14:textId="77777777" w:rsidR="006042BA" w:rsidRDefault="006042BA" w:rsidP="006042BA">
      <w:pPr>
        <w:pStyle w:val="BodyText"/>
      </w:pPr>
      <w:r>
        <w:t>403.56,6      DATE REMINDER SENT     0;10 DATE</w:t>
      </w:r>
    </w:p>
    <w:p w14:paraId="4129BBD9" w14:textId="77777777" w:rsidR="006042BA" w:rsidRDefault="006042BA" w:rsidP="006042BA">
      <w:pPr>
        <w:pStyle w:val="BodyText"/>
      </w:pPr>
    </w:p>
    <w:p w14:paraId="79184547" w14:textId="77777777" w:rsidR="006042BA" w:rsidRDefault="006042BA" w:rsidP="006042BA">
      <w:pPr>
        <w:pStyle w:val="BodyText"/>
      </w:pPr>
      <w:r>
        <w:t xml:space="preserve">              INPUT TRANSFORM:  S %DT="E" D ^%DT S X=Y K:Y&lt;1 X</w:t>
      </w:r>
    </w:p>
    <w:p w14:paraId="33269FA4" w14:textId="77777777" w:rsidR="006042BA" w:rsidRDefault="006042BA" w:rsidP="006042BA">
      <w:pPr>
        <w:pStyle w:val="BodyText"/>
      </w:pPr>
      <w:r>
        <w:t xml:space="preserve">              LAST EDITED:      JUL 17, 2008 </w:t>
      </w:r>
    </w:p>
    <w:p w14:paraId="53BBC8FD" w14:textId="7A47D302" w:rsidR="006042BA" w:rsidRDefault="006042BA" w:rsidP="006042BA">
      <w:pPr>
        <w:pStyle w:val="BodyText"/>
      </w:pPr>
      <w:r>
        <w:t xml:space="preserve">              HELP-PROMPT:      Enter the date the Recall card or letter was </w:t>
      </w:r>
      <w:r w:rsidR="001355B8">
        <w:t>p</w:t>
      </w:r>
      <w:r>
        <w:t xml:space="preserve">rinted and sent. </w:t>
      </w:r>
    </w:p>
    <w:p w14:paraId="22AF47DE" w14:textId="3D90A396" w:rsidR="006042BA" w:rsidRDefault="006042BA" w:rsidP="006042BA">
      <w:pPr>
        <w:pStyle w:val="BodyText"/>
      </w:pPr>
      <w:r>
        <w:t xml:space="preserve">              DESCRIPTION:       Date the reminder was sent to the patient.  </w:t>
      </w:r>
    </w:p>
    <w:p w14:paraId="3964CF43" w14:textId="77777777" w:rsidR="006042BA" w:rsidRDefault="006042BA" w:rsidP="006042BA">
      <w:pPr>
        <w:pStyle w:val="BodyText"/>
      </w:pPr>
    </w:p>
    <w:p w14:paraId="476F6349" w14:textId="77777777" w:rsidR="006042BA" w:rsidRDefault="006042BA" w:rsidP="006042BA">
      <w:pPr>
        <w:pStyle w:val="BodyText"/>
      </w:pPr>
      <w:r>
        <w:t>403.56,7      USER WHO ENTERED RECALL 0;11 POINTER TO NEW PERSON FILE (#200)</w:t>
      </w:r>
    </w:p>
    <w:p w14:paraId="1740CC27" w14:textId="77777777" w:rsidR="006042BA" w:rsidRDefault="006042BA" w:rsidP="006042BA">
      <w:pPr>
        <w:pStyle w:val="BodyText"/>
      </w:pPr>
    </w:p>
    <w:p w14:paraId="2BE4A579" w14:textId="77777777" w:rsidR="006042BA" w:rsidRDefault="006042BA" w:rsidP="006042BA">
      <w:pPr>
        <w:pStyle w:val="BodyText"/>
      </w:pPr>
      <w:r>
        <w:t xml:space="preserve">              LAST EDITED:      APR 03, 2015 </w:t>
      </w:r>
    </w:p>
    <w:p w14:paraId="6B41FF98" w14:textId="26911661" w:rsidR="006042BA" w:rsidRDefault="006042BA" w:rsidP="006042BA">
      <w:pPr>
        <w:pStyle w:val="BodyText"/>
      </w:pPr>
      <w:r>
        <w:t xml:space="preserve">              HELP-PROMPT:      Select user who last entered or edited the recall entry. </w:t>
      </w:r>
    </w:p>
    <w:p w14:paraId="745C29C7" w14:textId="5C53C6CB" w:rsidR="006042BA" w:rsidRDefault="006042BA" w:rsidP="006042BA">
      <w:pPr>
        <w:pStyle w:val="BodyText"/>
      </w:pPr>
      <w:r>
        <w:t xml:space="preserve">              DESCRIPTION:        The person who entered or edited Recall entry.  </w:t>
      </w:r>
    </w:p>
    <w:p w14:paraId="4F031CEB" w14:textId="77777777" w:rsidR="006042BA" w:rsidRDefault="006042BA" w:rsidP="006042BA">
      <w:pPr>
        <w:pStyle w:val="BodyText"/>
      </w:pPr>
      <w:r>
        <w:t xml:space="preserve">              RECORD INDEXES:   AC (#1657)</w:t>
      </w:r>
    </w:p>
    <w:p w14:paraId="4579521D" w14:textId="77777777" w:rsidR="006042BA" w:rsidRDefault="006042BA" w:rsidP="006042BA">
      <w:pPr>
        <w:pStyle w:val="BodyText"/>
      </w:pPr>
    </w:p>
    <w:p w14:paraId="5A500E35" w14:textId="77777777" w:rsidR="006042BA" w:rsidRDefault="006042BA" w:rsidP="006042BA">
      <w:pPr>
        <w:pStyle w:val="BodyText"/>
      </w:pPr>
      <w:r>
        <w:t>403.56,7.5    DATE/TIME RECALL ADDED 0;12 DATE</w:t>
      </w:r>
    </w:p>
    <w:p w14:paraId="4C3DE1C4" w14:textId="77777777" w:rsidR="006042BA" w:rsidRDefault="006042BA" w:rsidP="006042BA">
      <w:pPr>
        <w:pStyle w:val="BodyText"/>
      </w:pPr>
    </w:p>
    <w:p w14:paraId="7D0B0639" w14:textId="77777777" w:rsidR="006042BA" w:rsidRDefault="006042BA" w:rsidP="006042BA">
      <w:pPr>
        <w:pStyle w:val="BodyText"/>
      </w:pPr>
      <w:r>
        <w:t xml:space="preserve">              INPUT TRANSFORM:  S %DT="ET" D ^%DT S X=Y K:Y&lt;1 X</w:t>
      </w:r>
    </w:p>
    <w:p w14:paraId="2AFAB9BC" w14:textId="77777777" w:rsidR="006042BA" w:rsidRDefault="006042BA" w:rsidP="006042BA">
      <w:pPr>
        <w:pStyle w:val="BodyText"/>
      </w:pPr>
      <w:r>
        <w:t xml:space="preserve">              LAST EDITED:      APR 03, 2015 </w:t>
      </w:r>
    </w:p>
    <w:p w14:paraId="6FB4330B" w14:textId="77777777" w:rsidR="006042BA" w:rsidRDefault="006042BA" w:rsidP="006042BA">
      <w:pPr>
        <w:pStyle w:val="BodyText"/>
      </w:pPr>
      <w:r>
        <w:t xml:space="preserve">              HELP-PROMPT:      Enter a date and time </w:t>
      </w:r>
    </w:p>
    <w:p w14:paraId="62682650" w14:textId="036749FC" w:rsidR="006042BA" w:rsidRDefault="006042BA" w:rsidP="006042BA">
      <w:pPr>
        <w:pStyle w:val="BodyText"/>
      </w:pPr>
      <w:r>
        <w:t xml:space="preserve">              DESCRIPTION:       Date and time this recall reminder was added.  </w:t>
      </w:r>
    </w:p>
    <w:p w14:paraId="24D88313" w14:textId="77777777" w:rsidR="006042BA" w:rsidRDefault="006042BA" w:rsidP="006042BA">
      <w:pPr>
        <w:pStyle w:val="BodyText"/>
      </w:pPr>
      <w:r>
        <w:t xml:space="preserve">              RECORD INDEXES:   AC (#1657)</w:t>
      </w:r>
    </w:p>
    <w:p w14:paraId="212938CF" w14:textId="77777777" w:rsidR="006042BA" w:rsidRDefault="006042BA" w:rsidP="006042BA">
      <w:pPr>
        <w:pStyle w:val="BodyText"/>
      </w:pPr>
    </w:p>
    <w:p w14:paraId="45752CEC" w14:textId="77777777" w:rsidR="006042BA" w:rsidRDefault="006042BA" w:rsidP="006042BA">
      <w:pPr>
        <w:pStyle w:val="BodyText"/>
      </w:pPr>
      <w:r>
        <w:t>403.56,101    APPT DATE              1;1 DATE</w:t>
      </w:r>
    </w:p>
    <w:p w14:paraId="3B493DC4" w14:textId="77777777" w:rsidR="006042BA" w:rsidRDefault="006042BA" w:rsidP="006042BA">
      <w:pPr>
        <w:pStyle w:val="BodyText"/>
      </w:pPr>
    </w:p>
    <w:p w14:paraId="03D34E7D" w14:textId="77777777" w:rsidR="006042BA" w:rsidRDefault="006042BA" w:rsidP="006042BA">
      <w:pPr>
        <w:pStyle w:val="BodyText"/>
      </w:pPr>
      <w:r>
        <w:lastRenderedPageBreak/>
        <w:t xml:space="preserve">              INPUT TRANSFORM:  S %DT="ESTXR" D ^%DT S X=Y K:Y&lt;1 X</w:t>
      </w:r>
    </w:p>
    <w:p w14:paraId="5C76D36C" w14:textId="77777777" w:rsidR="006042BA" w:rsidRDefault="006042BA" w:rsidP="006042BA">
      <w:pPr>
        <w:pStyle w:val="BodyText"/>
      </w:pPr>
      <w:r>
        <w:t xml:space="preserve">              LAST EDITED:      JUL 17, 2008 </w:t>
      </w:r>
    </w:p>
    <w:p w14:paraId="5599B10C" w14:textId="77777777" w:rsidR="006042BA" w:rsidRDefault="006042BA" w:rsidP="006042BA">
      <w:pPr>
        <w:pStyle w:val="BodyText"/>
      </w:pPr>
      <w:r>
        <w:t xml:space="preserve">              HELP-PROMPT:      Enter date of scheduled appointment. </w:t>
      </w:r>
    </w:p>
    <w:p w14:paraId="4245969B" w14:textId="72F01EE4" w:rsidR="006042BA" w:rsidRDefault="006042BA" w:rsidP="006042BA">
      <w:pPr>
        <w:pStyle w:val="BodyText"/>
      </w:pPr>
      <w:r>
        <w:t xml:space="preserve">              DESCRIPTION:      If the patient was deleted from the recall list</w:t>
      </w:r>
      <w:r w:rsidR="001355B8">
        <w:t xml:space="preserve"> </w:t>
      </w:r>
      <w:r>
        <w:t>because s/he got an appointment, this is the</w:t>
      </w:r>
      <w:r w:rsidR="001355B8">
        <w:t xml:space="preserve"> </w:t>
      </w:r>
      <w:r>
        <w:t xml:space="preserve">date/time of the appointment.  </w:t>
      </w:r>
    </w:p>
    <w:p w14:paraId="270D5061" w14:textId="77777777" w:rsidR="006042BA" w:rsidRDefault="006042BA" w:rsidP="006042BA">
      <w:pPr>
        <w:pStyle w:val="BodyText"/>
      </w:pPr>
    </w:p>
    <w:p w14:paraId="3407AC0B" w14:textId="6D84175A" w:rsidR="006042BA" w:rsidRDefault="006042BA" w:rsidP="006042BA">
      <w:pPr>
        <w:pStyle w:val="BodyText"/>
      </w:pPr>
      <w:r>
        <w:t>403.56,102    APPT CLINIC            1;2 POINTER TO HOSPITAL LOCATION FILE (#44</w:t>
      </w:r>
      <w:r w:rsidR="001355B8">
        <w:t>)</w:t>
      </w:r>
    </w:p>
    <w:p w14:paraId="255FF492" w14:textId="77777777" w:rsidR="006042BA" w:rsidRDefault="006042BA" w:rsidP="006042BA">
      <w:pPr>
        <w:pStyle w:val="BodyText"/>
      </w:pPr>
      <w:r>
        <w:t xml:space="preserve">              LAST EDITED:      JUL 17, 2008 </w:t>
      </w:r>
    </w:p>
    <w:p w14:paraId="6D363EF5" w14:textId="77777777" w:rsidR="006042BA" w:rsidRDefault="006042BA" w:rsidP="006042BA">
      <w:pPr>
        <w:pStyle w:val="BodyText"/>
      </w:pPr>
      <w:r>
        <w:t xml:space="preserve">              HELP-PROMPT:      Select the clinic matching the Recall entry. </w:t>
      </w:r>
    </w:p>
    <w:p w14:paraId="34D2679E" w14:textId="2A989053" w:rsidR="006042BA" w:rsidRDefault="006042BA" w:rsidP="006042BA">
      <w:pPr>
        <w:pStyle w:val="BodyText"/>
      </w:pPr>
      <w:r>
        <w:t xml:space="preserve">              DESCRIPTION:      If the patient was deleted from the recall list because s/he got an appointment, this is the clinic of the appointment.  </w:t>
      </w:r>
    </w:p>
    <w:p w14:paraId="0A21B12A" w14:textId="77777777" w:rsidR="006042BA" w:rsidRDefault="006042BA" w:rsidP="006042BA">
      <w:pPr>
        <w:pStyle w:val="BodyText"/>
      </w:pPr>
    </w:p>
    <w:p w14:paraId="49965A6B" w14:textId="77777777" w:rsidR="006042BA" w:rsidRDefault="006042BA" w:rsidP="006042BA">
      <w:pPr>
        <w:pStyle w:val="BodyText"/>
      </w:pPr>
      <w:r>
        <w:t>403.56,201    DELETE DATE            2;1 DATE</w:t>
      </w:r>
    </w:p>
    <w:p w14:paraId="2DECE20E" w14:textId="77777777" w:rsidR="006042BA" w:rsidRDefault="006042BA" w:rsidP="006042BA">
      <w:pPr>
        <w:pStyle w:val="BodyText"/>
      </w:pPr>
      <w:r>
        <w:t xml:space="preserve">              INPUT TRANSFORM:  S %DT="ETXR" D ^%DT S X=Y K:Y&lt;1 X</w:t>
      </w:r>
    </w:p>
    <w:p w14:paraId="73A8FE03" w14:textId="77777777" w:rsidR="006042BA" w:rsidRDefault="006042BA" w:rsidP="006042BA">
      <w:pPr>
        <w:pStyle w:val="BodyText"/>
      </w:pPr>
      <w:r>
        <w:t xml:space="preserve">              LAST EDITED:      JUL 17, 2008 </w:t>
      </w:r>
    </w:p>
    <w:p w14:paraId="01315BCB" w14:textId="08E2A329" w:rsidR="006042BA" w:rsidRDefault="006042BA" w:rsidP="006042BA">
      <w:pPr>
        <w:pStyle w:val="BodyText"/>
      </w:pPr>
      <w:r>
        <w:t xml:space="preserve">              HELP-PROMPT:      Enter the date the entry was cancelled or deleted. </w:t>
      </w:r>
    </w:p>
    <w:p w14:paraId="483F51B3" w14:textId="10FE4A92" w:rsidR="006042BA" w:rsidRDefault="006042BA" w:rsidP="006042BA">
      <w:pPr>
        <w:pStyle w:val="BodyText"/>
      </w:pPr>
      <w:r>
        <w:t xml:space="preserve">              DESCRIPTION:      If the patient was deleted from the recall list because a clerk deleted him/her, this is the date/time of the deletion.  </w:t>
      </w:r>
    </w:p>
    <w:p w14:paraId="44978054" w14:textId="77777777" w:rsidR="006042BA" w:rsidRDefault="006042BA" w:rsidP="006042BA">
      <w:pPr>
        <w:pStyle w:val="BodyText"/>
      </w:pPr>
    </w:p>
    <w:p w14:paraId="0322EAE4" w14:textId="77777777" w:rsidR="006042BA" w:rsidRDefault="006042BA" w:rsidP="006042BA">
      <w:pPr>
        <w:pStyle w:val="BodyText"/>
      </w:pPr>
      <w:r>
        <w:t>403.56,202    DELETE CLERK           2;2 POINTER TO NEW PERSON FILE (#200)</w:t>
      </w:r>
    </w:p>
    <w:p w14:paraId="6D99CE2B" w14:textId="77777777" w:rsidR="006042BA" w:rsidRDefault="006042BA" w:rsidP="006042BA">
      <w:pPr>
        <w:pStyle w:val="BodyText"/>
      </w:pPr>
    </w:p>
    <w:p w14:paraId="4087414F" w14:textId="77777777" w:rsidR="006042BA" w:rsidRDefault="006042BA" w:rsidP="006042BA">
      <w:pPr>
        <w:pStyle w:val="BodyText"/>
      </w:pPr>
      <w:r>
        <w:t xml:space="preserve">              LAST EDITED:      JUL 17, 2008 </w:t>
      </w:r>
    </w:p>
    <w:p w14:paraId="1F071439" w14:textId="5B20F899" w:rsidR="006042BA" w:rsidRDefault="006042BA" w:rsidP="006042BA">
      <w:pPr>
        <w:pStyle w:val="BodyText"/>
      </w:pPr>
      <w:r>
        <w:t xml:space="preserve">              HELP-PROMPT:      Select the clerk who deleted or cancelled the Recall entry. </w:t>
      </w:r>
    </w:p>
    <w:p w14:paraId="3684C823" w14:textId="77DCBCCC" w:rsidR="006042BA" w:rsidRDefault="006042BA" w:rsidP="006042BA">
      <w:pPr>
        <w:pStyle w:val="BodyText"/>
      </w:pPr>
      <w:r>
        <w:t xml:space="preserve">              DESCRIPTION:      If the patient was deleted from the recall list</w:t>
      </w:r>
      <w:r w:rsidR="001355B8">
        <w:t xml:space="preserve"> </w:t>
      </w:r>
      <w:r>
        <w:t>because a clerk deleted him/her, this is the</w:t>
      </w:r>
      <w:r w:rsidR="001355B8">
        <w:t xml:space="preserve"> </w:t>
      </w:r>
      <w:r>
        <w:t xml:space="preserve">clerk who deleted the patient.  </w:t>
      </w:r>
    </w:p>
    <w:p w14:paraId="2B5699FB" w14:textId="77777777" w:rsidR="006042BA" w:rsidRDefault="006042BA" w:rsidP="006042BA">
      <w:pPr>
        <w:pStyle w:val="BodyText"/>
      </w:pPr>
    </w:p>
    <w:p w14:paraId="345DEC07" w14:textId="77777777" w:rsidR="006042BA" w:rsidRDefault="006042BA" w:rsidP="006042BA">
      <w:pPr>
        <w:pStyle w:val="BodyText"/>
      </w:pPr>
      <w:r>
        <w:t>403.56,203    DELETE REASON          2;3 SET</w:t>
      </w:r>
    </w:p>
    <w:p w14:paraId="0993CC46" w14:textId="77777777" w:rsidR="006042BA" w:rsidRDefault="006042BA" w:rsidP="006042BA">
      <w:pPr>
        <w:pStyle w:val="BodyText"/>
      </w:pPr>
      <w:r>
        <w:t xml:space="preserve">                                '1' FOR FAILURE TO RESPOND; </w:t>
      </w:r>
    </w:p>
    <w:p w14:paraId="06106124" w14:textId="77777777" w:rsidR="006042BA" w:rsidRDefault="006042BA" w:rsidP="006042BA">
      <w:pPr>
        <w:pStyle w:val="BodyText"/>
      </w:pPr>
      <w:r>
        <w:t xml:space="preserve">                                '2' FOR MOVED; </w:t>
      </w:r>
    </w:p>
    <w:p w14:paraId="3D6B4F09" w14:textId="77777777" w:rsidR="006042BA" w:rsidRDefault="006042BA" w:rsidP="006042BA">
      <w:pPr>
        <w:pStyle w:val="BodyText"/>
      </w:pPr>
      <w:r>
        <w:t xml:space="preserve">                                '3' FOR DECEASED; </w:t>
      </w:r>
    </w:p>
    <w:p w14:paraId="58C3E582" w14:textId="77777777" w:rsidR="006042BA" w:rsidRDefault="006042BA" w:rsidP="006042BA">
      <w:pPr>
        <w:pStyle w:val="BodyText"/>
      </w:pPr>
      <w:r>
        <w:t xml:space="preserve">                                '4' FOR DOESN'T WANT VA SERVICES; </w:t>
      </w:r>
    </w:p>
    <w:p w14:paraId="6E4892E0" w14:textId="77777777" w:rsidR="006042BA" w:rsidRDefault="006042BA" w:rsidP="006042BA">
      <w:pPr>
        <w:pStyle w:val="BodyText"/>
      </w:pPr>
      <w:r>
        <w:t xml:space="preserve">                                '5' FOR RECEIVED CARE AT ANOTHER VA; </w:t>
      </w:r>
    </w:p>
    <w:p w14:paraId="713795BB" w14:textId="77777777" w:rsidR="006042BA" w:rsidRDefault="006042BA" w:rsidP="006042BA">
      <w:pPr>
        <w:pStyle w:val="BodyText"/>
      </w:pPr>
      <w:r>
        <w:t xml:space="preserve">                                '6' FOR OTHER; </w:t>
      </w:r>
    </w:p>
    <w:p w14:paraId="7C781899" w14:textId="77777777" w:rsidR="006042BA" w:rsidRDefault="006042BA" w:rsidP="006042BA">
      <w:pPr>
        <w:pStyle w:val="BodyText"/>
      </w:pPr>
      <w:r>
        <w:t xml:space="preserve">                                '7' FOR APPT SCHEDULED; </w:t>
      </w:r>
    </w:p>
    <w:p w14:paraId="2654948D" w14:textId="77777777" w:rsidR="006042BA" w:rsidRDefault="006042BA" w:rsidP="006042BA">
      <w:pPr>
        <w:pStyle w:val="BodyText"/>
      </w:pPr>
      <w:r>
        <w:lastRenderedPageBreak/>
        <w:t xml:space="preserve">              LAST EDITED:      JUL 17, 2008 </w:t>
      </w:r>
    </w:p>
    <w:p w14:paraId="7766D9B5" w14:textId="1350124E" w:rsidR="006042BA" w:rsidRDefault="006042BA" w:rsidP="006042BA">
      <w:pPr>
        <w:pStyle w:val="BodyText"/>
      </w:pPr>
      <w:r>
        <w:t xml:space="preserve">              HELP-PROMPT:      Select the reason the entry was deleted or cancelled. </w:t>
      </w:r>
    </w:p>
    <w:p w14:paraId="7C0C960B" w14:textId="64AE2F8F" w:rsidR="006042BA" w:rsidRDefault="006042BA" w:rsidP="006042BA">
      <w:pPr>
        <w:pStyle w:val="BodyText"/>
      </w:pPr>
      <w:r>
        <w:t xml:space="preserve">              DESCRIPTION:      The reason why a patient was removed from</w:t>
      </w:r>
      <w:r w:rsidR="001355B8">
        <w:t xml:space="preserve"> </w:t>
      </w:r>
      <w:r>
        <w:t xml:space="preserve">Recall.  </w:t>
      </w:r>
    </w:p>
    <w:p w14:paraId="51E4B232" w14:textId="77777777" w:rsidR="006042BA" w:rsidRDefault="006042BA" w:rsidP="006042BA">
      <w:pPr>
        <w:pStyle w:val="BodyText"/>
      </w:pPr>
    </w:p>
    <w:p w14:paraId="4D950FB7" w14:textId="6C364B8F" w:rsidR="006042BA" w:rsidRDefault="00AB1E80" w:rsidP="0067132E">
      <w:pPr>
        <w:pStyle w:val="Heading3"/>
      </w:pPr>
      <w:r>
        <w:tab/>
      </w:r>
      <w:bookmarkStart w:id="2250" w:name="_Toc513557797"/>
      <w:r>
        <w:t>#</w:t>
      </w:r>
      <w:r w:rsidR="006042BA">
        <w:t>409.3 – SD WAIT LIST</w:t>
      </w:r>
      <w:bookmarkEnd w:id="2250"/>
    </w:p>
    <w:p w14:paraId="305B0B3A" w14:textId="77777777" w:rsidR="006042BA" w:rsidRDefault="006042BA" w:rsidP="006042BA">
      <w:pPr>
        <w:pStyle w:val="BodyText"/>
      </w:pPr>
    </w:p>
    <w:p w14:paraId="03A702DB" w14:textId="77777777" w:rsidR="006042BA" w:rsidRDefault="006042BA" w:rsidP="006042BA">
      <w:pPr>
        <w:pStyle w:val="BodyText"/>
      </w:pPr>
      <w:r>
        <w:t xml:space="preserve">STANDARD DATA DICTIONARY #409.3 -- SD WAIT LIST FILE   </w:t>
      </w:r>
    </w:p>
    <w:p w14:paraId="39253F43" w14:textId="77777777" w:rsidR="006042BA" w:rsidRDefault="006042BA" w:rsidP="006042BA">
      <w:pPr>
        <w:pStyle w:val="BodyText"/>
      </w:pPr>
      <w:r>
        <w:t xml:space="preserve">                                                    FEB 7,2018@13:58:57  PAGE 1</w:t>
      </w:r>
    </w:p>
    <w:p w14:paraId="3326ED9D" w14:textId="09636EB9" w:rsidR="006042BA" w:rsidRDefault="006042BA" w:rsidP="006042BA">
      <w:pPr>
        <w:pStyle w:val="BodyText"/>
      </w:pPr>
      <w:r>
        <w:t xml:space="preserve">STORED IN ^SDWL(409.3,  (4938 ENTRIES)   SITE: TEST.CHEYENNE.MED.VA.GOV   UCI: CHEYL134,ROU                                                    (VERSION 5.3)   </w:t>
      </w:r>
    </w:p>
    <w:p w14:paraId="77766F62" w14:textId="77777777" w:rsidR="006042BA" w:rsidRDefault="006042BA" w:rsidP="006042BA">
      <w:pPr>
        <w:pStyle w:val="BodyText"/>
      </w:pPr>
    </w:p>
    <w:p w14:paraId="159BEA28" w14:textId="77777777" w:rsidR="006042BA" w:rsidRDefault="006042BA" w:rsidP="006042BA">
      <w:pPr>
        <w:pStyle w:val="BodyText"/>
      </w:pPr>
      <w:r>
        <w:t>DATA          NAME                  GLOBAL        DATA</w:t>
      </w:r>
    </w:p>
    <w:p w14:paraId="1972B535" w14:textId="77777777" w:rsidR="006042BA" w:rsidRDefault="006042BA" w:rsidP="006042BA">
      <w:pPr>
        <w:pStyle w:val="BodyText"/>
      </w:pPr>
      <w:r>
        <w:t>ELEMENT       TITLE                 LOCATION      TYPE</w:t>
      </w:r>
    </w:p>
    <w:p w14:paraId="609E8054" w14:textId="77777777" w:rsidR="006042BA" w:rsidRDefault="006042BA" w:rsidP="006042BA">
      <w:pPr>
        <w:pStyle w:val="BodyText"/>
      </w:pPr>
      <w:r>
        <w:t>-------------------------------------------------------------------------------</w:t>
      </w:r>
    </w:p>
    <w:p w14:paraId="3BADFAB2" w14:textId="77777777" w:rsidR="006042BA" w:rsidRDefault="006042BA" w:rsidP="006042BA">
      <w:pPr>
        <w:pStyle w:val="BodyText"/>
      </w:pPr>
      <w:r>
        <w:t>This file contains the Wait List entries for the Wait List (</w:t>
      </w:r>
      <w:proofErr w:type="spellStart"/>
      <w:r>
        <w:t>Sch</w:t>
      </w:r>
      <w:proofErr w:type="spellEnd"/>
      <w:r>
        <w:t>/PCMM) package.</w:t>
      </w:r>
    </w:p>
    <w:p w14:paraId="1C7752E3" w14:textId="77777777" w:rsidR="006042BA" w:rsidRDefault="006042BA" w:rsidP="006042BA">
      <w:pPr>
        <w:pStyle w:val="BodyText"/>
      </w:pPr>
      <w:r>
        <w:t xml:space="preserve">Each entry represents a unique wait list entry.  </w:t>
      </w:r>
    </w:p>
    <w:p w14:paraId="28B3883C" w14:textId="77777777" w:rsidR="006042BA" w:rsidRDefault="006042BA" w:rsidP="006042BA">
      <w:pPr>
        <w:pStyle w:val="BodyText"/>
      </w:pPr>
    </w:p>
    <w:p w14:paraId="0A7E415D" w14:textId="77777777" w:rsidR="006042BA" w:rsidRDefault="006042BA" w:rsidP="006042BA">
      <w:pPr>
        <w:pStyle w:val="BodyText"/>
      </w:pPr>
    </w:p>
    <w:p w14:paraId="289E3EEA" w14:textId="77777777" w:rsidR="006042BA" w:rsidRDefault="006042BA" w:rsidP="006042BA">
      <w:pPr>
        <w:pStyle w:val="BodyText"/>
      </w:pPr>
      <w:r>
        <w:t xml:space="preserve">              DD ACCESS: @</w:t>
      </w:r>
    </w:p>
    <w:p w14:paraId="59E05E57" w14:textId="77777777" w:rsidR="006042BA" w:rsidRDefault="006042BA" w:rsidP="006042BA">
      <w:pPr>
        <w:pStyle w:val="BodyText"/>
      </w:pPr>
      <w:r>
        <w:t xml:space="preserve">              RD ACCESS:  </w:t>
      </w:r>
    </w:p>
    <w:p w14:paraId="0F900673" w14:textId="77777777" w:rsidR="006042BA" w:rsidRDefault="006042BA" w:rsidP="006042BA">
      <w:pPr>
        <w:pStyle w:val="BodyText"/>
      </w:pPr>
      <w:r>
        <w:t xml:space="preserve">              WR ACCESS: D</w:t>
      </w:r>
    </w:p>
    <w:p w14:paraId="23543143" w14:textId="77777777" w:rsidR="006042BA" w:rsidRDefault="006042BA" w:rsidP="006042BA">
      <w:pPr>
        <w:pStyle w:val="BodyText"/>
      </w:pPr>
      <w:r>
        <w:t xml:space="preserve">             DEL ACCESS: @</w:t>
      </w:r>
    </w:p>
    <w:p w14:paraId="6FF295C1" w14:textId="77777777" w:rsidR="006042BA" w:rsidRDefault="006042BA" w:rsidP="006042BA">
      <w:pPr>
        <w:pStyle w:val="BodyText"/>
      </w:pPr>
      <w:r>
        <w:t xml:space="preserve">           LAYGO ACCESS: D</w:t>
      </w:r>
    </w:p>
    <w:p w14:paraId="4867F2B7" w14:textId="77777777" w:rsidR="006042BA" w:rsidRDefault="006042BA" w:rsidP="006042BA">
      <w:pPr>
        <w:pStyle w:val="BodyText"/>
      </w:pPr>
      <w:r>
        <w:t xml:space="preserve">           AUDIT ACCESS: @</w:t>
      </w:r>
    </w:p>
    <w:p w14:paraId="56D73C02" w14:textId="77777777" w:rsidR="006042BA" w:rsidRDefault="006042BA" w:rsidP="006042BA">
      <w:pPr>
        <w:pStyle w:val="BodyText"/>
      </w:pPr>
    </w:p>
    <w:p w14:paraId="1A25F74A" w14:textId="77777777" w:rsidR="006042BA" w:rsidRDefault="006042BA" w:rsidP="006042BA">
      <w:pPr>
        <w:pStyle w:val="BodyText"/>
      </w:pPr>
      <w:r>
        <w:t xml:space="preserve">        (NOTE: Kernel's File Access Security has been installed in this UCI.)</w:t>
      </w:r>
    </w:p>
    <w:p w14:paraId="3D8C8E33" w14:textId="77777777" w:rsidR="006042BA" w:rsidRDefault="006042BA" w:rsidP="006042BA">
      <w:pPr>
        <w:pStyle w:val="BodyText"/>
      </w:pPr>
    </w:p>
    <w:p w14:paraId="54381CD5" w14:textId="77777777" w:rsidR="006042BA" w:rsidRDefault="006042BA" w:rsidP="006042BA">
      <w:pPr>
        <w:pStyle w:val="BodyText"/>
      </w:pPr>
      <w:r>
        <w:t xml:space="preserve">IDENTIFIED BY: ORIGINATING DATE (#1), INSTITUTION (#2)[R], </w:t>
      </w:r>
    </w:p>
    <w:p w14:paraId="07B6FD36" w14:textId="77777777" w:rsidR="006042BA" w:rsidRDefault="006042BA" w:rsidP="006042BA">
      <w:pPr>
        <w:pStyle w:val="BodyText"/>
      </w:pPr>
      <w:r>
        <w:t xml:space="preserve">               WAIT LIST TYPE (#4)[R], CURRENT STATUS (#23)</w:t>
      </w:r>
    </w:p>
    <w:p w14:paraId="121CAE54" w14:textId="77777777" w:rsidR="006042BA" w:rsidRDefault="006042BA" w:rsidP="006042BA">
      <w:pPr>
        <w:pStyle w:val="BodyText"/>
      </w:pPr>
    </w:p>
    <w:p w14:paraId="71587859" w14:textId="77777777" w:rsidR="006042BA" w:rsidRDefault="006042BA" w:rsidP="006042BA">
      <w:pPr>
        <w:pStyle w:val="BodyText"/>
      </w:pPr>
      <w:r>
        <w:t xml:space="preserve">POINTED TO BY: CHANGED CLINIC PARENT POINTER field (#37) of the SD WAIT LIST </w:t>
      </w:r>
    </w:p>
    <w:p w14:paraId="6A0DD222" w14:textId="77777777" w:rsidR="006042BA" w:rsidRDefault="006042BA" w:rsidP="006042BA">
      <w:pPr>
        <w:pStyle w:val="BodyText"/>
      </w:pPr>
      <w:r>
        <w:t xml:space="preserve">                   File (#409.3) </w:t>
      </w:r>
    </w:p>
    <w:p w14:paraId="2F436075" w14:textId="77777777" w:rsidR="006042BA" w:rsidRDefault="006042BA" w:rsidP="006042BA">
      <w:pPr>
        <w:pStyle w:val="BodyText"/>
      </w:pPr>
      <w:r>
        <w:lastRenderedPageBreak/>
        <w:t xml:space="preserve">               WAIT LIST ENTRY field (#.01) of the SDWL TRANSFER REQUEST File </w:t>
      </w:r>
    </w:p>
    <w:p w14:paraId="46D836E1" w14:textId="77777777" w:rsidR="006042BA" w:rsidRDefault="006042BA" w:rsidP="006042BA">
      <w:pPr>
        <w:pStyle w:val="BodyText"/>
      </w:pPr>
      <w:r>
        <w:t xml:space="preserve">                   (#409.35) </w:t>
      </w:r>
    </w:p>
    <w:p w14:paraId="6FBE2F6D" w14:textId="77777777" w:rsidR="006042BA" w:rsidRDefault="006042BA" w:rsidP="006042BA">
      <w:pPr>
        <w:pStyle w:val="BodyText"/>
      </w:pPr>
      <w:r>
        <w:t xml:space="preserve">               SD WAIT LIST ENTRY field (#409.3) of the SDWL TRANSFER ACCEPT </w:t>
      </w:r>
    </w:p>
    <w:p w14:paraId="6E2E52B2" w14:textId="77777777" w:rsidR="006042BA" w:rsidRDefault="006042BA" w:rsidP="006042BA">
      <w:pPr>
        <w:pStyle w:val="BodyText"/>
      </w:pPr>
      <w:r>
        <w:t xml:space="preserve">                   File (#409.36) </w:t>
      </w:r>
    </w:p>
    <w:p w14:paraId="0227584D" w14:textId="77777777" w:rsidR="006042BA" w:rsidRDefault="006042BA" w:rsidP="006042BA">
      <w:pPr>
        <w:pStyle w:val="BodyText"/>
      </w:pPr>
      <w:r>
        <w:t xml:space="preserve">               APPT REQUEST TYPE field (#.22) of the SDEC APPOINTMENT File </w:t>
      </w:r>
    </w:p>
    <w:p w14:paraId="3A732929" w14:textId="77777777" w:rsidR="006042BA" w:rsidRDefault="006042BA" w:rsidP="006042BA">
      <w:pPr>
        <w:pStyle w:val="BodyText"/>
      </w:pPr>
      <w:r>
        <w:t xml:space="preserve">                   (#409.84) </w:t>
      </w:r>
    </w:p>
    <w:p w14:paraId="6EFEE3A9" w14:textId="77777777" w:rsidR="006042BA" w:rsidRDefault="006042BA" w:rsidP="006042BA">
      <w:pPr>
        <w:pStyle w:val="BodyText"/>
      </w:pPr>
      <w:r>
        <w:t xml:space="preserve">               </w:t>
      </w:r>
    </w:p>
    <w:p w14:paraId="4370AC1A" w14:textId="77777777" w:rsidR="006042BA" w:rsidRDefault="006042BA" w:rsidP="006042BA">
      <w:pPr>
        <w:pStyle w:val="BodyText"/>
      </w:pPr>
    </w:p>
    <w:p w14:paraId="548735E3" w14:textId="77777777" w:rsidR="006042BA" w:rsidRDefault="006042BA" w:rsidP="006042BA">
      <w:pPr>
        <w:pStyle w:val="BodyText"/>
      </w:pPr>
      <w:r>
        <w:t>CROSS</w:t>
      </w:r>
    </w:p>
    <w:p w14:paraId="622B3A80" w14:textId="77777777" w:rsidR="006042BA" w:rsidRDefault="006042BA" w:rsidP="006042BA">
      <w:pPr>
        <w:pStyle w:val="BodyText"/>
      </w:pPr>
      <w:r>
        <w:t xml:space="preserve">REFERENCED BY: WL SPECIFIC HOSPITAL LOCATION(AE), PATIENT(B), </w:t>
      </w:r>
    </w:p>
    <w:p w14:paraId="2F703610" w14:textId="77777777" w:rsidR="006042BA" w:rsidRDefault="006042BA" w:rsidP="006042BA">
      <w:pPr>
        <w:pStyle w:val="BodyText"/>
      </w:pPr>
      <w:r>
        <w:t xml:space="preserve">               INSTITUTION(C), WL SPECIFIC TEAM(D), CURRENT STATUS(E), </w:t>
      </w:r>
    </w:p>
    <w:p w14:paraId="7ED6DD6C" w14:textId="77777777" w:rsidR="006042BA" w:rsidRDefault="006042BA" w:rsidP="006042BA">
      <w:pPr>
        <w:pStyle w:val="BodyText"/>
      </w:pPr>
      <w:r>
        <w:t xml:space="preserve">               ORIGINATING DATE(ETOO), WL SPECIFIC CLINIC(SC), </w:t>
      </w:r>
    </w:p>
    <w:p w14:paraId="13F981BB" w14:textId="77777777" w:rsidR="006042BA" w:rsidRDefault="006042BA" w:rsidP="006042BA">
      <w:pPr>
        <w:pStyle w:val="BodyText"/>
      </w:pPr>
      <w:r>
        <w:t xml:space="preserve">               WL SPECIFIC CLINIC(SCC), WL SPECIFIC POSITION(SP), </w:t>
      </w:r>
    </w:p>
    <w:p w14:paraId="65F2A265" w14:textId="77777777" w:rsidR="006042BA" w:rsidRDefault="006042BA" w:rsidP="006042BA">
      <w:pPr>
        <w:pStyle w:val="BodyText"/>
      </w:pPr>
      <w:r>
        <w:t xml:space="preserve">               WL SERVICE/SPECIALTY(SS), WL SPECIFIC TEAM(ST)</w:t>
      </w:r>
    </w:p>
    <w:p w14:paraId="284CF720" w14:textId="77777777" w:rsidR="006042BA" w:rsidRDefault="006042BA" w:rsidP="006042BA">
      <w:pPr>
        <w:pStyle w:val="BodyText"/>
      </w:pPr>
    </w:p>
    <w:p w14:paraId="2BB158D3" w14:textId="77777777" w:rsidR="006042BA" w:rsidRDefault="006042BA" w:rsidP="006042BA">
      <w:pPr>
        <w:pStyle w:val="BodyText"/>
      </w:pPr>
      <w:r>
        <w:t>INDEXED BY:    DATE/TIME ENTERED &amp; ORIGINATING USER (AC), PATIENT &amp; WL SPECIFIC</w:t>
      </w:r>
    </w:p>
    <w:p w14:paraId="4DA95418" w14:textId="77777777" w:rsidR="006042BA" w:rsidRDefault="006042BA" w:rsidP="006042BA">
      <w:pPr>
        <w:pStyle w:val="BodyText"/>
      </w:pPr>
      <w:r>
        <w:t xml:space="preserve">               HOSPITAL LOCATION (AD), DATE ENTERED &amp; ENTERED BY USER (AF),</w:t>
      </w:r>
    </w:p>
    <w:p w14:paraId="740BF475" w14:textId="77777777" w:rsidR="006042BA" w:rsidRDefault="006042BA" w:rsidP="006042BA">
      <w:pPr>
        <w:pStyle w:val="BodyText"/>
      </w:pPr>
      <w:r>
        <w:t xml:space="preserve">               ORIGINATING DATE (GC), DESIRED DATE OF APPOINTMENT (GCC),</w:t>
      </w:r>
    </w:p>
    <w:p w14:paraId="09AE213F" w14:textId="77777777" w:rsidR="006042BA" w:rsidRDefault="006042BA" w:rsidP="006042BA">
      <w:pPr>
        <w:pStyle w:val="BodyText"/>
      </w:pPr>
      <w:r>
        <w:t xml:space="preserve">               ORIGINATING DATE (GS), ORIGINATING DATE (GSA), SERVICE CONNECTED</w:t>
      </w:r>
    </w:p>
    <w:p w14:paraId="783E215C" w14:textId="77777777" w:rsidR="006042BA" w:rsidRDefault="006042BA" w:rsidP="006042BA">
      <w:pPr>
        <w:pStyle w:val="BodyText"/>
      </w:pPr>
      <w:r>
        <w:t xml:space="preserve">               PRIORITY &amp; ORIGINATING DATE (GSB), DESIRED DATE OF APPOINTMENT</w:t>
      </w:r>
    </w:p>
    <w:p w14:paraId="0292BE76" w14:textId="77777777" w:rsidR="006042BA" w:rsidRDefault="006042BA" w:rsidP="006042BA">
      <w:pPr>
        <w:pStyle w:val="BodyText"/>
      </w:pPr>
      <w:r>
        <w:t xml:space="preserve">               (GSC), ORIGINATING DATE (GSP)</w:t>
      </w:r>
    </w:p>
    <w:p w14:paraId="52A1680B" w14:textId="77777777" w:rsidR="006042BA" w:rsidRDefault="006042BA" w:rsidP="006042BA">
      <w:pPr>
        <w:pStyle w:val="BodyText"/>
      </w:pPr>
    </w:p>
    <w:p w14:paraId="15214A2A" w14:textId="77777777" w:rsidR="006042BA" w:rsidRDefault="006042BA" w:rsidP="006042BA">
      <w:pPr>
        <w:pStyle w:val="BodyText"/>
      </w:pPr>
    </w:p>
    <w:p w14:paraId="3926E169" w14:textId="77777777" w:rsidR="006042BA" w:rsidRDefault="006042BA" w:rsidP="006042BA">
      <w:pPr>
        <w:pStyle w:val="BodyText"/>
      </w:pPr>
      <w:r>
        <w:t>409.3,.01     PATIENT                0;1 POINTER TO PATIENT FILE (#2)</w:t>
      </w:r>
    </w:p>
    <w:p w14:paraId="23A23CCF" w14:textId="77777777" w:rsidR="006042BA" w:rsidRDefault="006042BA" w:rsidP="006042BA">
      <w:pPr>
        <w:pStyle w:val="BodyText"/>
      </w:pPr>
      <w:r>
        <w:t xml:space="preserve">                                 (Required)</w:t>
      </w:r>
    </w:p>
    <w:p w14:paraId="22038580" w14:textId="77777777" w:rsidR="006042BA" w:rsidRDefault="006042BA" w:rsidP="006042BA">
      <w:pPr>
        <w:pStyle w:val="BodyText"/>
      </w:pPr>
    </w:p>
    <w:p w14:paraId="7C255118" w14:textId="77777777" w:rsidR="006042BA" w:rsidRDefault="006042BA" w:rsidP="006042BA">
      <w:pPr>
        <w:pStyle w:val="BodyText"/>
      </w:pPr>
      <w:r>
        <w:t xml:space="preserve">              LAST EDITED:      APR 30, 2015 </w:t>
      </w:r>
    </w:p>
    <w:p w14:paraId="3C9E7BFF" w14:textId="02542B0F" w:rsidR="006042BA" w:rsidRDefault="006042BA" w:rsidP="006042BA">
      <w:pPr>
        <w:pStyle w:val="BodyText"/>
      </w:pPr>
      <w:r>
        <w:t xml:space="preserve">              HELP-PROMPT:      Enter the name of the patient from the Patient file #2 that is to be on the </w:t>
      </w:r>
      <w:proofErr w:type="spellStart"/>
      <w:r>
        <w:t>Sch</w:t>
      </w:r>
      <w:proofErr w:type="spellEnd"/>
      <w:r>
        <w:t xml:space="preserve">/PCMM Wait List. </w:t>
      </w:r>
    </w:p>
    <w:p w14:paraId="7F57E0BF" w14:textId="19A2C648" w:rsidR="006042BA" w:rsidRDefault="006042BA" w:rsidP="006042BA">
      <w:pPr>
        <w:pStyle w:val="BodyText"/>
      </w:pPr>
      <w:r>
        <w:t xml:space="preserve">              DESCRIPTION:      Enter the name of the patient from the Patient file #2 that is to be on the </w:t>
      </w:r>
      <w:proofErr w:type="spellStart"/>
      <w:r>
        <w:t>Sch</w:t>
      </w:r>
      <w:proofErr w:type="spellEnd"/>
      <w:r>
        <w:t xml:space="preserve">/PCMM Wait List.  </w:t>
      </w:r>
    </w:p>
    <w:p w14:paraId="69560D13" w14:textId="77777777" w:rsidR="006042BA" w:rsidRDefault="006042BA" w:rsidP="006042BA">
      <w:pPr>
        <w:pStyle w:val="BodyText"/>
      </w:pPr>
    </w:p>
    <w:p w14:paraId="25407E53" w14:textId="77777777" w:rsidR="006042BA" w:rsidRDefault="006042BA" w:rsidP="006042BA">
      <w:pPr>
        <w:pStyle w:val="BodyText"/>
      </w:pPr>
      <w:r>
        <w:lastRenderedPageBreak/>
        <w:t xml:space="preserve">              CROSS-REFERENCE:  409.3^B </w:t>
      </w:r>
    </w:p>
    <w:p w14:paraId="363B09A0" w14:textId="77777777" w:rsidR="006042BA" w:rsidRDefault="006042BA" w:rsidP="006042BA">
      <w:pPr>
        <w:pStyle w:val="BodyText"/>
      </w:pPr>
      <w:r>
        <w:t xml:space="preserve">                                1)= S ^SDWL(409.3,"B",$E(X,1,30),DA)=""</w:t>
      </w:r>
    </w:p>
    <w:p w14:paraId="11ECFFF1" w14:textId="77777777" w:rsidR="006042BA" w:rsidRDefault="006042BA" w:rsidP="006042BA">
      <w:pPr>
        <w:pStyle w:val="BodyText"/>
      </w:pPr>
      <w:r>
        <w:t xml:space="preserve">                                2)= K ^SDWL(409.3,"B",$E(X,1,30),DA)</w:t>
      </w:r>
    </w:p>
    <w:p w14:paraId="4C237899" w14:textId="77777777" w:rsidR="006042BA" w:rsidRDefault="006042BA" w:rsidP="006042BA">
      <w:pPr>
        <w:pStyle w:val="BodyText"/>
      </w:pPr>
    </w:p>
    <w:p w14:paraId="07D65A54" w14:textId="77777777" w:rsidR="006042BA" w:rsidRDefault="006042BA" w:rsidP="006042BA">
      <w:pPr>
        <w:pStyle w:val="BodyText"/>
      </w:pPr>
      <w:r>
        <w:t xml:space="preserve">              RECORD INDEXES:   AD (#1659)</w:t>
      </w:r>
    </w:p>
    <w:p w14:paraId="45540CB3" w14:textId="77777777" w:rsidR="006042BA" w:rsidRDefault="006042BA" w:rsidP="006042BA">
      <w:pPr>
        <w:pStyle w:val="BodyText"/>
      </w:pPr>
    </w:p>
    <w:p w14:paraId="4478141B" w14:textId="77777777" w:rsidR="006042BA" w:rsidRDefault="006042BA" w:rsidP="006042BA">
      <w:pPr>
        <w:pStyle w:val="BodyText"/>
      </w:pPr>
      <w:r>
        <w:t>409.3,1       ORIGINATING DATE       0;2 DATE</w:t>
      </w:r>
    </w:p>
    <w:p w14:paraId="4DA82AEC" w14:textId="77777777" w:rsidR="006042BA" w:rsidRDefault="006042BA" w:rsidP="006042BA">
      <w:pPr>
        <w:pStyle w:val="BodyText"/>
      </w:pPr>
    </w:p>
    <w:p w14:paraId="478374C7" w14:textId="77777777" w:rsidR="006042BA" w:rsidRDefault="006042BA" w:rsidP="006042BA">
      <w:pPr>
        <w:pStyle w:val="BodyText"/>
      </w:pPr>
      <w:r>
        <w:t xml:space="preserve">              INPUT TRANSFORM:  S %DT="E" D ^%DT S X=Y K:Y&lt;1 X</w:t>
      </w:r>
    </w:p>
    <w:p w14:paraId="1923D65B" w14:textId="77777777" w:rsidR="006042BA" w:rsidRDefault="006042BA" w:rsidP="006042BA">
      <w:pPr>
        <w:pStyle w:val="BodyText"/>
      </w:pPr>
      <w:r>
        <w:t xml:space="preserve">              LAST EDITED:      APR 03, 2015 </w:t>
      </w:r>
    </w:p>
    <w:p w14:paraId="37CE667F" w14:textId="4CCCC699" w:rsidR="006042BA" w:rsidRDefault="006042BA" w:rsidP="006042BA">
      <w:pPr>
        <w:pStyle w:val="BodyText"/>
      </w:pPr>
      <w:r>
        <w:t xml:space="preserve">              DESCRIPTION:      Date the patient was placed on the Wait List (</w:t>
      </w:r>
      <w:proofErr w:type="spellStart"/>
      <w:r>
        <w:t>Sch</w:t>
      </w:r>
      <w:proofErr w:type="spellEnd"/>
      <w:r>
        <w:t xml:space="preserve">/PCMM) </w:t>
      </w:r>
    </w:p>
    <w:p w14:paraId="043EDD19" w14:textId="77777777" w:rsidR="006042BA" w:rsidRDefault="006042BA" w:rsidP="006042BA">
      <w:pPr>
        <w:pStyle w:val="BodyText"/>
      </w:pPr>
    </w:p>
    <w:p w14:paraId="7AB4BC14" w14:textId="77777777" w:rsidR="006042BA" w:rsidRDefault="006042BA" w:rsidP="006042BA">
      <w:pPr>
        <w:pStyle w:val="BodyText"/>
      </w:pPr>
      <w:r>
        <w:t xml:space="preserve">              CROSS-REFERENCE:  409.3^ETOO^MUMPS </w:t>
      </w:r>
    </w:p>
    <w:p w14:paraId="02A04DB8" w14:textId="77777777" w:rsidR="006042BA" w:rsidRDefault="006042BA" w:rsidP="006042BA">
      <w:pPr>
        <w:pStyle w:val="BodyText"/>
      </w:pPr>
      <w:r>
        <w:t xml:space="preserve">                                1)= S:$P(^SDWL(409.3,DA,0),U,17)'="" ^SDWL(409.</w:t>
      </w:r>
    </w:p>
    <w:p w14:paraId="5AD24876" w14:textId="77777777" w:rsidR="006042BA" w:rsidRDefault="006042BA" w:rsidP="006042BA">
      <w:pPr>
        <w:pStyle w:val="BodyText"/>
      </w:pPr>
      <w:r>
        <w:t xml:space="preserve">                                3,"E",$P(^SDWL(409.3,DA,0),U,17),X,DA)=""</w:t>
      </w:r>
    </w:p>
    <w:p w14:paraId="5032AEAF" w14:textId="77777777" w:rsidR="006042BA" w:rsidRDefault="006042BA" w:rsidP="006042BA">
      <w:pPr>
        <w:pStyle w:val="BodyText"/>
      </w:pPr>
    </w:p>
    <w:p w14:paraId="43645BEC" w14:textId="77777777" w:rsidR="006042BA" w:rsidRDefault="006042BA" w:rsidP="006042BA">
      <w:pPr>
        <w:pStyle w:val="BodyText"/>
      </w:pPr>
      <w:r>
        <w:t xml:space="preserve">                                2)= K:$P(^SDWL(409.3,DA,0),U,17)'="" ^SDWL(409.</w:t>
      </w:r>
    </w:p>
    <w:p w14:paraId="7C27393C" w14:textId="77777777" w:rsidR="006042BA" w:rsidRDefault="006042BA" w:rsidP="006042BA">
      <w:pPr>
        <w:pStyle w:val="BodyText"/>
      </w:pPr>
      <w:r>
        <w:t xml:space="preserve">                                3,"E",$P(^SDWL(409.3,DA,0),U,17),X,DA)</w:t>
      </w:r>
    </w:p>
    <w:p w14:paraId="195BB9C0" w14:textId="556E53EF" w:rsidR="006042BA" w:rsidRDefault="006042BA" w:rsidP="006042BA">
      <w:pPr>
        <w:pStyle w:val="BodyText"/>
      </w:pPr>
      <w:r>
        <w:t xml:space="preserve">                                This </w:t>
      </w:r>
      <w:proofErr w:type="spellStart"/>
      <w:r>
        <w:t>xref</w:t>
      </w:r>
      <w:proofErr w:type="spellEnd"/>
      <w:r>
        <w:t xml:space="preserve"> actually updates the "E" </w:t>
      </w:r>
      <w:proofErr w:type="spellStart"/>
      <w:r>
        <w:t>xref</w:t>
      </w:r>
      <w:proofErr w:type="spellEnd"/>
      <w:r>
        <w:t xml:space="preserve"> for</w:t>
      </w:r>
      <w:r w:rsidR="001355B8">
        <w:t xml:space="preserve"> </w:t>
      </w:r>
      <w:r>
        <w:t>CURRENT STATUS in the event that the</w:t>
      </w:r>
      <w:r w:rsidR="001355B8">
        <w:t xml:space="preserve"> </w:t>
      </w:r>
      <w:r>
        <w:t xml:space="preserve">ORIGINATING DATE is changed.  This </w:t>
      </w:r>
      <w:proofErr w:type="spellStart"/>
      <w:r>
        <w:t>xref</w:t>
      </w:r>
      <w:proofErr w:type="spellEnd"/>
      <w:r>
        <w:t xml:space="preserve"> is used</w:t>
      </w:r>
      <w:r w:rsidR="001355B8">
        <w:t xml:space="preserve"> </w:t>
      </w:r>
      <w:r>
        <w:t>to speed up the lookup of open or closed wait</w:t>
      </w:r>
      <w:r w:rsidR="001355B8">
        <w:t xml:space="preserve"> </w:t>
      </w:r>
      <w:r>
        <w:t xml:space="preserve">list entries for a given time range.  </w:t>
      </w:r>
    </w:p>
    <w:p w14:paraId="6EF1C11B" w14:textId="77777777" w:rsidR="006042BA" w:rsidRDefault="006042BA" w:rsidP="006042BA">
      <w:pPr>
        <w:pStyle w:val="BodyText"/>
      </w:pPr>
    </w:p>
    <w:p w14:paraId="4B8A1827" w14:textId="77777777" w:rsidR="006042BA" w:rsidRDefault="006042BA" w:rsidP="006042BA">
      <w:pPr>
        <w:pStyle w:val="BodyText"/>
      </w:pPr>
    </w:p>
    <w:p w14:paraId="0BCD6703" w14:textId="77777777" w:rsidR="006042BA" w:rsidRDefault="006042BA" w:rsidP="006042BA">
      <w:pPr>
        <w:pStyle w:val="BodyText"/>
      </w:pPr>
      <w:r>
        <w:t xml:space="preserve">              FIELD INDEX:      GC (#1945)    REGULAR    IR    LOOKUP &amp; SORTING</w:t>
      </w:r>
    </w:p>
    <w:p w14:paraId="61F5A592" w14:textId="77777777" w:rsidR="006042BA" w:rsidRDefault="006042BA" w:rsidP="006042BA">
      <w:pPr>
        <w:pStyle w:val="BodyText"/>
      </w:pPr>
      <w:r>
        <w:t xml:space="preserve">                  Short </w:t>
      </w:r>
      <w:proofErr w:type="spellStart"/>
      <w:r>
        <w:t>Descr</w:t>
      </w:r>
      <w:proofErr w:type="spellEnd"/>
      <w:r>
        <w:t>:  SORT BY CLINIC AND ORIGINATING DATE</w:t>
      </w:r>
    </w:p>
    <w:p w14:paraId="792687F8" w14:textId="71D83795" w:rsidR="006042BA" w:rsidRDefault="006042BA" w:rsidP="006042BA">
      <w:pPr>
        <w:pStyle w:val="BodyText"/>
      </w:pPr>
      <w:r>
        <w:t xml:space="preserve">                  Description:  This </w:t>
      </w:r>
      <w:proofErr w:type="spellStart"/>
      <w:r>
        <w:t>xref</w:t>
      </w:r>
      <w:proofErr w:type="spellEnd"/>
      <w:r>
        <w:t xml:space="preserve"> is used to sort Wait List entries by</w:t>
      </w:r>
      <w:r w:rsidR="001355B8">
        <w:t xml:space="preserve"> </w:t>
      </w:r>
      <w:r>
        <w:t>the Clinic ID and the ORIGINATING DATE field</w:t>
      </w:r>
      <w:r w:rsidR="001355B8">
        <w:t xml:space="preserve"> </w:t>
      </w:r>
      <w:r>
        <w:t>(#1).  The Clinic ID comes from the CLINIC</w:t>
      </w:r>
      <w:r w:rsidR="001355B8">
        <w:t xml:space="preserve"> </w:t>
      </w:r>
      <w:r>
        <w:t>field (#.01) of the SD WL CLINIC LOCATION file</w:t>
      </w:r>
      <w:r w:rsidR="001355B8">
        <w:t xml:space="preserve"> </w:t>
      </w:r>
      <w:r>
        <w:t>(#409.32).  The SD WL CLINIC LOCATION pointer</w:t>
      </w:r>
      <w:r w:rsidR="001355B8">
        <w:t xml:space="preserve"> </w:t>
      </w:r>
      <w:r>
        <w:t>is in the WL SPECIFIC CLINIC field (#8) of the</w:t>
      </w:r>
      <w:r w:rsidR="001355B8">
        <w:t xml:space="preserve"> </w:t>
      </w:r>
      <w:r>
        <w:t xml:space="preserve">SD WAIT LIST file (#409.3).  </w:t>
      </w:r>
    </w:p>
    <w:p w14:paraId="563B2C01" w14:textId="77777777" w:rsidR="006042BA" w:rsidRDefault="006042BA" w:rsidP="006042BA">
      <w:pPr>
        <w:pStyle w:val="BodyText"/>
      </w:pPr>
      <w:r>
        <w:t xml:space="preserve">                    Set Logic:  S ^SDWL(409.3,"GC",X(1),X(2),DA)=""</w:t>
      </w:r>
    </w:p>
    <w:p w14:paraId="37140665" w14:textId="77777777" w:rsidR="006042BA" w:rsidRDefault="006042BA" w:rsidP="006042BA">
      <w:pPr>
        <w:pStyle w:val="BodyText"/>
      </w:pPr>
      <w:r>
        <w:t xml:space="preserve">                   Kill Logic:  K ^SDWL(409.3,"GC",X(1),X(2),DA)</w:t>
      </w:r>
    </w:p>
    <w:p w14:paraId="164616FA" w14:textId="77777777" w:rsidR="006042BA" w:rsidRDefault="006042BA" w:rsidP="006042BA">
      <w:pPr>
        <w:pStyle w:val="BodyText"/>
      </w:pPr>
      <w:r>
        <w:t xml:space="preserve">                   Whole Kill:  K ^SDWL(409.3,"GC")</w:t>
      </w:r>
    </w:p>
    <w:p w14:paraId="19EC36D6" w14:textId="77777777" w:rsidR="006042BA" w:rsidRDefault="006042BA" w:rsidP="006042BA">
      <w:pPr>
        <w:pStyle w:val="BodyText"/>
      </w:pPr>
      <w:r>
        <w:t xml:space="preserve">                         X(1):  Computed Code: S X=$P($G(^SDWL(409.32,+$P($G(^S</w:t>
      </w:r>
    </w:p>
    <w:p w14:paraId="16006432" w14:textId="77777777" w:rsidR="006042BA" w:rsidRDefault="006042BA" w:rsidP="006042BA">
      <w:pPr>
        <w:pStyle w:val="BodyText"/>
      </w:pPr>
      <w:r>
        <w:t xml:space="preserve">                                DWL(409.3,DA,0)),U,9),0)),U,1)</w:t>
      </w:r>
    </w:p>
    <w:p w14:paraId="28108B56" w14:textId="77777777" w:rsidR="006042BA" w:rsidRDefault="006042BA" w:rsidP="006042BA">
      <w:pPr>
        <w:pStyle w:val="BodyText"/>
      </w:pPr>
      <w:r>
        <w:lastRenderedPageBreak/>
        <w:t xml:space="preserve">                                  (</w:t>
      </w:r>
      <w:proofErr w:type="spellStart"/>
      <w:r>
        <w:t>Subscr</w:t>
      </w:r>
      <w:proofErr w:type="spellEnd"/>
      <w:r>
        <w:t xml:space="preserve"> 1)  (forwards)</w:t>
      </w:r>
    </w:p>
    <w:p w14:paraId="23BAFE55" w14:textId="29EFFA2A" w:rsidR="006042BA" w:rsidRDefault="006042BA" w:rsidP="006042BA">
      <w:pPr>
        <w:pStyle w:val="BodyText"/>
      </w:pPr>
      <w:r>
        <w:t xml:space="preserve">                         X(2):  ORIGINATING DATE  (409.3,1)  (</w:t>
      </w:r>
      <w:proofErr w:type="spellStart"/>
      <w:r>
        <w:t>Subscr</w:t>
      </w:r>
      <w:proofErr w:type="spellEnd"/>
      <w:r>
        <w:t xml:space="preserve"> 2) (forwards)</w:t>
      </w:r>
    </w:p>
    <w:p w14:paraId="57BBC736" w14:textId="77777777" w:rsidR="006042BA" w:rsidRDefault="006042BA" w:rsidP="006042BA">
      <w:pPr>
        <w:pStyle w:val="BodyText"/>
      </w:pPr>
    </w:p>
    <w:p w14:paraId="0E9FFABA" w14:textId="1EF87824" w:rsidR="006042BA" w:rsidRDefault="006042BA" w:rsidP="006042BA">
      <w:pPr>
        <w:pStyle w:val="BodyText"/>
      </w:pPr>
      <w:r>
        <w:t xml:space="preserve">              RECORD INDEXES:   GS (#1940), GSA (#1943), GSB (#1944), GSP (#1942)</w:t>
      </w:r>
    </w:p>
    <w:p w14:paraId="2A626100" w14:textId="77777777" w:rsidR="006042BA" w:rsidRDefault="006042BA" w:rsidP="006042BA">
      <w:pPr>
        <w:pStyle w:val="BodyText"/>
      </w:pPr>
    </w:p>
    <w:p w14:paraId="1B301604" w14:textId="77777777" w:rsidR="006042BA" w:rsidRDefault="006042BA" w:rsidP="006042BA">
      <w:pPr>
        <w:pStyle w:val="BodyText"/>
      </w:pPr>
      <w:r>
        <w:t>409.3,2       INSTITUTION            0;3 POINTER TO INSTITUTION FILE (#4)</w:t>
      </w:r>
    </w:p>
    <w:p w14:paraId="1EC96934" w14:textId="77777777" w:rsidR="006042BA" w:rsidRDefault="006042BA" w:rsidP="006042BA">
      <w:pPr>
        <w:pStyle w:val="BodyText"/>
      </w:pPr>
      <w:r>
        <w:t xml:space="preserve">                                 (Required)</w:t>
      </w:r>
    </w:p>
    <w:p w14:paraId="2FD5A9E3" w14:textId="77777777" w:rsidR="006042BA" w:rsidRDefault="006042BA" w:rsidP="006042BA">
      <w:pPr>
        <w:pStyle w:val="BodyText"/>
      </w:pPr>
    </w:p>
    <w:p w14:paraId="32E33392" w14:textId="77777777" w:rsidR="006042BA" w:rsidRDefault="006042BA" w:rsidP="006042BA">
      <w:pPr>
        <w:pStyle w:val="BodyText"/>
      </w:pPr>
      <w:r>
        <w:t xml:space="preserve">              INPUT TRANSFORM:  S DIC("S")="I $P(^(0),U,11)=""N"",$$TF^XUAF4(+Y</w:t>
      </w:r>
    </w:p>
    <w:p w14:paraId="513E342A" w14:textId="77777777" w:rsidR="006042BA" w:rsidRDefault="006042BA" w:rsidP="006042BA">
      <w:pPr>
        <w:pStyle w:val="BodyText"/>
      </w:pPr>
      <w:r>
        <w:t xml:space="preserve">                                )" D ^DIC K DIC S DIC=DIE,X=+Y K:Y&lt;0 X</w:t>
      </w:r>
    </w:p>
    <w:p w14:paraId="5A641E13" w14:textId="77777777" w:rsidR="006042BA" w:rsidRDefault="006042BA" w:rsidP="006042BA">
      <w:pPr>
        <w:pStyle w:val="BodyText"/>
      </w:pPr>
      <w:r>
        <w:t xml:space="preserve">              LAST EDITED:      MAR 04, 2003 </w:t>
      </w:r>
    </w:p>
    <w:p w14:paraId="084FA9DE" w14:textId="6E98274B" w:rsidR="006042BA" w:rsidRDefault="006042BA" w:rsidP="006042BA">
      <w:pPr>
        <w:pStyle w:val="BodyText"/>
      </w:pPr>
      <w:r>
        <w:t xml:space="preserve">              HELP-PROMPT:      Enter the INSTITUTION that the patient is to be placed for the waiting list.  INSTITUTION must be NATIONAL and a treating facility. </w:t>
      </w:r>
    </w:p>
    <w:p w14:paraId="3A7DEAF4" w14:textId="7674C095" w:rsidR="006042BA" w:rsidRDefault="006042BA" w:rsidP="006042BA">
      <w:pPr>
        <w:pStyle w:val="BodyText"/>
      </w:pPr>
      <w:r>
        <w:t xml:space="preserve">              DESCRIPTION:      The Institution the patient is on the Wait List (</w:t>
      </w:r>
      <w:proofErr w:type="spellStart"/>
      <w:r>
        <w:t>Sch</w:t>
      </w:r>
      <w:proofErr w:type="spellEnd"/>
      <w:r>
        <w:t xml:space="preserve">/PCMM) </w:t>
      </w:r>
    </w:p>
    <w:p w14:paraId="0BAB6717" w14:textId="77777777" w:rsidR="006042BA" w:rsidRDefault="006042BA" w:rsidP="006042BA">
      <w:pPr>
        <w:pStyle w:val="BodyText"/>
      </w:pPr>
    </w:p>
    <w:p w14:paraId="617AC052" w14:textId="30C6DA69" w:rsidR="006042BA" w:rsidRDefault="006042BA" w:rsidP="006042BA">
      <w:pPr>
        <w:pStyle w:val="BodyText"/>
      </w:pPr>
      <w:r>
        <w:t xml:space="preserve">              SCREEN:           S DIC("S")="I $P(^(0),U,11)=""N"",$$TF^XUAF4(+Y)"</w:t>
      </w:r>
    </w:p>
    <w:p w14:paraId="3D30E367" w14:textId="77777777" w:rsidR="006042BA" w:rsidRDefault="006042BA" w:rsidP="006042BA">
      <w:pPr>
        <w:pStyle w:val="BodyText"/>
      </w:pPr>
      <w:r>
        <w:t xml:space="preserve">              EXPLANATION:      Enter a National/Medical Institution</w:t>
      </w:r>
    </w:p>
    <w:p w14:paraId="1790C98D" w14:textId="77777777" w:rsidR="006042BA" w:rsidRDefault="006042BA" w:rsidP="006042BA">
      <w:pPr>
        <w:pStyle w:val="BodyText"/>
      </w:pPr>
      <w:r>
        <w:t xml:space="preserve">              AUDIT:             </w:t>
      </w:r>
    </w:p>
    <w:p w14:paraId="2890E59D" w14:textId="77777777" w:rsidR="006042BA" w:rsidRDefault="006042BA" w:rsidP="006042BA">
      <w:pPr>
        <w:pStyle w:val="BodyText"/>
      </w:pPr>
      <w:r>
        <w:t xml:space="preserve">              CROSS-REFERENCE:  409.3^C </w:t>
      </w:r>
    </w:p>
    <w:p w14:paraId="59C58523" w14:textId="77777777" w:rsidR="006042BA" w:rsidRDefault="006042BA" w:rsidP="006042BA">
      <w:pPr>
        <w:pStyle w:val="BodyText"/>
      </w:pPr>
      <w:r>
        <w:t xml:space="preserve">                                1)= S ^SDWL(409.3,"C",$E(X,1,30),DA)=""</w:t>
      </w:r>
    </w:p>
    <w:p w14:paraId="09916609" w14:textId="77777777" w:rsidR="006042BA" w:rsidRDefault="006042BA" w:rsidP="006042BA">
      <w:pPr>
        <w:pStyle w:val="BodyText"/>
      </w:pPr>
      <w:r>
        <w:t xml:space="preserve">                                2)= K ^SDWL(409.3,"C",$E(X,1,30),DA)</w:t>
      </w:r>
    </w:p>
    <w:p w14:paraId="2A042456" w14:textId="77777777" w:rsidR="006042BA" w:rsidRDefault="006042BA" w:rsidP="006042BA">
      <w:pPr>
        <w:pStyle w:val="BodyText"/>
      </w:pPr>
    </w:p>
    <w:p w14:paraId="7BF2D280" w14:textId="77777777" w:rsidR="006042BA" w:rsidRDefault="006042BA" w:rsidP="006042BA">
      <w:pPr>
        <w:pStyle w:val="BodyText"/>
      </w:pPr>
    </w:p>
    <w:p w14:paraId="2D8281D8" w14:textId="77777777" w:rsidR="006042BA" w:rsidRDefault="006042BA" w:rsidP="006042BA">
      <w:pPr>
        <w:pStyle w:val="BodyText"/>
      </w:pPr>
      <w:r>
        <w:t>409.3,3       TRANMISSION STATUS TO ACC 0;4 SET</w:t>
      </w:r>
    </w:p>
    <w:p w14:paraId="02BC135D" w14:textId="77777777" w:rsidR="006042BA" w:rsidRDefault="006042BA" w:rsidP="006042BA">
      <w:pPr>
        <w:pStyle w:val="BodyText"/>
      </w:pPr>
    </w:p>
    <w:p w14:paraId="043F8CBD" w14:textId="77777777" w:rsidR="006042BA" w:rsidRDefault="006042BA" w:rsidP="006042BA">
      <w:pPr>
        <w:pStyle w:val="BodyText"/>
      </w:pPr>
      <w:r>
        <w:t xml:space="preserve">                                '0' FOR NOT TRANSMITTED; </w:t>
      </w:r>
    </w:p>
    <w:p w14:paraId="1506D9C0" w14:textId="77777777" w:rsidR="006042BA" w:rsidRDefault="006042BA" w:rsidP="006042BA">
      <w:pPr>
        <w:pStyle w:val="BodyText"/>
      </w:pPr>
      <w:r>
        <w:t xml:space="preserve">                                '1' FOR TRANSMITTED; </w:t>
      </w:r>
    </w:p>
    <w:p w14:paraId="42DC4FDD" w14:textId="77777777" w:rsidR="006042BA" w:rsidRDefault="006042BA" w:rsidP="006042BA">
      <w:pPr>
        <w:pStyle w:val="BodyText"/>
      </w:pPr>
      <w:r>
        <w:t xml:space="preserve">              LAST EDITED:      AUG 08, 2002 </w:t>
      </w:r>
    </w:p>
    <w:p w14:paraId="7955AA56" w14:textId="2957B8CB" w:rsidR="006042BA" w:rsidRDefault="006042BA" w:rsidP="006042BA">
      <w:pPr>
        <w:pStyle w:val="BodyText"/>
      </w:pPr>
      <w:r>
        <w:t xml:space="preserve">              DESCRIPTION:      Reflects the current transmission status (transmitted/not transmitted) of the wait list entry </w:t>
      </w:r>
    </w:p>
    <w:p w14:paraId="2466334E" w14:textId="77777777" w:rsidR="006042BA" w:rsidRDefault="006042BA" w:rsidP="006042BA">
      <w:pPr>
        <w:pStyle w:val="BodyText"/>
      </w:pPr>
    </w:p>
    <w:p w14:paraId="7FCAEB55" w14:textId="77777777" w:rsidR="006042BA" w:rsidRDefault="006042BA" w:rsidP="006042BA">
      <w:pPr>
        <w:pStyle w:val="BodyText"/>
      </w:pPr>
      <w:r>
        <w:t>409.3,3.1     DATE OF TRANSMISSION   ACCDATE;0 DATE Multiple #409.33</w:t>
      </w:r>
    </w:p>
    <w:p w14:paraId="26B31E55" w14:textId="77777777" w:rsidR="006042BA" w:rsidRDefault="006042BA" w:rsidP="006042BA">
      <w:pPr>
        <w:pStyle w:val="BodyText"/>
      </w:pPr>
    </w:p>
    <w:p w14:paraId="3D1F62F4" w14:textId="485160A0" w:rsidR="006042BA" w:rsidRDefault="006042BA" w:rsidP="006042BA">
      <w:pPr>
        <w:pStyle w:val="BodyText"/>
      </w:pPr>
      <w:r>
        <w:lastRenderedPageBreak/>
        <w:t xml:space="preserve">              DESCRIPTION:      Wait List Transmission date information -  multiple </w:t>
      </w:r>
    </w:p>
    <w:p w14:paraId="7823FFFB" w14:textId="77777777" w:rsidR="006042BA" w:rsidRDefault="006042BA" w:rsidP="006042BA">
      <w:pPr>
        <w:pStyle w:val="BodyText"/>
      </w:pPr>
    </w:p>
    <w:p w14:paraId="18203C1E" w14:textId="77777777" w:rsidR="006042BA" w:rsidRDefault="006042BA" w:rsidP="006042BA">
      <w:pPr>
        <w:pStyle w:val="BodyText"/>
      </w:pPr>
    </w:p>
    <w:p w14:paraId="27AF0F29" w14:textId="77777777" w:rsidR="006042BA" w:rsidRDefault="006042BA" w:rsidP="006042BA">
      <w:pPr>
        <w:pStyle w:val="BodyText"/>
      </w:pPr>
      <w:r>
        <w:t>409.33,.01      DATE OF TRANSMISSION   0;1 DATE (Multiply asked)</w:t>
      </w:r>
    </w:p>
    <w:p w14:paraId="01E55D95" w14:textId="77777777" w:rsidR="006042BA" w:rsidRDefault="006042BA" w:rsidP="006042BA">
      <w:pPr>
        <w:pStyle w:val="BodyText"/>
      </w:pPr>
    </w:p>
    <w:p w14:paraId="5743CDC2" w14:textId="77777777" w:rsidR="006042BA" w:rsidRDefault="006042BA" w:rsidP="006042BA">
      <w:pPr>
        <w:pStyle w:val="BodyText"/>
      </w:pPr>
      <w:r>
        <w:t xml:space="preserve">                INPUT TRANSFORM:  S %DT="ESTR" D ^%DT S X=Y K:Y&lt;1 X</w:t>
      </w:r>
    </w:p>
    <w:p w14:paraId="5F3960E5" w14:textId="77777777" w:rsidR="006042BA" w:rsidRDefault="006042BA" w:rsidP="006042BA">
      <w:pPr>
        <w:pStyle w:val="BodyText"/>
      </w:pPr>
      <w:r>
        <w:t xml:space="preserve">                LAST EDITED:      AUG 08, 2002 </w:t>
      </w:r>
    </w:p>
    <w:p w14:paraId="3F58F738" w14:textId="097B3926" w:rsidR="006042BA" w:rsidRDefault="006042BA" w:rsidP="006042BA">
      <w:pPr>
        <w:pStyle w:val="BodyText"/>
      </w:pPr>
      <w:r>
        <w:t xml:space="preserve">                DESCRIPTION:       Date of Wait List transmission </w:t>
      </w:r>
    </w:p>
    <w:p w14:paraId="5310FEA7" w14:textId="77777777" w:rsidR="006042BA" w:rsidRDefault="006042BA" w:rsidP="006042BA">
      <w:pPr>
        <w:pStyle w:val="BodyText"/>
      </w:pPr>
    </w:p>
    <w:p w14:paraId="4E06284E" w14:textId="77777777" w:rsidR="006042BA" w:rsidRDefault="006042BA" w:rsidP="006042BA">
      <w:pPr>
        <w:pStyle w:val="BodyText"/>
      </w:pPr>
      <w:r>
        <w:t xml:space="preserve">                CROSS-REFERENCE:  409.33^B </w:t>
      </w:r>
    </w:p>
    <w:p w14:paraId="3EAEB052" w14:textId="54D39CFE" w:rsidR="006042BA" w:rsidRDefault="006042BA" w:rsidP="006042BA">
      <w:pPr>
        <w:pStyle w:val="BodyText"/>
      </w:pPr>
      <w:r>
        <w:t xml:space="preserve">                                1)= S ^SDWL(409.3,DA(1),"ACCDATE","B",$E(X,1,30</w:t>
      </w:r>
      <w:r w:rsidR="001355B8">
        <w:t>)</w:t>
      </w:r>
      <w:r>
        <w:t>,DA)=""</w:t>
      </w:r>
    </w:p>
    <w:p w14:paraId="4EAF1101" w14:textId="77777777" w:rsidR="006042BA" w:rsidRDefault="006042BA" w:rsidP="006042BA">
      <w:pPr>
        <w:pStyle w:val="BodyText"/>
      </w:pPr>
    </w:p>
    <w:p w14:paraId="1547591D" w14:textId="26318A92" w:rsidR="006042BA" w:rsidRDefault="006042BA" w:rsidP="006042BA">
      <w:pPr>
        <w:pStyle w:val="BodyText"/>
      </w:pPr>
      <w:r>
        <w:t xml:space="preserve">                                2)= K ^SDWL(409.3,DA(1),"ACCDATE","B",$E(X,1,30),DA)</w:t>
      </w:r>
    </w:p>
    <w:p w14:paraId="6D326EA5" w14:textId="77777777" w:rsidR="006042BA" w:rsidRDefault="006042BA" w:rsidP="006042BA">
      <w:pPr>
        <w:pStyle w:val="BodyText"/>
      </w:pPr>
    </w:p>
    <w:p w14:paraId="2BB6D44E" w14:textId="77777777" w:rsidR="006042BA" w:rsidRDefault="006042BA" w:rsidP="006042BA">
      <w:pPr>
        <w:pStyle w:val="BodyText"/>
      </w:pPr>
      <w:r>
        <w:t>409.3,4       WAIT LIST TYPE         0;5 SET (Required)</w:t>
      </w:r>
    </w:p>
    <w:p w14:paraId="1FFB89C2" w14:textId="77777777" w:rsidR="006042BA" w:rsidRDefault="006042BA" w:rsidP="006042BA">
      <w:pPr>
        <w:pStyle w:val="BodyText"/>
      </w:pPr>
    </w:p>
    <w:p w14:paraId="0FE08DA7" w14:textId="77777777" w:rsidR="006042BA" w:rsidRDefault="006042BA" w:rsidP="006042BA">
      <w:pPr>
        <w:pStyle w:val="BodyText"/>
      </w:pPr>
      <w:r>
        <w:t xml:space="preserve">                                '1' FOR PCMM TEAM ASSIGNMENT; </w:t>
      </w:r>
    </w:p>
    <w:p w14:paraId="34A6FFA8" w14:textId="77777777" w:rsidR="006042BA" w:rsidRDefault="006042BA" w:rsidP="006042BA">
      <w:pPr>
        <w:pStyle w:val="BodyText"/>
      </w:pPr>
      <w:r>
        <w:t xml:space="preserve">                                '2' FOR PCMM POSITION ASSIGNMENT; </w:t>
      </w:r>
    </w:p>
    <w:p w14:paraId="05AAAE85" w14:textId="77777777" w:rsidR="006042BA" w:rsidRDefault="006042BA" w:rsidP="006042BA">
      <w:pPr>
        <w:pStyle w:val="BodyText"/>
      </w:pPr>
      <w:r>
        <w:t xml:space="preserve">                                '3' FOR SERVICE/SPECIALITY; </w:t>
      </w:r>
    </w:p>
    <w:p w14:paraId="7FF5D9A9" w14:textId="77777777" w:rsidR="006042BA" w:rsidRDefault="006042BA" w:rsidP="006042BA">
      <w:pPr>
        <w:pStyle w:val="BodyText"/>
      </w:pPr>
      <w:r>
        <w:t xml:space="preserve">                                '4' FOR SPECIFIC CLINIC; </w:t>
      </w:r>
    </w:p>
    <w:p w14:paraId="15AC3530" w14:textId="77777777" w:rsidR="006042BA" w:rsidRDefault="006042BA" w:rsidP="006042BA">
      <w:pPr>
        <w:pStyle w:val="BodyText"/>
      </w:pPr>
      <w:r>
        <w:t xml:space="preserve">              LAST EDITED:      OCT 12, 2004 </w:t>
      </w:r>
    </w:p>
    <w:p w14:paraId="0A81319B" w14:textId="77777777" w:rsidR="006042BA" w:rsidRDefault="006042BA" w:rsidP="006042BA">
      <w:pPr>
        <w:pStyle w:val="BodyText"/>
      </w:pPr>
      <w:r>
        <w:t xml:space="preserve">              HELP-PROMPT:      Select one Wait List Type. </w:t>
      </w:r>
    </w:p>
    <w:p w14:paraId="7CB79A8A" w14:textId="1880B924" w:rsidR="006042BA" w:rsidRDefault="006042BA" w:rsidP="006042BA">
      <w:pPr>
        <w:pStyle w:val="BodyText"/>
      </w:pPr>
      <w:r>
        <w:t xml:space="preserve">              DESCRIPTION:       The type of wait list the patient is assigned.  </w:t>
      </w:r>
    </w:p>
    <w:p w14:paraId="5648A64D" w14:textId="77777777" w:rsidR="006042BA" w:rsidRDefault="006042BA" w:rsidP="006042BA">
      <w:pPr>
        <w:pStyle w:val="BodyText"/>
      </w:pPr>
      <w:r>
        <w:t xml:space="preserve">                                UNEDITABLE</w:t>
      </w:r>
    </w:p>
    <w:p w14:paraId="3C20AC0B" w14:textId="77777777" w:rsidR="006042BA" w:rsidRDefault="006042BA" w:rsidP="006042BA">
      <w:pPr>
        <w:pStyle w:val="BodyText"/>
      </w:pPr>
    </w:p>
    <w:p w14:paraId="4C74F431" w14:textId="77777777" w:rsidR="006042BA" w:rsidRDefault="006042BA" w:rsidP="006042BA">
      <w:pPr>
        <w:pStyle w:val="BodyText"/>
      </w:pPr>
      <w:r>
        <w:t>409.3,5       WL SPECIFIC TEAM       0;6 POINTER TO TEAM FILE (#404.51)</w:t>
      </w:r>
    </w:p>
    <w:p w14:paraId="3DC8DF9B" w14:textId="77777777" w:rsidR="006042BA" w:rsidRDefault="006042BA" w:rsidP="006042BA">
      <w:pPr>
        <w:pStyle w:val="BodyText"/>
      </w:pPr>
    </w:p>
    <w:p w14:paraId="5E37150C" w14:textId="77777777" w:rsidR="006042BA" w:rsidRDefault="006042BA" w:rsidP="006042BA">
      <w:pPr>
        <w:pStyle w:val="BodyText"/>
      </w:pPr>
      <w:r>
        <w:t xml:space="preserve">              INPUT TRANSFORM:  S DIC("S")="I $D(SDWLIN),$P(^SCTM(404.51,+Y,0),</w:t>
      </w:r>
    </w:p>
    <w:p w14:paraId="6ED332C5" w14:textId="24C25FD5" w:rsidR="006042BA" w:rsidRDefault="006042BA" w:rsidP="006042BA">
      <w:pPr>
        <w:pStyle w:val="BodyText"/>
      </w:pPr>
      <w:r>
        <w:t xml:space="preserve">                                U,7)=SDWLIN" D ^DIC K DIC S DIC=DIE,X=+Y K:Y&lt;0 X</w:t>
      </w:r>
    </w:p>
    <w:p w14:paraId="374F99AB" w14:textId="77777777" w:rsidR="006042BA" w:rsidRDefault="006042BA" w:rsidP="006042BA">
      <w:pPr>
        <w:pStyle w:val="BodyText"/>
      </w:pPr>
      <w:r>
        <w:t xml:space="preserve">              LAST EDITED:      SEP 30, 2002 </w:t>
      </w:r>
    </w:p>
    <w:p w14:paraId="1FC85EA3" w14:textId="64A27617" w:rsidR="006042BA" w:rsidRDefault="006042BA" w:rsidP="006042BA">
      <w:pPr>
        <w:pStyle w:val="BodyText"/>
      </w:pPr>
      <w:r>
        <w:t xml:space="preserve">              HELP-PROMPT:      Enter the team that the patient is waiting to be assigned. The team must be an active team at the selected institution and must be over capacity. Patient can be assigned to multiple Teams. </w:t>
      </w:r>
    </w:p>
    <w:p w14:paraId="130A9D40" w14:textId="7561FF72" w:rsidR="006042BA" w:rsidRDefault="006042BA" w:rsidP="006042BA">
      <w:pPr>
        <w:pStyle w:val="BodyText"/>
      </w:pPr>
      <w:r>
        <w:lastRenderedPageBreak/>
        <w:t xml:space="preserve">              DESCRIPTION:      If the patient is waiting for a PCMM Team Assignment, the team that the patient is waiting to be assigned is to be entered here.  The team must be active at the designated</w:t>
      </w:r>
      <w:r w:rsidR="00427794">
        <w:t xml:space="preserve"> </w:t>
      </w:r>
      <w:r>
        <w:t xml:space="preserve">institution, must be above </w:t>
      </w:r>
      <w:proofErr w:type="spellStart"/>
      <w:r>
        <w:t>capacity.Patients</w:t>
      </w:r>
      <w:proofErr w:type="spellEnd"/>
      <w:r w:rsidR="00427794">
        <w:t xml:space="preserve"> </w:t>
      </w:r>
      <w:r>
        <w:t xml:space="preserve">can be assigned to multiple PCMM Teams.  </w:t>
      </w:r>
    </w:p>
    <w:p w14:paraId="193F63D7" w14:textId="77777777" w:rsidR="006042BA" w:rsidRDefault="006042BA" w:rsidP="006042BA">
      <w:pPr>
        <w:pStyle w:val="BodyText"/>
      </w:pPr>
    </w:p>
    <w:p w14:paraId="20468A68" w14:textId="29B3327B" w:rsidR="006042BA" w:rsidRDefault="006042BA" w:rsidP="006042BA">
      <w:pPr>
        <w:pStyle w:val="BodyText"/>
      </w:pPr>
      <w:r>
        <w:t xml:space="preserve">              SCREEN:           S DIC("S")="I $D(SDWLIN),$P(^SCTM(404.51,+Y,0),U,7)=SDWLIN"</w:t>
      </w:r>
    </w:p>
    <w:p w14:paraId="4D3889D4" w14:textId="77777777" w:rsidR="006042BA" w:rsidRDefault="006042BA" w:rsidP="006042BA">
      <w:pPr>
        <w:pStyle w:val="BodyText"/>
      </w:pPr>
      <w:r>
        <w:t xml:space="preserve">              EXPLANATION:      Entry's for this Institution.</w:t>
      </w:r>
    </w:p>
    <w:p w14:paraId="0D0C5FE3" w14:textId="77777777" w:rsidR="006042BA" w:rsidRDefault="006042BA" w:rsidP="006042BA">
      <w:pPr>
        <w:pStyle w:val="BodyText"/>
      </w:pPr>
      <w:r>
        <w:t xml:space="preserve">              CROSS-REFERENCE:  409.3^D </w:t>
      </w:r>
    </w:p>
    <w:p w14:paraId="2EC74116" w14:textId="77777777" w:rsidR="006042BA" w:rsidRDefault="006042BA" w:rsidP="006042BA">
      <w:pPr>
        <w:pStyle w:val="BodyText"/>
      </w:pPr>
      <w:r>
        <w:t xml:space="preserve">                                1)= S ^SDWL(409.3,"D",$E(X,1,30),DA)=""</w:t>
      </w:r>
    </w:p>
    <w:p w14:paraId="2D18B69F" w14:textId="77777777" w:rsidR="006042BA" w:rsidRDefault="006042BA" w:rsidP="006042BA">
      <w:pPr>
        <w:pStyle w:val="BodyText"/>
      </w:pPr>
      <w:r>
        <w:t xml:space="preserve">                                2)= K ^SDWL(409.3,"D",$E(X,1,30),DA)</w:t>
      </w:r>
    </w:p>
    <w:p w14:paraId="2822AC22" w14:textId="77777777" w:rsidR="006042BA" w:rsidRDefault="006042BA" w:rsidP="006042BA">
      <w:pPr>
        <w:pStyle w:val="BodyText"/>
      </w:pPr>
    </w:p>
    <w:p w14:paraId="55325AEF" w14:textId="77777777" w:rsidR="006042BA" w:rsidRDefault="006042BA" w:rsidP="006042BA">
      <w:pPr>
        <w:pStyle w:val="BodyText"/>
      </w:pPr>
      <w:r>
        <w:t xml:space="preserve">              CROSS-REFERENCE:  409.3^ST^MUMPS </w:t>
      </w:r>
    </w:p>
    <w:p w14:paraId="07D760B7" w14:textId="77777777" w:rsidR="006042BA" w:rsidRDefault="006042BA" w:rsidP="006042BA">
      <w:pPr>
        <w:pStyle w:val="BodyText"/>
      </w:pPr>
      <w:r>
        <w:t xml:space="preserve">                                1)= I $D(X) S ^SDWL(409.3,"ST",DA,X)=""</w:t>
      </w:r>
    </w:p>
    <w:p w14:paraId="6CA5F072" w14:textId="77777777" w:rsidR="006042BA" w:rsidRDefault="006042BA" w:rsidP="006042BA">
      <w:pPr>
        <w:pStyle w:val="BodyText"/>
      </w:pPr>
      <w:r>
        <w:t xml:space="preserve">                                2)= K ^SDWL(409.3,"ST",DA,X)</w:t>
      </w:r>
    </w:p>
    <w:p w14:paraId="35062672" w14:textId="77777777" w:rsidR="006042BA" w:rsidRDefault="006042BA" w:rsidP="006042BA">
      <w:pPr>
        <w:pStyle w:val="BodyText"/>
      </w:pPr>
    </w:p>
    <w:p w14:paraId="47FDC5F2" w14:textId="77777777" w:rsidR="006042BA" w:rsidRDefault="006042BA" w:rsidP="006042BA">
      <w:pPr>
        <w:pStyle w:val="BodyText"/>
      </w:pPr>
    </w:p>
    <w:p w14:paraId="6D9FA948" w14:textId="77777777" w:rsidR="006042BA" w:rsidRDefault="006042BA" w:rsidP="006042BA">
      <w:pPr>
        <w:pStyle w:val="BodyText"/>
      </w:pPr>
      <w:r>
        <w:t>409.3,6       WL SPECIFIC POSITION   0;7 POINTER TO TEAM POSITION FILE (#404.57</w:t>
      </w:r>
    </w:p>
    <w:p w14:paraId="212E1D3A" w14:textId="77777777" w:rsidR="006042BA" w:rsidRDefault="006042BA" w:rsidP="006042BA">
      <w:pPr>
        <w:pStyle w:val="BodyText"/>
      </w:pPr>
      <w:r>
        <w:t xml:space="preserve">                                )</w:t>
      </w:r>
    </w:p>
    <w:p w14:paraId="01240D78" w14:textId="77777777" w:rsidR="006042BA" w:rsidRDefault="006042BA" w:rsidP="006042BA">
      <w:pPr>
        <w:pStyle w:val="BodyText"/>
      </w:pPr>
    </w:p>
    <w:p w14:paraId="5F256E70" w14:textId="77777777" w:rsidR="006042BA" w:rsidRDefault="006042BA" w:rsidP="006042BA">
      <w:pPr>
        <w:pStyle w:val="BodyText"/>
      </w:pPr>
      <w:r>
        <w:t xml:space="preserve">              LAST EDITED:      SEP 30, 2002 </w:t>
      </w:r>
    </w:p>
    <w:p w14:paraId="317A4F08" w14:textId="12BAAC36" w:rsidR="006042BA" w:rsidRDefault="006042BA" w:rsidP="006042BA">
      <w:pPr>
        <w:pStyle w:val="BodyText"/>
      </w:pPr>
      <w:r>
        <w:t xml:space="preserve">              HELP-PROMPT:      Enter the position the patient is waiting to be assigned. Only active, over capacity positions assigned to the patient's primary care team are selectable. </w:t>
      </w:r>
    </w:p>
    <w:p w14:paraId="7C8D88A8" w14:textId="327B8076" w:rsidR="006042BA" w:rsidRDefault="006042BA" w:rsidP="006042BA">
      <w:pPr>
        <w:pStyle w:val="BodyText"/>
      </w:pPr>
      <w:r>
        <w:t xml:space="preserve">              DESCRIPTION:      If the patient is waiting for a PCMM Position,</w:t>
      </w:r>
      <w:r w:rsidR="00427794">
        <w:t xml:space="preserve"> </w:t>
      </w:r>
      <w:r>
        <w:t>the position that the patient is waiting to be</w:t>
      </w:r>
      <w:r w:rsidR="00427794">
        <w:t xml:space="preserve"> </w:t>
      </w:r>
      <w:r>
        <w:t>assigned is ent</w:t>
      </w:r>
      <w:r w:rsidR="00427794">
        <w:t>ered here. The position must be</w:t>
      </w:r>
      <w:r>
        <w:t xml:space="preserve"> active, assigned to the team the patient is</w:t>
      </w:r>
      <w:r w:rsidR="00427794">
        <w:t xml:space="preserve"> </w:t>
      </w:r>
      <w:r>
        <w:t>currently assigned and the position must be</w:t>
      </w:r>
      <w:r w:rsidR="00427794">
        <w:t xml:space="preserve"> </w:t>
      </w:r>
      <w:r>
        <w:t>above capacity. The patient can have multiple</w:t>
      </w:r>
      <w:r w:rsidR="00427794">
        <w:t xml:space="preserve"> </w:t>
      </w:r>
      <w:r>
        <w:t xml:space="preserve">open Position Wait List assignments.  </w:t>
      </w:r>
    </w:p>
    <w:p w14:paraId="5CC07E9B" w14:textId="77777777" w:rsidR="006042BA" w:rsidRDefault="006042BA" w:rsidP="006042BA">
      <w:pPr>
        <w:pStyle w:val="BodyText"/>
      </w:pPr>
    </w:p>
    <w:p w14:paraId="5FC5D799" w14:textId="77777777" w:rsidR="006042BA" w:rsidRDefault="006042BA" w:rsidP="006042BA">
      <w:pPr>
        <w:pStyle w:val="BodyText"/>
      </w:pPr>
      <w:r>
        <w:t xml:space="preserve">              CROSS-REFERENCE:  409.3^SP^MUMPS </w:t>
      </w:r>
    </w:p>
    <w:p w14:paraId="43ECF9E0" w14:textId="77777777" w:rsidR="006042BA" w:rsidRDefault="006042BA" w:rsidP="006042BA">
      <w:pPr>
        <w:pStyle w:val="BodyText"/>
      </w:pPr>
      <w:r>
        <w:t xml:space="preserve">                                1)= I $D(X) S ^SDWL(409.3,"SP",DA,X)=""</w:t>
      </w:r>
    </w:p>
    <w:p w14:paraId="753AD26D" w14:textId="77777777" w:rsidR="006042BA" w:rsidRDefault="006042BA" w:rsidP="006042BA">
      <w:pPr>
        <w:pStyle w:val="BodyText"/>
      </w:pPr>
      <w:r>
        <w:t xml:space="preserve">                                2)= K ^SDWL(409.3,"SP",DA,X)</w:t>
      </w:r>
    </w:p>
    <w:p w14:paraId="6CA78772" w14:textId="77777777" w:rsidR="006042BA" w:rsidRDefault="006042BA" w:rsidP="006042BA">
      <w:pPr>
        <w:pStyle w:val="BodyText"/>
      </w:pPr>
    </w:p>
    <w:p w14:paraId="72041753" w14:textId="77777777" w:rsidR="006042BA" w:rsidRDefault="006042BA" w:rsidP="006042BA">
      <w:pPr>
        <w:pStyle w:val="BodyText"/>
      </w:pPr>
    </w:p>
    <w:p w14:paraId="21FFAF2F" w14:textId="77777777" w:rsidR="006042BA" w:rsidRDefault="006042BA" w:rsidP="006042BA">
      <w:pPr>
        <w:pStyle w:val="BodyText"/>
      </w:pPr>
      <w:r>
        <w:t>409.3,7       WL SERVICE/SPECIALTY   0;8 POINTER TO SD WL SERVICE/SPECIALTY FIL</w:t>
      </w:r>
    </w:p>
    <w:p w14:paraId="68F0646E" w14:textId="77777777" w:rsidR="006042BA" w:rsidRDefault="006042BA" w:rsidP="006042BA">
      <w:pPr>
        <w:pStyle w:val="BodyText"/>
      </w:pPr>
      <w:r>
        <w:lastRenderedPageBreak/>
        <w:t xml:space="preserve">                                E (#409.31)</w:t>
      </w:r>
    </w:p>
    <w:p w14:paraId="6949BF4D" w14:textId="77777777" w:rsidR="006042BA" w:rsidRDefault="006042BA" w:rsidP="006042BA">
      <w:pPr>
        <w:pStyle w:val="BodyText"/>
      </w:pPr>
    </w:p>
    <w:p w14:paraId="4D3CEA07" w14:textId="77777777" w:rsidR="006042BA" w:rsidRDefault="006042BA" w:rsidP="006042BA">
      <w:pPr>
        <w:pStyle w:val="BodyText"/>
      </w:pPr>
      <w:r>
        <w:t xml:space="preserve">              LAST EDITED:      FEB 05, 2007 </w:t>
      </w:r>
    </w:p>
    <w:p w14:paraId="103BB5F1" w14:textId="4D46AC45" w:rsidR="006042BA" w:rsidRDefault="006042BA" w:rsidP="006042BA">
      <w:pPr>
        <w:pStyle w:val="BodyText"/>
      </w:pPr>
      <w:r>
        <w:t xml:space="preserve">              HELP-PROMPT:      Enter the Service/Specialty (DSS ID) allowed by this institution in the wait list parameters, that this patient is waiting for an appointment. </w:t>
      </w:r>
    </w:p>
    <w:p w14:paraId="4DF1270D" w14:textId="35936A29" w:rsidR="006042BA" w:rsidRDefault="006042BA" w:rsidP="006042BA">
      <w:pPr>
        <w:pStyle w:val="BodyText"/>
      </w:pPr>
      <w:r>
        <w:t xml:space="preserve">              DESCRIPTION:      If the patient has been assigned to the</w:t>
      </w:r>
      <w:r w:rsidR="00427794">
        <w:t xml:space="preserve"> S</w:t>
      </w:r>
      <w:r>
        <w:t>ervice/Specialty Wait List, enter the DSS ID</w:t>
      </w:r>
      <w:r w:rsidR="00427794">
        <w:t xml:space="preserve"> </w:t>
      </w:r>
      <w:r>
        <w:t>that represents the service/specialty the</w:t>
      </w:r>
      <w:r w:rsidR="00427794">
        <w:t xml:space="preserve"> </w:t>
      </w:r>
      <w:r>
        <w:t>patient is waiting for an appointment. This DSS</w:t>
      </w:r>
      <w:r w:rsidR="00427794">
        <w:t xml:space="preserve"> </w:t>
      </w:r>
      <w:r>
        <w:t xml:space="preserve">ID must be active in file 409.31.  </w:t>
      </w:r>
    </w:p>
    <w:p w14:paraId="3773F1F1" w14:textId="77777777" w:rsidR="006042BA" w:rsidRDefault="006042BA" w:rsidP="006042BA">
      <w:pPr>
        <w:pStyle w:val="BodyText"/>
      </w:pPr>
    </w:p>
    <w:p w14:paraId="76158AAE" w14:textId="77777777" w:rsidR="006042BA" w:rsidRDefault="006042BA" w:rsidP="006042BA">
      <w:pPr>
        <w:pStyle w:val="BodyText"/>
      </w:pPr>
      <w:r>
        <w:t xml:space="preserve">              CROSS-REFERENCE:  409.3^SS^MUMPS </w:t>
      </w:r>
    </w:p>
    <w:p w14:paraId="33763723" w14:textId="77777777" w:rsidR="006042BA" w:rsidRDefault="006042BA" w:rsidP="006042BA">
      <w:pPr>
        <w:pStyle w:val="BodyText"/>
      </w:pPr>
      <w:r>
        <w:t xml:space="preserve">                                1)= I $D(X) S ^SDWL(409.3,"SS",$P(^SDWL(409.3,D</w:t>
      </w:r>
    </w:p>
    <w:p w14:paraId="592E125B" w14:textId="77777777" w:rsidR="006042BA" w:rsidRDefault="006042BA" w:rsidP="006042BA">
      <w:pPr>
        <w:pStyle w:val="BodyText"/>
      </w:pPr>
      <w:r>
        <w:t xml:space="preserve">                                A,0),U,1),$P(^SDWL(409.31,X,0),U,1),DA)=""</w:t>
      </w:r>
    </w:p>
    <w:p w14:paraId="57830253" w14:textId="77777777" w:rsidR="006042BA" w:rsidRDefault="006042BA" w:rsidP="006042BA">
      <w:pPr>
        <w:pStyle w:val="BodyText"/>
      </w:pPr>
    </w:p>
    <w:p w14:paraId="57FD1F1D" w14:textId="77777777" w:rsidR="006042BA" w:rsidRDefault="006042BA" w:rsidP="006042BA">
      <w:pPr>
        <w:pStyle w:val="BodyText"/>
      </w:pPr>
      <w:r>
        <w:t xml:space="preserve">                                2)= I $D(^SDWL(409.31,X,0)) K ^SDWL(409.3,"SS",</w:t>
      </w:r>
    </w:p>
    <w:p w14:paraId="249F8A22" w14:textId="77777777" w:rsidR="006042BA" w:rsidRDefault="006042BA" w:rsidP="006042BA">
      <w:pPr>
        <w:pStyle w:val="BodyText"/>
      </w:pPr>
      <w:r>
        <w:t xml:space="preserve">                                $P(^SDWL(409.3,DA,0),U,1),$P(^SDWL(409.31,X,0),</w:t>
      </w:r>
    </w:p>
    <w:p w14:paraId="1782F1BA" w14:textId="77777777" w:rsidR="006042BA" w:rsidRDefault="006042BA" w:rsidP="006042BA">
      <w:pPr>
        <w:pStyle w:val="BodyText"/>
      </w:pPr>
      <w:r>
        <w:t xml:space="preserve">                                U,1),DA)</w:t>
      </w:r>
    </w:p>
    <w:p w14:paraId="70B04EA4" w14:textId="77777777" w:rsidR="006042BA" w:rsidRDefault="006042BA" w:rsidP="006042BA">
      <w:pPr>
        <w:pStyle w:val="BodyText"/>
      </w:pPr>
    </w:p>
    <w:p w14:paraId="36C5CB49" w14:textId="77777777" w:rsidR="006042BA" w:rsidRDefault="006042BA" w:rsidP="006042BA">
      <w:pPr>
        <w:pStyle w:val="BodyText"/>
      </w:pPr>
      <w:r>
        <w:t xml:space="preserve">409.3,8       WL SPECIFIC CLINIC     0;9 POINTER TO SD WL CLINIC LOCATION FILE </w:t>
      </w:r>
    </w:p>
    <w:p w14:paraId="5D1483F6" w14:textId="77777777" w:rsidR="006042BA" w:rsidRDefault="006042BA" w:rsidP="006042BA">
      <w:pPr>
        <w:pStyle w:val="BodyText"/>
      </w:pPr>
      <w:r>
        <w:t xml:space="preserve">                                (#409.32) (Required)</w:t>
      </w:r>
    </w:p>
    <w:p w14:paraId="77176967" w14:textId="77777777" w:rsidR="006042BA" w:rsidRDefault="006042BA" w:rsidP="006042BA">
      <w:pPr>
        <w:pStyle w:val="BodyText"/>
      </w:pPr>
    </w:p>
    <w:p w14:paraId="583389FB" w14:textId="77777777" w:rsidR="006042BA" w:rsidRDefault="006042BA" w:rsidP="006042BA">
      <w:pPr>
        <w:pStyle w:val="BodyText"/>
      </w:pPr>
      <w:r>
        <w:t xml:space="preserve">              LAST EDITED:      SEP 30, 2002 </w:t>
      </w:r>
    </w:p>
    <w:p w14:paraId="4C413BDF" w14:textId="77777777" w:rsidR="006042BA" w:rsidRDefault="006042BA" w:rsidP="006042BA">
      <w:pPr>
        <w:pStyle w:val="BodyText"/>
      </w:pPr>
      <w:r>
        <w:t xml:space="preserve">              HELP-PROMPT:      Select clinic from approved wait list clinics </w:t>
      </w:r>
    </w:p>
    <w:p w14:paraId="233794BA" w14:textId="5F004F42" w:rsidR="006042BA" w:rsidRDefault="006042BA" w:rsidP="006042BA">
      <w:pPr>
        <w:pStyle w:val="BodyText"/>
      </w:pPr>
      <w:r>
        <w:t xml:space="preserve">              DESCRIPTION:      If the patient has been assigned to the</w:t>
      </w:r>
      <w:r w:rsidR="00427794">
        <w:t xml:space="preserve"> </w:t>
      </w:r>
      <w:r>
        <w:t>Specific Clinic Wait List, enter the clinic</w:t>
      </w:r>
      <w:r w:rsidR="00427794">
        <w:t xml:space="preserve"> </w:t>
      </w:r>
      <w:r>
        <w:t xml:space="preserve">that the patient is waiting for an appointment. </w:t>
      </w:r>
      <w:r w:rsidR="00427794">
        <w:t xml:space="preserve"> </w:t>
      </w:r>
      <w:r>
        <w:t>The clinic must be active and must be assigned</w:t>
      </w:r>
      <w:r w:rsidR="00427794">
        <w:t xml:space="preserve"> </w:t>
      </w:r>
      <w:r>
        <w:t>to the institution designated. It must be an</w:t>
      </w:r>
      <w:r w:rsidR="00427794">
        <w:t xml:space="preserve"> </w:t>
      </w:r>
      <w:r>
        <w:t xml:space="preserve">active clinic in file 409.32. </w:t>
      </w:r>
    </w:p>
    <w:p w14:paraId="29ED7098" w14:textId="77777777" w:rsidR="00427794" w:rsidRDefault="00427794" w:rsidP="006042BA">
      <w:pPr>
        <w:pStyle w:val="BodyText"/>
      </w:pPr>
    </w:p>
    <w:p w14:paraId="1D790B83" w14:textId="77777777" w:rsidR="006042BA" w:rsidRDefault="006042BA" w:rsidP="006042BA">
      <w:pPr>
        <w:pStyle w:val="BodyText"/>
      </w:pPr>
      <w:r>
        <w:t xml:space="preserve">              CROSS-REFERENCE:  409.3^SC^MUMPS </w:t>
      </w:r>
    </w:p>
    <w:p w14:paraId="47BB5ACF" w14:textId="77777777" w:rsidR="006042BA" w:rsidRDefault="006042BA" w:rsidP="006042BA">
      <w:pPr>
        <w:pStyle w:val="BodyText"/>
      </w:pPr>
      <w:r>
        <w:t xml:space="preserve">                                1)= I $D(X) S ^SDWL(409.3,"SC",$P(^SDWL(409.32,</w:t>
      </w:r>
    </w:p>
    <w:p w14:paraId="79979635" w14:textId="77777777" w:rsidR="006042BA" w:rsidRDefault="006042BA" w:rsidP="006042BA">
      <w:pPr>
        <w:pStyle w:val="BodyText"/>
      </w:pPr>
      <w:r>
        <w:t xml:space="preserve">                                X,0),U,1),DA)=""</w:t>
      </w:r>
    </w:p>
    <w:p w14:paraId="476A5562" w14:textId="77777777" w:rsidR="006042BA" w:rsidRDefault="006042BA" w:rsidP="006042BA">
      <w:pPr>
        <w:pStyle w:val="BodyText"/>
      </w:pPr>
    </w:p>
    <w:p w14:paraId="06455EA9" w14:textId="2402CD29" w:rsidR="006042BA" w:rsidRDefault="006042BA" w:rsidP="006042BA">
      <w:pPr>
        <w:pStyle w:val="BodyText"/>
      </w:pPr>
      <w:r>
        <w:t xml:space="preserve">                                2)= K ^SDWL(409.3,"SC",$P(^SDWL(409.32,X,0),U,1),DA)</w:t>
      </w:r>
    </w:p>
    <w:p w14:paraId="2E4D3437" w14:textId="77777777" w:rsidR="006042BA" w:rsidRDefault="006042BA" w:rsidP="006042BA">
      <w:pPr>
        <w:pStyle w:val="BodyText"/>
      </w:pPr>
    </w:p>
    <w:p w14:paraId="62D8EC02" w14:textId="77777777" w:rsidR="006042BA" w:rsidRDefault="006042BA" w:rsidP="006042BA">
      <w:pPr>
        <w:pStyle w:val="BodyText"/>
      </w:pPr>
      <w:r>
        <w:t xml:space="preserve">              CROSS-REFERENCE:  409.3^SCC^MUMPS </w:t>
      </w:r>
    </w:p>
    <w:p w14:paraId="36E2F440" w14:textId="77777777" w:rsidR="006042BA" w:rsidRDefault="006042BA" w:rsidP="006042BA">
      <w:pPr>
        <w:pStyle w:val="BodyText"/>
      </w:pPr>
      <w:r>
        <w:t xml:space="preserve">                                1)= I $D(X) S ^SDWL(409.3,"SCC",$P(^SDWL(409.3,</w:t>
      </w:r>
    </w:p>
    <w:p w14:paraId="3BC107D4" w14:textId="77777777" w:rsidR="006042BA" w:rsidRDefault="006042BA" w:rsidP="006042BA">
      <w:pPr>
        <w:pStyle w:val="BodyText"/>
      </w:pPr>
      <w:r>
        <w:lastRenderedPageBreak/>
        <w:t xml:space="preserve">                                DA,0),U,1),X,DA)=""</w:t>
      </w:r>
    </w:p>
    <w:p w14:paraId="77561BEA" w14:textId="77777777" w:rsidR="006042BA" w:rsidRDefault="006042BA" w:rsidP="006042BA">
      <w:pPr>
        <w:pStyle w:val="BodyText"/>
      </w:pPr>
    </w:p>
    <w:p w14:paraId="079E292A" w14:textId="6DB096AE" w:rsidR="006042BA" w:rsidRDefault="006042BA" w:rsidP="006042BA">
      <w:pPr>
        <w:pStyle w:val="BodyText"/>
      </w:pPr>
      <w:r>
        <w:t xml:space="preserve">                                2)= K ^SDWL(409.3,"SCC",$P(^SDWL(409.3,DA,0),U,1),X,DA)</w:t>
      </w:r>
    </w:p>
    <w:p w14:paraId="599DDF29" w14:textId="77777777" w:rsidR="006042BA" w:rsidRDefault="006042BA" w:rsidP="006042BA">
      <w:pPr>
        <w:pStyle w:val="BodyText"/>
      </w:pPr>
    </w:p>
    <w:p w14:paraId="126AEC28" w14:textId="77777777" w:rsidR="006042BA" w:rsidRDefault="006042BA" w:rsidP="006042BA">
      <w:pPr>
        <w:pStyle w:val="BodyText"/>
      </w:pPr>
      <w:r>
        <w:t>409.3,8.5     WL SPECIFIC HOSPITAL LOCATION 0;24 POINTER TO HOSPITAL LOCATION F</w:t>
      </w:r>
    </w:p>
    <w:p w14:paraId="2AF271E8" w14:textId="77777777" w:rsidR="006042BA" w:rsidRDefault="006042BA" w:rsidP="006042BA">
      <w:pPr>
        <w:pStyle w:val="BodyText"/>
      </w:pPr>
      <w:r>
        <w:t xml:space="preserve">                                ILE (#44)</w:t>
      </w:r>
    </w:p>
    <w:p w14:paraId="32088DAD" w14:textId="77777777" w:rsidR="006042BA" w:rsidRDefault="006042BA" w:rsidP="006042BA">
      <w:pPr>
        <w:pStyle w:val="BodyText"/>
      </w:pPr>
    </w:p>
    <w:p w14:paraId="0D2FE8C3" w14:textId="77777777" w:rsidR="006042BA" w:rsidRDefault="006042BA" w:rsidP="006042BA">
      <w:pPr>
        <w:pStyle w:val="BodyText"/>
      </w:pPr>
      <w:r>
        <w:t xml:space="preserve">              LAST EDITED:      APR 30, 2015 </w:t>
      </w:r>
    </w:p>
    <w:p w14:paraId="02013C30" w14:textId="77777777" w:rsidR="006042BA" w:rsidRDefault="006042BA" w:rsidP="006042BA">
      <w:pPr>
        <w:pStyle w:val="BodyText"/>
      </w:pPr>
      <w:r>
        <w:t xml:space="preserve">              HELP-PROMPT:      Select a hospital location </w:t>
      </w:r>
    </w:p>
    <w:p w14:paraId="24B6DBFF" w14:textId="6011BDEC" w:rsidR="006042BA" w:rsidRDefault="006042BA" w:rsidP="006042BA">
      <w:pPr>
        <w:pStyle w:val="BodyText"/>
      </w:pPr>
      <w:r>
        <w:t xml:space="preserve">              DESCRIPTION:      This is the HOSPITAL LOCATION in which the WL      SPECIFIC CLINIC points to.  </w:t>
      </w:r>
    </w:p>
    <w:p w14:paraId="16228578" w14:textId="77777777" w:rsidR="006042BA" w:rsidRDefault="006042BA" w:rsidP="006042BA">
      <w:pPr>
        <w:pStyle w:val="BodyText"/>
      </w:pPr>
    </w:p>
    <w:p w14:paraId="45670DE5" w14:textId="77777777" w:rsidR="006042BA" w:rsidRDefault="006042BA" w:rsidP="006042BA">
      <w:pPr>
        <w:pStyle w:val="BodyText"/>
      </w:pPr>
      <w:r>
        <w:t xml:space="preserve">              CROSS-REFERENCE:  409.3^AE </w:t>
      </w:r>
    </w:p>
    <w:p w14:paraId="1D8CDC5A" w14:textId="77777777" w:rsidR="006042BA" w:rsidRDefault="006042BA" w:rsidP="006042BA">
      <w:pPr>
        <w:pStyle w:val="BodyText"/>
      </w:pPr>
      <w:r>
        <w:t xml:space="preserve">                                1)= S ^SDWL(409.3,"AE",$E(X,1,30),DA)=""</w:t>
      </w:r>
    </w:p>
    <w:p w14:paraId="3FEE35DF" w14:textId="77777777" w:rsidR="006042BA" w:rsidRDefault="006042BA" w:rsidP="006042BA">
      <w:pPr>
        <w:pStyle w:val="BodyText"/>
      </w:pPr>
      <w:r>
        <w:t xml:space="preserve">                                2)= K ^SDWL(409.3,"AE",$E(X,1,30),DA)</w:t>
      </w:r>
    </w:p>
    <w:p w14:paraId="73C107EA" w14:textId="3A12C0B0" w:rsidR="006042BA" w:rsidRDefault="006042BA" w:rsidP="006042BA">
      <w:pPr>
        <w:pStyle w:val="BodyText"/>
      </w:pPr>
      <w:r>
        <w:t xml:space="preserve">                                This </w:t>
      </w:r>
      <w:proofErr w:type="spellStart"/>
      <w:r>
        <w:t>xref</w:t>
      </w:r>
      <w:proofErr w:type="spellEnd"/>
      <w:r>
        <w:t xml:space="preserve"> is used to find entries associated</w:t>
      </w:r>
      <w:r w:rsidR="00427794">
        <w:t xml:space="preserve"> </w:t>
      </w:r>
      <w:r>
        <w:t xml:space="preserve">with a particular HOSPITAL LOCATION.  </w:t>
      </w:r>
    </w:p>
    <w:p w14:paraId="3C0F9243" w14:textId="77777777" w:rsidR="006042BA" w:rsidRDefault="006042BA" w:rsidP="006042BA">
      <w:pPr>
        <w:pStyle w:val="BodyText"/>
      </w:pPr>
    </w:p>
    <w:p w14:paraId="3C6ADE85" w14:textId="77777777" w:rsidR="006042BA" w:rsidRDefault="006042BA" w:rsidP="006042BA">
      <w:pPr>
        <w:pStyle w:val="BodyText"/>
      </w:pPr>
      <w:r>
        <w:t xml:space="preserve">              RECORD INDEXES:   AD (#1659)</w:t>
      </w:r>
    </w:p>
    <w:p w14:paraId="6AE76769" w14:textId="77777777" w:rsidR="006042BA" w:rsidRDefault="006042BA" w:rsidP="006042BA">
      <w:pPr>
        <w:pStyle w:val="BodyText"/>
      </w:pPr>
    </w:p>
    <w:p w14:paraId="4A7711D8" w14:textId="77777777" w:rsidR="006042BA" w:rsidRDefault="006042BA" w:rsidP="006042BA">
      <w:pPr>
        <w:pStyle w:val="BodyText"/>
      </w:pPr>
      <w:r>
        <w:t>409.3,8.7     WL APPOINTMENT TYPE    0;26 POINTER TO APPOINTMENT TYPE FILE (#40</w:t>
      </w:r>
    </w:p>
    <w:p w14:paraId="54F4581F" w14:textId="77777777" w:rsidR="006042BA" w:rsidRDefault="006042BA" w:rsidP="006042BA">
      <w:pPr>
        <w:pStyle w:val="BodyText"/>
      </w:pPr>
      <w:r>
        <w:t xml:space="preserve">                                9.1) (audited)</w:t>
      </w:r>
    </w:p>
    <w:p w14:paraId="3CE57022" w14:textId="77777777" w:rsidR="006042BA" w:rsidRDefault="006042BA" w:rsidP="006042BA">
      <w:pPr>
        <w:pStyle w:val="BodyText"/>
      </w:pPr>
    </w:p>
    <w:p w14:paraId="490B9E25" w14:textId="77777777" w:rsidR="006042BA" w:rsidRDefault="006042BA" w:rsidP="006042BA">
      <w:pPr>
        <w:pStyle w:val="BodyText"/>
      </w:pPr>
      <w:r>
        <w:t xml:space="preserve">              LAST EDITED:      NOV 02, 2016 </w:t>
      </w:r>
    </w:p>
    <w:p w14:paraId="5DBECA74" w14:textId="77777777" w:rsidR="006042BA" w:rsidRDefault="006042BA" w:rsidP="006042BA">
      <w:pPr>
        <w:pStyle w:val="BodyText"/>
      </w:pPr>
      <w:r>
        <w:t xml:space="preserve">              HELP-PROMPT:      Select an appointment type. </w:t>
      </w:r>
    </w:p>
    <w:p w14:paraId="01C801EE" w14:textId="6341861F" w:rsidR="006042BA" w:rsidRDefault="006042BA" w:rsidP="006042BA">
      <w:pPr>
        <w:pStyle w:val="BodyText"/>
      </w:pPr>
      <w:r>
        <w:t xml:space="preserve">              DESCRIPTION:      This field represents the appointment type for</w:t>
      </w:r>
      <w:r w:rsidR="00427794">
        <w:t xml:space="preserve"> </w:t>
      </w:r>
      <w:r>
        <w:t>the appointment that is to be associated with</w:t>
      </w:r>
      <w:r w:rsidR="00427794">
        <w:t xml:space="preserve"> </w:t>
      </w:r>
      <w:r>
        <w:t xml:space="preserve">this wait list request.  </w:t>
      </w:r>
    </w:p>
    <w:p w14:paraId="70FEBB29" w14:textId="77777777" w:rsidR="006042BA" w:rsidRDefault="006042BA" w:rsidP="006042BA">
      <w:pPr>
        <w:pStyle w:val="BodyText"/>
      </w:pPr>
    </w:p>
    <w:p w14:paraId="775EFA78" w14:textId="77777777" w:rsidR="006042BA" w:rsidRDefault="006042BA" w:rsidP="006042BA">
      <w:pPr>
        <w:pStyle w:val="BodyText"/>
      </w:pPr>
      <w:r>
        <w:t xml:space="preserve">              AUDIT:            YES, ALWAYS</w:t>
      </w:r>
    </w:p>
    <w:p w14:paraId="11BBD7FD" w14:textId="77777777" w:rsidR="006042BA" w:rsidRDefault="006042BA" w:rsidP="006042BA">
      <w:pPr>
        <w:pStyle w:val="BodyText"/>
      </w:pPr>
    </w:p>
    <w:p w14:paraId="6E59CB44" w14:textId="77777777" w:rsidR="006042BA" w:rsidRDefault="006042BA" w:rsidP="006042BA">
      <w:pPr>
        <w:pStyle w:val="BodyText"/>
      </w:pPr>
      <w:r>
        <w:t>409.3,9       ORIGINATING USER       0;10 POINTER TO NEW PERSON FILE (#200)</w:t>
      </w:r>
    </w:p>
    <w:p w14:paraId="05D7DF0D" w14:textId="77777777" w:rsidR="006042BA" w:rsidRDefault="006042BA" w:rsidP="006042BA">
      <w:pPr>
        <w:pStyle w:val="BodyText"/>
      </w:pPr>
    </w:p>
    <w:p w14:paraId="4594A634" w14:textId="77777777" w:rsidR="006042BA" w:rsidRDefault="006042BA" w:rsidP="006042BA">
      <w:pPr>
        <w:pStyle w:val="BodyText"/>
      </w:pPr>
      <w:r>
        <w:lastRenderedPageBreak/>
        <w:t xml:space="preserve">              LAST EDITED:      APR 03, 2015 </w:t>
      </w:r>
    </w:p>
    <w:p w14:paraId="72B8E05F" w14:textId="77777777" w:rsidR="006042BA" w:rsidRDefault="006042BA" w:rsidP="006042BA">
      <w:pPr>
        <w:pStyle w:val="BodyText"/>
      </w:pPr>
      <w:r>
        <w:t xml:space="preserve">              DESCRIPTION:</w:t>
      </w:r>
    </w:p>
    <w:p w14:paraId="3984814A" w14:textId="77777777" w:rsidR="006042BA" w:rsidRDefault="006042BA" w:rsidP="006042BA">
      <w:pPr>
        <w:pStyle w:val="BodyText"/>
      </w:pPr>
      <w:r>
        <w:t xml:space="preserve">                                User that enters the patient to the wait list.  </w:t>
      </w:r>
    </w:p>
    <w:p w14:paraId="2B60D990" w14:textId="77777777" w:rsidR="006042BA" w:rsidRDefault="006042BA" w:rsidP="006042BA">
      <w:pPr>
        <w:pStyle w:val="BodyText"/>
      </w:pPr>
    </w:p>
    <w:p w14:paraId="3D872F72" w14:textId="77777777" w:rsidR="006042BA" w:rsidRDefault="006042BA" w:rsidP="006042BA">
      <w:pPr>
        <w:pStyle w:val="BodyText"/>
      </w:pPr>
      <w:r>
        <w:t xml:space="preserve">              RECORD INDEXES:   AC (#1658)</w:t>
      </w:r>
    </w:p>
    <w:p w14:paraId="063402DB" w14:textId="77777777" w:rsidR="006042BA" w:rsidRDefault="006042BA" w:rsidP="006042BA">
      <w:pPr>
        <w:pStyle w:val="BodyText"/>
      </w:pPr>
    </w:p>
    <w:p w14:paraId="145E4841" w14:textId="77777777" w:rsidR="006042BA" w:rsidRDefault="006042BA" w:rsidP="006042BA">
      <w:pPr>
        <w:pStyle w:val="BodyText"/>
      </w:pPr>
      <w:r>
        <w:t>409.3,9.5     DATE/TIME ENTERED      3;4 DATE</w:t>
      </w:r>
    </w:p>
    <w:p w14:paraId="00069E0A" w14:textId="77777777" w:rsidR="006042BA" w:rsidRDefault="006042BA" w:rsidP="006042BA">
      <w:pPr>
        <w:pStyle w:val="BodyText"/>
      </w:pPr>
    </w:p>
    <w:p w14:paraId="18E9907F" w14:textId="77777777" w:rsidR="006042BA" w:rsidRDefault="006042BA" w:rsidP="006042BA">
      <w:pPr>
        <w:pStyle w:val="BodyText"/>
      </w:pPr>
      <w:r>
        <w:t xml:space="preserve">              INPUT TRANSFORM:  S %DT="ETX" D ^%DT S X=Y K:Y&lt;1 X</w:t>
      </w:r>
    </w:p>
    <w:p w14:paraId="535907B7" w14:textId="77777777" w:rsidR="006042BA" w:rsidRDefault="006042BA" w:rsidP="006042BA">
      <w:pPr>
        <w:pStyle w:val="BodyText"/>
      </w:pPr>
      <w:r>
        <w:t xml:space="preserve">              LAST EDITED:      OCT 27, 2014 </w:t>
      </w:r>
    </w:p>
    <w:p w14:paraId="1989EC17" w14:textId="77777777" w:rsidR="006042BA" w:rsidRDefault="006042BA" w:rsidP="006042BA">
      <w:pPr>
        <w:pStyle w:val="BodyText"/>
      </w:pPr>
      <w:r>
        <w:t xml:space="preserve">              HELP-PROMPT:      Enter a date. Time is optional. </w:t>
      </w:r>
    </w:p>
    <w:p w14:paraId="4C83FDBA" w14:textId="13920346" w:rsidR="006042BA" w:rsidRDefault="006042BA" w:rsidP="006042BA">
      <w:pPr>
        <w:pStyle w:val="BodyText"/>
      </w:pPr>
      <w:r>
        <w:t xml:space="preserve">              DESCRIPTION:      This is the Date and optional Time that </w:t>
      </w:r>
      <w:proofErr w:type="spellStart"/>
      <w:r>
        <w:t>thisWait</w:t>
      </w:r>
      <w:proofErr w:type="spellEnd"/>
      <w:r>
        <w:t xml:space="preserve"> List entry was entered.  </w:t>
      </w:r>
    </w:p>
    <w:p w14:paraId="7EA9B42A" w14:textId="77777777" w:rsidR="006042BA" w:rsidRDefault="006042BA" w:rsidP="006042BA">
      <w:pPr>
        <w:pStyle w:val="BodyText"/>
      </w:pPr>
    </w:p>
    <w:p w14:paraId="4F71A92A" w14:textId="77777777" w:rsidR="006042BA" w:rsidRDefault="006042BA" w:rsidP="006042BA">
      <w:pPr>
        <w:pStyle w:val="BodyText"/>
      </w:pPr>
      <w:r>
        <w:t xml:space="preserve">              RECORD INDEXES:   AC (#1658)</w:t>
      </w:r>
    </w:p>
    <w:p w14:paraId="56739E7A" w14:textId="77777777" w:rsidR="006042BA" w:rsidRDefault="006042BA" w:rsidP="006042BA">
      <w:pPr>
        <w:pStyle w:val="BodyText"/>
      </w:pPr>
    </w:p>
    <w:p w14:paraId="2C938F94" w14:textId="77777777" w:rsidR="006042BA" w:rsidRDefault="006042BA" w:rsidP="006042BA">
      <w:pPr>
        <w:pStyle w:val="BodyText"/>
      </w:pPr>
      <w:r>
        <w:t>409.3,10      PRIORITY               0;11 SET (Required)</w:t>
      </w:r>
    </w:p>
    <w:p w14:paraId="33F7F1C4" w14:textId="77777777" w:rsidR="006042BA" w:rsidRDefault="006042BA" w:rsidP="006042BA">
      <w:pPr>
        <w:pStyle w:val="BodyText"/>
      </w:pPr>
    </w:p>
    <w:p w14:paraId="4A02AD3E" w14:textId="77777777" w:rsidR="006042BA" w:rsidRDefault="006042BA" w:rsidP="006042BA">
      <w:pPr>
        <w:pStyle w:val="BodyText"/>
      </w:pPr>
      <w:r>
        <w:t xml:space="preserve">                                'A' FOR ASAP; </w:t>
      </w:r>
    </w:p>
    <w:p w14:paraId="63BCF079" w14:textId="77777777" w:rsidR="006042BA" w:rsidRDefault="006042BA" w:rsidP="006042BA">
      <w:pPr>
        <w:pStyle w:val="BodyText"/>
      </w:pPr>
      <w:r>
        <w:t xml:space="preserve">                                'F' FOR FUTURE; </w:t>
      </w:r>
    </w:p>
    <w:p w14:paraId="626240B3" w14:textId="77777777" w:rsidR="006042BA" w:rsidRDefault="006042BA" w:rsidP="006042BA">
      <w:pPr>
        <w:pStyle w:val="BodyText"/>
      </w:pPr>
      <w:r>
        <w:t xml:space="preserve">              LAST EDITED:      AUG 05, 2002 </w:t>
      </w:r>
    </w:p>
    <w:p w14:paraId="2AE3DC32" w14:textId="27EFE7BB" w:rsidR="006042BA" w:rsidRDefault="006042BA" w:rsidP="006042BA">
      <w:pPr>
        <w:pStyle w:val="BodyText"/>
      </w:pPr>
      <w:r>
        <w:t xml:space="preserve">              HELP-PROMPT:      Select either ASAP which will set the desired date for the appointment as the current date or select Future which will allow you to enter a desired date (example: T+6M) </w:t>
      </w:r>
    </w:p>
    <w:p w14:paraId="415B42F7" w14:textId="405093C8" w:rsidR="006042BA" w:rsidRDefault="006042BA" w:rsidP="006042BA">
      <w:pPr>
        <w:pStyle w:val="BodyText"/>
      </w:pPr>
      <w:r>
        <w:t xml:space="preserve">              DESCRIPTION:      If the patient is assigned to either the</w:t>
      </w:r>
      <w:r w:rsidR="00427794">
        <w:t xml:space="preserve"> </w:t>
      </w:r>
      <w:r>
        <w:t>Service/Specialty or Specific Clinic Wait List,</w:t>
      </w:r>
      <w:r w:rsidR="00427794">
        <w:t xml:space="preserve"> </w:t>
      </w:r>
      <w:r>
        <w:t>a priority of Future or ASAP (as soon as</w:t>
      </w:r>
      <w:r w:rsidR="00427794">
        <w:t xml:space="preserve"> </w:t>
      </w:r>
      <w:r>
        <w:t>possible) must be entered. Future indicates</w:t>
      </w:r>
      <w:r w:rsidR="00427794">
        <w:t xml:space="preserve"> </w:t>
      </w:r>
      <w:r>
        <w:t>that the patient needs an appointment in the future and a desired will be entered by the</w:t>
      </w:r>
      <w:r w:rsidR="00427794">
        <w:t xml:space="preserve"> </w:t>
      </w:r>
      <w:r>
        <w:t xml:space="preserve">                                user.  ASAP indicates that the patient needs an</w:t>
      </w:r>
      <w:r w:rsidR="00427794">
        <w:t xml:space="preserve"> </w:t>
      </w:r>
      <w:r>
        <w:t>appointment before the currently next available</w:t>
      </w:r>
      <w:r w:rsidR="00427794">
        <w:t xml:space="preserve"> </w:t>
      </w:r>
      <w:r>
        <w:t xml:space="preserve">                              appointment (as soon as a slot opens). The desired date for ASAP will be set by the system</w:t>
      </w:r>
      <w:r w:rsidR="00427794">
        <w:t xml:space="preserve"> </w:t>
      </w:r>
      <w:r>
        <w:t xml:space="preserve">                                as the current date.  </w:t>
      </w:r>
    </w:p>
    <w:p w14:paraId="4FED9F0A" w14:textId="77777777" w:rsidR="006042BA" w:rsidRDefault="006042BA" w:rsidP="006042BA">
      <w:pPr>
        <w:pStyle w:val="BodyText"/>
      </w:pPr>
    </w:p>
    <w:p w14:paraId="69FB2B28" w14:textId="77777777" w:rsidR="006042BA" w:rsidRDefault="006042BA" w:rsidP="006042BA">
      <w:pPr>
        <w:pStyle w:val="BodyText"/>
      </w:pPr>
      <w:r>
        <w:t>409.3,10.5    ENROLLMENT PRIORITY    0;25 SET</w:t>
      </w:r>
    </w:p>
    <w:p w14:paraId="63B38647" w14:textId="77777777" w:rsidR="006042BA" w:rsidRDefault="006042BA" w:rsidP="006042BA">
      <w:pPr>
        <w:pStyle w:val="BodyText"/>
      </w:pPr>
    </w:p>
    <w:p w14:paraId="79334F72" w14:textId="77777777" w:rsidR="006042BA" w:rsidRDefault="006042BA" w:rsidP="006042BA">
      <w:pPr>
        <w:pStyle w:val="BodyText"/>
      </w:pPr>
      <w:r>
        <w:t xml:space="preserve">                                '1' FOR GROUP 1; </w:t>
      </w:r>
    </w:p>
    <w:p w14:paraId="407BB9B5" w14:textId="77777777" w:rsidR="006042BA" w:rsidRDefault="006042BA" w:rsidP="006042BA">
      <w:pPr>
        <w:pStyle w:val="BodyText"/>
      </w:pPr>
      <w:r>
        <w:t xml:space="preserve">                                '2' FOR GROUP 2; </w:t>
      </w:r>
    </w:p>
    <w:p w14:paraId="659020CE" w14:textId="77777777" w:rsidR="006042BA" w:rsidRDefault="006042BA" w:rsidP="006042BA">
      <w:pPr>
        <w:pStyle w:val="BodyText"/>
      </w:pPr>
      <w:r>
        <w:lastRenderedPageBreak/>
        <w:t xml:space="preserve">                                '3' FOR GROUP 3; </w:t>
      </w:r>
    </w:p>
    <w:p w14:paraId="654766AF" w14:textId="77777777" w:rsidR="006042BA" w:rsidRDefault="006042BA" w:rsidP="006042BA">
      <w:pPr>
        <w:pStyle w:val="BodyText"/>
      </w:pPr>
      <w:r>
        <w:t xml:space="preserve">                                '4' FOR GROUP 4; </w:t>
      </w:r>
    </w:p>
    <w:p w14:paraId="7F3B3E55" w14:textId="77777777" w:rsidR="006042BA" w:rsidRDefault="006042BA" w:rsidP="006042BA">
      <w:pPr>
        <w:pStyle w:val="BodyText"/>
      </w:pPr>
      <w:r>
        <w:t xml:space="preserve">                                '5' FOR GROUP 5; </w:t>
      </w:r>
    </w:p>
    <w:p w14:paraId="1ED33F43" w14:textId="77777777" w:rsidR="006042BA" w:rsidRDefault="006042BA" w:rsidP="006042BA">
      <w:pPr>
        <w:pStyle w:val="BodyText"/>
      </w:pPr>
      <w:r>
        <w:t xml:space="preserve">                                '6' FOR GROUP 6; </w:t>
      </w:r>
    </w:p>
    <w:p w14:paraId="292EB4E6" w14:textId="77777777" w:rsidR="006042BA" w:rsidRDefault="006042BA" w:rsidP="006042BA">
      <w:pPr>
        <w:pStyle w:val="BodyText"/>
      </w:pPr>
      <w:r>
        <w:t xml:space="preserve">                                '7' FOR GROUP 7; </w:t>
      </w:r>
    </w:p>
    <w:p w14:paraId="7FDEA0EF" w14:textId="77777777" w:rsidR="006042BA" w:rsidRDefault="006042BA" w:rsidP="006042BA">
      <w:pPr>
        <w:pStyle w:val="BodyText"/>
      </w:pPr>
      <w:r>
        <w:t xml:space="preserve">                                '8' FOR GROUP 8; </w:t>
      </w:r>
    </w:p>
    <w:p w14:paraId="1AD0F8AC" w14:textId="77777777" w:rsidR="006042BA" w:rsidRDefault="006042BA" w:rsidP="006042BA">
      <w:pPr>
        <w:pStyle w:val="BodyText"/>
      </w:pPr>
      <w:r>
        <w:t xml:space="preserve">              LAST EDITED:      SEP 23, 2014 </w:t>
      </w:r>
    </w:p>
    <w:p w14:paraId="5DE09E19" w14:textId="77777777" w:rsidR="006042BA" w:rsidRDefault="006042BA" w:rsidP="006042BA">
      <w:pPr>
        <w:pStyle w:val="BodyText"/>
      </w:pPr>
      <w:r>
        <w:t xml:space="preserve">              HELP-PROMPT:      Select an enrollment priority </w:t>
      </w:r>
    </w:p>
    <w:p w14:paraId="5402C74F" w14:textId="0DC283B3" w:rsidR="006042BA" w:rsidRDefault="006042BA" w:rsidP="006042BA">
      <w:pPr>
        <w:pStyle w:val="BodyText"/>
      </w:pPr>
      <w:r>
        <w:t xml:space="preserve">              DESCRIPTION:      The ENROLLMENT PRIORITY field represents the</w:t>
      </w:r>
      <w:r w:rsidR="00427794">
        <w:t xml:space="preserve"> </w:t>
      </w:r>
      <w:r>
        <w:t xml:space="preserve">Wait List Enrollment Priority.  </w:t>
      </w:r>
    </w:p>
    <w:p w14:paraId="09A50642" w14:textId="77777777" w:rsidR="006042BA" w:rsidRDefault="006042BA" w:rsidP="006042BA">
      <w:pPr>
        <w:pStyle w:val="BodyText"/>
      </w:pPr>
    </w:p>
    <w:p w14:paraId="2D5E1497" w14:textId="77777777" w:rsidR="006042BA" w:rsidRDefault="006042BA" w:rsidP="006042BA">
      <w:pPr>
        <w:pStyle w:val="BodyText"/>
      </w:pPr>
      <w:r>
        <w:t>409.3,11      REQUEST BY             0;12 SET (Required) (audited)</w:t>
      </w:r>
    </w:p>
    <w:p w14:paraId="0D48C24B" w14:textId="77777777" w:rsidR="006042BA" w:rsidRDefault="006042BA" w:rsidP="006042BA">
      <w:pPr>
        <w:pStyle w:val="BodyText"/>
      </w:pPr>
    </w:p>
    <w:p w14:paraId="3B527E21" w14:textId="77777777" w:rsidR="006042BA" w:rsidRDefault="006042BA" w:rsidP="006042BA">
      <w:pPr>
        <w:pStyle w:val="BodyText"/>
      </w:pPr>
      <w:r>
        <w:t xml:space="preserve">                                '1' FOR PROVIDER; </w:t>
      </w:r>
    </w:p>
    <w:p w14:paraId="66BD8B62" w14:textId="77777777" w:rsidR="006042BA" w:rsidRDefault="006042BA" w:rsidP="006042BA">
      <w:pPr>
        <w:pStyle w:val="BodyText"/>
      </w:pPr>
      <w:r>
        <w:t xml:space="preserve">                                '2' FOR PATIENT; </w:t>
      </w:r>
    </w:p>
    <w:p w14:paraId="10990ED0" w14:textId="77777777" w:rsidR="006042BA" w:rsidRDefault="006042BA" w:rsidP="006042BA">
      <w:pPr>
        <w:pStyle w:val="BodyText"/>
      </w:pPr>
      <w:r>
        <w:t xml:space="preserve">              LAST EDITED:      NOV 02, 2016 </w:t>
      </w:r>
    </w:p>
    <w:p w14:paraId="77E7C34D" w14:textId="6EFA03F7" w:rsidR="006042BA" w:rsidRDefault="006042BA" w:rsidP="006042BA">
      <w:pPr>
        <w:pStyle w:val="BodyText"/>
      </w:pPr>
      <w:r>
        <w:t xml:space="preserve">              HELP-PROMPT:      Enter who requested the appointment - the patient or a provider </w:t>
      </w:r>
    </w:p>
    <w:p w14:paraId="5C7FE24C" w14:textId="49CF5B23" w:rsidR="006042BA" w:rsidRDefault="006042BA" w:rsidP="006042BA">
      <w:pPr>
        <w:pStyle w:val="BodyText"/>
      </w:pPr>
      <w:r>
        <w:t xml:space="preserve">              DESCRIPTION:      If the patient is placed on a Service/Specialty</w:t>
      </w:r>
      <w:r w:rsidR="00427794">
        <w:t xml:space="preserve"> </w:t>
      </w:r>
      <w:r>
        <w:t>or Specific Clinic Wait List type, the user</w:t>
      </w:r>
      <w:r w:rsidR="00427794">
        <w:t xml:space="preserve"> </w:t>
      </w:r>
      <w:r>
        <w:t xml:space="preserve">must enter who requested the appointment </w:t>
      </w:r>
      <w:r w:rsidR="00427794">
        <w:t>–</w:t>
      </w:r>
      <w:r>
        <w:t xml:space="preserve"> the</w:t>
      </w:r>
      <w:r w:rsidR="00427794">
        <w:t xml:space="preserve"> </w:t>
      </w:r>
      <w:r>
        <w:t xml:space="preserve">patient or a provider.  </w:t>
      </w:r>
    </w:p>
    <w:p w14:paraId="31197858" w14:textId="77777777" w:rsidR="006042BA" w:rsidRDefault="006042BA" w:rsidP="006042BA">
      <w:pPr>
        <w:pStyle w:val="BodyText"/>
      </w:pPr>
    </w:p>
    <w:p w14:paraId="392A8FAD" w14:textId="77777777" w:rsidR="006042BA" w:rsidRDefault="006042BA" w:rsidP="006042BA">
      <w:pPr>
        <w:pStyle w:val="BodyText"/>
      </w:pPr>
      <w:r>
        <w:t xml:space="preserve">              AUDIT:            YES, ALWAYS</w:t>
      </w:r>
    </w:p>
    <w:p w14:paraId="30D6B32B" w14:textId="77777777" w:rsidR="006042BA" w:rsidRDefault="006042BA" w:rsidP="006042BA">
      <w:pPr>
        <w:pStyle w:val="BodyText"/>
      </w:pPr>
    </w:p>
    <w:p w14:paraId="37A451DD" w14:textId="77777777" w:rsidR="006042BA" w:rsidRDefault="006042BA" w:rsidP="006042BA">
      <w:pPr>
        <w:pStyle w:val="BodyText"/>
      </w:pPr>
      <w:r>
        <w:t>409.3,12      PROVIDER               0;13 POINTER TO NEW PERSON FILE (#200)</w:t>
      </w:r>
    </w:p>
    <w:p w14:paraId="35E54B93" w14:textId="77777777" w:rsidR="006042BA" w:rsidRDefault="006042BA" w:rsidP="006042BA">
      <w:pPr>
        <w:pStyle w:val="BodyText"/>
      </w:pPr>
      <w:r>
        <w:t xml:space="preserve">                                 (audited)</w:t>
      </w:r>
    </w:p>
    <w:p w14:paraId="38911A66" w14:textId="77777777" w:rsidR="006042BA" w:rsidRDefault="006042BA" w:rsidP="006042BA">
      <w:pPr>
        <w:pStyle w:val="BodyText"/>
      </w:pPr>
    </w:p>
    <w:p w14:paraId="31AE8649" w14:textId="77777777" w:rsidR="006042BA" w:rsidRDefault="006042BA" w:rsidP="006042BA">
      <w:pPr>
        <w:pStyle w:val="BodyText"/>
      </w:pPr>
      <w:r>
        <w:t xml:space="preserve">              LAST EDITED:      NOV 02, 2016 </w:t>
      </w:r>
    </w:p>
    <w:p w14:paraId="2486F489" w14:textId="3446D828" w:rsidR="006042BA" w:rsidRDefault="006042BA" w:rsidP="006042BA">
      <w:pPr>
        <w:pStyle w:val="BodyText"/>
      </w:pPr>
      <w:r>
        <w:t xml:space="preserve">              HELP-PROMPT:      This is the provider that requested the patient's appointment.       Must be an active provider in file 200. </w:t>
      </w:r>
    </w:p>
    <w:p w14:paraId="3FC45730" w14:textId="7D589FAA" w:rsidR="006042BA" w:rsidRDefault="006042BA" w:rsidP="006042BA">
      <w:pPr>
        <w:pStyle w:val="BodyText"/>
      </w:pPr>
      <w:r>
        <w:t xml:space="preserve">              DESCRIPTION:      If the patient's appointment was requested by a</w:t>
      </w:r>
      <w:r w:rsidR="00427794">
        <w:t xml:space="preserve"> </w:t>
      </w:r>
      <w:r>
        <w:t>provider, this is the provider that requested</w:t>
      </w:r>
      <w:r w:rsidR="00427794">
        <w:t xml:space="preserve"> </w:t>
      </w:r>
      <w:r>
        <w:t>the patient's appointment.  Must be an active</w:t>
      </w:r>
      <w:r w:rsidR="00427794">
        <w:t xml:space="preserve"> </w:t>
      </w:r>
      <w:r>
        <w:t xml:space="preserve">provider in file 200.  </w:t>
      </w:r>
    </w:p>
    <w:p w14:paraId="6A5195F1" w14:textId="77777777" w:rsidR="006042BA" w:rsidRDefault="006042BA" w:rsidP="006042BA">
      <w:pPr>
        <w:pStyle w:val="BodyText"/>
      </w:pPr>
    </w:p>
    <w:p w14:paraId="56F21FA8" w14:textId="77777777" w:rsidR="006042BA" w:rsidRDefault="006042BA" w:rsidP="006042BA">
      <w:pPr>
        <w:pStyle w:val="BodyText"/>
      </w:pPr>
      <w:r>
        <w:t xml:space="preserve">              AUDIT:            YES, ALWAYS</w:t>
      </w:r>
    </w:p>
    <w:p w14:paraId="21B55975" w14:textId="77777777" w:rsidR="006042BA" w:rsidRDefault="006042BA" w:rsidP="006042BA">
      <w:pPr>
        <w:pStyle w:val="BodyText"/>
      </w:pPr>
    </w:p>
    <w:p w14:paraId="4535A6C9" w14:textId="77777777" w:rsidR="006042BA" w:rsidRDefault="006042BA" w:rsidP="006042BA">
      <w:pPr>
        <w:pStyle w:val="BodyText"/>
      </w:pPr>
      <w:r>
        <w:t>409.3,13      SCHEDULED DATE OF APPT 0;23 DATE</w:t>
      </w:r>
    </w:p>
    <w:p w14:paraId="364C3939" w14:textId="77777777" w:rsidR="006042BA" w:rsidRDefault="006042BA" w:rsidP="006042BA">
      <w:pPr>
        <w:pStyle w:val="BodyText"/>
      </w:pPr>
    </w:p>
    <w:p w14:paraId="253C0F22" w14:textId="77777777" w:rsidR="006042BA" w:rsidRDefault="006042BA" w:rsidP="006042BA">
      <w:pPr>
        <w:pStyle w:val="BodyText"/>
      </w:pPr>
      <w:r>
        <w:t xml:space="preserve">              INPUT TRANSFORM:  S %DT="ETX" D ^%DT S X=Y K:Y&lt;1 X</w:t>
      </w:r>
    </w:p>
    <w:p w14:paraId="0C1D5383" w14:textId="77777777" w:rsidR="006042BA" w:rsidRDefault="006042BA" w:rsidP="006042BA">
      <w:pPr>
        <w:pStyle w:val="BodyText"/>
      </w:pPr>
      <w:r>
        <w:t xml:space="preserve">              LAST EDITED:      APR 26, 2005 </w:t>
      </w:r>
    </w:p>
    <w:p w14:paraId="58438F26" w14:textId="42F85F04" w:rsidR="006042BA" w:rsidRDefault="006042BA" w:rsidP="006042BA">
      <w:pPr>
        <w:pStyle w:val="BodyText"/>
      </w:pPr>
      <w:r>
        <w:t xml:space="preserve">              HELP-PROMPT:      Enter date/time of the scheduled appointment for this request </w:t>
      </w:r>
    </w:p>
    <w:p w14:paraId="24EAF173" w14:textId="20B5C752" w:rsidR="006042BA" w:rsidRDefault="006042BA" w:rsidP="006042BA">
      <w:pPr>
        <w:pStyle w:val="BodyText"/>
      </w:pPr>
      <w:r>
        <w:t xml:space="preserve">              DESCRIPTION:      The Appointment date scheduled for a patient.</w:t>
      </w:r>
      <w:r w:rsidR="00427794">
        <w:t xml:space="preserve"> </w:t>
      </w:r>
      <w:r>
        <w:t>This appointment may be used as a reason for</w:t>
      </w:r>
      <w:r w:rsidR="00427794">
        <w:t xml:space="preserve"> </w:t>
      </w:r>
      <w:r>
        <w:t xml:space="preserve">closing Electronic Wait List entry.  </w:t>
      </w:r>
    </w:p>
    <w:p w14:paraId="014DE7F5" w14:textId="73EA02C8" w:rsidR="006042BA" w:rsidRDefault="006042BA" w:rsidP="006042BA">
      <w:pPr>
        <w:pStyle w:val="BodyText"/>
      </w:pPr>
      <w:r>
        <w:t xml:space="preserve">              TECHNICAL DESCR:  This is a date/time of the scheduled</w:t>
      </w:r>
      <w:r w:rsidR="00427794">
        <w:t xml:space="preserve"> </w:t>
      </w:r>
      <w:r>
        <w:t xml:space="preserve">appointment related to this entry.  </w:t>
      </w:r>
    </w:p>
    <w:p w14:paraId="24C85568" w14:textId="77777777" w:rsidR="006042BA" w:rsidRDefault="006042BA" w:rsidP="006042BA">
      <w:pPr>
        <w:pStyle w:val="BodyText"/>
      </w:pPr>
    </w:p>
    <w:p w14:paraId="3481417D" w14:textId="77777777" w:rsidR="006042BA" w:rsidRDefault="006042BA" w:rsidP="006042BA">
      <w:pPr>
        <w:pStyle w:val="BodyText"/>
      </w:pPr>
    </w:p>
    <w:p w14:paraId="5DBA1B0F" w14:textId="77777777" w:rsidR="006042BA" w:rsidRDefault="006042BA" w:rsidP="006042BA">
      <w:pPr>
        <w:pStyle w:val="BodyText"/>
      </w:pPr>
      <w:r>
        <w:t>409.3,13.1    DATE APPT. MADE        SDAPT;1 DATE</w:t>
      </w:r>
    </w:p>
    <w:p w14:paraId="47ACEAF3" w14:textId="77777777" w:rsidR="006042BA" w:rsidRDefault="006042BA" w:rsidP="006042BA">
      <w:pPr>
        <w:pStyle w:val="BodyText"/>
      </w:pPr>
    </w:p>
    <w:p w14:paraId="4FBE3C00" w14:textId="77777777" w:rsidR="006042BA" w:rsidRDefault="006042BA" w:rsidP="006042BA">
      <w:pPr>
        <w:pStyle w:val="BodyText"/>
      </w:pPr>
      <w:r>
        <w:t xml:space="preserve">              INPUT TRANSFORM:  S %DT="E" D ^%DT S X=Y K:Y&lt;1 X</w:t>
      </w:r>
    </w:p>
    <w:p w14:paraId="5010B007" w14:textId="77777777" w:rsidR="006042BA" w:rsidRDefault="006042BA" w:rsidP="006042BA">
      <w:pPr>
        <w:pStyle w:val="BodyText"/>
      </w:pPr>
      <w:r>
        <w:t xml:space="preserve">              LAST EDITED:      MAY 05, 2005 </w:t>
      </w:r>
    </w:p>
    <w:p w14:paraId="2B3DE931" w14:textId="77777777" w:rsidR="006042BA" w:rsidRDefault="006042BA" w:rsidP="006042BA">
      <w:pPr>
        <w:pStyle w:val="BodyText"/>
      </w:pPr>
      <w:r>
        <w:t xml:space="preserve">              HELP-PROMPT:      (No range limit on date) </w:t>
      </w:r>
    </w:p>
    <w:p w14:paraId="6CD00C60" w14:textId="01E95D72" w:rsidR="006042BA" w:rsidRDefault="006042BA" w:rsidP="006042BA">
      <w:pPr>
        <w:pStyle w:val="BodyText"/>
      </w:pPr>
      <w:r>
        <w:t xml:space="preserve">              DESCRIPTION:       This is the date the appointment was created.  </w:t>
      </w:r>
    </w:p>
    <w:p w14:paraId="04779E6A" w14:textId="77777777" w:rsidR="006042BA" w:rsidRDefault="006042BA" w:rsidP="006042BA">
      <w:pPr>
        <w:pStyle w:val="BodyText"/>
      </w:pPr>
    </w:p>
    <w:p w14:paraId="75BE1C92" w14:textId="2949E38D" w:rsidR="006042BA" w:rsidRDefault="006042BA" w:rsidP="006042BA">
      <w:pPr>
        <w:pStyle w:val="BodyText"/>
      </w:pPr>
      <w:r>
        <w:t xml:space="preserve">              TECHNICAL DESCR:  The Appointment Creation Date. It corresponds</w:t>
      </w:r>
      <w:r w:rsidR="00427794">
        <w:t xml:space="preserve"> </w:t>
      </w:r>
      <w:r>
        <w:t>to the DATE APPT. MADE field (#20) of the</w:t>
      </w:r>
      <w:r w:rsidR="00427794">
        <w:t xml:space="preserve"> </w:t>
      </w:r>
      <w:r>
        <w:t>APPOINTMENT multiple (#1900) in the Patient</w:t>
      </w:r>
      <w:r w:rsidR="00427794">
        <w:t xml:space="preserve"> </w:t>
      </w:r>
      <w:r>
        <w:t xml:space="preserve">file (#2).  </w:t>
      </w:r>
    </w:p>
    <w:p w14:paraId="52BC306E" w14:textId="77777777" w:rsidR="006042BA" w:rsidRDefault="006042BA" w:rsidP="006042BA">
      <w:pPr>
        <w:pStyle w:val="BodyText"/>
      </w:pPr>
    </w:p>
    <w:p w14:paraId="189ABB63" w14:textId="77777777" w:rsidR="006042BA" w:rsidRDefault="006042BA" w:rsidP="006042BA">
      <w:pPr>
        <w:pStyle w:val="BodyText"/>
      </w:pPr>
      <w:r>
        <w:t xml:space="preserve">409.3,13.2    APPT CLINIC            SDAPT;2 POINTER TO HOSPITAL LOCATION FILE </w:t>
      </w:r>
    </w:p>
    <w:p w14:paraId="03138D20" w14:textId="77777777" w:rsidR="006042BA" w:rsidRDefault="006042BA" w:rsidP="006042BA">
      <w:pPr>
        <w:pStyle w:val="BodyText"/>
      </w:pPr>
      <w:r>
        <w:t xml:space="preserve">                                (#44)</w:t>
      </w:r>
    </w:p>
    <w:p w14:paraId="2019B508" w14:textId="77777777" w:rsidR="006042BA" w:rsidRDefault="006042BA" w:rsidP="006042BA">
      <w:pPr>
        <w:pStyle w:val="BodyText"/>
      </w:pPr>
    </w:p>
    <w:p w14:paraId="1542B46D" w14:textId="77777777" w:rsidR="006042BA" w:rsidRDefault="006042BA" w:rsidP="006042BA">
      <w:pPr>
        <w:pStyle w:val="BodyText"/>
      </w:pPr>
      <w:r>
        <w:t xml:space="preserve">              LAST EDITED:      JAN 04, 2005 </w:t>
      </w:r>
    </w:p>
    <w:p w14:paraId="0029C419" w14:textId="55F49E20" w:rsidR="006042BA" w:rsidRDefault="006042BA" w:rsidP="006042BA">
      <w:pPr>
        <w:pStyle w:val="BodyText"/>
      </w:pPr>
      <w:r>
        <w:t xml:space="preserve">              HELP-PROMPT:      Hospital Location the appointment is scheduled for. </w:t>
      </w:r>
    </w:p>
    <w:p w14:paraId="102DF42A" w14:textId="419DBD11" w:rsidR="006042BA" w:rsidRDefault="006042BA" w:rsidP="006042BA">
      <w:pPr>
        <w:pStyle w:val="BodyText"/>
      </w:pPr>
      <w:r>
        <w:t xml:space="preserve">              DESCRIPTION:      This is a clinic the appointment was created</w:t>
      </w:r>
      <w:r w:rsidR="00427794">
        <w:t xml:space="preserve"> </w:t>
      </w:r>
      <w:r>
        <w:t xml:space="preserve">for.  </w:t>
      </w:r>
    </w:p>
    <w:p w14:paraId="4DFCB11F" w14:textId="77777777" w:rsidR="006042BA" w:rsidRDefault="006042BA" w:rsidP="006042BA">
      <w:pPr>
        <w:pStyle w:val="BodyText"/>
      </w:pPr>
    </w:p>
    <w:p w14:paraId="6068897D" w14:textId="68ADE6D8" w:rsidR="006042BA" w:rsidRDefault="006042BA" w:rsidP="006042BA">
      <w:pPr>
        <w:pStyle w:val="BodyText"/>
      </w:pPr>
      <w:r>
        <w:t xml:space="preserve">              TECHNICAL DESCR:  Pointer to the HOSPITAL LOCATION file (#44) of</w:t>
      </w:r>
      <w:r w:rsidR="00427794">
        <w:t xml:space="preserve"> </w:t>
      </w:r>
      <w:r>
        <w:t xml:space="preserve">the related appointment.  </w:t>
      </w:r>
    </w:p>
    <w:p w14:paraId="256F7048" w14:textId="77777777" w:rsidR="006042BA" w:rsidRDefault="006042BA" w:rsidP="006042BA">
      <w:pPr>
        <w:pStyle w:val="BodyText"/>
      </w:pPr>
    </w:p>
    <w:p w14:paraId="2A8144FB" w14:textId="77777777" w:rsidR="006042BA" w:rsidRDefault="006042BA" w:rsidP="006042BA">
      <w:pPr>
        <w:pStyle w:val="BodyText"/>
      </w:pPr>
      <w:r>
        <w:t>409.3,13.3    APPT INSTITUTION       SDAPT;3 POINTER TO INSTITUTION FILE (#4)</w:t>
      </w:r>
    </w:p>
    <w:p w14:paraId="3C401A77" w14:textId="77777777" w:rsidR="006042BA" w:rsidRDefault="006042BA" w:rsidP="006042BA">
      <w:pPr>
        <w:pStyle w:val="BodyText"/>
      </w:pPr>
    </w:p>
    <w:p w14:paraId="02441370" w14:textId="77777777" w:rsidR="006042BA" w:rsidRDefault="006042BA" w:rsidP="006042BA">
      <w:pPr>
        <w:pStyle w:val="BodyText"/>
      </w:pPr>
      <w:r>
        <w:t xml:space="preserve">              LAST EDITED:      JAN 04, 2005 </w:t>
      </w:r>
    </w:p>
    <w:p w14:paraId="0A1B85E9" w14:textId="41C6BD3A" w:rsidR="006042BA" w:rsidRDefault="006042BA" w:rsidP="006042BA">
      <w:pPr>
        <w:pStyle w:val="BodyText"/>
      </w:pPr>
      <w:r>
        <w:t xml:space="preserve">              DESCRIPTION:      The institution the clinic appointment belongs</w:t>
      </w:r>
      <w:r w:rsidR="00427794">
        <w:t xml:space="preserve"> </w:t>
      </w:r>
      <w:r>
        <w:t xml:space="preserve">to.  </w:t>
      </w:r>
    </w:p>
    <w:p w14:paraId="5CED030A" w14:textId="77777777" w:rsidR="006042BA" w:rsidRDefault="006042BA" w:rsidP="006042BA">
      <w:pPr>
        <w:pStyle w:val="BodyText"/>
      </w:pPr>
    </w:p>
    <w:p w14:paraId="690D4719" w14:textId="36C331D8" w:rsidR="006042BA" w:rsidRDefault="006042BA" w:rsidP="006042BA">
      <w:pPr>
        <w:pStyle w:val="BodyText"/>
      </w:pPr>
      <w:r>
        <w:t xml:space="preserve">              TECHNICAL DESCR:  A pointer from the Hospital Location file of</w:t>
      </w:r>
      <w:r w:rsidR="00427794">
        <w:t xml:space="preserve"> </w:t>
      </w:r>
      <w:r>
        <w:t>the scheduled appointment to the Institution</w:t>
      </w:r>
      <w:r w:rsidR="00427794">
        <w:t xml:space="preserve"> </w:t>
      </w:r>
      <w:r>
        <w:t xml:space="preserve">file (#4).  </w:t>
      </w:r>
    </w:p>
    <w:p w14:paraId="2C005F7B" w14:textId="77777777" w:rsidR="006042BA" w:rsidRDefault="006042BA" w:rsidP="006042BA">
      <w:pPr>
        <w:pStyle w:val="BodyText"/>
      </w:pPr>
    </w:p>
    <w:p w14:paraId="4B9EDC3E" w14:textId="19513DC7" w:rsidR="006042BA" w:rsidRDefault="006042BA" w:rsidP="006042BA">
      <w:pPr>
        <w:pStyle w:val="BodyText"/>
      </w:pPr>
      <w:r>
        <w:t>409.3,13.4    APPT STOP CODE         SDAPT;4 POINTER TO CLINIC STOP FILE (#40.7)</w:t>
      </w:r>
    </w:p>
    <w:p w14:paraId="28741070" w14:textId="77777777" w:rsidR="006042BA" w:rsidRDefault="006042BA" w:rsidP="006042BA">
      <w:pPr>
        <w:pStyle w:val="BodyText"/>
      </w:pPr>
    </w:p>
    <w:p w14:paraId="07A77155" w14:textId="77777777" w:rsidR="006042BA" w:rsidRDefault="006042BA" w:rsidP="006042BA">
      <w:pPr>
        <w:pStyle w:val="BodyText"/>
      </w:pPr>
      <w:r>
        <w:t xml:space="preserve">              LAST EDITED:      MAY 06, 2005 </w:t>
      </w:r>
    </w:p>
    <w:p w14:paraId="292D859F" w14:textId="62DB65B4" w:rsidR="006042BA" w:rsidRDefault="006042BA" w:rsidP="006042BA">
      <w:pPr>
        <w:pStyle w:val="BodyText"/>
      </w:pPr>
      <w:r>
        <w:t xml:space="preserve">              DESCRIPTION:      The stop code/specialty of a clinic associated</w:t>
      </w:r>
      <w:r w:rsidR="00427794">
        <w:t xml:space="preserve"> w</w:t>
      </w:r>
      <w:r>
        <w:t xml:space="preserve">ith the patient appointment.  </w:t>
      </w:r>
    </w:p>
    <w:p w14:paraId="03D9F17C" w14:textId="546382CF" w:rsidR="006042BA" w:rsidRDefault="006042BA" w:rsidP="006042BA">
      <w:pPr>
        <w:pStyle w:val="BodyText"/>
      </w:pPr>
      <w:r>
        <w:t xml:space="preserve">              TECHNICAL DESCR:  This is the primary Stop Code Number pointer to</w:t>
      </w:r>
      <w:r w:rsidR="00427794">
        <w:t xml:space="preserve"> </w:t>
      </w:r>
      <w:r>
        <w:t xml:space="preserve">the Stop Code file (#40.7).  </w:t>
      </w:r>
    </w:p>
    <w:p w14:paraId="5B11E4F5" w14:textId="77777777" w:rsidR="006042BA" w:rsidRDefault="006042BA" w:rsidP="006042BA">
      <w:pPr>
        <w:pStyle w:val="BodyText"/>
      </w:pPr>
    </w:p>
    <w:p w14:paraId="7931A0FC" w14:textId="14E5BE4F" w:rsidR="006042BA" w:rsidRDefault="006042BA" w:rsidP="006042BA">
      <w:pPr>
        <w:pStyle w:val="BodyText"/>
      </w:pPr>
      <w:r>
        <w:t>409.3,13.5    APPT CREDIT STOP CODE  SDAPT;5 POINTER TO CLINIC STOP FILE (#40.7)</w:t>
      </w:r>
    </w:p>
    <w:p w14:paraId="2F0AE0DD" w14:textId="77777777" w:rsidR="006042BA" w:rsidRDefault="006042BA" w:rsidP="006042BA">
      <w:pPr>
        <w:pStyle w:val="BodyText"/>
      </w:pPr>
      <w:r>
        <w:t xml:space="preserve">              LAST EDITED:      JAN 04, 2005 </w:t>
      </w:r>
    </w:p>
    <w:p w14:paraId="4254C225" w14:textId="27ACA8CF" w:rsidR="006042BA" w:rsidRDefault="006042BA" w:rsidP="006042BA">
      <w:pPr>
        <w:pStyle w:val="BodyText"/>
      </w:pPr>
      <w:r>
        <w:t xml:space="preserve">              DESCRIPTION:      The credit stop code optionally assigned to the</w:t>
      </w:r>
      <w:r w:rsidR="00427794">
        <w:t xml:space="preserve"> </w:t>
      </w:r>
      <w:r>
        <w:t>Hospital Location file associated with the</w:t>
      </w:r>
      <w:r w:rsidR="00427794">
        <w:t xml:space="preserve"> </w:t>
      </w:r>
      <w:r>
        <w:t xml:space="preserve">scheduled appointment.  </w:t>
      </w:r>
    </w:p>
    <w:p w14:paraId="050E4824" w14:textId="010C258F" w:rsidR="006042BA" w:rsidRDefault="006042BA" w:rsidP="006042BA">
      <w:pPr>
        <w:pStyle w:val="BodyText"/>
      </w:pPr>
      <w:r>
        <w:t xml:space="preserve">              TECHNICAL DESCR:  This is the secondary (optional) Stop Code</w:t>
      </w:r>
      <w:r w:rsidR="00427794">
        <w:t xml:space="preserve"> </w:t>
      </w:r>
      <w:r>
        <w:t>Number pointer to the Stop Code file (#40.7).</w:t>
      </w:r>
      <w:r w:rsidR="00427794">
        <w:t xml:space="preserve"> </w:t>
      </w:r>
      <w:r>
        <w:t>This stop code is assigned to the Hospital</w:t>
      </w:r>
      <w:r w:rsidR="00427794">
        <w:t xml:space="preserve"> </w:t>
      </w:r>
      <w:r>
        <w:t xml:space="preserve">Location file associated </w:t>
      </w:r>
      <w:r w:rsidR="00427794">
        <w:t>w</w:t>
      </w:r>
      <w:r>
        <w:t>ith the scheduled</w:t>
      </w:r>
      <w:r w:rsidR="00427794">
        <w:t xml:space="preserve"> </w:t>
      </w:r>
      <w:r>
        <w:t xml:space="preserve">appointment.  </w:t>
      </w:r>
    </w:p>
    <w:p w14:paraId="5CCB6BF0" w14:textId="77777777" w:rsidR="006042BA" w:rsidRDefault="006042BA" w:rsidP="006042BA">
      <w:pPr>
        <w:pStyle w:val="BodyText"/>
      </w:pPr>
    </w:p>
    <w:p w14:paraId="02F8AD1C" w14:textId="77777777" w:rsidR="006042BA" w:rsidRDefault="006042BA" w:rsidP="006042BA">
      <w:pPr>
        <w:pStyle w:val="BodyText"/>
      </w:pPr>
      <w:r>
        <w:t>409.3,13.6    APPT STATION NUMBER    SDAPT;6 FREE TEXT</w:t>
      </w:r>
    </w:p>
    <w:p w14:paraId="1915B343" w14:textId="77777777" w:rsidR="006042BA" w:rsidRDefault="006042BA" w:rsidP="006042BA">
      <w:pPr>
        <w:pStyle w:val="BodyText"/>
      </w:pPr>
    </w:p>
    <w:p w14:paraId="708ACBA2" w14:textId="77777777" w:rsidR="006042BA" w:rsidRDefault="006042BA" w:rsidP="006042BA">
      <w:pPr>
        <w:pStyle w:val="BodyText"/>
      </w:pPr>
      <w:r>
        <w:t xml:space="preserve">              INPUT TRANSFORM:  K:$L(X)&gt;6!($L(X)&lt;3)!'(X?3N.E) X</w:t>
      </w:r>
    </w:p>
    <w:p w14:paraId="17B302D6" w14:textId="77777777" w:rsidR="006042BA" w:rsidRDefault="006042BA" w:rsidP="006042BA">
      <w:pPr>
        <w:pStyle w:val="BodyText"/>
      </w:pPr>
      <w:r>
        <w:t xml:space="preserve">              LAST EDITED:      APR 28, 2005 </w:t>
      </w:r>
    </w:p>
    <w:p w14:paraId="49807E52" w14:textId="77777777" w:rsidR="006042BA" w:rsidRDefault="006042BA" w:rsidP="006042BA">
      <w:pPr>
        <w:pStyle w:val="BodyText"/>
      </w:pPr>
      <w:r>
        <w:t xml:space="preserve">              HELP-PROMPT:      Answer must be 3-6 characters in length. </w:t>
      </w:r>
    </w:p>
    <w:p w14:paraId="411FD128" w14:textId="335C9180" w:rsidR="006042BA" w:rsidRDefault="006042BA" w:rsidP="006042BA">
      <w:pPr>
        <w:pStyle w:val="BodyText"/>
      </w:pPr>
      <w:r>
        <w:t xml:space="preserve">              DESCRIPTION:      This is the 3 digit station number assigned to</w:t>
      </w:r>
      <w:r w:rsidR="00427794">
        <w:t xml:space="preserve"> </w:t>
      </w:r>
      <w:r>
        <w:t xml:space="preserve">the facility plus optional modifiers.  </w:t>
      </w:r>
    </w:p>
    <w:p w14:paraId="33DED2BC" w14:textId="665CB329" w:rsidR="006042BA" w:rsidRDefault="006042BA" w:rsidP="006042BA">
      <w:pPr>
        <w:pStyle w:val="BodyText"/>
      </w:pPr>
      <w:r>
        <w:t xml:space="preserve">              TECHNICAL DESCR:  This is the Station Number field (#99) of the</w:t>
      </w:r>
      <w:r w:rsidR="00427794">
        <w:t xml:space="preserve"> </w:t>
      </w:r>
      <w:r>
        <w:t>Institution file (#4) associated with the</w:t>
      </w:r>
      <w:r w:rsidR="00427794">
        <w:t xml:space="preserve"> s</w:t>
      </w:r>
      <w:r>
        <w:t xml:space="preserve">cheduled appointment.  </w:t>
      </w:r>
    </w:p>
    <w:p w14:paraId="749B9145" w14:textId="77777777" w:rsidR="006042BA" w:rsidRDefault="006042BA" w:rsidP="006042BA">
      <w:pPr>
        <w:pStyle w:val="BodyText"/>
      </w:pPr>
    </w:p>
    <w:p w14:paraId="0F20F4B0" w14:textId="77777777" w:rsidR="006042BA" w:rsidRDefault="006042BA" w:rsidP="006042BA">
      <w:pPr>
        <w:pStyle w:val="BodyText"/>
      </w:pPr>
      <w:r>
        <w:t>409.3,13.7    APPT CLERK             SDAPT;7 POINTER TO NEW PERSON FILE (#200)</w:t>
      </w:r>
    </w:p>
    <w:p w14:paraId="7E57B7B6" w14:textId="77777777" w:rsidR="006042BA" w:rsidRDefault="006042BA" w:rsidP="006042BA">
      <w:pPr>
        <w:pStyle w:val="BodyText"/>
      </w:pPr>
    </w:p>
    <w:p w14:paraId="062FAEAB" w14:textId="77777777" w:rsidR="006042BA" w:rsidRDefault="006042BA" w:rsidP="006042BA">
      <w:pPr>
        <w:pStyle w:val="BodyText"/>
      </w:pPr>
      <w:r>
        <w:t xml:space="preserve">              LAST EDITED:      JAN 04, 2005 </w:t>
      </w:r>
    </w:p>
    <w:p w14:paraId="06C3A13A" w14:textId="101C86F6" w:rsidR="006042BA" w:rsidRDefault="006042BA" w:rsidP="006042BA">
      <w:pPr>
        <w:pStyle w:val="BodyText"/>
      </w:pPr>
      <w:r>
        <w:t xml:space="preserve">              DESCRIPTION:      This is a person who assigned the appointment</w:t>
      </w:r>
      <w:r w:rsidR="00427794">
        <w:t xml:space="preserve"> </w:t>
      </w:r>
      <w:r>
        <w:t xml:space="preserve">to the EWL entry.  </w:t>
      </w:r>
    </w:p>
    <w:p w14:paraId="3B5FC916" w14:textId="2762B1AA" w:rsidR="006042BA" w:rsidRDefault="006042BA" w:rsidP="006042BA">
      <w:pPr>
        <w:pStyle w:val="BodyText"/>
      </w:pPr>
      <w:r>
        <w:lastRenderedPageBreak/>
        <w:t xml:space="preserve">              TECHNICAL DESCR:  This is a pointer to the New Person file and it</w:t>
      </w:r>
      <w:r w:rsidR="00427794">
        <w:t xml:space="preserve"> </w:t>
      </w:r>
      <w:r>
        <w:t xml:space="preserve"> represents a person who entered the scheduled</w:t>
      </w:r>
      <w:r w:rsidR="00427794">
        <w:t xml:space="preserve"> </w:t>
      </w:r>
      <w:r>
        <w:t xml:space="preserve">appointment into the EWL.  </w:t>
      </w:r>
    </w:p>
    <w:p w14:paraId="23894EE3" w14:textId="77777777" w:rsidR="006042BA" w:rsidRDefault="006042BA" w:rsidP="006042BA">
      <w:pPr>
        <w:pStyle w:val="BodyText"/>
      </w:pPr>
    </w:p>
    <w:p w14:paraId="65A42371" w14:textId="77777777" w:rsidR="006042BA" w:rsidRDefault="006042BA" w:rsidP="006042BA">
      <w:pPr>
        <w:pStyle w:val="BodyText"/>
      </w:pPr>
      <w:r>
        <w:t>409.3,13.8    APPT STATUS            SDAPT;8 SET</w:t>
      </w:r>
    </w:p>
    <w:p w14:paraId="64F0A31B" w14:textId="77777777" w:rsidR="006042BA" w:rsidRDefault="006042BA" w:rsidP="006042BA">
      <w:pPr>
        <w:pStyle w:val="BodyText"/>
      </w:pPr>
    </w:p>
    <w:p w14:paraId="7EAE22B7" w14:textId="77777777" w:rsidR="006042BA" w:rsidRDefault="006042BA" w:rsidP="006042BA">
      <w:pPr>
        <w:pStyle w:val="BodyText"/>
      </w:pPr>
      <w:r>
        <w:t xml:space="preserve">                                'R' FOR Scheduled/Kept; </w:t>
      </w:r>
    </w:p>
    <w:p w14:paraId="7976B37F" w14:textId="77777777" w:rsidR="006042BA" w:rsidRDefault="006042BA" w:rsidP="006042BA">
      <w:pPr>
        <w:pStyle w:val="BodyText"/>
      </w:pPr>
      <w:r>
        <w:t xml:space="preserve">                                'I' FOR Inpatient; </w:t>
      </w:r>
    </w:p>
    <w:p w14:paraId="59D11A6D" w14:textId="77777777" w:rsidR="006042BA" w:rsidRDefault="006042BA" w:rsidP="006042BA">
      <w:pPr>
        <w:pStyle w:val="BodyText"/>
      </w:pPr>
      <w:r>
        <w:t xml:space="preserve">                                'NS' FOR No-Show; </w:t>
      </w:r>
    </w:p>
    <w:p w14:paraId="45EFBB36" w14:textId="77777777" w:rsidR="006042BA" w:rsidRDefault="006042BA" w:rsidP="006042BA">
      <w:pPr>
        <w:pStyle w:val="BodyText"/>
      </w:pPr>
      <w:r>
        <w:t xml:space="preserve">                                'NSR' FOR </w:t>
      </w:r>
      <w:proofErr w:type="spellStart"/>
      <w:r>
        <w:t>No_Show</w:t>
      </w:r>
      <w:proofErr w:type="spellEnd"/>
      <w:r>
        <w:t xml:space="preserve">, Rescheduled; </w:t>
      </w:r>
    </w:p>
    <w:p w14:paraId="18EDEAE0" w14:textId="77777777" w:rsidR="006042BA" w:rsidRDefault="006042BA" w:rsidP="006042BA">
      <w:pPr>
        <w:pStyle w:val="BodyText"/>
      </w:pPr>
      <w:r>
        <w:t xml:space="preserve">                                'CP' FOR Canceled by Patient; </w:t>
      </w:r>
    </w:p>
    <w:p w14:paraId="7A584832" w14:textId="77777777" w:rsidR="006042BA" w:rsidRDefault="006042BA" w:rsidP="006042BA">
      <w:pPr>
        <w:pStyle w:val="BodyText"/>
      </w:pPr>
      <w:r>
        <w:t xml:space="preserve">                                'CPR' FOR Canceled by Patient, Rescheduled; </w:t>
      </w:r>
    </w:p>
    <w:p w14:paraId="27D6A88B" w14:textId="77777777" w:rsidR="006042BA" w:rsidRDefault="006042BA" w:rsidP="006042BA">
      <w:pPr>
        <w:pStyle w:val="BodyText"/>
      </w:pPr>
      <w:r>
        <w:t xml:space="preserve">                                'CC' FOR Canceled by Clinic; </w:t>
      </w:r>
    </w:p>
    <w:p w14:paraId="710C9211" w14:textId="77777777" w:rsidR="006042BA" w:rsidRDefault="006042BA" w:rsidP="006042BA">
      <w:pPr>
        <w:pStyle w:val="BodyText"/>
      </w:pPr>
      <w:r>
        <w:t xml:space="preserve">                                'CCR' FOR Canceled by Clinic, Rescheduled; </w:t>
      </w:r>
    </w:p>
    <w:p w14:paraId="0A4C9183" w14:textId="77777777" w:rsidR="006042BA" w:rsidRDefault="006042BA" w:rsidP="006042BA">
      <w:pPr>
        <w:pStyle w:val="BodyText"/>
      </w:pPr>
      <w:r>
        <w:t xml:space="preserve">                                'NT' FOR No Action Taken; </w:t>
      </w:r>
    </w:p>
    <w:p w14:paraId="36770178" w14:textId="77777777" w:rsidR="006042BA" w:rsidRDefault="006042BA" w:rsidP="006042BA">
      <w:pPr>
        <w:pStyle w:val="BodyText"/>
      </w:pPr>
      <w:r>
        <w:t xml:space="preserve">              LAST EDITED:      JAN 12, 2005 </w:t>
      </w:r>
    </w:p>
    <w:p w14:paraId="63476A18" w14:textId="351CC616" w:rsidR="006042BA" w:rsidRDefault="006042BA" w:rsidP="006042BA">
      <w:pPr>
        <w:pStyle w:val="BodyText"/>
      </w:pPr>
      <w:r>
        <w:t xml:space="preserve">              DESCRIPTION:     This is an appointment status.  </w:t>
      </w:r>
    </w:p>
    <w:p w14:paraId="26EB1AA0" w14:textId="77777777" w:rsidR="006042BA" w:rsidRDefault="006042BA" w:rsidP="006042BA">
      <w:pPr>
        <w:pStyle w:val="BodyText"/>
      </w:pPr>
    </w:p>
    <w:p w14:paraId="2469437E" w14:textId="77777777" w:rsidR="006042BA" w:rsidRDefault="006042BA" w:rsidP="006042BA">
      <w:pPr>
        <w:pStyle w:val="BodyText"/>
      </w:pPr>
      <w:r>
        <w:t>409.3,14      SERVICE CONNECTED PERCENTAGE SC;1 NUMBER</w:t>
      </w:r>
    </w:p>
    <w:p w14:paraId="754F0AAB" w14:textId="77777777" w:rsidR="006042BA" w:rsidRDefault="006042BA" w:rsidP="006042BA">
      <w:pPr>
        <w:pStyle w:val="BodyText"/>
      </w:pPr>
    </w:p>
    <w:p w14:paraId="7459306A" w14:textId="77777777" w:rsidR="006042BA" w:rsidRDefault="006042BA" w:rsidP="006042BA">
      <w:pPr>
        <w:pStyle w:val="BodyText"/>
      </w:pPr>
      <w:r>
        <w:t xml:space="preserve">              INPUT TRANSFORM:  K:+X'=X!(X&gt;100)!(X&lt;0)!(X?.E1"."1N.N) X</w:t>
      </w:r>
    </w:p>
    <w:p w14:paraId="1CA33ABC" w14:textId="77777777" w:rsidR="006042BA" w:rsidRDefault="006042BA" w:rsidP="006042BA">
      <w:pPr>
        <w:pStyle w:val="BodyText"/>
      </w:pPr>
      <w:r>
        <w:t xml:space="preserve">              LAST EDITED:      JUN 27, 2005 </w:t>
      </w:r>
    </w:p>
    <w:p w14:paraId="51E95EA1" w14:textId="26E9E5E3" w:rsidR="006042BA" w:rsidRDefault="006042BA" w:rsidP="006042BA">
      <w:pPr>
        <w:pStyle w:val="BodyText"/>
      </w:pPr>
      <w:r>
        <w:t xml:space="preserve">              HELP-PROMPT:      Type a Number between 0 and 100, 0 Decimal </w:t>
      </w:r>
      <w:r w:rsidR="00427794">
        <w:t>D</w:t>
      </w:r>
      <w:r>
        <w:t xml:space="preserve">igits </w:t>
      </w:r>
    </w:p>
    <w:p w14:paraId="00E0322A" w14:textId="77777777" w:rsidR="006042BA" w:rsidRDefault="006042BA" w:rsidP="006042BA">
      <w:pPr>
        <w:pStyle w:val="BodyText"/>
      </w:pPr>
    </w:p>
    <w:p w14:paraId="33F12969" w14:textId="77777777" w:rsidR="006042BA" w:rsidRDefault="006042BA" w:rsidP="006042BA">
      <w:pPr>
        <w:pStyle w:val="BodyText"/>
      </w:pPr>
      <w:r>
        <w:t>409.3,15      SERVICE CONNECTED PRIORITY SC;2 SET</w:t>
      </w:r>
    </w:p>
    <w:p w14:paraId="45CE64CE" w14:textId="77777777" w:rsidR="006042BA" w:rsidRDefault="006042BA" w:rsidP="006042BA">
      <w:pPr>
        <w:pStyle w:val="BodyText"/>
      </w:pPr>
    </w:p>
    <w:p w14:paraId="19FE1901" w14:textId="77777777" w:rsidR="006042BA" w:rsidRDefault="006042BA" w:rsidP="006042BA">
      <w:pPr>
        <w:pStyle w:val="BodyText"/>
      </w:pPr>
      <w:r>
        <w:t xml:space="preserve">                                '0' FOR NO; </w:t>
      </w:r>
    </w:p>
    <w:p w14:paraId="4411F535" w14:textId="77777777" w:rsidR="006042BA" w:rsidRDefault="006042BA" w:rsidP="006042BA">
      <w:pPr>
        <w:pStyle w:val="BodyText"/>
      </w:pPr>
      <w:r>
        <w:t xml:space="preserve">                                '1' FOR YES; </w:t>
      </w:r>
    </w:p>
    <w:p w14:paraId="7FF8D4C8" w14:textId="77777777" w:rsidR="006042BA" w:rsidRDefault="006042BA" w:rsidP="006042BA">
      <w:pPr>
        <w:pStyle w:val="BodyText"/>
      </w:pPr>
      <w:r>
        <w:t xml:space="preserve">              LAST EDITED:      JUN 27, 2005 </w:t>
      </w:r>
    </w:p>
    <w:p w14:paraId="0807F764" w14:textId="77777777" w:rsidR="006042BA" w:rsidRDefault="006042BA" w:rsidP="006042BA">
      <w:pPr>
        <w:pStyle w:val="BodyText"/>
      </w:pPr>
      <w:r>
        <w:t xml:space="preserve">              RECORD INDEXES:   GSB (#1944)</w:t>
      </w:r>
    </w:p>
    <w:p w14:paraId="34AA7F2F" w14:textId="77777777" w:rsidR="006042BA" w:rsidRDefault="006042BA" w:rsidP="006042BA">
      <w:pPr>
        <w:pStyle w:val="BodyText"/>
      </w:pPr>
    </w:p>
    <w:p w14:paraId="0BDE0F56" w14:textId="77777777" w:rsidR="006042BA" w:rsidRDefault="006042BA" w:rsidP="006042BA">
      <w:pPr>
        <w:pStyle w:val="BodyText"/>
      </w:pPr>
      <w:r>
        <w:t>409.3,16      DO NOT REMOVE DATE     0;14 DATE</w:t>
      </w:r>
    </w:p>
    <w:p w14:paraId="60FF00E0" w14:textId="77777777" w:rsidR="006042BA" w:rsidRDefault="006042BA" w:rsidP="006042BA">
      <w:pPr>
        <w:pStyle w:val="BodyText"/>
      </w:pPr>
    </w:p>
    <w:p w14:paraId="31D178C7" w14:textId="77777777" w:rsidR="006042BA" w:rsidRDefault="006042BA" w:rsidP="006042BA">
      <w:pPr>
        <w:pStyle w:val="BodyText"/>
      </w:pPr>
      <w:r>
        <w:t xml:space="preserve">              INPUT TRANSFORM:  S %DT="E" D ^%DT S X=Y K:Y&lt;1 X</w:t>
      </w:r>
    </w:p>
    <w:p w14:paraId="4C13373E" w14:textId="77777777" w:rsidR="006042BA" w:rsidRDefault="006042BA" w:rsidP="006042BA">
      <w:pPr>
        <w:pStyle w:val="BodyText"/>
      </w:pPr>
      <w:r>
        <w:lastRenderedPageBreak/>
        <w:t xml:space="preserve">              LAST EDITED:      JUN 18, 2002 </w:t>
      </w:r>
    </w:p>
    <w:p w14:paraId="68883D63" w14:textId="0105F7A6" w:rsidR="006042BA" w:rsidRDefault="006042BA" w:rsidP="006042BA">
      <w:pPr>
        <w:pStyle w:val="BodyText"/>
      </w:pPr>
      <w:r>
        <w:t xml:space="preserve">              DESCRIPTION:      If the patient has met the criteria that should</w:t>
      </w:r>
      <w:r w:rsidR="00427794">
        <w:t xml:space="preserve"> </w:t>
      </w:r>
      <w:r>
        <w:t>remove him/her from the wait list but the user</w:t>
      </w:r>
      <w:r w:rsidR="00427794">
        <w:t xml:space="preserve"> </w:t>
      </w:r>
      <w:r>
        <w:t xml:space="preserve">does not want the patient removed </w:t>
      </w:r>
    </w:p>
    <w:p w14:paraId="3DA20C93" w14:textId="77777777" w:rsidR="006042BA" w:rsidRDefault="006042BA" w:rsidP="006042BA">
      <w:pPr>
        <w:pStyle w:val="BodyText"/>
      </w:pPr>
    </w:p>
    <w:p w14:paraId="0CC93501" w14:textId="77777777" w:rsidR="006042BA" w:rsidRDefault="006042BA" w:rsidP="006042BA">
      <w:pPr>
        <w:pStyle w:val="BodyText"/>
      </w:pPr>
      <w:r>
        <w:t>409.3,17      USER ENTERING NO REMOVE 0;15 POINTER TO NEW PERSON FILE (#200)</w:t>
      </w:r>
    </w:p>
    <w:p w14:paraId="1E03136C" w14:textId="77777777" w:rsidR="006042BA" w:rsidRDefault="006042BA" w:rsidP="006042BA">
      <w:pPr>
        <w:pStyle w:val="BodyText"/>
      </w:pPr>
    </w:p>
    <w:p w14:paraId="770CE894" w14:textId="77777777" w:rsidR="006042BA" w:rsidRDefault="006042BA" w:rsidP="006042BA">
      <w:pPr>
        <w:pStyle w:val="BodyText"/>
      </w:pPr>
      <w:r>
        <w:t xml:space="preserve">              LAST EDITED:      JUN 18, 2002 </w:t>
      </w:r>
    </w:p>
    <w:p w14:paraId="45E6B5E0" w14:textId="11A50320" w:rsidR="006042BA" w:rsidRDefault="006042BA" w:rsidP="006042BA">
      <w:pPr>
        <w:pStyle w:val="BodyText"/>
      </w:pPr>
      <w:r>
        <w:t xml:space="preserve">              DESCRIPTION:      User entering 'Do Not Remove' </w:t>
      </w:r>
    </w:p>
    <w:p w14:paraId="3EDC2F70" w14:textId="77777777" w:rsidR="006042BA" w:rsidRDefault="006042BA" w:rsidP="006042BA">
      <w:pPr>
        <w:pStyle w:val="BodyText"/>
      </w:pPr>
    </w:p>
    <w:p w14:paraId="2014A618" w14:textId="77777777" w:rsidR="006042BA" w:rsidRDefault="006042BA" w:rsidP="006042BA">
      <w:pPr>
        <w:pStyle w:val="BodyText"/>
      </w:pPr>
    </w:p>
    <w:p w14:paraId="5334A85B" w14:textId="77777777" w:rsidR="006042BA" w:rsidRDefault="006042BA" w:rsidP="006042BA">
      <w:pPr>
        <w:pStyle w:val="BodyText"/>
      </w:pPr>
      <w:r>
        <w:t>409.3,18      DO NOT REMOVE REASON   DNR;1 SET</w:t>
      </w:r>
    </w:p>
    <w:p w14:paraId="262B8965" w14:textId="77777777" w:rsidR="006042BA" w:rsidRDefault="006042BA" w:rsidP="006042BA">
      <w:pPr>
        <w:pStyle w:val="BodyText"/>
      </w:pPr>
    </w:p>
    <w:p w14:paraId="6F42B577" w14:textId="77777777" w:rsidR="006042BA" w:rsidRDefault="006042BA" w:rsidP="006042BA">
      <w:pPr>
        <w:pStyle w:val="BodyText"/>
      </w:pPr>
      <w:r>
        <w:t xml:space="preserve">                                'A' FOR Appointment Criteria Not Met; </w:t>
      </w:r>
    </w:p>
    <w:p w14:paraId="6D3884E6" w14:textId="77777777" w:rsidR="006042BA" w:rsidRDefault="006042BA" w:rsidP="006042BA">
      <w:pPr>
        <w:pStyle w:val="BodyText"/>
      </w:pPr>
      <w:r>
        <w:t xml:space="preserve">                                'P' FOR Patient wants another appointment; </w:t>
      </w:r>
    </w:p>
    <w:p w14:paraId="2C4F5056" w14:textId="77777777" w:rsidR="006042BA" w:rsidRDefault="006042BA" w:rsidP="006042BA">
      <w:pPr>
        <w:pStyle w:val="BodyText"/>
      </w:pPr>
      <w:r>
        <w:t xml:space="preserve">                                'PR' FOR Provider wants another appointment; </w:t>
      </w:r>
    </w:p>
    <w:p w14:paraId="79C9B28E" w14:textId="77777777" w:rsidR="006042BA" w:rsidRDefault="006042BA" w:rsidP="006042BA">
      <w:pPr>
        <w:pStyle w:val="BodyText"/>
      </w:pPr>
      <w:r>
        <w:t xml:space="preserve">                                'O' FOR Other; </w:t>
      </w:r>
    </w:p>
    <w:p w14:paraId="49D3DE15" w14:textId="77777777" w:rsidR="006042BA" w:rsidRDefault="006042BA" w:rsidP="006042BA">
      <w:pPr>
        <w:pStyle w:val="BodyText"/>
      </w:pPr>
      <w:r>
        <w:t xml:space="preserve">              LAST EDITED:      OCT 09, 2002 </w:t>
      </w:r>
    </w:p>
    <w:p w14:paraId="541EBD3B" w14:textId="5FDE4552" w:rsidR="006042BA" w:rsidRDefault="006042BA" w:rsidP="006042BA">
      <w:pPr>
        <w:pStyle w:val="BodyText"/>
      </w:pPr>
      <w:r>
        <w:t xml:space="preserve">              HELP-PROMPT:      Enter the reason for NOT removing the patient from the wait list. </w:t>
      </w:r>
    </w:p>
    <w:p w14:paraId="6BA7B890" w14:textId="3E623924" w:rsidR="006042BA" w:rsidRDefault="006042BA" w:rsidP="006042BA">
      <w:pPr>
        <w:pStyle w:val="BodyText"/>
      </w:pPr>
      <w:r>
        <w:t xml:space="preserve">              DESCRIPTION:      Reason why the patient is not removed from</w:t>
      </w:r>
      <w:r w:rsidR="00427794">
        <w:t xml:space="preserve"> </w:t>
      </w:r>
      <w:r>
        <w:t xml:space="preserve">Waiting </w:t>
      </w:r>
      <w:r w:rsidR="00427794">
        <w:t>L</w:t>
      </w:r>
      <w:r>
        <w:t>ist</w:t>
      </w:r>
      <w:r w:rsidR="00427794">
        <w:t xml:space="preserve"> </w:t>
      </w:r>
      <w:r>
        <w:t>(</w:t>
      </w:r>
      <w:proofErr w:type="spellStart"/>
      <w:r>
        <w:t>Sch</w:t>
      </w:r>
      <w:proofErr w:type="spellEnd"/>
      <w:r>
        <w:t xml:space="preserve">/PCMM) </w:t>
      </w:r>
    </w:p>
    <w:p w14:paraId="1C60689F" w14:textId="77777777" w:rsidR="006042BA" w:rsidRDefault="006042BA" w:rsidP="006042BA">
      <w:pPr>
        <w:pStyle w:val="BodyText"/>
      </w:pPr>
    </w:p>
    <w:p w14:paraId="399A5C6D" w14:textId="77777777" w:rsidR="006042BA" w:rsidRDefault="006042BA" w:rsidP="006042BA">
      <w:pPr>
        <w:pStyle w:val="BodyText"/>
      </w:pPr>
    </w:p>
    <w:p w14:paraId="71D89211" w14:textId="77777777" w:rsidR="006042BA" w:rsidRDefault="006042BA" w:rsidP="006042BA">
      <w:pPr>
        <w:pStyle w:val="BodyText"/>
      </w:pPr>
      <w:r>
        <w:t>409.3,18.1    DO NOT REMOVE COMMENT  DNR;2 FREE TEXT</w:t>
      </w:r>
    </w:p>
    <w:p w14:paraId="1C689987" w14:textId="77777777" w:rsidR="006042BA" w:rsidRDefault="006042BA" w:rsidP="006042BA">
      <w:pPr>
        <w:pStyle w:val="BodyText"/>
      </w:pPr>
    </w:p>
    <w:p w14:paraId="73D6938D" w14:textId="77777777" w:rsidR="006042BA" w:rsidRDefault="006042BA" w:rsidP="006042BA">
      <w:pPr>
        <w:pStyle w:val="BodyText"/>
      </w:pPr>
      <w:r>
        <w:t xml:space="preserve">              INPUT TRANSFORM:  K:$L(X)&gt;50!($L(X)&lt;1) X</w:t>
      </w:r>
    </w:p>
    <w:p w14:paraId="09E77B51" w14:textId="77777777" w:rsidR="006042BA" w:rsidRDefault="006042BA" w:rsidP="006042BA">
      <w:pPr>
        <w:pStyle w:val="BodyText"/>
      </w:pPr>
      <w:r>
        <w:t xml:space="preserve">              LAST EDITED:      AUG 21, 2002 </w:t>
      </w:r>
    </w:p>
    <w:p w14:paraId="107285E8" w14:textId="77777777" w:rsidR="006042BA" w:rsidRDefault="006042BA" w:rsidP="006042BA">
      <w:pPr>
        <w:pStyle w:val="BodyText"/>
      </w:pPr>
      <w:r>
        <w:t xml:space="preserve">              HELP-PROMPT:      Answer must be 1-50 characters in length. </w:t>
      </w:r>
    </w:p>
    <w:p w14:paraId="526B511C" w14:textId="68972214" w:rsidR="006042BA" w:rsidRDefault="006042BA" w:rsidP="006042BA">
      <w:pPr>
        <w:pStyle w:val="BodyText"/>
      </w:pPr>
      <w:r>
        <w:t xml:space="preserve">              DESCRIPTION:      Free Text comment (1-50 characters) for why</w:t>
      </w:r>
      <w:r w:rsidR="00427794">
        <w:t xml:space="preserve"> wai</w:t>
      </w:r>
      <w:r>
        <w:t>t list entry should not be removed when an</w:t>
      </w:r>
      <w:r w:rsidR="00427794">
        <w:t xml:space="preserve"> </w:t>
      </w:r>
      <w:r>
        <w:t xml:space="preserve">appointment has met the wait list criteria.  </w:t>
      </w:r>
    </w:p>
    <w:p w14:paraId="5BB98FDC" w14:textId="77777777" w:rsidR="006042BA" w:rsidRDefault="006042BA" w:rsidP="006042BA">
      <w:pPr>
        <w:pStyle w:val="BodyText"/>
      </w:pPr>
    </w:p>
    <w:p w14:paraId="78D0CBF3" w14:textId="77777777" w:rsidR="006042BA" w:rsidRDefault="006042BA" w:rsidP="006042BA">
      <w:pPr>
        <w:pStyle w:val="BodyText"/>
      </w:pPr>
      <w:r>
        <w:t>409.3,19      DATE DISPOSITIONED     DIS;1 DATE</w:t>
      </w:r>
    </w:p>
    <w:p w14:paraId="7D2D3218" w14:textId="77777777" w:rsidR="006042BA" w:rsidRDefault="006042BA" w:rsidP="006042BA">
      <w:pPr>
        <w:pStyle w:val="BodyText"/>
      </w:pPr>
    </w:p>
    <w:p w14:paraId="49E7B6A2" w14:textId="77777777" w:rsidR="006042BA" w:rsidRDefault="006042BA" w:rsidP="006042BA">
      <w:pPr>
        <w:pStyle w:val="BodyText"/>
      </w:pPr>
      <w:r>
        <w:t xml:space="preserve">              INPUT TRANSFORM:  S %DT="E" D ^%DT S X=Y K:Y&lt;1 X</w:t>
      </w:r>
    </w:p>
    <w:p w14:paraId="59563EB0" w14:textId="77777777" w:rsidR="006042BA" w:rsidRDefault="006042BA" w:rsidP="006042BA">
      <w:pPr>
        <w:pStyle w:val="BodyText"/>
      </w:pPr>
      <w:r>
        <w:lastRenderedPageBreak/>
        <w:t xml:space="preserve">              LAST EDITED:      JUN 18, 2002 </w:t>
      </w:r>
    </w:p>
    <w:p w14:paraId="61E372D8" w14:textId="09931261" w:rsidR="006042BA" w:rsidRDefault="006042BA" w:rsidP="006042BA">
      <w:pPr>
        <w:pStyle w:val="BodyText"/>
      </w:pPr>
      <w:r>
        <w:t xml:space="preserve">              DESCRIPTION:      Date patient is dispositioned from the Wait</w:t>
      </w:r>
      <w:r w:rsidR="00427794">
        <w:t xml:space="preserve"> </w:t>
      </w:r>
      <w:r>
        <w:t>List(</w:t>
      </w:r>
      <w:proofErr w:type="spellStart"/>
      <w:r>
        <w:t>Sch</w:t>
      </w:r>
      <w:proofErr w:type="spellEnd"/>
      <w:r>
        <w:t xml:space="preserve">/PCMM) </w:t>
      </w:r>
    </w:p>
    <w:p w14:paraId="0996B435" w14:textId="77777777" w:rsidR="006042BA" w:rsidRDefault="006042BA" w:rsidP="006042BA">
      <w:pPr>
        <w:pStyle w:val="BodyText"/>
      </w:pPr>
    </w:p>
    <w:p w14:paraId="758BFAF1" w14:textId="77777777" w:rsidR="006042BA" w:rsidRDefault="006042BA" w:rsidP="006042BA">
      <w:pPr>
        <w:pStyle w:val="BodyText"/>
      </w:pPr>
      <w:r>
        <w:t>409.3,20      DISPOSITIONED BY       DIS;2 POINTER TO NEW PERSON FILE (#200)</w:t>
      </w:r>
    </w:p>
    <w:p w14:paraId="1626D767" w14:textId="77777777" w:rsidR="006042BA" w:rsidRDefault="006042BA" w:rsidP="006042BA">
      <w:pPr>
        <w:pStyle w:val="BodyText"/>
      </w:pPr>
    </w:p>
    <w:p w14:paraId="6B225AF7" w14:textId="77777777" w:rsidR="006042BA" w:rsidRDefault="006042BA" w:rsidP="006042BA">
      <w:pPr>
        <w:pStyle w:val="BodyText"/>
      </w:pPr>
      <w:r>
        <w:t xml:space="preserve">              LAST EDITED:      JUN 18, 2002 </w:t>
      </w:r>
    </w:p>
    <w:p w14:paraId="04FCB468" w14:textId="3371734A" w:rsidR="006042BA" w:rsidRDefault="006042BA" w:rsidP="006042BA">
      <w:pPr>
        <w:pStyle w:val="BodyText"/>
      </w:pPr>
      <w:r>
        <w:t xml:space="preserve">              DESCRIPTION:      User who dispositioned patient from Wait</w:t>
      </w:r>
      <w:r w:rsidR="00427794">
        <w:t xml:space="preserve"> </w:t>
      </w:r>
      <w:r>
        <w:t>List(</w:t>
      </w:r>
      <w:proofErr w:type="spellStart"/>
      <w:r>
        <w:t>Sch</w:t>
      </w:r>
      <w:proofErr w:type="spellEnd"/>
      <w:r>
        <w:t xml:space="preserve">/PCMM) </w:t>
      </w:r>
    </w:p>
    <w:p w14:paraId="6DA1A77C" w14:textId="77777777" w:rsidR="006042BA" w:rsidRDefault="006042BA" w:rsidP="006042BA">
      <w:pPr>
        <w:pStyle w:val="BodyText"/>
      </w:pPr>
    </w:p>
    <w:p w14:paraId="29BF7631" w14:textId="77777777" w:rsidR="006042BA" w:rsidRDefault="006042BA" w:rsidP="006042BA">
      <w:pPr>
        <w:pStyle w:val="BodyText"/>
      </w:pPr>
      <w:r>
        <w:t>409.3,21      DISPOSITION            DIS;3 SET</w:t>
      </w:r>
    </w:p>
    <w:p w14:paraId="3125EE39" w14:textId="77777777" w:rsidR="006042BA" w:rsidRDefault="006042BA" w:rsidP="006042BA">
      <w:pPr>
        <w:pStyle w:val="BodyText"/>
      </w:pPr>
    </w:p>
    <w:p w14:paraId="1730D1EF" w14:textId="77777777" w:rsidR="006042BA" w:rsidRDefault="006042BA" w:rsidP="006042BA">
      <w:pPr>
        <w:pStyle w:val="BodyText"/>
      </w:pPr>
      <w:r>
        <w:t xml:space="preserve">                                'D' FOR DEATH; </w:t>
      </w:r>
    </w:p>
    <w:p w14:paraId="46F26D67" w14:textId="77777777" w:rsidR="006042BA" w:rsidRDefault="006042BA" w:rsidP="006042BA">
      <w:pPr>
        <w:pStyle w:val="BodyText"/>
      </w:pPr>
      <w:r>
        <w:t xml:space="preserve">                                'NC' FOR REMOVED/NON-VA CARE; </w:t>
      </w:r>
    </w:p>
    <w:p w14:paraId="5D5BEF5E" w14:textId="77777777" w:rsidR="006042BA" w:rsidRDefault="006042BA" w:rsidP="006042BA">
      <w:pPr>
        <w:pStyle w:val="BodyText"/>
      </w:pPr>
      <w:r>
        <w:t xml:space="preserve">                                'SA' FOR REMOVED/SCHEDULED-ASSIGNED; </w:t>
      </w:r>
    </w:p>
    <w:p w14:paraId="2AFAD905" w14:textId="77777777" w:rsidR="006042BA" w:rsidRDefault="006042BA" w:rsidP="006042BA">
      <w:pPr>
        <w:pStyle w:val="BodyText"/>
      </w:pPr>
      <w:r>
        <w:t xml:space="preserve">                                'CC' FOR REMOVED/VA CONTRACT CARE; </w:t>
      </w:r>
    </w:p>
    <w:p w14:paraId="74644F8F" w14:textId="77777777" w:rsidR="006042BA" w:rsidRDefault="006042BA" w:rsidP="006042BA">
      <w:pPr>
        <w:pStyle w:val="BodyText"/>
      </w:pPr>
      <w:r>
        <w:t xml:space="preserve">                                'NN' FOR REMOVED/NO LONGER NECESSARY; </w:t>
      </w:r>
    </w:p>
    <w:p w14:paraId="474D0A60" w14:textId="77777777" w:rsidR="006042BA" w:rsidRDefault="006042BA" w:rsidP="006042BA">
      <w:pPr>
        <w:pStyle w:val="BodyText"/>
      </w:pPr>
      <w:r>
        <w:t xml:space="preserve">                                'ER' FOR ENTERED IN ERROR; </w:t>
      </w:r>
    </w:p>
    <w:p w14:paraId="7193CE3A" w14:textId="77777777" w:rsidR="006042BA" w:rsidRDefault="006042BA" w:rsidP="006042BA">
      <w:pPr>
        <w:pStyle w:val="BodyText"/>
      </w:pPr>
      <w:r>
        <w:t xml:space="preserve">                                'TR' FOR TRANSFERRED; </w:t>
      </w:r>
    </w:p>
    <w:p w14:paraId="4E5B809A" w14:textId="77777777" w:rsidR="006042BA" w:rsidRDefault="006042BA" w:rsidP="006042BA">
      <w:pPr>
        <w:pStyle w:val="BodyText"/>
      </w:pPr>
      <w:r>
        <w:t xml:space="preserve">                                'CL' FOR CHANGED CLINIC; </w:t>
      </w:r>
    </w:p>
    <w:p w14:paraId="276185C3" w14:textId="77777777" w:rsidR="006042BA" w:rsidRDefault="006042BA" w:rsidP="006042BA">
      <w:pPr>
        <w:pStyle w:val="BodyText"/>
      </w:pPr>
      <w:r>
        <w:t xml:space="preserve">              LAST EDITED:      MAY 11, 2006 </w:t>
      </w:r>
    </w:p>
    <w:p w14:paraId="5D5C81B3" w14:textId="60A75FAC" w:rsidR="006042BA" w:rsidRDefault="006042BA" w:rsidP="006042BA">
      <w:pPr>
        <w:pStyle w:val="BodyText"/>
      </w:pPr>
      <w:r>
        <w:t xml:space="preserve">              HELP-PROMPT:      Select a reason for removing the patient the wait list. </w:t>
      </w:r>
    </w:p>
    <w:p w14:paraId="38B804E0" w14:textId="0AFAA6FB" w:rsidR="006042BA" w:rsidRDefault="006042BA" w:rsidP="006042BA">
      <w:pPr>
        <w:pStyle w:val="BodyText"/>
      </w:pPr>
      <w:r>
        <w:t xml:space="preserve">              DESCRIPTION:      Reason patient has been dispositioned from Wait</w:t>
      </w:r>
      <w:r w:rsidR="00427794">
        <w:t xml:space="preserve"> </w:t>
      </w:r>
      <w:r>
        <w:t xml:space="preserve">                                List(</w:t>
      </w:r>
      <w:proofErr w:type="spellStart"/>
      <w:r>
        <w:t>Sch</w:t>
      </w:r>
      <w:proofErr w:type="spellEnd"/>
      <w:r>
        <w:t xml:space="preserve">/PCMM) </w:t>
      </w:r>
    </w:p>
    <w:p w14:paraId="069FD627" w14:textId="77777777" w:rsidR="006042BA" w:rsidRDefault="006042BA" w:rsidP="006042BA">
      <w:pPr>
        <w:pStyle w:val="BodyText"/>
      </w:pPr>
    </w:p>
    <w:p w14:paraId="0EE75D4A" w14:textId="77777777" w:rsidR="006042BA" w:rsidRDefault="006042BA" w:rsidP="006042BA">
      <w:pPr>
        <w:pStyle w:val="BodyText"/>
      </w:pPr>
      <w:r>
        <w:t>409.3,22      DESIRED DATE OF APPOINTMENT 0;16 DATE (Required)</w:t>
      </w:r>
    </w:p>
    <w:p w14:paraId="5CF2A723" w14:textId="77777777" w:rsidR="006042BA" w:rsidRDefault="006042BA" w:rsidP="006042BA">
      <w:pPr>
        <w:pStyle w:val="BodyText"/>
      </w:pPr>
    </w:p>
    <w:p w14:paraId="6402DFF3" w14:textId="77777777" w:rsidR="006042BA" w:rsidRDefault="006042BA" w:rsidP="006042BA">
      <w:pPr>
        <w:pStyle w:val="BodyText"/>
      </w:pPr>
      <w:r>
        <w:t xml:space="preserve">              CID/PREFERRED DATE        </w:t>
      </w:r>
    </w:p>
    <w:p w14:paraId="5D565F3E" w14:textId="77777777" w:rsidR="006042BA" w:rsidRDefault="006042BA" w:rsidP="006042BA">
      <w:pPr>
        <w:pStyle w:val="BodyText"/>
      </w:pPr>
      <w:r>
        <w:t xml:space="preserve">              INPUT TRANSFORM:  S %DT="E" D ^%DT S X=Y K:Y&lt;1 X</w:t>
      </w:r>
    </w:p>
    <w:p w14:paraId="5590B1ED" w14:textId="77777777" w:rsidR="006042BA" w:rsidRDefault="006042BA" w:rsidP="006042BA">
      <w:pPr>
        <w:pStyle w:val="BodyText"/>
      </w:pPr>
      <w:r>
        <w:t xml:space="preserve">              LAST EDITED:      NOV 16, 2015 </w:t>
      </w:r>
    </w:p>
    <w:p w14:paraId="3C22F07A" w14:textId="7A568A68" w:rsidR="006042BA" w:rsidRDefault="006042BA" w:rsidP="006042BA">
      <w:pPr>
        <w:pStyle w:val="BodyText"/>
      </w:pPr>
      <w:r>
        <w:t xml:space="preserve">              HELP-PROMPT:      Enter the desired date for the appointment. The date can be imprecise. </w:t>
      </w:r>
    </w:p>
    <w:p w14:paraId="4E2217A7" w14:textId="7AC8D495" w:rsidR="006042BA" w:rsidRDefault="006042BA" w:rsidP="006042BA">
      <w:pPr>
        <w:pStyle w:val="BodyText"/>
      </w:pPr>
      <w:r>
        <w:t xml:space="preserve">              DESCRIPTION:      If a patient is placed on a Service/Specialty</w:t>
      </w:r>
      <w:r w:rsidR="00427794">
        <w:t xml:space="preserve"> </w:t>
      </w:r>
      <w:r>
        <w:t>or Clinic Specific Wait List type, the date the</w:t>
      </w:r>
      <w:r w:rsidR="00427794">
        <w:t xml:space="preserve"> </w:t>
      </w:r>
      <w:r>
        <w:t>appointment is needed/desired.  If the priority</w:t>
      </w:r>
      <w:r w:rsidR="00427794">
        <w:t xml:space="preserve"> </w:t>
      </w:r>
      <w:r>
        <w:t>is ASAP, this is the date the patient is placed</w:t>
      </w:r>
      <w:r w:rsidR="00427794">
        <w:t xml:space="preserve"> </w:t>
      </w:r>
      <w:r>
        <w:t>on the Wait List(</w:t>
      </w:r>
      <w:proofErr w:type="spellStart"/>
      <w:r>
        <w:t>Sch</w:t>
      </w:r>
      <w:proofErr w:type="spellEnd"/>
      <w:r>
        <w:t>/PCMM).  If the priority is</w:t>
      </w:r>
      <w:r w:rsidR="00427794">
        <w:t xml:space="preserve"> F</w:t>
      </w:r>
      <w:r>
        <w:t>uture, the user enters the date that the patient/provider needs an appointment</w:t>
      </w:r>
      <w:r w:rsidR="00427794">
        <w:t xml:space="preserve"> </w:t>
      </w:r>
      <w:r>
        <w:t>scheduled.  The field title contains</w:t>
      </w:r>
      <w:r w:rsidR="00427794">
        <w:t xml:space="preserve"> </w:t>
      </w:r>
      <w:r w:rsidR="00427794">
        <w:lastRenderedPageBreak/>
        <w:t>CID/</w:t>
      </w:r>
      <w:r>
        <w:t>PREFERRED DATE', where 'CID' stands for Clinically Indicated Date. This is an alternate</w:t>
      </w:r>
      <w:r w:rsidR="00427794">
        <w:t xml:space="preserve"> </w:t>
      </w:r>
      <w:r>
        <w:t>name for the field name used for reports and to</w:t>
      </w:r>
      <w:r w:rsidR="00427794">
        <w:t xml:space="preserve"> </w:t>
      </w:r>
      <w:r>
        <w:t>present to users when adding and displaying                                 appointment information in the Scheduling</w:t>
      </w:r>
      <w:r w:rsidR="00427794">
        <w:t xml:space="preserve"> </w:t>
      </w:r>
      <w:r>
        <w:t xml:space="preserve">package.  </w:t>
      </w:r>
    </w:p>
    <w:p w14:paraId="0CF23A50" w14:textId="77777777" w:rsidR="006042BA" w:rsidRDefault="006042BA" w:rsidP="006042BA">
      <w:pPr>
        <w:pStyle w:val="BodyText"/>
      </w:pPr>
    </w:p>
    <w:p w14:paraId="43B3BDF8" w14:textId="77777777" w:rsidR="006042BA" w:rsidRDefault="006042BA" w:rsidP="006042BA">
      <w:pPr>
        <w:pStyle w:val="BodyText"/>
      </w:pPr>
      <w:r>
        <w:t xml:space="preserve">              FIELD INDEX:      GCC (#1946)    REGULAR    IR</w:t>
      </w:r>
    </w:p>
    <w:p w14:paraId="618BA1B1" w14:textId="77777777" w:rsidR="006042BA" w:rsidRDefault="006042BA" w:rsidP="006042BA">
      <w:pPr>
        <w:pStyle w:val="BodyText"/>
      </w:pPr>
      <w:r>
        <w:t xml:space="preserve">                                LOOKUP &amp; SORTING</w:t>
      </w:r>
    </w:p>
    <w:p w14:paraId="44C6F1E5" w14:textId="77777777" w:rsidR="006042BA" w:rsidRDefault="006042BA" w:rsidP="006042BA">
      <w:pPr>
        <w:pStyle w:val="BodyText"/>
      </w:pPr>
      <w:r>
        <w:t xml:space="preserve">                  Short </w:t>
      </w:r>
      <w:proofErr w:type="spellStart"/>
      <w:r>
        <w:t>Descr</w:t>
      </w:r>
      <w:proofErr w:type="spellEnd"/>
      <w:r>
        <w:t>:  SORT BY CLINIC ID AND CID/PREFERRED DATE</w:t>
      </w:r>
    </w:p>
    <w:p w14:paraId="6A74890E" w14:textId="227ED841" w:rsidR="006042BA" w:rsidRDefault="006042BA" w:rsidP="006042BA">
      <w:pPr>
        <w:pStyle w:val="BodyText"/>
      </w:pPr>
      <w:r>
        <w:t xml:space="preserve">                  Description:  This </w:t>
      </w:r>
      <w:proofErr w:type="spellStart"/>
      <w:r>
        <w:t>xref</w:t>
      </w:r>
      <w:proofErr w:type="spellEnd"/>
      <w:r>
        <w:t xml:space="preserve"> is used to sort Wait List entries by</w:t>
      </w:r>
      <w:r w:rsidR="00427794">
        <w:t xml:space="preserve"> </w:t>
      </w:r>
      <w:r>
        <w:t>the Clinic ID and the CID/PREFERRED DATE field</w:t>
      </w:r>
      <w:r w:rsidR="00427794">
        <w:t xml:space="preserve"> </w:t>
      </w:r>
      <w:r>
        <w:t>(#22).  The Clinic ID comes from the CLINIC</w:t>
      </w:r>
      <w:r w:rsidR="00427794">
        <w:t xml:space="preserve"> </w:t>
      </w:r>
      <w:r>
        <w:t>field (#.01) of the SD WL CLINIC LOCATION file</w:t>
      </w:r>
      <w:r w:rsidR="00427794">
        <w:t xml:space="preserve"> </w:t>
      </w:r>
      <w:r>
        <w:t>(#409.32).  The SD WL CLINIC LOCATION pointer</w:t>
      </w:r>
      <w:r w:rsidR="00427794">
        <w:t xml:space="preserve"> </w:t>
      </w:r>
      <w:r>
        <w:t>is in the WL SPECIFIC CLINIC field (#8) of the</w:t>
      </w:r>
      <w:r w:rsidR="00427794">
        <w:t xml:space="preserve"> </w:t>
      </w:r>
      <w:r>
        <w:t xml:space="preserve">SD WAIT LIST file (#409.3).  </w:t>
      </w:r>
    </w:p>
    <w:p w14:paraId="13BADE11" w14:textId="77777777" w:rsidR="006042BA" w:rsidRDefault="006042BA" w:rsidP="006042BA">
      <w:pPr>
        <w:pStyle w:val="BodyText"/>
      </w:pPr>
      <w:r>
        <w:t xml:space="preserve">                    Set Logic:  S ^SDWL(409.3,"GCC",X(1),X(2),DA)=""</w:t>
      </w:r>
    </w:p>
    <w:p w14:paraId="02E5EEF2" w14:textId="77777777" w:rsidR="006042BA" w:rsidRDefault="006042BA" w:rsidP="006042BA">
      <w:pPr>
        <w:pStyle w:val="BodyText"/>
      </w:pPr>
      <w:r>
        <w:t xml:space="preserve">                   Kill Logic:  K ^SDWL(409.3,"GCC",X(1),X(2),DA)</w:t>
      </w:r>
    </w:p>
    <w:p w14:paraId="4A0C794E" w14:textId="77777777" w:rsidR="006042BA" w:rsidRDefault="006042BA" w:rsidP="006042BA">
      <w:pPr>
        <w:pStyle w:val="BodyText"/>
      </w:pPr>
      <w:r>
        <w:t xml:space="preserve">                   Whole Kill:  K ^SDWL(409.3,"GCC")</w:t>
      </w:r>
    </w:p>
    <w:p w14:paraId="5B967270" w14:textId="77777777" w:rsidR="006042BA" w:rsidRDefault="006042BA" w:rsidP="006042BA">
      <w:pPr>
        <w:pStyle w:val="BodyText"/>
      </w:pPr>
      <w:r>
        <w:t xml:space="preserve">                         X(1):  Computed Code: S X=$P($G(^SDWL(409.32,+$P($G(^S</w:t>
      </w:r>
    </w:p>
    <w:p w14:paraId="35B12002" w14:textId="77777777" w:rsidR="006042BA" w:rsidRDefault="006042BA" w:rsidP="006042BA">
      <w:pPr>
        <w:pStyle w:val="BodyText"/>
      </w:pPr>
      <w:r>
        <w:t xml:space="preserve">                                DWL(409.3,DA,0)),U,9),0)),U,1)</w:t>
      </w:r>
    </w:p>
    <w:p w14:paraId="6725C717" w14:textId="77777777" w:rsidR="006042BA" w:rsidRDefault="006042BA" w:rsidP="006042BA">
      <w:pPr>
        <w:pStyle w:val="BodyText"/>
      </w:pPr>
      <w:r>
        <w:t xml:space="preserve">                                  (</w:t>
      </w:r>
      <w:proofErr w:type="spellStart"/>
      <w:r>
        <w:t>Subscr</w:t>
      </w:r>
      <w:proofErr w:type="spellEnd"/>
      <w:r>
        <w:t xml:space="preserve"> 1)  (forwards)</w:t>
      </w:r>
    </w:p>
    <w:p w14:paraId="2F539972" w14:textId="77777777" w:rsidR="006042BA" w:rsidRDefault="006042BA" w:rsidP="006042BA">
      <w:pPr>
        <w:pStyle w:val="BodyText"/>
      </w:pPr>
      <w:r>
        <w:t xml:space="preserve">                         X(2):  DESIRED DATE OF APPOINTMENT  (409.3,22)</w:t>
      </w:r>
    </w:p>
    <w:p w14:paraId="353266F5" w14:textId="77777777" w:rsidR="006042BA" w:rsidRDefault="006042BA" w:rsidP="006042BA">
      <w:pPr>
        <w:pStyle w:val="BodyText"/>
      </w:pPr>
      <w:r>
        <w:t xml:space="preserve">                                (</w:t>
      </w:r>
      <w:proofErr w:type="spellStart"/>
      <w:r>
        <w:t>Subscr</w:t>
      </w:r>
      <w:proofErr w:type="spellEnd"/>
      <w:r>
        <w:t xml:space="preserve"> 2)  (forwards)</w:t>
      </w:r>
    </w:p>
    <w:p w14:paraId="69A495D9" w14:textId="77777777" w:rsidR="006042BA" w:rsidRDefault="006042BA" w:rsidP="006042BA">
      <w:pPr>
        <w:pStyle w:val="BodyText"/>
      </w:pPr>
    </w:p>
    <w:p w14:paraId="6A15A5A8" w14:textId="77777777" w:rsidR="006042BA" w:rsidRDefault="006042BA" w:rsidP="006042BA">
      <w:pPr>
        <w:pStyle w:val="BodyText"/>
      </w:pPr>
      <w:r>
        <w:t xml:space="preserve">              RECORD INDEXES:   GSC (#1941)</w:t>
      </w:r>
    </w:p>
    <w:p w14:paraId="5B811996" w14:textId="77777777" w:rsidR="006042BA" w:rsidRDefault="006042BA" w:rsidP="006042BA">
      <w:pPr>
        <w:pStyle w:val="BodyText"/>
      </w:pPr>
    </w:p>
    <w:p w14:paraId="02BF7D7E" w14:textId="77777777" w:rsidR="006042BA" w:rsidRDefault="006042BA" w:rsidP="006042BA">
      <w:pPr>
        <w:pStyle w:val="BodyText"/>
      </w:pPr>
      <w:r>
        <w:t>409.3,23      CURRENT STATUS         0;17 SET</w:t>
      </w:r>
    </w:p>
    <w:p w14:paraId="073DF0C4" w14:textId="77777777" w:rsidR="006042BA" w:rsidRDefault="006042BA" w:rsidP="006042BA">
      <w:pPr>
        <w:pStyle w:val="BodyText"/>
      </w:pPr>
    </w:p>
    <w:p w14:paraId="6E4A4633" w14:textId="77777777" w:rsidR="006042BA" w:rsidRDefault="006042BA" w:rsidP="006042BA">
      <w:pPr>
        <w:pStyle w:val="BodyText"/>
      </w:pPr>
      <w:r>
        <w:t xml:space="preserve">                                'O' FOR OPEN; </w:t>
      </w:r>
    </w:p>
    <w:p w14:paraId="32740FCD" w14:textId="77777777" w:rsidR="006042BA" w:rsidRDefault="006042BA" w:rsidP="006042BA">
      <w:pPr>
        <w:pStyle w:val="BodyText"/>
      </w:pPr>
      <w:r>
        <w:t xml:space="preserve">                                'C' FOR CLOSED; </w:t>
      </w:r>
    </w:p>
    <w:p w14:paraId="298EEACA" w14:textId="77777777" w:rsidR="006042BA" w:rsidRDefault="006042BA" w:rsidP="006042BA">
      <w:pPr>
        <w:pStyle w:val="BodyText"/>
      </w:pPr>
      <w:r>
        <w:t xml:space="preserve">              LAST EDITED:      DEC 02, 2014 </w:t>
      </w:r>
    </w:p>
    <w:p w14:paraId="7387EE75" w14:textId="79725666" w:rsidR="006042BA" w:rsidRDefault="006042BA" w:rsidP="006042BA">
      <w:pPr>
        <w:pStyle w:val="BodyText"/>
      </w:pPr>
      <w:r>
        <w:t xml:space="preserve">              HELP-PROMPT:      Enter O or OPEN if the wait list entry is open. Enter C or CLOSED if the wait list entry is closed. </w:t>
      </w:r>
    </w:p>
    <w:p w14:paraId="424BE653" w14:textId="73E351AD" w:rsidR="006042BA" w:rsidRDefault="006042BA" w:rsidP="006042BA">
      <w:pPr>
        <w:pStyle w:val="BodyText"/>
      </w:pPr>
      <w:r>
        <w:t xml:space="preserve">              DESCRIPTION:      If the Wait List(</w:t>
      </w:r>
      <w:proofErr w:type="spellStart"/>
      <w:r>
        <w:t>Sch</w:t>
      </w:r>
      <w:proofErr w:type="spellEnd"/>
      <w:r>
        <w:t>/PCMM) entry is</w:t>
      </w:r>
      <w:r w:rsidR="00C72B25">
        <w:t xml:space="preserve"> </w:t>
      </w:r>
      <w:r>
        <w:t>dispositioned the status = CLOSED, otherwise</w:t>
      </w:r>
      <w:r w:rsidR="00C72B25">
        <w:t xml:space="preserve"> </w:t>
      </w:r>
      <w:r>
        <w:t>the Wait List(</w:t>
      </w:r>
      <w:proofErr w:type="spellStart"/>
      <w:r>
        <w:t>Sch</w:t>
      </w:r>
      <w:proofErr w:type="spellEnd"/>
      <w:r>
        <w:t xml:space="preserve">/PCMM) entry status = OPEN </w:t>
      </w:r>
    </w:p>
    <w:p w14:paraId="74CFD956" w14:textId="77777777" w:rsidR="006042BA" w:rsidRDefault="006042BA" w:rsidP="006042BA">
      <w:pPr>
        <w:pStyle w:val="BodyText"/>
      </w:pPr>
    </w:p>
    <w:p w14:paraId="64D1BA9E" w14:textId="77777777" w:rsidR="006042BA" w:rsidRDefault="006042BA" w:rsidP="006042BA">
      <w:pPr>
        <w:pStyle w:val="BodyText"/>
      </w:pPr>
      <w:r>
        <w:t xml:space="preserve">              CROSS-REFERENCE:  409.3^E^MUMPS </w:t>
      </w:r>
    </w:p>
    <w:p w14:paraId="5CF11B56" w14:textId="77777777" w:rsidR="006042BA" w:rsidRDefault="006042BA" w:rsidP="006042BA">
      <w:pPr>
        <w:pStyle w:val="BodyText"/>
      </w:pPr>
      <w:r>
        <w:t xml:space="preserve">                                1)= S:$P(^SDWL(409.3,DA,0),U,2)'="" ^SDWL(409.3</w:t>
      </w:r>
    </w:p>
    <w:p w14:paraId="28B28736" w14:textId="77777777" w:rsidR="006042BA" w:rsidRDefault="006042BA" w:rsidP="006042BA">
      <w:pPr>
        <w:pStyle w:val="BodyText"/>
      </w:pPr>
      <w:r>
        <w:t xml:space="preserve">                                ,"E",X,$P(^SDWL(409.3,DA,0),U,2),DA)=""</w:t>
      </w:r>
    </w:p>
    <w:p w14:paraId="63F9FBB4" w14:textId="77777777" w:rsidR="006042BA" w:rsidRDefault="006042BA" w:rsidP="006042BA">
      <w:pPr>
        <w:pStyle w:val="BodyText"/>
      </w:pPr>
    </w:p>
    <w:p w14:paraId="083A2779" w14:textId="77777777" w:rsidR="006042BA" w:rsidRDefault="006042BA" w:rsidP="006042BA">
      <w:pPr>
        <w:pStyle w:val="BodyText"/>
      </w:pPr>
      <w:r>
        <w:t xml:space="preserve">                                2)= K:$P(^SDWL(409.3,DA,0),U,2)'="" ^SDWL(409.3</w:t>
      </w:r>
    </w:p>
    <w:p w14:paraId="3A0902D5" w14:textId="77777777" w:rsidR="006042BA" w:rsidRDefault="006042BA" w:rsidP="006042BA">
      <w:pPr>
        <w:pStyle w:val="BodyText"/>
      </w:pPr>
      <w:r>
        <w:t xml:space="preserve">                                ,"E",X,$P(^SDWL(409.3,DA,0),U,2),DA)</w:t>
      </w:r>
    </w:p>
    <w:p w14:paraId="79B7FC41" w14:textId="197A7DBB" w:rsidR="006042BA" w:rsidRDefault="006042BA" w:rsidP="006042BA">
      <w:pPr>
        <w:pStyle w:val="BodyText"/>
      </w:pPr>
      <w:r>
        <w:t xml:space="preserve">                                This </w:t>
      </w:r>
      <w:proofErr w:type="spellStart"/>
      <w:r>
        <w:t>xref</w:t>
      </w:r>
      <w:proofErr w:type="spellEnd"/>
      <w:r>
        <w:t xml:space="preserve"> is used to speed up the lookup of</w:t>
      </w:r>
      <w:r w:rsidR="00C72B25">
        <w:t xml:space="preserve"> </w:t>
      </w:r>
      <w:r>
        <w:t>open or closed wait list entries for a given</w:t>
      </w:r>
      <w:r w:rsidR="00C72B25">
        <w:t xml:space="preserve"> </w:t>
      </w:r>
      <w:r>
        <w:t xml:space="preserve">time range.  </w:t>
      </w:r>
    </w:p>
    <w:p w14:paraId="375427E6" w14:textId="77777777" w:rsidR="006042BA" w:rsidRDefault="006042BA" w:rsidP="006042BA">
      <w:pPr>
        <w:pStyle w:val="BodyText"/>
      </w:pPr>
    </w:p>
    <w:p w14:paraId="328B7EF1" w14:textId="77777777" w:rsidR="006042BA" w:rsidRDefault="006042BA" w:rsidP="006042BA">
      <w:pPr>
        <w:pStyle w:val="BodyText"/>
      </w:pPr>
      <w:r>
        <w:t>409.3,24      AUDIT POINTER          AU;0 Multiple #409.324</w:t>
      </w:r>
    </w:p>
    <w:p w14:paraId="6DE4D974" w14:textId="77777777" w:rsidR="006042BA" w:rsidRDefault="006042BA" w:rsidP="006042BA">
      <w:pPr>
        <w:pStyle w:val="BodyText"/>
      </w:pPr>
    </w:p>
    <w:p w14:paraId="7F773877" w14:textId="77777777" w:rsidR="006042BA" w:rsidRDefault="006042BA" w:rsidP="006042BA">
      <w:pPr>
        <w:pStyle w:val="BodyText"/>
      </w:pPr>
      <w:r>
        <w:t>409.324,.01     AUDIT POINTER          0;1 NUMBER</w:t>
      </w:r>
    </w:p>
    <w:p w14:paraId="1BBE1ADA" w14:textId="77777777" w:rsidR="006042BA" w:rsidRDefault="006042BA" w:rsidP="006042BA">
      <w:pPr>
        <w:pStyle w:val="BodyText"/>
      </w:pPr>
    </w:p>
    <w:p w14:paraId="6718ED24" w14:textId="77777777" w:rsidR="006042BA" w:rsidRDefault="006042BA" w:rsidP="006042BA">
      <w:pPr>
        <w:pStyle w:val="BodyText"/>
      </w:pPr>
      <w:r>
        <w:t xml:space="preserve">                INPUT TRANSFORM:  K:+X'=X!(X&gt;99999999999)!(X&lt;1)!(X?.E1"."1N.N) </w:t>
      </w:r>
    </w:p>
    <w:p w14:paraId="424E7703" w14:textId="77777777" w:rsidR="006042BA" w:rsidRDefault="006042BA" w:rsidP="006042BA">
      <w:pPr>
        <w:pStyle w:val="BodyText"/>
      </w:pPr>
      <w:r>
        <w:t xml:space="preserve">                                  X</w:t>
      </w:r>
    </w:p>
    <w:p w14:paraId="57388E5F" w14:textId="77777777" w:rsidR="006042BA" w:rsidRDefault="006042BA" w:rsidP="006042BA">
      <w:pPr>
        <w:pStyle w:val="BodyText"/>
      </w:pPr>
      <w:r>
        <w:t xml:space="preserve">                LAST EDITED:      JUL 13, 2002 </w:t>
      </w:r>
    </w:p>
    <w:p w14:paraId="29CB8F57" w14:textId="30D9C031" w:rsidR="006042BA" w:rsidRDefault="006042BA" w:rsidP="006042BA">
      <w:pPr>
        <w:pStyle w:val="BodyText"/>
      </w:pPr>
      <w:r>
        <w:t xml:space="preserve">                HELP-PROMPT:      Type a Number between 1 and 99999999999, 0 Decimal Digits </w:t>
      </w:r>
    </w:p>
    <w:p w14:paraId="0146C4B1" w14:textId="77777777" w:rsidR="006042BA" w:rsidRDefault="006042BA" w:rsidP="006042BA">
      <w:pPr>
        <w:pStyle w:val="BodyText"/>
      </w:pPr>
      <w:r>
        <w:t xml:space="preserve">                CROSS-REFERENCE:  409.324^B </w:t>
      </w:r>
    </w:p>
    <w:p w14:paraId="44A30E4C" w14:textId="2ED4B267" w:rsidR="006042BA" w:rsidRDefault="006042BA" w:rsidP="006042BA">
      <w:pPr>
        <w:pStyle w:val="BodyText"/>
      </w:pPr>
      <w:r>
        <w:t xml:space="preserve">                                1)= S ^SDWL(409.3,DA(1),"AU","B",$E(X,1,30),DA) =""</w:t>
      </w:r>
    </w:p>
    <w:p w14:paraId="41831981" w14:textId="77777777" w:rsidR="006042BA" w:rsidRDefault="006042BA" w:rsidP="006042BA">
      <w:pPr>
        <w:pStyle w:val="BodyText"/>
      </w:pPr>
      <w:r>
        <w:t xml:space="preserve">                                2)= K ^SDWL(409.3,DA(1),"AU","B",$E(X,1,30),DA)</w:t>
      </w:r>
    </w:p>
    <w:p w14:paraId="3ACA9DDC" w14:textId="77777777" w:rsidR="006042BA" w:rsidRDefault="006042BA" w:rsidP="006042BA">
      <w:pPr>
        <w:pStyle w:val="BodyText"/>
      </w:pPr>
    </w:p>
    <w:p w14:paraId="0A16C6D5" w14:textId="77777777" w:rsidR="006042BA" w:rsidRDefault="006042BA" w:rsidP="006042BA">
      <w:pPr>
        <w:pStyle w:val="BodyText"/>
      </w:pPr>
      <w:r>
        <w:t>409.3,25      COMMENTS               0;18 FREE TEXT (audited)</w:t>
      </w:r>
    </w:p>
    <w:p w14:paraId="26D69EEA" w14:textId="77777777" w:rsidR="006042BA" w:rsidRDefault="006042BA" w:rsidP="006042BA">
      <w:pPr>
        <w:pStyle w:val="BodyText"/>
      </w:pPr>
    </w:p>
    <w:p w14:paraId="129B4011" w14:textId="77777777" w:rsidR="006042BA" w:rsidRDefault="006042BA" w:rsidP="006042BA">
      <w:pPr>
        <w:pStyle w:val="BodyText"/>
      </w:pPr>
      <w:r>
        <w:t xml:space="preserve">              INPUT TRANSFORM:  K:$L(X)&gt;60!($L(X)&lt;1) X</w:t>
      </w:r>
    </w:p>
    <w:p w14:paraId="68F58378" w14:textId="77777777" w:rsidR="006042BA" w:rsidRDefault="006042BA" w:rsidP="006042BA">
      <w:pPr>
        <w:pStyle w:val="BodyText"/>
      </w:pPr>
      <w:r>
        <w:t xml:space="preserve">              LAST EDITED:      NOV 02, 2016 </w:t>
      </w:r>
    </w:p>
    <w:p w14:paraId="2DC194BF" w14:textId="77777777" w:rsidR="006042BA" w:rsidRDefault="006042BA" w:rsidP="006042BA">
      <w:pPr>
        <w:pStyle w:val="BodyText"/>
      </w:pPr>
      <w:r>
        <w:t xml:space="preserve">              HELP-PROMPT:      Answer must be 1-60 characters in length. </w:t>
      </w:r>
    </w:p>
    <w:p w14:paraId="4263F263" w14:textId="3DE647C6" w:rsidR="006042BA" w:rsidRDefault="006042BA" w:rsidP="006042BA">
      <w:pPr>
        <w:pStyle w:val="BodyText"/>
      </w:pPr>
      <w:r>
        <w:t xml:space="preserve">              DESCRIPTION:      Free Text field to enter information related to</w:t>
      </w:r>
      <w:r w:rsidR="00C72B25">
        <w:t xml:space="preserve"> </w:t>
      </w:r>
      <w:r>
        <w:t>the appointment that needs to be made.  example: see progress note date 5/01/02 this</w:t>
      </w:r>
      <w:r w:rsidR="00C72B25">
        <w:t xml:space="preserve"> </w:t>
      </w:r>
      <w:r>
        <w:t>would direct the scheduling clerk to a note</w:t>
      </w:r>
      <w:r w:rsidR="00C72B25">
        <w:t xml:space="preserve"> </w:t>
      </w:r>
      <w:r>
        <w:t xml:space="preserve">that may contain </w:t>
      </w:r>
      <w:proofErr w:type="spellStart"/>
      <w:r>
        <w:t>lab,xray</w:t>
      </w:r>
      <w:proofErr w:type="spellEnd"/>
      <w:r>
        <w:t xml:space="preserve"> orders that need to</w:t>
      </w:r>
      <w:r w:rsidR="00C72B25">
        <w:t xml:space="preserve"> </w:t>
      </w:r>
      <w:r>
        <w:t xml:space="preserve">be completed prior to the appointment.  </w:t>
      </w:r>
    </w:p>
    <w:p w14:paraId="0F569383" w14:textId="77777777" w:rsidR="006042BA" w:rsidRDefault="006042BA" w:rsidP="006042BA">
      <w:pPr>
        <w:pStyle w:val="BodyText"/>
      </w:pPr>
    </w:p>
    <w:p w14:paraId="0765D060" w14:textId="77777777" w:rsidR="006042BA" w:rsidRDefault="006042BA" w:rsidP="006042BA">
      <w:pPr>
        <w:pStyle w:val="BodyText"/>
      </w:pPr>
      <w:r>
        <w:t xml:space="preserve">              AUDIT:            YES, ALWAYS</w:t>
      </w:r>
    </w:p>
    <w:p w14:paraId="67F7A6CC" w14:textId="77777777" w:rsidR="006042BA" w:rsidRDefault="006042BA" w:rsidP="006042BA">
      <w:pPr>
        <w:pStyle w:val="BodyText"/>
      </w:pPr>
    </w:p>
    <w:p w14:paraId="22C6DB98" w14:textId="77777777" w:rsidR="006042BA" w:rsidRDefault="006042BA" w:rsidP="006042BA">
      <w:pPr>
        <w:pStyle w:val="BodyText"/>
      </w:pPr>
      <w:r>
        <w:t>409.3,26      PACKAGE ORIGINATING    0;19 SET</w:t>
      </w:r>
    </w:p>
    <w:p w14:paraId="41E316E2" w14:textId="77777777" w:rsidR="006042BA" w:rsidRDefault="006042BA" w:rsidP="006042BA">
      <w:pPr>
        <w:pStyle w:val="BodyText"/>
      </w:pPr>
    </w:p>
    <w:p w14:paraId="3FF1AC93" w14:textId="77777777" w:rsidR="006042BA" w:rsidRDefault="006042BA" w:rsidP="006042BA">
      <w:pPr>
        <w:pStyle w:val="BodyText"/>
      </w:pPr>
      <w:r>
        <w:t xml:space="preserve">                                'SD' FOR SCHEDULING; </w:t>
      </w:r>
    </w:p>
    <w:p w14:paraId="35766064" w14:textId="77777777" w:rsidR="006042BA" w:rsidRDefault="006042BA" w:rsidP="006042BA">
      <w:pPr>
        <w:pStyle w:val="BodyText"/>
      </w:pPr>
      <w:r>
        <w:t xml:space="preserve">                                'PCMM' FOR PCMM; </w:t>
      </w:r>
    </w:p>
    <w:p w14:paraId="195C9FC4" w14:textId="77777777" w:rsidR="006042BA" w:rsidRDefault="006042BA" w:rsidP="006042BA">
      <w:pPr>
        <w:pStyle w:val="BodyText"/>
      </w:pPr>
      <w:r>
        <w:lastRenderedPageBreak/>
        <w:t xml:space="preserve">              LAST EDITED:      JUN 28, 2002 </w:t>
      </w:r>
    </w:p>
    <w:p w14:paraId="1169E7F7" w14:textId="77777777" w:rsidR="006042BA" w:rsidRDefault="006042BA" w:rsidP="006042BA">
      <w:pPr>
        <w:pStyle w:val="BodyText"/>
      </w:pPr>
    </w:p>
    <w:p w14:paraId="26F4A654" w14:textId="77777777" w:rsidR="006042BA" w:rsidRDefault="006042BA" w:rsidP="006042BA">
      <w:pPr>
        <w:pStyle w:val="BodyText"/>
      </w:pPr>
      <w:r>
        <w:t>409.3,27      EWL ENROLLEE STATUS    0;20 SET</w:t>
      </w:r>
    </w:p>
    <w:p w14:paraId="129DB5D1" w14:textId="77777777" w:rsidR="006042BA" w:rsidRDefault="006042BA" w:rsidP="006042BA">
      <w:pPr>
        <w:pStyle w:val="BodyText"/>
      </w:pPr>
    </w:p>
    <w:p w14:paraId="4754C979" w14:textId="77777777" w:rsidR="006042BA" w:rsidRDefault="006042BA" w:rsidP="006042BA">
      <w:pPr>
        <w:pStyle w:val="BodyText"/>
      </w:pPr>
      <w:r>
        <w:t xml:space="preserve">                                'N' FOR NEW; </w:t>
      </w:r>
    </w:p>
    <w:p w14:paraId="1AC209CA" w14:textId="77777777" w:rsidR="006042BA" w:rsidRDefault="006042BA" w:rsidP="006042BA">
      <w:pPr>
        <w:pStyle w:val="BodyText"/>
      </w:pPr>
      <w:r>
        <w:t xml:space="preserve">                                'E' FOR ESTABLISHED; </w:t>
      </w:r>
    </w:p>
    <w:p w14:paraId="20FE5444" w14:textId="77777777" w:rsidR="006042BA" w:rsidRDefault="006042BA" w:rsidP="006042BA">
      <w:pPr>
        <w:pStyle w:val="BodyText"/>
      </w:pPr>
      <w:r>
        <w:t xml:space="preserve">                                'P' FOR PRIOR; </w:t>
      </w:r>
    </w:p>
    <w:p w14:paraId="57F36BED" w14:textId="77777777" w:rsidR="006042BA" w:rsidRDefault="006042BA" w:rsidP="006042BA">
      <w:pPr>
        <w:pStyle w:val="BodyText"/>
      </w:pPr>
      <w:r>
        <w:t xml:space="preserve">                                'U' FOR UNDETERMINED; </w:t>
      </w:r>
    </w:p>
    <w:p w14:paraId="308037EB" w14:textId="77777777" w:rsidR="006042BA" w:rsidRDefault="006042BA" w:rsidP="006042BA">
      <w:pPr>
        <w:pStyle w:val="BodyText"/>
      </w:pPr>
      <w:r>
        <w:t xml:space="preserve">              LAST EDITED:      AUG 15, 2002 </w:t>
      </w:r>
    </w:p>
    <w:p w14:paraId="1520EEB5" w14:textId="4D3DB361" w:rsidR="006042BA" w:rsidRDefault="006042BA" w:rsidP="006042BA">
      <w:pPr>
        <w:pStyle w:val="BodyText"/>
      </w:pPr>
      <w:r>
        <w:t xml:space="preserve">              DESCRIPTION:      A set of code that is determined by a formula</w:t>
      </w:r>
      <w:r w:rsidR="00C72B25">
        <w:t xml:space="preserve"> </w:t>
      </w:r>
      <w:r>
        <w:t>looking at date patient last seen (file #391.91</w:t>
      </w:r>
      <w:r w:rsidR="00C72B25">
        <w:t xml:space="preserve"> </w:t>
      </w:r>
      <w:r>
        <w:t xml:space="preserve">and enrollment date from file #27.11) </w:t>
      </w:r>
    </w:p>
    <w:p w14:paraId="59311C76" w14:textId="77777777" w:rsidR="006042BA" w:rsidRDefault="006042BA" w:rsidP="006042BA">
      <w:pPr>
        <w:pStyle w:val="BodyText"/>
      </w:pPr>
    </w:p>
    <w:p w14:paraId="4C1DB156" w14:textId="77777777" w:rsidR="006042BA" w:rsidRDefault="006042BA" w:rsidP="006042BA">
      <w:pPr>
        <w:pStyle w:val="BodyText"/>
      </w:pPr>
      <w:r>
        <w:t>409.3,27.1    EWL ENROLLEE DATE USED 1;3 DATE</w:t>
      </w:r>
    </w:p>
    <w:p w14:paraId="2A28FB3F" w14:textId="77777777" w:rsidR="006042BA" w:rsidRDefault="006042BA" w:rsidP="006042BA">
      <w:pPr>
        <w:pStyle w:val="BodyText"/>
      </w:pPr>
    </w:p>
    <w:p w14:paraId="013B72E9" w14:textId="77777777" w:rsidR="006042BA" w:rsidRDefault="006042BA" w:rsidP="006042BA">
      <w:pPr>
        <w:pStyle w:val="BodyText"/>
      </w:pPr>
      <w:r>
        <w:t xml:space="preserve">              INPUT TRANSFORM:  S %DT="E" D ^%DT S X=Y K:Y&lt;1 X</w:t>
      </w:r>
    </w:p>
    <w:p w14:paraId="60B41202" w14:textId="77777777" w:rsidR="006042BA" w:rsidRDefault="006042BA" w:rsidP="006042BA">
      <w:pPr>
        <w:pStyle w:val="BodyText"/>
      </w:pPr>
      <w:r>
        <w:t xml:space="preserve">              LAST EDITED:      MAY 09, 2006 </w:t>
      </w:r>
    </w:p>
    <w:p w14:paraId="50FD7EBA" w14:textId="7B46D20E" w:rsidR="006042BA" w:rsidRDefault="006042BA" w:rsidP="006042BA">
      <w:pPr>
        <w:pStyle w:val="BodyText"/>
      </w:pPr>
      <w:r>
        <w:t xml:space="preserve">              DESCRIPTION:      This field contains the actual date used to</w:t>
      </w:r>
      <w:r w:rsidR="00C72B25">
        <w:t xml:space="preserve"> </w:t>
      </w:r>
      <w:r>
        <w:t>calculate the number of days between the</w:t>
      </w:r>
      <w:r w:rsidR="00C72B25">
        <w:t xml:space="preserve"> </w:t>
      </w:r>
      <w:r>
        <w:t>current date and the last treatment or</w:t>
      </w:r>
      <w:r w:rsidR="00C72B25">
        <w:t xml:space="preserve"> </w:t>
      </w:r>
      <w:r>
        <w:t xml:space="preserve">enrollment date. </w:t>
      </w:r>
    </w:p>
    <w:p w14:paraId="43886F86" w14:textId="77777777" w:rsidR="006042BA" w:rsidRDefault="006042BA" w:rsidP="006042BA">
      <w:pPr>
        <w:pStyle w:val="BodyText"/>
      </w:pPr>
    </w:p>
    <w:p w14:paraId="642B3E38" w14:textId="77777777" w:rsidR="006042BA" w:rsidRDefault="006042BA" w:rsidP="006042BA">
      <w:pPr>
        <w:pStyle w:val="BodyText"/>
      </w:pPr>
      <w:r>
        <w:t>409.3,27.2    EWL ENROLLEE DATABASE FILE 1;4 SET</w:t>
      </w:r>
    </w:p>
    <w:p w14:paraId="69FEE2AD" w14:textId="77777777" w:rsidR="006042BA" w:rsidRDefault="006042BA" w:rsidP="006042BA">
      <w:pPr>
        <w:pStyle w:val="BodyText"/>
      </w:pPr>
    </w:p>
    <w:p w14:paraId="724AFC1C" w14:textId="77777777" w:rsidR="006042BA" w:rsidRDefault="006042BA" w:rsidP="006042BA">
      <w:pPr>
        <w:pStyle w:val="BodyText"/>
      </w:pPr>
      <w:r>
        <w:t xml:space="preserve">                                '0' FOR NONE; </w:t>
      </w:r>
    </w:p>
    <w:p w14:paraId="41B6A247" w14:textId="77777777" w:rsidR="006042BA" w:rsidRDefault="006042BA" w:rsidP="006042BA">
      <w:pPr>
        <w:pStyle w:val="BodyText"/>
      </w:pPr>
      <w:r>
        <w:t xml:space="preserve">                                '1' FOR TREATING FACILITY; </w:t>
      </w:r>
    </w:p>
    <w:p w14:paraId="167C4B0C" w14:textId="77777777" w:rsidR="006042BA" w:rsidRDefault="006042BA" w:rsidP="006042BA">
      <w:pPr>
        <w:pStyle w:val="BodyText"/>
      </w:pPr>
      <w:r>
        <w:t xml:space="preserve">                                '2' FOR PATIENT ENROLLMENT; </w:t>
      </w:r>
    </w:p>
    <w:p w14:paraId="3957C940" w14:textId="77777777" w:rsidR="006042BA" w:rsidRDefault="006042BA" w:rsidP="006042BA">
      <w:pPr>
        <w:pStyle w:val="BodyText"/>
      </w:pPr>
      <w:r>
        <w:t xml:space="preserve">                                '3' FOR OUTPATIENT ENCOUNTER; </w:t>
      </w:r>
    </w:p>
    <w:p w14:paraId="77D0776F" w14:textId="77777777" w:rsidR="006042BA" w:rsidRDefault="006042BA" w:rsidP="006042BA">
      <w:pPr>
        <w:pStyle w:val="BodyText"/>
      </w:pPr>
      <w:r>
        <w:t xml:space="preserve">                                '4' FOR KLF DOWNLOAD; </w:t>
      </w:r>
    </w:p>
    <w:p w14:paraId="1382DFB4" w14:textId="77777777" w:rsidR="006042BA" w:rsidRDefault="006042BA" w:rsidP="006042BA">
      <w:pPr>
        <w:pStyle w:val="BodyText"/>
      </w:pPr>
      <w:r>
        <w:t xml:space="preserve">              LAST EDITED:      MAY 22, 2006 </w:t>
      </w:r>
    </w:p>
    <w:p w14:paraId="1489C346" w14:textId="5316D6E7" w:rsidR="006042BA" w:rsidRDefault="006042BA" w:rsidP="006042BA">
      <w:pPr>
        <w:pStyle w:val="BodyText"/>
      </w:pPr>
      <w:r>
        <w:t xml:space="preserve">              DESCRIPTION:      This field is used to track the file used to</w:t>
      </w:r>
      <w:r w:rsidR="00C72B25">
        <w:t xml:space="preserve"> </w:t>
      </w:r>
      <w:r>
        <w:t>obtain either the last treatment date (TREATING</w:t>
      </w:r>
      <w:r w:rsidR="00C72B25">
        <w:t xml:space="preserve"> </w:t>
      </w:r>
      <w:r>
        <w:t>FACILITY file #391.52) or the enrollment date                                 (PATIENT ENROLLMENT file #27.11). It is used</w:t>
      </w:r>
      <w:r w:rsidR="00C72B25">
        <w:t xml:space="preserve"> </w:t>
      </w:r>
      <w:r>
        <w:t xml:space="preserve">internally only for audit purposes.  </w:t>
      </w:r>
    </w:p>
    <w:p w14:paraId="394F9940" w14:textId="77777777" w:rsidR="006042BA" w:rsidRDefault="006042BA" w:rsidP="006042BA">
      <w:pPr>
        <w:pStyle w:val="BodyText"/>
      </w:pPr>
    </w:p>
    <w:p w14:paraId="3DB70677" w14:textId="77777777" w:rsidR="006042BA" w:rsidRDefault="006042BA" w:rsidP="006042BA">
      <w:pPr>
        <w:pStyle w:val="BodyText"/>
      </w:pPr>
      <w:r>
        <w:t>409.3,28      EDITING USER           0;21 POINTER TO NEW PERSON FILE (#200)</w:t>
      </w:r>
    </w:p>
    <w:p w14:paraId="317FD162" w14:textId="77777777" w:rsidR="006042BA" w:rsidRDefault="006042BA" w:rsidP="006042BA">
      <w:pPr>
        <w:pStyle w:val="BodyText"/>
      </w:pPr>
    </w:p>
    <w:p w14:paraId="0F906164" w14:textId="77777777" w:rsidR="006042BA" w:rsidRDefault="006042BA" w:rsidP="006042BA">
      <w:pPr>
        <w:pStyle w:val="BodyText"/>
      </w:pPr>
      <w:r>
        <w:t xml:space="preserve">              LAST EDITED:      SEP 30, 2002 </w:t>
      </w:r>
    </w:p>
    <w:p w14:paraId="30F4E310" w14:textId="77777777" w:rsidR="006042BA" w:rsidRDefault="006042BA" w:rsidP="006042BA">
      <w:pPr>
        <w:pStyle w:val="BodyText"/>
      </w:pPr>
    </w:p>
    <w:p w14:paraId="3DB7BD52" w14:textId="77777777" w:rsidR="006042BA" w:rsidRDefault="006042BA" w:rsidP="006042BA">
      <w:pPr>
        <w:pStyle w:val="BodyText"/>
      </w:pPr>
      <w:r>
        <w:t>409.3,29      REOPEN REASON          1;1 SET</w:t>
      </w:r>
    </w:p>
    <w:p w14:paraId="4CE6CAD4" w14:textId="77777777" w:rsidR="006042BA" w:rsidRDefault="006042BA" w:rsidP="006042BA">
      <w:pPr>
        <w:pStyle w:val="BodyText"/>
      </w:pPr>
    </w:p>
    <w:p w14:paraId="4D001143" w14:textId="77777777" w:rsidR="006042BA" w:rsidRDefault="006042BA" w:rsidP="006042BA">
      <w:pPr>
        <w:pStyle w:val="BodyText"/>
      </w:pPr>
      <w:r>
        <w:t xml:space="preserve">                                'CC' FOR INACTIVATED CLINIC; </w:t>
      </w:r>
    </w:p>
    <w:p w14:paraId="16A326E9" w14:textId="77777777" w:rsidR="006042BA" w:rsidRDefault="006042BA" w:rsidP="006042BA">
      <w:pPr>
        <w:pStyle w:val="BodyText"/>
      </w:pPr>
      <w:r>
        <w:t xml:space="preserve">                                'CA' FOR CANCELED APPOINTMENT; </w:t>
      </w:r>
    </w:p>
    <w:p w14:paraId="0C187DE2" w14:textId="77777777" w:rsidR="006042BA" w:rsidRDefault="006042BA" w:rsidP="006042BA">
      <w:pPr>
        <w:pStyle w:val="BodyText"/>
      </w:pPr>
      <w:r>
        <w:t xml:space="preserve">                                'DE' FOR DATE OF DEATH ERROR; </w:t>
      </w:r>
    </w:p>
    <w:p w14:paraId="22A1F449" w14:textId="77777777" w:rsidR="006042BA" w:rsidRDefault="006042BA" w:rsidP="006042BA">
      <w:pPr>
        <w:pStyle w:val="BodyText"/>
      </w:pPr>
      <w:r>
        <w:t xml:space="preserve">                                'O' FOR OTHER; </w:t>
      </w:r>
    </w:p>
    <w:p w14:paraId="3A255C4D" w14:textId="77777777" w:rsidR="006042BA" w:rsidRDefault="006042BA" w:rsidP="006042BA">
      <w:pPr>
        <w:pStyle w:val="BodyText"/>
      </w:pPr>
      <w:r>
        <w:t xml:space="preserve">              LAST EDITED:      APR 26, 2005 </w:t>
      </w:r>
    </w:p>
    <w:p w14:paraId="720C6F75" w14:textId="795FEB25" w:rsidR="006042BA" w:rsidRDefault="006042BA" w:rsidP="006042BA">
      <w:pPr>
        <w:pStyle w:val="BodyText"/>
      </w:pPr>
      <w:r>
        <w:t xml:space="preserve">              DESCRIPTION:      The reason why the closed EWL entry was open.  </w:t>
      </w:r>
    </w:p>
    <w:p w14:paraId="78AF13E5" w14:textId="36E889AD" w:rsidR="006042BA" w:rsidRDefault="006042BA" w:rsidP="006042BA">
      <w:pPr>
        <w:pStyle w:val="BodyText"/>
      </w:pPr>
      <w:r>
        <w:t xml:space="preserve">              TECHNICAL DESCR:  This field has been added with patch</w:t>
      </w:r>
      <w:r w:rsidR="00C72B25">
        <w:t xml:space="preserve"> </w:t>
      </w:r>
      <w:r>
        <w:t>SD*5.3*327. It is populated by the EWL</w:t>
      </w:r>
      <w:r w:rsidR="00C72B25">
        <w:t xml:space="preserve"> </w:t>
      </w:r>
      <w:r>
        <w:t xml:space="preserve">background job.  </w:t>
      </w:r>
    </w:p>
    <w:p w14:paraId="2DDB4E61" w14:textId="77777777" w:rsidR="006042BA" w:rsidRDefault="006042BA" w:rsidP="006042BA">
      <w:pPr>
        <w:pStyle w:val="BodyText"/>
      </w:pPr>
    </w:p>
    <w:p w14:paraId="515A9C01" w14:textId="77777777" w:rsidR="006042BA" w:rsidRDefault="006042BA" w:rsidP="006042BA">
      <w:pPr>
        <w:pStyle w:val="BodyText"/>
      </w:pPr>
      <w:r>
        <w:t>409.3,30      REOPEN COMMENT         1;2 FREE TEXT</w:t>
      </w:r>
    </w:p>
    <w:p w14:paraId="1C1FB81E" w14:textId="77777777" w:rsidR="006042BA" w:rsidRDefault="006042BA" w:rsidP="006042BA">
      <w:pPr>
        <w:pStyle w:val="BodyText"/>
      </w:pPr>
    </w:p>
    <w:p w14:paraId="07E72401" w14:textId="77777777" w:rsidR="006042BA" w:rsidRDefault="006042BA" w:rsidP="006042BA">
      <w:pPr>
        <w:pStyle w:val="BodyText"/>
      </w:pPr>
      <w:r>
        <w:t xml:space="preserve">              INPUT TRANSFORM:  K:$L(X)&gt;72!($L(X)&lt;3) X</w:t>
      </w:r>
    </w:p>
    <w:p w14:paraId="495CEA51" w14:textId="77777777" w:rsidR="006042BA" w:rsidRDefault="006042BA" w:rsidP="006042BA">
      <w:pPr>
        <w:pStyle w:val="BodyText"/>
      </w:pPr>
      <w:r>
        <w:t xml:space="preserve">              LAST EDITED:      MAR 11, 2005 </w:t>
      </w:r>
    </w:p>
    <w:p w14:paraId="0C9608DC" w14:textId="77777777" w:rsidR="006042BA" w:rsidRDefault="006042BA" w:rsidP="006042BA">
      <w:pPr>
        <w:pStyle w:val="BodyText"/>
      </w:pPr>
      <w:r>
        <w:t xml:space="preserve">              HELP-PROMPT:      Answer must be 3-72 characters in length </w:t>
      </w:r>
    </w:p>
    <w:p w14:paraId="60001F45" w14:textId="65D85844" w:rsidR="006042BA" w:rsidRDefault="006042BA" w:rsidP="006042BA">
      <w:pPr>
        <w:pStyle w:val="BodyText"/>
      </w:pPr>
      <w:r>
        <w:t xml:space="preserve">              DESCRIPTION:      The comment used optionally with the Reopen</w:t>
      </w:r>
      <w:r w:rsidR="00C72B25">
        <w:t xml:space="preserve"> </w:t>
      </w:r>
      <w:r>
        <w:t xml:space="preserve">Reason if applicable, </w:t>
      </w:r>
    </w:p>
    <w:p w14:paraId="7B6CA050" w14:textId="77777777" w:rsidR="006042BA" w:rsidRDefault="006042BA" w:rsidP="006042BA">
      <w:pPr>
        <w:pStyle w:val="BodyText"/>
      </w:pPr>
    </w:p>
    <w:p w14:paraId="114F14E0" w14:textId="77777777" w:rsidR="006042BA" w:rsidRDefault="006042BA" w:rsidP="006042BA">
      <w:pPr>
        <w:pStyle w:val="BodyText"/>
      </w:pPr>
      <w:r>
        <w:t>409.3,32      REJECTION FLAG         FLAGS;2 SET</w:t>
      </w:r>
    </w:p>
    <w:p w14:paraId="21E099F0" w14:textId="77777777" w:rsidR="006042BA" w:rsidRDefault="006042BA" w:rsidP="006042BA">
      <w:pPr>
        <w:pStyle w:val="BodyText"/>
      </w:pPr>
    </w:p>
    <w:p w14:paraId="407E4762" w14:textId="77777777" w:rsidR="006042BA" w:rsidRDefault="006042BA" w:rsidP="006042BA">
      <w:pPr>
        <w:pStyle w:val="BodyText"/>
      </w:pPr>
      <w:r>
        <w:t xml:space="preserve">                                '1' FOR REJECTED; </w:t>
      </w:r>
    </w:p>
    <w:p w14:paraId="4785411C" w14:textId="77777777" w:rsidR="006042BA" w:rsidRDefault="006042BA" w:rsidP="006042BA">
      <w:pPr>
        <w:pStyle w:val="BodyText"/>
      </w:pPr>
      <w:r>
        <w:t xml:space="preserve">              LAST EDITED:      MAY 13, 2006 </w:t>
      </w:r>
    </w:p>
    <w:p w14:paraId="5E1FA616" w14:textId="77777777" w:rsidR="006042BA" w:rsidRDefault="006042BA" w:rsidP="006042BA">
      <w:pPr>
        <w:pStyle w:val="BodyText"/>
      </w:pPr>
    </w:p>
    <w:p w14:paraId="7F338ECD" w14:textId="77777777" w:rsidR="006042BA" w:rsidRDefault="006042BA" w:rsidP="006042BA">
      <w:pPr>
        <w:pStyle w:val="BodyText"/>
      </w:pPr>
      <w:r>
        <w:t>409.3,33      SCHEDULING REMINDER FLAG FLAGS;3 SET</w:t>
      </w:r>
    </w:p>
    <w:p w14:paraId="77FA557E" w14:textId="77777777" w:rsidR="006042BA" w:rsidRDefault="006042BA" w:rsidP="006042BA">
      <w:pPr>
        <w:pStyle w:val="BodyText"/>
      </w:pPr>
    </w:p>
    <w:p w14:paraId="59AEA8E6" w14:textId="77777777" w:rsidR="006042BA" w:rsidRDefault="006042BA" w:rsidP="006042BA">
      <w:pPr>
        <w:pStyle w:val="BodyText"/>
      </w:pPr>
      <w:r>
        <w:t xml:space="preserve">                                'Y' FOR TICKLER FLAG; </w:t>
      </w:r>
    </w:p>
    <w:p w14:paraId="1C926F93" w14:textId="77777777" w:rsidR="006042BA" w:rsidRDefault="006042BA" w:rsidP="006042BA">
      <w:pPr>
        <w:pStyle w:val="BodyText"/>
      </w:pPr>
      <w:r>
        <w:t xml:space="preserve">              LAST EDITED:      JUN 05, 2006 </w:t>
      </w:r>
    </w:p>
    <w:p w14:paraId="38CF2315" w14:textId="77777777" w:rsidR="006042BA" w:rsidRDefault="006042BA" w:rsidP="006042BA">
      <w:pPr>
        <w:pStyle w:val="BodyText"/>
      </w:pPr>
    </w:p>
    <w:p w14:paraId="7D81BDCF" w14:textId="77777777" w:rsidR="006042BA" w:rsidRDefault="006042BA" w:rsidP="006042BA">
      <w:pPr>
        <w:pStyle w:val="BodyText"/>
      </w:pPr>
      <w:r>
        <w:t>409.3,34      INTRA TRANSFER FLAG    FLAGS;4 SET</w:t>
      </w:r>
    </w:p>
    <w:p w14:paraId="755B9E97" w14:textId="77777777" w:rsidR="006042BA" w:rsidRDefault="006042BA" w:rsidP="006042BA">
      <w:pPr>
        <w:pStyle w:val="BodyText"/>
      </w:pPr>
    </w:p>
    <w:p w14:paraId="56DFF260" w14:textId="77777777" w:rsidR="006042BA" w:rsidRDefault="006042BA" w:rsidP="006042BA">
      <w:pPr>
        <w:pStyle w:val="BodyText"/>
      </w:pPr>
      <w:r>
        <w:t xml:space="preserve">                                '1' FOR INTRA TRANSFER FLAG; </w:t>
      </w:r>
    </w:p>
    <w:p w14:paraId="68623FE3" w14:textId="77777777" w:rsidR="006042BA" w:rsidRDefault="006042BA" w:rsidP="006042BA">
      <w:pPr>
        <w:pStyle w:val="BodyText"/>
      </w:pPr>
      <w:r>
        <w:lastRenderedPageBreak/>
        <w:t xml:space="preserve">              LAST EDITED:      APR 27, 2006 </w:t>
      </w:r>
    </w:p>
    <w:p w14:paraId="1C39E0B4" w14:textId="77777777" w:rsidR="006042BA" w:rsidRDefault="006042BA" w:rsidP="006042BA">
      <w:pPr>
        <w:pStyle w:val="BodyText"/>
      </w:pPr>
    </w:p>
    <w:p w14:paraId="736E08D1" w14:textId="77777777" w:rsidR="006042BA" w:rsidRDefault="006042BA" w:rsidP="006042BA">
      <w:pPr>
        <w:pStyle w:val="BodyText"/>
      </w:pPr>
      <w:r>
        <w:t>409.3,36      120 DAYS FIELD         FLAGS;6 SET</w:t>
      </w:r>
    </w:p>
    <w:p w14:paraId="5F55394D" w14:textId="77777777" w:rsidR="006042BA" w:rsidRDefault="006042BA" w:rsidP="006042BA">
      <w:pPr>
        <w:pStyle w:val="BodyText"/>
      </w:pPr>
    </w:p>
    <w:p w14:paraId="63843715" w14:textId="77777777" w:rsidR="006042BA" w:rsidRDefault="006042BA" w:rsidP="006042BA">
      <w:pPr>
        <w:pStyle w:val="BodyText"/>
      </w:pPr>
      <w:r>
        <w:t xml:space="preserve">                                '1' FOR NO APPOINTMENT; </w:t>
      </w:r>
    </w:p>
    <w:p w14:paraId="624200FC" w14:textId="77777777" w:rsidR="006042BA" w:rsidRDefault="006042BA" w:rsidP="006042BA">
      <w:pPr>
        <w:pStyle w:val="BodyText"/>
      </w:pPr>
      <w:r>
        <w:t xml:space="preserve">                                '2' FOR WITH APPOINTMENT; </w:t>
      </w:r>
    </w:p>
    <w:p w14:paraId="192CB404" w14:textId="77777777" w:rsidR="006042BA" w:rsidRDefault="006042BA" w:rsidP="006042BA">
      <w:pPr>
        <w:pStyle w:val="BodyText"/>
      </w:pPr>
      <w:r>
        <w:t xml:space="preserve">              LAST EDITED:      APR 27, 2006 </w:t>
      </w:r>
    </w:p>
    <w:p w14:paraId="6302C994" w14:textId="77777777" w:rsidR="006042BA" w:rsidRDefault="006042BA" w:rsidP="006042BA">
      <w:pPr>
        <w:pStyle w:val="BodyText"/>
      </w:pPr>
    </w:p>
    <w:p w14:paraId="7CFC2195" w14:textId="77777777" w:rsidR="006042BA" w:rsidRDefault="006042BA" w:rsidP="006042BA">
      <w:pPr>
        <w:pStyle w:val="BodyText"/>
      </w:pPr>
      <w:r>
        <w:t>409.3,37      CHANGED CLINIC PARENT POINTER 0;22 POINTER TO SD WAIT LIST FILE (</w:t>
      </w:r>
    </w:p>
    <w:p w14:paraId="6FA143C4" w14:textId="77777777" w:rsidR="006042BA" w:rsidRDefault="006042BA" w:rsidP="006042BA">
      <w:pPr>
        <w:pStyle w:val="BodyText"/>
      </w:pPr>
      <w:r>
        <w:t xml:space="preserve">                                #409.3)</w:t>
      </w:r>
    </w:p>
    <w:p w14:paraId="18B1B31C" w14:textId="77777777" w:rsidR="006042BA" w:rsidRDefault="006042BA" w:rsidP="006042BA">
      <w:pPr>
        <w:pStyle w:val="BodyText"/>
      </w:pPr>
    </w:p>
    <w:p w14:paraId="74310B37" w14:textId="77777777" w:rsidR="006042BA" w:rsidRDefault="006042BA" w:rsidP="006042BA">
      <w:pPr>
        <w:pStyle w:val="BodyText"/>
      </w:pPr>
      <w:r>
        <w:t xml:space="preserve">              LAST EDITED:      MAY 25, 2006 </w:t>
      </w:r>
    </w:p>
    <w:p w14:paraId="44D834EB" w14:textId="6974862A" w:rsidR="006042BA" w:rsidRDefault="006042BA" w:rsidP="006042BA">
      <w:pPr>
        <w:pStyle w:val="BodyText"/>
      </w:pPr>
      <w:r>
        <w:t xml:space="preserve">              DESCRIPTION:      When an EWL entry is closed with a disposition</w:t>
      </w:r>
      <w:r w:rsidR="00C72B25">
        <w:t xml:space="preserve"> </w:t>
      </w:r>
      <w:r>
        <w:t>code of CL: CLINIC CHANGE, the process involves</w:t>
      </w:r>
      <w:r w:rsidR="00C72B25">
        <w:t xml:space="preserve"> </w:t>
      </w:r>
      <w:r>
        <w:t>the creation of a new EWL entry with details</w:t>
      </w:r>
      <w:r w:rsidR="00C72B25">
        <w:t xml:space="preserve"> </w:t>
      </w:r>
      <w:r>
        <w:t xml:space="preserve">                       copied from the parent. This is a pointer back</w:t>
      </w:r>
      <w:r w:rsidR="00C72B25">
        <w:t xml:space="preserve"> </w:t>
      </w:r>
      <w:r>
        <w:t xml:space="preserve">to that parent entry.  </w:t>
      </w:r>
    </w:p>
    <w:p w14:paraId="15C2EF77" w14:textId="77777777" w:rsidR="006042BA" w:rsidRDefault="006042BA" w:rsidP="006042BA">
      <w:pPr>
        <w:pStyle w:val="BodyText"/>
      </w:pPr>
    </w:p>
    <w:p w14:paraId="726966A5" w14:textId="77777777" w:rsidR="006042BA" w:rsidRDefault="006042BA" w:rsidP="006042BA">
      <w:pPr>
        <w:pStyle w:val="BodyText"/>
      </w:pPr>
      <w:r>
        <w:t>409.3,38      MULTI TEAM FLAG        FLAGS;5 SET</w:t>
      </w:r>
    </w:p>
    <w:p w14:paraId="5093AD8B" w14:textId="77777777" w:rsidR="006042BA" w:rsidRDefault="006042BA" w:rsidP="006042BA">
      <w:pPr>
        <w:pStyle w:val="BodyText"/>
      </w:pPr>
    </w:p>
    <w:p w14:paraId="4C759306" w14:textId="77777777" w:rsidR="006042BA" w:rsidRDefault="006042BA" w:rsidP="006042BA">
      <w:pPr>
        <w:pStyle w:val="BodyText"/>
      </w:pPr>
      <w:r>
        <w:t xml:space="preserve">                                '1' FOR MULTI TEAM LOCATION; </w:t>
      </w:r>
    </w:p>
    <w:p w14:paraId="55962BBD" w14:textId="77777777" w:rsidR="006042BA" w:rsidRDefault="006042BA" w:rsidP="006042BA">
      <w:pPr>
        <w:pStyle w:val="BodyText"/>
      </w:pPr>
      <w:r>
        <w:t xml:space="preserve">                                '0' FOR SINGL TEAM LOCATION; </w:t>
      </w:r>
    </w:p>
    <w:p w14:paraId="7D18D456" w14:textId="77777777" w:rsidR="006042BA" w:rsidRDefault="006042BA" w:rsidP="006042BA">
      <w:pPr>
        <w:pStyle w:val="BodyText"/>
      </w:pPr>
      <w:r>
        <w:t xml:space="preserve">              LAST EDITED:      MAY 24, 2006 </w:t>
      </w:r>
    </w:p>
    <w:p w14:paraId="3C96EFE9" w14:textId="77777777" w:rsidR="006042BA" w:rsidRDefault="006042BA" w:rsidP="006042BA">
      <w:pPr>
        <w:pStyle w:val="BodyText"/>
      </w:pPr>
    </w:p>
    <w:p w14:paraId="057EA37A" w14:textId="77777777" w:rsidR="006042BA" w:rsidRDefault="006042BA" w:rsidP="006042BA">
      <w:pPr>
        <w:pStyle w:val="BodyText"/>
      </w:pPr>
      <w:r>
        <w:t>409.3,39      120 DAY APPT CREATED   FLAGS;1 SET</w:t>
      </w:r>
    </w:p>
    <w:p w14:paraId="66522D06" w14:textId="77777777" w:rsidR="006042BA" w:rsidRDefault="006042BA" w:rsidP="006042BA">
      <w:pPr>
        <w:pStyle w:val="BodyText"/>
      </w:pPr>
    </w:p>
    <w:p w14:paraId="799637BC" w14:textId="77777777" w:rsidR="006042BA" w:rsidRDefault="006042BA" w:rsidP="006042BA">
      <w:pPr>
        <w:pStyle w:val="BodyText"/>
      </w:pPr>
      <w:r>
        <w:t xml:space="preserve">                                '1' FOR APPT CREATED; </w:t>
      </w:r>
    </w:p>
    <w:p w14:paraId="12E53178" w14:textId="77777777" w:rsidR="006042BA" w:rsidRDefault="006042BA" w:rsidP="006042BA">
      <w:pPr>
        <w:pStyle w:val="BodyText"/>
      </w:pPr>
      <w:r>
        <w:t xml:space="preserve">              LAST EDITED:      MAY 29, 2006 </w:t>
      </w:r>
    </w:p>
    <w:p w14:paraId="7DA779F8" w14:textId="77777777" w:rsidR="006042BA" w:rsidRDefault="006042BA" w:rsidP="006042BA">
      <w:pPr>
        <w:pStyle w:val="BodyText"/>
      </w:pPr>
    </w:p>
    <w:p w14:paraId="1CFF13D6" w14:textId="77777777" w:rsidR="006042BA" w:rsidRDefault="006042BA" w:rsidP="006042BA">
      <w:pPr>
        <w:pStyle w:val="BodyText"/>
      </w:pPr>
      <w:r>
        <w:t>409.3,41      MULTIPLE APPOINTMENT RTC 3;1 SET</w:t>
      </w:r>
    </w:p>
    <w:p w14:paraId="00A8AC39" w14:textId="77777777" w:rsidR="006042BA" w:rsidRDefault="006042BA" w:rsidP="006042BA">
      <w:pPr>
        <w:pStyle w:val="BodyText"/>
      </w:pPr>
    </w:p>
    <w:p w14:paraId="61E3B204" w14:textId="77777777" w:rsidR="006042BA" w:rsidRDefault="006042BA" w:rsidP="006042BA">
      <w:pPr>
        <w:pStyle w:val="BodyText"/>
      </w:pPr>
      <w:r>
        <w:t xml:space="preserve">                                '0' FOR NO; </w:t>
      </w:r>
    </w:p>
    <w:p w14:paraId="77311CD7" w14:textId="77777777" w:rsidR="006042BA" w:rsidRDefault="006042BA" w:rsidP="006042BA">
      <w:pPr>
        <w:pStyle w:val="BodyText"/>
      </w:pPr>
      <w:r>
        <w:t xml:space="preserve">                                '1' FOR YES; </w:t>
      </w:r>
    </w:p>
    <w:p w14:paraId="322C6429" w14:textId="77777777" w:rsidR="006042BA" w:rsidRDefault="006042BA" w:rsidP="006042BA">
      <w:pPr>
        <w:pStyle w:val="BodyText"/>
      </w:pPr>
      <w:r>
        <w:t xml:space="preserve">              LAST EDITED:      SEP 02, 2014 </w:t>
      </w:r>
    </w:p>
    <w:p w14:paraId="4833B2A1" w14:textId="59A7F419" w:rsidR="006042BA" w:rsidRDefault="006042BA" w:rsidP="006042BA">
      <w:pPr>
        <w:pStyle w:val="BodyText"/>
      </w:pPr>
      <w:r>
        <w:lastRenderedPageBreak/>
        <w:t xml:space="preserve">              HELP-PROMPT:      Select 1 or YES if multiple appointments are needed. Select 0 or NO if multiple appointments are not needed. </w:t>
      </w:r>
    </w:p>
    <w:p w14:paraId="65F0B4F3" w14:textId="61C30B0B" w:rsidR="006042BA" w:rsidRDefault="006042BA" w:rsidP="006042BA">
      <w:pPr>
        <w:pStyle w:val="BodyText"/>
      </w:pPr>
      <w:r>
        <w:t xml:space="preserve">              DESCRIPTION:      If set to NO (0 zero), Multiple Appointment</w:t>
      </w:r>
      <w:r w:rsidR="00C72B25">
        <w:t xml:space="preserve"> </w:t>
      </w:r>
      <w:r>
        <w:t>(Return to Clinic) are not scheduled.  The MULT</w:t>
      </w:r>
      <w:r w:rsidR="00C72B25">
        <w:t xml:space="preserve"> </w:t>
      </w:r>
      <w:r>
        <w:t>APPT RTC INTERVAL and MULT APPT NUMBER fields</w:t>
      </w:r>
      <w:r w:rsidR="00C72B25">
        <w:t xml:space="preserve"> </w:t>
      </w:r>
      <w:r>
        <w:t>will not be used.  If set to YES (1), Multiple Appointment (Return</w:t>
      </w:r>
      <w:r w:rsidR="00C72B25">
        <w:t xml:space="preserve"> </w:t>
      </w:r>
      <w:r>
        <w:t xml:space="preserve">to Clinic) could be scheduled.  </w:t>
      </w:r>
    </w:p>
    <w:p w14:paraId="59FB5586" w14:textId="77777777" w:rsidR="006042BA" w:rsidRDefault="006042BA" w:rsidP="006042BA">
      <w:pPr>
        <w:pStyle w:val="BodyText"/>
      </w:pPr>
    </w:p>
    <w:p w14:paraId="1A0CCACD" w14:textId="77777777" w:rsidR="006042BA" w:rsidRDefault="006042BA" w:rsidP="006042BA">
      <w:pPr>
        <w:pStyle w:val="BodyText"/>
      </w:pPr>
      <w:r>
        <w:t>409.3,42      MULT APPT RTC INTERVAL 3;2 NUMBER</w:t>
      </w:r>
    </w:p>
    <w:p w14:paraId="77CCDB22" w14:textId="77777777" w:rsidR="006042BA" w:rsidRDefault="006042BA" w:rsidP="006042BA">
      <w:pPr>
        <w:pStyle w:val="BodyText"/>
      </w:pPr>
    </w:p>
    <w:p w14:paraId="08FF9E31" w14:textId="77777777" w:rsidR="006042BA" w:rsidRDefault="006042BA" w:rsidP="006042BA">
      <w:pPr>
        <w:pStyle w:val="BodyText"/>
      </w:pPr>
      <w:r>
        <w:t xml:space="preserve">              INPUT TRANSFORM:  K:+X'=X!(X&gt;365)!(X&lt;0)!(X?.E1"."1N.N) X</w:t>
      </w:r>
    </w:p>
    <w:p w14:paraId="51647493" w14:textId="77777777" w:rsidR="006042BA" w:rsidRDefault="006042BA" w:rsidP="006042BA">
      <w:pPr>
        <w:pStyle w:val="BodyText"/>
      </w:pPr>
      <w:r>
        <w:t xml:space="preserve">              LAST EDITED:      SEP 04, 2014 </w:t>
      </w:r>
    </w:p>
    <w:p w14:paraId="40661BCF" w14:textId="7F1D6905" w:rsidR="006042BA" w:rsidRDefault="006042BA" w:rsidP="006042BA">
      <w:pPr>
        <w:pStyle w:val="BodyText"/>
      </w:pPr>
      <w:r>
        <w:t xml:space="preserve">              HELP-PROMPT:      Enter a number between 0 and 365, 0 decimal digits. </w:t>
      </w:r>
    </w:p>
    <w:p w14:paraId="0873490E" w14:textId="349E30EA" w:rsidR="006042BA" w:rsidRDefault="006042BA" w:rsidP="006042BA">
      <w:pPr>
        <w:pStyle w:val="BodyText"/>
      </w:pPr>
      <w:r>
        <w:t xml:space="preserve">              DESCRIPTION:      The MULT APPT RTC INTERVAL represents the</w:t>
      </w:r>
      <w:r w:rsidR="00C72B25">
        <w:t xml:space="preserve"> n</w:t>
      </w:r>
      <w:r>
        <w:t>umber of Days between appointments.  This</w:t>
      </w:r>
      <w:r w:rsidR="00C72B25">
        <w:t xml:space="preserve"> </w:t>
      </w:r>
      <w:r>
        <w:t>field is only used if MULTIPLE APPOINTMENT RTC</w:t>
      </w:r>
      <w:r w:rsidR="00C72B25">
        <w:t xml:space="preserve"> </w:t>
      </w:r>
      <w:r>
        <w:t xml:space="preserve">                                is defined as YES.  </w:t>
      </w:r>
      <w:r w:rsidR="00C72B25">
        <w:t xml:space="preserve"> </w:t>
      </w:r>
      <w:r>
        <w:t xml:space="preserve">RTC=Return To Clinic </w:t>
      </w:r>
    </w:p>
    <w:p w14:paraId="59A3C26E" w14:textId="77777777" w:rsidR="006042BA" w:rsidRDefault="006042BA" w:rsidP="006042BA">
      <w:pPr>
        <w:pStyle w:val="BodyText"/>
      </w:pPr>
    </w:p>
    <w:p w14:paraId="7A66D8F0" w14:textId="77777777" w:rsidR="006042BA" w:rsidRDefault="006042BA" w:rsidP="006042BA">
      <w:pPr>
        <w:pStyle w:val="BodyText"/>
      </w:pPr>
      <w:r>
        <w:t>409.3,43      MULT APPT NUMBER       3;3 NUMBER</w:t>
      </w:r>
    </w:p>
    <w:p w14:paraId="569D6D5E" w14:textId="77777777" w:rsidR="006042BA" w:rsidRDefault="006042BA" w:rsidP="006042BA">
      <w:pPr>
        <w:pStyle w:val="BodyText"/>
      </w:pPr>
    </w:p>
    <w:p w14:paraId="7079847D" w14:textId="77777777" w:rsidR="006042BA" w:rsidRDefault="006042BA" w:rsidP="006042BA">
      <w:pPr>
        <w:pStyle w:val="BodyText"/>
      </w:pPr>
      <w:r>
        <w:t xml:space="preserve">              INPUT TRANSFORM:  K:+X'=X!(X&gt;100)!(X&lt;0)!(X?.E1"."1N.N) X</w:t>
      </w:r>
    </w:p>
    <w:p w14:paraId="00DCAB59" w14:textId="77777777" w:rsidR="006042BA" w:rsidRDefault="006042BA" w:rsidP="006042BA">
      <w:pPr>
        <w:pStyle w:val="BodyText"/>
      </w:pPr>
      <w:r>
        <w:t xml:space="preserve">              LAST EDITED:      SEP 04, 2014 </w:t>
      </w:r>
    </w:p>
    <w:p w14:paraId="7A3C841D" w14:textId="14AB5977" w:rsidR="006042BA" w:rsidRDefault="006042BA" w:rsidP="006042BA">
      <w:pPr>
        <w:pStyle w:val="BodyText"/>
      </w:pPr>
      <w:r>
        <w:t xml:space="preserve">              HELP-PROMPT:      Enter a number between 0 and 100, 0 decimal digits. </w:t>
      </w:r>
    </w:p>
    <w:p w14:paraId="27C9C182" w14:textId="7C6A9294" w:rsidR="006042BA" w:rsidRDefault="006042BA" w:rsidP="006042BA">
      <w:pPr>
        <w:pStyle w:val="BodyText"/>
      </w:pPr>
      <w:r>
        <w:t xml:space="preserve">              DESCRIPTION:      This is the number of appoints that may be</w:t>
      </w:r>
      <w:r w:rsidR="00C72B25">
        <w:t xml:space="preserve"> </w:t>
      </w:r>
      <w:r>
        <w:t xml:space="preserve">needed.  </w:t>
      </w:r>
    </w:p>
    <w:p w14:paraId="02116C86" w14:textId="77777777" w:rsidR="006042BA" w:rsidRDefault="006042BA" w:rsidP="006042BA">
      <w:pPr>
        <w:pStyle w:val="BodyText"/>
      </w:pPr>
      <w:r>
        <w:t xml:space="preserve">                                 </w:t>
      </w:r>
    </w:p>
    <w:p w14:paraId="510B7C91" w14:textId="3E637D90" w:rsidR="006042BA" w:rsidRDefault="006042BA" w:rsidP="006042BA">
      <w:pPr>
        <w:pStyle w:val="BodyText"/>
      </w:pPr>
      <w:r>
        <w:t xml:space="preserve">                                This field is only used if MULTIPLE APPOINTMENT</w:t>
      </w:r>
      <w:r w:rsidR="00C72B25">
        <w:t xml:space="preserve"> R</w:t>
      </w:r>
      <w:r>
        <w:t xml:space="preserve">TC is defined as YES.  RTC=Return To Clinic </w:t>
      </w:r>
    </w:p>
    <w:p w14:paraId="3B8E9EBA" w14:textId="77777777" w:rsidR="006042BA" w:rsidRDefault="006042BA" w:rsidP="006042BA">
      <w:pPr>
        <w:pStyle w:val="BodyText"/>
      </w:pPr>
    </w:p>
    <w:p w14:paraId="696C11C5" w14:textId="77777777" w:rsidR="006042BA" w:rsidRDefault="006042BA" w:rsidP="006042BA">
      <w:pPr>
        <w:pStyle w:val="BodyText"/>
      </w:pPr>
      <w:r>
        <w:t>409.3,43.5    MRTC CALC PREF DATES   5;0 DATE Multiple #409.37</w:t>
      </w:r>
    </w:p>
    <w:p w14:paraId="71F2A85A" w14:textId="77777777" w:rsidR="006042BA" w:rsidRDefault="006042BA" w:rsidP="006042BA">
      <w:pPr>
        <w:pStyle w:val="BodyText"/>
      </w:pPr>
    </w:p>
    <w:p w14:paraId="51001DAA" w14:textId="0004FF0E" w:rsidR="006042BA" w:rsidRDefault="006042BA" w:rsidP="006042BA">
      <w:pPr>
        <w:pStyle w:val="BodyText"/>
      </w:pPr>
      <w:r>
        <w:t xml:space="preserve">              DESCRIPTION:       These are dates that are calculated by the</w:t>
      </w:r>
      <w:r w:rsidR="00C72B25">
        <w:t xml:space="preserve"> </w:t>
      </w:r>
      <w:r>
        <w:t>client for multiple appointments based from the DESIRED</w:t>
      </w:r>
      <w:r w:rsidR="00C72B25">
        <w:t xml:space="preserve"> </w:t>
      </w:r>
      <w:r>
        <w:t xml:space="preserve">DATE OF APPOINTMENT.  </w:t>
      </w:r>
    </w:p>
    <w:p w14:paraId="7CAD6B0C" w14:textId="77777777" w:rsidR="006042BA" w:rsidRDefault="006042BA" w:rsidP="006042BA">
      <w:pPr>
        <w:pStyle w:val="BodyText"/>
      </w:pPr>
    </w:p>
    <w:p w14:paraId="23F0B4C8" w14:textId="77777777" w:rsidR="006042BA" w:rsidRDefault="006042BA" w:rsidP="006042BA">
      <w:pPr>
        <w:pStyle w:val="BodyText"/>
      </w:pPr>
      <w:r>
        <w:t>409.37,.01      MRTC CALC PREF DATES   0;1 DATE (Multiply asked)</w:t>
      </w:r>
    </w:p>
    <w:p w14:paraId="6454153A" w14:textId="77777777" w:rsidR="006042BA" w:rsidRDefault="006042BA" w:rsidP="006042BA">
      <w:pPr>
        <w:pStyle w:val="BodyText"/>
      </w:pPr>
    </w:p>
    <w:p w14:paraId="08BF313C" w14:textId="77777777" w:rsidR="006042BA" w:rsidRDefault="006042BA" w:rsidP="006042BA">
      <w:pPr>
        <w:pStyle w:val="BodyText"/>
      </w:pPr>
      <w:r>
        <w:t xml:space="preserve">                INPUT TRANSFORM:  S %DT="EX" D ^%DT S X=Y K:Y&lt;1 X</w:t>
      </w:r>
    </w:p>
    <w:p w14:paraId="29D07223" w14:textId="77777777" w:rsidR="006042BA" w:rsidRDefault="006042BA" w:rsidP="006042BA">
      <w:pPr>
        <w:pStyle w:val="BodyText"/>
      </w:pPr>
      <w:r>
        <w:t xml:space="preserve">                LAST EDITED:      NOV 13, 2014 </w:t>
      </w:r>
    </w:p>
    <w:p w14:paraId="3CB76A0E" w14:textId="77777777" w:rsidR="006042BA" w:rsidRDefault="006042BA" w:rsidP="006042BA">
      <w:pPr>
        <w:pStyle w:val="BodyText"/>
      </w:pPr>
      <w:r>
        <w:t xml:space="preserve">                HELP-PROMPT:      Enter a date </w:t>
      </w:r>
    </w:p>
    <w:p w14:paraId="70514611" w14:textId="7357403A" w:rsidR="006042BA" w:rsidRDefault="006042BA" w:rsidP="006042BA">
      <w:pPr>
        <w:pStyle w:val="BodyText"/>
      </w:pPr>
      <w:r>
        <w:lastRenderedPageBreak/>
        <w:t xml:space="preserve">                DESCRIPTION:      These are dates that are calculated by the</w:t>
      </w:r>
      <w:r w:rsidR="00C72B25">
        <w:t xml:space="preserve"> </w:t>
      </w:r>
      <w:r>
        <w:t>client for multiple appointments based from</w:t>
      </w:r>
      <w:r w:rsidR="00C72B25">
        <w:t xml:space="preserve"> </w:t>
      </w:r>
      <w:r>
        <w:t xml:space="preserve">the DESIRED DATE OF APPOINTMENT.  </w:t>
      </w:r>
    </w:p>
    <w:p w14:paraId="78F9ECF6" w14:textId="77777777" w:rsidR="006042BA" w:rsidRDefault="006042BA" w:rsidP="006042BA">
      <w:pPr>
        <w:pStyle w:val="BodyText"/>
      </w:pPr>
    </w:p>
    <w:p w14:paraId="2704A410" w14:textId="77777777" w:rsidR="006042BA" w:rsidRDefault="006042BA" w:rsidP="006042BA">
      <w:pPr>
        <w:pStyle w:val="BodyText"/>
      </w:pPr>
      <w:r>
        <w:t xml:space="preserve">                CROSS-REFERENCE:  409.37^B </w:t>
      </w:r>
    </w:p>
    <w:p w14:paraId="7816B5AD" w14:textId="77777777" w:rsidR="006042BA" w:rsidRDefault="006042BA" w:rsidP="006042BA">
      <w:pPr>
        <w:pStyle w:val="BodyText"/>
      </w:pPr>
      <w:r>
        <w:t xml:space="preserve">                                1)= S ^SDWL(409.3,DA(1),5,"B",$E(X,1,30),DA)=""</w:t>
      </w:r>
    </w:p>
    <w:p w14:paraId="1A44B313" w14:textId="77777777" w:rsidR="006042BA" w:rsidRDefault="006042BA" w:rsidP="006042BA">
      <w:pPr>
        <w:pStyle w:val="BodyText"/>
      </w:pPr>
      <w:r>
        <w:t xml:space="preserve">                                2)= K ^SDWL(409.3,DA(1),5,"B",$E(X,1,30),DA)</w:t>
      </w:r>
    </w:p>
    <w:p w14:paraId="589691E1" w14:textId="77777777" w:rsidR="006042BA" w:rsidRDefault="006042BA" w:rsidP="006042BA">
      <w:pPr>
        <w:pStyle w:val="BodyText"/>
      </w:pPr>
    </w:p>
    <w:p w14:paraId="389DD483" w14:textId="77777777" w:rsidR="006042BA" w:rsidRDefault="006042BA" w:rsidP="006042BA">
      <w:pPr>
        <w:pStyle w:val="BodyText"/>
      </w:pPr>
      <w:r>
        <w:t>409.3,44      PATIENT CONTACT        4;0 DATE Multiple #409.344</w:t>
      </w:r>
    </w:p>
    <w:p w14:paraId="19EE67C1" w14:textId="77777777" w:rsidR="006042BA" w:rsidRDefault="006042BA" w:rsidP="006042BA">
      <w:pPr>
        <w:pStyle w:val="BodyText"/>
      </w:pPr>
    </w:p>
    <w:p w14:paraId="60521ACA" w14:textId="750D95FD" w:rsidR="006042BA" w:rsidRDefault="006042BA" w:rsidP="006042BA">
      <w:pPr>
        <w:pStyle w:val="BodyText"/>
      </w:pPr>
      <w:r>
        <w:t xml:space="preserve">              DESCRIPTION:      This multiple records the patient contact</w:t>
      </w:r>
      <w:r w:rsidR="00C72B25">
        <w:t xml:space="preserve"> </w:t>
      </w:r>
      <w:r>
        <w:t xml:space="preserve">events.  </w:t>
      </w:r>
    </w:p>
    <w:p w14:paraId="0785C0E7" w14:textId="77777777" w:rsidR="006042BA" w:rsidRDefault="006042BA" w:rsidP="006042BA">
      <w:pPr>
        <w:pStyle w:val="BodyText"/>
      </w:pPr>
    </w:p>
    <w:p w14:paraId="31461F68" w14:textId="77777777" w:rsidR="006042BA" w:rsidRDefault="006042BA" w:rsidP="006042BA">
      <w:pPr>
        <w:pStyle w:val="BodyText"/>
      </w:pPr>
      <w:r>
        <w:t>409.344,.01     DATE ENTERED           0;1 DATE</w:t>
      </w:r>
    </w:p>
    <w:p w14:paraId="6A2FA92D" w14:textId="77777777" w:rsidR="006042BA" w:rsidRDefault="006042BA" w:rsidP="006042BA">
      <w:pPr>
        <w:pStyle w:val="BodyText"/>
      </w:pPr>
    </w:p>
    <w:p w14:paraId="417A1FBB" w14:textId="77777777" w:rsidR="006042BA" w:rsidRDefault="006042BA" w:rsidP="006042BA">
      <w:pPr>
        <w:pStyle w:val="BodyText"/>
      </w:pPr>
      <w:r>
        <w:t xml:space="preserve">                INPUT TRANSFORM:  S %DT="ETX" D ^%DT S X=Y K:Y&lt;1 X</w:t>
      </w:r>
    </w:p>
    <w:p w14:paraId="0520107E" w14:textId="77777777" w:rsidR="006042BA" w:rsidRDefault="006042BA" w:rsidP="006042BA">
      <w:pPr>
        <w:pStyle w:val="BodyText"/>
      </w:pPr>
      <w:r>
        <w:t xml:space="preserve">                LAST EDITED:      NOV 14, 2014 </w:t>
      </w:r>
    </w:p>
    <w:p w14:paraId="3A257728" w14:textId="77777777" w:rsidR="006042BA" w:rsidRDefault="006042BA" w:rsidP="006042BA">
      <w:pPr>
        <w:pStyle w:val="BodyText"/>
      </w:pPr>
      <w:r>
        <w:t xml:space="preserve">                HELP-PROMPT:      Enter a date. Time is optional. </w:t>
      </w:r>
    </w:p>
    <w:p w14:paraId="1CC1C924" w14:textId="4D91212A" w:rsidR="006042BA" w:rsidRDefault="006042BA" w:rsidP="006042BA">
      <w:pPr>
        <w:pStyle w:val="BodyText"/>
      </w:pPr>
      <w:r>
        <w:t xml:space="preserve">                DESCRIPTION:      This DATE ENTERED field represents the Date</w:t>
      </w:r>
      <w:r w:rsidR="00C72B25">
        <w:t xml:space="preserve"> </w:t>
      </w:r>
      <w:r>
        <w:t>that an attempt was made to contact the</w:t>
      </w:r>
      <w:r w:rsidR="00C72B25">
        <w:t xml:space="preserve"> </w:t>
      </w:r>
      <w:r>
        <w:t>patient regarding 'this' appointment. The</w:t>
      </w:r>
      <w:r w:rsidR="00C72B25">
        <w:t xml:space="preserve"> </w:t>
      </w:r>
      <w:r>
        <w:t xml:space="preserve">time can also be optionally entered.  </w:t>
      </w:r>
    </w:p>
    <w:p w14:paraId="514E27E5" w14:textId="77777777" w:rsidR="006042BA" w:rsidRDefault="006042BA" w:rsidP="006042BA">
      <w:pPr>
        <w:pStyle w:val="BodyText"/>
      </w:pPr>
    </w:p>
    <w:p w14:paraId="3E5D5069" w14:textId="77777777" w:rsidR="006042BA" w:rsidRDefault="006042BA" w:rsidP="006042BA">
      <w:pPr>
        <w:pStyle w:val="BodyText"/>
      </w:pPr>
      <w:r>
        <w:t xml:space="preserve">                CROSS-REFERENCE:  409.344^B </w:t>
      </w:r>
    </w:p>
    <w:p w14:paraId="1CE2AC48" w14:textId="77777777" w:rsidR="006042BA" w:rsidRDefault="006042BA" w:rsidP="006042BA">
      <w:pPr>
        <w:pStyle w:val="BodyText"/>
      </w:pPr>
      <w:r>
        <w:t xml:space="preserve">                                1)= S ^SDWL(409.3,DA(1),4,"B",$E(X,1,30),DA)=""</w:t>
      </w:r>
    </w:p>
    <w:p w14:paraId="3EF7FB5B" w14:textId="77777777" w:rsidR="006042BA" w:rsidRDefault="006042BA" w:rsidP="006042BA">
      <w:pPr>
        <w:pStyle w:val="BodyText"/>
      </w:pPr>
      <w:r>
        <w:t xml:space="preserve">                                2)= K ^SDWL(409.3,DA(1),4,"B",$E(X,1,30),DA)</w:t>
      </w:r>
    </w:p>
    <w:p w14:paraId="4A72AA8C" w14:textId="77777777" w:rsidR="006042BA" w:rsidRDefault="006042BA" w:rsidP="006042BA">
      <w:pPr>
        <w:pStyle w:val="BodyText"/>
      </w:pPr>
    </w:p>
    <w:p w14:paraId="2C05AA8E" w14:textId="77777777" w:rsidR="006042BA" w:rsidRDefault="006042BA" w:rsidP="006042BA">
      <w:pPr>
        <w:pStyle w:val="BodyText"/>
      </w:pPr>
      <w:r>
        <w:t xml:space="preserve">                RECORD INDEXES: AF (#1677) (WHOLE FILE #409.3)</w:t>
      </w:r>
    </w:p>
    <w:p w14:paraId="706CE06D" w14:textId="77777777" w:rsidR="006042BA" w:rsidRDefault="006042BA" w:rsidP="006042BA">
      <w:pPr>
        <w:pStyle w:val="BodyText"/>
      </w:pPr>
    </w:p>
    <w:p w14:paraId="1BEAA372" w14:textId="77777777" w:rsidR="006042BA" w:rsidRDefault="006042BA" w:rsidP="006042BA">
      <w:pPr>
        <w:pStyle w:val="BodyText"/>
      </w:pPr>
      <w:r>
        <w:t>409.344,2       ENTERED BY USER      0;2 POINTER TO NEW PERSON FILE (#200)</w:t>
      </w:r>
    </w:p>
    <w:p w14:paraId="138D0AFB" w14:textId="77777777" w:rsidR="006042BA" w:rsidRDefault="006042BA" w:rsidP="006042BA">
      <w:pPr>
        <w:pStyle w:val="BodyText"/>
      </w:pPr>
    </w:p>
    <w:p w14:paraId="24EB0C5D" w14:textId="77777777" w:rsidR="006042BA" w:rsidRDefault="006042BA" w:rsidP="006042BA">
      <w:pPr>
        <w:pStyle w:val="BodyText"/>
      </w:pPr>
      <w:r>
        <w:t xml:space="preserve">                LAST EDITED:    OCT 01, 2014 </w:t>
      </w:r>
    </w:p>
    <w:p w14:paraId="684602B5" w14:textId="77777777" w:rsidR="006042BA" w:rsidRDefault="006042BA" w:rsidP="006042BA">
      <w:pPr>
        <w:pStyle w:val="BodyText"/>
      </w:pPr>
      <w:r>
        <w:t xml:space="preserve">                HELP-PROMPT:    Select a provider </w:t>
      </w:r>
    </w:p>
    <w:p w14:paraId="6DF45C85" w14:textId="044891C1" w:rsidR="006042BA" w:rsidRDefault="006042BA" w:rsidP="006042BA">
      <w:pPr>
        <w:pStyle w:val="BodyText"/>
      </w:pPr>
      <w:r>
        <w:t xml:space="preserve">                DESCRIPTION:    The ENTERED BY USER field points to the NEW</w:t>
      </w:r>
      <w:r w:rsidR="00C72B25">
        <w:t xml:space="preserve"> PE</w:t>
      </w:r>
      <w:r>
        <w:t>RSON file and represents the user/provider</w:t>
      </w:r>
      <w:r w:rsidR="00C72B25">
        <w:t xml:space="preserve"> </w:t>
      </w:r>
      <w:r>
        <w:t>that made an attempt to contact the patient</w:t>
      </w:r>
      <w:r w:rsidR="00C72B25">
        <w:t xml:space="preserve"> </w:t>
      </w:r>
      <w:r>
        <w:t xml:space="preserve">regarding 'this' appointment.  </w:t>
      </w:r>
    </w:p>
    <w:p w14:paraId="528E3F78" w14:textId="77777777" w:rsidR="006042BA" w:rsidRDefault="006042BA" w:rsidP="006042BA">
      <w:pPr>
        <w:pStyle w:val="BodyText"/>
      </w:pPr>
    </w:p>
    <w:p w14:paraId="3625C0D3" w14:textId="77777777" w:rsidR="006042BA" w:rsidRDefault="006042BA" w:rsidP="006042BA">
      <w:pPr>
        <w:pStyle w:val="BodyText"/>
      </w:pPr>
      <w:r>
        <w:lastRenderedPageBreak/>
        <w:t xml:space="preserve">                RECORD INDEXES: AF (#1677) (WHOLE FILE #409.3)</w:t>
      </w:r>
    </w:p>
    <w:p w14:paraId="61633D83" w14:textId="77777777" w:rsidR="006042BA" w:rsidRDefault="006042BA" w:rsidP="006042BA">
      <w:pPr>
        <w:pStyle w:val="BodyText"/>
      </w:pPr>
    </w:p>
    <w:p w14:paraId="373BA2C8" w14:textId="77777777" w:rsidR="006042BA" w:rsidRDefault="006042BA" w:rsidP="006042BA">
      <w:pPr>
        <w:pStyle w:val="BodyText"/>
      </w:pPr>
      <w:r>
        <w:t>409.344,3       ACTION               0;3 SET</w:t>
      </w:r>
    </w:p>
    <w:p w14:paraId="05E0A47B" w14:textId="77777777" w:rsidR="006042BA" w:rsidRDefault="006042BA" w:rsidP="006042BA">
      <w:pPr>
        <w:pStyle w:val="BodyText"/>
      </w:pPr>
    </w:p>
    <w:p w14:paraId="1612C3A6" w14:textId="77777777" w:rsidR="006042BA" w:rsidRDefault="006042BA" w:rsidP="006042BA">
      <w:pPr>
        <w:pStyle w:val="BodyText"/>
      </w:pPr>
      <w:r>
        <w:t xml:space="preserve">                                'C' FOR CALLED; </w:t>
      </w:r>
    </w:p>
    <w:p w14:paraId="68E87D49" w14:textId="77777777" w:rsidR="006042BA" w:rsidRDefault="006042BA" w:rsidP="006042BA">
      <w:pPr>
        <w:pStyle w:val="BodyText"/>
      </w:pPr>
      <w:r>
        <w:t xml:space="preserve">                                'M' FOR MESSAGE LEFT; </w:t>
      </w:r>
    </w:p>
    <w:p w14:paraId="3A1B4C63" w14:textId="77777777" w:rsidR="006042BA" w:rsidRDefault="006042BA" w:rsidP="006042BA">
      <w:pPr>
        <w:pStyle w:val="BodyText"/>
      </w:pPr>
      <w:r>
        <w:t xml:space="preserve">                                'L' FOR LETTER; </w:t>
      </w:r>
    </w:p>
    <w:p w14:paraId="444E36E6" w14:textId="77777777" w:rsidR="006042BA" w:rsidRDefault="006042BA" w:rsidP="006042BA">
      <w:pPr>
        <w:pStyle w:val="BodyText"/>
      </w:pPr>
      <w:r>
        <w:t xml:space="preserve">                LAST EDITED:    APR 21, 2015 </w:t>
      </w:r>
    </w:p>
    <w:p w14:paraId="079CF398" w14:textId="77777777" w:rsidR="006042BA" w:rsidRDefault="006042BA" w:rsidP="006042BA">
      <w:pPr>
        <w:pStyle w:val="BodyText"/>
      </w:pPr>
      <w:r>
        <w:t xml:space="preserve">                HELP-PROMPT:    Select an action </w:t>
      </w:r>
    </w:p>
    <w:p w14:paraId="5C355BED" w14:textId="778169F2" w:rsidR="006042BA" w:rsidRDefault="006042BA" w:rsidP="006042BA">
      <w:pPr>
        <w:pStyle w:val="BodyText"/>
      </w:pPr>
      <w:r>
        <w:t xml:space="preserve">                DESCRIPTION:    The ACTION field represents the attempt that</w:t>
      </w:r>
      <w:r w:rsidR="00C72B25">
        <w:t xml:space="preserve"> </w:t>
      </w:r>
      <w:r>
        <w:t>was made to contact the patient regarding</w:t>
      </w:r>
      <w:r w:rsidR="00C72B25">
        <w:t xml:space="preserve"> </w:t>
      </w:r>
      <w:r>
        <w:t xml:space="preserve">'this' appointment.  </w:t>
      </w:r>
    </w:p>
    <w:p w14:paraId="06147FD3" w14:textId="77777777" w:rsidR="006042BA" w:rsidRDefault="006042BA" w:rsidP="006042BA">
      <w:pPr>
        <w:pStyle w:val="BodyText"/>
      </w:pPr>
      <w:r>
        <w:t xml:space="preserve">                                   C = Called </w:t>
      </w:r>
    </w:p>
    <w:p w14:paraId="5B786445" w14:textId="77777777" w:rsidR="006042BA" w:rsidRDefault="006042BA" w:rsidP="006042BA">
      <w:pPr>
        <w:pStyle w:val="BodyText"/>
      </w:pPr>
      <w:r>
        <w:t xml:space="preserve">                                   M = Message Left </w:t>
      </w:r>
    </w:p>
    <w:p w14:paraId="34AB81C2" w14:textId="77777777" w:rsidR="006042BA" w:rsidRDefault="006042BA" w:rsidP="006042BA">
      <w:pPr>
        <w:pStyle w:val="BodyText"/>
      </w:pPr>
      <w:r>
        <w:t xml:space="preserve">                                   L = LETTER </w:t>
      </w:r>
    </w:p>
    <w:p w14:paraId="6B29CF9F" w14:textId="77777777" w:rsidR="006042BA" w:rsidRDefault="006042BA" w:rsidP="006042BA">
      <w:pPr>
        <w:pStyle w:val="BodyText"/>
      </w:pPr>
    </w:p>
    <w:p w14:paraId="3E0EEB9E" w14:textId="77777777" w:rsidR="006042BA" w:rsidRDefault="006042BA" w:rsidP="006042BA">
      <w:pPr>
        <w:pStyle w:val="BodyText"/>
      </w:pPr>
      <w:r>
        <w:t>409.344,4       PATIENT PHONE        0;4 FREE TEXT</w:t>
      </w:r>
    </w:p>
    <w:p w14:paraId="5D71D2C1" w14:textId="77777777" w:rsidR="006042BA" w:rsidRDefault="006042BA" w:rsidP="006042BA">
      <w:pPr>
        <w:pStyle w:val="BodyText"/>
      </w:pPr>
    </w:p>
    <w:p w14:paraId="72AF2574" w14:textId="77777777" w:rsidR="006042BA" w:rsidRDefault="006042BA" w:rsidP="006042BA">
      <w:pPr>
        <w:pStyle w:val="BodyText"/>
      </w:pPr>
      <w:r>
        <w:t xml:space="preserve">                INPUT TRANSFORM:K:$L(X)&gt;20!($L(X)&lt;4) X</w:t>
      </w:r>
    </w:p>
    <w:p w14:paraId="443CD032" w14:textId="77777777" w:rsidR="006042BA" w:rsidRDefault="006042BA" w:rsidP="006042BA">
      <w:pPr>
        <w:pStyle w:val="BodyText"/>
      </w:pPr>
      <w:r>
        <w:t xml:space="preserve">                LAST EDITED:    NOV 13, 2014 </w:t>
      </w:r>
    </w:p>
    <w:p w14:paraId="6C0BEE25" w14:textId="77777777" w:rsidR="006042BA" w:rsidRDefault="006042BA" w:rsidP="006042BA">
      <w:pPr>
        <w:pStyle w:val="BodyText"/>
      </w:pPr>
      <w:r>
        <w:t xml:space="preserve">                HELP-PROMPT:    Answer must be 4-20 characters in length. </w:t>
      </w:r>
    </w:p>
    <w:p w14:paraId="65C35DB1" w14:textId="46EF378F" w:rsidR="006042BA" w:rsidRDefault="006042BA" w:rsidP="006042BA">
      <w:pPr>
        <w:pStyle w:val="BodyText"/>
      </w:pPr>
      <w:r>
        <w:t xml:space="preserve">                DESCRIPTION:    This is the phone number used to contact the</w:t>
      </w:r>
      <w:r w:rsidR="00C72B25">
        <w:t xml:space="preserve"> </w:t>
      </w:r>
      <w:r>
        <w:t xml:space="preserve">patient.  </w:t>
      </w:r>
    </w:p>
    <w:p w14:paraId="26A80D03" w14:textId="77777777" w:rsidR="006042BA" w:rsidRDefault="006042BA" w:rsidP="006042BA">
      <w:pPr>
        <w:pStyle w:val="BodyText"/>
      </w:pPr>
    </w:p>
    <w:p w14:paraId="1807E82F" w14:textId="77777777" w:rsidR="006042BA" w:rsidRDefault="006042BA" w:rsidP="006042BA">
      <w:pPr>
        <w:pStyle w:val="BodyText"/>
      </w:pPr>
      <w:r>
        <w:t>409.3,45      VS AUDIT               6;0 DATE Multiple #409.345</w:t>
      </w:r>
    </w:p>
    <w:p w14:paraId="0263207B" w14:textId="77777777" w:rsidR="006042BA" w:rsidRDefault="006042BA" w:rsidP="006042BA">
      <w:pPr>
        <w:pStyle w:val="BodyText"/>
      </w:pPr>
      <w:r>
        <w:t xml:space="preserve">                                 (Add New Entry without Asking)</w:t>
      </w:r>
    </w:p>
    <w:p w14:paraId="2FE1B426" w14:textId="77777777" w:rsidR="006042BA" w:rsidRDefault="006042BA" w:rsidP="006042BA">
      <w:pPr>
        <w:pStyle w:val="BodyText"/>
      </w:pPr>
    </w:p>
    <w:p w14:paraId="36960184" w14:textId="48060209" w:rsidR="006042BA" w:rsidRDefault="006042BA" w:rsidP="006042BA">
      <w:pPr>
        <w:pStyle w:val="BodyText"/>
      </w:pPr>
      <w:r>
        <w:t xml:space="preserve">              DESCRIPTION:      This multiple is used as an audit trail of</w:t>
      </w:r>
      <w:r w:rsidR="00C72B25">
        <w:t xml:space="preserve"> </w:t>
      </w:r>
      <w:r>
        <w:t xml:space="preserve">specific fields for </w:t>
      </w:r>
      <w:proofErr w:type="spellStart"/>
      <w:r>
        <w:t>VistA</w:t>
      </w:r>
      <w:proofErr w:type="spellEnd"/>
      <w:r>
        <w:t xml:space="preserve"> Scheduling GUI.  </w:t>
      </w:r>
    </w:p>
    <w:p w14:paraId="25560711" w14:textId="77777777" w:rsidR="006042BA" w:rsidRDefault="006042BA" w:rsidP="006042BA">
      <w:pPr>
        <w:pStyle w:val="BodyText"/>
      </w:pPr>
    </w:p>
    <w:p w14:paraId="7059EBEB" w14:textId="77777777" w:rsidR="006042BA" w:rsidRDefault="006042BA" w:rsidP="006042BA">
      <w:pPr>
        <w:pStyle w:val="BodyText"/>
      </w:pPr>
      <w:r>
        <w:t>409.345,.01     DATE EDITED            0;1 DATE (Multiply asked)</w:t>
      </w:r>
    </w:p>
    <w:p w14:paraId="44BC80EB" w14:textId="77777777" w:rsidR="006042BA" w:rsidRDefault="006042BA" w:rsidP="006042BA">
      <w:pPr>
        <w:pStyle w:val="BodyText"/>
      </w:pPr>
    </w:p>
    <w:p w14:paraId="0EAA9C9A" w14:textId="77777777" w:rsidR="006042BA" w:rsidRDefault="006042BA" w:rsidP="006042BA">
      <w:pPr>
        <w:pStyle w:val="BodyText"/>
      </w:pPr>
      <w:r>
        <w:t xml:space="preserve">                INPUT TRANSFORM:  S %DT="ETXR" D ^%DT S X=Y K:Y&lt;1 X</w:t>
      </w:r>
    </w:p>
    <w:p w14:paraId="424682A2" w14:textId="77777777" w:rsidR="006042BA" w:rsidRDefault="006042BA" w:rsidP="006042BA">
      <w:pPr>
        <w:pStyle w:val="BodyText"/>
      </w:pPr>
      <w:r>
        <w:t xml:space="preserve">                LAST EDITED:      DEC 01, 2015 </w:t>
      </w:r>
    </w:p>
    <w:p w14:paraId="260E4DA8" w14:textId="77777777" w:rsidR="006042BA" w:rsidRDefault="006042BA" w:rsidP="006042BA">
      <w:pPr>
        <w:pStyle w:val="BodyText"/>
      </w:pPr>
      <w:r>
        <w:t xml:space="preserve">                HELP-PROMPT:      Enter a date and time </w:t>
      </w:r>
    </w:p>
    <w:p w14:paraId="7B4175DE" w14:textId="42ED4F19" w:rsidR="006042BA" w:rsidRDefault="006042BA" w:rsidP="006042BA">
      <w:pPr>
        <w:pStyle w:val="BodyText"/>
      </w:pPr>
      <w:r>
        <w:lastRenderedPageBreak/>
        <w:t xml:space="preserve">                DESCRIPTION:      This is the Date/Time in which the edits</w:t>
      </w:r>
      <w:r w:rsidR="00C72B25">
        <w:t xml:space="preserve"> </w:t>
      </w:r>
      <w:r>
        <w:t xml:space="preserve">represented by this entry were made.  </w:t>
      </w:r>
    </w:p>
    <w:p w14:paraId="1953C5C7" w14:textId="77777777" w:rsidR="006042BA" w:rsidRDefault="006042BA" w:rsidP="006042BA">
      <w:pPr>
        <w:pStyle w:val="BodyText"/>
      </w:pPr>
    </w:p>
    <w:p w14:paraId="3DD72E26" w14:textId="77777777" w:rsidR="006042BA" w:rsidRDefault="006042BA" w:rsidP="006042BA">
      <w:pPr>
        <w:pStyle w:val="BodyText"/>
      </w:pPr>
      <w:r>
        <w:t xml:space="preserve">                CROSS-REFERENCE:  409.345^B </w:t>
      </w:r>
    </w:p>
    <w:p w14:paraId="03122CE5" w14:textId="77777777" w:rsidR="006042BA" w:rsidRDefault="006042BA" w:rsidP="006042BA">
      <w:pPr>
        <w:pStyle w:val="BodyText"/>
      </w:pPr>
      <w:r>
        <w:t xml:space="preserve">                                1)= S ^SDWL(409.3,DA(1),6,"B",$E(X,1,30),DA)=""</w:t>
      </w:r>
    </w:p>
    <w:p w14:paraId="6B50EC6F" w14:textId="77777777" w:rsidR="006042BA" w:rsidRDefault="006042BA" w:rsidP="006042BA">
      <w:pPr>
        <w:pStyle w:val="BodyText"/>
      </w:pPr>
      <w:r>
        <w:t xml:space="preserve">                                2)= K ^SDWL(409.3,DA(1),6,"B",$E(X,1,30),DA)</w:t>
      </w:r>
    </w:p>
    <w:p w14:paraId="1A8B54B7" w14:textId="77777777" w:rsidR="006042BA" w:rsidRDefault="006042BA" w:rsidP="006042BA">
      <w:pPr>
        <w:pStyle w:val="BodyText"/>
      </w:pPr>
    </w:p>
    <w:p w14:paraId="5131985C" w14:textId="77777777" w:rsidR="006042BA" w:rsidRDefault="006042BA" w:rsidP="006042BA">
      <w:pPr>
        <w:pStyle w:val="BodyText"/>
      </w:pPr>
      <w:r>
        <w:t>409.345,1       EDITED BY            0;2 POINTER TO NEW PERSON FILE (#200)</w:t>
      </w:r>
    </w:p>
    <w:p w14:paraId="76AEE825" w14:textId="77777777" w:rsidR="006042BA" w:rsidRDefault="006042BA" w:rsidP="006042BA">
      <w:pPr>
        <w:pStyle w:val="BodyText"/>
      </w:pPr>
    </w:p>
    <w:p w14:paraId="2F0CD4C5" w14:textId="77777777" w:rsidR="006042BA" w:rsidRDefault="006042BA" w:rsidP="006042BA">
      <w:pPr>
        <w:pStyle w:val="BodyText"/>
      </w:pPr>
      <w:r>
        <w:t xml:space="preserve">                LAST EDITED:    DEC 01, 2015 </w:t>
      </w:r>
    </w:p>
    <w:p w14:paraId="1A4B50D3" w14:textId="77777777" w:rsidR="006042BA" w:rsidRDefault="006042BA" w:rsidP="006042BA">
      <w:pPr>
        <w:pStyle w:val="BodyText"/>
      </w:pPr>
      <w:r>
        <w:t xml:space="preserve">                HELP-PROMPT:    Enter a user </w:t>
      </w:r>
    </w:p>
    <w:p w14:paraId="01CACCA6" w14:textId="59C74B39" w:rsidR="006042BA" w:rsidRDefault="006042BA" w:rsidP="006042BA">
      <w:pPr>
        <w:pStyle w:val="BodyText"/>
      </w:pPr>
      <w:r>
        <w:t xml:space="preserve">                DESCRIPTION:    This is the user that edited the current VS</w:t>
      </w:r>
      <w:r w:rsidR="00C72B25">
        <w:t xml:space="preserve"> </w:t>
      </w:r>
      <w:r>
        <w:t xml:space="preserve">AUDIT entry.  </w:t>
      </w:r>
    </w:p>
    <w:p w14:paraId="620EAB18" w14:textId="77777777" w:rsidR="006042BA" w:rsidRDefault="006042BA" w:rsidP="006042BA">
      <w:pPr>
        <w:pStyle w:val="BodyText"/>
      </w:pPr>
    </w:p>
    <w:p w14:paraId="67C6A27D" w14:textId="77777777" w:rsidR="006042BA" w:rsidRDefault="006042BA" w:rsidP="006042BA">
      <w:pPr>
        <w:pStyle w:val="BodyText"/>
      </w:pPr>
      <w:r>
        <w:t xml:space="preserve">409.345,2       WL SPECIFIC CLINIC   0;3 POINTER TO SD WL CLINIC LOCATION FILE </w:t>
      </w:r>
    </w:p>
    <w:p w14:paraId="4A548F65" w14:textId="77777777" w:rsidR="006042BA" w:rsidRDefault="006042BA" w:rsidP="006042BA">
      <w:pPr>
        <w:pStyle w:val="BodyText"/>
      </w:pPr>
      <w:r>
        <w:t xml:space="preserve">                                (#409.32)</w:t>
      </w:r>
    </w:p>
    <w:p w14:paraId="290DE471" w14:textId="77777777" w:rsidR="006042BA" w:rsidRDefault="006042BA" w:rsidP="006042BA">
      <w:pPr>
        <w:pStyle w:val="BodyText"/>
      </w:pPr>
    </w:p>
    <w:p w14:paraId="15019939" w14:textId="77777777" w:rsidR="006042BA" w:rsidRDefault="006042BA" w:rsidP="006042BA">
      <w:pPr>
        <w:pStyle w:val="BodyText"/>
      </w:pPr>
      <w:r>
        <w:t xml:space="preserve">                LAST EDITED:    DEC 01, 2015 </w:t>
      </w:r>
    </w:p>
    <w:p w14:paraId="6B8ECB3F" w14:textId="3F1618F3" w:rsidR="006042BA" w:rsidRDefault="006042BA" w:rsidP="006042BA">
      <w:pPr>
        <w:pStyle w:val="BodyText"/>
      </w:pPr>
      <w:r>
        <w:t xml:space="preserve">                HELP-PROMPT:    Select a clinic from the approved wait list clinics </w:t>
      </w:r>
    </w:p>
    <w:p w14:paraId="167BE7D6" w14:textId="09D1B08E" w:rsidR="006042BA" w:rsidRDefault="006042BA" w:rsidP="006042BA">
      <w:pPr>
        <w:pStyle w:val="BodyText"/>
      </w:pPr>
      <w:r>
        <w:t xml:space="preserve">                DESCRIPTION:    This field represents the specific clinic from</w:t>
      </w:r>
      <w:r w:rsidR="00C72B25">
        <w:t xml:space="preserve"> </w:t>
      </w:r>
      <w:r>
        <w:t xml:space="preserve">SD WL CLINIC LOCATION.  </w:t>
      </w:r>
    </w:p>
    <w:p w14:paraId="2A79B58A" w14:textId="77777777" w:rsidR="006042BA" w:rsidRDefault="006042BA" w:rsidP="006042BA">
      <w:pPr>
        <w:pStyle w:val="BodyText"/>
      </w:pPr>
    </w:p>
    <w:p w14:paraId="2DC89F15" w14:textId="77777777" w:rsidR="006042BA" w:rsidRDefault="006042BA" w:rsidP="006042BA">
      <w:pPr>
        <w:pStyle w:val="BodyText"/>
      </w:pPr>
      <w:r>
        <w:t xml:space="preserve">409.345,3       WL SPECIFIC HOSPITAL LOCATION 0;4 POINTER TO HOSPITAL LOCATION </w:t>
      </w:r>
    </w:p>
    <w:p w14:paraId="048BAB18" w14:textId="77777777" w:rsidR="006042BA" w:rsidRDefault="006042BA" w:rsidP="006042BA">
      <w:pPr>
        <w:pStyle w:val="BodyText"/>
      </w:pPr>
      <w:r>
        <w:t xml:space="preserve">                                FILE (#44)</w:t>
      </w:r>
    </w:p>
    <w:p w14:paraId="7D2F6F9D" w14:textId="77777777" w:rsidR="006042BA" w:rsidRDefault="006042BA" w:rsidP="006042BA">
      <w:pPr>
        <w:pStyle w:val="BodyText"/>
      </w:pPr>
    </w:p>
    <w:p w14:paraId="1FD9C735" w14:textId="77777777" w:rsidR="006042BA" w:rsidRDefault="006042BA" w:rsidP="006042BA">
      <w:pPr>
        <w:pStyle w:val="BodyText"/>
      </w:pPr>
      <w:r>
        <w:t xml:space="preserve">                LAST EDITED:    DEC 01, 2015 </w:t>
      </w:r>
    </w:p>
    <w:p w14:paraId="00BC08C3" w14:textId="77777777" w:rsidR="006042BA" w:rsidRDefault="006042BA" w:rsidP="006042BA">
      <w:pPr>
        <w:pStyle w:val="BodyText"/>
      </w:pPr>
      <w:r>
        <w:t xml:space="preserve">                HELP-PROMPT:    Select a hospital location </w:t>
      </w:r>
    </w:p>
    <w:p w14:paraId="0CC3FD2F" w14:textId="2E5957F2" w:rsidR="006042BA" w:rsidRDefault="006042BA" w:rsidP="006042BA">
      <w:pPr>
        <w:pStyle w:val="BodyText"/>
      </w:pPr>
      <w:r>
        <w:t xml:space="preserve">                DESCRIPTION:    This is the HOSPITAL LOCATION in which the WL</w:t>
      </w:r>
      <w:r w:rsidR="00C72B25">
        <w:t xml:space="preserve"> SPECI</w:t>
      </w:r>
      <w:r>
        <w:t xml:space="preserve">FIC CLINIC points to.  </w:t>
      </w:r>
    </w:p>
    <w:p w14:paraId="55D4B171" w14:textId="77777777" w:rsidR="006042BA" w:rsidRDefault="006042BA" w:rsidP="006042BA">
      <w:pPr>
        <w:pStyle w:val="BodyText"/>
      </w:pPr>
    </w:p>
    <w:p w14:paraId="0ECB041F" w14:textId="29940424" w:rsidR="006042BA" w:rsidRDefault="006042BA" w:rsidP="006042BA">
      <w:pPr>
        <w:pStyle w:val="BodyText"/>
      </w:pPr>
      <w:r>
        <w:t>409.345,4       WL SERVICE/SPECIALTY 0;5 POINTER TO SD WL SERVICE/SPECIALTY FILE (#409.31)</w:t>
      </w:r>
    </w:p>
    <w:p w14:paraId="1D69E085" w14:textId="77777777" w:rsidR="006042BA" w:rsidRDefault="006042BA" w:rsidP="006042BA">
      <w:pPr>
        <w:pStyle w:val="BodyText"/>
      </w:pPr>
    </w:p>
    <w:p w14:paraId="01D71E32" w14:textId="77777777" w:rsidR="006042BA" w:rsidRDefault="006042BA" w:rsidP="006042BA">
      <w:pPr>
        <w:pStyle w:val="BodyText"/>
      </w:pPr>
      <w:r>
        <w:t xml:space="preserve">                LAST EDITED:    DEC 01, 2015 </w:t>
      </w:r>
    </w:p>
    <w:p w14:paraId="34AE0968" w14:textId="77777777" w:rsidR="006042BA" w:rsidRDefault="006042BA" w:rsidP="006042BA">
      <w:pPr>
        <w:pStyle w:val="BodyText"/>
      </w:pPr>
      <w:r>
        <w:lastRenderedPageBreak/>
        <w:t xml:space="preserve">                HELP-PROMPT:    Select a Service/Specialty </w:t>
      </w:r>
    </w:p>
    <w:p w14:paraId="6D3C7D86" w14:textId="602002AC" w:rsidR="006042BA" w:rsidRDefault="006042BA" w:rsidP="006042BA">
      <w:pPr>
        <w:pStyle w:val="BodyText"/>
      </w:pPr>
      <w:r>
        <w:t xml:space="preserve">                DESCRIPTION:    This field represents the Service/Specialty</w:t>
      </w:r>
      <w:r w:rsidR="00C72B25">
        <w:t xml:space="preserve"> </w:t>
      </w:r>
      <w:r>
        <w:t xml:space="preserve">that matches the </w:t>
      </w:r>
      <w:r w:rsidR="00C72B25">
        <w:t>a</w:t>
      </w:r>
      <w:r>
        <w:t>ppointment that this wait</w:t>
      </w:r>
      <w:r w:rsidR="00C72B25">
        <w:t xml:space="preserve"> </w:t>
      </w:r>
      <w:r>
        <w:t xml:space="preserve">list entry is waiting for.  </w:t>
      </w:r>
    </w:p>
    <w:p w14:paraId="3EB01F8A" w14:textId="77777777" w:rsidR="006042BA" w:rsidRDefault="006042BA" w:rsidP="006042BA">
      <w:pPr>
        <w:pStyle w:val="BodyText"/>
      </w:pPr>
    </w:p>
    <w:p w14:paraId="05B6C38F" w14:textId="26A226AF" w:rsidR="006042BA" w:rsidRPr="006042BA" w:rsidRDefault="00AB1E80" w:rsidP="0067132E">
      <w:pPr>
        <w:pStyle w:val="Heading3"/>
      </w:pPr>
      <w:r>
        <w:tab/>
      </w:r>
      <w:bookmarkStart w:id="2251" w:name="_Toc513557798"/>
      <w:r>
        <w:t>#</w:t>
      </w:r>
      <w:r w:rsidR="006042BA">
        <w:t>403.5 – RECALL REMINDERS</w:t>
      </w:r>
      <w:bookmarkEnd w:id="2251"/>
    </w:p>
    <w:p w14:paraId="0630D74E" w14:textId="77777777" w:rsidR="006042BA" w:rsidRDefault="006042BA" w:rsidP="006042BA">
      <w:pPr>
        <w:pStyle w:val="BodyText"/>
      </w:pPr>
    </w:p>
    <w:p w14:paraId="68345E21" w14:textId="77777777" w:rsidR="006042BA" w:rsidRDefault="006042BA" w:rsidP="006042BA">
      <w:pPr>
        <w:pStyle w:val="BodyText"/>
      </w:pPr>
      <w:r>
        <w:t xml:space="preserve">STANDARD DATA DICTIONARY #403.5 -- RECALL REMINDERS FILE   </w:t>
      </w:r>
    </w:p>
    <w:p w14:paraId="3C0BFEF1" w14:textId="77777777" w:rsidR="006042BA" w:rsidRDefault="006042BA" w:rsidP="006042BA">
      <w:pPr>
        <w:pStyle w:val="BodyText"/>
      </w:pPr>
      <w:r>
        <w:t xml:space="preserve">                                                    FEB 7,2018@14:00:41  PAGE 1</w:t>
      </w:r>
    </w:p>
    <w:p w14:paraId="400D5331" w14:textId="47136D35" w:rsidR="006042BA" w:rsidRDefault="006042BA" w:rsidP="006042BA">
      <w:pPr>
        <w:pStyle w:val="BodyText"/>
      </w:pPr>
      <w:r>
        <w:t xml:space="preserve">STORED IN ^SD(403.5,  (18326 ENTRIES)   SITE: TEST.CHEYENNE.MED.VA.GOV   UCI: CHEYL134,ROU                                                     (VERSION 5.3)   </w:t>
      </w:r>
    </w:p>
    <w:p w14:paraId="5A3D6839" w14:textId="77777777" w:rsidR="006042BA" w:rsidRDefault="006042BA" w:rsidP="006042BA">
      <w:pPr>
        <w:pStyle w:val="BodyText"/>
      </w:pPr>
    </w:p>
    <w:p w14:paraId="00D4425B" w14:textId="77777777" w:rsidR="006042BA" w:rsidRDefault="006042BA" w:rsidP="006042BA">
      <w:pPr>
        <w:pStyle w:val="BodyText"/>
      </w:pPr>
      <w:r>
        <w:t>DATA          NAME                  GLOBAL        DATA</w:t>
      </w:r>
    </w:p>
    <w:p w14:paraId="6A0242E5" w14:textId="77777777" w:rsidR="006042BA" w:rsidRDefault="006042BA" w:rsidP="006042BA">
      <w:pPr>
        <w:pStyle w:val="BodyText"/>
      </w:pPr>
      <w:r>
        <w:t>ELEMENT       TITLE                 LOCATION      TYPE</w:t>
      </w:r>
    </w:p>
    <w:p w14:paraId="73CD40FA" w14:textId="77777777" w:rsidR="006042BA" w:rsidRDefault="006042BA" w:rsidP="006042BA">
      <w:pPr>
        <w:pStyle w:val="BodyText"/>
      </w:pPr>
      <w:r>
        <w:t>-------------------------------------------------------------------------------</w:t>
      </w:r>
    </w:p>
    <w:p w14:paraId="2442B0CE" w14:textId="77777777" w:rsidR="006042BA" w:rsidRDefault="006042BA" w:rsidP="006042BA">
      <w:pPr>
        <w:pStyle w:val="BodyText"/>
      </w:pPr>
      <w:r>
        <w:t>This file contains records for all active Recall Reminders. Once a patient has</w:t>
      </w:r>
    </w:p>
    <w:p w14:paraId="2D859D96" w14:textId="77777777" w:rsidR="006042BA" w:rsidRDefault="006042BA" w:rsidP="006042BA">
      <w:pPr>
        <w:pStyle w:val="BodyText"/>
      </w:pPr>
      <w:r>
        <w:t>called to make an appointment, the entry is then moved from this file to RECALL</w:t>
      </w:r>
    </w:p>
    <w:p w14:paraId="79FB59A8" w14:textId="77777777" w:rsidR="006042BA" w:rsidRDefault="006042BA" w:rsidP="006042BA">
      <w:pPr>
        <w:pStyle w:val="BodyText"/>
      </w:pPr>
      <w:r>
        <w:t>REMINDERS REMOVED file. Patients should not be entered into this file when</w:t>
      </w:r>
    </w:p>
    <w:p w14:paraId="3AAB7DE3" w14:textId="77777777" w:rsidR="006042BA" w:rsidRDefault="006042BA" w:rsidP="006042BA">
      <w:pPr>
        <w:pStyle w:val="BodyText"/>
      </w:pPr>
      <w:r>
        <w:t xml:space="preserve">their future </w:t>
      </w:r>
      <w:proofErr w:type="spellStart"/>
      <w:r>
        <w:t>appoitment</w:t>
      </w:r>
      <w:proofErr w:type="spellEnd"/>
      <w:r>
        <w:t xml:space="preserve"> is less than 30 days.  The records are maintained by</w:t>
      </w:r>
    </w:p>
    <w:p w14:paraId="6009510B" w14:textId="77777777" w:rsidR="006042BA" w:rsidRDefault="006042BA" w:rsidP="006042BA">
      <w:pPr>
        <w:pStyle w:val="BodyText"/>
      </w:pPr>
      <w:r>
        <w:t xml:space="preserve">Recall Date and patient name.  </w:t>
      </w:r>
    </w:p>
    <w:p w14:paraId="6076FC32" w14:textId="77777777" w:rsidR="006042BA" w:rsidRDefault="006042BA" w:rsidP="006042BA">
      <w:pPr>
        <w:pStyle w:val="BodyText"/>
      </w:pPr>
    </w:p>
    <w:p w14:paraId="4FB5E4E7" w14:textId="77777777" w:rsidR="006042BA" w:rsidRDefault="006042BA" w:rsidP="006042BA">
      <w:pPr>
        <w:pStyle w:val="BodyText"/>
      </w:pPr>
    </w:p>
    <w:p w14:paraId="101B4A7D" w14:textId="77777777" w:rsidR="006042BA" w:rsidRDefault="006042BA" w:rsidP="006042BA">
      <w:pPr>
        <w:pStyle w:val="BodyText"/>
      </w:pPr>
      <w:r>
        <w:t xml:space="preserve">              DD ACCESS: @</w:t>
      </w:r>
    </w:p>
    <w:p w14:paraId="0205455A" w14:textId="77777777" w:rsidR="006042BA" w:rsidRDefault="006042BA" w:rsidP="006042BA">
      <w:pPr>
        <w:pStyle w:val="BodyText"/>
      </w:pPr>
      <w:r>
        <w:t xml:space="preserve">              RD ACCESS: </w:t>
      </w:r>
    </w:p>
    <w:p w14:paraId="1F423A0E" w14:textId="77777777" w:rsidR="006042BA" w:rsidRDefault="006042BA" w:rsidP="006042BA">
      <w:pPr>
        <w:pStyle w:val="BodyText"/>
      </w:pPr>
      <w:r>
        <w:t xml:space="preserve">              WR ACCESS: </w:t>
      </w:r>
    </w:p>
    <w:p w14:paraId="4AB9F2F2" w14:textId="77777777" w:rsidR="006042BA" w:rsidRDefault="006042BA" w:rsidP="006042BA">
      <w:pPr>
        <w:pStyle w:val="BodyText"/>
      </w:pPr>
      <w:r>
        <w:t xml:space="preserve">             DEL ACCESS: @</w:t>
      </w:r>
    </w:p>
    <w:p w14:paraId="5AA9FFCF" w14:textId="77777777" w:rsidR="006042BA" w:rsidRDefault="006042BA" w:rsidP="006042BA">
      <w:pPr>
        <w:pStyle w:val="BodyText"/>
      </w:pPr>
      <w:r>
        <w:t xml:space="preserve">           LAYGO ACCESS: @</w:t>
      </w:r>
    </w:p>
    <w:p w14:paraId="46C7967E" w14:textId="77777777" w:rsidR="006042BA" w:rsidRDefault="006042BA" w:rsidP="006042BA">
      <w:pPr>
        <w:pStyle w:val="BodyText"/>
      </w:pPr>
      <w:r>
        <w:t xml:space="preserve">           AUDIT ACCESS: @</w:t>
      </w:r>
    </w:p>
    <w:p w14:paraId="71E547FF" w14:textId="77777777" w:rsidR="006042BA" w:rsidRDefault="006042BA" w:rsidP="006042BA">
      <w:pPr>
        <w:pStyle w:val="BodyText"/>
      </w:pPr>
    </w:p>
    <w:p w14:paraId="0407F4E1" w14:textId="77777777" w:rsidR="006042BA" w:rsidRDefault="006042BA" w:rsidP="006042BA">
      <w:pPr>
        <w:pStyle w:val="BodyText"/>
      </w:pPr>
      <w:r>
        <w:t xml:space="preserve">        (NOTE: Kernel's File Access Security has been installed in this UCI.)</w:t>
      </w:r>
    </w:p>
    <w:p w14:paraId="404A1D4D" w14:textId="77777777" w:rsidR="006042BA" w:rsidRDefault="006042BA" w:rsidP="006042BA">
      <w:pPr>
        <w:pStyle w:val="BodyText"/>
      </w:pPr>
    </w:p>
    <w:p w14:paraId="7652EA56" w14:textId="77777777" w:rsidR="006042BA" w:rsidRDefault="006042BA" w:rsidP="006042BA">
      <w:pPr>
        <w:pStyle w:val="BodyText"/>
      </w:pPr>
      <w:r>
        <w:t>IDENTIFIED BY: CLINIC (#4.5)[R], RECALL DATE (#5)[R]</w:t>
      </w:r>
    </w:p>
    <w:p w14:paraId="65F4DD80" w14:textId="77777777" w:rsidR="006042BA" w:rsidRDefault="006042BA" w:rsidP="006042BA">
      <w:pPr>
        <w:pStyle w:val="BodyText"/>
      </w:pPr>
    </w:p>
    <w:p w14:paraId="7DE265DE" w14:textId="77777777" w:rsidR="006042BA" w:rsidRDefault="006042BA" w:rsidP="006042BA">
      <w:pPr>
        <w:pStyle w:val="BodyText"/>
      </w:pPr>
      <w:r>
        <w:t xml:space="preserve">POINTED TO BY: APPT REQUEST TYPE field (#.22) of the SDEC APPOINTMENT File </w:t>
      </w:r>
    </w:p>
    <w:p w14:paraId="716AE4D7" w14:textId="77777777" w:rsidR="006042BA" w:rsidRDefault="006042BA" w:rsidP="006042BA">
      <w:pPr>
        <w:pStyle w:val="BodyText"/>
      </w:pPr>
      <w:r>
        <w:lastRenderedPageBreak/>
        <w:t xml:space="preserve">                   (#409.84) </w:t>
      </w:r>
    </w:p>
    <w:p w14:paraId="2CD9FB3A" w14:textId="77777777" w:rsidR="006042BA" w:rsidRDefault="006042BA" w:rsidP="006042BA">
      <w:pPr>
        <w:pStyle w:val="BodyText"/>
      </w:pPr>
      <w:r>
        <w:t xml:space="preserve">               </w:t>
      </w:r>
    </w:p>
    <w:p w14:paraId="4187A1EF" w14:textId="77777777" w:rsidR="006042BA" w:rsidRDefault="006042BA" w:rsidP="006042BA">
      <w:pPr>
        <w:pStyle w:val="BodyText"/>
      </w:pPr>
    </w:p>
    <w:p w14:paraId="0B5C1AB4" w14:textId="77777777" w:rsidR="006042BA" w:rsidRDefault="006042BA" w:rsidP="006042BA">
      <w:pPr>
        <w:pStyle w:val="BodyText"/>
      </w:pPr>
      <w:r>
        <w:t>CROSS</w:t>
      </w:r>
    </w:p>
    <w:p w14:paraId="67792CCD" w14:textId="77777777" w:rsidR="006042BA" w:rsidRDefault="006042BA" w:rsidP="006042BA">
      <w:pPr>
        <w:pStyle w:val="BodyText"/>
      </w:pPr>
      <w:r>
        <w:t>REFERENCED BY: PATIENT NAME(B), PROVIDER(C), RECALL DATE(D), CLINIC(E)</w:t>
      </w:r>
    </w:p>
    <w:p w14:paraId="2EB8A444" w14:textId="77777777" w:rsidR="006042BA" w:rsidRDefault="006042BA" w:rsidP="006042BA">
      <w:pPr>
        <w:pStyle w:val="BodyText"/>
      </w:pPr>
    </w:p>
    <w:p w14:paraId="3A148BA7" w14:textId="24B7E0A7" w:rsidR="006042BA" w:rsidRDefault="006042BA" w:rsidP="006042BA">
      <w:pPr>
        <w:pStyle w:val="BodyText"/>
      </w:pPr>
      <w:r>
        <w:t>INDEXED BY:    PATIENT NAME (A66201), DATE/TIME RECALL ADDED &amp; USER WHO ENTERED</w:t>
      </w:r>
      <w:r w:rsidR="00C72B25">
        <w:t xml:space="preserve"> </w:t>
      </w:r>
      <w:r>
        <w:t>RECALL (AC)</w:t>
      </w:r>
    </w:p>
    <w:p w14:paraId="413E4EB9" w14:textId="77777777" w:rsidR="006042BA" w:rsidRDefault="006042BA" w:rsidP="006042BA">
      <w:pPr>
        <w:pStyle w:val="BodyText"/>
      </w:pPr>
    </w:p>
    <w:p w14:paraId="0E5EECDF" w14:textId="77777777" w:rsidR="006042BA" w:rsidRDefault="006042BA" w:rsidP="006042BA">
      <w:pPr>
        <w:pStyle w:val="BodyText"/>
      </w:pPr>
    </w:p>
    <w:p w14:paraId="6AB1DC6F" w14:textId="77777777" w:rsidR="006042BA" w:rsidRDefault="006042BA" w:rsidP="006042BA">
      <w:pPr>
        <w:pStyle w:val="BodyText"/>
      </w:pPr>
      <w:r>
        <w:t>403.5,.01     PATIENT NAME           0;1 POINTER TO PATIENT FILE (#2)</w:t>
      </w:r>
    </w:p>
    <w:p w14:paraId="44627BB8" w14:textId="77777777" w:rsidR="006042BA" w:rsidRDefault="006042BA" w:rsidP="006042BA">
      <w:pPr>
        <w:pStyle w:val="BodyText"/>
      </w:pPr>
      <w:r>
        <w:t xml:space="preserve">                                 (Required)</w:t>
      </w:r>
    </w:p>
    <w:p w14:paraId="1131232E" w14:textId="77777777" w:rsidR="006042BA" w:rsidRDefault="006042BA" w:rsidP="006042BA">
      <w:pPr>
        <w:pStyle w:val="BodyText"/>
      </w:pPr>
    </w:p>
    <w:p w14:paraId="251F4D51" w14:textId="77777777" w:rsidR="006042BA" w:rsidRDefault="006042BA" w:rsidP="006042BA">
      <w:pPr>
        <w:pStyle w:val="BodyText"/>
      </w:pPr>
      <w:r>
        <w:t xml:space="preserve">              LAST EDITED:      JUL 15, 2008 </w:t>
      </w:r>
    </w:p>
    <w:p w14:paraId="58CFD24B" w14:textId="6A5B381E" w:rsidR="006042BA" w:rsidRDefault="006042BA" w:rsidP="006042BA">
      <w:pPr>
        <w:pStyle w:val="BodyText"/>
      </w:pPr>
      <w:r>
        <w:t xml:space="preserve">              HELP-PROMPT:      Enter the name of the Patient you wish to enter a Recall for. </w:t>
      </w:r>
    </w:p>
    <w:p w14:paraId="600B3CA9" w14:textId="15D04452" w:rsidR="006042BA" w:rsidRDefault="006042BA" w:rsidP="006042BA">
      <w:pPr>
        <w:pStyle w:val="BodyText"/>
      </w:pPr>
      <w:r>
        <w:t xml:space="preserve">              DESCRIPTION:      Recall Reminder patient name this is a pointer</w:t>
      </w:r>
      <w:r w:rsidR="00C72B25">
        <w:t xml:space="preserve"> </w:t>
      </w:r>
      <w:r>
        <w:t xml:space="preserve">to the patient file #2.  </w:t>
      </w:r>
    </w:p>
    <w:p w14:paraId="2A22FBC8" w14:textId="77777777" w:rsidR="006042BA" w:rsidRDefault="006042BA" w:rsidP="006042BA">
      <w:pPr>
        <w:pStyle w:val="BodyText"/>
      </w:pPr>
    </w:p>
    <w:p w14:paraId="1B220013" w14:textId="77777777" w:rsidR="006042BA" w:rsidRDefault="006042BA" w:rsidP="006042BA">
      <w:pPr>
        <w:pStyle w:val="BodyText"/>
      </w:pPr>
      <w:r>
        <w:t xml:space="preserve">              CROSS-REFERENCE:  403.5^B </w:t>
      </w:r>
    </w:p>
    <w:p w14:paraId="02699945" w14:textId="77777777" w:rsidR="006042BA" w:rsidRDefault="006042BA" w:rsidP="006042BA">
      <w:pPr>
        <w:pStyle w:val="BodyText"/>
      </w:pPr>
      <w:r>
        <w:t xml:space="preserve">                                1)= S ^SD(403.5,"B",$E(X,1,30),DA)=""</w:t>
      </w:r>
    </w:p>
    <w:p w14:paraId="2829A0AB" w14:textId="77777777" w:rsidR="006042BA" w:rsidRDefault="006042BA" w:rsidP="006042BA">
      <w:pPr>
        <w:pStyle w:val="BodyText"/>
      </w:pPr>
      <w:r>
        <w:t xml:space="preserve">                                2)= K ^SD(403.5,"B",$E(X,1,30),DA)</w:t>
      </w:r>
    </w:p>
    <w:p w14:paraId="5C1E1CA7" w14:textId="1D519D4D" w:rsidR="006042BA" w:rsidRDefault="006042BA" w:rsidP="006042BA">
      <w:pPr>
        <w:pStyle w:val="BodyText"/>
      </w:pPr>
      <w:r>
        <w:t xml:space="preserve">                                Used for checking to see if the patient is in</w:t>
      </w:r>
      <w:r w:rsidR="00C72B25">
        <w:t xml:space="preserve"> </w:t>
      </w:r>
      <w:r>
        <w:t>the Recall file and display recall information</w:t>
      </w:r>
      <w:r w:rsidR="00C72B25">
        <w:t xml:space="preserve"> </w:t>
      </w:r>
      <w:r>
        <w:t xml:space="preserve">before a new entry is made.  </w:t>
      </w:r>
    </w:p>
    <w:p w14:paraId="0B0AD68A" w14:textId="77777777" w:rsidR="006042BA" w:rsidRDefault="006042BA" w:rsidP="006042BA">
      <w:pPr>
        <w:pStyle w:val="BodyText"/>
      </w:pPr>
    </w:p>
    <w:p w14:paraId="39D5156B" w14:textId="77777777" w:rsidR="006042BA" w:rsidRDefault="006042BA" w:rsidP="006042BA">
      <w:pPr>
        <w:pStyle w:val="BodyText"/>
      </w:pPr>
      <w:r>
        <w:t xml:space="preserve">              FIELD INDEX:      A66201 (#838)    MUMPS    IR    ACTION</w:t>
      </w:r>
    </w:p>
    <w:p w14:paraId="3EA386EF" w14:textId="77777777" w:rsidR="006042BA" w:rsidRDefault="006042BA" w:rsidP="006042BA">
      <w:pPr>
        <w:pStyle w:val="BodyText"/>
      </w:pPr>
      <w:r>
        <w:t xml:space="preserve">                  Short </w:t>
      </w:r>
      <w:proofErr w:type="spellStart"/>
      <w:r>
        <w:t>Descr</w:t>
      </w:r>
      <w:proofErr w:type="spellEnd"/>
      <w:r>
        <w:t>:  Save copy of record before deletion.</w:t>
      </w:r>
    </w:p>
    <w:p w14:paraId="38368B90" w14:textId="68A3297A" w:rsidR="006042BA" w:rsidRDefault="006042BA" w:rsidP="006042BA">
      <w:pPr>
        <w:pStyle w:val="BodyText"/>
      </w:pPr>
      <w:r>
        <w:t xml:space="preserve">                  Description:  Before deleting a record from this file, save a</w:t>
      </w:r>
      <w:r w:rsidR="00C72B25">
        <w:t xml:space="preserve"> </w:t>
      </w:r>
      <w:r>
        <w:t>copy of it in file 403.56.  Deletion can be</w:t>
      </w:r>
      <w:r w:rsidR="00C72B25">
        <w:t xml:space="preserve"> </w:t>
      </w:r>
      <w:r>
        <w:t>either because a clerk deletes a patient from</w:t>
      </w:r>
      <w:r w:rsidR="00C72B25">
        <w:t xml:space="preserve"> </w:t>
      </w:r>
      <w:r>
        <w:t>the recall list, or because a patient has been</w:t>
      </w:r>
      <w:r w:rsidR="00C72B25">
        <w:t xml:space="preserve"> </w:t>
      </w:r>
      <w:r>
        <w:t>given an appointment in a clinic requested by</w:t>
      </w:r>
      <w:r w:rsidR="00C72B25">
        <w:t xml:space="preserve"> </w:t>
      </w:r>
      <w:r>
        <w:t>the recall list and therefore is deleted by the nightly job.  We save this information so that</w:t>
      </w:r>
      <w:r w:rsidR="00C72B25">
        <w:t xml:space="preserve"> </w:t>
      </w:r>
      <w:r>
        <w:t>we can look back at appointments given to</w:t>
      </w:r>
      <w:r w:rsidR="00C72B25">
        <w:t xml:space="preserve"> </w:t>
      </w:r>
      <w:r>
        <w:t xml:space="preserve">                               patients and see how timely the appointments</w:t>
      </w:r>
      <w:r w:rsidR="00C72B25">
        <w:t xml:space="preserve"> </w:t>
      </w:r>
      <w:r>
        <w:t xml:space="preserve">were.  </w:t>
      </w:r>
    </w:p>
    <w:p w14:paraId="1F94E79C" w14:textId="77777777" w:rsidR="006042BA" w:rsidRDefault="006042BA" w:rsidP="006042BA">
      <w:pPr>
        <w:pStyle w:val="BodyText"/>
      </w:pPr>
      <w:r>
        <w:t xml:space="preserve">                    Set Logic:  Q</w:t>
      </w:r>
    </w:p>
    <w:p w14:paraId="2E860C69" w14:textId="77777777" w:rsidR="006042BA" w:rsidRDefault="006042BA" w:rsidP="006042BA">
      <w:pPr>
        <w:pStyle w:val="BodyText"/>
      </w:pPr>
      <w:r>
        <w:t xml:space="preserve">                   Kill Logic:  D DELETE^SDRRISRU</w:t>
      </w:r>
    </w:p>
    <w:p w14:paraId="6796EF95" w14:textId="77777777" w:rsidR="006042BA" w:rsidRDefault="006042BA" w:rsidP="006042BA">
      <w:pPr>
        <w:pStyle w:val="BodyText"/>
      </w:pPr>
      <w:r>
        <w:t xml:space="preserve">                    Kill Cond:  S X=(X1'=""&amp;(X2=""))</w:t>
      </w:r>
    </w:p>
    <w:p w14:paraId="2472265C" w14:textId="77777777" w:rsidR="006042BA" w:rsidRDefault="006042BA" w:rsidP="006042BA">
      <w:pPr>
        <w:pStyle w:val="BodyText"/>
      </w:pPr>
      <w:r>
        <w:t xml:space="preserve">                         X(1):  PATIENT NAME  (403.5,.01)  (forwards)</w:t>
      </w:r>
    </w:p>
    <w:p w14:paraId="4A365B3B" w14:textId="77777777" w:rsidR="006042BA" w:rsidRDefault="006042BA" w:rsidP="006042BA">
      <w:pPr>
        <w:pStyle w:val="BodyText"/>
      </w:pPr>
    </w:p>
    <w:p w14:paraId="2256CF09" w14:textId="77777777" w:rsidR="006042BA" w:rsidRDefault="006042BA" w:rsidP="006042BA">
      <w:pPr>
        <w:pStyle w:val="BodyText"/>
      </w:pPr>
    </w:p>
    <w:p w14:paraId="7751559F" w14:textId="77777777" w:rsidR="006042BA" w:rsidRDefault="006042BA" w:rsidP="006042BA">
      <w:pPr>
        <w:pStyle w:val="BodyText"/>
      </w:pPr>
      <w:r>
        <w:t>403.5,2       ACCESSION#             0;3 FREE TEXT</w:t>
      </w:r>
    </w:p>
    <w:p w14:paraId="064EAE4D" w14:textId="77777777" w:rsidR="006042BA" w:rsidRDefault="006042BA" w:rsidP="006042BA">
      <w:pPr>
        <w:pStyle w:val="BodyText"/>
      </w:pPr>
    </w:p>
    <w:p w14:paraId="13816511" w14:textId="77777777" w:rsidR="006042BA" w:rsidRDefault="006042BA" w:rsidP="006042BA">
      <w:pPr>
        <w:pStyle w:val="BodyText"/>
      </w:pPr>
      <w:r>
        <w:t xml:space="preserve">              INPUT TRANSFORM:  K:$L(X)&gt;25!($L(X)&lt;1) X</w:t>
      </w:r>
    </w:p>
    <w:p w14:paraId="660EED47" w14:textId="77777777" w:rsidR="006042BA" w:rsidRDefault="006042BA" w:rsidP="006042BA">
      <w:pPr>
        <w:pStyle w:val="BodyText"/>
      </w:pPr>
      <w:r>
        <w:t xml:space="preserve">              LAST EDITED:      JUL 15, 2008 </w:t>
      </w:r>
    </w:p>
    <w:p w14:paraId="65B1AE28" w14:textId="77777777" w:rsidR="006042BA" w:rsidRDefault="006042BA" w:rsidP="006042BA">
      <w:pPr>
        <w:pStyle w:val="BodyText"/>
      </w:pPr>
      <w:r>
        <w:t xml:space="preserve">              HELP-PROMPT:      Answer must be 1-25 characters in length. </w:t>
      </w:r>
    </w:p>
    <w:p w14:paraId="19B54DBD" w14:textId="2DC8E77E" w:rsidR="006042BA" w:rsidRDefault="006042BA" w:rsidP="006042BA">
      <w:pPr>
        <w:pStyle w:val="BodyText"/>
      </w:pPr>
      <w:r>
        <w:t xml:space="preserve">              DESCRIPTION:      This is the lab order number or the lab</w:t>
      </w:r>
      <w:r w:rsidR="00C72B25">
        <w:t xml:space="preserve"> </w:t>
      </w:r>
      <w:r>
        <w:t xml:space="preserve">accession number if known.  </w:t>
      </w:r>
    </w:p>
    <w:p w14:paraId="5B741C82" w14:textId="77777777" w:rsidR="006042BA" w:rsidRDefault="006042BA" w:rsidP="006042BA">
      <w:pPr>
        <w:pStyle w:val="BodyText"/>
      </w:pPr>
    </w:p>
    <w:p w14:paraId="2D33DB7F" w14:textId="77777777" w:rsidR="006042BA" w:rsidRDefault="006042BA" w:rsidP="006042BA">
      <w:pPr>
        <w:pStyle w:val="BodyText"/>
      </w:pPr>
      <w:r>
        <w:t>403.5,2.5     COMMENT                0;7 FREE TEXT (audited)</w:t>
      </w:r>
    </w:p>
    <w:p w14:paraId="39785EC5" w14:textId="77777777" w:rsidR="006042BA" w:rsidRDefault="006042BA" w:rsidP="006042BA">
      <w:pPr>
        <w:pStyle w:val="BodyText"/>
      </w:pPr>
    </w:p>
    <w:p w14:paraId="59D877EB" w14:textId="77777777" w:rsidR="006042BA" w:rsidRDefault="006042BA" w:rsidP="006042BA">
      <w:pPr>
        <w:pStyle w:val="BodyText"/>
      </w:pPr>
      <w:r>
        <w:t xml:space="preserve">              INPUT TRANSFORM:  K:$L(X)&gt;80!($L(X)&lt;1) X</w:t>
      </w:r>
    </w:p>
    <w:p w14:paraId="607D4FBB" w14:textId="77777777" w:rsidR="006042BA" w:rsidRDefault="006042BA" w:rsidP="006042BA">
      <w:pPr>
        <w:pStyle w:val="BodyText"/>
      </w:pPr>
      <w:r>
        <w:t xml:space="preserve">              LAST EDITED:      NOV 02, 2016 </w:t>
      </w:r>
    </w:p>
    <w:p w14:paraId="42689F36" w14:textId="77777777" w:rsidR="006042BA" w:rsidRDefault="006042BA" w:rsidP="006042BA">
      <w:pPr>
        <w:pStyle w:val="BodyText"/>
      </w:pPr>
      <w:r>
        <w:t xml:space="preserve">              HELP-PROMPT:      Answer must be 1-80 characters in length. </w:t>
      </w:r>
    </w:p>
    <w:p w14:paraId="0FAEA230" w14:textId="7B691A32" w:rsidR="006042BA" w:rsidRDefault="006042BA" w:rsidP="006042BA">
      <w:pPr>
        <w:pStyle w:val="BodyText"/>
      </w:pPr>
      <w:r>
        <w:t xml:space="preserve">              DESCRIPTION:        Comments needed for this recall entry. </w:t>
      </w:r>
    </w:p>
    <w:p w14:paraId="3990CB21" w14:textId="77777777" w:rsidR="006042BA" w:rsidRDefault="006042BA" w:rsidP="006042BA">
      <w:pPr>
        <w:pStyle w:val="BodyText"/>
      </w:pPr>
    </w:p>
    <w:p w14:paraId="02CD739B" w14:textId="77777777" w:rsidR="006042BA" w:rsidRDefault="006042BA" w:rsidP="006042BA">
      <w:pPr>
        <w:pStyle w:val="BodyText"/>
      </w:pPr>
      <w:r>
        <w:t xml:space="preserve">              AUDIT:            YES, ALWAYS</w:t>
      </w:r>
    </w:p>
    <w:p w14:paraId="1ED8A0C8" w14:textId="77777777" w:rsidR="006042BA" w:rsidRDefault="006042BA" w:rsidP="006042BA">
      <w:pPr>
        <w:pStyle w:val="BodyText"/>
      </w:pPr>
    </w:p>
    <w:p w14:paraId="779CD738" w14:textId="77777777" w:rsidR="006042BA" w:rsidRDefault="006042BA" w:rsidP="006042BA">
      <w:pPr>
        <w:pStyle w:val="BodyText"/>
      </w:pPr>
      <w:r>
        <w:t>403.5,2.6     FAST/NON-FASTING       0;8 SET (audited)</w:t>
      </w:r>
    </w:p>
    <w:p w14:paraId="56F989E3" w14:textId="77777777" w:rsidR="006042BA" w:rsidRDefault="006042BA" w:rsidP="006042BA">
      <w:pPr>
        <w:pStyle w:val="BodyText"/>
      </w:pPr>
    </w:p>
    <w:p w14:paraId="3E2B9DC2" w14:textId="77777777" w:rsidR="006042BA" w:rsidRDefault="006042BA" w:rsidP="006042BA">
      <w:pPr>
        <w:pStyle w:val="BodyText"/>
      </w:pPr>
      <w:r>
        <w:t xml:space="preserve">                                'f' FOR FASTING; </w:t>
      </w:r>
    </w:p>
    <w:p w14:paraId="2A500294" w14:textId="77777777" w:rsidR="006042BA" w:rsidRDefault="006042BA" w:rsidP="006042BA">
      <w:pPr>
        <w:pStyle w:val="BodyText"/>
      </w:pPr>
      <w:r>
        <w:t xml:space="preserve">                                'n' FOR NON-FASTING; </w:t>
      </w:r>
    </w:p>
    <w:p w14:paraId="5A7FBF35" w14:textId="77777777" w:rsidR="006042BA" w:rsidRDefault="006042BA" w:rsidP="006042BA">
      <w:pPr>
        <w:pStyle w:val="BodyText"/>
      </w:pPr>
      <w:r>
        <w:t xml:space="preserve">              LAST EDITED:      NOV 02, 2016 </w:t>
      </w:r>
    </w:p>
    <w:p w14:paraId="66EAC212" w14:textId="29A64285" w:rsidR="006042BA" w:rsidRDefault="006042BA" w:rsidP="006042BA">
      <w:pPr>
        <w:pStyle w:val="BodyText"/>
      </w:pPr>
      <w:r>
        <w:t xml:space="preserve">              HELP-PROMPT:      Are the labs Fasting or Non-Fasting? leave blank if no labs have been ordered. </w:t>
      </w:r>
    </w:p>
    <w:p w14:paraId="09D62BA5" w14:textId="6E08AE64" w:rsidR="006042BA" w:rsidRDefault="006042BA" w:rsidP="006042BA">
      <w:pPr>
        <w:pStyle w:val="BodyText"/>
      </w:pPr>
      <w:r>
        <w:t xml:space="preserve">              DESCRIPTION:      If the  patient has had lab tests ordered for</w:t>
      </w:r>
      <w:r w:rsidR="00C72B25">
        <w:t xml:space="preserve"> </w:t>
      </w:r>
      <w:r>
        <w:t>this recall visit, select either Fasting or</w:t>
      </w:r>
      <w:r w:rsidR="00C72B25">
        <w:t xml:space="preserve"> </w:t>
      </w:r>
      <w:r>
        <w:t>Non-Fasting labs. If the patient has no labs</w:t>
      </w:r>
      <w:r w:rsidR="00C72B25">
        <w:t xml:space="preserve"> </w:t>
      </w:r>
      <w:r>
        <w:t xml:space="preserve">orders leave blank.  </w:t>
      </w:r>
    </w:p>
    <w:p w14:paraId="78551DF2" w14:textId="77777777" w:rsidR="006042BA" w:rsidRDefault="006042BA" w:rsidP="006042BA">
      <w:pPr>
        <w:pStyle w:val="BodyText"/>
      </w:pPr>
    </w:p>
    <w:p w14:paraId="746AD847" w14:textId="77777777" w:rsidR="006042BA" w:rsidRDefault="006042BA" w:rsidP="006042BA">
      <w:pPr>
        <w:pStyle w:val="BodyText"/>
      </w:pPr>
      <w:r>
        <w:t xml:space="preserve">              AUDIT:            YES, ALWAYS</w:t>
      </w:r>
    </w:p>
    <w:p w14:paraId="41F8164D" w14:textId="77777777" w:rsidR="006042BA" w:rsidRDefault="006042BA" w:rsidP="006042BA">
      <w:pPr>
        <w:pStyle w:val="BodyText"/>
      </w:pPr>
    </w:p>
    <w:p w14:paraId="657C6136" w14:textId="77777777" w:rsidR="006042BA" w:rsidRDefault="006042BA" w:rsidP="006042BA">
      <w:pPr>
        <w:pStyle w:val="BodyText"/>
      </w:pPr>
      <w:r>
        <w:t xml:space="preserve">403.5,3       TEST/APP.              0;4 POINTER TO RECALL REMINDERS APPT TYPE </w:t>
      </w:r>
    </w:p>
    <w:p w14:paraId="6FAA3B44" w14:textId="77777777" w:rsidR="006042BA" w:rsidRDefault="006042BA" w:rsidP="006042BA">
      <w:pPr>
        <w:pStyle w:val="BodyText"/>
      </w:pPr>
      <w:r>
        <w:t xml:space="preserve">                                FILE (#403.51) (Required) (audited)</w:t>
      </w:r>
    </w:p>
    <w:p w14:paraId="70B09A0F" w14:textId="77777777" w:rsidR="006042BA" w:rsidRDefault="006042BA" w:rsidP="006042BA">
      <w:pPr>
        <w:pStyle w:val="BodyText"/>
      </w:pPr>
    </w:p>
    <w:p w14:paraId="4213231E" w14:textId="77777777" w:rsidR="006042BA" w:rsidRDefault="006042BA" w:rsidP="006042BA">
      <w:pPr>
        <w:pStyle w:val="BodyText"/>
      </w:pPr>
      <w:r>
        <w:lastRenderedPageBreak/>
        <w:t xml:space="preserve">              LAST EDITED:      NOV 02, 2016 </w:t>
      </w:r>
    </w:p>
    <w:p w14:paraId="7336FE80" w14:textId="77777777" w:rsidR="006042BA" w:rsidRDefault="006042BA" w:rsidP="006042BA">
      <w:pPr>
        <w:pStyle w:val="BodyText"/>
      </w:pPr>
      <w:r>
        <w:t xml:space="preserve">              HELP-PROMPT:      Select the type of Recall visit </w:t>
      </w:r>
    </w:p>
    <w:p w14:paraId="4E6E4E6A" w14:textId="3907F7D0" w:rsidR="006042BA" w:rsidRDefault="006042BA" w:rsidP="006042BA">
      <w:pPr>
        <w:pStyle w:val="BodyText"/>
      </w:pPr>
      <w:r>
        <w:t xml:space="preserve">              DESCRIPTION:      This is the type of Recall Visit that is</w:t>
      </w:r>
      <w:r w:rsidR="00C72B25">
        <w:t xml:space="preserve"> </w:t>
      </w:r>
      <w:r>
        <w:t xml:space="preserve">assigned for this entry.  </w:t>
      </w:r>
    </w:p>
    <w:p w14:paraId="78C323A7" w14:textId="77777777" w:rsidR="006042BA" w:rsidRDefault="006042BA" w:rsidP="006042BA">
      <w:pPr>
        <w:pStyle w:val="BodyText"/>
      </w:pPr>
    </w:p>
    <w:p w14:paraId="713BB420" w14:textId="77777777" w:rsidR="006042BA" w:rsidRDefault="006042BA" w:rsidP="006042BA">
      <w:pPr>
        <w:pStyle w:val="BodyText"/>
      </w:pPr>
      <w:r>
        <w:t xml:space="preserve">              AUDIT:            YES, ALWAYS</w:t>
      </w:r>
    </w:p>
    <w:p w14:paraId="1A7A3693" w14:textId="77777777" w:rsidR="006042BA" w:rsidRDefault="006042BA" w:rsidP="006042BA">
      <w:pPr>
        <w:pStyle w:val="BodyText"/>
      </w:pPr>
    </w:p>
    <w:p w14:paraId="5D8C5E1F" w14:textId="77777777" w:rsidR="006042BA" w:rsidRDefault="006042BA" w:rsidP="006042BA">
      <w:pPr>
        <w:pStyle w:val="BodyText"/>
      </w:pPr>
      <w:r>
        <w:t xml:space="preserve">403.5,4       PROVIDER               0;5 POINTER TO RECALL REMINDERS PROVIDERS </w:t>
      </w:r>
    </w:p>
    <w:p w14:paraId="6D03B85B" w14:textId="77777777" w:rsidR="006042BA" w:rsidRDefault="006042BA" w:rsidP="006042BA">
      <w:pPr>
        <w:pStyle w:val="BodyText"/>
      </w:pPr>
      <w:r>
        <w:t xml:space="preserve">                                FILE (#403.54) (Required) (audited)</w:t>
      </w:r>
    </w:p>
    <w:p w14:paraId="42C466E1" w14:textId="77777777" w:rsidR="006042BA" w:rsidRDefault="006042BA" w:rsidP="006042BA">
      <w:pPr>
        <w:pStyle w:val="BodyText"/>
      </w:pPr>
    </w:p>
    <w:p w14:paraId="03ABAE44" w14:textId="77777777" w:rsidR="006042BA" w:rsidRDefault="006042BA" w:rsidP="006042BA">
      <w:pPr>
        <w:pStyle w:val="BodyText"/>
      </w:pPr>
      <w:r>
        <w:t xml:space="preserve">              LAST EDITED:      NOV 02, 2016 </w:t>
      </w:r>
    </w:p>
    <w:p w14:paraId="6C492916" w14:textId="77777777" w:rsidR="006042BA" w:rsidRDefault="006042BA" w:rsidP="006042BA">
      <w:pPr>
        <w:pStyle w:val="BodyText"/>
      </w:pPr>
      <w:r>
        <w:t xml:space="preserve">              HELP-PROMPT:      Select the provider for this Recall entry. </w:t>
      </w:r>
    </w:p>
    <w:p w14:paraId="7A9C614E" w14:textId="7B82A0B1" w:rsidR="006042BA" w:rsidRDefault="006042BA" w:rsidP="006042BA">
      <w:pPr>
        <w:pStyle w:val="BodyText"/>
      </w:pPr>
      <w:r>
        <w:t xml:space="preserve">              DESCRIPTION:      The provider who is assigned for this Recall</w:t>
      </w:r>
      <w:r w:rsidR="00C72B25">
        <w:t xml:space="preserve"> </w:t>
      </w:r>
      <w:r>
        <w:t xml:space="preserve">entry.  </w:t>
      </w:r>
    </w:p>
    <w:p w14:paraId="5C4DE6B8" w14:textId="77777777" w:rsidR="006042BA" w:rsidRDefault="006042BA" w:rsidP="006042BA">
      <w:pPr>
        <w:pStyle w:val="BodyText"/>
      </w:pPr>
    </w:p>
    <w:p w14:paraId="33990493" w14:textId="77777777" w:rsidR="006042BA" w:rsidRDefault="006042BA" w:rsidP="006042BA">
      <w:pPr>
        <w:pStyle w:val="BodyText"/>
      </w:pPr>
      <w:r>
        <w:t xml:space="preserve">              AUDIT:            YES, ALWAYS</w:t>
      </w:r>
    </w:p>
    <w:p w14:paraId="10514C2E" w14:textId="77777777" w:rsidR="006042BA" w:rsidRDefault="006042BA" w:rsidP="006042BA">
      <w:pPr>
        <w:pStyle w:val="BodyText"/>
      </w:pPr>
      <w:r>
        <w:t xml:space="preserve">              CROSS-REFERENCE:  403.5^C </w:t>
      </w:r>
    </w:p>
    <w:p w14:paraId="19E42CD9" w14:textId="77777777" w:rsidR="006042BA" w:rsidRDefault="006042BA" w:rsidP="006042BA">
      <w:pPr>
        <w:pStyle w:val="BodyText"/>
      </w:pPr>
      <w:r>
        <w:t xml:space="preserve">                                1)= S ^SD(403.5,"C",$E(X,1,30),DA)=""</w:t>
      </w:r>
    </w:p>
    <w:p w14:paraId="619933C8" w14:textId="77777777" w:rsidR="006042BA" w:rsidRDefault="006042BA" w:rsidP="006042BA">
      <w:pPr>
        <w:pStyle w:val="BodyText"/>
      </w:pPr>
      <w:r>
        <w:t xml:space="preserve">                                2)= K ^SD(403.5,"C",$E(X,1,30),DA)</w:t>
      </w:r>
    </w:p>
    <w:p w14:paraId="20C10CAB" w14:textId="57A4E585" w:rsidR="006042BA" w:rsidRDefault="006042BA" w:rsidP="006042BA">
      <w:pPr>
        <w:pStyle w:val="BodyText"/>
      </w:pPr>
      <w:r>
        <w:t xml:space="preserve">                                Used for printing of the cards/letter and</w:t>
      </w:r>
      <w:r w:rsidR="00C72B25">
        <w:t xml:space="preserve"> </w:t>
      </w:r>
      <w:r>
        <w:t xml:space="preserve">reports by Provider or Recall Team.  </w:t>
      </w:r>
    </w:p>
    <w:p w14:paraId="5C8191CB" w14:textId="77777777" w:rsidR="006042BA" w:rsidRDefault="006042BA" w:rsidP="006042BA">
      <w:pPr>
        <w:pStyle w:val="BodyText"/>
      </w:pPr>
    </w:p>
    <w:p w14:paraId="71C312E0" w14:textId="77777777" w:rsidR="006042BA" w:rsidRDefault="006042BA" w:rsidP="006042BA">
      <w:pPr>
        <w:pStyle w:val="BodyText"/>
      </w:pPr>
      <w:r>
        <w:t>403.5,4.5     CLINIC                 0;2 POINTER TO HOSPITAL LOCATION FILE (#44</w:t>
      </w:r>
    </w:p>
    <w:p w14:paraId="63B81E6C" w14:textId="77777777" w:rsidR="006042BA" w:rsidRDefault="006042BA" w:rsidP="006042BA">
      <w:pPr>
        <w:pStyle w:val="BodyText"/>
      </w:pPr>
      <w:r>
        <w:t xml:space="preserve">                                ) (Required) (audited)</w:t>
      </w:r>
    </w:p>
    <w:p w14:paraId="2974099A" w14:textId="77777777" w:rsidR="006042BA" w:rsidRDefault="006042BA" w:rsidP="006042BA">
      <w:pPr>
        <w:pStyle w:val="BodyText"/>
      </w:pPr>
    </w:p>
    <w:p w14:paraId="63A10FCA" w14:textId="77777777" w:rsidR="006042BA" w:rsidRDefault="006042BA" w:rsidP="006042BA">
      <w:pPr>
        <w:pStyle w:val="BodyText"/>
      </w:pPr>
      <w:r>
        <w:t xml:space="preserve">              LAST EDITED:      NOV 02, 2016 </w:t>
      </w:r>
    </w:p>
    <w:p w14:paraId="3867A6C0" w14:textId="03EE6823" w:rsidR="006042BA" w:rsidRDefault="006042BA" w:rsidP="006042BA">
      <w:pPr>
        <w:pStyle w:val="BodyText"/>
      </w:pPr>
      <w:r>
        <w:t xml:space="preserve">              HELP-PROMPT:      Select the clinic that this Recall will be linked to. </w:t>
      </w:r>
    </w:p>
    <w:p w14:paraId="5094C279" w14:textId="14F40A99" w:rsidR="006042BA" w:rsidRDefault="006042BA" w:rsidP="006042BA">
      <w:pPr>
        <w:pStyle w:val="BodyText"/>
      </w:pPr>
      <w:r>
        <w:t xml:space="preserve">              DESCRIPTION:      This is the Hospital Location which this</w:t>
      </w:r>
      <w:r w:rsidR="00C72B25">
        <w:t xml:space="preserve"> </w:t>
      </w:r>
      <w:r>
        <w:t xml:space="preserve">patient will have the Recall entry assigned. </w:t>
      </w:r>
    </w:p>
    <w:p w14:paraId="75F587C7" w14:textId="77777777" w:rsidR="006042BA" w:rsidRDefault="006042BA" w:rsidP="006042BA">
      <w:pPr>
        <w:pStyle w:val="BodyText"/>
      </w:pPr>
    </w:p>
    <w:p w14:paraId="6766C5BE" w14:textId="77777777" w:rsidR="006042BA" w:rsidRDefault="006042BA" w:rsidP="006042BA">
      <w:pPr>
        <w:pStyle w:val="BodyText"/>
      </w:pPr>
      <w:r>
        <w:t xml:space="preserve">              AUDIT:            YES, ALWAYS</w:t>
      </w:r>
    </w:p>
    <w:p w14:paraId="6CBCEBF4" w14:textId="77777777" w:rsidR="006042BA" w:rsidRDefault="006042BA" w:rsidP="006042BA">
      <w:pPr>
        <w:pStyle w:val="BodyText"/>
      </w:pPr>
      <w:r>
        <w:t xml:space="preserve">              CROSS-REFERENCE:  403.5^E </w:t>
      </w:r>
    </w:p>
    <w:p w14:paraId="26B4D8FE" w14:textId="77777777" w:rsidR="006042BA" w:rsidRDefault="006042BA" w:rsidP="006042BA">
      <w:pPr>
        <w:pStyle w:val="BodyText"/>
      </w:pPr>
      <w:r>
        <w:t xml:space="preserve">                                1)= S ^SD(403.5,"E",$E(X,1,30),DA)=""</w:t>
      </w:r>
    </w:p>
    <w:p w14:paraId="02F54ABD" w14:textId="77777777" w:rsidR="006042BA" w:rsidRDefault="006042BA" w:rsidP="006042BA">
      <w:pPr>
        <w:pStyle w:val="BodyText"/>
      </w:pPr>
      <w:r>
        <w:t xml:space="preserve">                                2)= K ^SD(403.5,"E",$E(X,1,30),DA)</w:t>
      </w:r>
    </w:p>
    <w:p w14:paraId="3EAF108B" w14:textId="127C445D" w:rsidR="006042BA" w:rsidRDefault="006042BA" w:rsidP="006042BA">
      <w:pPr>
        <w:pStyle w:val="BodyText"/>
      </w:pPr>
      <w:r>
        <w:t xml:space="preserve">                                Used during the display of Recall information</w:t>
      </w:r>
      <w:r w:rsidR="00C72B25">
        <w:t xml:space="preserve"> </w:t>
      </w:r>
      <w:r>
        <w:t>and for selecting the printing of</w:t>
      </w:r>
      <w:r w:rsidR="00C72B25">
        <w:t xml:space="preserve"> </w:t>
      </w:r>
      <w:r>
        <w:t>cards/letters, Also, used in selecting reports</w:t>
      </w:r>
      <w:r w:rsidR="00C72B25">
        <w:t xml:space="preserve"> </w:t>
      </w:r>
      <w:r>
        <w:t xml:space="preserve">printed by Recall clinic.  </w:t>
      </w:r>
    </w:p>
    <w:p w14:paraId="5D1A877A" w14:textId="77777777" w:rsidR="006042BA" w:rsidRDefault="006042BA" w:rsidP="006042BA">
      <w:pPr>
        <w:pStyle w:val="BodyText"/>
      </w:pPr>
    </w:p>
    <w:p w14:paraId="5DCC2B23" w14:textId="77777777" w:rsidR="006042BA" w:rsidRDefault="006042BA" w:rsidP="006042BA">
      <w:pPr>
        <w:pStyle w:val="BodyText"/>
      </w:pPr>
    </w:p>
    <w:p w14:paraId="7C9FB30E" w14:textId="77777777" w:rsidR="006042BA" w:rsidRDefault="006042BA" w:rsidP="006042BA">
      <w:pPr>
        <w:pStyle w:val="BodyText"/>
      </w:pPr>
    </w:p>
    <w:p w14:paraId="15A51C05" w14:textId="77777777" w:rsidR="006042BA" w:rsidRDefault="006042BA" w:rsidP="006042BA">
      <w:pPr>
        <w:pStyle w:val="BodyText"/>
      </w:pPr>
      <w:r>
        <w:t>403.5,4.7     LENGTH OF APPT.        0;9 NUMBER (audited)</w:t>
      </w:r>
    </w:p>
    <w:p w14:paraId="7A30B013" w14:textId="77777777" w:rsidR="006042BA" w:rsidRDefault="006042BA" w:rsidP="006042BA">
      <w:pPr>
        <w:pStyle w:val="BodyText"/>
      </w:pPr>
    </w:p>
    <w:p w14:paraId="38DFB4F3" w14:textId="77777777" w:rsidR="006042BA" w:rsidRDefault="006042BA" w:rsidP="006042BA">
      <w:pPr>
        <w:pStyle w:val="BodyText"/>
      </w:pPr>
      <w:r>
        <w:t xml:space="preserve">              INPUT TRANSFORM:  K:+X'=X!(X&gt;120)!(X&lt;10)!(X?.E1"."1N.N) X</w:t>
      </w:r>
    </w:p>
    <w:p w14:paraId="792DA56A" w14:textId="77777777" w:rsidR="006042BA" w:rsidRDefault="006042BA" w:rsidP="006042BA">
      <w:pPr>
        <w:pStyle w:val="BodyText"/>
      </w:pPr>
      <w:r>
        <w:t xml:space="preserve">              LAST EDITED:      NOV 02, 2016 </w:t>
      </w:r>
    </w:p>
    <w:p w14:paraId="3246CE84" w14:textId="14EEA284" w:rsidR="006042BA" w:rsidRDefault="006042BA" w:rsidP="006042BA">
      <w:pPr>
        <w:pStyle w:val="BodyText"/>
      </w:pPr>
      <w:r>
        <w:t xml:space="preserve">              HELP-PROMPT:      Type a Number between 10 and 120, 0 Decimal Digits </w:t>
      </w:r>
    </w:p>
    <w:p w14:paraId="3DED2BB0" w14:textId="37F43DC1" w:rsidR="006042BA" w:rsidRDefault="006042BA" w:rsidP="006042BA">
      <w:pPr>
        <w:pStyle w:val="BodyText"/>
      </w:pPr>
      <w:r>
        <w:t xml:space="preserve">              DESCRIPTION:      The length of appointment (in minutes) that</w:t>
      </w:r>
      <w:r w:rsidR="00C72B25">
        <w:t xml:space="preserve"> </w:t>
      </w:r>
      <w:r>
        <w:t xml:space="preserve">will be required once scheduled.  </w:t>
      </w:r>
      <w:r w:rsidR="00C72B25">
        <w:t xml:space="preserve"> </w:t>
      </w:r>
    </w:p>
    <w:p w14:paraId="17CD7C5B" w14:textId="77777777" w:rsidR="006042BA" w:rsidRDefault="006042BA" w:rsidP="006042BA">
      <w:pPr>
        <w:pStyle w:val="BodyText"/>
      </w:pPr>
      <w:r>
        <w:t xml:space="preserve">              AUDIT:            YES, ALWAYS</w:t>
      </w:r>
    </w:p>
    <w:p w14:paraId="41286E73" w14:textId="77777777" w:rsidR="006042BA" w:rsidRDefault="006042BA" w:rsidP="006042BA">
      <w:pPr>
        <w:pStyle w:val="BodyText"/>
      </w:pPr>
    </w:p>
    <w:p w14:paraId="4721FEE1" w14:textId="77777777" w:rsidR="006042BA" w:rsidRDefault="006042BA" w:rsidP="006042BA">
      <w:pPr>
        <w:pStyle w:val="BodyText"/>
      </w:pPr>
      <w:r>
        <w:t>403.5,5       RECALL DATE            0;6 DATE (Required)</w:t>
      </w:r>
    </w:p>
    <w:p w14:paraId="7E3BD40D" w14:textId="77777777" w:rsidR="006042BA" w:rsidRDefault="006042BA" w:rsidP="006042BA">
      <w:pPr>
        <w:pStyle w:val="BodyText"/>
      </w:pPr>
    </w:p>
    <w:p w14:paraId="1D77A34B" w14:textId="0C7425BC" w:rsidR="006042BA" w:rsidRDefault="006042BA" w:rsidP="006042BA">
      <w:pPr>
        <w:pStyle w:val="BodyText"/>
      </w:pPr>
      <w:r>
        <w:t xml:space="preserve">              INPUT TRANSFORM:  S %DT="EFX",%DT(0)=$$FMADD^XLFDT(DT,1) D ^%DT K</w:t>
      </w:r>
      <w:r w:rsidR="00C72B25">
        <w:t xml:space="preserve"> </w:t>
      </w:r>
      <w:r>
        <w:t>%DT(0) S X=Y K:Y&lt;1 X</w:t>
      </w:r>
    </w:p>
    <w:p w14:paraId="11C037D6" w14:textId="77777777" w:rsidR="006042BA" w:rsidRDefault="006042BA" w:rsidP="006042BA">
      <w:pPr>
        <w:pStyle w:val="BodyText"/>
      </w:pPr>
      <w:r>
        <w:t xml:space="preserve">              LAST EDITED:      JAN 14, 2016 </w:t>
      </w:r>
    </w:p>
    <w:p w14:paraId="003140A0" w14:textId="4A904CA9" w:rsidR="006042BA" w:rsidRDefault="006042BA" w:rsidP="006042BA">
      <w:pPr>
        <w:pStyle w:val="BodyText"/>
      </w:pPr>
      <w:r>
        <w:t xml:space="preserve">              HELP-PROMPT:      Enter the Recall Date that the provider has requested for this patient. </w:t>
      </w:r>
    </w:p>
    <w:p w14:paraId="300CD68C" w14:textId="6B973F1F" w:rsidR="006042BA" w:rsidRDefault="006042BA" w:rsidP="006042BA">
      <w:pPr>
        <w:pStyle w:val="BodyText"/>
      </w:pPr>
      <w:r>
        <w:t xml:space="preserve">              DESCRIPTION:      Recall Date is a date the provider has</w:t>
      </w:r>
      <w:r w:rsidR="00C72B25">
        <w:t xml:space="preserve"> </w:t>
      </w:r>
      <w:r>
        <w:t>requested the patient to return. This must be a</w:t>
      </w:r>
      <w:r w:rsidR="00C72B25">
        <w:t xml:space="preserve"> </w:t>
      </w:r>
      <w:r>
        <w:t xml:space="preserve">future exact date.  </w:t>
      </w:r>
    </w:p>
    <w:p w14:paraId="576F2C0E" w14:textId="77777777" w:rsidR="006042BA" w:rsidRDefault="006042BA" w:rsidP="006042BA">
      <w:pPr>
        <w:pStyle w:val="BodyText"/>
      </w:pPr>
      <w:r>
        <w:t xml:space="preserve">                                UNEDITABLE</w:t>
      </w:r>
    </w:p>
    <w:p w14:paraId="5EF9FD4F" w14:textId="77777777" w:rsidR="006042BA" w:rsidRDefault="006042BA" w:rsidP="006042BA">
      <w:pPr>
        <w:pStyle w:val="BodyText"/>
      </w:pPr>
      <w:r>
        <w:t xml:space="preserve">              NOTES:            XXXX--CAN'T BE ALTERED EXCEPT BY PROGRAMMER</w:t>
      </w:r>
    </w:p>
    <w:p w14:paraId="3777B2F1" w14:textId="77777777" w:rsidR="006042BA" w:rsidRDefault="006042BA" w:rsidP="006042BA">
      <w:pPr>
        <w:pStyle w:val="BodyText"/>
      </w:pPr>
    </w:p>
    <w:p w14:paraId="061888F8" w14:textId="77777777" w:rsidR="006042BA" w:rsidRDefault="006042BA" w:rsidP="006042BA">
      <w:pPr>
        <w:pStyle w:val="BodyText"/>
      </w:pPr>
      <w:r>
        <w:t xml:space="preserve">              CROSS-REFERENCE:  403.5^D </w:t>
      </w:r>
    </w:p>
    <w:p w14:paraId="764B3528" w14:textId="77777777" w:rsidR="006042BA" w:rsidRDefault="006042BA" w:rsidP="006042BA">
      <w:pPr>
        <w:pStyle w:val="BodyText"/>
      </w:pPr>
      <w:r>
        <w:t xml:space="preserve">                                1)= S ^SD(403.5,"D",$E(X,1,30),DA)=""</w:t>
      </w:r>
    </w:p>
    <w:p w14:paraId="3E434009" w14:textId="77777777" w:rsidR="006042BA" w:rsidRDefault="006042BA" w:rsidP="006042BA">
      <w:pPr>
        <w:pStyle w:val="BodyText"/>
      </w:pPr>
      <w:r>
        <w:t xml:space="preserve">                                2)= K ^SD(403.5,"D",$E(X,1,30),DA)</w:t>
      </w:r>
    </w:p>
    <w:p w14:paraId="510FEAEA" w14:textId="0FDA7D31" w:rsidR="006042BA" w:rsidRDefault="006042BA" w:rsidP="006042BA">
      <w:pPr>
        <w:pStyle w:val="BodyText"/>
      </w:pPr>
      <w:r>
        <w:t xml:space="preserve">                                Used in selecting a date range for printing</w:t>
      </w:r>
      <w:r w:rsidR="00C72B25">
        <w:t xml:space="preserve"> </w:t>
      </w:r>
      <w:r>
        <w:t xml:space="preserve">Recall cards/letters and in all Recall reports. </w:t>
      </w:r>
    </w:p>
    <w:p w14:paraId="6AB404F9" w14:textId="77777777" w:rsidR="006042BA" w:rsidRDefault="006042BA" w:rsidP="006042BA">
      <w:pPr>
        <w:pStyle w:val="BodyText"/>
      </w:pPr>
      <w:r>
        <w:t xml:space="preserve"> </w:t>
      </w:r>
    </w:p>
    <w:p w14:paraId="05924522" w14:textId="77777777" w:rsidR="006042BA" w:rsidRDefault="006042BA" w:rsidP="006042BA">
      <w:pPr>
        <w:pStyle w:val="BodyText"/>
      </w:pPr>
      <w:r>
        <w:t xml:space="preserve">              CROSS-REFERENCE:  ^^TRIGGER^403.5^7 </w:t>
      </w:r>
    </w:p>
    <w:p w14:paraId="5772DFAC" w14:textId="77777777" w:rsidR="006042BA" w:rsidRDefault="006042BA" w:rsidP="006042BA">
      <w:pPr>
        <w:pStyle w:val="BodyText"/>
      </w:pPr>
      <w:r>
        <w:t xml:space="preserve">                                1)= K DIV S DIV=X,D0=DA,DIV(0)=D0 S Y(1)=$S($D(</w:t>
      </w:r>
    </w:p>
    <w:p w14:paraId="1C56BBAC" w14:textId="7F511A2C" w:rsidR="006042BA" w:rsidRDefault="006042BA" w:rsidP="006042BA">
      <w:pPr>
        <w:pStyle w:val="BodyText"/>
      </w:pPr>
      <w:r>
        <w:t xml:space="preserve">                                ^SD(403.5,D0,0)):^(0),1:"") S X=$P(Y(1),U,11),X =X S DIU=X K Y S X=DIV S X=DUZ S DIH=$G(^SD(403.5,DIV(0),0)),DIV=X S $P(^(0),U,11)=DIV,DIH=403                                .5,DIG=7 D ^DICR</w:t>
      </w:r>
    </w:p>
    <w:p w14:paraId="466A6D9B" w14:textId="77777777" w:rsidR="006042BA" w:rsidRDefault="006042BA" w:rsidP="006042BA">
      <w:pPr>
        <w:pStyle w:val="BodyText"/>
      </w:pPr>
    </w:p>
    <w:p w14:paraId="7BFBAF04" w14:textId="77777777" w:rsidR="006042BA" w:rsidRDefault="006042BA" w:rsidP="006042BA">
      <w:pPr>
        <w:pStyle w:val="BodyText"/>
      </w:pPr>
      <w:r>
        <w:t xml:space="preserve">                                2)= Q</w:t>
      </w:r>
    </w:p>
    <w:p w14:paraId="0176393F" w14:textId="77777777" w:rsidR="006042BA" w:rsidRDefault="006042BA" w:rsidP="006042BA">
      <w:pPr>
        <w:pStyle w:val="BodyText"/>
      </w:pPr>
    </w:p>
    <w:p w14:paraId="2F7EE50D" w14:textId="77777777" w:rsidR="006042BA" w:rsidRDefault="006042BA" w:rsidP="006042BA">
      <w:pPr>
        <w:pStyle w:val="BodyText"/>
      </w:pPr>
      <w:r>
        <w:t xml:space="preserve">                                CREATE VALUE)= S X=DUZ</w:t>
      </w:r>
    </w:p>
    <w:p w14:paraId="32260249" w14:textId="77777777" w:rsidR="006042BA" w:rsidRDefault="006042BA" w:rsidP="006042BA">
      <w:pPr>
        <w:pStyle w:val="BodyText"/>
      </w:pPr>
      <w:r>
        <w:t xml:space="preserve">                                DELETE VALUE)= NO EFFECT</w:t>
      </w:r>
    </w:p>
    <w:p w14:paraId="77327256" w14:textId="77777777" w:rsidR="006042BA" w:rsidRDefault="006042BA" w:rsidP="006042BA">
      <w:pPr>
        <w:pStyle w:val="BodyText"/>
      </w:pPr>
      <w:r>
        <w:t xml:space="preserve">                                FIELD)= #7</w:t>
      </w:r>
    </w:p>
    <w:p w14:paraId="65593E32" w14:textId="77777777" w:rsidR="006042BA" w:rsidRDefault="006042BA" w:rsidP="006042BA">
      <w:pPr>
        <w:pStyle w:val="BodyText"/>
      </w:pPr>
      <w:r>
        <w:t xml:space="preserve">                                Used to update USER THAT ENTER RECALL field #7 </w:t>
      </w:r>
    </w:p>
    <w:p w14:paraId="60705B47" w14:textId="77777777" w:rsidR="006042BA" w:rsidRDefault="006042BA" w:rsidP="006042BA">
      <w:pPr>
        <w:pStyle w:val="BodyText"/>
      </w:pPr>
      <w:r>
        <w:t>403.5,5.5     RECALL DATE (PER PATIENT) 0;12 DATE</w:t>
      </w:r>
    </w:p>
    <w:p w14:paraId="516A9BC4" w14:textId="77777777" w:rsidR="006042BA" w:rsidRDefault="006042BA" w:rsidP="006042BA">
      <w:pPr>
        <w:pStyle w:val="BodyText"/>
      </w:pPr>
    </w:p>
    <w:p w14:paraId="06BE1FFD" w14:textId="67AF9EF5" w:rsidR="006042BA" w:rsidRDefault="006042BA" w:rsidP="006042BA">
      <w:pPr>
        <w:pStyle w:val="BodyText"/>
      </w:pPr>
      <w:r>
        <w:t xml:space="preserve">              INPUT TRANSFORM:  S %DT="EFX",%DT(0)=$$FMADD^XLFDT(DT,1) D ^%DT K %DT(0) S X=Y K:Y&lt;1 X</w:t>
      </w:r>
    </w:p>
    <w:p w14:paraId="46DDD3BA" w14:textId="77777777" w:rsidR="006042BA" w:rsidRDefault="006042BA" w:rsidP="006042BA">
      <w:pPr>
        <w:pStyle w:val="BodyText"/>
      </w:pPr>
      <w:r>
        <w:t xml:space="preserve">              LAST EDITED:      JAN 14, 2016 </w:t>
      </w:r>
    </w:p>
    <w:p w14:paraId="5886065E" w14:textId="09685639" w:rsidR="006042BA" w:rsidRDefault="006042BA" w:rsidP="006042BA">
      <w:pPr>
        <w:pStyle w:val="BodyText"/>
      </w:pPr>
      <w:r>
        <w:t xml:space="preserve">              HELP-PROMPT:      Enter the Date that the patient is requesting for their Recall Visit. </w:t>
      </w:r>
    </w:p>
    <w:p w14:paraId="70E278D4" w14:textId="6F21BD02" w:rsidR="006042BA" w:rsidRDefault="006042BA" w:rsidP="006042BA">
      <w:pPr>
        <w:pStyle w:val="BodyText"/>
      </w:pPr>
      <w:r>
        <w:t xml:space="preserve">              DESCRIPTION:      This is the Recall Date that the patient is</w:t>
      </w:r>
      <w:r w:rsidR="0071143E">
        <w:t xml:space="preserve"> </w:t>
      </w:r>
      <w:r>
        <w:t>requesting. It can be different from the Recall</w:t>
      </w:r>
      <w:r w:rsidR="0071143E">
        <w:t xml:space="preserve"> D</w:t>
      </w:r>
      <w:r>
        <w:t xml:space="preserve">ate, which is what the Provider has requested. This must be a future exact date.  </w:t>
      </w:r>
    </w:p>
    <w:p w14:paraId="7B4CC71B" w14:textId="77777777" w:rsidR="006042BA" w:rsidRDefault="006042BA" w:rsidP="006042BA">
      <w:pPr>
        <w:pStyle w:val="BodyText"/>
      </w:pPr>
      <w:r>
        <w:t xml:space="preserve">                                UNEDITABLE</w:t>
      </w:r>
    </w:p>
    <w:p w14:paraId="4B7F507E" w14:textId="77777777" w:rsidR="006042BA" w:rsidRDefault="006042BA" w:rsidP="006042BA">
      <w:pPr>
        <w:pStyle w:val="BodyText"/>
      </w:pPr>
      <w:r>
        <w:t xml:space="preserve">              NOTES:            XXXX--CAN'T BE ALTERED EXCEPT BY PROGRAMMER</w:t>
      </w:r>
    </w:p>
    <w:p w14:paraId="205C18BE" w14:textId="77777777" w:rsidR="006042BA" w:rsidRDefault="006042BA" w:rsidP="006042BA">
      <w:pPr>
        <w:pStyle w:val="BodyText"/>
      </w:pPr>
    </w:p>
    <w:p w14:paraId="082E052C" w14:textId="77777777" w:rsidR="006042BA" w:rsidRDefault="006042BA" w:rsidP="006042BA">
      <w:pPr>
        <w:pStyle w:val="BodyText"/>
      </w:pPr>
      <w:r>
        <w:t>403.5,6       DATE REMINDER SENT     0;10 DATE</w:t>
      </w:r>
    </w:p>
    <w:p w14:paraId="68891BC9" w14:textId="77777777" w:rsidR="006042BA" w:rsidRDefault="006042BA" w:rsidP="006042BA">
      <w:pPr>
        <w:pStyle w:val="BodyText"/>
      </w:pPr>
    </w:p>
    <w:p w14:paraId="6EFBCDB3" w14:textId="77777777" w:rsidR="006042BA" w:rsidRDefault="006042BA" w:rsidP="006042BA">
      <w:pPr>
        <w:pStyle w:val="BodyText"/>
      </w:pPr>
      <w:r>
        <w:t xml:space="preserve">              INPUT TRANSFORM:  S %DT="E" D ^%DT S X=Y K:Y&lt;1 X</w:t>
      </w:r>
    </w:p>
    <w:p w14:paraId="4D0F4A81" w14:textId="77777777" w:rsidR="006042BA" w:rsidRDefault="006042BA" w:rsidP="006042BA">
      <w:pPr>
        <w:pStyle w:val="BodyText"/>
      </w:pPr>
      <w:r>
        <w:t xml:space="preserve">              LAST EDITED:      JUL 15, 2008 </w:t>
      </w:r>
    </w:p>
    <w:p w14:paraId="5EAA2814" w14:textId="77777777" w:rsidR="006042BA" w:rsidRDefault="006042BA" w:rsidP="006042BA">
      <w:pPr>
        <w:pStyle w:val="BodyText"/>
      </w:pPr>
      <w:r>
        <w:t xml:space="preserve">              HELP-PROMPT:      Date letter/card first printed. </w:t>
      </w:r>
    </w:p>
    <w:p w14:paraId="17CD9C17" w14:textId="5C5C2C55" w:rsidR="006042BA" w:rsidRDefault="006042BA" w:rsidP="006042BA">
      <w:pPr>
        <w:pStyle w:val="BodyText"/>
      </w:pPr>
      <w:r>
        <w:t xml:space="preserve">              DESCRIPTION:      This is the date that the first letter/card was</w:t>
      </w:r>
      <w:r w:rsidR="0071143E">
        <w:t xml:space="preserve"> </w:t>
      </w:r>
      <w:r>
        <w:t xml:space="preserve">printed and sent to the Veteran.  </w:t>
      </w:r>
    </w:p>
    <w:p w14:paraId="3A6AD8C7" w14:textId="77777777" w:rsidR="006042BA" w:rsidRDefault="006042BA" w:rsidP="006042BA">
      <w:pPr>
        <w:pStyle w:val="BodyText"/>
      </w:pPr>
    </w:p>
    <w:p w14:paraId="300B2675" w14:textId="77777777" w:rsidR="006042BA" w:rsidRDefault="006042BA" w:rsidP="006042BA">
      <w:pPr>
        <w:pStyle w:val="BodyText"/>
      </w:pPr>
      <w:r>
        <w:t>403.5,7       USER WHO ENTERED RECALL 0;11 POINTER TO NEW PERSON FILE (#200)</w:t>
      </w:r>
    </w:p>
    <w:p w14:paraId="36CF1A04" w14:textId="77777777" w:rsidR="006042BA" w:rsidRDefault="006042BA" w:rsidP="006042BA">
      <w:pPr>
        <w:pStyle w:val="BodyText"/>
      </w:pPr>
    </w:p>
    <w:p w14:paraId="4225D82E" w14:textId="77777777" w:rsidR="006042BA" w:rsidRDefault="006042BA" w:rsidP="006042BA">
      <w:pPr>
        <w:pStyle w:val="BodyText"/>
      </w:pPr>
      <w:r>
        <w:t xml:space="preserve">              LAST EDITED:      APR 03, 2015 </w:t>
      </w:r>
    </w:p>
    <w:p w14:paraId="40E3368D" w14:textId="77777777" w:rsidR="006042BA" w:rsidRDefault="006042BA" w:rsidP="006042BA">
      <w:pPr>
        <w:pStyle w:val="BodyText"/>
      </w:pPr>
      <w:r>
        <w:t xml:space="preserve">              HELP-PROMPT:      New person who entered or edited Recall entry </w:t>
      </w:r>
    </w:p>
    <w:p w14:paraId="7BB37A94" w14:textId="1CEE45B3" w:rsidR="006042BA" w:rsidRDefault="006042BA" w:rsidP="006042BA">
      <w:pPr>
        <w:pStyle w:val="BodyText"/>
      </w:pPr>
      <w:r>
        <w:t xml:space="preserve">              DESCRIPTION:         User who enter or edit a Recall entry.  </w:t>
      </w:r>
    </w:p>
    <w:p w14:paraId="25E929F9" w14:textId="54B6C2A8" w:rsidR="006042BA" w:rsidRDefault="006042BA" w:rsidP="006042BA">
      <w:pPr>
        <w:pStyle w:val="BodyText"/>
      </w:pPr>
      <w:r>
        <w:t xml:space="preserve">              NOTES:            TRIGGERED by the RECALL DATE field of the RECALL REMINDERS File RECORD INDEXES:   AC (#1656)</w:t>
      </w:r>
    </w:p>
    <w:p w14:paraId="7CFC0B19" w14:textId="77777777" w:rsidR="006042BA" w:rsidRDefault="006042BA" w:rsidP="006042BA">
      <w:pPr>
        <w:pStyle w:val="BodyText"/>
      </w:pPr>
    </w:p>
    <w:p w14:paraId="6C42AF85" w14:textId="77777777" w:rsidR="006042BA" w:rsidRDefault="006042BA" w:rsidP="006042BA">
      <w:pPr>
        <w:pStyle w:val="BodyText"/>
      </w:pPr>
      <w:r>
        <w:t>403.5,7.5     DATE/TIME RECALL ADDED 0;14 DATE</w:t>
      </w:r>
    </w:p>
    <w:p w14:paraId="555481D1" w14:textId="77777777" w:rsidR="006042BA" w:rsidRDefault="006042BA" w:rsidP="006042BA">
      <w:pPr>
        <w:pStyle w:val="BodyText"/>
      </w:pPr>
    </w:p>
    <w:p w14:paraId="26051C8C" w14:textId="77777777" w:rsidR="006042BA" w:rsidRDefault="006042BA" w:rsidP="006042BA">
      <w:pPr>
        <w:pStyle w:val="BodyText"/>
      </w:pPr>
      <w:r>
        <w:t xml:space="preserve">              INPUT TRANSFORM:  S %DT="ET" D ^%DT S X=Y K:(Y&lt;1)!(X&gt;$E($$NOW^XLF</w:t>
      </w:r>
    </w:p>
    <w:p w14:paraId="2D24F6BC" w14:textId="77777777" w:rsidR="006042BA" w:rsidRDefault="006042BA" w:rsidP="006042BA">
      <w:pPr>
        <w:pStyle w:val="BodyText"/>
      </w:pPr>
      <w:r>
        <w:t xml:space="preserve">                                DT,1,12)) X</w:t>
      </w:r>
    </w:p>
    <w:p w14:paraId="7E1A55E5" w14:textId="77777777" w:rsidR="006042BA" w:rsidRDefault="006042BA" w:rsidP="006042BA">
      <w:pPr>
        <w:pStyle w:val="BodyText"/>
      </w:pPr>
      <w:r>
        <w:t xml:space="preserve">              LAST EDITED:      JAN 14, 2016 </w:t>
      </w:r>
    </w:p>
    <w:p w14:paraId="535E3CF5" w14:textId="77777777" w:rsidR="006042BA" w:rsidRDefault="006042BA" w:rsidP="006042BA">
      <w:pPr>
        <w:pStyle w:val="BodyText"/>
      </w:pPr>
      <w:r>
        <w:t xml:space="preserve">              HELP-PROMPT:      Enter a date and time not in the future </w:t>
      </w:r>
    </w:p>
    <w:p w14:paraId="252201C3" w14:textId="680DEDA8" w:rsidR="006042BA" w:rsidRDefault="006042BA" w:rsidP="006042BA">
      <w:pPr>
        <w:pStyle w:val="BodyText"/>
      </w:pPr>
      <w:r>
        <w:t xml:space="preserve">              DESCRIPTION:      Date and Time this recall reminder was added.</w:t>
      </w:r>
      <w:r w:rsidR="0071143E">
        <w:t xml:space="preserve"> </w:t>
      </w:r>
      <w:r>
        <w:t xml:space="preserve">Cannot be in the future.  </w:t>
      </w:r>
    </w:p>
    <w:p w14:paraId="3438B52F" w14:textId="77777777" w:rsidR="006042BA" w:rsidRDefault="006042BA" w:rsidP="006042BA">
      <w:pPr>
        <w:pStyle w:val="BodyText"/>
      </w:pPr>
      <w:r>
        <w:t xml:space="preserve">                                UNEDITABLE</w:t>
      </w:r>
    </w:p>
    <w:p w14:paraId="7E8BA250" w14:textId="77777777" w:rsidR="006042BA" w:rsidRDefault="006042BA" w:rsidP="006042BA">
      <w:pPr>
        <w:pStyle w:val="BodyText"/>
      </w:pPr>
      <w:r>
        <w:t xml:space="preserve">              NOTES:            XXXX--CAN'T BE ALTERED EXCEPT BY PROGRAMMER</w:t>
      </w:r>
    </w:p>
    <w:p w14:paraId="4DDED9E3" w14:textId="77777777" w:rsidR="006042BA" w:rsidRDefault="006042BA" w:rsidP="006042BA">
      <w:pPr>
        <w:pStyle w:val="BodyText"/>
      </w:pPr>
    </w:p>
    <w:p w14:paraId="7959B8FF" w14:textId="77777777" w:rsidR="006042BA" w:rsidRDefault="006042BA" w:rsidP="006042BA">
      <w:pPr>
        <w:pStyle w:val="BodyText"/>
      </w:pPr>
      <w:r>
        <w:t xml:space="preserve">              RECORD INDEXES:   AC (#1656)</w:t>
      </w:r>
    </w:p>
    <w:p w14:paraId="021AFF2F" w14:textId="77777777" w:rsidR="006042BA" w:rsidRDefault="006042BA" w:rsidP="006042BA">
      <w:pPr>
        <w:pStyle w:val="BodyText"/>
      </w:pPr>
    </w:p>
    <w:p w14:paraId="60BC5AF4" w14:textId="77777777" w:rsidR="006042BA" w:rsidRDefault="006042BA" w:rsidP="006042BA">
      <w:pPr>
        <w:pStyle w:val="BodyText"/>
      </w:pPr>
      <w:r>
        <w:t>403.5,8       SECOND PRINT           0;13 DATE</w:t>
      </w:r>
    </w:p>
    <w:p w14:paraId="34FA3B47" w14:textId="77777777" w:rsidR="006042BA" w:rsidRDefault="006042BA" w:rsidP="006042BA">
      <w:pPr>
        <w:pStyle w:val="BodyText"/>
      </w:pPr>
    </w:p>
    <w:p w14:paraId="7EC0EE34" w14:textId="77777777" w:rsidR="006042BA" w:rsidRDefault="006042BA" w:rsidP="006042BA">
      <w:pPr>
        <w:pStyle w:val="BodyText"/>
      </w:pPr>
      <w:r>
        <w:t xml:space="preserve">              INPUT TRANSFORM:  S %DT="E" D ^%DT S X=Y K:Y&lt;1 X</w:t>
      </w:r>
    </w:p>
    <w:p w14:paraId="4A7F31CF" w14:textId="77777777" w:rsidR="006042BA" w:rsidRDefault="006042BA" w:rsidP="006042BA">
      <w:pPr>
        <w:pStyle w:val="BodyText"/>
      </w:pPr>
      <w:r>
        <w:t xml:space="preserve">              LAST EDITED:      JUL 15, 2008 </w:t>
      </w:r>
    </w:p>
    <w:p w14:paraId="0CA6A1DA" w14:textId="77777777" w:rsidR="006042BA" w:rsidRDefault="006042BA" w:rsidP="006042BA">
      <w:pPr>
        <w:pStyle w:val="BodyText"/>
      </w:pPr>
      <w:r>
        <w:t xml:space="preserve">              HELP-PROMPT:      Date for second printing of card or letter </w:t>
      </w:r>
    </w:p>
    <w:p w14:paraId="49C2C198" w14:textId="68F00B97" w:rsidR="006042BA" w:rsidRDefault="006042BA" w:rsidP="006042BA">
      <w:pPr>
        <w:pStyle w:val="BodyText"/>
      </w:pPr>
      <w:r>
        <w:t xml:space="preserve">              DESCRIPTION:      This is the date that the second letter/card</w:t>
      </w:r>
      <w:r w:rsidR="0071143E">
        <w:t xml:space="preserve"> </w:t>
      </w:r>
      <w:r>
        <w:t xml:space="preserve">was printed and sent.  </w:t>
      </w:r>
    </w:p>
    <w:p w14:paraId="60E9EB30" w14:textId="77777777" w:rsidR="006042BA" w:rsidRDefault="006042BA" w:rsidP="006042BA">
      <w:pPr>
        <w:pStyle w:val="BodyText"/>
      </w:pPr>
    </w:p>
    <w:p w14:paraId="4D5A307E" w14:textId="2A3A2242" w:rsidR="006042BA" w:rsidRDefault="006042BA" w:rsidP="0067132E">
      <w:pPr>
        <w:pStyle w:val="Heading3"/>
      </w:pPr>
      <w:r>
        <w:t xml:space="preserve"> </w:t>
      </w:r>
      <w:r w:rsidR="00E90049">
        <w:tab/>
      </w:r>
      <w:bookmarkStart w:id="2252" w:name="_Toc513557799"/>
      <w:r>
        <w:t>#</w:t>
      </w:r>
      <w:r w:rsidR="00E90049">
        <w:t>403.56 – RECALL REMINDERS REMOVED</w:t>
      </w:r>
      <w:bookmarkEnd w:id="2252"/>
    </w:p>
    <w:p w14:paraId="13410A55" w14:textId="77777777" w:rsidR="00E90049" w:rsidRDefault="00E90049" w:rsidP="00E90049">
      <w:pPr>
        <w:pStyle w:val="BodyText"/>
      </w:pPr>
    </w:p>
    <w:p w14:paraId="70423B31" w14:textId="77777777" w:rsidR="00E90049" w:rsidRDefault="00E90049" w:rsidP="00E90049">
      <w:pPr>
        <w:pStyle w:val="BodyText"/>
      </w:pPr>
      <w:r>
        <w:t xml:space="preserve">STANDARD DATA DICTIONARY #403.56 -- RECALL REMINDERS REMOVED FILE   </w:t>
      </w:r>
    </w:p>
    <w:p w14:paraId="37E5C6DB" w14:textId="77777777" w:rsidR="00E90049" w:rsidRDefault="00E90049" w:rsidP="00E90049">
      <w:pPr>
        <w:pStyle w:val="BodyText"/>
      </w:pPr>
      <w:r>
        <w:t xml:space="preserve">                                                    FEB 7,2018@14:01:01  PAGE 1</w:t>
      </w:r>
    </w:p>
    <w:p w14:paraId="7F5E95BF" w14:textId="5BF98CE0" w:rsidR="00E90049" w:rsidRDefault="00E90049" w:rsidP="00E90049">
      <w:pPr>
        <w:pStyle w:val="BodyText"/>
      </w:pPr>
      <w:r>
        <w:t xml:space="preserve">STORED IN ^SD(403.56,  (19304 ENTRIES)   SITE: TEST.CHEYENNE.MED.VA.GOV   UCI: CHEYL134,ROU                                                    (VERSION 5.3)   </w:t>
      </w:r>
    </w:p>
    <w:p w14:paraId="6AA3B01A" w14:textId="77777777" w:rsidR="00E90049" w:rsidRDefault="00E90049" w:rsidP="00E90049">
      <w:pPr>
        <w:pStyle w:val="BodyText"/>
      </w:pPr>
    </w:p>
    <w:p w14:paraId="24A7CF0E" w14:textId="77777777" w:rsidR="00E90049" w:rsidRDefault="00E90049" w:rsidP="00E90049">
      <w:pPr>
        <w:pStyle w:val="BodyText"/>
      </w:pPr>
      <w:r>
        <w:t>DATA          NAME                  GLOBAL        DATA</w:t>
      </w:r>
    </w:p>
    <w:p w14:paraId="54BF1E5B" w14:textId="77777777" w:rsidR="00E90049" w:rsidRDefault="00E90049" w:rsidP="00E90049">
      <w:pPr>
        <w:pStyle w:val="BodyText"/>
      </w:pPr>
      <w:r>
        <w:t>ELEMENT       TITLE                 LOCATION      TYPE</w:t>
      </w:r>
    </w:p>
    <w:p w14:paraId="42FC73D5" w14:textId="77777777" w:rsidR="00E90049" w:rsidRDefault="00E90049" w:rsidP="00E90049">
      <w:pPr>
        <w:pStyle w:val="BodyText"/>
      </w:pPr>
      <w:r>
        <w:t>-------------------------------------------------------------------------------</w:t>
      </w:r>
    </w:p>
    <w:p w14:paraId="69F485FF" w14:textId="77777777" w:rsidR="00E90049" w:rsidRDefault="00E90049" w:rsidP="00E90049">
      <w:pPr>
        <w:pStyle w:val="BodyText"/>
      </w:pPr>
      <w:r>
        <w:t>This file holds records deleted from the RECALL REMINDERS [#403.5] file,</w:t>
      </w:r>
    </w:p>
    <w:p w14:paraId="64C57CBF" w14:textId="77777777" w:rsidR="00E90049" w:rsidRDefault="00E90049" w:rsidP="00E90049">
      <w:pPr>
        <w:pStyle w:val="BodyText"/>
      </w:pPr>
      <w:r>
        <w:t xml:space="preserve">whether deleted by the user or because they were given appointments.  </w:t>
      </w:r>
    </w:p>
    <w:p w14:paraId="074FA7EC" w14:textId="77777777" w:rsidR="00E90049" w:rsidRDefault="00E90049" w:rsidP="00E90049">
      <w:pPr>
        <w:pStyle w:val="BodyText"/>
      </w:pPr>
    </w:p>
    <w:p w14:paraId="15E9B7DE" w14:textId="77777777" w:rsidR="00E90049" w:rsidRDefault="00E90049" w:rsidP="00E90049">
      <w:pPr>
        <w:pStyle w:val="BodyText"/>
      </w:pPr>
    </w:p>
    <w:p w14:paraId="423F7CCA" w14:textId="77777777" w:rsidR="00E90049" w:rsidRDefault="00E90049" w:rsidP="00E90049">
      <w:pPr>
        <w:pStyle w:val="BodyText"/>
      </w:pPr>
      <w:r>
        <w:t xml:space="preserve">              DD ACCESS: @</w:t>
      </w:r>
    </w:p>
    <w:p w14:paraId="18A3339E" w14:textId="77777777" w:rsidR="00E90049" w:rsidRDefault="00E90049" w:rsidP="00E90049">
      <w:pPr>
        <w:pStyle w:val="BodyText"/>
      </w:pPr>
      <w:r>
        <w:t xml:space="preserve">              RD ACCESS: </w:t>
      </w:r>
    </w:p>
    <w:p w14:paraId="47FFECE5" w14:textId="77777777" w:rsidR="00E90049" w:rsidRDefault="00E90049" w:rsidP="00E90049">
      <w:pPr>
        <w:pStyle w:val="BodyText"/>
      </w:pPr>
      <w:r>
        <w:t xml:space="preserve">              WR ACCESS: </w:t>
      </w:r>
    </w:p>
    <w:p w14:paraId="402FE562" w14:textId="77777777" w:rsidR="00E90049" w:rsidRDefault="00E90049" w:rsidP="00E90049">
      <w:pPr>
        <w:pStyle w:val="BodyText"/>
      </w:pPr>
      <w:r>
        <w:t xml:space="preserve">             DEL ACCESS: @</w:t>
      </w:r>
    </w:p>
    <w:p w14:paraId="087FB26D" w14:textId="77777777" w:rsidR="00E90049" w:rsidRDefault="00E90049" w:rsidP="00E90049">
      <w:pPr>
        <w:pStyle w:val="BodyText"/>
      </w:pPr>
      <w:r>
        <w:t xml:space="preserve">           LAYGO ACCESS: @</w:t>
      </w:r>
    </w:p>
    <w:p w14:paraId="25ECC090" w14:textId="77777777" w:rsidR="00E90049" w:rsidRDefault="00E90049" w:rsidP="00E90049">
      <w:pPr>
        <w:pStyle w:val="BodyText"/>
      </w:pPr>
      <w:r>
        <w:t xml:space="preserve">           AUDIT ACCESS: @</w:t>
      </w:r>
    </w:p>
    <w:p w14:paraId="06A41A4D" w14:textId="77777777" w:rsidR="00E90049" w:rsidRDefault="00E90049" w:rsidP="00E90049">
      <w:pPr>
        <w:pStyle w:val="BodyText"/>
      </w:pPr>
    </w:p>
    <w:p w14:paraId="6091A21C" w14:textId="77777777" w:rsidR="00E90049" w:rsidRDefault="00E90049" w:rsidP="00E90049">
      <w:pPr>
        <w:pStyle w:val="BodyText"/>
      </w:pPr>
      <w:r>
        <w:t xml:space="preserve">        (NOTE: Kernel's File Access Security has been installed in this UCI.)</w:t>
      </w:r>
    </w:p>
    <w:p w14:paraId="4E04F778" w14:textId="77777777" w:rsidR="00E90049" w:rsidRDefault="00E90049" w:rsidP="00E90049">
      <w:pPr>
        <w:pStyle w:val="BodyText"/>
      </w:pPr>
    </w:p>
    <w:p w14:paraId="2F9694A1" w14:textId="77777777" w:rsidR="00E90049" w:rsidRDefault="00E90049" w:rsidP="00E90049">
      <w:pPr>
        <w:pStyle w:val="BodyText"/>
      </w:pPr>
    </w:p>
    <w:p w14:paraId="3ED0BCC1" w14:textId="77777777" w:rsidR="00E90049" w:rsidRDefault="00E90049" w:rsidP="00E90049">
      <w:pPr>
        <w:pStyle w:val="BodyText"/>
      </w:pPr>
      <w:r>
        <w:t>CROSS</w:t>
      </w:r>
    </w:p>
    <w:p w14:paraId="68E610E7" w14:textId="77777777" w:rsidR="00E90049" w:rsidRDefault="00E90049" w:rsidP="00E90049">
      <w:pPr>
        <w:pStyle w:val="BodyText"/>
      </w:pPr>
      <w:r>
        <w:t>REFERENCED BY: PATIENT NAME(B), RECALL DATE(C)</w:t>
      </w:r>
    </w:p>
    <w:p w14:paraId="5D23511F" w14:textId="77777777" w:rsidR="00E90049" w:rsidRDefault="00E90049" w:rsidP="00E90049">
      <w:pPr>
        <w:pStyle w:val="BodyText"/>
      </w:pPr>
    </w:p>
    <w:p w14:paraId="2EA1D287" w14:textId="1CC90760" w:rsidR="00E90049" w:rsidRDefault="00E90049" w:rsidP="00E90049">
      <w:pPr>
        <w:pStyle w:val="BodyText"/>
      </w:pPr>
      <w:r>
        <w:t>INDEXED BY:    DATE/TIME RECALL ADDED &amp; USER WHO ENTERED RECALL (AC), CLINIC &amp; RECALL DATE (D)</w:t>
      </w:r>
    </w:p>
    <w:p w14:paraId="11165BBD" w14:textId="77777777" w:rsidR="00E90049" w:rsidRDefault="00E90049" w:rsidP="00E90049">
      <w:pPr>
        <w:pStyle w:val="BodyText"/>
      </w:pPr>
    </w:p>
    <w:p w14:paraId="21CA1B35" w14:textId="77777777" w:rsidR="00E90049" w:rsidRDefault="00E90049" w:rsidP="00E90049">
      <w:pPr>
        <w:pStyle w:val="BodyText"/>
      </w:pPr>
    </w:p>
    <w:p w14:paraId="618286E9" w14:textId="77777777" w:rsidR="00E90049" w:rsidRDefault="00E90049" w:rsidP="00E90049">
      <w:pPr>
        <w:pStyle w:val="BodyText"/>
      </w:pPr>
      <w:r>
        <w:t>403.56,.01    PATIENT NAME           0;1 POINTER TO PATIENT FILE (#2)</w:t>
      </w:r>
    </w:p>
    <w:p w14:paraId="677E7D7F" w14:textId="77777777" w:rsidR="00E90049" w:rsidRDefault="00E90049" w:rsidP="00E90049">
      <w:pPr>
        <w:pStyle w:val="BodyText"/>
      </w:pPr>
      <w:r>
        <w:t xml:space="preserve">                                 (Required)</w:t>
      </w:r>
    </w:p>
    <w:p w14:paraId="7AA15DB4" w14:textId="77777777" w:rsidR="00E90049" w:rsidRDefault="00E90049" w:rsidP="00E90049">
      <w:pPr>
        <w:pStyle w:val="BodyText"/>
      </w:pPr>
    </w:p>
    <w:p w14:paraId="1B94CA2A" w14:textId="77777777" w:rsidR="00E90049" w:rsidRDefault="00E90049" w:rsidP="00E90049">
      <w:pPr>
        <w:pStyle w:val="BodyText"/>
      </w:pPr>
      <w:r>
        <w:t xml:space="preserve">              LAST EDITED:      JUL 17, 2008 </w:t>
      </w:r>
    </w:p>
    <w:p w14:paraId="361C65D4" w14:textId="77777777" w:rsidR="00E90049" w:rsidRDefault="00E90049" w:rsidP="00E90049">
      <w:pPr>
        <w:pStyle w:val="BodyText"/>
      </w:pPr>
      <w:r>
        <w:t xml:space="preserve">              HELP-PROMPT:      Select Recall Reminder patient. </w:t>
      </w:r>
    </w:p>
    <w:p w14:paraId="687F6D0C" w14:textId="66ABDF74" w:rsidR="00E90049" w:rsidRDefault="00E90049" w:rsidP="00E90049">
      <w:pPr>
        <w:pStyle w:val="BodyText"/>
      </w:pPr>
      <w:r>
        <w:t xml:space="preserve">              DESCRIPTION:      Recall Reminder Patient who has been removed from the Recall Reminder file.  </w:t>
      </w:r>
    </w:p>
    <w:p w14:paraId="7B874D22" w14:textId="77777777" w:rsidR="00E90049" w:rsidRDefault="00E90049" w:rsidP="00E90049">
      <w:pPr>
        <w:pStyle w:val="BodyText"/>
      </w:pPr>
    </w:p>
    <w:p w14:paraId="10A70126" w14:textId="77777777" w:rsidR="00E90049" w:rsidRDefault="00E90049" w:rsidP="00E90049">
      <w:pPr>
        <w:pStyle w:val="BodyText"/>
      </w:pPr>
      <w:r>
        <w:t xml:space="preserve">              CROSS-REFERENCE:  403.56^B </w:t>
      </w:r>
    </w:p>
    <w:p w14:paraId="71E3C294" w14:textId="77777777" w:rsidR="00E90049" w:rsidRDefault="00E90049" w:rsidP="00E90049">
      <w:pPr>
        <w:pStyle w:val="BodyText"/>
      </w:pPr>
      <w:r>
        <w:t xml:space="preserve">                                1)= S ^SD(403.56,"B",$E(X,1,30),DA)=""</w:t>
      </w:r>
    </w:p>
    <w:p w14:paraId="49AC954F" w14:textId="77777777" w:rsidR="00E90049" w:rsidRDefault="00E90049" w:rsidP="00E90049">
      <w:pPr>
        <w:pStyle w:val="BodyText"/>
      </w:pPr>
      <w:r>
        <w:t xml:space="preserve">                                2)= K ^SD(403.56,"B",$E(X,1,30),DA)</w:t>
      </w:r>
    </w:p>
    <w:p w14:paraId="7CE8E71D" w14:textId="77777777" w:rsidR="00E90049" w:rsidRDefault="00E90049" w:rsidP="00E90049">
      <w:pPr>
        <w:pStyle w:val="BodyText"/>
      </w:pPr>
      <w:r>
        <w:t xml:space="preserve">                                Look up by Recall patient name.  </w:t>
      </w:r>
    </w:p>
    <w:p w14:paraId="0DF74790" w14:textId="77777777" w:rsidR="00E90049" w:rsidRDefault="00E90049" w:rsidP="00E90049">
      <w:pPr>
        <w:pStyle w:val="BodyText"/>
      </w:pPr>
    </w:p>
    <w:p w14:paraId="628114E2" w14:textId="77777777" w:rsidR="00E90049" w:rsidRDefault="00E90049" w:rsidP="00E90049">
      <w:pPr>
        <w:pStyle w:val="BodyText"/>
      </w:pPr>
    </w:p>
    <w:p w14:paraId="0D0B1D70" w14:textId="77777777" w:rsidR="00E90049" w:rsidRDefault="00E90049" w:rsidP="00E90049">
      <w:pPr>
        <w:pStyle w:val="BodyText"/>
      </w:pPr>
    </w:p>
    <w:p w14:paraId="7E750469" w14:textId="77777777" w:rsidR="00E90049" w:rsidRDefault="00E90049" w:rsidP="00E90049">
      <w:pPr>
        <w:pStyle w:val="BodyText"/>
      </w:pPr>
      <w:r>
        <w:t>403.56,2      ACCESSION #            0;3 FREE TEXT</w:t>
      </w:r>
    </w:p>
    <w:p w14:paraId="6A372F38" w14:textId="77777777" w:rsidR="00E90049" w:rsidRDefault="00E90049" w:rsidP="00E90049">
      <w:pPr>
        <w:pStyle w:val="BodyText"/>
      </w:pPr>
    </w:p>
    <w:p w14:paraId="621B79F1" w14:textId="77777777" w:rsidR="00E90049" w:rsidRDefault="00E90049" w:rsidP="00E90049">
      <w:pPr>
        <w:pStyle w:val="BodyText"/>
      </w:pPr>
      <w:r>
        <w:t xml:space="preserve">              INPUT TRANSFORM:  K:$L(X)&gt;25!($L(X)&lt;1) X</w:t>
      </w:r>
    </w:p>
    <w:p w14:paraId="53220364" w14:textId="77777777" w:rsidR="00E90049" w:rsidRDefault="00E90049" w:rsidP="00E90049">
      <w:pPr>
        <w:pStyle w:val="BodyText"/>
      </w:pPr>
      <w:r>
        <w:t xml:space="preserve">              LAST EDITED:      JUL 15, 2008 </w:t>
      </w:r>
    </w:p>
    <w:p w14:paraId="5AE9024C" w14:textId="77777777" w:rsidR="00E90049" w:rsidRDefault="00E90049" w:rsidP="00E90049">
      <w:pPr>
        <w:pStyle w:val="BodyText"/>
      </w:pPr>
      <w:r>
        <w:t xml:space="preserve">              HELP-PROMPT:      Answer must be 1-25 characters in length. </w:t>
      </w:r>
    </w:p>
    <w:p w14:paraId="717527CD" w14:textId="18C025C0" w:rsidR="00E90049" w:rsidRDefault="00E90049" w:rsidP="00E90049">
      <w:pPr>
        <w:pStyle w:val="BodyText"/>
      </w:pPr>
      <w:r>
        <w:t xml:space="preserve">              DESCRIPTION:      Lab order number or accession number moved from the Recall File.  </w:t>
      </w:r>
    </w:p>
    <w:p w14:paraId="3684CE9F" w14:textId="77777777" w:rsidR="00E90049" w:rsidRDefault="00E90049" w:rsidP="00E90049">
      <w:pPr>
        <w:pStyle w:val="BodyText"/>
      </w:pPr>
    </w:p>
    <w:p w14:paraId="74108D2B" w14:textId="77777777" w:rsidR="00E90049" w:rsidRDefault="00E90049" w:rsidP="00E90049">
      <w:pPr>
        <w:pStyle w:val="BodyText"/>
      </w:pPr>
      <w:r>
        <w:t>403.56,2.5    COMMENT                0;7 FREE TEXT</w:t>
      </w:r>
    </w:p>
    <w:p w14:paraId="3A04A0C9" w14:textId="77777777" w:rsidR="00E90049" w:rsidRDefault="00E90049" w:rsidP="00E90049">
      <w:pPr>
        <w:pStyle w:val="BodyText"/>
      </w:pPr>
    </w:p>
    <w:p w14:paraId="5E9903BA" w14:textId="77777777" w:rsidR="00E90049" w:rsidRDefault="00E90049" w:rsidP="00E90049">
      <w:pPr>
        <w:pStyle w:val="BodyText"/>
      </w:pPr>
      <w:r>
        <w:t xml:space="preserve">              INPUT TRANSFORM:  K:$L(X)&gt;80!($L(X)&lt;1) X</w:t>
      </w:r>
    </w:p>
    <w:p w14:paraId="2F30E611" w14:textId="77777777" w:rsidR="00E90049" w:rsidRDefault="00E90049" w:rsidP="00E90049">
      <w:pPr>
        <w:pStyle w:val="BodyText"/>
      </w:pPr>
      <w:r>
        <w:t xml:space="preserve">              LAST EDITED:      JUL 15, 2008 </w:t>
      </w:r>
    </w:p>
    <w:p w14:paraId="01F6D872" w14:textId="77777777" w:rsidR="00E90049" w:rsidRDefault="00E90049" w:rsidP="00E90049">
      <w:pPr>
        <w:pStyle w:val="BodyText"/>
      </w:pPr>
      <w:r>
        <w:t xml:space="preserve">              HELP-PROMPT:      Answer must be 1-80 characters in length. </w:t>
      </w:r>
    </w:p>
    <w:p w14:paraId="50A4E041" w14:textId="50943198" w:rsidR="00E90049" w:rsidRDefault="00E90049" w:rsidP="00E90049">
      <w:pPr>
        <w:pStyle w:val="BodyText"/>
      </w:pPr>
      <w:r>
        <w:t xml:space="preserve">              DESCRIPTION:      Comments that have been moved from the Recall Reminder File.  </w:t>
      </w:r>
    </w:p>
    <w:p w14:paraId="75DC0278" w14:textId="77777777" w:rsidR="00E90049" w:rsidRDefault="00E90049" w:rsidP="00E90049">
      <w:pPr>
        <w:pStyle w:val="BodyText"/>
      </w:pPr>
    </w:p>
    <w:p w14:paraId="14579B93" w14:textId="77777777" w:rsidR="00E90049" w:rsidRDefault="00E90049" w:rsidP="00E90049">
      <w:pPr>
        <w:pStyle w:val="BodyText"/>
      </w:pPr>
      <w:r>
        <w:t>403.56,2.6    FAST / NON-FASTING     0;8 SET</w:t>
      </w:r>
    </w:p>
    <w:p w14:paraId="6ADC002F" w14:textId="77777777" w:rsidR="00E90049" w:rsidRDefault="00E90049" w:rsidP="00E90049">
      <w:pPr>
        <w:pStyle w:val="BodyText"/>
      </w:pPr>
      <w:r>
        <w:t xml:space="preserve">                                'f' FOR FASTING; </w:t>
      </w:r>
    </w:p>
    <w:p w14:paraId="14FFEB83" w14:textId="77777777" w:rsidR="00E90049" w:rsidRDefault="00E90049" w:rsidP="00E90049">
      <w:pPr>
        <w:pStyle w:val="BodyText"/>
      </w:pPr>
      <w:r>
        <w:t xml:space="preserve">                                'n' FOR NON-FASTING; </w:t>
      </w:r>
    </w:p>
    <w:p w14:paraId="38FAAB60" w14:textId="77777777" w:rsidR="00E90049" w:rsidRDefault="00E90049" w:rsidP="00E90049">
      <w:pPr>
        <w:pStyle w:val="BodyText"/>
      </w:pPr>
      <w:r>
        <w:t xml:space="preserve">              LAST EDITED:      JUL 15, 2008 </w:t>
      </w:r>
    </w:p>
    <w:p w14:paraId="5F637FE7" w14:textId="18055396" w:rsidR="00E90049" w:rsidRDefault="00E90049" w:rsidP="00E90049">
      <w:pPr>
        <w:pStyle w:val="BodyText"/>
      </w:pPr>
      <w:r>
        <w:t xml:space="preserve">              HELP-PROMPT:      Either f - fasting, n - non fasting or blank for no labs </w:t>
      </w:r>
    </w:p>
    <w:p w14:paraId="253290C6" w14:textId="318F926B" w:rsidR="00E90049" w:rsidRDefault="00E90049" w:rsidP="00E90049">
      <w:pPr>
        <w:pStyle w:val="BodyText"/>
      </w:pPr>
      <w:r>
        <w:t xml:space="preserve">              DESCRIPTION:      Fasting and Non fasting information moved from  the Recall Reminder file.  </w:t>
      </w:r>
    </w:p>
    <w:p w14:paraId="420A5BFD" w14:textId="77777777" w:rsidR="00E90049" w:rsidRDefault="00E90049" w:rsidP="00E90049">
      <w:pPr>
        <w:pStyle w:val="BodyText"/>
      </w:pPr>
    </w:p>
    <w:p w14:paraId="2277D6B9" w14:textId="77777777" w:rsidR="00E90049" w:rsidRDefault="00E90049" w:rsidP="00E90049">
      <w:pPr>
        <w:pStyle w:val="BodyText"/>
      </w:pPr>
      <w:r>
        <w:t xml:space="preserve">403.56,3      TEST/APP               0;4 POINTER TO RECALL REMINDERS APPT TYPE </w:t>
      </w:r>
    </w:p>
    <w:p w14:paraId="6A753A91" w14:textId="77777777" w:rsidR="00E90049" w:rsidRDefault="00E90049" w:rsidP="00E90049">
      <w:pPr>
        <w:pStyle w:val="BodyText"/>
      </w:pPr>
      <w:r>
        <w:t xml:space="preserve">                                FILE (#403.51)</w:t>
      </w:r>
    </w:p>
    <w:p w14:paraId="2E54B1D5" w14:textId="77777777" w:rsidR="00E90049" w:rsidRDefault="00E90049" w:rsidP="00E90049">
      <w:pPr>
        <w:pStyle w:val="BodyText"/>
      </w:pPr>
    </w:p>
    <w:p w14:paraId="0236F41A" w14:textId="77777777" w:rsidR="00E90049" w:rsidRDefault="00E90049" w:rsidP="00E90049">
      <w:pPr>
        <w:pStyle w:val="BodyText"/>
      </w:pPr>
      <w:r>
        <w:t xml:space="preserve">              LAST EDITED:      JUL 15, 2008 </w:t>
      </w:r>
    </w:p>
    <w:p w14:paraId="40BAEACC" w14:textId="0E96F4C8" w:rsidR="00E90049" w:rsidRDefault="00E90049" w:rsidP="00E90049">
      <w:pPr>
        <w:pStyle w:val="BodyText"/>
      </w:pPr>
      <w:r>
        <w:t xml:space="preserve">              HELP-PROMPT:      Select from the available list of Test/App types </w:t>
      </w:r>
    </w:p>
    <w:p w14:paraId="03A4DEE6" w14:textId="03BE29B0" w:rsidR="00E90049" w:rsidRDefault="00E90049" w:rsidP="00E90049">
      <w:pPr>
        <w:pStyle w:val="BodyText"/>
      </w:pPr>
      <w:r>
        <w:t xml:space="preserve">              DESCRIPTION:      This is the type of Recall Visit that is</w:t>
      </w:r>
      <w:r w:rsidR="0071143E">
        <w:t xml:space="preserve"> </w:t>
      </w:r>
      <w:r>
        <w:t>assigned for this entry and has been moved from</w:t>
      </w:r>
      <w:r w:rsidR="0071143E">
        <w:t xml:space="preserve"> </w:t>
      </w:r>
      <w:r>
        <w:t xml:space="preserve">the Recall Reminder file.  </w:t>
      </w:r>
    </w:p>
    <w:p w14:paraId="6707BFDF" w14:textId="77777777" w:rsidR="00E90049" w:rsidRDefault="00E90049" w:rsidP="00E90049">
      <w:pPr>
        <w:pStyle w:val="BodyText"/>
      </w:pPr>
    </w:p>
    <w:p w14:paraId="2F58AF32" w14:textId="77777777" w:rsidR="00E90049" w:rsidRDefault="00E90049" w:rsidP="00E90049">
      <w:pPr>
        <w:pStyle w:val="BodyText"/>
      </w:pPr>
    </w:p>
    <w:p w14:paraId="7845DB31" w14:textId="77777777" w:rsidR="00E90049" w:rsidRDefault="00E90049" w:rsidP="00E90049">
      <w:pPr>
        <w:pStyle w:val="BodyText"/>
      </w:pPr>
      <w:r>
        <w:t xml:space="preserve">403.56,4      PROVIDER               0;5 POINTER TO RECALL REMINDERS PROVIDERS </w:t>
      </w:r>
    </w:p>
    <w:p w14:paraId="2AF6D253" w14:textId="77777777" w:rsidR="00E90049" w:rsidRDefault="00E90049" w:rsidP="00E90049">
      <w:pPr>
        <w:pStyle w:val="BodyText"/>
      </w:pPr>
      <w:r>
        <w:lastRenderedPageBreak/>
        <w:t xml:space="preserve">                                FILE (#403.54)</w:t>
      </w:r>
    </w:p>
    <w:p w14:paraId="59EF86CD" w14:textId="77777777" w:rsidR="00E90049" w:rsidRDefault="00E90049" w:rsidP="00E90049">
      <w:pPr>
        <w:pStyle w:val="BodyText"/>
      </w:pPr>
    </w:p>
    <w:p w14:paraId="55135FB5" w14:textId="77777777" w:rsidR="00E90049" w:rsidRDefault="00E90049" w:rsidP="00E90049">
      <w:pPr>
        <w:pStyle w:val="BodyText"/>
      </w:pPr>
      <w:r>
        <w:t xml:space="preserve">              LAST EDITED:      APR 27, 2015 </w:t>
      </w:r>
    </w:p>
    <w:p w14:paraId="615C6BDF" w14:textId="21E6F467" w:rsidR="00E90049" w:rsidRDefault="00E90049" w:rsidP="00E90049">
      <w:pPr>
        <w:pStyle w:val="BodyText"/>
      </w:pPr>
      <w:r>
        <w:t xml:space="preserve">              HELP-PROMPT:      Select from the available list of Recall Providers </w:t>
      </w:r>
    </w:p>
    <w:p w14:paraId="5F2C7F9E" w14:textId="725B72DE" w:rsidR="00E90049" w:rsidRDefault="00E90049" w:rsidP="00E90049">
      <w:pPr>
        <w:pStyle w:val="BodyText"/>
      </w:pPr>
      <w:r>
        <w:t xml:space="preserve">              DESCRIPTION:      The provider who is assigned for this Recall</w:t>
      </w:r>
      <w:r w:rsidR="0071143E">
        <w:t xml:space="preserve"> </w:t>
      </w:r>
      <w:r>
        <w:t xml:space="preserve">entry.  </w:t>
      </w:r>
    </w:p>
    <w:p w14:paraId="4928C0DE" w14:textId="77777777" w:rsidR="00E90049" w:rsidRDefault="00E90049" w:rsidP="00E90049">
      <w:pPr>
        <w:pStyle w:val="BodyText"/>
      </w:pPr>
    </w:p>
    <w:p w14:paraId="1945D408" w14:textId="018CEDC4" w:rsidR="00E90049" w:rsidRDefault="00E90049" w:rsidP="00E90049">
      <w:pPr>
        <w:pStyle w:val="BodyText"/>
      </w:pPr>
      <w:r>
        <w:t>403.56,4.5    CLINIC                 0;2 POINTER TO HOSPITAL LOCATION FILE (#44)</w:t>
      </w:r>
    </w:p>
    <w:p w14:paraId="101F493A" w14:textId="77777777" w:rsidR="00E90049" w:rsidRDefault="00E90049" w:rsidP="00E90049">
      <w:pPr>
        <w:pStyle w:val="BodyText"/>
      </w:pPr>
      <w:r>
        <w:t xml:space="preserve">              LAST EDITED:      JUL 17, 2008 </w:t>
      </w:r>
    </w:p>
    <w:p w14:paraId="56CCF630" w14:textId="4640ECC6" w:rsidR="00E90049" w:rsidRDefault="00E90049" w:rsidP="00E90049">
      <w:pPr>
        <w:pStyle w:val="BodyText"/>
      </w:pPr>
      <w:r>
        <w:t xml:space="preserve">              HELP-PROMPT:      Select the clinic at which the patient had the recall entry. </w:t>
      </w:r>
    </w:p>
    <w:p w14:paraId="6CB7E408" w14:textId="1E3214A2" w:rsidR="00E90049" w:rsidRDefault="00E90049" w:rsidP="00E90049">
      <w:pPr>
        <w:pStyle w:val="BodyText"/>
      </w:pPr>
      <w:r>
        <w:t xml:space="preserve">              DESCRIPTION:      Select from the Hospital Location for this Recall entry.  </w:t>
      </w:r>
    </w:p>
    <w:p w14:paraId="65B404B5" w14:textId="77777777" w:rsidR="00E90049" w:rsidRDefault="00E90049" w:rsidP="00E90049">
      <w:pPr>
        <w:pStyle w:val="BodyText"/>
      </w:pPr>
    </w:p>
    <w:p w14:paraId="4625930F" w14:textId="77777777" w:rsidR="00E90049" w:rsidRDefault="00E90049" w:rsidP="00E90049">
      <w:pPr>
        <w:pStyle w:val="BodyText"/>
      </w:pPr>
      <w:r>
        <w:t xml:space="preserve">              RECORD INDEXES:   D (#839)</w:t>
      </w:r>
    </w:p>
    <w:p w14:paraId="2A87713B" w14:textId="77777777" w:rsidR="00E90049" w:rsidRDefault="00E90049" w:rsidP="00E90049">
      <w:pPr>
        <w:pStyle w:val="BodyText"/>
      </w:pPr>
    </w:p>
    <w:p w14:paraId="290FA28D" w14:textId="77777777" w:rsidR="00E90049" w:rsidRDefault="00E90049" w:rsidP="00E90049">
      <w:pPr>
        <w:pStyle w:val="BodyText"/>
      </w:pPr>
      <w:r>
        <w:t>403.56,4.7    LENGTH OF APPT.        0;9 NUMBER</w:t>
      </w:r>
    </w:p>
    <w:p w14:paraId="57DBC4F3" w14:textId="77777777" w:rsidR="00E90049" w:rsidRDefault="00E90049" w:rsidP="00E90049">
      <w:pPr>
        <w:pStyle w:val="BodyText"/>
      </w:pPr>
    </w:p>
    <w:p w14:paraId="251F944B" w14:textId="77777777" w:rsidR="00E90049" w:rsidRDefault="00E90049" w:rsidP="00E90049">
      <w:pPr>
        <w:pStyle w:val="BodyText"/>
      </w:pPr>
      <w:r>
        <w:t xml:space="preserve">              INPUT TRANSFORM:  K:+X'=X!(X&gt;120)!(X&lt;10)!(X?.E1"."1N.N) X</w:t>
      </w:r>
    </w:p>
    <w:p w14:paraId="4788B7F2" w14:textId="77777777" w:rsidR="00E90049" w:rsidRDefault="00E90049" w:rsidP="00E90049">
      <w:pPr>
        <w:pStyle w:val="BodyText"/>
      </w:pPr>
      <w:r>
        <w:t xml:space="preserve">              LAST EDITED:      JUL 15, 2008 </w:t>
      </w:r>
    </w:p>
    <w:p w14:paraId="6671D06D" w14:textId="51A2299B" w:rsidR="00E90049" w:rsidRDefault="00E90049" w:rsidP="00E90049">
      <w:pPr>
        <w:pStyle w:val="BodyText"/>
      </w:pPr>
      <w:r>
        <w:t xml:space="preserve">              HELP-PROMPT:      Type a Number between 10 and 120, 0 Decimal Digits </w:t>
      </w:r>
    </w:p>
    <w:p w14:paraId="704A7599" w14:textId="4AF2CF16" w:rsidR="00E90049" w:rsidRDefault="00E90049" w:rsidP="00E90049">
      <w:pPr>
        <w:pStyle w:val="BodyText"/>
      </w:pPr>
      <w:r>
        <w:t xml:space="preserve">              DESCRIPTION:      The length of appointment that will be required once scheduled.  </w:t>
      </w:r>
    </w:p>
    <w:p w14:paraId="738E5D40" w14:textId="77777777" w:rsidR="00E90049" w:rsidRDefault="00E90049" w:rsidP="00E90049">
      <w:pPr>
        <w:pStyle w:val="BodyText"/>
      </w:pPr>
    </w:p>
    <w:p w14:paraId="0111033A" w14:textId="77777777" w:rsidR="00E90049" w:rsidRDefault="00E90049" w:rsidP="00E90049">
      <w:pPr>
        <w:pStyle w:val="BodyText"/>
      </w:pPr>
      <w:r>
        <w:t>403.56,5      RECALL DATE            0;6 DATE</w:t>
      </w:r>
    </w:p>
    <w:p w14:paraId="04B567D8" w14:textId="77777777" w:rsidR="00E90049" w:rsidRDefault="00E90049" w:rsidP="00E90049">
      <w:pPr>
        <w:pStyle w:val="BodyText"/>
      </w:pPr>
    </w:p>
    <w:p w14:paraId="3E5D7D8C" w14:textId="77777777" w:rsidR="00E90049" w:rsidRDefault="00E90049" w:rsidP="00E90049">
      <w:pPr>
        <w:pStyle w:val="BodyText"/>
      </w:pPr>
      <w:r>
        <w:t xml:space="preserve">              INPUT TRANSFORM:  S %DT="EX" D ^%DT S X=Y K:Y&lt;1 X</w:t>
      </w:r>
    </w:p>
    <w:p w14:paraId="23A62C0D" w14:textId="77777777" w:rsidR="00E90049" w:rsidRDefault="00E90049" w:rsidP="00E90049">
      <w:pPr>
        <w:pStyle w:val="BodyText"/>
      </w:pPr>
      <w:r>
        <w:t xml:space="preserve">              LAST EDITED:      APR 27, 2015 </w:t>
      </w:r>
    </w:p>
    <w:p w14:paraId="38F4AE30" w14:textId="77777777" w:rsidR="00E90049" w:rsidRDefault="00E90049" w:rsidP="00E90049">
      <w:pPr>
        <w:pStyle w:val="BodyText"/>
      </w:pPr>
      <w:r>
        <w:t xml:space="preserve">              HELP-PROMPT:      Enter the </w:t>
      </w:r>
      <w:proofErr w:type="spellStart"/>
      <w:r>
        <w:t>appt</w:t>
      </w:r>
      <w:proofErr w:type="spellEnd"/>
      <w:r>
        <w:t xml:space="preserve"> date requested by the Provider. </w:t>
      </w:r>
    </w:p>
    <w:p w14:paraId="18B6BC6D" w14:textId="3413F33A" w:rsidR="00E90049" w:rsidRDefault="00E90049" w:rsidP="00E90049">
      <w:pPr>
        <w:pStyle w:val="BodyText"/>
      </w:pPr>
      <w:r>
        <w:t xml:space="preserve">              DESCRIPTION:      Recall date moved from Recall Reminder file once the patient had been removed.  </w:t>
      </w:r>
    </w:p>
    <w:p w14:paraId="35675F0A" w14:textId="77777777" w:rsidR="00E90049" w:rsidRDefault="00E90049" w:rsidP="00E90049">
      <w:pPr>
        <w:pStyle w:val="BodyText"/>
      </w:pPr>
    </w:p>
    <w:p w14:paraId="59B5DA5F" w14:textId="77777777" w:rsidR="00E90049" w:rsidRDefault="00E90049" w:rsidP="00E90049">
      <w:pPr>
        <w:pStyle w:val="BodyText"/>
      </w:pPr>
      <w:r>
        <w:t xml:space="preserve">              CROSS-REFERENCE:  403.56^C </w:t>
      </w:r>
    </w:p>
    <w:p w14:paraId="30876340" w14:textId="77777777" w:rsidR="00E90049" w:rsidRDefault="00E90049" w:rsidP="00E90049">
      <w:pPr>
        <w:pStyle w:val="BodyText"/>
      </w:pPr>
      <w:r>
        <w:t xml:space="preserve">                                1)= S ^SD(403.56,"C",$E(X,1,30),DA)=""</w:t>
      </w:r>
    </w:p>
    <w:p w14:paraId="54F767F0" w14:textId="77777777" w:rsidR="00E90049" w:rsidRDefault="00E90049" w:rsidP="00E90049">
      <w:pPr>
        <w:pStyle w:val="BodyText"/>
      </w:pPr>
      <w:r>
        <w:t xml:space="preserve">                                2)= K ^SD(403.56,"C",$E(X,1,30),DA)</w:t>
      </w:r>
    </w:p>
    <w:p w14:paraId="738A6E26" w14:textId="619DA4FC" w:rsidR="00E90049" w:rsidRDefault="00E90049" w:rsidP="00E90049">
      <w:pPr>
        <w:pStyle w:val="BodyText"/>
      </w:pPr>
      <w:r>
        <w:t xml:space="preserve">                                look up by Recall date for entries no longer active.  </w:t>
      </w:r>
    </w:p>
    <w:p w14:paraId="20B09BA5" w14:textId="77777777" w:rsidR="00E90049" w:rsidRDefault="00E90049" w:rsidP="00E90049">
      <w:pPr>
        <w:pStyle w:val="BodyText"/>
      </w:pPr>
    </w:p>
    <w:p w14:paraId="324FDBE3" w14:textId="77777777" w:rsidR="00E90049" w:rsidRDefault="00E90049" w:rsidP="00E90049">
      <w:pPr>
        <w:pStyle w:val="BodyText"/>
      </w:pPr>
    </w:p>
    <w:p w14:paraId="3CB3703A" w14:textId="77777777" w:rsidR="00E90049" w:rsidRDefault="00E90049" w:rsidP="00E90049">
      <w:pPr>
        <w:pStyle w:val="BodyText"/>
      </w:pPr>
      <w:r>
        <w:t xml:space="preserve">              RECORD INDEXES:   D (#839)</w:t>
      </w:r>
    </w:p>
    <w:p w14:paraId="4AE535F7" w14:textId="77777777" w:rsidR="00E90049" w:rsidRDefault="00E90049" w:rsidP="00E90049">
      <w:pPr>
        <w:pStyle w:val="BodyText"/>
      </w:pPr>
    </w:p>
    <w:p w14:paraId="565416DA" w14:textId="77777777" w:rsidR="00E90049" w:rsidRDefault="00E90049" w:rsidP="00E90049">
      <w:pPr>
        <w:pStyle w:val="BodyText"/>
      </w:pPr>
      <w:r>
        <w:t>403.56,6      DATE REMINDER SENT     0;10 DATE</w:t>
      </w:r>
    </w:p>
    <w:p w14:paraId="72FD8607" w14:textId="77777777" w:rsidR="00E90049" w:rsidRDefault="00E90049" w:rsidP="00E90049">
      <w:pPr>
        <w:pStyle w:val="BodyText"/>
      </w:pPr>
    </w:p>
    <w:p w14:paraId="030BBCC6" w14:textId="77777777" w:rsidR="00E90049" w:rsidRDefault="00E90049" w:rsidP="00E90049">
      <w:pPr>
        <w:pStyle w:val="BodyText"/>
      </w:pPr>
      <w:r>
        <w:t xml:space="preserve">              INPUT TRANSFORM:  S %DT="E" D ^%DT S X=Y K:Y&lt;1 X</w:t>
      </w:r>
    </w:p>
    <w:p w14:paraId="74559FB7" w14:textId="77777777" w:rsidR="00E90049" w:rsidRDefault="00E90049" w:rsidP="00E90049">
      <w:pPr>
        <w:pStyle w:val="BodyText"/>
      </w:pPr>
      <w:r>
        <w:t xml:space="preserve">              LAST EDITED:      JUL 17, 2008 </w:t>
      </w:r>
    </w:p>
    <w:p w14:paraId="245379AB" w14:textId="23D7577F" w:rsidR="00E90049" w:rsidRDefault="00E90049" w:rsidP="00E90049">
      <w:pPr>
        <w:pStyle w:val="BodyText"/>
      </w:pPr>
      <w:r>
        <w:t xml:space="preserve">              HELP-PROMPT:      Enter the date the Recall card or letter was printed and sent. </w:t>
      </w:r>
    </w:p>
    <w:p w14:paraId="15F03F5E" w14:textId="7BC94C14" w:rsidR="00E90049" w:rsidRDefault="00E90049" w:rsidP="00E90049">
      <w:pPr>
        <w:pStyle w:val="BodyText"/>
      </w:pPr>
      <w:r>
        <w:t xml:space="preserve">              DESCRIPTION:        Date the reminder was sent to the patient.  </w:t>
      </w:r>
    </w:p>
    <w:p w14:paraId="095B4AF6" w14:textId="77777777" w:rsidR="00E90049" w:rsidRDefault="00E90049" w:rsidP="00E90049">
      <w:pPr>
        <w:pStyle w:val="BodyText"/>
      </w:pPr>
    </w:p>
    <w:p w14:paraId="0E57741F" w14:textId="77777777" w:rsidR="00E90049" w:rsidRDefault="00E90049" w:rsidP="00E90049">
      <w:pPr>
        <w:pStyle w:val="BodyText"/>
      </w:pPr>
      <w:r>
        <w:t>403.56,7      USER WHO ENTERED RECALL 0;11 POINTER TO NEW PERSON FILE (#200)</w:t>
      </w:r>
    </w:p>
    <w:p w14:paraId="621C389B" w14:textId="77777777" w:rsidR="00E90049" w:rsidRDefault="00E90049" w:rsidP="00E90049">
      <w:pPr>
        <w:pStyle w:val="BodyText"/>
      </w:pPr>
      <w:r>
        <w:t xml:space="preserve">              LAST EDITED:      APR 03, 2015 </w:t>
      </w:r>
    </w:p>
    <w:p w14:paraId="7C9C4650" w14:textId="377EC67C" w:rsidR="00E90049" w:rsidRDefault="00E90049" w:rsidP="00E90049">
      <w:pPr>
        <w:pStyle w:val="BodyText"/>
      </w:pPr>
      <w:r>
        <w:t xml:space="preserve">              HELP-PROMPT:      Select user who last entered or edited the recall entry. </w:t>
      </w:r>
    </w:p>
    <w:p w14:paraId="1645820B" w14:textId="1753ABCC" w:rsidR="00E90049" w:rsidRDefault="00E90049" w:rsidP="00E90049">
      <w:pPr>
        <w:pStyle w:val="BodyText"/>
      </w:pPr>
      <w:r>
        <w:t xml:space="preserve">              DESCRIPTION:       The person who entered or edited Recall entry.  </w:t>
      </w:r>
    </w:p>
    <w:p w14:paraId="5D79EAB8" w14:textId="77777777" w:rsidR="00E90049" w:rsidRDefault="00E90049" w:rsidP="00E90049">
      <w:pPr>
        <w:pStyle w:val="BodyText"/>
      </w:pPr>
      <w:r>
        <w:t xml:space="preserve">              RECORD INDEXES:   AC (#1657)</w:t>
      </w:r>
    </w:p>
    <w:p w14:paraId="292E8C6E" w14:textId="77777777" w:rsidR="00E90049" w:rsidRDefault="00E90049" w:rsidP="00E90049">
      <w:pPr>
        <w:pStyle w:val="BodyText"/>
      </w:pPr>
    </w:p>
    <w:p w14:paraId="79CE2DE7" w14:textId="77777777" w:rsidR="00E90049" w:rsidRDefault="00E90049" w:rsidP="00E90049">
      <w:pPr>
        <w:pStyle w:val="BodyText"/>
      </w:pPr>
      <w:r>
        <w:t>403.56,7.5    DATE/TIME RECALL ADDED 0;12 DATE</w:t>
      </w:r>
    </w:p>
    <w:p w14:paraId="76237DAA" w14:textId="77777777" w:rsidR="00E90049" w:rsidRDefault="00E90049" w:rsidP="00E90049">
      <w:pPr>
        <w:pStyle w:val="BodyText"/>
      </w:pPr>
      <w:r>
        <w:t xml:space="preserve">              INPUT TRANSFORM:  S %DT="ET" D ^%DT S X=Y K:Y&lt;1 X</w:t>
      </w:r>
    </w:p>
    <w:p w14:paraId="4A98D1E0" w14:textId="77777777" w:rsidR="00E90049" w:rsidRDefault="00E90049" w:rsidP="00E90049">
      <w:pPr>
        <w:pStyle w:val="BodyText"/>
      </w:pPr>
      <w:r>
        <w:t xml:space="preserve">              LAST EDITED:      APR 03, 2015 </w:t>
      </w:r>
    </w:p>
    <w:p w14:paraId="63B86699" w14:textId="77777777" w:rsidR="00E90049" w:rsidRDefault="00E90049" w:rsidP="00E90049">
      <w:pPr>
        <w:pStyle w:val="BodyText"/>
      </w:pPr>
      <w:r>
        <w:t xml:space="preserve">              HELP-PROMPT:      Enter a date and time </w:t>
      </w:r>
    </w:p>
    <w:p w14:paraId="538AD610" w14:textId="2316BCDB" w:rsidR="00E90049" w:rsidRDefault="00E90049" w:rsidP="00E90049">
      <w:pPr>
        <w:pStyle w:val="BodyText"/>
      </w:pPr>
      <w:r>
        <w:t xml:space="preserve">              DESCRIPTION:        Date and time this recall reminder was added.  </w:t>
      </w:r>
    </w:p>
    <w:p w14:paraId="7853FB72" w14:textId="77777777" w:rsidR="00E90049" w:rsidRDefault="00E90049" w:rsidP="00E90049">
      <w:pPr>
        <w:pStyle w:val="BodyText"/>
      </w:pPr>
      <w:r>
        <w:t xml:space="preserve">              RECORD INDEXES:   AC (#1657)</w:t>
      </w:r>
    </w:p>
    <w:p w14:paraId="48E231F6" w14:textId="77777777" w:rsidR="00E90049" w:rsidRDefault="00E90049" w:rsidP="00E90049">
      <w:pPr>
        <w:pStyle w:val="BodyText"/>
      </w:pPr>
    </w:p>
    <w:p w14:paraId="28A3736D" w14:textId="77777777" w:rsidR="00E90049" w:rsidRDefault="00E90049" w:rsidP="00E90049">
      <w:pPr>
        <w:pStyle w:val="BodyText"/>
      </w:pPr>
      <w:r>
        <w:t>403.56,101    APPT DATE              1;1 DATE</w:t>
      </w:r>
    </w:p>
    <w:p w14:paraId="218FD3E6" w14:textId="77777777" w:rsidR="00E90049" w:rsidRDefault="00E90049" w:rsidP="00E90049">
      <w:pPr>
        <w:pStyle w:val="BodyText"/>
      </w:pPr>
    </w:p>
    <w:p w14:paraId="25C0D3FB" w14:textId="77777777" w:rsidR="00E90049" w:rsidRDefault="00E90049" w:rsidP="00E90049">
      <w:pPr>
        <w:pStyle w:val="BodyText"/>
      </w:pPr>
      <w:r>
        <w:t xml:space="preserve">              INPUT TRANSFORM:  S %DT="ESTXR" D ^%DT S X=Y K:Y&lt;1 X</w:t>
      </w:r>
    </w:p>
    <w:p w14:paraId="71910B37" w14:textId="77777777" w:rsidR="00E90049" w:rsidRDefault="00E90049" w:rsidP="00E90049">
      <w:pPr>
        <w:pStyle w:val="BodyText"/>
      </w:pPr>
      <w:r>
        <w:t xml:space="preserve">              LAST EDITED:      JUL 17, 2008 </w:t>
      </w:r>
    </w:p>
    <w:p w14:paraId="64681E4F" w14:textId="77777777" w:rsidR="00E90049" w:rsidRDefault="00E90049" w:rsidP="00E90049">
      <w:pPr>
        <w:pStyle w:val="BodyText"/>
      </w:pPr>
      <w:r>
        <w:t xml:space="preserve">              HELP-PROMPT:      Enter date of scheduled appointment. </w:t>
      </w:r>
    </w:p>
    <w:p w14:paraId="7D357BDE" w14:textId="758B1551" w:rsidR="00E90049" w:rsidRDefault="00E90049" w:rsidP="00E90049">
      <w:pPr>
        <w:pStyle w:val="BodyText"/>
      </w:pPr>
      <w:r>
        <w:t xml:space="preserve">              DESCRIPTION:      If the patient was deleted from the recall list</w:t>
      </w:r>
      <w:r w:rsidR="0071143E">
        <w:t xml:space="preserve"> </w:t>
      </w:r>
      <w:r>
        <w:t>because s/he got an appointment, this is the</w:t>
      </w:r>
      <w:r w:rsidR="0071143E">
        <w:t xml:space="preserve"> </w:t>
      </w:r>
      <w:r>
        <w:t xml:space="preserve">date/time of the appointment.  </w:t>
      </w:r>
    </w:p>
    <w:p w14:paraId="07DDDF40" w14:textId="77777777" w:rsidR="00E90049" w:rsidRDefault="00E90049" w:rsidP="00E90049">
      <w:pPr>
        <w:pStyle w:val="BodyText"/>
      </w:pPr>
    </w:p>
    <w:p w14:paraId="65CA476E" w14:textId="77777777" w:rsidR="00E90049" w:rsidRDefault="00E90049" w:rsidP="00E90049">
      <w:pPr>
        <w:pStyle w:val="BodyText"/>
      </w:pPr>
    </w:p>
    <w:p w14:paraId="0DB9271A" w14:textId="4981A78D" w:rsidR="00E90049" w:rsidRDefault="00E90049" w:rsidP="00E90049">
      <w:pPr>
        <w:pStyle w:val="BodyText"/>
      </w:pPr>
      <w:r>
        <w:lastRenderedPageBreak/>
        <w:t>403.56,102    APPT CLINIC            1;2 POINTER TO HOSPITAL LOCATION FILE (#44</w:t>
      </w:r>
      <w:r w:rsidR="0071143E">
        <w:t>)</w:t>
      </w:r>
    </w:p>
    <w:p w14:paraId="131DBF34" w14:textId="77777777" w:rsidR="00E90049" w:rsidRDefault="00E90049" w:rsidP="00E90049">
      <w:pPr>
        <w:pStyle w:val="BodyText"/>
      </w:pPr>
    </w:p>
    <w:p w14:paraId="773CEE8D" w14:textId="77777777" w:rsidR="00E90049" w:rsidRDefault="00E90049" w:rsidP="00E90049">
      <w:pPr>
        <w:pStyle w:val="BodyText"/>
      </w:pPr>
      <w:r>
        <w:t xml:space="preserve">              LAST EDITED:      JUL 17, 2008 </w:t>
      </w:r>
    </w:p>
    <w:p w14:paraId="77988E0E" w14:textId="77777777" w:rsidR="00E90049" w:rsidRDefault="00E90049" w:rsidP="00E90049">
      <w:pPr>
        <w:pStyle w:val="BodyText"/>
      </w:pPr>
      <w:r>
        <w:t xml:space="preserve">              HELP-PROMPT:      Select the clinic matching the Recall entry. </w:t>
      </w:r>
    </w:p>
    <w:p w14:paraId="0D98E30A" w14:textId="7BC9BC9A" w:rsidR="00E90049" w:rsidRDefault="00E90049" w:rsidP="00E90049">
      <w:pPr>
        <w:pStyle w:val="BodyText"/>
      </w:pPr>
      <w:r>
        <w:t xml:space="preserve">              DESCRIPTION:      If the patient was deleted from the recall list</w:t>
      </w:r>
      <w:r w:rsidR="0071143E">
        <w:t xml:space="preserve"> </w:t>
      </w:r>
      <w:r>
        <w:t>because s/he got an appointment, this is the</w:t>
      </w:r>
      <w:r w:rsidR="0071143E">
        <w:t xml:space="preserve"> </w:t>
      </w:r>
      <w:r>
        <w:t xml:space="preserve">clinic of the appointment.  </w:t>
      </w:r>
    </w:p>
    <w:p w14:paraId="7489848C" w14:textId="77777777" w:rsidR="00E90049" w:rsidRDefault="00E90049" w:rsidP="00E90049">
      <w:pPr>
        <w:pStyle w:val="BodyText"/>
      </w:pPr>
    </w:p>
    <w:p w14:paraId="5AAEEBC3" w14:textId="37E05D58" w:rsidR="00E90049" w:rsidRDefault="0071143E" w:rsidP="00E90049">
      <w:pPr>
        <w:pStyle w:val="BodyText"/>
      </w:pPr>
      <w:r>
        <w:t>4</w:t>
      </w:r>
      <w:r w:rsidR="00E90049">
        <w:t>03.56,201    DELETE DATE            2;1 DATE</w:t>
      </w:r>
    </w:p>
    <w:p w14:paraId="6885BD1E" w14:textId="77777777" w:rsidR="00E90049" w:rsidRDefault="00E90049" w:rsidP="00E90049">
      <w:pPr>
        <w:pStyle w:val="BodyText"/>
      </w:pPr>
      <w:r>
        <w:t xml:space="preserve">              INPUT TRANSFORM:  S %DT="ETXR" D ^%DT S X=Y K:Y&lt;1 X</w:t>
      </w:r>
    </w:p>
    <w:p w14:paraId="6DB507E1" w14:textId="77777777" w:rsidR="00E90049" w:rsidRDefault="00E90049" w:rsidP="00E90049">
      <w:pPr>
        <w:pStyle w:val="BodyText"/>
      </w:pPr>
      <w:r>
        <w:t xml:space="preserve">              LAST EDITED:      JUL 17, 2008 </w:t>
      </w:r>
    </w:p>
    <w:p w14:paraId="6ACC5E4D" w14:textId="1A98B0A4" w:rsidR="00E90049" w:rsidRDefault="00E90049" w:rsidP="00E90049">
      <w:pPr>
        <w:pStyle w:val="BodyText"/>
      </w:pPr>
      <w:r>
        <w:t xml:space="preserve">              HELP-PROMPT:      Enter the date the entry was cancelled or deleted. </w:t>
      </w:r>
    </w:p>
    <w:p w14:paraId="37728B0C" w14:textId="09164775" w:rsidR="00E90049" w:rsidRDefault="00E90049" w:rsidP="00E90049">
      <w:pPr>
        <w:pStyle w:val="BodyText"/>
      </w:pPr>
      <w:r>
        <w:t xml:space="preserve">              DESCRIPTION:      If the patient was deleted from the recall list</w:t>
      </w:r>
      <w:r w:rsidR="0071143E">
        <w:t xml:space="preserve"> </w:t>
      </w:r>
      <w:r>
        <w:t>because a clerk deleted him/her, this is the</w:t>
      </w:r>
      <w:r w:rsidR="0071143E">
        <w:t xml:space="preserve"> </w:t>
      </w:r>
      <w:r>
        <w:t xml:space="preserve">date/time of the deletion.  </w:t>
      </w:r>
    </w:p>
    <w:p w14:paraId="6A7668C0" w14:textId="77777777" w:rsidR="00E90049" w:rsidRDefault="00E90049" w:rsidP="00E90049">
      <w:pPr>
        <w:pStyle w:val="BodyText"/>
      </w:pPr>
    </w:p>
    <w:p w14:paraId="5B9D723A" w14:textId="77777777" w:rsidR="00E90049" w:rsidRDefault="00E90049" w:rsidP="00E90049">
      <w:pPr>
        <w:pStyle w:val="BodyText"/>
      </w:pPr>
      <w:r>
        <w:t>403.56,202    DELETE CLERK           2;2 POINTER TO NEW PERSON FILE (#200)</w:t>
      </w:r>
    </w:p>
    <w:p w14:paraId="42340B2A" w14:textId="77777777" w:rsidR="00E90049" w:rsidRDefault="00E90049" w:rsidP="00E90049">
      <w:pPr>
        <w:pStyle w:val="BodyText"/>
      </w:pPr>
    </w:p>
    <w:p w14:paraId="619D19E8" w14:textId="77777777" w:rsidR="00E90049" w:rsidRDefault="00E90049" w:rsidP="00E90049">
      <w:pPr>
        <w:pStyle w:val="BodyText"/>
      </w:pPr>
      <w:r>
        <w:t xml:space="preserve">              LAST EDITED:      JUL 17, 2008 </w:t>
      </w:r>
    </w:p>
    <w:p w14:paraId="541B185F" w14:textId="6CAA35B7" w:rsidR="00E90049" w:rsidRDefault="00E90049" w:rsidP="00E90049">
      <w:pPr>
        <w:pStyle w:val="BodyText"/>
      </w:pPr>
      <w:r>
        <w:t xml:space="preserve">              HELP-PROMPT:      Select the clerk who deleted or cancelled the Recall entry. </w:t>
      </w:r>
    </w:p>
    <w:p w14:paraId="0E0330E0" w14:textId="57198F7C" w:rsidR="00E90049" w:rsidRDefault="00E90049" w:rsidP="00E90049">
      <w:pPr>
        <w:pStyle w:val="BodyText"/>
      </w:pPr>
      <w:r>
        <w:t xml:space="preserve">              DESCRIPTION:      If the patient was deleted from the recall list</w:t>
      </w:r>
      <w:r w:rsidR="0071143E">
        <w:t xml:space="preserve"> </w:t>
      </w:r>
      <w:r>
        <w:t>because a clerk deleted him/her, this is the</w:t>
      </w:r>
      <w:r w:rsidR="0071143E">
        <w:t xml:space="preserve"> </w:t>
      </w:r>
      <w:r>
        <w:t xml:space="preserve">clerk who deleted the patient.  </w:t>
      </w:r>
    </w:p>
    <w:p w14:paraId="0729BCA9" w14:textId="77777777" w:rsidR="00E90049" w:rsidRDefault="00E90049" w:rsidP="00E90049">
      <w:pPr>
        <w:pStyle w:val="BodyText"/>
      </w:pPr>
    </w:p>
    <w:p w14:paraId="67374F6C" w14:textId="77777777" w:rsidR="00E90049" w:rsidRDefault="00E90049" w:rsidP="00E90049">
      <w:pPr>
        <w:pStyle w:val="BodyText"/>
      </w:pPr>
      <w:r>
        <w:t>403.56,203    DELETE REASON          2;3 SET</w:t>
      </w:r>
    </w:p>
    <w:p w14:paraId="172D39FF" w14:textId="77777777" w:rsidR="00E90049" w:rsidRDefault="00E90049" w:rsidP="00E90049">
      <w:pPr>
        <w:pStyle w:val="BodyText"/>
      </w:pPr>
      <w:r>
        <w:t xml:space="preserve">                                '1' FOR FAILURE TO RESPOND; </w:t>
      </w:r>
    </w:p>
    <w:p w14:paraId="3D16A8A1" w14:textId="77777777" w:rsidR="00E90049" w:rsidRDefault="00E90049" w:rsidP="00E90049">
      <w:pPr>
        <w:pStyle w:val="BodyText"/>
      </w:pPr>
      <w:r>
        <w:t xml:space="preserve">                                '2' FOR MOVED; </w:t>
      </w:r>
    </w:p>
    <w:p w14:paraId="294FFCC9" w14:textId="77777777" w:rsidR="00E90049" w:rsidRDefault="00E90049" w:rsidP="00E90049">
      <w:pPr>
        <w:pStyle w:val="BodyText"/>
      </w:pPr>
      <w:r>
        <w:t xml:space="preserve">                                '3' FOR DECEASED; </w:t>
      </w:r>
    </w:p>
    <w:p w14:paraId="7CA16BC1" w14:textId="77777777" w:rsidR="00E90049" w:rsidRDefault="00E90049" w:rsidP="00E90049">
      <w:pPr>
        <w:pStyle w:val="BodyText"/>
      </w:pPr>
      <w:r>
        <w:t xml:space="preserve">                                '4' FOR DOESN'T WANT VA SERVICES; </w:t>
      </w:r>
    </w:p>
    <w:p w14:paraId="57AFC8EB" w14:textId="77777777" w:rsidR="00E90049" w:rsidRDefault="00E90049" w:rsidP="00E90049">
      <w:pPr>
        <w:pStyle w:val="BodyText"/>
      </w:pPr>
      <w:r>
        <w:t xml:space="preserve">                                '5' FOR RECEIVED CARE AT ANOTHER VA; </w:t>
      </w:r>
    </w:p>
    <w:p w14:paraId="0DBBB850" w14:textId="77777777" w:rsidR="00E90049" w:rsidRDefault="00E90049" w:rsidP="00E90049">
      <w:pPr>
        <w:pStyle w:val="BodyText"/>
      </w:pPr>
      <w:r>
        <w:t xml:space="preserve">                                '6' FOR OTHER; </w:t>
      </w:r>
    </w:p>
    <w:p w14:paraId="759A9FD7" w14:textId="77777777" w:rsidR="00E90049" w:rsidRDefault="00E90049" w:rsidP="00E90049">
      <w:pPr>
        <w:pStyle w:val="BodyText"/>
      </w:pPr>
      <w:r>
        <w:t xml:space="preserve">                                '7' FOR APPT SCHEDULED; </w:t>
      </w:r>
    </w:p>
    <w:p w14:paraId="47F2DF96" w14:textId="77777777" w:rsidR="00E90049" w:rsidRDefault="00E90049" w:rsidP="00E90049">
      <w:pPr>
        <w:pStyle w:val="BodyText"/>
      </w:pPr>
      <w:r>
        <w:t xml:space="preserve">              LAST EDITED:      JUL 17, 2008 </w:t>
      </w:r>
    </w:p>
    <w:p w14:paraId="6054053A" w14:textId="31B01929" w:rsidR="00E90049" w:rsidRDefault="00E90049" w:rsidP="00E90049">
      <w:pPr>
        <w:pStyle w:val="BodyText"/>
      </w:pPr>
      <w:r>
        <w:t xml:space="preserve">              HELP-PROMPT:      Select the reason the entry was deleted or cancelled. </w:t>
      </w:r>
    </w:p>
    <w:p w14:paraId="413615E0" w14:textId="2F316E57" w:rsidR="00E90049" w:rsidRDefault="00E90049" w:rsidP="00E90049">
      <w:pPr>
        <w:pStyle w:val="BodyText"/>
      </w:pPr>
      <w:r>
        <w:t xml:space="preserve">              DESCRIPTION:      The reason why a patient was removed from</w:t>
      </w:r>
      <w:r w:rsidR="0071143E">
        <w:t xml:space="preserve"> </w:t>
      </w:r>
      <w:r>
        <w:t xml:space="preserve">Recall.  </w:t>
      </w:r>
    </w:p>
    <w:p w14:paraId="792BB6CD" w14:textId="77777777" w:rsidR="00E90049" w:rsidRDefault="00E90049" w:rsidP="00E90049">
      <w:pPr>
        <w:pStyle w:val="BodyText"/>
      </w:pPr>
    </w:p>
    <w:p w14:paraId="2A47C54A" w14:textId="77777777" w:rsidR="00E90049" w:rsidRDefault="00E90049" w:rsidP="00E90049">
      <w:pPr>
        <w:pStyle w:val="BodyText"/>
      </w:pPr>
    </w:p>
    <w:p w14:paraId="1E687942" w14:textId="0A0250BF" w:rsidR="00E90049" w:rsidRDefault="00E90049" w:rsidP="0067132E">
      <w:pPr>
        <w:pStyle w:val="Heading3"/>
      </w:pPr>
      <w:r>
        <w:t xml:space="preserve"> </w:t>
      </w:r>
      <w:r>
        <w:tab/>
      </w:r>
      <w:bookmarkStart w:id="2253" w:name="_Toc513557800"/>
      <w:r>
        <w:t>#409.81 – SDEC APPLICATION FILE</w:t>
      </w:r>
      <w:bookmarkEnd w:id="2253"/>
    </w:p>
    <w:p w14:paraId="2E518FB1" w14:textId="77777777" w:rsidR="00E90049" w:rsidRDefault="00E90049" w:rsidP="00E90049">
      <w:pPr>
        <w:pStyle w:val="BodyText"/>
      </w:pPr>
    </w:p>
    <w:p w14:paraId="02EA8C13" w14:textId="77777777" w:rsidR="008C0712" w:rsidRDefault="008C0712" w:rsidP="008C0712">
      <w:pPr>
        <w:pStyle w:val="BodyText"/>
      </w:pPr>
      <w:r>
        <w:t xml:space="preserve">STANDARD DATA DICTIONARY #409.81 -- SDEC APPLICATION FILE   </w:t>
      </w:r>
    </w:p>
    <w:p w14:paraId="7B0C75C9" w14:textId="77777777" w:rsidR="008C0712" w:rsidRDefault="008C0712" w:rsidP="008C0712">
      <w:pPr>
        <w:pStyle w:val="BodyText"/>
      </w:pPr>
      <w:r>
        <w:t xml:space="preserve">                                                    FEB 7,2018@14:34:35  PAGE 1</w:t>
      </w:r>
    </w:p>
    <w:p w14:paraId="280FABC4" w14:textId="77777777" w:rsidR="008C0712" w:rsidRDefault="008C0712" w:rsidP="008C0712">
      <w:pPr>
        <w:pStyle w:val="BodyText"/>
      </w:pPr>
      <w:r>
        <w:t>STORED IN ^SDEC(409.81,  *** NO DATA STORED YET ***   SITE: TEST.CHEYENNE.MED.VA</w:t>
      </w:r>
    </w:p>
    <w:p w14:paraId="7C3D3F76" w14:textId="77777777" w:rsidR="008C0712" w:rsidRDefault="008C0712" w:rsidP="008C0712">
      <w:pPr>
        <w:pStyle w:val="BodyText"/>
      </w:pPr>
      <w:r>
        <w:t xml:space="preserve">.GOV   UCI: CHEYL134,ROU                                       (VERSION 5.3)   </w:t>
      </w:r>
    </w:p>
    <w:p w14:paraId="54B89A16" w14:textId="77777777" w:rsidR="008C0712" w:rsidRDefault="008C0712" w:rsidP="008C0712">
      <w:pPr>
        <w:pStyle w:val="BodyText"/>
      </w:pPr>
    </w:p>
    <w:p w14:paraId="48FC205F" w14:textId="77777777" w:rsidR="008C0712" w:rsidRDefault="008C0712" w:rsidP="008C0712">
      <w:pPr>
        <w:pStyle w:val="BodyText"/>
      </w:pPr>
      <w:r>
        <w:t>DATA          NAME                  GLOBAL        DATA</w:t>
      </w:r>
    </w:p>
    <w:p w14:paraId="0B72C950" w14:textId="77777777" w:rsidR="008C0712" w:rsidRDefault="008C0712" w:rsidP="008C0712">
      <w:pPr>
        <w:pStyle w:val="BodyText"/>
      </w:pPr>
      <w:r>
        <w:t>ELEMENT       TITLE                 LOCATION      TYPE</w:t>
      </w:r>
    </w:p>
    <w:p w14:paraId="4DA1ABA6" w14:textId="77777777" w:rsidR="008C0712" w:rsidRDefault="008C0712" w:rsidP="008C0712">
      <w:pPr>
        <w:pStyle w:val="BodyText"/>
      </w:pPr>
      <w:r>
        <w:t>-------------------------------------------------------------------------------</w:t>
      </w:r>
    </w:p>
    <w:p w14:paraId="4E42D1E0" w14:textId="77777777" w:rsidR="008C0712" w:rsidRDefault="008C0712" w:rsidP="008C0712">
      <w:pPr>
        <w:pStyle w:val="BodyText"/>
      </w:pPr>
      <w:r>
        <w:t xml:space="preserve">This is where Versions and Builds are recorded for Clinic Scheduling.  </w:t>
      </w:r>
    </w:p>
    <w:p w14:paraId="747A5EA8" w14:textId="77777777" w:rsidR="008C0712" w:rsidRDefault="008C0712" w:rsidP="008C0712">
      <w:pPr>
        <w:pStyle w:val="BodyText"/>
      </w:pPr>
    </w:p>
    <w:p w14:paraId="158E3C88" w14:textId="77777777" w:rsidR="008C0712" w:rsidRDefault="008C0712" w:rsidP="008C0712">
      <w:pPr>
        <w:pStyle w:val="BodyText"/>
      </w:pPr>
    </w:p>
    <w:p w14:paraId="0CB4FDA8" w14:textId="77777777" w:rsidR="008C0712" w:rsidRDefault="008C0712" w:rsidP="008C0712">
      <w:pPr>
        <w:pStyle w:val="BodyText"/>
      </w:pPr>
      <w:r>
        <w:t xml:space="preserve">              DD ACCESS: </w:t>
      </w:r>
    </w:p>
    <w:p w14:paraId="1673DE1D" w14:textId="77777777" w:rsidR="008C0712" w:rsidRDefault="008C0712" w:rsidP="008C0712">
      <w:pPr>
        <w:pStyle w:val="BodyText"/>
      </w:pPr>
      <w:r>
        <w:t xml:space="preserve">              RD ACCESS: </w:t>
      </w:r>
    </w:p>
    <w:p w14:paraId="761CCE55" w14:textId="77777777" w:rsidR="008C0712" w:rsidRDefault="008C0712" w:rsidP="008C0712">
      <w:pPr>
        <w:pStyle w:val="BodyText"/>
      </w:pPr>
      <w:r>
        <w:t xml:space="preserve">              WR ACCESS: </w:t>
      </w:r>
    </w:p>
    <w:p w14:paraId="4A247DE0" w14:textId="77777777" w:rsidR="008C0712" w:rsidRDefault="008C0712" w:rsidP="008C0712">
      <w:pPr>
        <w:pStyle w:val="BodyText"/>
      </w:pPr>
      <w:r>
        <w:t xml:space="preserve">             DEL ACCESS: </w:t>
      </w:r>
    </w:p>
    <w:p w14:paraId="74FDE2E6" w14:textId="77777777" w:rsidR="008C0712" w:rsidRDefault="008C0712" w:rsidP="008C0712">
      <w:pPr>
        <w:pStyle w:val="BodyText"/>
      </w:pPr>
      <w:r>
        <w:t xml:space="preserve">           LAYGO ACCESS: </w:t>
      </w:r>
    </w:p>
    <w:p w14:paraId="4AF67A4E" w14:textId="77777777" w:rsidR="008C0712" w:rsidRDefault="008C0712" w:rsidP="008C0712">
      <w:pPr>
        <w:pStyle w:val="BodyText"/>
      </w:pPr>
      <w:r>
        <w:t xml:space="preserve">           AUDIT ACCESS: </w:t>
      </w:r>
    </w:p>
    <w:p w14:paraId="6CBED9A0" w14:textId="77777777" w:rsidR="008C0712" w:rsidRDefault="008C0712" w:rsidP="008C0712">
      <w:pPr>
        <w:pStyle w:val="BodyText"/>
      </w:pPr>
    </w:p>
    <w:p w14:paraId="70AFC06A" w14:textId="77777777" w:rsidR="008C0712" w:rsidRDefault="008C0712" w:rsidP="008C0712">
      <w:pPr>
        <w:pStyle w:val="BodyText"/>
      </w:pPr>
      <w:r>
        <w:t xml:space="preserve">        (NOTE: Kernel's File Access Security has been installed in this UCI.)</w:t>
      </w:r>
    </w:p>
    <w:p w14:paraId="217594ED" w14:textId="77777777" w:rsidR="008C0712" w:rsidRDefault="008C0712" w:rsidP="008C0712">
      <w:pPr>
        <w:pStyle w:val="BodyText"/>
      </w:pPr>
    </w:p>
    <w:p w14:paraId="36DF09A9" w14:textId="77777777" w:rsidR="008C0712" w:rsidRDefault="008C0712" w:rsidP="008C0712">
      <w:pPr>
        <w:pStyle w:val="BodyText"/>
      </w:pPr>
    </w:p>
    <w:p w14:paraId="25826FC3" w14:textId="77777777" w:rsidR="008C0712" w:rsidRDefault="008C0712" w:rsidP="008C0712">
      <w:pPr>
        <w:pStyle w:val="BodyText"/>
      </w:pPr>
      <w:r>
        <w:t>CROSS</w:t>
      </w:r>
    </w:p>
    <w:p w14:paraId="18065DBD" w14:textId="77777777" w:rsidR="008C0712" w:rsidRDefault="008C0712" w:rsidP="008C0712">
      <w:pPr>
        <w:pStyle w:val="BodyText"/>
      </w:pPr>
      <w:r>
        <w:t>REFERENCED BY: MAJOR VERSION(B)</w:t>
      </w:r>
    </w:p>
    <w:p w14:paraId="4746E397" w14:textId="77777777" w:rsidR="008C0712" w:rsidRDefault="008C0712" w:rsidP="008C0712">
      <w:pPr>
        <w:pStyle w:val="BodyText"/>
      </w:pPr>
    </w:p>
    <w:p w14:paraId="05960016" w14:textId="77777777" w:rsidR="008C0712" w:rsidRDefault="008C0712" w:rsidP="008C0712">
      <w:pPr>
        <w:pStyle w:val="BodyText"/>
      </w:pPr>
      <w:r>
        <w:t>409.81,.01    MAJOR VERSION          0;1 FREE TEXT (Required)</w:t>
      </w:r>
    </w:p>
    <w:p w14:paraId="668DF281" w14:textId="77777777" w:rsidR="008C0712" w:rsidRDefault="008C0712" w:rsidP="008C0712">
      <w:pPr>
        <w:pStyle w:val="BodyText"/>
      </w:pPr>
    </w:p>
    <w:p w14:paraId="6E9D26A3" w14:textId="77777777" w:rsidR="008C0712" w:rsidRDefault="008C0712" w:rsidP="008C0712">
      <w:pPr>
        <w:pStyle w:val="BodyText"/>
      </w:pPr>
      <w:r>
        <w:t xml:space="preserve">              INPUT TRANSFORM:  K:$L(X)&gt;30!($L(X)&lt;1)!'(X'?1P.E) X</w:t>
      </w:r>
    </w:p>
    <w:p w14:paraId="1DE02B03" w14:textId="77777777" w:rsidR="008C0712" w:rsidRDefault="008C0712" w:rsidP="008C0712">
      <w:pPr>
        <w:pStyle w:val="BodyText"/>
      </w:pPr>
      <w:r>
        <w:t xml:space="preserve">              LAST EDITED:      AUG 08, 2014 </w:t>
      </w:r>
    </w:p>
    <w:p w14:paraId="3BDEC5DE" w14:textId="77777777" w:rsidR="008C0712" w:rsidRDefault="008C0712" w:rsidP="008C0712">
      <w:pPr>
        <w:pStyle w:val="BodyText"/>
      </w:pPr>
      <w:r>
        <w:lastRenderedPageBreak/>
        <w:t xml:space="preserve">              HELP-PROMPT:      Answer must be 1-30 characters in length. </w:t>
      </w:r>
    </w:p>
    <w:p w14:paraId="3B94A052" w14:textId="48519DC6" w:rsidR="008C0712" w:rsidRDefault="008C0712" w:rsidP="008C0712">
      <w:pPr>
        <w:pStyle w:val="BodyText"/>
      </w:pPr>
      <w:r>
        <w:t xml:space="preserve">              DESCRIPTION:      Major part of a version number.  i.e. for</w:t>
      </w:r>
      <w:r w:rsidR="0071143E">
        <w:t xml:space="preserve"> </w:t>
      </w:r>
      <w:r>
        <w:t>version 1.0, 1 is the Major Version; 0 is the</w:t>
      </w:r>
      <w:r w:rsidR="0071143E">
        <w:t xml:space="preserve"> </w:t>
      </w:r>
      <w:r>
        <w:t xml:space="preserve">Minor version </w:t>
      </w:r>
    </w:p>
    <w:p w14:paraId="0D1CCDC3" w14:textId="77777777" w:rsidR="008C0712" w:rsidRDefault="008C0712" w:rsidP="008C0712">
      <w:pPr>
        <w:pStyle w:val="BodyText"/>
      </w:pPr>
      <w:r>
        <w:t xml:space="preserve">              CROSS-REFERENCE:  409.81^B </w:t>
      </w:r>
    </w:p>
    <w:p w14:paraId="250E743A" w14:textId="77777777" w:rsidR="008C0712" w:rsidRDefault="008C0712" w:rsidP="008C0712">
      <w:pPr>
        <w:pStyle w:val="BodyText"/>
      </w:pPr>
      <w:r>
        <w:t xml:space="preserve">                                1)= S ^SDEC(409.81,"B",$E(X,1,30),DA)=""</w:t>
      </w:r>
    </w:p>
    <w:p w14:paraId="368DAC5D" w14:textId="77777777" w:rsidR="008C0712" w:rsidRDefault="008C0712" w:rsidP="008C0712">
      <w:pPr>
        <w:pStyle w:val="BodyText"/>
      </w:pPr>
      <w:r>
        <w:t xml:space="preserve">                                2)= K ^SDEC(409.81,"B",$E(X,1,30),DA)</w:t>
      </w:r>
    </w:p>
    <w:p w14:paraId="2CB1D689" w14:textId="77777777" w:rsidR="008C0712" w:rsidRDefault="008C0712" w:rsidP="008C0712">
      <w:pPr>
        <w:pStyle w:val="BodyText"/>
      </w:pPr>
    </w:p>
    <w:p w14:paraId="3D800755" w14:textId="77777777" w:rsidR="008C0712" w:rsidRDefault="008C0712" w:rsidP="008C0712">
      <w:pPr>
        <w:pStyle w:val="BodyText"/>
      </w:pPr>
      <w:r>
        <w:t>409.81,.02    MINOR VERSION          0;2 FREE TEXT</w:t>
      </w:r>
    </w:p>
    <w:p w14:paraId="73A61F3E" w14:textId="77777777" w:rsidR="008C0712" w:rsidRDefault="008C0712" w:rsidP="008C0712">
      <w:pPr>
        <w:pStyle w:val="BodyText"/>
      </w:pPr>
    </w:p>
    <w:p w14:paraId="470985C9" w14:textId="77777777" w:rsidR="008C0712" w:rsidRDefault="008C0712" w:rsidP="008C0712">
      <w:pPr>
        <w:pStyle w:val="BodyText"/>
      </w:pPr>
      <w:r>
        <w:t xml:space="preserve">              INPUT TRANSFORM:  K:$L(X)&gt;30!($L(X)&lt;1) X</w:t>
      </w:r>
    </w:p>
    <w:p w14:paraId="535E3806" w14:textId="77777777" w:rsidR="008C0712" w:rsidRDefault="008C0712" w:rsidP="008C0712">
      <w:pPr>
        <w:pStyle w:val="BodyText"/>
      </w:pPr>
      <w:r>
        <w:t xml:space="preserve">              LAST EDITED:      AUG 08, 2014 </w:t>
      </w:r>
    </w:p>
    <w:p w14:paraId="60982D5F" w14:textId="77777777" w:rsidR="008C0712" w:rsidRDefault="008C0712" w:rsidP="008C0712">
      <w:pPr>
        <w:pStyle w:val="BodyText"/>
      </w:pPr>
      <w:r>
        <w:t xml:space="preserve">              HELP-PROMPT:      Answer must be 1-30 characters in length. </w:t>
      </w:r>
    </w:p>
    <w:p w14:paraId="3FFDE57D" w14:textId="4649FE3A" w:rsidR="008C0712" w:rsidRDefault="008C0712" w:rsidP="008C0712">
      <w:pPr>
        <w:pStyle w:val="BodyText"/>
      </w:pPr>
      <w:r>
        <w:t xml:space="preserve">              DESCRIPTION:      Major part of a version number.  i.e. for</w:t>
      </w:r>
      <w:r w:rsidR="0071143E">
        <w:t xml:space="preserve"> </w:t>
      </w:r>
      <w:r>
        <w:t xml:space="preserve"> version 1.0, 1 is the Major Version; 0 is the</w:t>
      </w:r>
      <w:r w:rsidR="0071143E">
        <w:t xml:space="preserve"> </w:t>
      </w:r>
      <w:r>
        <w:t xml:space="preserve">Minor version </w:t>
      </w:r>
    </w:p>
    <w:p w14:paraId="2E0C59F8" w14:textId="77777777" w:rsidR="008C0712" w:rsidRDefault="008C0712" w:rsidP="008C0712">
      <w:pPr>
        <w:pStyle w:val="BodyText"/>
      </w:pPr>
    </w:p>
    <w:p w14:paraId="2AE45CC1" w14:textId="77777777" w:rsidR="008C0712" w:rsidRDefault="008C0712" w:rsidP="008C0712">
      <w:pPr>
        <w:pStyle w:val="BodyText"/>
      </w:pPr>
      <w:r>
        <w:t>409.81,.03    BUILD                  0;3 DATE</w:t>
      </w:r>
    </w:p>
    <w:p w14:paraId="15C733E7" w14:textId="77777777" w:rsidR="008C0712" w:rsidRDefault="008C0712" w:rsidP="008C0712">
      <w:pPr>
        <w:pStyle w:val="BodyText"/>
      </w:pPr>
    </w:p>
    <w:p w14:paraId="161EEBF4" w14:textId="77777777" w:rsidR="008C0712" w:rsidRDefault="008C0712" w:rsidP="008C0712">
      <w:pPr>
        <w:pStyle w:val="BodyText"/>
      </w:pPr>
      <w:r>
        <w:t xml:space="preserve">              INPUT TRANSFORM:  S %DT="ET" D ^%DT S X=Y K:Y&lt;1 X</w:t>
      </w:r>
    </w:p>
    <w:p w14:paraId="3B4EAA9C" w14:textId="77777777" w:rsidR="008C0712" w:rsidRDefault="008C0712" w:rsidP="008C0712">
      <w:pPr>
        <w:pStyle w:val="BodyText"/>
      </w:pPr>
      <w:r>
        <w:t xml:space="preserve">              LAST EDITED:      AUG 08, 2014 </w:t>
      </w:r>
    </w:p>
    <w:p w14:paraId="53F3FAA3" w14:textId="77777777" w:rsidR="008C0712" w:rsidRDefault="008C0712" w:rsidP="008C0712">
      <w:pPr>
        <w:pStyle w:val="BodyText"/>
      </w:pPr>
      <w:r>
        <w:t xml:space="preserve">              HELP-PROMPT:      Enter a date and time </w:t>
      </w:r>
    </w:p>
    <w:p w14:paraId="11AF2F77" w14:textId="1996C2AB" w:rsidR="008C0712" w:rsidRDefault="008C0712" w:rsidP="008C0712">
      <w:pPr>
        <w:pStyle w:val="BodyText"/>
      </w:pPr>
      <w:r>
        <w:t xml:space="preserve">              DESCRIPTION:      Build date is the date of the current build of</w:t>
      </w:r>
      <w:r w:rsidR="0071143E">
        <w:t xml:space="preserve"> </w:t>
      </w:r>
      <w:r>
        <w:t xml:space="preserve">this </w:t>
      </w:r>
      <w:proofErr w:type="spellStart"/>
      <w:r>
        <w:t>Major.Minor</w:t>
      </w:r>
      <w:proofErr w:type="spellEnd"/>
      <w:r>
        <w:t xml:space="preserve"> version.  </w:t>
      </w:r>
    </w:p>
    <w:p w14:paraId="6D6D7F0A" w14:textId="77777777" w:rsidR="008C0712" w:rsidRDefault="008C0712" w:rsidP="00E90049">
      <w:pPr>
        <w:pStyle w:val="BodyText"/>
      </w:pPr>
    </w:p>
    <w:p w14:paraId="15E061E4" w14:textId="40E0BDCD" w:rsidR="00E90049" w:rsidRDefault="00E90049" w:rsidP="0067132E">
      <w:pPr>
        <w:pStyle w:val="Heading3"/>
      </w:pPr>
      <w:r>
        <w:t xml:space="preserve"> </w:t>
      </w:r>
      <w:r>
        <w:tab/>
      </w:r>
      <w:bookmarkStart w:id="2254" w:name="_Toc513557801"/>
      <w:r>
        <w:t>#409.822 – SDEC ACCESS GROUP</w:t>
      </w:r>
      <w:bookmarkEnd w:id="2254"/>
    </w:p>
    <w:p w14:paraId="37472EF2" w14:textId="77777777" w:rsidR="00E90049" w:rsidRDefault="00E90049" w:rsidP="00E90049">
      <w:pPr>
        <w:pStyle w:val="BodyText"/>
      </w:pPr>
    </w:p>
    <w:p w14:paraId="744A0929" w14:textId="77777777" w:rsidR="008C0712" w:rsidRDefault="008C0712" w:rsidP="008C0712">
      <w:pPr>
        <w:pStyle w:val="BodyText"/>
      </w:pPr>
      <w:r>
        <w:t xml:space="preserve">STANDARD DATA DICTIONARY #409.822 -- SDEC ACCESS GROUP FILE   </w:t>
      </w:r>
    </w:p>
    <w:p w14:paraId="574E72CA" w14:textId="77777777" w:rsidR="008C0712" w:rsidRDefault="008C0712" w:rsidP="008C0712">
      <w:pPr>
        <w:pStyle w:val="BodyText"/>
      </w:pPr>
      <w:r>
        <w:t xml:space="preserve">                                                    FEB 7,2018@14:34:53  PAGE 1</w:t>
      </w:r>
    </w:p>
    <w:p w14:paraId="779683D3" w14:textId="77777777" w:rsidR="008C0712" w:rsidRDefault="008C0712" w:rsidP="008C0712">
      <w:pPr>
        <w:pStyle w:val="BodyText"/>
      </w:pPr>
      <w:r>
        <w:t>STORED IN ^SDEC(409.822,  *** NO DATA STORED YET ***   SITE: TEST.CHEYENNE.MED.V</w:t>
      </w:r>
    </w:p>
    <w:p w14:paraId="644C2AB0" w14:textId="77777777" w:rsidR="008C0712" w:rsidRDefault="008C0712" w:rsidP="008C0712">
      <w:pPr>
        <w:pStyle w:val="BodyText"/>
      </w:pPr>
      <w:r>
        <w:t xml:space="preserve">A.GOV   UCI: CHEYL134,ROU                                      (VERSION 5.3)   </w:t>
      </w:r>
    </w:p>
    <w:p w14:paraId="590E9780" w14:textId="77777777" w:rsidR="008C0712" w:rsidRDefault="008C0712" w:rsidP="008C0712">
      <w:pPr>
        <w:pStyle w:val="BodyText"/>
      </w:pPr>
    </w:p>
    <w:p w14:paraId="1FD6E31E" w14:textId="77777777" w:rsidR="008C0712" w:rsidRDefault="008C0712" w:rsidP="008C0712">
      <w:pPr>
        <w:pStyle w:val="BodyText"/>
      </w:pPr>
      <w:r>
        <w:t>DATA          NAME                  GLOBAL        DATA</w:t>
      </w:r>
    </w:p>
    <w:p w14:paraId="11D3B2AB" w14:textId="77777777" w:rsidR="008C0712" w:rsidRDefault="008C0712" w:rsidP="008C0712">
      <w:pPr>
        <w:pStyle w:val="BodyText"/>
      </w:pPr>
      <w:r>
        <w:t>ELEMENT       TITLE                 LOCATION      TYPE</w:t>
      </w:r>
    </w:p>
    <w:p w14:paraId="017A0984" w14:textId="77777777" w:rsidR="008C0712" w:rsidRDefault="008C0712" w:rsidP="008C0712">
      <w:pPr>
        <w:pStyle w:val="BodyText"/>
      </w:pPr>
      <w:r>
        <w:lastRenderedPageBreak/>
        <w:t>-------------------------------------------------------------------------------</w:t>
      </w:r>
    </w:p>
    <w:p w14:paraId="41CBB3B1" w14:textId="77777777" w:rsidR="008C0712" w:rsidRDefault="008C0712" w:rsidP="008C0712">
      <w:pPr>
        <w:pStyle w:val="BodyText"/>
      </w:pPr>
      <w:r>
        <w:t>This is where Access Groups are defined.  These Groups are sometimes termed as</w:t>
      </w:r>
    </w:p>
    <w:p w14:paraId="3EB9639F" w14:textId="77777777" w:rsidR="008C0712" w:rsidRDefault="008C0712" w:rsidP="008C0712">
      <w:pPr>
        <w:pStyle w:val="BodyText"/>
      </w:pPr>
      <w:r>
        <w:t>'department'.  These are used to 'group' access types to tie together a group</w:t>
      </w:r>
    </w:p>
    <w:p w14:paraId="692F934A" w14:textId="77777777" w:rsidR="008C0712" w:rsidRDefault="008C0712" w:rsidP="008C0712">
      <w:pPr>
        <w:pStyle w:val="BodyText"/>
      </w:pPr>
      <w:r>
        <w:t xml:space="preserve">of Resources that may be selected from.  </w:t>
      </w:r>
    </w:p>
    <w:p w14:paraId="6132777D" w14:textId="77777777" w:rsidR="008C0712" w:rsidRDefault="008C0712" w:rsidP="008C0712">
      <w:pPr>
        <w:pStyle w:val="BodyText"/>
      </w:pPr>
    </w:p>
    <w:p w14:paraId="681EEF0B" w14:textId="77777777" w:rsidR="008C0712" w:rsidRDefault="008C0712" w:rsidP="008C0712">
      <w:pPr>
        <w:pStyle w:val="BodyText"/>
      </w:pPr>
    </w:p>
    <w:p w14:paraId="05C563C6" w14:textId="77777777" w:rsidR="008C0712" w:rsidRDefault="008C0712" w:rsidP="008C0712">
      <w:pPr>
        <w:pStyle w:val="BodyText"/>
      </w:pPr>
      <w:r>
        <w:t xml:space="preserve">              DD ACCESS: </w:t>
      </w:r>
    </w:p>
    <w:p w14:paraId="00915031" w14:textId="77777777" w:rsidR="008C0712" w:rsidRDefault="008C0712" w:rsidP="008C0712">
      <w:pPr>
        <w:pStyle w:val="BodyText"/>
      </w:pPr>
      <w:r>
        <w:t xml:space="preserve">              RD ACCESS: </w:t>
      </w:r>
    </w:p>
    <w:p w14:paraId="61BE102F" w14:textId="77777777" w:rsidR="008C0712" w:rsidRDefault="008C0712" w:rsidP="008C0712">
      <w:pPr>
        <w:pStyle w:val="BodyText"/>
      </w:pPr>
      <w:r>
        <w:t xml:space="preserve">              WR ACCESS: </w:t>
      </w:r>
    </w:p>
    <w:p w14:paraId="537FD79B" w14:textId="77777777" w:rsidR="008C0712" w:rsidRDefault="008C0712" w:rsidP="008C0712">
      <w:pPr>
        <w:pStyle w:val="BodyText"/>
      </w:pPr>
      <w:r>
        <w:t xml:space="preserve">             DEL ACCESS: </w:t>
      </w:r>
    </w:p>
    <w:p w14:paraId="6A7F3643" w14:textId="77777777" w:rsidR="008C0712" w:rsidRDefault="008C0712" w:rsidP="008C0712">
      <w:pPr>
        <w:pStyle w:val="BodyText"/>
      </w:pPr>
      <w:r>
        <w:t xml:space="preserve">           LAYGO ACCESS: </w:t>
      </w:r>
    </w:p>
    <w:p w14:paraId="2D51AA31" w14:textId="77777777" w:rsidR="008C0712" w:rsidRDefault="008C0712" w:rsidP="008C0712">
      <w:pPr>
        <w:pStyle w:val="BodyText"/>
      </w:pPr>
      <w:r>
        <w:t xml:space="preserve">           AUDIT ACCESS: </w:t>
      </w:r>
    </w:p>
    <w:p w14:paraId="30FAEB53" w14:textId="77777777" w:rsidR="008C0712" w:rsidRDefault="008C0712" w:rsidP="008C0712">
      <w:pPr>
        <w:pStyle w:val="BodyText"/>
      </w:pPr>
    </w:p>
    <w:p w14:paraId="25229A9B" w14:textId="77777777" w:rsidR="008C0712" w:rsidRDefault="008C0712" w:rsidP="008C0712">
      <w:pPr>
        <w:pStyle w:val="BodyText"/>
      </w:pPr>
      <w:r>
        <w:t xml:space="preserve">        (NOTE: Kernel's File Access Security has been installed in this UCI.)</w:t>
      </w:r>
    </w:p>
    <w:p w14:paraId="3B9202C7" w14:textId="77777777" w:rsidR="008C0712" w:rsidRDefault="008C0712" w:rsidP="008C0712">
      <w:pPr>
        <w:pStyle w:val="BodyText"/>
      </w:pPr>
    </w:p>
    <w:p w14:paraId="6B81574B" w14:textId="77777777" w:rsidR="008C0712" w:rsidRDefault="008C0712" w:rsidP="008C0712">
      <w:pPr>
        <w:pStyle w:val="BodyText"/>
      </w:pPr>
    </w:p>
    <w:p w14:paraId="5BFED1A1" w14:textId="77777777" w:rsidR="008C0712" w:rsidRDefault="008C0712" w:rsidP="008C0712">
      <w:pPr>
        <w:pStyle w:val="BodyText"/>
      </w:pPr>
      <w:r>
        <w:t xml:space="preserve">POINTED TO BY: ACCESS GROUP field (#.01) of the SDEC ACCESS GROUP TYPE File </w:t>
      </w:r>
    </w:p>
    <w:p w14:paraId="59BCF137" w14:textId="77777777" w:rsidR="008C0712" w:rsidRDefault="008C0712" w:rsidP="008C0712">
      <w:pPr>
        <w:pStyle w:val="BodyText"/>
      </w:pPr>
      <w:r>
        <w:t xml:space="preserve">                   (#409.824) </w:t>
      </w:r>
    </w:p>
    <w:p w14:paraId="407EC21E" w14:textId="77777777" w:rsidR="008C0712" w:rsidRDefault="008C0712" w:rsidP="008C0712">
      <w:pPr>
        <w:pStyle w:val="BodyText"/>
      </w:pPr>
      <w:r>
        <w:t xml:space="preserve">               </w:t>
      </w:r>
    </w:p>
    <w:p w14:paraId="59E9CB65" w14:textId="77777777" w:rsidR="008C0712" w:rsidRDefault="008C0712" w:rsidP="008C0712">
      <w:pPr>
        <w:pStyle w:val="BodyText"/>
      </w:pPr>
    </w:p>
    <w:p w14:paraId="792CBB01" w14:textId="77777777" w:rsidR="008C0712" w:rsidRDefault="008C0712" w:rsidP="008C0712">
      <w:pPr>
        <w:pStyle w:val="BodyText"/>
      </w:pPr>
      <w:r>
        <w:t>CROSS</w:t>
      </w:r>
    </w:p>
    <w:p w14:paraId="440F02FC" w14:textId="77777777" w:rsidR="008C0712" w:rsidRDefault="008C0712" w:rsidP="008C0712">
      <w:pPr>
        <w:pStyle w:val="BodyText"/>
      </w:pPr>
      <w:r>
        <w:t>REFERENCED BY: ACCESS GROUP(B)</w:t>
      </w:r>
    </w:p>
    <w:p w14:paraId="0EF24D80" w14:textId="77777777" w:rsidR="008C0712" w:rsidRDefault="008C0712" w:rsidP="008C0712">
      <w:pPr>
        <w:pStyle w:val="BodyText"/>
      </w:pPr>
    </w:p>
    <w:p w14:paraId="0093D3B6" w14:textId="77777777" w:rsidR="008C0712" w:rsidRDefault="008C0712" w:rsidP="008C0712">
      <w:pPr>
        <w:pStyle w:val="BodyText"/>
      </w:pPr>
      <w:r>
        <w:t>409.822,.01   ACCESS GROUP           0;1 FREE TEXT (Required)</w:t>
      </w:r>
    </w:p>
    <w:p w14:paraId="422DA709" w14:textId="77777777" w:rsidR="008C0712" w:rsidRDefault="008C0712" w:rsidP="008C0712">
      <w:pPr>
        <w:pStyle w:val="BodyText"/>
      </w:pPr>
    </w:p>
    <w:p w14:paraId="6C6DEDC4" w14:textId="77777777" w:rsidR="008C0712" w:rsidRDefault="008C0712" w:rsidP="008C0712">
      <w:pPr>
        <w:pStyle w:val="BodyText"/>
      </w:pPr>
      <w:r>
        <w:t xml:space="preserve">              INPUT TRANSFORM:  K:$L(X)&gt;30!($L(X)&lt;3)!'(X'?1P.E) X</w:t>
      </w:r>
    </w:p>
    <w:p w14:paraId="50477A47" w14:textId="77777777" w:rsidR="008C0712" w:rsidRDefault="008C0712" w:rsidP="008C0712">
      <w:pPr>
        <w:pStyle w:val="BodyText"/>
      </w:pPr>
      <w:r>
        <w:t xml:space="preserve">              LAST EDITED:      AUG 12, 2014 </w:t>
      </w:r>
    </w:p>
    <w:p w14:paraId="612ADC38" w14:textId="77777777" w:rsidR="008C0712" w:rsidRDefault="008C0712" w:rsidP="008C0712">
      <w:pPr>
        <w:pStyle w:val="BodyText"/>
      </w:pPr>
      <w:r>
        <w:t xml:space="preserve">              HELP-PROMPT:      Answer must be 3-30 characters in length. </w:t>
      </w:r>
    </w:p>
    <w:p w14:paraId="2DCFAAB4" w14:textId="20D53F4C" w:rsidR="008C0712" w:rsidRDefault="008C0712" w:rsidP="008C0712">
      <w:pPr>
        <w:pStyle w:val="BodyText"/>
      </w:pPr>
      <w:r>
        <w:t xml:space="preserve">              DESCRIPTION:        The name of this access group.  </w:t>
      </w:r>
    </w:p>
    <w:p w14:paraId="12D47BD5" w14:textId="77777777" w:rsidR="008C0712" w:rsidRDefault="008C0712" w:rsidP="008C0712">
      <w:pPr>
        <w:pStyle w:val="BodyText"/>
      </w:pPr>
    </w:p>
    <w:p w14:paraId="7C9F55F2" w14:textId="77777777" w:rsidR="008C0712" w:rsidRDefault="008C0712" w:rsidP="008C0712">
      <w:pPr>
        <w:pStyle w:val="BodyText"/>
      </w:pPr>
      <w:r>
        <w:t xml:space="preserve">              CROSS-REFERENCE:  409.822^B </w:t>
      </w:r>
    </w:p>
    <w:p w14:paraId="07B10E44" w14:textId="77777777" w:rsidR="008C0712" w:rsidRDefault="008C0712" w:rsidP="008C0712">
      <w:pPr>
        <w:pStyle w:val="BodyText"/>
      </w:pPr>
      <w:r>
        <w:t xml:space="preserve">                                1)= S ^SDEC(409.822,"B",$E(X,1,30),DA)=""</w:t>
      </w:r>
    </w:p>
    <w:p w14:paraId="2E7D0904" w14:textId="77777777" w:rsidR="008C0712" w:rsidRDefault="008C0712" w:rsidP="008C0712">
      <w:pPr>
        <w:pStyle w:val="BodyText"/>
      </w:pPr>
      <w:r>
        <w:t xml:space="preserve">                                2)= K ^SDEC(409.822,"B",$E(X,1,30),DA)</w:t>
      </w:r>
    </w:p>
    <w:p w14:paraId="08BCAD18" w14:textId="77777777" w:rsidR="008C0712" w:rsidRDefault="008C0712" w:rsidP="00E90049">
      <w:pPr>
        <w:pStyle w:val="BodyText"/>
      </w:pPr>
    </w:p>
    <w:p w14:paraId="08DE2AAE" w14:textId="35B338F1" w:rsidR="00E90049" w:rsidRDefault="00E90049" w:rsidP="0067132E">
      <w:pPr>
        <w:pStyle w:val="Heading3"/>
      </w:pPr>
      <w:r>
        <w:t xml:space="preserve"> </w:t>
      </w:r>
      <w:r>
        <w:tab/>
      </w:r>
      <w:bookmarkStart w:id="2255" w:name="_Toc513557802"/>
      <w:r>
        <w:t>#409.823 – SDEC ACCESS TYPE</w:t>
      </w:r>
      <w:bookmarkEnd w:id="2255"/>
    </w:p>
    <w:p w14:paraId="321A4AC5" w14:textId="77777777" w:rsidR="00E90049" w:rsidRDefault="00E90049" w:rsidP="00E90049">
      <w:pPr>
        <w:pStyle w:val="BodyText"/>
      </w:pPr>
    </w:p>
    <w:p w14:paraId="46A15BD8" w14:textId="77777777" w:rsidR="008C0712" w:rsidRDefault="008C0712" w:rsidP="008C0712">
      <w:pPr>
        <w:pStyle w:val="BodyText"/>
      </w:pPr>
      <w:r>
        <w:t xml:space="preserve">STANDARD DATA DICTIONARY #409.823 -- SDEC ACCESS TYPE FILE   </w:t>
      </w:r>
    </w:p>
    <w:p w14:paraId="374D4297" w14:textId="77777777" w:rsidR="008C0712" w:rsidRDefault="008C0712" w:rsidP="008C0712">
      <w:pPr>
        <w:pStyle w:val="BodyText"/>
      </w:pPr>
      <w:r>
        <w:t xml:space="preserve">                                                    FEB 7,2018@14:35:05  PAGE 1</w:t>
      </w:r>
    </w:p>
    <w:p w14:paraId="6AC3CDC9" w14:textId="2FEA0D0B" w:rsidR="008C0712" w:rsidRDefault="008C0712" w:rsidP="008C0712">
      <w:pPr>
        <w:pStyle w:val="BodyText"/>
      </w:pPr>
      <w:r>
        <w:t xml:space="preserve">STORED IN ^SDEC(409.823,  (3 ENTRIES)   SITE: TEST.CHEYENNE.MED.VA.GOV   UCI: CHEYL134,ROU                                                     (VERSION 5.3)   </w:t>
      </w:r>
    </w:p>
    <w:p w14:paraId="74BA9B5E" w14:textId="77777777" w:rsidR="008C0712" w:rsidRDefault="008C0712" w:rsidP="008C0712">
      <w:pPr>
        <w:pStyle w:val="BodyText"/>
      </w:pPr>
    </w:p>
    <w:p w14:paraId="35E74EF3" w14:textId="77777777" w:rsidR="008C0712" w:rsidRDefault="008C0712" w:rsidP="008C0712">
      <w:pPr>
        <w:pStyle w:val="BodyText"/>
      </w:pPr>
      <w:r>
        <w:t>DATA          NAME                  GLOBAL        DATA</w:t>
      </w:r>
    </w:p>
    <w:p w14:paraId="05CC860A" w14:textId="77777777" w:rsidR="008C0712" w:rsidRDefault="008C0712" w:rsidP="008C0712">
      <w:pPr>
        <w:pStyle w:val="BodyText"/>
      </w:pPr>
      <w:r>
        <w:t>ELEMENT       TITLE                 LOCATION      TYPE</w:t>
      </w:r>
    </w:p>
    <w:p w14:paraId="123EE53C" w14:textId="77777777" w:rsidR="008C0712" w:rsidRDefault="008C0712" w:rsidP="008C0712">
      <w:pPr>
        <w:pStyle w:val="BodyText"/>
      </w:pPr>
      <w:r>
        <w:t>-------------------------------------------------------------------------------</w:t>
      </w:r>
    </w:p>
    <w:p w14:paraId="60BEBC4C" w14:textId="3BCC60C2" w:rsidR="008C0712" w:rsidRDefault="008C0712" w:rsidP="008C0712">
      <w:pPr>
        <w:pStyle w:val="BodyText"/>
      </w:pPr>
      <w:r>
        <w:t>This is where Access Types are defined.  The Resource object points to this</w:t>
      </w:r>
      <w:r w:rsidR="0071143E">
        <w:t xml:space="preserve"> fi</w:t>
      </w:r>
      <w:r>
        <w:t>le.  This is where the Group (or department) is linked to a resource and</w:t>
      </w:r>
      <w:r w:rsidR="0071143E">
        <w:t xml:space="preserve"> </w:t>
      </w:r>
      <w:r>
        <w:t xml:space="preserve">where the colors are defined for the calendar.  </w:t>
      </w:r>
    </w:p>
    <w:p w14:paraId="19E34BC9" w14:textId="77777777" w:rsidR="008C0712" w:rsidRDefault="008C0712" w:rsidP="008C0712">
      <w:pPr>
        <w:pStyle w:val="BodyText"/>
      </w:pPr>
    </w:p>
    <w:p w14:paraId="3FDF0C7A" w14:textId="77777777" w:rsidR="008C0712" w:rsidRDefault="008C0712" w:rsidP="008C0712">
      <w:pPr>
        <w:pStyle w:val="BodyText"/>
      </w:pPr>
      <w:r>
        <w:t xml:space="preserve">              DD ACCESS: </w:t>
      </w:r>
    </w:p>
    <w:p w14:paraId="6AEE6F79" w14:textId="77777777" w:rsidR="008C0712" w:rsidRDefault="008C0712" w:rsidP="008C0712">
      <w:pPr>
        <w:pStyle w:val="BodyText"/>
      </w:pPr>
      <w:r>
        <w:t xml:space="preserve">              RD ACCESS: </w:t>
      </w:r>
    </w:p>
    <w:p w14:paraId="583755EA" w14:textId="77777777" w:rsidR="008C0712" w:rsidRDefault="008C0712" w:rsidP="008C0712">
      <w:pPr>
        <w:pStyle w:val="BodyText"/>
      </w:pPr>
      <w:r>
        <w:t xml:space="preserve">              WR ACCESS: </w:t>
      </w:r>
    </w:p>
    <w:p w14:paraId="5DE7CD7E" w14:textId="77777777" w:rsidR="008C0712" w:rsidRDefault="008C0712" w:rsidP="008C0712">
      <w:pPr>
        <w:pStyle w:val="BodyText"/>
      </w:pPr>
      <w:r>
        <w:t xml:space="preserve">             DEL ACCESS: </w:t>
      </w:r>
    </w:p>
    <w:p w14:paraId="20C352A9" w14:textId="77777777" w:rsidR="008C0712" w:rsidRDefault="008C0712" w:rsidP="008C0712">
      <w:pPr>
        <w:pStyle w:val="BodyText"/>
      </w:pPr>
      <w:r>
        <w:t xml:space="preserve">           LAYGO ACCESS: </w:t>
      </w:r>
    </w:p>
    <w:p w14:paraId="0046E8DA" w14:textId="77777777" w:rsidR="008C0712" w:rsidRDefault="008C0712" w:rsidP="008C0712">
      <w:pPr>
        <w:pStyle w:val="BodyText"/>
      </w:pPr>
      <w:r>
        <w:t xml:space="preserve">           AUDIT ACCESS: </w:t>
      </w:r>
    </w:p>
    <w:p w14:paraId="3B5FA34D" w14:textId="77777777" w:rsidR="008C0712" w:rsidRDefault="008C0712" w:rsidP="008C0712">
      <w:pPr>
        <w:pStyle w:val="BodyText"/>
      </w:pPr>
    </w:p>
    <w:p w14:paraId="5F088BFA" w14:textId="77777777" w:rsidR="008C0712" w:rsidRDefault="008C0712" w:rsidP="008C0712">
      <w:pPr>
        <w:pStyle w:val="BodyText"/>
      </w:pPr>
      <w:r>
        <w:t xml:space="preserve">        (NOTE: Kernel's File Access Security has been installed in this UCI.)</w:t>
      </w:r>
    </w:p>
    <w:p w14:paraId="16C3AB02" w14:textId="77777777" w:rsidR="008C0712" w:rsidRDefault="008C0712" w:rsidP="008C0712">
      <w:pPr>
        <w:pStyle w:val="BodyText"/>
      </w:pPr>
    </w:p>
    <w:p w14:paraId="4779F661" w14:textId="2AA8B71D" w:rsidR="008C0712" w:rsidRDefault="008C0712" w:rsidP="008C0712">
      <w:pPr>
        <w:pStyle w:val="BodyText"/>
      </w:pPr>
      <w:r>
        <w:t xml:space="preserve">POINTED TO BY: ACCESS TYPE field (#.05) of the SDEC ACCESS BLOCK File                    (#409.821) </w:t>
      </w:r>
    </w:p>
    <w:p w14:paraId="3A2B95E2" w14:textId="258595B3" w:rsidR="008C0712" w:rsidRDefault="008C0712" w:rsidP="008C0712">
      <w:pPr>
        <w:pStyle w:val="BodyText"/>
      </w:pPr>
      <w:r>
        <w:t xml:space="preserve">               ACCESS TYPE field (#.02) of the SDEC ACCESS GROUP TYPE File                    (#409.824) </w:t>
      </w:r>
    </w:p>
    <w:p w14:paraId="3521D93E" w14:textId="77777777" w:rsidR="008C0712" w:rsidRDefault="008C0712" w:rsidP="008C0712">
      <w:pPr>
        <w:pStyle w:val="BodyText"/>
      </w:pPr>
      <w:r>
        <w:t xml:space="preserve">               </w:t>
      </w:r>
    </w:p>
    <w:p w14:paraId="6E97E6B4" w14:textId="77777777" w:rsidR="008C0712" w:rsidRDefault="008C0712" w:rsidP="008C0712">
      <w:pPr>
        <w:pStyle w:val="BodyText"/>
      </w:pPr>
    </w:p>
    <w:p w14:paraId="79270131" w14:textId="187ED7CD" w:rsidR="008C0712" w:rsidRDefault="008C0712" w:rsidP="008C0712">
      <w:pPr>
        <w:pStyle w:val="BodyText"/>
      </w:pPr>
      <w:r>
        <w:t>CROSS</w:t>
      </w:r>
      <w:r w:rsidR="0071143E">
        <w:t xml:space="preserve"> </w:t>
      </w:r>
      <w:r>
        <w:t>REFERENCED BY: ACCESS TYPE NAME(B)</w:t>
      </w:r>
    </w:p>
    <w:p w14:paraId="68659FCC" w14:textId="77777777" w:rsidR="008C0712" w:rsidRDefault="008C0712" w:rsidP="008C0712">
      <w:pPr>
        <w:pStyle w:val="BodyText"/>
      </w:pPr>
    </w:p>
    <w:p w14:paraId="1DB03DA3" w14:textId="77777777" w:rsidR="008C0712" w:rsidRDefault="008C0712" w:rsidP="008C0712">
      <w:pPr>
        <w:pStyle w:val="BodyText"/>
      </w:pPr>
      <w:r>
        <w:t>409.823,.01   ACCESS TYPE NAME       0;1 FREE TEXT (Required)</w:t>
      </w:r>
    </w:p>
    <w:p w14:paraId="0D39589B" w14:textId="77777777" w:rsidR="008C0712" w:rsidRDefault="008C0712" w:rsidP="008C0712">
      <w:pPr>
        <w:pStyle w:val="BodyText"/>
      </w:pPr>
    </w:p>
    <w:p w14:paraId="6C08E33C" w14:textId="77777777" w:rsidR="008C0712" w:rsidRDefault="008C0712" w:rsidP="008C0712">
      <w:pPr>
        <w:pStyle w:val="BodyText"/>
      </w:pPr>
      <w:r>
        <w:lastRenderedPageBreak/>
        <w:t xml:space="preserve">              INPUT TRANSFORM:  K:$L(X)&gt;30!($L(X)&lt;3)!'(X'?1P.E) X</w:t>
      </w:r>
    </w:p>
    <w:p w14:paraId="2C026617" w14:textId="77777777" w:rsidR="008C0712" w:rsidRDefault="008C0712" w:rsidP="008C0712">
      <w:pPr>
        <w:pStyle w:val="BodyText"/>
      </w:pPr>
      <w:r>
        <w:t xml:space="preserve">              LAST EDITED:      AUG 12, 2014 </w:t>
      </w:r>
    </w:p>
    <w:p w14:paraId="73134C68" w14:textId="77777777" w:rsidR="008C0712" w:rsidRDefault="008C0712" w:rsidP="008C0712">
      <w:pPr>
        <w:pStyle w:val="BodyText"/>
      </w:pPr>
      <w:r>
        <w:t xml:space="preserve">              HELP-PROMPT:      Answer must be 3-30 characters in length. </w:t>
      </w:r>
    </w:p>
    <w:p w14:paraId="7C4F2C3F" w14:textId="4DF9679C" w:rsidR="008C0712" w:rsidRDefault="008C0712" w:rsidP="008C0712">
      <w:pPr>
        <w:pStyle w:val="BodyText"/>
      </w:pPr>
      <w:r>
        <w:t xml:space="preserve">              DESCRIPTION:        The name of this access type.  </w:t>
      </w:r>
    </w:p>
    <w:p w14:paraId="04616946" w14:textId="77777777" w:rsidR="008C0712" w:rsidRDefault="008C0712" w:rsidP="008C0712">
      <w:pPr>
        <w:pStyle w:val="BodyText"/>
      </w:pPr>
    </w:p>
    <w:p w14:paraId="281043A0" w14:textId="77777777" w:rsidR="008C0712" w:rsidRDefault="008C0712" w:rsidP="008C0712">
      <w:pPr>
        <w:pStyle w:val="BodyText"/>
      </w:pPr>
      <w:r>
        <w:t xml:space="preserve">              CROSS-REFERENCE:  409.823^B </w:t>
      </w:r>
    </w:p>
    <w:p w14:paraId="12FF1683" w14:textId="77777777" w:rsidR="008C0712" w:rsidRDefault="008C0712" w:rsidP="008C0712">
      <w:pPr>
        <w:pStyle w:val="BodyText"/>
      </w:pPr>
      <w:r>
        <w:t xml:space="preserve">                                1)= S ^SDEC(409.823,"B",$E(X,1,30),DA)=""</w:t>
      </w:r>
    </w:p>
    <w:p w14:paraId="5F0F5AB5" w14:textId="77777777" w:rsidR="008C0712" w:rsidRDefault="008C0712" w:rsidP="008C0712">
      <w:pPr>
        <w:pStyle w:val="BodyText"/>
      </w:pPr>
      <w:r>
        <w:t xml:space="preserve">                                2)= K ^SDEC(409.823,"B",$E(X,1,30),DA)</w:t>
      </w:r>
    </w:p>
    <w:p w14:paraId="6B17B7A7" w14:textId="77777777" w:rsidR="008C0712" w:rsidRDefault="008C0712" w:rsidP="008C0712">
      <w:pPr>
        <w:pStyle w:val="BodyText"/>
      </w:pPr>
    </w:p>
    <w:p w14:paraId="3DCA17B1" w14:textId="77777777" w:rsidR="008C0712" w:rsidRDefault="008C0712" w:rsidP="008C0712">
      <w:pPr>
        <w:pStyle w:val="BodyText"/>
      </w:pPr>
      <w:r>
        <w:t>409.823,.02   INACTIVE               0;2 SET</w:t>
      </w:r>
    </w:p>
    <w:p w14:paraId="2D1F6A18" w14:textId="77777777" w:rsidR="008C0712" w:rsidRDefault="008C0712" w:rsidP="008C0712">
      <w:pPr>
        <w:pStyle w:val="BodyText"/>
      </w:pPr>
      <w:r>
        <w:t xml:space="preserve">                                '1' FOR YES; </w:t>
      </w:r>
    </w:p>
    <w:p w14:paraId="2935D4DD" w14:textId="77777777" w:rsidR="008C0712" w:rsidRDefault="008C0712" w:rsidP="008C0712">
      <w:pPr>
        <w:pStyle w:val="BodyText"/>
      </w:pPr>
      <w:r>
        <w:t xml:space="preserve">                                '0' FOR NO; </w:t>
      </w:r>
    </w:p>
    <w:p w14:paraId="1133FA54" w14:textId="77777777" w:rsidR="008C0712" w:rsidRDefault="008C0712" w:rsidP="008C0712">
      <w:pPr>
        <w:pStyle w:val="BodyText"/>
      </w:pPr>
      <w:r>
        <w:t xml:space="preserve">              LAST EDITED:      AUG 12, 2014 </w:t>
      </w:r>
    </w:p>
    <w:p w14:paraId="1E0F34A0" w14:textId="6CE65352" w:rsidR="008C0712" w:rsidRDefault="008C0712" w:rsidP="008C0712">
      <w:pPr>
        <w:pStyle w:val="BodyText"/>
      </w:pPr>
      <w:r>
        <w:t xml:space="preserve">              HELP-PROMPT:      Enter 1 or YES if this access type is inactive. Enter 0 or NO if this access type is active. </w:t>
      </w:r>
    </w:p>
    <w:p w14:paraId="0B21D3F8" w14:textId="23392B59" w:rsidR="008C0712" w:rsidRDefault="008C0712" w:rsidP="008C0712">
      <w:pPr>
        <w:pStyle w:val="BodyText"/>
      </w:pPr>
      <w:r>
        <w:t xml:space="preserve">              DESCRIPTION:      Yes/No field indicating that this access type</w:t>
      </w:r>
      <w:r w:rsidR="0071143E">
        <w:t xml:space="preserve"> </w:t>
      </w:r>
      <w:r>
        <w:t xml:space="preserve">has been inactivated.  </w:t>
      </w:r>
    </w:p>
    <w:p w14:paraId="096EA3AB" w14:textId="77777777" w:rsidR="008C0712" w:rsidRDefault="008C0712" w:rsidP="008C0712">
      <w:pPr>
        <w:pStyle w:val="BodyText"/>
      </w:pPr>
    </w:p>
    <w:p w14:paraId="5AE1C966" w14:textId="1A35C7FA" w:rsidR="008C0712" w:rsidRDefault="008C0712" w:rsidP="008C0712">
      <w:pPr>
        <w:pStyle w:val="BodyText"/>
      </w:pPr>
      <w:r>
        <w:t>409.823,.03   DEPARTMENT NAME        0;3 POINTER TO SDEC RESOURCE GROUP FILE (#409.832)</w:t>
      </w:r>
    </w:p>
    <w:p w14:paraId="297A9BB0" w14:textId="77777777" w:rsidR="008C0712" w:rsidRDefault="008C0712" w:rsidP="008C0712">
      <w:pPr>
        <w:pStyle w:val="BodyText"/>
      </w:pPr>
      <w:r>
        <w:t xml:space="preserve">              LAST EDITED:      AUG 12, 2014 </w:t>
      </w:r>
    </w:p>
    <w:p w14:paraId="5FB36E40" w14:textId="77777777" w:rsidR="008C0712" w:rsidRDefault="008C0712" w:rsidP="008C0712">
      <w:pPr>
        <w:pStyle w:val="BodyText"/>
      </w:pPr>
      <w:r>
        <w:t xml:space="preserve">              HELP-PROMPT:      Select a department </w:t>
      </w:r>
    </w:p>
    <w:p w14:paraId="780877B5" w14:textId="2C46EA47" w:rsidR="008C0712" w:rsidRDefault="008C0712" w:rsidP="008C0712">
      <w:pPr>
        <w:pStyle w:val="BodyText"/>
      </w:pPr>
      <w:r>
        <w:t xml:space="preserve">              DESCRIPTION:      A Resource Group can also be referred to as a</w:t>
      </w:r>
      <w:r w:rsidR="0071143E">
        <w:t xml:space="preserve"> </w:t>
      </w:r>
      <w:r>
        <w:t>department.  This is the Resource Group that</w:t>
      </w:r>
      <w:r w:rsidR="0071143E">
        <w:t xml:space="preserve"> </w:t>
      </w:r>
      <w:r>
        <w:t xml:space="preserve">this access type belongs to.  </w:t>
      </w:r>
    </w:p>
    <w:p w14:paraId="3197E084" w14:textId="77777777" w:rsidR="008C0712" w:rsidRDefault="008C0712" w:rsidP="008C0712">
      <w:pPr>
        <w:pStyle w:val="BodyText"/>
      </w:pPr>
    </w:p>
    <w:p w14:paraId="2A8CF01C" w14:textId="77777777" w:rsidR="008C0712" w:rsidRDefault="008C0712" w:rsidP="008C0712">
      <w:pPr>
        <w:pStyle w:val="BodyText"/>
      </w:pPr>
      <w:r>
        <w:t>409.823,.04   DISPLAY COLOR          0;4 FREE TEXT</w:t>
      </w:r>
    </w:p>
    <w:p w14:paraId="7D693610" w14:textId="77777777" w:rsidR="008C0712" w:rsidRDefault="008C0712" w:rsidP="008C0712">
      <w:pPr>
        <w:pStyle w:val="BodyText"/>
      </w:pPr>
      <w:r>
        <w:t xml:space="preserve">              INPUT TRANSFORM:  K:$L(X)&gt;30!($L(X)&lt;1) X</w:t>
      </w:r>
    </w:p>
    <w:p w14:paraId="484BECC9" w14:textId="77777777" w:rsidR="008C0712" w:rsidRDefault="008C0712" w:rsidP="008C0712">
      <w:pPr>
        <w:pStyle w:val="BodyText"/>
      </w:pPr>
      <w:r>
        <w:t xml:space="preserve">              LAST EDITED:      AUG 12, 2014 </w:t>
      </w:r>
    </w:p>
    <w:p w14:paraId="23C7C74B" w14:textId="77777777" w:rsidR="008C0712" w:rsidRDefault="008C0712" w:rsidP="008C0712">
      <w:pPr>
        <w:pStyle w:val="BodyText"/>
      </w:pPr>
      <w:r>
        <w:t xml:space="preserve">              HELP-PROMPT:      Answer must be 1-30 characters in length. </w:t>
      </w:r>
    </w:p>
    <w:p w14:paraId="11F5BAB7" w14:textId="2AF8AE52" w:rsidR="008C0712" w:rsidRDefault="008C0712" w:rsidP="008C0712">
      <w:pPr>
        <w:pStyle w:val="BodyText"/>
      </w:pPr>
      <w:r>
        <w:t xml:space="preserve">              DESCRIPTION:      Free-Text name of the color used to display the</w:t>
      </w:r>
      <w:r w:rsidR="0071143E">
        <w:t xml:space="preserve"> b</w:t>
      </w:r>
      <w:r>
        <w:t xml:space="preserve">lock for this access type.  </w:t>
      </w:r>
    </w:p>
    <w:p w14:paraId="38326F15" w14:textId="77777777" w:rsidR="008C0712" w:rsidRDefault="008C0712" w:rsidP="008C0712">
      <w:pPr>
        <w:pStyle w:val="BodyText"/>
      </w:pPr>
    </w:p>
    <w:p w14:paraId="01DC3FAA" w14:textId="77777777" w:rsidR="008C0712" w:rsidRDefault="008C0712" w:rsidP="008C0712">
      <w:pPr>
        <w:pStyle w:val="BodyText"/>
      </w:pPr>
      <w:r>
        <w:t>409.823,.05   RED                    0;5 NUMBER</w:t>
      </w:r>
    </w:p>
    <w:p w14:paraId="798317B9" w14:textId="77777777" w:rsidR="008C0712" w:rsidRDefault="008C0712" w:rsidP="008C0712">
      <w:pPr>
        <w:pStyle w:val="BodyText"/>
      </w:pPr>
    </w:p>
    <w:p w14:paraId="3532128A" w14:textId="77777777" w:rsidR="008C0712" w:rsidRDefault="008C0712" w:rsidP="008C0712">
      <w:pPr>
        <w:pStyle w:val="BodyText"/>
      </w:pPr>
      <w:r>
        <w:t xml:space="preserve">              INPUT TRANSFORM:  K:+X'=X!(X&gt;255)!(X&lt;0)!(X?.E1"."1N.N) X</w:t>
      </w:r>
    </w:p>
    <w:p w14:paraId="5CFE0BFA" w14:textId="77777777" w:rsidR="008C0712" w:rsidRDefault="008C0712" w:rsidP="008C0712">
      <w:pPr>
        <w:pStyle w:val="BodyText"/>
      </w:pPr>
      <w:r>
        <w:lastRenderedPageBreak/>
        <w:t xml:space="preserve">              LAST EDITED:      AUG 12, 2014 </w:t>
      </w:r>
    </w:p>
    <w:p w14:paraId="3C5B6720" w14:textId="7F6DC0D7" w:rsidR="008C0712" w:rsidRDefault="008C0712" w:rsidP="008C0712">
      <w:pPr>
        <w:pStyle w:val="BodyText"/>
      </w:pPr>
      <w:r>
        <w:t xml:space="preserve">              HELP-PROMPT:      Type a number between 0 and 255, 0 decimal digits. </w:t>
      </w:r>
    </w:p>
    <w:p w14:paraId="5A0E8C02" w14:textId="7510FF8E" w:rsidR="008C0712" w:rsidRDefault="008C0712" w:rsidP="008C0712">
      <w:pPr>
        <w:pStyle w:val="BodyText"/>
      </w:pPr>
      <w:r>
        <w:t xml:space="preserve">              DESCRIPTION:      This is the numeric color code for the degree</w:t>
      </w:r>
      <w:r w:rsidR="0071143E">
        <w:t xml:space="preserve"> </w:t>
      </w:r>
      <w:r>
        <w:t xml:space="preserve">of the RED </w:t>
      </w:r>
      <w:proofErr w:type="spellStart"/>
      <w:r>
        <w:t>rgb</w:t>
      </w:r>
      <w:proofErr w:type="spellEnd"/>
      <w:r>
        <w:t xml:space="preserve"> attribute used in displaying a</w:t>
      </w:r>
      <w:r w:rsidR="0071143E">
        <w:t xml:space="preserve"> </w:t>
      </w:r>
      <w:r>
        <w:t xml:space="preserve">block for this access type.  </w:t>
      </w:r>
    </w:p>
    <w:p w14:paraId="4AED73FC" w14:textId="77777777" w:rsidR="008C0712" w:rsidRDefault="008C0712" w:rsidP="008C0712">
      <w:pPr>
        <w:pStyle w:val="BodyText"/>
      </w:pPr>
    </w:p>
    <w:p w14:paraId="12875A33" w14:textId="77777777" w:rsidR="008C0712" w:rsidRDefault="008C0712" w:rsidP="008C0712">
      <w:pPr>
        <w:pStyle w:val="BodyText"/>
      </w:pPr>
      <w:r>
        <w:t>409.823,.06   GREEN                  0;6 NUMBER</w:t>
      </w:r>
    </w:p>
    <w:p w14:paraId="16B4347A" w14:textId="77777777" w:rsidR="008C0712" w:rsidRDefault="008C0712" w:rsidP="008C0712">
      <w:pPr>
        <w:pStyle w:val="BodyText"/>
      </w:pPr>
      <w:r>
        <w:t xml:space="preserve">              INPUT TRANSFORM:  K:+X'=X!(X&gt;255)!(X&lt;0)!(X?.E1"."1N.N) X</w:t>
      </w:r>
    </w:p>
    <w:p w14:paraId="1A4DEE09" w14:textId="77777777" w:rsidR="008C0712" w:rsidRDefault="008C0712" w:rsidP="008C0712">
      <w:pPr>
        <w:pStyle w:val="BodyText"/>
      </w:pPr>
      <w:r>
        <w:t xml:space="preserve">              LAST EDITED:      AUG 12, 2014 </w:t>
      </w:r>
    </w:p>
    <w:p w14:paraId="48A97746" w14:textId="3703DCAA" w:rsidR="008C0712" w:rsidRDefault="008C0712" w:rsidP="008C0712">
      <w:pPr>
        <w:pStyle w:val="BodyText"/>
      </w:pPr>
      <w:r>
        <w:t xml:space="preserve">              HELP-PROMPT:      Type a number between 0 and 255, 0 decimal digits. </w:t>
      </w:r>
    </w:p>
    <w:p w14:paraId="0C5B9D17" w14:textId="0D06AFCD" w:rsidR="008C0712" w:rsidRDefault="008C0712" w:rsidP="008C0712">
      <w:pPr>
        <w:pStyle w:val="BodyText"/>
      </w:pPr>
      <w:r>
        <w:t xml:space="preserve">              DESCRIPTION:      This is the numeric color code for the degree</w:t>
      </w:r>
      <w:r w:rsidR="0071143E">
        <w:t xml:space="preserve"> </w:t>
      </w:r>
      <w:r>
        <w:t xml:space="preserve">of the GREEN </w:t>
      </w:r>
      <w:proofErr w:type="spellStart"/>
      <w:r>
        <w:t>rgb</w:t>
      </w:r>
      <w:proofErr w:type="spellEnd"/>
      <w:r>
        <w:t xml:space="preserve"> attribute used in displaying a</w:t>
      </w:r>
      <w:r w:rsidR="0071143E">
        <w:t xml:space="preserve"> </w:t>
      </w:r>
      <w:r>
        <w:t xml:space="preserve">block for this access type.  </w:t>
      </w:r>
    </w:p>
    <w:p w14:paraId="5205D487" w14:textId="77777777" w:rsidR="008C0712" w:rsidRDefault="008C0712" w:rsidP="008C0712">
      <w:pPr>
        <w:pStyle w:val="BodyText"/>
      </w:pPr>
    </w:p>
    <w:p w14:paraId="44B7314F" w14:textId="77777777" w:rsidR="008C0712" w:rsidRDefault="008C0712" w:rsidP="008C0712">
      <w:pPr>
        <w:pStyle w:val="BodyText"/>
      </w:pPr>
      <w:r>
        <w:t>409.823,.07   BLUE                   0;7 NUMBER</w:t>
      </w:r>
    </w:p>
    <w:p w14:paraId="5F3EC8AC" w14:textId="77777777" w:rsidR="008C0712" w:rsidRDefault="008C0712" w:rsidP="008C0712">
      <w:pPr>
        <w:pStyle w:val="BodyText"/>
      </w:pPr>
      <w:r>
        <w:t xml:space="preserve">              INPUT TRANSFORM:  K:+X'=X!(X&gt;255)!(X&lt;0)!(X?.E1"."1N.N) X</w:t>
      </w:r>
    </w:p>
    <w:p w14:paraId="06A56A1F" w14:textId="77777777" w:rsidR="008C0712" w:rsidRDefault="008C0712" w:rsidP="008C0712">
      <w:pPr>
        <w:pStyle w:val="BodyText"/>
      </w:pPr>
      <w:r>
        <w:t xml:space="preserve">              LAST EDITED:      AUG 12, 2014 </w:t>
      </w:r>
    </w:p>
    <w:p w14:paraId="6EF929BA" w14:textId="74CEC1BA" w:rsidR="008C0712" w:rsidRDefault="008C0712" w:rsidP="008C0712">
      <w:pPr>
        <w:pStyle w:val="BodyText"/>
      </w:pPr>
      <w:r>
        <w:t xml:space="preserve">              HELP-PROMPT:      Type a number between 0 and 255, 0 decimal digits. </w:t>
      </w:r>
    </w:p>
    <w:p w14:paraId="2D119C85" w14:textId="4F622E5C" w:rsidR="008C0712" w:rsidRDefault="008C0712" w:rsidP="008C0712">
      <w:pPr>
        <w:pStyle w:val="BodyText"/>
      </w:pPr>
      <w:r>
        <w:t xml:space="preserve">              DESCRIPTION:      This is the numeric color code for the degree</w:t>
      </w:r>
      <w:r w:rsidR="0071143E">
        <w:t xml:space="preserve"> </w:t>
      </w:r>
      <w:r>
        <w:t xml:space="preserve">of the BLUE </w:t>
      </w:r>
      <w:proofErr w:type="spellStart"/>
      <w:r>
        <w:t>rgb</w:t>
      </w:r>
      <w:proofErr w:type="spellEnd"/>
      <w:r>
        <w:t xml:space="preserve"> attribute used in displaying a</w:t>
      </w:r>
      <w:r w:rsidR="0071143E">
        <w:t xml:space="preserve"> </w:t>
      </w:r>
      <w:r>
        <w:t xml:space="preserve">block for this access type.  </w:t>
      </w:r>
    </w:p>
    <w:p w14:paraId="1B3AADBD" w14:textId="77777777" w:rsidR="008C0712" w:rsidRDefault="008C0712" w:rsidP="008C0712">
      <w:pPr>
        <w:pStyle w:val="BodyText"/>
      </w:pPr>
    </w:p>
    <w:p w14:paraId="3527F6D0" w14:textId="77777777" w:rsidR="008C0712" w:rsidRDefault="008C0712" w:rsidP="008C0712">
      <w:pPr>
        <w:pStyle w:val="BodyText"/>
      </w:pPr>
      <w:r>
        <w:t>409.823,.08   PREVENT ACCESS         0;8 SET</w:t>
      </w:r>
    </w:p>
    <w:p w14:paraId="4AE74BCE" w14:textId="77777777" w:rsidR="008C0712" w:rsidRDefault="008C0712" w:rsidP="008C0712">
      <w:pPr>
        <w:pStyle w:val="BodyText"/>
      </w:pPr>
      <w:r>
        <w:t xml:space="preserve">                                '1' FOR YES; </w:t>
      </w:r>
    </w:p>
    <w:p w14:paraId="2653EF5C" w14:textId="77777777" w:rsidR="008C0712" w:rsidRDefault="008C0712" w:rsidP="008C0712">
      <w:pPr>
        <w:pStyle w:val="BodyText"/>
      </w:pPr>
      <w:r>
        <w:t xml:space="preserve">                                '0' FOR NO; </w:t>
      </w:r>
    </w:p>
    <w:p w14:paraId="7D1267DF" w14:textId="77777777" w:rsidR="008C0712" w:rsidRDefault="008C0712" w:rsidP="008C0712">
      <w:pPr>
        <w:pStyle w:val="BodyText"/>
      </w:pPr>
      <w:r>
        <w:t xml:space="preserve">              LAST EDITED:      AUG 12, 2014 </w:t>
      </w:r>
    </w:p>
    <w:p w14:paraId="633A498D" w14:textId="32188410" w:rsidR="008C0712" w:rsidRDefault="008C0712" w:rsidP="008C0712">
      <w:pPr>
        <w:pStyle w:val="BodyText"/>
      </w:pPr>
      <w:r>
        <w:t xml:space="preserve">              HELP-PROMPT:      Enter 1 or YES if the client should prevent access to this access type. Enter 0 or NO if the client should be allowed access to this access type. </w:t>
      </w:r>
    </w:p>
    <w:p w14:paraId="69ADB358" w14:textId="42A17FAC" w:rsidR="008C0712" w:rsidRDefault="008C0712" w:rsidP="008C0712">
      <w:pPr>
        <w:pStyle w:val="BodyText"/>
      </w:pPr>
      <w:r>
        <w:t xml:space="preserve">              DESCRIPTION:      This field is used by the client to show this</w:t>
      </w:r>
      <w:r w:rsidR="0071143E">
        <w:t xml:space="preserve"> </w:t>
      </w:r>
      <w:r>
        <w:t xml:space="preserve">access type as a read-only block.  </w:t>
      </w:r>
    </w:p>
    <w:p w14:paraId="79C23791" w14:textId="77777777" w:rsidR="008C0712" w:rsidRDefault="008C0712" w:rsidP="008C0712">
      <w:pPr>
        <w:pStyle w:val="BodyText"/>
      </w:pPr>
    </w:p>
    <w:p w14:paraId="2ADAA0D3" w14:textId="77777777" w:rsidR="008C0712" w:rsidRDefault="008C0712" w:rsidP="008C0712">
      <w:pPr>
        <w:pStyle w:val="BodyText"/>
      </w:pPr>
      <w:r>
        <w:t xml:space="preserve">      FILES POINTED TO                      FIELDS</w:t>
      </w:r>
    </w:p>
    <w:p w14:paraId="379C3311" w14:textId="00693C43" w:rsidR="00E90049" w:rsidRDefault="008C0712" w:rsidP="008C0712">
      <w:pPr>
        <w:pStyle w:val="BodyText"/>
      </w:pPr>
      <w:r>
        <w:t>SDEC RESOURCE GROUP (#409.832)    DEPARTMENT NAME (#.03)</w:t>
      </w:r>
    </w:p>
    <w:p w14:paraId="60398804" w14:textId="77777777" w:rsidR="008C0712" w:rsidRPr="00E90049" w:rsidRDefault="008C0712" w:rsidP="008C0712">
      <w:pPr>
        <w:pStyle w:val="BodyText"/>
      </w:pPr>
    </w:p>
    <w:p w14:paraId="4DB80766" w14:textId="4B0216A5" w:rsidR="00E90049" w:rsidRDefault="008C0712" w:rsidP="0067132E">
      <w:pPr>
        <w:pStyle w:val="Heading3"/>
      </w:pPr>
      <w:r>
        <w:t xml:space="preserve"> </w:t>
      </w:r>
      <w:r>
        <w:tab/>
      </w:r>
      <w:bookmarkStart w:id="2256" w:name="_Toc513557803"/>
      <w:r w:rsidR="00E90049">
        <w:t>#409.824 – SDEC ACCESS GROUP TYPE</w:t>
      </w:r>
      <w:bookmarkEnd w:id="2256"/>
    </w:p>
    <w:p w14:paraId="48ABCF63" w14:textId="77777777" w:rsidR="0071143E" w:rsidRDefault="0071143E" w:rsidP="008C0712">
      <w:pPr>
        <w:pStyle w:val="BodyText"/>
      </w:pPr>
    </w:p>
    <w:p w14:paraId="28DEB414" w14:textId="77777777" w:rsidR="008C0712" w:rsidRDefault="008C0712" w:rsidP="008C0712">
      <w:pPr>
        <w:pStyle w:val="BodyText"/>
      </w:pPr>
      <w:r>
        <w:t xml:space="preserve">STANDARD DATA DICTIONARY #409.824 -- SDEC ACCESS GROUP TYPE FILE   </w:t>
      </w:r>
    </w:p>
    <w:p w14:paraId="02AF2774" w14:textId="77777777" w:rsidR="008C0712" w:rsidRDefault="008C0712" w:rsidP="008C0712">
      <w:pPr>
        <w:pStyle w:val="BodyText"/>
      </w:pPr>
      <w:r>
        <w:lastRenderedPageBreak/>
        <w:t xml:space="preserve">                                                    FEB 7,2018@14:35:26  PAGE 1</w:t>
      </w:r>
    </w:p>
    <w:p w14:paraId="14894BDC" w14:textId="77777777" w:rsidR="008C0712" w:rsidRDefault="008C0712" w:rsidP="008C0712">
      <w:pPr>
        <w:pStyle w:val="BodyText"/>
      </w:pPr>
      <w:r>
        <w:t>STORED IN ^SDEC(409.824,  *** NO DATA STORED YET ***   SITE: TEST.CHEYENNE.MED.V</w:t>
      </w:r>
    </w:p>
    <w:p w14:paraId="722FEBAC" w14:textId="77777777" w:rsidR="008C0712" w:rsidRDefault="008C0712" w:rsidP="008C0712">
      <w:pPr>
        <w:pStyle w:val="BodyText"/>
      </w:pPr>
      <w:r>
        <w:t xml:space="preserve">A.GOV   UCI: CHEYL134,ROU                                      (VERSION 5.3)   </w:t>
      </w:r>
    </w:p>
    <w:p w14:paraId="33711188" w14:textId="77777777" w:rsidR="008C0712" w:rsidRDefault="008C0712" w:rsidP="008C0712">
      <w:pPr>
        <w:pStyle w:val="BodyText"/>
      </w:pPr>
    </w:p>
    <w:p w14:paraId="13BA6567" w14:textId="77777777" w:rsidR="008C0712" w:rsidRDefault="008C0712" w:rsidP="008C0712">
      <w:pPr>
        <w:pStyle w:val="BodyText"/>
      </w:pPr>
      <w:r>
        <w:t>DATA          NAME                  GLOBAL        DATA</w:t>
      </w:r>
    </w:p>
    <w:p w14:paraId="70D0CF78" w14:textId="77777777" w:rsidR="008C0712" w:rsidRDefault="008C0712" w:rsidP="008C0712">
      <w:pPr>
        <w:pStyle w:val="BodyText"/>
      </w:pPr>
      <w:r>
        <w:t>ELEMENT       TITLE                 LOCATION      TYPE</w:t>
      </w:r>
    </w:p>
    <w:p w14:paraId="15B4317F" w14:textId="77777777" w:rsidR="008C0712" w:rsidRDefault="008C0712" w:rsidP="008C0712">
      <w:pPr>
        <w:pStyle w:val="BodyText"/>
      </w:pPr>
      <w:r>
        <w:t>-------------------------------------------------------------------------------</w:t>
      </w:r>
    </w:p>
    <w:p w14:paraId="4EF7AAFB" w14:textId="681AC870" w:rsidR="008C0712" w:rsidRDefault="008C0712" w:rsidP="008C0712">
      <w:pPr>
        <w:pStyle w:val="BodyText"/>
      </w:pPr>
      <w:r>
        <w:t>This is where Access Groups and Access Types are paired together.  This is used</w:t>
      </w:r>
      <w:r w:rsidR="0071143E">
        <w:t xml:space="preserve"> </w:t>
      </w:r>
      <w:r>
        <w:t xml:space="preserve">to group Resources.  </w:t>
      </w:r>
    </w:p>
    <w:p w14:paraId="173357DE" w14:textId="77777777" w:rsidR="008C0712" w:rsidRDefault="008C0712" w:rsidP="008C0712">
      <w:pPr>
        <w:pStyle w:val="BodyText"/>
      </w:pPr>
      <w:r>
        <w:t xml:space="preserve">              DD ACCESS: </w:t>
      </w:r>
    </w:p>
    <w:p w14:paraId="27BEA2A3" w14:textId="77777777" w:rsidR="008C0712" w:rsidRDefault="008C0712" w:rsidP="008C0712">
      <w:pPr>
        <w:pStyle w:val="BodyText"/>
      </w:pPr>
      <w:r>
        <w:t xml:space="preserve">              RD ACCESS: </w:t>
      </w:r>
    </w:p>
    <w:p w14:paraId="57720986" w14:textId="77777777" w:rsidR="008C0712" w:rsidRDefault="008C0712" w:rsidP="008C0712">
      <w:pPr>
        <w:pStyle w:val="BodyText"/>
      </w:pPr>
      <w:r>
        <w:t xml:space="preserve">              WR ACCESS: </w:t>
      </w:r>
    </w:p>
    <w:p w14:paraId="4CE4505E" w14:textId="77777777" w:rsidR="008C0712" w:rsidRDefault="008C0712" w:rsidP="008C0712">
      <w:pPr>
        <w:pStyle w:val="BodyText"/>
      </w:pPr>
      <w:r>
        <w:t xml:space="preserve">             DEL ACCESS: </w:t>
      </w:r>
    </w:p>
    <w:p w14:paraId="6DEBF532" w14:textId="77777777" w:rsidR="008C0712" w:rsidRDefault="008C0712" w:rsidP="008C0712">
      <w:pPr>
        <w:pStyle w:val="BodyText"/>
      </w:pPr>
      <w:r>
        <w:t xml:space="preserve">           LAYGO ACCESS: </w:t>
      </w:r>
    </w:p>
    <w:p w14:paraId="102A7135" w14:textId="77777777" w:rsidR="008C0712" w:rsidRDefault="008C0712" w:rsidP="008C0712">
      <w:pPr>
        <w:pStyle w:val="BodyText"/>
      </w:pPr>
      <w:r>
        <w:t xml:space="preserve">           AUDIT ACCESS: </w:t>
      </w:r>
    </w:p>
    <w:p w14:paraId="4745C343" w14:textId="77777777" w:rsidR="008C0712" w:rsidRDefault="008C0712" w:rsidP="008C0712">
      <w:pPr>
        <w:pStyle w:val="BodyText"/>
      </w:pPr>
    </w:p>
    <w:p w14:paraId="5A60C658" w14:textId="77777777" w:rsidR="008C0712" w:rsidRDefault="008C0712" w:rsidP="008C0712">
      <w:pPr>
        <w:pStyle w:val="BodyText"/>
      </w:pPr>
      <w:r>
        <w:t xml:space="preserve">        (NOTE: Kernel's File Access Security has been installed in this UCI.)</w:t>
      </w:r>
    </w:p>
    <w:p w14:paraId="4DA5F21D" w14:textId="77777777" w:rsidR="008C0712" w:rsidRDefault="008C0712" w:rsidP="008C0712">
      <w:pPr>
        <w:pStyle w:val="BodyText"/>
      </w:pPr>
    </w:p>
    <w:p w14:paraId="72461BB2" w14:textId="77777777" w:rsidR="008C0712" w:rsidRDefault="008C0712" w:rsidP="008C0712">
      <w:pPr>
        <w:pStyle w:val="BodyText"/>
      </w:pPr>
    </w:p>
    <w:p w14:paraId="7CF9FB4E" w14:textId="172CB3E0" w:rsidR="008C0712" w:rsidRDefault="008C0712" w:rsidP="008C0712">
      <w:pPr>
        <w:pStyle w:val="BodyText"/>
      </w:pPr>
      <w:r>
        <w:t>CROSS</w:t>
      </w:r>
      <w:r w:rsidR="0071143E">
        <w:t xml:space="preserve"> </w:t>
      </w:r>
      <w:r>
        <w:t>REFERENCED BY: ACCESS GROUP(B)</w:t>
      </w:r>
    </w:p>
    <w:p w14:paraId="1D2AD786" w14:textId="77777777" w:rsidR="008C0712" w:rsidRDefault="008C0712" w:rsidP="008C0712">
      <w:pPr>
        <w:pStyle w:val="BodyText"/>
      </w:pPr>
    </w:p>
    <w:p w14:paraId="460EAFED" w14:textId="46C2E583" w:rsidR="008C0712" w:rsidRDefault="008C0712" w:rsidP="008C0712">
      <w:pPr>
        <w:pStyle w:val="BodyText"/>
      </w:pPr>
      <w:r>
        <w:t>409.824,.01   ACCESS GROUP           0;1 POINTER TO SDEC ACCESS GROUP FILE (#409.822) (Required)</w:t>
      </w:r>
    </w:p>
    <w:p w14:paraId="3C7FE39A" w14:textId="77777777" w:rsidR="008C0712" w:rsidRDefault="008C0712" w:rsidP="008C0712">
      <w:pPr>
        <w:pStyle w:val="BodyText"/>
      </w:pPr>
    </w:p>
    <w:p w14:paraId="114B4FE2" w14:textId="77777777" w:rsidR="008C0712" w:rsidRDefault="008C0712" w:rsidP="008C0712">
      <w:pPr>
        <w:pStyle w:val="BodyText"/>
      </w:pPr>
      <w:r>
        <w:t xml:space="preserve">              LAST EDITED:      AUG 12, 2014 </w:t>
      </w:r>
    </w:p>
    <w:p w14:paraId="114448C7" w14:textId="77777777" w:rsidR="008C0712" w:rsidRDefault="008C0712" w:rsidP="008C0712">
      <w:pPr>
        <w:pStyle w:val="BodyText"/>
      </w:pPr>
      <w:r>
        <w:t xml:space="preserve">              HELP-PROMPT:      Select an access group </w:t>
      </w:r>
    </w:p>
    <w:p w14:paraId="78E2D2F3" w14:textId="66F4D0A8" w:rsidR="008C0712" w:rsidRDefault="008C0712" w:rsidP="008C0712">
      <w:pPr>
        <w:pStyle w:val="BodyText"/>
      </w:pPr>
      <w:r>
        <w:t xml:space="preserve">              DESCRIPTION:      The access group that is to be linked to an</w:t>
      </w:r>
      <w:r w:rsidR="0071143E">
        <w:t xml:space="preserve"> </w:t>
      </w:r>
      <w:r>
        <w:t xml:space="preserve">access type.  </w:t>
      </w:r>
    </w:p>
    <w:p w14:paraId="30C3BDD9" w14:textId="77777777" w:rsidR="008C0712" w:rsidRDefault="008C0712" w:rsidP="008C0712">
      <w:pPr>
        <w:pStyle w:val="BodyText"/>
      </w:pPr>
    </w:p>
    <w:p w14:paraId="6056F430" w14:textId="77777777" w:rsidR="008C0712" w:rsidRDefault="008C0712" w:rsidP="008C0712">
      <w:pPr>
        <w:pStyle w:val="BodyText"/>
      </w:pPr>
      <w:r>
        <w:t xml:space="preserve">              CROSS-REFERENCE:  409.824^B </w:t>
      </w:r>
    </w:p>
    <w:p w14:paraId="02E2C4C9" w14:textId="77777777" w:rsidR="008C0712" w:rsidRDefault="008C0712" w:rsidP="008C0712">
      <w:pPr>
        <w:pStyle w:val="BodyText"/>
      </w:pPr>
      <w:r>
        <w:t xml:space="preserve">                                1)= S ^SDEC(409.824,"B",$E(X,1,30),DA)=""</w:t>
      </w:r>
    </w:p>
    <w:p w14:paraId="50A40359" w14:textId="77777777" w:rsidR="008C0712" w:rsidRDefault="008C0712" w:rsidP="008C0712">
      <w:pPr>
        <w:pStyle w:val="BodyText"/>
      </w:pPr>
      <w:r>
        <w:t xml:space="preserve">                                2)= K ^SDEC(409.824,"B",$E(X,1,30),DA)</w:t>
      </w:r>
    </w:p>
    <w:p w14:paraId="3F214D3E" w14:textId="77777777" w:rsidR="008C0712" w:rsidRDefault="008C0712" w:rsidP="008C0712">
      <w:pPr>
        <w:pStyle w:val="BodyText"/>
      </w:pPr>
    </w:p>
    <w:p w14:paraId="7B9D212E" w14:textId="77777777" w:rsidR="008C0712" w:rsidRDefault="008C0712" w:rsidP="008C0712">
      <w:pPr>
        <w:pStyle w:val="BodyText"/>
      </w:pPr>
    </w:p>
    <w:p w14:paraId="560EE3DC" w14:textId="77777777" w:rsidR="008C0712" w:rsidRDefault="008C0712" w:rsidP="008C0712">
      <w:pPr>
        <w:pStyle w:val="BodyText"/>
      </w:pPr>
      <w:r>
        <w:t>409.824,.02   ACCESS TYPE            0;2 POINTER TO SDEC ACCESS TYPE FILE (#409</w:t>
      </w:r>
    </w:p>
    <w:p w14:paraId="14485C65" w14:textId="77777777" w:rsidR="008C0712" w:rsidRDefault="008C0712" w:rsidP="008C0712">
      <w:pPr>
        <w:pStyle w:val="BodyText"/>
      </w:pPr>
      <w:r>
        <w:t xml:space="preserve">                                .823)</w:t>
      </w:r>
    </w:p>
    <w:p w14:paraId="370D50A1" w14:textId="77777777" w:rsidR="008C0712" w:rsidRDefault="008C0712" w:rsidP="008C0712">
      <w:pPr>
        <w:pStyle w:val="BodyText"/>
      </w:pPr>
    </w:p>
    <w:p w14:paraId="14DB0456" w14:textId="77777777" w:rsidR="008C0712" w:rsidRDefault="008C0712" w:rsidP="008C0712">
      <w:pPr>
        <w:pStyle w:val="BodyText"/>
      </w:pPr>
      <w:r>
        <w:t xml:space="preserve">              LAST EDITED:      AUG 12, 2014 </w:t>
      </w:r>
    </w:p>
    <w:p w14:paraId="31421489" w14:textId="77777777" w:rsidR="008C0712" w:rsidRDefault="008C0712" w:rsidP="008C0712">
      <w:pPr>
        <w:pStyle w:val="BodyText"/>
      </w:pPr>
      <w:r>
        <w:t xml:space="preserve">              HELP-PROMPT:      Select an access type </w:t>
      </w:r>
    </w:p>
    <w:p w14:paraId="49E8FF05" w14:textId="61A98BE9" w:rsidR="008C0712" w:rsidRDefault="008C0712" w:rsidP="008C0712">
      <w:pPr>
        <w:pStyle w:val="BodyText"/>
      </w:pPr>
      <w:r>
        <w:t xml:space="preserve">              DESCRIPTION:      The access type that is to be linked to an</w:t>
      </w:r>
      <w:r w:rsidR="0071143E">
        <w:t xml:space="preserve"> </w:t>
      </w:r>
      <w:r>
        <w:t xml:space="preserve">access group.  </w:t>
      </w:r>
    </w:p>
    <w:p w14:paraId="04C33E19" w14:textId="77777777" w:rsidR="008C0712" w:rsidRDefault="008C0712" w:rsidP="008C0712">
      <w:pPr>
        <w:pStyle w:val="BodyText"/>
      </w:pPr>
    </w:p>
    <w:p w14:paraId="5131E873" w14:textId="77777777" w:rsidR="008C0712" w:rsidRDefault="008C0712" w:rsidP="008C0712">
      <w:pPr>
        <w:pStyle w:val="BodyText"/>
      </w:pPr>
      <w:r>
        <w:t xml:space="preserve">      FILES POINTED TO                      FIELDS</w:t>
      </w:r>
    </w:p>
    <w:p w14:paraId="02AF536E" w14:textId="77777777" w:rsidR="008C0712" w:rsidRDefault="008C0712" w:rsidP="008C0712">
      <w:pPr>
        <w:pStyle w:val="BodyText"/>
      </w:pPr>
    </w:p>
    <w:p w14:paraId="1B2059A9" w14:textId="77777777" w:rsidR="008C0712" w:rsidRDefault="008C0712" w:rsidP="008C0712">
      <w:pPr>
        <w:pStyle w:val="BodyText"/>
      </w:pPr>
      <w:r>
        <w:t>SDEC ACCESS GROUP (#409.822)      ACCESS GROUP (#.01)</w:t>
      </w:r>
    </w:p>
    <w:p w14:paraId="431C72CD" w14:textId="77777777" w:rsidR="008C0712" w:rsidRDefault="008C0712" w:rsidP="008C0712">
      <w:pPr>
        <w:pStyle w:val="BodyText"/>
      </w:pPr>
    </w:p>
    <w:p w14:paraId="356CFB1D" w14:textId="77777777" w:rsidR="008C0712" w:rsidRDefault="008C0712" w:rsidP="008C0712">
      <w:pPr>
        <w:pStyle w:val="BodyText"/>
      </w:pPr>
      <w:r>
        <w:t>SDEC ACCESS TYPE (#409.823)       ACCESS TYPE (#.02)</w:t>
      </w:r>
    </w:p>
    <w:p w14:paraId="65694CF4" w14:textId="77777777" w:rsidR="00E90049" w:rsidRDefault="00E90049" w:rsidP="00E90049">
      <w:pPr>
        <w:pStyle w:val="BodyText"/>
      </w:pPr>
    </w:p>
    <w:p w14:paraId="62BCCCAC" w14:textId="66BA8C2D" w:rsidR="00E90049" w:rsidRDefault="00E90049" w:rsidP="0067132E">
      <w:pPr>
        <w:pStyle w:val="Heading3"/>
      </w:pPr>
      <w:bookmarkStart w:id="2257" w:name="_Toc513557804"/>
      <w:r>
        <w:t>#409.831 – SDEC RESOURCE</w:t>
      </w:r>
      <w:bookmarkEnd w:id="2257"/>
    </w:p>
    <w:p w14:paraId="27B9A184" w14:textId="77777777" w:rsidR="00E90049" w:rsidRDefault="00E90049" w:rsidP="00E90049">
      <w:pPr>
        <w:pStyle w:val="BodyText"/>
      </w:pPr>
    </w:p>
    <w:p w14:paraId="3DA84EA7" w14:textId="77777777" w:rsidR="00AB1277" w:rsidRDefault="00AB1277" w:rsidP="00AB1277">
      <w:pPr>
        <w:pStyle w:val="BodyText"/>
      </w:pPr>
      <w:r>
        <w:t xml:space="preserve">STANDARD DATA DICTIONARY #409.831 -- SDEC RESOURCE FILE   </w:t>
      </w:r>
    </w:p>
    <w:p w14:paraId="7CDE44D1" w14:textId="77777777" w:rsidR="00AB1277" w:rsidRDefault="00AB1277" w:rsidP="00AB1277">
      <w:pPr>
        <w:pStyle w:val="BodyText"/>
      </w:pPr>
      <w:r>
        <w:t xml:space="preserve">                                                    FEB 7,2018@14:35:48  PAGE 1</w:t>
      </w:r>
    </w:p>
    <w:p w14:paraId="6A125422" w14:textId="406951A5" w:rsidR="00AB1277" w:rsidRDefault="00AB1277" w:rsidP="00AB1277">
      <w:pPr>
        <w:pStyle w:val="BodyText"/>
      </w:pPr>
      <w:r>
        <w:t xml:space="preserve">STORED IN ^SDEC(409.831,  (2612 ENTRIES)   SITE: TEST.CHEYENNE.MED.VA.GOV   UCI: CHEYL134,ROU                                                  (VERSION 5.3)   </w:t>
      </w:r>
    </w:p>
    <w:p w14:paraId="5C3292D0" w14:textId="77777777" w:rsidR="00AB1277" w:rsidRDefault="00AB1277" w:rsidP="00AB1277">
      <w:pPr>
        <w:pStyle w:val="BodyText"/>
      </w:pPr>
    </w:p>
    <w:p w14:paraId="1B371613" w14:textId="77777777" w:rsidR="00AB1277" w:rsidRDefault="00AB1277" w:rsidP="00AB1277">
      <w:pPr>
        <w:pStyle w:val="BodyText"/>
      </w:pPr>
      <w:r>
        <w:t>DATA          NAME                  GLOBAL        DATA</w:t>
      </w:r>
    </w:p>
    <w:p w14:paraId="2B568895" w14:textId="77777777" w:rsidR="00AB1277" w:rsidRDefault="00AB1277" w:rsidP="00AB1277">
      <w:pPr>
        <w:pStyle w:val="BodyText"/>
      </w:pPr>
      <w:r>
        <w:t>ELEMENT       TITLE                 LOCATION      TYPE</w:t>
      </w:r>
    </w:p>
    <w:p w14:paraId="31C28004" w14:textId="77777777" w:rsidR="00AB1277" w:rsidRDefault="00AB1277" w:rsidP="00AB1277">
      <w:pPr>
        <w:pStyle w:val="BodyText"/>
      </w:pPr>
      <w:r>
        <w:t>-------------------------------------------------------------------------------</w:t>
      </w:r>
    </w:p>
    <w:p w14:paraId="49341E08" w14:textId="337FA359" w:rsidR="00AB1277" w:rsidRDefault="00AB1277" w:rsidP="00AB1277">
      <w:pPr>
        <w:pStyle w:val="BodyText"/>
      </w:pPr>
      <w:r>
        <w:t>This is where a Resource object is defined for Clinical Scheduling.  A Resource</w:t>
      </w:r>
      <w:r w:rsidR="0071143E">
        <w:t xml:space="preserve"> </w:t>
      </w:r>
      <w:r>
        <w:t xml:space="preserve">Object can be a NEW PERSON, HOSPITAL LOCATION, or an SDEC ADDITIONAL RESOURCE.  A Resource is linked to a HOSPITAL LOCATION (or Clinic).  </w:t>
      </w:r>
    </w:p>
    <w:p w14:paraId="4CC54048" w14:textId="77777777" w:rsidR="00AB1277" w:rsidRDefault="00AB1277" w:rsidP="00AB1277">
      <w:pPr>
        <w:pStyle w:val="BodyText"/>
      </w:pPr>
      <w:r>
        <w:t xml:space="preserve">              DD ACCESS: </w:t>
      </w:r>
    </w:p>
    <w:p w14:paraId="463FF827" w14:textId="77777777" w:rsidR="00AB1277" w:rsidRDefault="00AB1277" w:rsidP="00AB1277">
      <w:pPr>
        <w:pStyle w:val="BodyText"/>
      </w:pPr>
      <w:r>
        <w:t xml:space="preserve">              RD ACCESS: </w:t>
      </w:r>
    </w:p>
    <w:p w14:paraId="1F1FBC86" w14:textId="77777777" w:rsidR="00AB1277" w:rsidRDefault="00AB1277" w:rsidP="00AB1277">
      <w:pPr>
        <w:pStyle w:val="BodyText"/>
      </w:pPr>
      <w:r>
        <w:t xml:space="preserve">              WR ACCESS: </w:t>
      </w:r>
    </w:p>
    <w:p w14:paraId="1F9017AE" w14:textId="77777777" w:rsidR="00AB1277" w:rsidRDefault="00AB1277" w:rsidP="00AB1277">
      <w:pPr>
        <w:pStyle w:val="BodyText"/>
      </w:pPr>
      <w:r>
        <w:t xml:space="preserve">             DEL ACCESS: </w:t>
      </w:r>
    </w:p>
    <w:p w14:paraId="75E92E1F" w14:textId="77777777" w:rsidR="00AB1277" w:rsidRDefault="00AB1277" w:rsidP="00AB1277">
      <w:pPr>
        <w:pStyle w:val="BodyText"/>
      </w:pPr>
      <w:r>
        <w:t xml:space="preserve">           LAYGO ACCESS: </w:t>
      </w:r>
    </w:p>
    <w:p w14:paraId="0D9B5925" w14:textId="77777777" w:rsidR="00AB1277" w:rsidRDefault="00AB1277" w:rsidP="00AB1277">
      <w:pPr>
        <w:pStyle w:val="BodyText"/>
      </w:pPr>
      <w:r>
        <w:t xml:space="preserve">           AUDIT ACCESS: </w:t>
      </w:r>
    </w:p>
    <w:p w14:paraId="1BB799EA" w14:textId="77777777" w:rsidR="00AB1277" w:rsidRDefault="00AB1277" w:rsidP="00AB1277">
      <w:pPr>
        <w:pStyle w:val="BodyText"/>
      </w:pPr>
    </w:p>
    <w:p w14:paraId="6D9865B2" w14:textId="77777777" w:rsidR="00AB1277" w:rsidRDefault="00AB1277" w:rsidP="00AB1277">
      <w:pPr>
        <w:pStyle w:val="BodyText"/>
      </w:pPr>
      <w:r>
        <w:t xml:space="preserve">        (NOTE: Kernel's File Access Security has been installed in this UCI.)</w:t>
      </w:r>
    </w:p>
    <w:p w14:paraId="0A8246A4" w14:textId="77777777" w:rsidR="00AB1277" w:rsidRDefault="00AB1277" w:rsidP="00AB1277">
      <w:pPr>
        <w:pStyle w:val="BodyText"/>
      </w:pPr>
    </w:p>
    <w:p w14:paraId="2ADDCBF2" w14:textId="77777777" w:rsidR="00AB1277" w:rsidRDefault="00AB1277" w:rsidP="00AB1277">
      <w:pPr>
        <w:pStyle w:val="BodyText"/>
      </w:pPr>
      <w:r>
        <w:t xml:space="preserve">POINTED TO BY: RESOURCE field (#.01) of the SDEC ACCESS BLOCK File (#409.821) </w:t>
      </w:r>
    </w:p>
    <w:p w14:paraId="04B2BC9D" w14:textId="499EBB2B" w:rsidR="00AB1277" w:rsidRDefault="00AB1277" w:rsidP="00AB1277">
      <w:pPr>
        <w:pStyle w:val="BodyText"/>
      </w:pPr>
      <w:r>
        <w:t xml:space="preserve">               RESOURCE field (#.01) of the RESOURCE sub-field (#409.8321) of the SDEC RESOURCE GROUP File (#409.832) RESOURCENAME field (#.01) of the SDEC RESOURCE USER File (#409.833) RESOURCE field (#.07) of the SDEC APPOINTMENT File (#409.84) </w:t>
      </w:r>
    </w:p>
    <w:p w14:paraId="57FA84A3" w14:textId="77777777" w:rsidR="00AB1277" w:rsidRDefault="00AB1277" w:rsidP="00AB1277">
      <w:pPr>
        <w:pStyle w:val="BodyText"/>
      </w:pPr>
      <w:r>
        <w:t xml:space="preserve">               </w:t>
      </w:r>
    </w:p>
    <w:p w14:paraId="7425CC6B" w14:textId="4DD25F53" w:rsidR="00AB1277" w:rsidRDefault="00AB1277" w:rsidP="00AB1277">
      <w:pPr>
        <w:pStyle w:val="BodyText"/>
      </w:pPr>
      <w:r>
        <w:t>CROSS</w:t>
      </w:r>
      <w:r w:rsidR="0071143E">
        <w:t xml:space="preserve"> </w:t>
      </w:r>
      <w:r>
        <w:t>REFERENCED BY: HOSPITAL LOCATION(ALOC), ASSOCIATED VISTA CLINICS(ASSOC), RESOURCE(B), ABBREVIATION(C)</w:t>
      </w:r>
    </w:p>
    <w:p w14:paraId="6920279E" w14:textId="77777777" w:rsidR="00AB1277" w:rsidRDefault="00AB1277" w:rsidP="00AB1277">
      <w:pPr>
        <w:pStyle w:val="BodyText"/>
      </w:pPr>
    </w:p>
    <w:p w14:paraId="119CD741" w14:textId="77777777" w:rsidR="00AB1277" w:rsidRDefault="00AB1277" w:rsidP="00AB1277">
      <w:pPr>
        <w:pStyle w:val="BodyText"/>
      </w:pPr>
      <w:r>
        <w:t>INDEXED BY:    RESOURCE TYPE &amp; RESOURCE TYPE (AC)</w:t>
      </w:r>
    </w:p>
    <w:p w14:paraId="48FA9FF2" w14:textId="77777777" w:rsidR="00AB1277" w:rsidRDefault="00AB1277" w:rsidP="00AB1277">
      <w:pPr>
        <w:pStyle w:val="BodyText"/>
      </w:pPr>
    </w:p>
    <w:p w14:paraId="3B0622F5" w14:textId="77777777" w:rsidR="00AB1277" w:rsidRDefault="00AB1277" w:rsidP="00AB1277">
      <w:pPr>
        <w:pStyle w:val="BodyText"/>
      </w:pPr>
      <w:r>
        <w:t>409.831,.01   RESOURCE               0;1 FREE TEXT (Required)</w:t>
      </w:r>
    </w:p>
    <w:p w14:paraId="7577F5C8" w14:textId="77777777" w:rsidR="00AB1277" w:rsidRDefault="00AB1277" w:rsidP="00AB1277">
      <w:pPr>
        <w:pStyle w:val="BodyText"/>
      </w:pPr>
    </w:p>
    <w:p w14:paraId="161CDF43" w14:textId="77777777" w:rsidR="00AB1277" w:rsidRDefault="00AB1277" w:rsidP="00AB1277">
      <w:pPr>
        <w:pStyle w:val="BodyText"/>
      </w:pPr>
      <w:r>
        <w:t xml:space="preserve">              INPUT TRANSFORM:  K:$L(X)&gt;30!($L(X)&lt;3) X</w:t>
      </w:r>
    </w:p>
    <w:p w14:paraId="6CADCC81" w14:textId="77777777" w:rsidR="00AB1277" w:rsidRDefault="00AB1277" w:rsidP="00AB1277">
      <w:pPr>
        <w:pStyle w:val="BodyText"/>
      </w:pPr>
      <w:r>
        <w:t xml:space="preserve">              LAST EDITED:      SEP 16, 2014 </w:t>
      </w:r>
    </w:p>
    <w:p w14:paraId="628B4F6C" w14:textId="77777777" w:rsidR="00AB1277" w:rsidRDefault="00AB1277" w:rsidP="00AB1277">
      <w:pPr>
        <w:pStyle w:val="BodyText"/>
      </w:pPr>
      <w:r>
        <w:t xml:space="preserve">              HELP-PROMPT:      Answer must be 3-30 characters in length. </w:t>
      </w:r>
    </w:p>
    <w:p w14:paraId="6EF92750" w14:textId="105E7D74" w:rsidR="00AB1277" w:rsidRDefault="00AB1277" w:rsidP="00AB1277">
      <w:pPr>
        <w:pStyle w:val="BodyText"/>
      </w:pPr>
      <w:r>
        <w:t xml:space="preserve">              DESCRIPTION:        The name for this resource.  </w:t>
      </w:r>
    </w:p>
    <w:p w14:paraId="67660DE3" w14:textId="77777777" w:rsidR="00AB1277" w:rsidRDefault="00AB1277" w:rsidP="00AB1277">
      <w:pPr>
        <w:pStyle w:val="BodyText"/>
      </w:pPr>
    </w:p>
    <w:p w14:paraId="512FB7F9" w14:textId="77777777" w:rsidR="00AB1277" w:rsidRDefault="00AB1277" w:rsidP="00AB1277">
      <w:pPr>
        <w:pStyle w:val="BodyText"/>
      </w:pPr>
      <w:r>
        <w:t xml:space="preserve">              CROSS-REFERENCE:  409.831^B </w:t>
      </w:r>
    </w:p>
    <w:p w14:paraId="2EB1A4A0" w14:textId="77777777" w:rsidR="00AB1277" w:rsidRDefault="00AB1277" w:rsidP="00AB1277">
      <w:pPr>
        <w:pStyle w:val="BodyText"/>
      </w:pPr>
      <w:r>
        <w:t xml:space="preserve">                                1)= S ^SDEC(409.831,"B",$E(X,1,30),DA)=""</w:t>
      </w:r>
    </w:p>
    <w:p w14:paraId="70054771" w14:textId="77777777" w:rsidR="00AB1277" w:rsidRDefault="00AB1277" w:rsidP="00AB1277">
      <w:pPr>
        <w:pStyle w:val="BodyText"/>
      </w:pPr>
      <w:r>
        <w:t xml:space="preserve">                                2)= K ^SDEC(409.831,"B",$E(X,1,30),DA)</w:t>
      </w:r>
    </w:p>
    <w:p w14:paraId="1592B888" w14:textId="77777777" w:rsidR="00AB1277" w:rsidRDefault="00AB1277" w:rsidP="00AB1277">
      <w:pPr>
        <w:pStyle w:val="BodyText"/>
      </w:pPr>
    </w:p>
    <w:p w14:paraId="6CB6436C" w14:textId="77777777" w:rsidR="00AB1277" w:rsidRDefault="00AB1277" w:rsidP="00AB1277">
      <w:pPr>
        <w:pStyle w:val="BodyText"/>
      </w:pPr>
      <w:r>
        <w:t>409.831,.011  ABBREVIATION           0;2 FREE TEXT</w:t>
      </w:r>
    </w:p>
    <w:p w14:paraId="27457235" w14:textId="77777777" w:rsidR="00AB1277" w:rsidRDefault="00AB1277" w:rsidP="00AB1277">
      <w:pPr>
        <w:pStyle w:val="BodyText"/>
      </w:pPr>
    </w:p>
    <w:p w14:paraId="2E3B2B5B" w14:textId="77777777" w:rsidR="00AB1277" w:rsidRDefault="00AB1277" w:rsidP="00AB1277">
      <w:pPr>
        <w:pStyle w:val="BodyText"/>
      </w:pPr>
      <w:r>
        <w:t xml:space="preserve">              INPUT TRANSFORM:  K:$L(X)&gt;7!($L(X)&lt;1) X</w:t>
      </w:r>
    </w:p>
    <w:p w14:paraId="2EFAFC34" w14:textId="77777777" w:rsidR="00AB1277" w:rsidRDefault="00AB1277" w:rsidP="00AB1277">
      <w:pPr>
        <w:pStyle w:val="BodyText"/>
      </w:pPr>
      <w:r>
        <w:t xml:space="preserve">              LAST EDITED:      DEC 27, 2016 </w:t>
      </w:r>
    </w:p>
    <w:p w14:paraId="6DAA2EEE" w14:textId="77777777" w:rsidR="00AB1277" w:rsidRDefault="00AB1277" w:rsidP="00AB1277">
      <w:pPr>
        <w:pStyle w:val="BodyText"/>
      </w:pPr>
      <w:r>
        <w:t xml:space="preserve">              HELP-PROMPT:      Answer must be 1-7 characters in length. </w:t>
      </w:r>
    </w:p>
    <w:p w14:paraId="4259F153" w14:textId="35744674" w:rsidR="00AB1277" w:rsidRDefault="00AB1277" w:rsidP="00AB1277">
      <w:pPr>
        <w:pStyle w:val="BodyText"/>
      </w:pPr>
      <w:r>
        <w:t xml:space="preserve">              DESCRIPTION:        Abbreviation given to the Resource.  </w:t>
      </w:r>
    </w:p>
    <w:p w14:paraId="0F8BC264" w14:textId="77777777" w:rsidR="00AB1277" w:rsidRDefault="00AB1277" w:rsidP="00AB1277">
      <w:pPr>
        <w:pStyle w:val="BodyText"/>
      </w:pPr>
    </w:p>
    <w:p w14:paraId="7FAD2382" w14:textId="77777777" w:rsidR="00AB1277" w:rsidRDefault="00AB1277" w:rsidP="00AB1277">
      <w:pPr>
        <w:pStyle w:val="BodyText"/>
      </w:pPr>
      <w:r>
        <w:t xml:space="preserve">              CROSS-REFERENCE:  409.831^C </w:t>
      </w:r>
    </w:p>
    <w:p w14:paraId="3038205F" w14:textId="77777777" w:rsidR="00AB1277" w:rsidRDefault="00AB1277" w:rsidP="00AB1277">
      <w:pPr>
        <w:pStyle w:val="BodyText"/>
      </w:pPr>
      <w:r>
        <w:t xml:space="preserve">                                1)= S ^SDEC(409.831,"C",$E(X,1,30),DA)=""</w:t>
      </w:r>
    </w:p>
    <w:p w14:paraId="743EB6CC" w14:textId="77777777" w:rsidR="00AB1277" w:rsidRDefault="00AB1277" w:rsidP="00AB1277">
      <w:pPr>
        <w:pStyle w:val="BodyText"/>
      </w:pPr>
      <w:r>
        <w:lastRenderedPageBreak/>
        <w:t xml:space="preserve">                                2)= K ^SDEC(409.831,"C",$E(X,1,30),DA)</w:t>
      </w:r>
    </w:p>
    <w:p w14:paraId="4C7EA6E2" w14:textId="2B317C3C" w:rsidR="00AB1277" w:rsidRDefault="00AB1277" w:rsidP="00AB1277">
      <w:pPr>
        <w:pStyle w:val="BodyText"/>
      </w:pPr>
      <w:r>
        <w:t xml:space="preserve">                                This </w:t>
      </w:r>
      <w:proofErr w:type="spellStart"/>
      <w:r>
        <w:t>xref</w:t>
      </w:r>
      <w:proofErr w:type="spellEnd"/>
      <w:r>
        <w:t xml:space="preserve"> is used to lookup </w:t>
      </w:r>
      <w:proofErr w:type="spellStart"/>
      <w:r>
        <w:t>REsources</w:t>
      </w:r>
      <w:proofErr w:type="spellEnd"/>
      <w:r>
        <w:t xml:space="preserve"> using an</w:t>
      </w:r>
      <w:r w:rsidR="00E80F83">
        <w:t xml:space="preserve"> </w:t>
      </w:r>
      <w:r>
        <w:t xml:space="preserve">abbreviation.  </w:t>
      </w:r>
    </w:p>
    <w:p w14:paraId="06E66FC4" w14:textId="77777777" w:rsidR="00AB1277" w:rsidRDefault="00AB1277" w:rsidP="00AB1277">
      <w:pPr>
        <w:pStyle w:val="BodyText"/>
      </w:pPr>
    </w:p>
    <w:p w14:paraId="515A77F6" w14:textId="77777777" w:rsidR="00AB1277" w:rsidRDefault="00AB1277" w:rsidP="00AB1277">
      <w:pPr>
        <w:pStyle w:val="BodyText"/>
      </w:pPr>
      <w:r>
        <w:t>409.831,.012  RESOURCE TYPE          0;11         VARIABLE POINTER</w:t>
      </w:r>
    </w:p>
    <w:p w14:paraId="16B8F655" w14:textId="77777777" w:rsidR="00AB1277" w:rsidRDefault="00AB1277" w:rsidP="00AB1277">
      <w:pPr>
        <w:pStyle w:val="BodyText"/>
      </w:pPr>
    </w:p>
    <w:p w14:paraId="50CEC5D0" w14:textId="77777777" w:rsidR="00AB1277" w:rsidRDefault="00AB1277" w:rsidP="00AB1277">
      <w:pPr>
        <w:pStyle w:val="BodyText"/>
      </w:pPr>
      <w:r>
        <w:t xml:space="preserve">              FILE  ORDER  PREFIX    LAYGO  MESSAGE</w:t>
      </w:r>
    </w:p>
    <w:p w14:paraId="2787997A" w14:textId="77777777" w:rsidR="00AB1277" w:rsidRDefault="00AB1277" w:rsidP="00AB1277">
      <w:pPr>
        <w:pStyle w:val="BodyText"/>
      </w:pPr>
      <w:r>
        <w:t xml:space="preserve">                 44   1    H            y   CLINIC </w:t>
      </w:r>
    </w:p>
    <w:p w14:paraId="181799CA" w14:textId="77777777" w:rsidR="00AB1277" w:rsidRDefault="00AB1277" w:rsidP="00AB1277">
      <w:pPr>
        <w:pStyle w:val="BodyText"/>
      </w:pPr>
      <w:r>
        <w:t xml:space="preserve">                 200  2    P            y   PROVIDER </w:t>
      </w:r>
    </w:p>
    <w:p w14:paraId="5C73A443" w14:textId="77777777" w:rsidR="00AB1277" w:rsidRDefault="00AB1277" w:rsidP="00AB1277">
      <w:pPr>
        <w:pStyle w:val="BodyText"/>
      </w:pPr>
      <w:r>
        <w:t xml:space="preserve">           409.834    3    A            y   ADDITIONAL RESOURCE </w:t>
      </w:r>
    </w:p>
    <w:p w14:paraId="5B717BED" w14:textId="77777777" w:rsidR="00AB1277" w:rsidRDefault="00AB1277" w:rsidP="00AB1277">
      <w:pPr>
        <w:pStyle w:val="BodyText"/>
      </w:pPr>
      <w:r>
        <w:t xml:space="preserve">                                         </w:t>
      </w:r>
    </w:p>
    <w:p w14:paraId="2BAC07EB" w14:textId="77777777" w:rsidR="00AB1277" w:rsidRDefault="00AB1277" w:rsidP="00AB1277">
      <w:pPr>
        <w:pStyle w:val="BodyText"/>
      </w:pPr>
      <w:r>
        <w:t xml:space="preserve">              OUTPUT TRANSFORM: S Y=$$OT1^SDEC03(Y)</w:t>
      </w:r>
    </w:p>
    <w:p w14:paraId="01B88D87" w14:textId="77777777" w:rsidR="00AB1277" w:rsidRDefault="00AB1277" w:rsidP="00AB1277">
      <w:pPr>
        <w:pStyle w:val="BodyText"/>
      </w:pPr>
      <w:r>
        <w:t xml:space="preserve">              LAST EDITED:      OCT 27, 2015 </w:t>
      </w:r>
    </w:p>
    <w:p w14:paraId="201A2EA4" w14:textId="77777777" w:rsidR="00AB1277" w:rsidRDefault="00AB1277" w:rsidP="00AB1277">
      <w:pPr>
        <w:pStyle w:val="BodyText"/>
      </w:pPr>
      <w:r>
        <w:t xml:space="preserve">              HELP-PROMPT:      Select a Resource Type </w:t>
      </w:r>
    </w:p>
    <w:p w14:paraId="70F324C1" w14:textId="03032C7E" w:rsidR="00AB1277" w:rsidRDefault="00AB1277" w:rsidP="00AB1277">
      <w:pPr>
        <w:pStyle w:val="BodyText"/>
      </w:pPr>
      <w:r>
        <w:t xml:space="preserve">              DESCRIPTION:      This is a variable pointer field that can point</w:t>
      </w:r>
      <w:r w:rsidR="00E80F83">
        <w:t xml:space="preserve"> </w:t>
      </w:r>
      <w:r>
        <w:t>to HOSPITAL LOCATION file 44, NEW PERSON file</w:t>
      </w:r>
      <w:r w:rsidR="00E80F83">
        <w:t xml:space="preserve"> </w:t>
      </w:r>
      <w:r>
        <w:t xml:space="preserve">200, or SDEC ADDITIONAL RESOURCE file 409.834.  </w:t>
      </w:r>
    </w:p>
    <w:p w14:paraId="3E753992" w14:textId="77777777" w:rsidR="00AB1277" w:rsidRDefault="00AB1277" w:rsidP="00AB1277">
      <w:pPr>
        <w:pStyle w:val="BodyText"/>
      </w:pPr>
      <w:r>
        <w:t xml:space="preserve">              FIELD INDEX:      AC (#1678)    REGULAR    IR    SORTING ONLY</w:t>
      </w:r>
    </w:p>
    <w:p w14:paraId="322E6910" w14:textId="77777777" w:rsidR="00AB1277" w:rsidRDefault="00AB1277" w:rsidP="00AB1277">
      <w:pPr>
        <w:pStyle w:val="BodyText"/>
      </w:pPr>
      <w:r>
        <w:t xml:space="preserve">                  Short </w:t>
      </w:r>
      <w:proofErr w:type="spellStart"/>
      <w:r>
        <w:t>Descr</w:t>
      </w:r>
      <w:proofErr w:type="spellEnd"/>
      <w:r>
        <w:t>:  Index of RESOURCE TYPE</w:t>
      </w:r>
    </w:p>
    <w:p w14:paraId="78C7773C" w14:textId="5D50FABA" w:rsidR="00AB1277" w:rsidRDefault="00AB1277" w:rsidP="00AB1277">
      <w:pPr>
        <w:pStyle w:val="BodyText"/>
      </w:pPr>
      <w:r>
        <w:t xml:space="preserve">                  Description:  This cross-reference is built from both pieces</w:t>
      </w:r>
      <w:r w:rsidR="00E80F83">
        <w:t xml:space="preserve"> </w:t>
      </w:r>
      <w:r>
        <w:t>of the RESOURCE TYPE variable pointer field to</w:t>
      </w:r>
      <w:r w:rsidR="00E80F83">
        <w:t xml:space="preserve"> s</w:t>
      </w:r>
      <w:r>
        <w:t>peed up the sorting of resources when given a</w:t>
      </w:r>
      <w:r w:rsidR="00E80F83">
        <w:t xml:space="preserve"> </w:t>
      </w:r>
      <w:r>
        <w:t>specific source and ID.  The sources could be</w:t>
      </w:r>
      <w:r w:rsidR="00E80F83">
        <w:t xml:space="preserve"> </w:t>
      </w:r>
      <w:r>
        <w:t xml:space="preserve">HOSPITAL LOCATION, NEW PERSON, or SDEC ADDITIONAL RESOURCE.  </w:t>
      </w:r>
    </w:p>
    <w:p w14:paraId="173631BC" w14:textId="77777777" w:rsidR="00AB1277" w:rsidRDefault="00AB1277" w:rsidP="00AB1277">
      <w:pPr>
        <w:pStyle w:val="BodyText"/>
      </w:pPr>
      <w:r>
        <w:t xml:space="preserve">                    Set Logic:  S ^SDEC(409.831,"AC",X(1),X(2),DA)=""</w:t>
      </w:r>
    </w:p>
    <w:p w14:paraId="151EB338" w14:textId="77777777" w:rsidR="00AB1277" w:rsidRDefault="00AB1277" w:rsidP="00AB1277">
      <w:pPr>
        <w:pStyle w:val="BodyText"/>
      </w:pPr>
      <w:r>
        <w:t xml:space="preserve">                   Kill Logic:  K ^SDEC(409.831,"AC",X(1),X(2),DA)</w:t>
      </w:r>
    </w:p>
    <w:p w14:paraId="55CE2E7A" w14:textId="77777777" w:rsidR="00AB1277" w:rsidRDefault="00AB1277" w:rsidP="00AB1277">
      <w:pPr>
        <w:pStyle w:val="BodyText"/>
      </w:pPr>
      <w:r>
        <w:t xml:space="preserve">                   Whole Kill:  K ^SDEC(409.831,"AC")</w:t>
      </w:r>
    </w:p>
    <w:p w14:paraId="01963CE9" w14:textId="64ECF7E2" w:rsidR="00AB1277" w:rsidRDefault="00AB1277" w:rsidP="00AB1277">
      <w:pPr>
        <w:pStyle w:val="BodyText"/>
      </w:pPr>
      <w:r>
        <w:t xml:space="preserve">                         X(1):  RESOURCE TYPE  (409.831,.012)  (</w:t>
      </w:r>
      <w:proofErr w:type="spellStart"/>
      <w:r>
        <w:t>Subscr</w:t>
      </w:r>
      <w:proofErr w:type="spellEnd"/>
      <w:r>
        <w:t xml:space="preserve"> 1) (forwards)</w:t>
      </w:r>
    </w:p>
    <w:p w14:paraId="7891CA43" w14:textId="471AC6CE" w:rsidR="00AB1277" w:rsidRDefault="00AB1277" w:rsidP="00AB1277">
      <w:pPr>
        <w:pStyle w:val="BodyText"/>
      </w:pPr>
      <w:r>
        <w:t xml:space="preserve">                                  Transform (Storage):  S X=$E($$OT1^SDEC03(X),1)</w:t>
      </w:r>
    </w:p>
    <w:p w14:paraId="5EC43731" w14:textId="3B7B9BB1" w:rsidR="00AB1277" w:rsidRDefault="00AB1277" w:rsidP="00AB1277">
      <w:pPr>
        <w:pStyle w:val="BodyText"/>
      </w:pPr>
      <w:r>
        <w:t xml:space="preserve">                         X(2):  RESOURCE TYPE  (409.831,.012)  (</w:t>
      </w:r>
      <w:proofErr w:type="spellStart"/>
      <w:r>
        <w:t>Subscr</w:t>
      </w:r>
      <w:proofErr w:type="spellEnd"/>
      <w:r>
        <w:t xml:space="preserve"> 2)  (forwards)</w:t>
      </w:r>
    </w:p>
    <w:p w14:paraId="28864298" w14:textId="77777777" w:rsidR="00AB1277" w:rsidRDefault="00AB1277" w:rsidP="00AB1277">
      <w:pPr>
        <w:pStyle w:val="BodyText"/>
      </w:pPr>
      <w:r>
        <w:t xml:space="preserve">                                  Transform (Storage):  S X=$P(X,";",1)</w:t>
      </w:r>
    </w:p>
    <w:p w14:paraId="41B59B5C" w14:textId="77777777" w:rsidR="00AB1277" w:rsidRDefault="00AB1277" w:rsidP="00AB1277">
      <w:pPr>
        <w:pStyle w:val="BodyText"/>
      </w:pPr>
    </w:p>
    <w:p w14:paraId="6F15DF9A" w14:textId="77777777" w:rsidR="00AB1277" w:rsidRDefault="00AB1277" w:rsidP="00AB1277">
      <w:pPr>
        <w:pStyle w:val="BodyText"/>
      </w:pPr>
    </w:p>
    <w:p w14:paraId="35300637" w14:textId="77777777" w:rsidR="00AB1277" w:rsidRDefault="00AB1277" w:rsidP="00AB1277">
      <w:pPr>
        <w:pStyle w:val="BodyText"/>
      </w:pPr>
      <w:r>
        <w:t>409.831,.015  DATE/TIME ENTERED      0;5 DATE</w:t>
      </w:r>
    </w:p>
    <w:p w14:paraId="0E6B3BC8" w14:textId="77777777" w:rsidR="00AB1277" w:rsidRDefault="00AB1277" w:rsidP="00AB1277">
      <w:pPr>
        <w:pStyle w:val="BodyText"/>
      </w:pPr>
    </w:p>
    <w:p w14:paraId="42E12C4A" w14:textId="77777777" w:rsidR="00AB1277" w:rsidRDefault="00AB1277" w:rsidP="00AB1277">
      <w:pPr>
        <w:pStyle w:val="BodyText"/>
      </w:pPr>
      <w:r>
        <w:t xml:space="preserve">              INPUT TRANSFORM:  S %DT="ETXR" D ^%DT S X=Y K:Y&lt;1 X</w:t>
      </w:r>
    </w:p>
    <w:p w14:paraId="536CFB68" w14:textId="77777777" w:rsidR="00AB1277" w:rsidRDefault="00AB1277" w:rsidP="00AB1277">
      <w:pPr>
        <w:pStyle w:val="BodyText"/>
      </w:pPr>
      <w:r>
        <w:lastRenderedPageBreak/>
        <w:t xml:space="preserve">              LAST EDITED:      OCT 29, 2014 </w:t>
      </w:r>
    </w:p>
    <w:p w14:paraId="16F5AD89" w14:textId="77777777" w:rsidR="00AB1277" w:rsidRDefault="00AB1277" w:rsidP="00AB1277">
      <w:pPr>
        <w:pStyle w:val="BodyText"/>
      </w:pPr>
      <w:r>
        <w:t xml:space="preserve">              HELP-PROMPT:      Enter a date and time </w:t>
      </w:r>
    </w:p>
    <w:p w14:paraId="5F26CAF4" w14:textId="25923A18" w:rsidR="00AB1277" w:rsidRDefault="00AB1277" w:rsidP="00AB1277">
      <w:pPr>
        <w:pStyle w:val="BodyText"/>
      </w:pPr>
      <w:r>
        <w:t xml:space="preserve">              DESCRIPTION:      This is the Date and time that this Resource</w:t>
      </w:r>
      <w:r w:rsidR="00E80F83">
        <w:t xml:space="preserve"> </w:t>
      </w:r>
      <w:r>
        <w:t xml:space="preserve">was added.  </w:t>
      </w:r>
    </w:p>
    <w:p w14:paraId="641431EF" w14:textId="77777777" w:rsidR="00AB1277" w:rsidRDefault="00AB1277" w:rsidP="00AB1277">
      <w:pPr>
        <w:pStyle w:val="BodyText"/>
      </w:pPr>
    </w:p>
    <w:p w14:paraId="75CC9495" w14:textId="77777777" w:rsidR="00AB1277" w:rsidRDefault="00AB1277" w:rsidP="00AB1277">
      <w:pPr>
        <w:pStyle w:val="BodyText"/>
      </w:pPr>
      <w:r>
        <w:t>409.831,.016  ENTERED BY USER        0;6 POINTER TO NEW PERSON FILE (#200)</w:t>
      </w:r>
    </w:p>
    <w:p w14:paraId="27B8AD26" w14:textId="77777777" w:rsidR="00AB1277" w:rsidRDefault="00AB1277" w:rsidP="00AB1277">
      <w:pPr>
        <w:pStyle w:val="BodyText"/>
      </w:pPr>
      <w:r>
        <w:t xml:space="preserve">              LAST EDITED:      OCT 29, 2014 </w:t>
      </w:r>
    </w:p>
    <w:p w14:paraId="72D7502F" w14:textId="77777777" w:rsidR="00AB1277" w:rsidRDefault="00AB1277" w:rsidP="00AB1277">
      <w:pPr>
        <w:pStyle w:val="BodyText"/>
      </w:pPr>
      <w:r>
        <w:t xml:space="preserve">              HELP-PROMPT:      Select a user </w:t>
      </w:r>
    </w:p>
    <w:p w14:paraId="3D447759" w14:textId="7BAF9145" w:rsidR="00AB1277" w:rsidRDefault="00AB1277" w:rsidP="00AB1277">
      <w:pPr>
        <w:pStyle w:val="BodyText"/>
      </w:pPr>
      <w:r>
        <w:t xml:space="preserve">              DESCRIPTION:        This is the user that defined this resource.  </w:t>
      </w:r>
    </w:p>
    <w:p w14:paraId="478C9A8F" w14:textId="77777777" w:rsidR="00AB1277" w:rsidRDefault="00AB1277" w:rsidP="00AB1277">
      <w:pPr>
        <w:pStyle w:val="BodyText"/>
      </w:pPr>
    </w:p>
    <w:p w14:paraId="78124480" w14:textId="77777777" w:rsidR="00AB1277" w:rsidRDefault="00AB1277" w:rsidP="00AB1277">
      <w:pPr>
        <w:pStyle w:val="BodyText"/>
      </w:pPr>
      <w:r>
        <w:t>409.831,.02   INACTIVE                ;  COMPUTED</w:t>
      </w:r>
    </w:p>
    <w:p w14:paraId="39D934EA" w14:textId="77777777" w:rsidR="00AB1277" w:rsidRDefault="00AB1277" w:rsidP="00AB1277">
      <w:pPr>
        <w:pStyle w:val="BodyText"/>
      </w:pPr>
      <w:r>
        <w:t xml:space="preserve">              MUMPS CODE:       S X=$$XRC1^SDEC03(DA)</w:t>
      </w:r>
    </w:p>
    <w:p w14:paraId="5CCFD97C" w14:textId="77777777" w:rsidR="00AB1277" w:rsidRDefault="00AB1277" w:rsidP="00AB1277">
      <w:pPr>
        <w:pStyle w:val="BodyText"/>
      </w:pPr>
      <w:r>
        <w:t xml:space="preserve">              ALGORITHM:        S X=$$XRC1^SDEC03(DA)</w:t>
      </w:r>
    </w:p>
    <w:p w14:paraId="2CD75A24" w14:textId="77777777" w:rsidR="00AB1277" w:rsidRDefault="00AB1277" w:rsidP="00AB1277">
      <w:pPr>
        <w:pStyle w:val="BodyText"/>
      </w:pPr>
      <w:r>
        <w:t xml:space="preserve">              LAST EDITED:      NOV 14, 2014 </w:t>
      </w:r>
    </w:p>
    <w:p w14:paraId="5CA9E6BA" w14:textId="77777777" w:rsidR="00AB1277" w:rsidRDefault="00AB1277" w:rsidP="00AB1277">
      <w:pPr>
        <w:pStyle w:val="BodyText"/>
      </w:pPr>
      <w:r>
        <w:t xml:space="preserve">              HELP-PROMPT:      Is this resource inactive (yes/no) </w:t>
      </w:r>
    </w:p>
    <w:p w14:paraId="3C71013E" w14:textId="1A5E2500" w:rsidR="00AB1277" w:rsidRDefault="00AB1277" w:rsidP="00AB1277">
      <w:pPr>
        <w:pStyle w:val="BodyText"/>
      </w:pPr>
      <w:r>
        <w:t xml:space="preserve">              DESCRIPTION:      This computed field displays the inactive</w:t>
      </w:r>
      <w:r w:rsidR="00E80F83">
        <w:t xml:space="preserve"> </w:t>
      </w:r>
      <w:r>
        <w:t>status of this resource.  NO means this</w:t>
      </w:r>
      <w:r w:rsidR="00E80F83">
        <w:t xml:space="preserve"> </w:t>
      </w:r>
      <w:r>
        <w:t>resource is not inactive (is active).  YES</w:t>
      </w:r>
      <w:r w:rsidR="00E80F83">
        <w:t xml:space="preserve"> </w:t>
      </w:r>
      <w:r>
        <w:t xml:space="preserve">means this resource inactive.  </w:t>
      </w:r>
    </w:p>
    <w:p w14:paraId="5649712D" w14:textId="77777777" w:rsidR="00AB1277" w:rsidRDefault="00AB1277" w:rsidP="00AB1277">
      <w:pPr>
        <w:pStyle w:val="BodyText"/>
      </w:pPr>
    </w:p>
    <w:p w14:paraId="24066F83" w14:textId="77777777" w:rsidR="00AB1277" w:rsidRDefault="00AB1277" w:rsidP="00AB1277">
      <w:pPr>
        <w:pStyle w:val="BodyText"/>
      </w:pPr>
      <w:r>
        <w:t>409.831,.021  INACTIVATED DATE/TIME  0;7 DATE</w:t>
      </w:r>
    </w:p>
    <w:p w14:paraId="1FCD9EEC" w14:textId="77777777" w:rsidR="00AB1277" w:rsidRDefault="00AB1277" w:rsidP="00AB1277">
      <w:pPr>
        <w:pStyle w:val="BodyText"/>
      </w:pPr>
      <w:r>
        <w:t xml:space="preserve">              INPUT TRANSFORM:  S %DT="ETXR" D ^%DT S X=Y K:Y&lt;1 X</w:t>
      </w:r>
    </w:p>
    <w:p w14:paraId="2E569050" w14:textId="77777777" w:rsidR="00AB1277" w:rsidRDefault="00AB1277" w:rsidP="00AB1277">
      <w:pPr>
        <w:pStyle w:val="BodyText"/>
      </w:pPr>
      <w:r>
        <w:t xml:space="preserve">              LAST EDITED:      OCT 29, 2014 </w:t>
      </w:r>
    </w:p>
    <w:p w14:paraId="49EB18F7" w14:textId="77777777" w:rsidR="00AB1277" w:rsidRDefault="00AB1277" w:rsidP="00AB1277">
      <w:pPr>
        <w:pStyle w:val="BodyText"/>
      </w:pPr>
      <w:r>
        <w:t xml:space="preserve">              HELP-PROMPT:      Enter a date and time </w:t>
      </w:r>
    </w:p>
    <w:p w14:paraId="655EB394" w14:textId="4190C7E6" w:rsidR="00AB1277" w:rsidRDefault="00AB1277" w:rsidP="00AB1277">
      <w:pPr>
        <w:pStyle w:val="BodyText"/>
      </w:pPr>
      <w:r>
        <w:t xml:space="preserve">              DESCRIPTION:      This is the date and time that this resource</w:t>
      </w:r>
      <w:r w:rsidR="00E80F83">
        <w:t xml:space="preserve"> </w:t>
      </w:r>
      <w:r>
        <w:t xml:space="preserve">was inactivated.  </w:t>
      </w:r>
    </w:p>
    <w:p w14:paraId="3D7987A8" w14:textId="77777777" w:rsidR="00AB1277" w:rsidRDefault="00AB1277" w:rsidP="00AB1277">
      <w:pPr>
        <w:pStyle w:val="BodyText"/>
      </w:pPr>
    </w:p>
    <w:p w14:paraId="7A560055" w14:textId="77777777" w:rsidR="00AB1277" w:rsidRDefault="00AB1277" w:rsidP="00AB1277">
      <w:pPr>
        <w:pStyle w:val="BodyText"/>
      </w:pPr>
      <w:r>
        <w:t>409.831,.022  INACTIVATED BY USER    0;8 POINTER TO NEW PERSON FILE (#200)</w:t>
      </w:r>
    </w:p>
    <w:p w14:paraId="529E6D8C" w14:textId="77777777" w:rsidR="00AB1277" w:rsidRDefault="00AB1277" w:rsidP="00AB1277">
      <w:pPr>
        <w:pStyle w:val="BodyText"/>
      </w:pPr>
      <w:r>
        <w:t xml:space="preserve">              LAST EDITED:      OCT 29, 2014 </w:t>
      </w:r>
    </w:p>
    <w:p w14:paraId="22DD7D83" w14:textId="77777777" w:rsidR="00AB1277" w:rsidRDefault="00AB1277" w:rsidP="00AB1277">
      <w:pPr>
        <w:pStyle w:val="BodyText"/>
      </w:pPr>
      <w:r>
        <w:t xml:space="preserve">              HELP-PROMPT:      Select a user </w:t>
      </w:r>
    </w:p>
    <w:p w14:paraId="6B431C58" w14:textId="5C5FFCCD" w:rsidR="00AB1277" w:rsidRDefault="00AB1277" w:rsidP="00AB1277">
      <w:pPr>
        <w:pStyle w:val="BodyText"/>
      </w:pPr>
      <w:r>
        <w:t xml:space="preserve">              DESCRIPTION:      This is the user that inactivated this</w:t>
      </w:r>
      <w:r w:rsidR="00E80F83">
        <w:t xml:space="preserve"> </w:t>
      </w:r>
      <w:r>
        <w:t xml:space="preserve">resource.  </w:t>
      </w:r>
    </w:p>
    <w:p w14:paraId="7CAF65C4" w14:textId="77777777" w:rsidR="00AB1277" w:rsidRDefault="00AB1277" w:rsidP="00AB1277">
      <w:pPr>
        <w:pStyle w:val="BodyText"/>
      </w:pPr>
    </w:p>
    <w:p w14:paraId="6FDFFCD9" w14:textId="77777777" w:rsidR="00AB1277" w:rsidRDefault="00AB1277" w:rsidP="00AB1277">
      <w:pPr>
        <w:pStyle w:val="BodyText"/>
      </w:pPr>
      <w:r>
        <w:t>409.831,.025  REACTIVATED DATE/TIME  0;9 DATE</w:t>
      </w:r>
    </w:p>
    <w:p w14:paraId="70AC4124" w14:textId="77777777" w:rsidR="00AB1277" w:rsidRDefault="00AB1277" w:rsidP="00AB1277">
      <w:pPr>
        <w:pStyle w:val="BodyText"/>
      </w:pPr>
      <w:r>
        <w:t xml:space="preserve">              INPUT TRANSFORM:  S %DT="ETXR" D ^%DT S X=Y K:Y&lt;1 X</w:t>
      </w:r>
    </w:p>
    <w:p w14:paraId="1B4BE8A8" w14:textId="77777777" w:rsidR="00AB1277" w:rsidRDefault="00AB1277" w:rsidP="00AB1277">
      <w:pPr>
        <w:pStyle w:val="BodyText"/>
      </w:pPr>
      <w:r>
        <w:t xml:space="preserve">              LAST EDITED:      OCT 29, 2014 </w:t>
      </w:r>
    </w:p>
    <w:p w14:paraId="4A294222" w14:textId="77777777" w:rsidR="00AB1277" w:rsidRDefault="00AB1277" w:rsidP="00AB1277">
      <w:pPr>
        <w:pStyle w:val="BodyText"/>
      </w:pPr>
      <w:r>
        <w:t xml:space="preserve">              HELP-PROMPT:      Enter a date and time </w:t>
      </w:r>
    </w:p>
    <w:p w14:paraId="081CCB8E" w14:textId="757D2405" w:rsidR="00AB1277" w:rsidRDefault="00AB1277" w:rsidP="00AB1277">
      <w:pPr>
        <w:pStyle w:val="BodyText"/>
      </w:pPr>
      <w:r>
        <w:t xml:space="preserve">              DESCRIPTION:      This is the date and time this resource was</w:t>
      </w:r>
      <w:r w:rsidR="00E80F83">
        <w:t xml:space="preserve"> </w:t>
      </w:r>
      <w:r>
        <w:t xml:space="preserve">re-activated.  </w:t>
      </w:r>
    </w:p>
    <w:p w14:paraId="175A6708" w14:textId="77777777" w:rsidR="00AB1277" w:rsidRDefault="00AB1277" w:rsidP="00AB1277">
      <w:pPr>
        <w:pStyle w:val="BodyText"/>
      </w:pPr>
    </w:p>
    <w:p w14:paraId="022F4F5D" w14:textId="77777777" w:rsidR="00AB1277" w:rsidRDefault="00AB1277" w:rsidP="00AB1277">
      <w:pPr>
        <w:pStyle w:val="BodyText"/>
      </w:pPr>
      <w:r>
        <w:t>409.831,.026  REACTIVATED BY USER    0;10 POINTER TO NEW PERSON FILE (#200)</w:t>
      </w:r>
    </w:p>
    <w:p w14:paraId="7CC1A1C5" w14:textId="77777777" w:rsidR="00AB1277" w:rsidRDefault="00AB1277" w:rsidP="00AB1277">
      <w:pPr>
        <w:pStyle w:val="BodyText"/>
      </w:pPr>
      <w:r>
        <w:t xml:space="preserve">              LAST EDITED:      OCT 29, 2014 </w:t>
      </w:r>
    </w:p>
    <w:p w14:paraId="2B6803F8" w14:textId="77777777" w:rsidR="00AB1277" w:rsidRDefault="00AB1277" w:rsidP="00AB1277">
      <w:pPr>
        <w:pStyle w:val="BodyText"/>
      </w:pPr>
      <w:r>
        <w:t xml:space="preserve">              HELP-PROMPT:      Select a user </w:t>
      </w:r>
    </w:p>
    <w:p w14:paraId="02EEA8AD" w14:textId="587750AD" w:rsidR="00AB1277" w:rsidRDefault="00AB1277" w:rsidP="00AB1277">
      <w:pPr>
        <w:pStyle w:val="BodyText"/>
      </w:pPr>
      <w:r>
        <w:t xml:space="preserve">              DESCRIPTION:      This is the user that re-activated this</w:t>
      </w:r>
      <w:r w:rsidR="00E80F83">
        <w:t xml:space="preserve"> </w:t>
      </w:r>
      <w:r>
        <w:t xml:space="preserve">resource.  </w:t>
      </w:r>
    </w:p>
    <w:p w14:paraId="09D59AA4" w14:textId="77777777" w:rsidR="00AB1277" w:rsidRDefault="00AB1277" w:rsidP="00AB1277">
      <w:pPr>
        <w:pStyle w:val="BodyText"/>
      </w:pPr>
    </w:p>
    <w:p w14:paraId="629A4E42" w14:textId="6F33EA7A" w:rsidR="00AB1277" w:rsidRDefault="00AB1277" w:rsidP="00E80F83">
      <w:pPr>
        <w:pStyle w:val="BodyText"/>
      </w:pPr>
      <w:r>
        <w:t>409.8</w:t>
      </w:r>
      <w:r w:rsidR="00E80F83">
        <w:t xml:space="preserve">31,.03   TIME SCALE </w:t>
      </w:r>
      <w:r>
        <w:t>0;3 SET</w:t>
      </w:r>
    </w:p>
    <w:p w14:paraId="5C53BDEC" w14:textId="77777777" w:rsidR="00AB1277" w:rsidRDefault="00AB1277" w:rsidP="00AB1277">
      <w:pPr>
        <w:pStyle w:val="BodyText"/>
      </w:pPr>
      <w:r>
        <w:t xml:space="preserve">                                '5' FOR 5; </w:t>
      </w:r>
    </w:p>
    <w:p w14:paraId="13A9F242" w14:textId="77777777" w:rsidR="00AB1277" w:rsidRDefault="00AB1277" w:rsidP="00AB1277">
      <w:pPr>
        <w:pStyle w:val="BodyText"/>
      </w:pPr>
      <w:r>
        <w:t xml:space="preserve">                                '10' FOR 10; </w:t>
      </w:r>
    </w:p>
    <w:p w14:paraId="79BF9A8D" w14:textId="77777777" w:rsidR="00AB1277" w:rsidRDefault="00AB1277" w:rsidP="00AB1277">
      <w:pPr>
        <w:pStyle w:val="BodyText"/>
      </w:pPr>
      <w:r>
        <w:t xml:space="preserve">                                '15' FOR 15; </w:t>
      </w:r>
    </w:p>
    <w:p w14:paraId="4699057D" w14:textId="77777777" w:rsidR="00AB1277" w:rsidRDefault="00AB1277" w:rsidP="00AB1277">
      <w:pPr>
        <w:pStyle w:val="BodyText"/>
      </w:pPr>
      <w:r>
        <w:t xml:space="preserve">                                '20' FOR 20; </w:t>
      </w:r>
    </w:p>
    <w:p w14:paraId="77746665" w14:textId="77777777" w:rsidR="00AB1277" w:rsidRDefault="00AB1277" w:rsidP="00AB1277">
      <w:pPr>
        <w:pStyle w:val="BodyText"/>
      </w:pPr>
      <w:r>
        <w:t xml:space="preserve">                                '30' FOR 30; </w:t>
      </w:r>
    </w:p>
    <w:p w14:paraId="478936AA" w14:textId="77777777" w:rsidR="00AB1277" w:rsidRDefault="00AB1277" w:rsidP="00AB1277">
      <w:pPr>
        <w:pStyle w:val="BodyText"/>
      </w:pPr>
      <w:r>
        <w:t xml:space="preserve">                                '60' FOR 60; </w:t>
      </w:r>
    </w:p>
    <w:p w14:paraId="7602E8E7" w14:textId="77777777" w:rsidR="00AB1277" w:rsidRDefault="00AB1277" w:rsidP="00AB1277">
      <w:pPr>
        <w:pStyle w:val="BodyText"/>
      </w:pPr>
      <w:r>
        <w:t xml:space="preserve">              LAST EDITED:      AUG 12, 2014 </w:t>
      </w:r>
    </w:p>
    <w:p w14:paraId="68ADDB41" w14:textId="77777777" w:rsidR="00AB1277" w:rsidRDefault="00AB1277" w:rsidP="00AB1277">
      <w:pPr>
        <w:pStyle w:val="BodyText"/>
      </w:pPr>
      <w:r>
        <w:t xml:space="preserve">              HELP-PROMPT:      Select time scale </w:t>
      </w:r>
    </w:p>
    <w:p w14:paraId="7EAE84CD" w14:textId="30B0346B" w:rsidR="00AB1277" w:rsidRDefault="00AB1277" w:rsidP="00AB1277">
      <w:pPr>
        <w:pStyle w:val="BodyText"/>
      </w:pPr>
      <w:r>
        <w:t xml:space="preserve">              DESCRIPTION:      This is where the Time Scale is defined for</w:t>
      </w:r>
      <w:r w:rsidR="00E80F83">
        <w:t xml:space="preserve"> t</w:t>
      </w:r>
      <w:r>
        <w:t>his resource.  The time scale is in Minutes</w:t>
      </w:r>
      <w:r w:rsidR="00E80F83">
        <w:t xml:space="preserve"> </w:t>
      </w:r>
      <w:r>
        <w:t xml:space="preserve">and can be 5, 10, 15, 20, 30, or 60 minutes.  </w:t>
      </w:r>
    </w:p>
    <w:p w14:paraId="417EDE45" w14:textId="77777777" w:rsidR="00AB1277" w:rsidRDefault="00AB1277" w:rsidP="00AB1277">
      <w:pPr>
        <w:pStyle w:val="BodyText"/>
      </w:pPr>
    </w:p>
    <w:p w14:paraId="1CD6AD1A" w14:textId="2AD0CFB4" w:rsidR="00AB1277" w:rsidRDefault="00AB1277" w:rsidP="00AB1277">
      <w:pPr>
        <w:pStyle w:val="BodyText"/>
      </w:pPr>
      <w:r>
        <w:t>409.831,.04   HOSPITAL LOCATION      0;4 POINTER TO HOSPITAL LOCATION FILE (#44)</w:t>
      </w:r>
    </w:p>
    <w:p w14:paraId="1DC048E1" w14:textId="77777777" w:rsidR="00AB1277" w:rsidRDefault="00AB1277" w:rsidP="00AB1277">
      <w:pPr>
        <w:pStyle w:val="BodyText"/>
      </w:pPr>
      <w:r>
        <w:t xml:space="preserve">              LAST EDITED:      AUG 12, 2014 </w:t>
      </w:r>
    </w:p>
    <w:p w14:paraId="74B8B0BC" w14:textId="77777777" w:rsidR="00AB1277" w:rsidRDefault="00AB1277" w:rsidP="00AB1277">
      <w:pPr>
        <w:pStyle w:val="BodyText"/>
      </w:pPr>
      <w:r>
        <w:t xml:space="preserve">              HELP-PROMPT:      Select a hospital location </w:t>
      </w:r>
    </w:p>
    <w:p w14:paraId="60D7B6FA" w14:textId="35939801" w:rsidR="00AB1277" w:rsidRDefault="00AB1277" w:rsidP="00AB1277">
      <w:pPr>
        <w:pStyle w:val="BodyText"/>
      </w:pPr>
      <w:r>
        <w:t xml:space="preserve">              DESCRIPTION:      This is where a HOSPITAL LOCATION (or Clinic)</w:t>
      </w:r>
      <w:r w:rsidR="00E80F83">
        <w:t xml:space="preserve"> </w:t>
      </w:r>
      <w:r>
        <w:t xml:space="preserve">is linked to this Resource.  </w:t>
      </w:r>
    </w:p>
    <w:p w14:paraId="0C2DF6DC" w14:textId="77777777" w:rsidR="00AB1277" w:rsidRDefault="00AB1277" w:rsidP="00AB1277">
      <w:pPr>
        <w:pStyle w:val="BodyText"/>
      </w:pPr>
      <w:r>
        <w:t xml:space="preserve">              CROSS-REFERENCE:  409.831^ALOC </w:t>
      </w:r>
    </w:p>
    <w:p w14:paraId="5A6405F3" w14:textId="77777777" w:rsidR="00AB1277" w:rsidRDefault="00AB1277" w:rsidP="00AB1277">
      <w:pPr>
        <w:pStyle w:val="BodyText"/>
      </w:pPr>
      <w:r>
        <w:t xml:space="preserve">                                1)= S ^SDEC(409.831,"ALOC",$E(X,1,30),DA)=""</w:t>
      </w:r>
    </w:p>
    <w:p w14:paraId="4A4525AD" w14:textId="77777777" w:rsidR="00AB1277" w:rsidRDefault="00AB1277" w:rsidP="00AB1277">
      <w:pPr>
        <w:pStyle w:val="BodyText"/>
      </w:pPr>
      <w:r>
        <w:t xml:space="preserve">                                2)= K ^SDEC(409.831,"ALOC",$E(X,1,30),DA)</w:t>
      </w:r>
    </w:p>
    <w:p w14:paraId="30D4B144" w14:textId="5269B580" w:rsidR="00AB1277" w:rsidRDefault="00AB1277" w:rsidP="00AB1277">
      <w:pPr>
        <w:pStyle w:val="BodyText"/>
      </w:pPr>
      <w:r>
        <w:t xml:space="preserve">                                This "ALOC" </w:t>
      </w:r>
      <w:proofErr w:type="spellStart"/>
      <w:r>
        <w:t>xref</w:t>
      </w:r>
      <w:proofErr w:type="spellEnd"/>
      <w:r>
        <w:t xml:space="preserve"> is used to look up an SDEC</w:t>
      </w:r>
      <w:r w:rsidR="00E80F83">
        <w:t xml:space="preserve"> </w:t>
      </w:r>
      <w:r>
        <w:t xml:space="preserve">RESOURCE record using a HOSPITAL LOCATION id.  </w:t>
      </w:r>
    </w:p>
    <w:p w14:paraId="537E4C1A" w14:textId="77777777" w:rsidR="00AB1277" w:rsidRDefault="00AB1277" w:rsidP="00AB1277">
      <w:pPr>
        <w:pStyle w:val="BodyText"/>
      </w:pPr>
    </w:p>
    <w:p w14:paraId="2F3A5A50" w14:textId="77777777" w:rsidR="00AB1277" w:rsidRDefault="00AB1277" w:rsidP="00AB1277">
      <w:pPr>
        <w:pStyle w:val="BodyText"/>
      </w:pPr>
      <w:r>
        <w:t>409.831,1     LETTER TEXT            1;0   WORD-PROCESSING #409.8311</w:t>
      </w:r>
    </w:p>
    <w:p w14:paraId="6CA772DF" w14:textId="77777777" w:rsidR="00AB1277" w:rsidRDefault="00AB1277" w:rsidP="00AB1277">
      <w:pPr>
        <w:pStyle w:val="BodyText"/>
      </w:pPr>
      <w:r>
        <w:t xml:space="preserve">                     (IGNORE "|")</w:t>
      </w:r>
    </w:p>
    <w:p w14:paraId="6EEEBD9C" w14:textId="77777777" w:rsidR="00AB1277" w:rsidRDefault="00AB1277" w:rsidP="00AB1277">
      <w:pPr>
        <w:pStyle w:val="BodyText"/>
      </w:pPr>
    </w:p>
    <w:p w14:paraId="39284493" w14:textId="5F561429" w:rsidR="00AB1277" w:rsidRDefault="00AB1277" w:rsidP="00AB1277">
      <w:pPr>
        <w:pStyle w:val="BodyText"/>
      </w:pPr>
      <w:r>
        <w:t xml:space="preserve">              DESCRIPTION:      This is where the LETTER TEXT for a Resource is</w:t>
      </w:r>
      <w:r w:rsidR="00E80F83">
        <w:t xml:space="preserve"> </w:t>
      </w:r>
      <w:r>
        <w:t xml:space="preserve">defined.  </w:t>
      </w:r>
    </w:p>
    <w:p w14:paraId="58DB8DAC" w14:textId="77777777" w:rsidR="00AB1277" w:rsidRDefault="00AB1277" w:rsidP="00AB1277">
      <w:pPr>
        <w:pStyle w:val="BodyText"/>
      </w:pPr>
    </w:p>
    <w:p w14:paraId="44E5B999" w14:textId="77777777" w:rsidR="00AB1277" w:rsidRDefault="00AB1277" w:rsidP="00AB1277">
      <w:pPr>
        <w:pStyle w:val="BodyText"/>
      </w:pPr>
      <w:r>
        <w:t>409.831,1201  NO SHOW LETTER         12;0   WORD-PROCESSING #409.8311201</w:t>
      </w:r>
    </w:p>
    <w:p w14:paraId="3C0DF155" w14:textId="77777777" w:rsidR="00AB1277" w:rsidRDefault="00AB1277" w:rsidP="00AB1277">
      <w:pPr>
        <w:pStyle w:val="BodyText"/>
      </w:pPr>
      <w:r>
        <w:t xml:space="preserve">                     (IGNORE "|")</w:t>
      </w:r>
    </w:p>
    <w:p w14:paraId="7DF0200B" w14:textId="77777777" w:rsidR="00AB1277" w:rsidRDefault="00AB1277" w:rsidP="00AB1277">
      <w:pPr>
        <w:pStyle w:val="BodyText"/>
      </w:pPr>
    </w:p>
    <w:p w14:paraId="248D2BC7" w14:textId="390EB042" w:rsidR="00AB1277" w:rsidRDefault="00AB1277" w:rsidP="00AB1277">
      <w:pPr>
        <w:pStyle w:val="BodyText"/>
      </w:pPr>
      <w:r>
        <w:t xml:space="preserve">              DESCRIPTION:      This is where the NO SHOW LETTER is defined for</w:t>
      </w:r>
      <w:r w:rsidR="00E80F83">
        <w:t xml:space="preserve"> </w:t>
      </w:r>
      <w:r>
        <w:t xml:space="preserve">this Resource.  </w:t>
      </w:r>
    </w:p>
    <w:p w14:paraId="56D53421" w14:textId="77777777" w:rsidR="00AB1277" w:rsidRDefault="00AB1277" w:rsidP="00AB1277">
      <w:pPr>
        <w:pStyle w:val="BodyText"/>
      </w:pPr>
    </w:p>
    <w:p w14:paraId="77BCD098" w14:textId="77777777" w:rsidR="00AB1277" w:rsidRDefault="00AB1277" w:rsidP="00AB1277">
      <w:pPr>
        <w:pStyle w:val="BodyText"/>
      </w:pPr>
      <w:r>
        <w:t>409.831,1301  CLINIC CANCELLATION LETTER 13;0   WORD-PROCESSING #409.8311301</w:t>
      </w:r>
    </w:p>
    <w:p w14:paraId="219B5D1E" w14:textId="77777777" w:rsidR="00AB1277" w:rsidRDefault="00AB1277" w:rsidP="00AB1277">
      <w:pPr>
        <w:pStyle w:val="BodyText"/>
      </w:pPr>
      <w:r>
        <w:t xml:space="preserve">                     (IGNORE "|")</w:t>
      </w:r>
    </w:p>
    <w:p w14:paraId="60501227" w14:textId="77777777" w:rsidR="00AB1277" w:rsidRDefault="00AB1277" w:rsidP="00AB1277">
      <w:pPr>
        <w:pStyle w:val="BodyText"/>
      </w:pPr>
    </w:p>
    <w:p w14:paraId="61748A02" w14:textId="33B12EAD" w:rsidR="00AB1277" w:rsidRDefault="00AB1277" w:rsidP="00AB1277">
      <w:pPr>
        <w:pStyle w:val="BodyText"/>
      </w:pPr>
      <w:r>
        <w:t xml:space="preserve">              DESCRIPTION:      This is where the CLINIC CANCELLATION LETTER is</w:t>
      </w:r>
      <w:r w:rsidR="00E80F83">
        <w:t xml:space="preserve"> </w:t>
      </w:r>
      <w:r>
        <w:t xml:space="preserve">defined for this Resource.  </w:t>
      </w:r>
    </w:p>
    <w:p w14:paraId="4EDF6231" w14:textId="77777777" w:rsidR="00AB1277" w:rsidRDefault="00AB1277" w:rsidP="00AB1277">
      <w:pPr>
        <w:pStyle w:val="BodyText"/>
      </w:pPr>
    </w:p>
    <w:p w14:paraId="66F80A54" w14:textId="77777777" w:rsidR="00AB1277" w:rsidRDefault="00AB1277" w:rsidP="00AB1277">
      <w:pPr>
        <w:pStyle w:val="BodyText"/>
      </w:pPr>
      <w:r>
        <w:t>409.831,2001  ASSOCIATED VISTA CLINICS 20;0 POINTER Multiple #409.8312001</w:t>
      </w:r>
    </w:p>
    <w:p w14:paraId="54B113DA" w14:textId="77777777" w:rsidR="00AB1277" w:rsidRDefault="00AB1277" w:rsidP="00AB1277">
      <w:pPr>
        <w:pStyle w:val="BodyText"/>
      </w:pPr>
    </w:p>
    <w:p w14:paraId="25CE6B23" w14:textId="10A4EF12" w:rsidR="00AB1277" w:rsidRDefault="00AB1277" w:rsidP="00AB1277">
      <w:pPr>
        <w:pStyle w:val="BodyText"/>
      </w:pPr>
      <w:r>
        <w:t xml:space="preserve">              DESCRIPTION:      Additional HOSPITAL LOCATIONs (or Clinics) can</w:t>
      </w:r>
      <w:r w:rsidR="00E80F83">
        <w:t xml:space="preserve"> </w:t>
      </w:r>
      <w:r>
        <w:t xml:space="preserve">be listed here for this Resource.  </w:t>
      </w:r>
    </w:p>
    <w:p w14:paraId="08B7BB60" w14:textId="77777777" w:rsidR="00AB1277" w:rsidRDefault="00AB1277" w:rsidP="00AB1277">
      <w:pPr>
        <w:pStyle w:val="BodyText"/>
      </w:pPr>
    </w:p>
    <w:p w14:paraId="0B9C0175" w14:textId="77777777" w:rsidR="00AB1277" w:rsidRDefault="00AB1277" w:rsidP="00AB1277">
      <w:pPr>
        <w:pStyle w:val="BodyText"/>
      </w:pPr>
      <w:r>
        <w:t xml:space="preserve">409.8312001,.01 ASSOCIATED VISTA CLINICS 0;1 POINTER TO HOSPITAL LOCATION FILE </w:t>
      </w:r>
    </w:p>
    <w:p w14:paraId="7AF0A617" w14:textId="77777777" w:rsidR="00AB1277" w:rsidRDefault="00AB1277" w:rsidP="00AB1277">
      <w:pPr>
        <w:pStyle w:val="BodyText"/>
      </w:pPr>
      <w:r>
        <w:t xml:space="preserve">                                  (#44) (Multiply asked)</w:t>
      </w:r>
    </w:p>
    <w:p w14:paraId="7D20B038" w14:textId="77777777" w:rsidR="00AB1277" w:rsidRDefault="00AB1277" w:rsidP="00AB1277">
      <w:pPr>
        <w:pStyle w:val="BodyText"/>
      </w:pPr>
    </w:p>
    <w:p w14:paraId="6A155BE3" w14:textId="77777777" w:rsidR="00AB1277" w:rsidRDefault="00AB1277" w:rsidP="00AB1277">
      <w:pPr>
        <w:pStyle w:val="BodyText"/>
      </w:pPr>
      <w:r>
        <w:t xml:space="preserve">                LAST EDITED:      DEC 10, 2014 </w:t>
      </w:r>
    </w:p>
    <w:p w14:paraId="507303EE" w14:textId="77777777" w:rsidR="00AB1277" w:rsidRDefault="00AB1277" w:rsidP="00AB1277">
      <w:pPr>
        <w:pStyle w:val="BodyText"/>
      </w:pPr>
      <w:r>
        <w:t xml:space="preserve">                HELP-PROMPT:      Select a clinic </w:t>
      </w:r>
    </w:p>
    <w:p w14:paraId="0386601A" w14:textId="686C47AC" w:rsidR="00AB1277" w:rsidRDefault="00AB1277" w:rsidP="00AB1277">
      <w:pPr>
        <w:pStyle w:val="BodyText"/>
      </w:pPr>
      <w:r>
        <w:t xml:space="preserve">                DESCRIPTION:      Additional HOSPITAL LOCATIONs (or Clinics)</w:t>
      </w:r>
      <w:r w:rsidR="00E80F83">
        <w:t xml:space="preserve"> c</w:t>
      </w:r>
      <w:r>
        <w:t xml:space="preserve">an be listed here for this Resource.  </w:t>
      </w:r>
    </w:p>
    <w:p w14:paraId="55216B5C" w14:textId="77777777" w:rsidR="00AB1277" w:rsidRDefault="00AB1277" w:rsidP="00AB1277">
      <w:pPr>
        <w:pStyle w:val="BodyText"/>
      </w:pPr>
    </w:p>
    <w:p w14:paraId="7E207ED0" w14:textId="77777777" w:rsidR="00AB1277" w:rsidRDefault="00AB1277" w:rsidP="00AB1277">
      <w:pPr>
        <w:pStyle w:val="BodyText"/>
      </w:pPr>
      <w:r>
        <w:t xml:space="preserve">                CROSS-REFERENCE:  409.8312001^B </w:t>
      </w:r>
    </w:p>
    <w:p w14:paraId="0BDC4383" w14:textId="4CF529A0" w:rsidR="00AB1277" w:rsidRDefault="00AB1277" w:rsidP="00AB1277">
      <w:pPr>
        <w:pStyle w:val="BodyText"/>
      </w:pPr>
      <w:r>
        <w:t xml:space="preserve">                                1)= S ^SDEC(409.831,DA(1),20,"B",$E(X,1,30),DA) =""</w:t>
      </w:r>
    </w:p>
    <w:p w14:paraId="2E40E96D" w14:textId="77777777" w:rsidR="00AB1277" w:rsidRDefault="00AB1277" w:rsidP="00AB1277">
      <w:pPr>
        <w:pStyle w:val="BodyText"/>
      </w:pPr>
      <w:r>
        <w:t xml:space="preserve">                                2)= K ^SDEC(409.831,DA(1),20,"B",$E(X,1,30),DA)</w:t>
      </w:r>
    </w:p>
    <w:p w14:paraId="0B47BB57" w14:textId="77777777" w:rsidR="00AB1277" w:rsidRDefault="00AB1277" w:rsidP="00AB1277">
      <w:pPr>
        <w:pStyle w:val="BodyText"/>
      </w:pPr>
    </w:p>
    <w:p w14:paraId="59EAA9AF" w14:textId="77777777" w:rsidR="00AB1277" w:rsidRDefault="00AB1277" w:rsidP="00AB1277">
      <w:pPr>
        <w:pStyle w:val="BodyText"/>
      </w:pPr>
      <w:r>
        <w:t xml:space="preserve">                CROSS-REFERENCE:409.831^ASSOC </w:t>
      </w:r>
    </w:p>
    <w:p w14:paraId="33FEEDDD" w14:textId="26D9AD14" w:rsidR="00AB1277" w:rsidRDefault="00AB1277" w:rsidP="00AB1277">
      <w:pPr>
        <w:pStyle w:val="BodyText"/>
      </w:pPr>
      <w:r>
        <w:t xml:space="preserve">                                1)= S ^SDEC(409.831,"ASSOC",$E(X,1,30),DA(1),DA)=""</w:t>
      </w:r>
    </w:p>
    <w:p w14:paraId="55F7F985" w14:textId="77777777" w:rsidR="00AB1277" w:rsidRDefault="00AB1277" w:rsidP="00AB1277">
      <w:pPr>
        <w:pStyle w:val="BodyText"/>
      </w:pPr>
    </w:p>
    <w:p w14:paraId="307A5371" w14:textId="1A24DAB6" w:rsidR="00AB1277" w:rsidRDefault="00AB1277" w:rsidP="00AB1277">
      <w:pPr>
        <w:pStyle w:val="BodyText"/>
      </w:pPr>
      <w:r>
        <w:lastRenderedPageBreak/>
        <w:t xml:space="preserve">                                2)= K ^SDEC(409.831,"ASSOC",$E(X,1,30),DA(1),DA)</w:t>
      </w:r>
    </w:p>
    <w:p w14:paraId="120E43B8" w14:textId="7BFAE8F7" w:rsidR="00AB1277" w:rsidRDefault="00AB1277" w:rsidP="00AB1277">
      <w:pPr>
        <w:pStyle w:val="BodyText"/>
      </w:pPr>
      <w:r>
        <w:t xml:space="preserve">                                This "ASSOC" </w:t>
      </w:r>
      <w:proofErr w:type="spellStart"/>
      <w:r>
        <w:t>xref</w:t>
      </w:r>
      <w:proofErr w:type="spellEnd"/>
      <w:r>
        <w:t xml:space="preserve"> is used to find a SDEC</w:t>
      </w:r>
      <w:r w:rsidR="00E80F83">
        <w:t xml:space="preserve"> </w:t>
      </w:r>
      <w:r>
        <w:t>RESOURCE record using a HOSPITAL LOCATION id</w:t>
      </w:r>
      <w:r w:rsidR="00E80F83">
        <w:t xml:space="preserve"> </w:t>
      </w:r>
      <w:r>
        <w:t>that was used in the ASSOCIATED VISTA CLINICS</w:t>
      </w:r>
      <w:r w:rsidR="00E80F83">
        <w:t xml:space="preserve"> mu</w:t>
      </w:r>
      <w:r>
        <w:t xml:space="preserve">ltiple.  </w:t>
      </w:r>
    </w:p>
    <w:p w14:paraId="17953085" w14:textId="77777777" w:rsidR="00AB1277" w:rsidRDefault="00AB1277" w:rsidP="00E90049">
      <w:pPr>
        <w:pStyle w:val="BodyText"/>
      </w:pPr>
    </w:p>
    <w:p w14:paraId="17761415" w14:textId="34DFC10E" w:rsidR="00E90049" w:rsidRDefault="00E90049" w:rsidP="0067132E">
      <w:pPr>
        <w:pStyle w:val="Heading3"/>
      </w:pPr>
      <w:bookmarkStart w:id="2258" w:name="_Toc513557805"/>
      <w:r>
        <w:t>#409.832 – SDEC RESOURCE GROUP</w:t>
      </w:r>
      <w:bookmarkEnd w:id="2258"/>
    </w:p>
    <w:p w14:paraId="7240A3FB" w14:textId="77777777" w:rsidR="00E90049" w:rsidRDefault="00E90049" w:rsidP="00E90049">
      <w:pPr>
        <w:pStyle w:val="BodyText"/>
      </w:pPr>
    </w:p>
    <w:p w14:paraId="4DB35D2B" w14:textId="77777777" w:rsidR="00AB1277" w:rsidRDefault="00AB1277" w:rsidP="00AB1277">
      <w:pPr>
        <w:pStyle w:val="BodyText"/>
      </w:pPr>
      <w:r>
        <w:t xml:space="preserve">STANDARD DATA DICTIONARY #409.832 -- SDEC RESOURCE GROUP FILE   </w:t>
      </w:r>
    </w:p>
    <w:p w14:paraId="750A1F3F" w14:textId="77777777" w:rsidR="00AB1277" w:rsidRDefault="00AB1277" w:rsidP="00AB1277">
      <w:pPr>
        <w:pStyle w:val="BodyText"/>
      </w:pPr>
      <w:r>
        <w:t xml:space="preserve">                                                    FEB 7,2018@14:36:02  PAGE 1</w:t>
      </w:r>
    </w:p>
    <w:p w14:paraId="457F4BC7" w14:textId="63C8402B" w:rsidR="00AB1277" w:rsidRDefault="00AB1277" w:rsidP="00AB1277">
      <w:pPr>
        <w:pStyle w:val="BodyText"/>
      </w:pPr>
      <w:r>
        <w:t xml:space="preserve">STORED IN ^SDEC(409.832,  (28 ENTRIES)   SITE: TEST.CHEYENNE.MED.VA.GOV   UCI: CHEYL134,ROU                                                    (VERSION 5.3)   </w:t>
      </w:r>
    </w:p>
    <w:p w14:paraId="3F8AEF1B" w14:textId="77777777" w:rsidR="00AB1277" w:rsidRDefault="00AB1277" w:rsidP="00AB1277">
      <w:pPr>
        <w:pStyle w:val="BodyText"/>
      </w:pPr>
    </w:p>
    <w:p w14:paraId="5003A22B" w14:textId="77777777" w:rsidR="00AB1277" w:rsidRDefault="00AB1277" w:rsidP="00AB1277">
      <w:pPr>
        <w:pStyle w:val="BodyText"/>
      </w:pPr>
      <w:r>
        <w:t>DATA          NAME                  GLOBAL        DATA</w:t>
      </w:r>
    </w:p>
    <w:p w14:paraId="367130C6" w14:textId="77777777" w:rsidR="00AB1277" w:rsidRDefault="00AB1277" w:rsidP="00AB1277">
      <w:pPr>
        <w:pStyle w:val="BodyText"/>
      </w:pPr>
      <w:r>
        <w:t>ELEMENT       TITLE                 LOCATION      TYPE</w:t>
      </w:r>
    </w:p>
    <w:p w14:paraId="2F68FE03" w14:textId="77777777" w:rsidR="00AB1277" w:rsidRDefault="00AB1277" w:rsidP="00AB1277">
      <w:pPr>
        <w:pStyle w:val="BodyText"/>
      </w:pPr>
      <w:r>
        <w:t>-------------------------------------------------------------------------------</w:t>
      </w:r>
    </w:p>
    <w:p w14:paraId="69E58A03" w14:textId="77777777" w:rsidR="00AB1277" w:rsidRDefault="00AB1277" w:rsidP="00AB1277">
      <w:pPr>
        <w:pStyle w:val="BodyText"/>
      </w:pPr>
      <w:r>
        <w:t xml:space="preserve">This is where Resources are 'grouped' with other Resources.  </w:t>
      </w:r>
    </w:p>
    <w:p w14:paraId="25EC7586" w14:textId="77777777" w:rsidR="00AB1277" w:rsidRDefault="00AB1277" w:rsidP="00AB1277">
      <w:pPr>
        <w:pStyle w:val="BodyText"/>
      </w:pPr>
    </w:p>
    <w:p w14:paraId="7B6566C0" w14:textId="77777777" w:rsidR="00AB1277" w:rsidRDefault="00AB1277" w:rsidP="00AB1277">
      <w:pPr>
        <w:pStyle w:val="BodyText"/>
      </w:pPr>
    </w:p>
    <w:p w14:paraId="7C23C21E" w14:textId="77777777" w:rsidR="00AB1277" w:rsidRDefault="00AB1277" w:rsidP="00AB1277">
      <w:pPr>
        <w:pStyle w:val="BodyText"/>
      </w:pPr>
      <w:r>
        <w:t xml:space="preserve">              DD ACCESS: </w:t>
      </w:r>
    </w:p>
    <w:p w14:paraId="02DAE82C" w14:textId="77777777" w:rsidR="00AB1277" w:rsidRDefault="00AB1277" w:rsidP="00AB1277">
      <w:pPr>
        <w:pStyle w:val="BodyText"/>
      </w:pPr>
      <w:r>
        <w:t xml:space="preserve">              RD ACCESS: </w:t>
      </w:r>
    </w:p>
    <w:p w14:paraId="2309896C" w14:textId="77777777" w:rsidR="00AB1277" w:rsidRDefault="00AB1277" w:rsidP="00AB1277">
      <w:pPr>
        <w:pStyle w:val="BodyText"/>
      </w:pPr>
      <w:r>
        <w:t xml:space="preserve">              WR ACCESS: </w:t>
      </w:r>
    </w:p>
    <w:p w14:paraId="3FE9B8DF" w14:textId="77777777" w:rsidR="00AB1277" w:rsidRDefault="00AB1277" w:rsidP="00AB1277">
      <w:pPr>
        <w:pStyle w:val="BodyText"/>
      </w:pPr>
      <w:r>
        <w:t xml:space="preserve">             DEL ACCESS: </w:t>
      </w:r>
    </w:p>
    <w:p w14:paraId="04661C2E" w14:textId="77777777" w:rsidR="00AB1277" w:rsidRDefault="00AB1277" w:rsidP="00AB1277">
      <w:pPr>
        <w:pStyle w:val="BodyText"/>
      </w:pPr>
      <w:r>
        <w:t xml:space="preserve">           LAYGO ACCESS: </w:t>
      </w:r>
    </w:p>
    <w:p w14:paraId="5C53CA08" w14:textId="77777777" w:rsidR="00AB1277" w:rsidRDefault="00AB1277" w:rsidP="00AB1277">
      <w:pPr>
        <w:pStyle w:val="BodyText"/>
      </w:pPr>
      <w:r>
        <w:t xml:space="preserve">           AUDIT ACCESS: </w:t>
      </w:r>
    </w:p>
    <w:p w14:paraId="157A6D06" w14:textId="77777777" w:rsidR="00AB1277" w:rsidRDefault="00AB1277" w:rsidP="00AB1277">
      <w:pPr>
        <w:pStyle w:val="BodyText"/>
      </w:pPr>
    </w:p>
    <w:p w14:paraId="14B54A09" w14:textId="77777777" w:rsidR="00AB1277" w:rsidRDefault="00AB1277" w:rsidP="00AB1277">
      <w:pPr>
        <w:pStyle w:val="BodyText"/>
      </w:pPr>
      <w:r>
        <w:t xml:space="preserve">        (NOTE: Kernel's File Access Security has been installed in this UCI.)</w:t>
      </w:r>
    </w:p>
    <w:p w14:paraId="09E6005B" w14:textId="77777777" w:rsidR="00AB1277" w:rsidRDefault="00AB1277" w:rsidP="00AB1277">
      <w:pPr>
        <w:pStyle w:val="BodyText"/>
      </w:pPr>
    </w:p>
    <w:p w14:paraId="57A868AA" w14:textId="77777777" w:rsidR="00AB1277" w:rsidRDefault="00AB1277" w:rsidP="00AB1277">
      <w:pPr>
        <w:pStyle w:val="BodyText"/>
      </w:pPr>
    </w:p>
    <w:p w14:paraId="6CAABCFA" w14:textId="145295CE" w:rsidR="00AB1277" w:rsidRDefault="00AB1277" w:rsidP="00AB1277">
      <w:pPr>
        <w:pStyle w:val="BodyText"/>
      </w:pPr>
      <w:r>
        <w:t xml:space="preserve">POINTED TO BY: DEPARTMENT NAME field (#.03) of the SDEC ACCESS TYPE File                    (#409.823) </w:t>
      </w:r>
    </w:p>
    <w:p w14:paraId="6D20C56B" w14:textId="77777777" w:rsidR="00AB1277" w:rsidRDefault="00AB1277" w:rsidP="00AB1277">
      <w:pPr>
        <w:pStyle w:val="BodyText"/>
      </w:pPr>
      <w:r>
        <w:t xml:space="preserve">               </w:t>
      </w:r>
    </w:p>
    <w:p w14:paraId="1D428ACA" w14:textId="77777777" w:rsidR="00AB1277" w:rsidRDefault="00AB1277" w:rsidP="00AB1277">
      <w:pPr>
        <w:pStyle w:val="BodyText"/>
      </w:pPr>
    </w:p>
    <w:p w14:paraId="6DF30AF7" w14:textId="08993F70" w:rsidR="00AB1277" w:rsidRDefault="00AB1277" w:rsidP="00AB1277">
      <w:pPr>
        <w:pStyle w:val="BodyText"/>
      </w:pPr>
      <w:r>
        <w:t>CROSS</w:t>
      </w:r>
      <w:r w:rsidR="00E80F83">
        <w:t xml:space="preserve"> </w:t>
      </w:r>
      <w:r>
        <w:t>REFERENCED BY: RESOURCE(AB), NAME(B)</w:t>
      </w:r>
    </w:p>
    <w:p w14:paraId="1FF89680" w14:textId="77777777" w:rsidR="00AB1277" w:rsidRDefault="00AB1277" w:rsidP="00AB1277">
      <w:pPr>
        <w:pStyle w:val="BodyText"/>
      </w:pPr>
    </w:p>
    <w:p w14:paraId="1EB26E37" w14:textId="77777777" w:rsidR="00AB1277" w:rsidRDefault="00AB1277" w:rsidP="00AB1277">
      <w:pPr>
        <w:pStyle w:val="BodyText"/>
      </w:pPr>
      <w:r>
        <w:lastRenderedPageBreak/>
        <w:t>409.832,.01   NAME                   0;1 FREE TEXT (Required)</w:t>
      </w:r>
    </w:p>
    <w:p w14:paraId="76861163" w14:textId="77777777" w:rsidR="00AB1277" w:rsidRDefault="00AB1277" w:rsidP="00AB1277">
      <w:pPr>
        <w:pStyle w:val="BodyText"/>
      </w:pPr>
      <w:r>
        <w:t xml:space="preserve">              INPUT TRANSFORM:  K:$L(X)&gt;30!($L(X)&lt;3)!'(X'?1P.E) X</w:t>
      </w:r>
    </w:p>
    <w:p w14:paraId="1055F203" w14:textId="77777777" w:rsidR="00AB1277" w:rsidRDefault="00AB1277" w:rsidP="00AB1277">
      <w:pPr>
        <w:pStyle w:val="BodyText"/>
      </w:pPr>
      <w:r>
        <w:t xml:space="preserve">              LAST EDITED:      OCT 16, 2014 </w:t>
      </w:r>
    </w:p>
    <w:p w14:paraId="4C3217E8" w14:textId="77777777" w:rsidR="00AB1277" w:rsidRDefault="00AB1277" w:rsidP="00AB1277">
      <w:pPr>
        <w:pStyle w:val="BodyText"/>
      </w:pPr>
      <w:r>
        <w:t xml:space="preserve">              HELP-PROMPT:      Answer must be 3-30 characters in length. </w:t>
      </w:r>
    </w:p>
    <w:p w14:paraId="07822503" w14:textId="2E5617FF" w:rsidR="00AB1277" w:rsidRDefault="00AB1277" w:rsidP="00AB1277">
      <w:pPr>
        <w:pStyle w:val="BodyText"/>
      </w:pPr>
      <w:r>
        <w:t xml:space="preserve">              DESCRIPTION:      Free-Text entry to define the Resource Group</w:t>
      </w:r>
      <w:r w:rsidR="00E80F83">
        <w:t xml:space="preserve"> </w:t>
      </w:r>
      <w:r>
        <w:t xml:space="preserve">name.  </w:t>
      </w:r>
    </w:p>
    <w:p w14:paraId="26D28A4E" w14:textId="77777777" w:rsidR="00AB1277" w:rsidRDefault="00AB1277" w:rsidP="00AB1277">
      <w:pPr>
        <w:pStyle w:val="BodyText"/>
      </w:pPr>
    </w:p>
    <w:p w14:paraId="76109E3C" w14:textId="77777777" w:rsidR="00AB1277" w:rsidRDefault="00AB1277" w:rsidP="00AB1277">
      <w:pPr>
        <w:pStyle w:val="BodyText"/>
      </w:pPr>
      <w:r>
        <w:t xml:space="preserve">              CROSS-REFERENCE:  409.832^B </w:t>
      </w:r>
    </w:p>
    <w:p w14:paraId="76936412" w14:textId="77777777" w:rsidR="00AB1277" w:rsidRDefault="00AB1277" w:rsidP="00AB1277">
      <w:pPr>
        <w:pStyle w:val="BodyText"/>
      </w:pPr>
      <w:r>
        <w:t xml:space="preserve">                                1)= S ^SDEC(409.832,"B",$E(X,1,30),DA)=""</w:t>
      </w:r>
    </w:p>
    <w:p w14:paraId="0F73058C" w14:textId="77777777" w:rsidR="00AB1277" w:rsidRDefault="00AB1277" w:rsidP="00AB1277">
      <w:pPr>
        <w:pStyle w:val="BodyText"/>
      </w:pPr>
      <w:r>
        <w:t xml:space="preserve">                                2)= K ^SDEC(409.832,"B",$E(X,1,30),DA)</w:t>
      </w:r>
    </w:p>
    <w:p w14:paraId="4AA87AD7" w14:textId="77777777" w:rsidR="00AB1277" w:rsidRDefault="00AB1277" w:rsidP="00AB1277">
      <w:pPr>
        <w:pStyle w:val="BodyText"/>
      </w:pPr>
    </w:p>
    <w:p w14:paraId="30CC33F5" w14:textId="77777777" w:rsidR="00AB1277" w:rsidRDefault="00AB1277" w:rsidP="00AB1277">
      <w:pPr>
        <w:pStyle w:val="BodyText"/>
      </w:pPr>
      <w:r>
        <w:t>409.832,.02   INACTIVATION DATE      0;2 DATE</w:t>
      </w:r>
    </w:p>
    <w:p w14:paraId="772D63C4" w14:textId="77777777" w:rsidR="00AB1277" w:rsidRDefault="00AB1277" w:rsidP="00AB1277">
      <w:pPr>
        <w:pStyle w:val="BodyText"/>
      </w:pPr>
      <w:r>
        <w:t xml:space="preserve">              INPUT TRANSFORM:  S %DT="ETX" D ^%DT S X=Y K:Y&lt;1 X</w:t>
      </w:r>
    </w:p>
    <w:p w14:paraId="2359513D" w14:textId="77777777" w:rsidR="00AB1277" w:rsidRDefault="00AB1277" w:rsidP="00AB1277">
      <w:pPr>
        <w:pStyle w:val="BodyText"/>
      </w:pPr>
      <w:r>
        <w:t xml:space="preserve">              LAST EDITED:      OCT 20, 2014 </w:t>
      </w:r>
    </w:p>
    <w:p w14:paraId="348E4E61" w14:textId="77777777" w:rsidR="00AB1277" w:rsidRDefault="00AB1277" w:rsidP="00AB1277">
      <w:pPr>
        <w:pStyle w:val="BodyText"/>
      </w:pPr>
      <w:r>
        <w:t xml:space="preserve">              HELP-PROMPT:      Enter a date. Time is optional. </w:t>
      </w:r>
    </w:p>
    <w:p w14:paraId="06938DA5" w14:textId="4F3A3AF9" w:rsidR="00AB1277" w:rsidRDefault="00AB1277" w:rsidP="00AB1277">
      <w:pPr>
        <w:pStyle w:val="BodyText"/>
      </w:pPr>
      <w:r>
        <w:t xml:space="preserve">              DESCRIPTION:      Date/Time in which this Resource Group was</w:t>
      </w:r>
      <w:r w:rsidR="00E80F83">
        <w:t xml:space="preserve"> </w:t>
      </w:r>
      <w:r>
        <w:t xml:space="preserve">inactivated.  Time is optional.  </w:t>
      </w:r>
    </w:p>
    <w:p w14:paraId="65ADA524" w14:textId="77777777" w:rsidR="00AB1277" w:rsidRDefault="00AB1277" w:rsidP="00AB1277">
      <w:pPr>
        <w:pStyle w:val="BodyText"/>
      </w:pPr>
    </w:p>
    <w:p w14:paraId="4D312DBE" w14:textId="77777777" w:rsidR="00AB1277" w:rsidRDefault="00AB1277" w:rsidP="00AB1277">
      <w:pPr>
        <w:pStyle w:val="BodyText"/>
      </w:pPr>
      <w:r>
        <w:t>409.832,1     RESOURCE               1;0 POINTER Multiple #409.8321</w:t>
      </w:r>
    </w:p>
    <w:p w14:paraId="7E4528A6" w14:textId="6DD92CF9" w:rsidR="00AB1277" w:rsidRDefault="00AB1277" w:rsidP="00AB1277">
      <w:pPr>
        <w:pStyle w:val="BodyText"/>
      </w:pPr>
      <w:r>
        <w:t xml:space="preserve">              DESCRIPTION:      These are the Resources (SDEC RESOURCE) that</w:t>
      </w:r>
      <w:r w:rsidR="00E80F83">
        <w:t xml:space="preserve"> </w:t>
      </w:r>
      <w:r>
        <w:t xml:space="preserve">belong to this Resource Group.  </w:t>
      </w:r>
    </w:p>
    <w:p w14:paraId="23FF5D7E" w14:textId="77777777" w:rsidR="00AB1277" w:rsidRDefault="00AB1277" w:rsidP="00AB1277">
      <w:pPr>
        <w:pStyle w:val="BodyText"/>
      </w:pPr>
    </w:p>
    <w:p w14:paraId="16B27328" w14:textId="77777777" w:rsidR="00AB1277" w:rsidRDefault="00AB1277" w:rsidP="00AB1277">
      <w:pPr>
        <w:pStyle w:val="BodyText"/>
      </w:pPr>
      <w:r>
        <w:t>409.8321,.01    RESOURCE               0;1 POINTER TO SDEC RESOURCE FILE (#409.</w:t>
      </w:r>
    </w:p>
    <w:p w14:paraId="56F88AD7" w14:textId="77777777" w:rsidR="00AB1277" w:rsidRDefault="00AB1277" w:rsidP="00AB1277">
      <w:pPr>
        <w:pStyle w:val="BodyText"/>
      </w:pPr>
      <w:r>
        <w:t xml:space="preserve">                                  831) (Multiply asked)</w:t>
      </w:r>
    </w:p>
    <w:p w14:paraId="17F3349F" w14:textId="77777777" w:rsidR="00AB1277" w:rsidRDefault="00AB1277" w:rsidP="00AB1277">
      <w:pPr>
        <w:pStyle w:val="BodyText"/>
      </w:pPr>
    </w:p>
    <w:p w14:paraId="68367B6B" w14:textId="77777777" w:rsidR="00AB1277" w:rsidRDefault="00AB1277" w:rsidP="00AB1277">
      <w:pPr>
        <w:pStyle w:val="BodyText"/>
      </w:pPr>
      <w:r>
        <w:t xml:space="preserve">                LAST EDITED:      AUG 12, 2014 </w:t>
      </w:r>
    </w:p>
    <w:p w14:paraId="0D29B8E7" w14:textId="77777777" w:rsidR="00AB1277" w:rsidRDefault="00AB1277" w:rsidP="00AB1277">
      <w:pPr>
        <w:pStyle w:val="BodyText"/>
      </w:pPr>
      <w:r>
        <w:t xml:space="preserve">                HELP-PROMPT:      Select a resource </w:t>
      </w:r>
    </w:p>
    <w:p w14:paraId="6AAFA796" w14:textId="48709816" w:rsidR="00AB1277" w:rsidRDefault="00AB1277" w:rsidP="00AB1277">
      <w:pPr>
        <w:pStyle w:val="BodyText"/>
      </w:pPr>
      <w:r>
        <w:t xml:space="preserve">                DESCRIPTION:      Resource (SDEC RESOURCE) that belongs to this</w:t>
      </w:r>
      <w:r w:rsidR="00E80F83">
        <w:t xml:space="preserve"> </w:t>
      </w:r>
      <w:r>
        <w:t xml:space="preserve">Resource Group.  </w:t>
      </w:r>
    </w:p>
    <w:p w14:paraId="6FBD1E33" w14:textId="77777777" w:rsidR="00AB1277" w:rsidRDefault="00AB1277" w:rsidP="00AB1277">
      <w:pPr>
        <w:pStyle w:val="BodyText"/>
      </w:pPr>
    </w:p>
    <w:p w14:paraId="453C7C45" w14:textId="77777777" w:rsidR="00AB1277" w:rsidRDefault="00AB1277" w:rsidP="00AB1277">
      <w:pPr>
        <w:pStyle w:val="BodyText"/>
      </w:pPr>
      <w:r>
        <w:t xml:space="preserve">                CROSS-REFERENCE:  409.8321^B </w:t>
      </w:r>
    </w:p>
    <w:p w14:paraId="6A38B3CC" w14:textId="7D7EFA8B" w:rsidR="00AB1277" w:rsidRDefault="00AB1277" w:rsidP="00AB1277">
      <w:pPr>
        <w:pStyle w:val="BodyText"/>
      </w:pPr>
      <w:r>
        <w:t xml:space="preserve">                                1)= S ^SDEC(409.832,DA(1),1,"B",$E(X,1,30),DA)=""</w:t>
      </w:r>
    </w:p>
    <w:p w14:paraId="1C56921F" w14:textId="77777777" w:rsidR="00AB1277" w:rsidRDefault="00AB1277" w:rsidP="00AB1277">
      <w:pPr>
        <w:pStyle w:val="BodyText"/>
      </w:pPr>
    </w:p>
    <w:p w14:paraId="40307026" w14:textId="77777777" w:rsidR="00AB1277" w:rsidRDefault="00AB1277" w:rsidP="00AB1277">
      <w:pPr>
        <w:pStyle w:val="BodyText"/>
      </w:pPr>
      <w:r>
        <w:t xml:space="preserve">                                2)= K ^SDEC(409.832,DA(1),1,"B",$E(X,1,30),DA)</w:t>
      </w:r>
    </w:p>
    <w:p w14:paraId="1D4B472F" w14:textId="77777777" w:rsidR="00AB1277" w:rsidRDefault="00AB1277" w:rsidP="00AB1277">
      <w:pPr>
        <w:pStyle w:val="BodyText"/>
      </w:pPr>
    </w:p>
    <w:p w14:paraId="6BF6A6B2" w14:textId="77777777" w:rsidR="00AB1277" w:rsidRDefault="00AB1277" w:rsidP="00AB1277">
      <w:pPr>
        <w:pStyle w:val="BodyText"/>
      </w:pPr>
      <w:r>
        <w:t xml:space="preserve">                CROSS-REFERENCE:409.832^AB </w:t>
      </w:r>
    </w:p>
    <w:p w14:paraId="10258D21" w14:textId="191D852B" w:rsidR="00AB1277" w:rsidRDefault="00AB1277" w:rsidP="00AB1277">
      <w:pPr>
        <w:pStyle w:val="BodyText"/>
      </w:pPr>
      <w:r>
        <w:t xml:space="preserve">                                1)= S ^SDEC(409.832,"AB",$E(X,1,30),DA(1),DA)=""</w:t>
      </w:r>
    </w:p>
    <w:p w14:paraId="0BA3D22E" w14:textId="77777777" w:rsidR="00AB1277" w:rsidRDefault="00AB1277" w:rsidP="00AB1277">
      <w:pPr>
        <w:pStyle w:val="BodyText"/>
      </w:pPr>
    </w:p>
    <w:p w14:paraId="26C2E21D" w14:textId="77777777" w:rsidR="00AB1277" w:rsidRDefault="00AB1277" w:rsidP="00AB1277">
      <w:pPr>
        <w:pStyle w:val="BodyText"/>
      </w:pPr>
      <w:r>
        <w:t xml:space="preserve">                                2)= K ^SDEC(409.832,"AB",$E(X,1,30),DA(1),DA)</w:t>
      </w:r>
    </w:p>
    <w:p w14:paraId="0755178D" w14:textId="0E271135" w:rsidR="00AB1277" w:rsidRDefault="00AB1277" w:rsidP="00AB1277">
      <w:pPr>
        <w:pStyle w:val="BodyText"/>
      </w:pPr>
      <w:r>
        <w:t xml:space="preserve">                                This "AB" </w:t>
      </w:r>
      <w:proofErr w:type="spellStart"/>
      <w:r>
        <w:t>xref</w:t>
      </w:r>
      <w:proofErr w:type="spellEnd"/>
      <w:r>
        <w:t xml:space="preserve"> is used to find a SDEC RESOURCE</w:t>
      </w:r>
      <w:r w:rsidR="00E80F83">
        <w:t xml:space="preserve"> </w:t>
      </w:r>
      <w:r>
        <w:t xml:space="preserve">GROUP record using a SDEC RESOURCE id.  </w:t>
      </w:r>
    </w:p>
    <w:p w14:paraId="06FE0D15" w14:textId="3449558D" w:rsidR="00E90049" w:rsidRDefault="00E90049" w:rsidP="0067132E">
      <w:pPr>
        <w:pStyle w:val="Heading3"/>
      </w:pPr>
      <w:bookmarkStart w:id="2259" w:name="_Toc513557806"/>
      <w:r>
        <w:t>#409.833 – SDEC RESOURCE USER</w:t>
      </w:r>
      <w:bookmarkEnd w:id="2259"/>
    </w:p>
    <w:p w14:paraId="720E93CF" w14:textId="77777777" w:rsidR="00E90049" w:rsidRDefault="00E90049" w:rsidP="00E90049">
      <w:pPr>
        <w:pStyle w:val="BodyText"/>
      </w:pPr>
    </w:p>
    <w:p w14:paraId="205AD8E0" w14:textId="77777777" w:rsidR="009D7AAC" w:rsidRDefault="009D7AAC" w:rsidP="009D7AAC">
      <w:pPr>
        <w:pStyle w:val="BodyText"/>
      </w:pPr>
      <w:r>
        <w:t xml:space="preserve">STANDARD DATA DICTIONARY #409.833 -- SDEC RESOURCE USER FILE   </w:t>
      </w:r>
    </w:p>
    <w:p w14:paraId="583EC863" w14:textId="77777777" w:rsidR="009D7AAC" w:rsidRDefault="009D7AAC" w:rsidP="009D7AAC">
      <w:pPr>
        <w:pStyle w:val="BodyText"/>
      </w:pPr>
      <w:r>
        <w:t xml:space="preserve">                                                    FEB 7,2018@14:46:26  PAGE 1</w:t>
      </w:r>
    </w:p>
    <w:p w14:paraId="6F857933" w14:textId="0BCBD9AD" w:rsidR="009D7AAC" w:rsidRDefault="009D7AAC" w:rsidP="009D7AAC">
      <w:pPr>
        <w:pStyle w:val="BodyText"/>
      </w:pPr>
      <w:r>
        <w:t xml:space="preserve">STORED IN ^SDEC(409.833,  (2928 ENTRIES)   SITE: TEST.CHEYENNE.MED.VA.GOV   UCI: CHEYL134,ROU                                                  (VERSION 5.3)   </w:t>
      </w:r>
    </w:p>
    <w:p w14:paraId="6E877B28" w14:textId="77777777" w:rsidR="009D7AAC" w:rsidRDefault="009D7AAC" w:rsidP="009D7AAC">
      <w:pPr>
        <w:pStyle w:val="BodyText"/>
      </w:pPr>
    </w:p>
    <w:p w14:paraId="5E8CA172" w14:textId="77777777" w:rsidR="009D7AAC" w:rsidRDefault="009D7AAC" w:rsidP="009D7AAC">
      <w:pPr>
        <w:pStyle w:val="BodyText"/>
      </w:pPr>
      <w:r>
        <w:t>DATA          NAME                  GLOBAL        DATA</w:t>
      </w:r>
    </w:p>
    <w:p w14:paraId="541A6C41" w14:textId="77777777" w:rsidR="009D7AAC" w:rsidRDefault="009D7AAC" w:rsidP="009D7AAC">
      <w:pPr>
        <w:pStyle w:val="BodyText"/>
      </w:pPr>
      <w:r>
        <w:t>ELEMENT       TITLE                 LOCATION      TYPE</w:t>
      </w:r>
    </w:p>
    <w:p w14:paraId="14B7CB4A" w14:textId="77777777" w:rsidR="009D7AAC" w:rsidRDefault="009D7AAC" w:rsidP="009D7AAC">
      <w:pPr>
        <w:pStyle w:val="BodyText"/>
      </w:pPr>
      <w:r>
        <w:t>-------------------------------------------------------------------------------</w:t>
      </w:r>
    </w:p>
    <w:p w14:paraId="69FE88E8" w14:textId="77777777" w:rsidR="009D7AAC" w:rsidRDefault="009D7AAC" w:rsidP="009D7AAC">
      <w:pPr>
        <w:pStyle w:val="BodyText"/>
      </w:pPr>
      <w:r>
        <w:t>This is where a NEW PERSON user is linked to a Resource (SDEC RESOURCE).  The</w:t>
      </w:r>
    </w:p>
    <w:p w14:paraId="64D720DE" w14:textId="77777777" w:rsidR="009D7AAC" w:rsidRDefault="009D7AAC" w:rsidP="009D7AAC">
      <w:pPr>
        <w:pStyle w:val="BodyText"/>
      </w:pPr>
      <w:r>
        <w:t>user's ability to Overbook, Modify Schedules, and modify appointments are</w:t>
      </w:r>
    </w:p>
    <w:p w14:paraId="2C14D6C4" w14:textId="77777777" w:rsidR="009D7AAC" w:rsidRDefault="009D7AAC" w:rsidP="009D7AAC">
      <w:pPr>
        <w:pStyle w:val="BodyText"/>
      </w:pPr>
      <w:r>
        <w:t xml:space="preserve">defined here.  </w:t>
      </w:r>
    </w:p>
    <w:p w14:paraId="367FE92E" w14:textId="77777777" w:rsidR="009D7AAC" w:rsidRDefault="009D7AAC" w:rsidP="009D7AAC">
      <w:pPr>
        <w:pStyle w:val="BodyText"/>
      </w:pPr>
    </w:p>
    <w:p w14:paraId="64216A97" w14:textId="77777777" w:rsidR="009D7AAC" w:rsidRDefault="009D7AAC" w:rsidP="009D7AAC">
      <w:pPr>
        <w:pStyle w:val="BodyText"/>
      </w:pPr>
    </w:p>
    <w:p w14:paraId="71031DBC" w14:textId="77777777" w:rsidR="009D7AAC" w:rsidRDefault="009D7AAC" w:rsidP="009D7AAC">
      <w:pPr>
        <w:pStyle w:val="BodyText"/>
      </w:pPr>
      <w:r>
        <w:t xml:space="preserve">              DD ACCESS: </w:t>
      </w:r>
    </w:p>
    <w:p w14:paraId="1F98B14E" w14:textId="77777777" w:rsidR="009D7AAC" w:rsidRDefault="009D7AAC" w:rsidP="009D7AAC">
      <w:pPr>
        <w:pStyle w:val="BodyText"/>
      </w:pPr>
      <w:r>
        <w:t xml:space="preserve">              RD ACCESS: </w:t>
      </w:r>
    </w:p>
    <w:p w14:paraId="3FD6C87D" w14:textId="77777777" w:rsidR="009D7AAC" w:rsidRDefault="009D7AAC" w:rsidP="009D7AAC">
      <w:pPr>
        <w:pStyle w:val="BodyText"/>
      </w:pPr>
      <w:r>
        <w:t xml:space="preserve">              WR ACCESS: </w:t>
      </w:r>
    </w:p>
    <w:p w14:paraId="2DD6445E" w14:textId="77777777" w:rsidR="009D7AAC" w:rsidRDefault="009D7AAC" w:rsidP="009D7AAC">
      <w:pPr>
        <w:pStyle w:val="BodyText"/>
      </w:pPr>
      <w:r>
        <w:t xml:space="preserve">             DEL ACCESS: </w:t>
      </w:r>
    </w:p>
    <w:p w14:paraId="1009A5A4" w14:textId="77777777" w:rsidR="009D7AAC" w:rsidRDefault="009D7AAC" w:rsidP="009D7AAC">
      <w:pPr>
        <w:pStyle w:val="BodyText"/>
      </w:pPr>
      <w:r>
        <w:t xml:space="preserve">           LAYGO ACCESS: </w:t>
      </w:r>
    </w:p>
    <w:p w14:paraId="5D242FBC" w14:textId="77777777" w:rsidR="009D7AAC" w:rsidRDefault="009D7AAC" w:rsidP="009D7AAC">
      <w:pPr>
        <w:pStyle w:val="BodyText"/>
      </w:pPr>
      <w:r>
        <w:t xml:space="preserve">           AUDIT ACCESS: </w:t>
      </w:r>
    </w:p>
    <w:p w14:paraId="5048311D" w14:textId="77777777" w:rsidR="009D7AAC" w:rsidRDefault="009D7AAC" w:rsidP="009D7AAC">
      <w:pPr>
        <w:pStyle w:val="BodyText"/>
      </w:pPr>
    </w:p>
    <w:p w14:paraId="7C90FC00" w14:textId="77777777" w:rsidR="009D7AAC" w:rsidRDefault="009D7AAC" w:rsidP="009D7AAC">
      <w:pPr>
        <w:pStyle w:val="BodyText"/>
      </w:pPr>
      <w:r>
        <w:t xml:space="preserve">        (NOTE: Kernel's File Access Security has been installed in this UCI.)</w:t>
      </w:r>
    </w:p>
    <w:p w14:paraId="61207D5D" w14:textId="77777777" w:rsidR="009D7AAC" w:rsidRDefault="009D7AAC" w:rsidP="009D7AAC">
      <w:pPr>
        <w:pStyle w:val="BodyText"/>
      </w:pPr>
    </w:p>
    <w:p w14:paraId="3676523F" w14:textId="77777777" w:rsidR="009D7AAC" w:rsidRDefault="009D7AAC" w:rsidP="009D7AAC">
      <w:pPr>
        <w:pStyle w:val="BodyText"/>
      </w:pPr>
    </w:p>
    <w:p w14:paraId="0974FA5D" w14:textId="5D60201B" w:rsidR="009D7AAC" w:rsidRDefault="009D7AAC" w:rsidP="009D7AAC">
      <w:pPr>
        <w:pStyle w:val="BodyText"/>
      </w:pPr>
      <w:r>
        <w:t>CROSS</w:t>
      </w:r>
      <w:r w:rsidR="00E80F83">
        <w:t xml:space="preserve"> </w:t>
      </w:r>
      <w:r>
        <w:t>REFERENCED BY: USERNAME(AC), RESOURCENAME(B)</w:t>
      </w:r>
    </w:p>
    <w:p w14:paraId="67B56E5E" w14:textId="77777777" w:rsidR="009D7AAC" w:rsidRDefault="009D7AAC" w:rsidP="009D7AAC">
      <w:pPr>
        <w:pStyle w:val="BodyText"/>
      </w:pPr>
    </w:p>
    <w:p w14:paraId="3657E8E9" w14:textId="77777777" w:rsidR="009D7AAC" w:rsidRDefault="009D7AAC" w:rsidP="009D7AAC">
      <w:pPr>
        <w:pStyle w:val="BodyText"/>
      </w:pPr>
      <w:r>
        <w:t>INDEXED BY:    RESOURCENAME &amp; USERNAME (AD)</w:t>
      </w:r>
    </w:p>
    <w:p w14:paraId="658F0789" w14:textId="77777777" w:rsidR="009D7AAC" w:rsidRDefault="009D7AAC" w:rsidP="009D7AAC">
      <w:pPr>
        <w:pStyle w:val="BodyText"/>
      </w:pPr>
    </w:p>
    <w:p w14:paraId="5440ACA3" w14:textId="25333E87" w:rsidR="009D7AAC" w:rsidRDefault="009D7AAC" w:rsidP="009D7AAC">
      <w:pPr>
        <w:pStyle w:val="BodyText"/>
      </w:pPr>
      <w:r>
        <w:t>409.833,.01   RESOURCENAME           0;1 POINTER</w:t>
      </w:r>
      <w:r w:rsidR="00E80F83">
        <w:t xml:space="preserve"> TO SDEC RESOURCE FILE (#409.83</w:t>
      </w:r>
      <w:r>
        <w:t>1) (Required)</w:t>
      </w:r>
    </w:p>
    <w:p w14:paraId="502BDD94" w14:textId="77777777" w:rsidR="009D7AAC" w:rsidRDefault="009D7AAC" w:rsidP="009D7AAC">
      <w:pPr>
        <w:pStyle w:val="BodyText"/>
      </w:pPr>
    </w:p>
    <w:p w14:paraId="3DE053FA" w14:textId="77777777" w:rsidR="009D7AAC" w:rsidRDefault="009D7AAC" w:rsidP="009D7AAC">
      <w:pPr>
        <w:pStyle w:val="BodyText"/>
      </w:pPr>
      <w:r>
        <w:t xml:space="preserve">              LAST EDITED:      AUG 12, 2014 </w:t>
      </w:r>
    </w:p>
    <w:p w14:paraId="62027629" w14:textId="77777777" w:rsidR="009D7AAC" w:rsidRDefault="009D7AAC" w:rsidP="009D7AAC">
      <w:pPr>
        <w:pStyle w:val="BodyText"/>
      </w:pPr>
      <w:r>
        <w:t xml:space="preserve">              HELP-PROMPT:      Select a resource </w:t>
      </w:r>
    </w:p>
    <w:p w14:paraId="12B2FFC1" w14:textId="12428041" w:rsidR="009D7AAC" w:rsidRDefault="009D7AAC" w:rsidP="009D7AAC">
      <w:pPr>
        <w:pStyle w:val="BodyText"/>
      </w:pPr>
      <w:r>
        <w:t xml:space="preserve">              DESCRIPTION:      This is the Reso</w:t>
      </w:r>
      <w:r w:rsidR="00E80F83">
        <w:t xml:space="preserve">urce (SDEC RESOURCE) that is to </w:t>
      </w:r>
      <w:r>
        <w:t xml:space="preserve">be linked to a user (NEW PERSON).  </w:t>
      </w:r>
    </w:p>
    <w:p w14:paraId="3F8C2B4A" w14:textId="77777777" w:rsidR="009D7AAC" w:rsidRDefault="009D7AAC" w:rsidP="009D7AAC">
      <w:pPr>
        <w:pStyle w:val="BodyText"/>
      </w:pPr>
      <w:r>
        <w:t xml:space="preserve">              CROSS-REFERENCE:  409.833^B </w:t>
      </w:r>
    </w:p>
    <w:p w14:paraId="7F659E67" w14:textId="77777777" w:rsidR="009D7AAC" w:rsidRDefault="009D7AAC" w:rsidP="009D7AAC">
      <w:pPr>
        <w:pStyle w:val="BodyText"/>
      </w:pPr>
      <w:r>
        <w:t xml:space="preserve">                                1)= S ^SDEC(409.833,"B",$E(X,1,30),DA)=""</w:t>
      </w:r>
    </w:p>
    <w:p w14:paraId="787AE487" w14:textId="77777777" w:rsidR="009D7AAC" w:rsidRDefault="009D7AAC" w:rsidP="009D7AAC">
      <w:pPr>
        <w:pStyle w:val="BodyText"/>
      </w:pPr>
      <w:r>
        <w:t xml:space="preserve">                                2)= K ^SDEC(409.833,"B",$E(X,1,30),DA)</w:t>
      </w:r>
    </w:p>
    <w:p w14:paraId="1D9E0CB3" w14:textId="77777777" w:rsidR="009D7AAC" w:rsidRDefault="009D7AAC" w:rsidP="009D7AAC">
      <w:pPr>
        <w:pStyle w:val="BodyText"/>
      </w:pPr>
    </w:p>
    <w:p w14:paraId="5359FA08" w14:textId="77777777" w:rsidR="009D7AAC" w:rsidRDefault="009D7AAC" w:rsidP="009D7AAC">
      <w:pPr>
        <w:pStyle w:val="BodyText"/>
      </w:pPr>
      <w:r>
        <w:t xml:space="preserve">              RECORD INDEXES:   AD (#1661)</w:t>
      </w:r>
    </w:p>
    <w:p w14:paraId="3DD9D7ED" w14:textId="77777777" w:rsidR="009D7AAC" w:rsidRDefault="009D7AAC" w:rsidP="009D7AAC">
      <w:pPr>
        <w:pStyle w:val="BodyText"/>
      </w:pPr>
    </w:p>
    <w:p w14:paraId="693D82D3" w14:textId="77777777" w:rsidR="009D7AAC" w:rsidRDefault="009D7AAC" w:rsidP="009D7AAC">
      <w:pPr>
        <w:pStyle w:val="BodyText"/>
      </w:pPr>
      <w:r>
        <w:t>409.833,.02   USERNAME               0;2 POINTER TO NEW PERSON FILE (#200)</w:t>
      </w:r>
    </w:p>
    <w:p w14:paraId="77D0CFC9" w14:textId="77777777" w:rsidR="009D7AAC" w:rsidRDefault="009D7AAC" w:rsidP="009D7AAC">
      <w:pPr>
        <w:pStyle w:val="BodyText"/>
      </w:pPr>
    </w:p>
    <w:p w14:paraId="20C04AE2" w14:textId="77777777" w:rsidR="009D7AAC" w:rsidRDefault="009D7AAC" w:rsidP="009D7AAC">
      <w:pPr>
        <w:pStyle w:val="BodyText"/>
      </w:pPr>
      <w:r>
        <w:t xml:space="preserve">              LAST EDITED:      AUG 12, 2014 </w:t>
      </w:r>
    </w:p>
    <w:p w14:paraId="0C057322" w14:textId="77777777" w:rsidR="009D7AAC" w:rsidRDefault="009D7AAC" w:rsidP="009D7AAC">
      <w:pPr>
        <w:pStyle w:val="BodyText"/>
      </w:pPr>
      <w:r>
        <w:t xml:space="preserve">              HELP-PROMPT:      Select the user who is linked to the Resource. </w:t>
      </w:r>
    </w:p>
    <w:p w14:paraId="563614BB" w14:textId="0E5E70D8" w:rsidR="009D7AAC" w:rsidRDefault="009D7AAC" w:rsidP="009D7AAC">
      <w:pPr>
        <w:pStyle w:val="BodyText"/>
      </w:pPr>
      <w:r>
        <w:t xml:space="preserve">              DESCRIPTION:      This is the user (NEW PERSON file) that will be</w:t>
      </w:r>
      <w:r w:rsidR="00E80F83">
        <w:t xml:space="preserve"> </w:t>
      </w:r>
      <w:r>
        <w:t xml:space="preserve">linked to a Resource (SDEC RESOURCE file).  </w:t>
      </w:r>
    </w:p>
    <w:p w14:paraId="73C63C45" w14:textId="77777777" w:rsidR="009D7AAC" w:rsidRDefault="009D7AAC" w:rsidP="009D7AAC">
      <w:pPr>
        <w:pStyle w:val="BodyText"/>
      </w:pPr>
    </w:p>
    <w:p w14:paraId="17032A51" w14:textId="77777777" w:rsidR="009D7AAC" w:rsidRDefault="009D7AAC" w:rsidP="009D7AAC">
      <w:pPr>
        <w:pStyle w:val="BodyText"/>
      </w:pPr>
      <w:r>
        <w:t xml:space="preserve">              CROSS-REFERENCE:  409.833^AC </w:t>
      </w:r>
    </w:p>
    <w:p w14:paraId="6F7B13A7" w14:textId="77777777" w:rsidR="009D7AAC" w:rsidRDefault="009D7AAC" w:rsidP="009D7AAC">
      <w:pPr>
        <w:pStyle w:val="BodyText"/>
      </w:pPr>
      <w:r>
        <w:t xml:space="preserve">                                1)= S ^SDEC(409.833,"AC",$E(X,1,30),DA)=""</w:t>
      </w:r>
    </w:p>
    <w:p w14:paraId="5FADF0A4" w14:textId="77777777" w:rsidR="009D7AAC" w:rsidRDefault="009D7AAC" w:rsidP="009D7AAC">
      <w:pPr>
        <w:pStyle w:val="BodyText"/>
      </w:pPr>
      <w:r>
        <w:t xml:space="preserve">                                2)= K ^SDEC(409.833,"AC",$E(X,1,30),DA)</w:t>
      </w:r>
    </w:p>
    <w:p w14:paraId="133DB076" w14:textId="4C545951" w:rsidR="009D7AAC" w:rsidRDefault="009D7AAC" w:rsidP="009D7AAC">
      <w:pPr>
        <w:pStyle w:val="BodyText"/>
      </w:pPr>
      <w:r>
        <w:t xml:space="preserve">                                This AC </w:t>
      </w:r>
      <w:proofErr w:type="spellStart"/>
      <w:r>
        <w:t>xref</w:t>
      </w:r>
      <w:proofErr w:type="spellEnd"/>
      <w:r>
        <w:t xml:space="preserve"> is used to look up the SDEC</w:t>
      </w:r>
      <w:r w:rsidR="00E80F83">
        <w:t xml:space="preserve"> </w:t>
      </w:r>
      <w:r>
        <w:t>RESOURCE USER record using the given User (NEW</w:t>
      </w:r>
      <w:r w:rsidR="00E80F83">
        <w:t xml:space="preserve"> </w:t>
      </w:r>
      <w:r>
        <w:t xml:space="preserve">PERSON).  </w:t>
      </w:r>
    </w:p>
    <w:p w14:paraId="6F6A9BFD" w14:textId="77777777" w:rsidR="009D7AAC" w:rsidRDefault="009D7AAC" w:rsidP="009D7AAC">
      <w:pPr>
        <w:pStyle w:val="BodyText"/>
      </w:pPr>
    </w:p>
    <w:p w14:paraId="67EF38BC" w14:textId="77777777" w:rsidR="009D7AAC" w:rsidRDefault="009D7AAC" w:rsidP="009D7AAC">
      <w:pPr>
        <w:pStyle w:val="BodyText"/>
      </w:pPr>
      <w:r>
        <w:t xml:space="preserve">              RECORD INDEXES:   AD (#1661)</w:t>
      </w:r>
    </w:p>
    <w:p w14:paraId="5F607FDA" w14:textId="77777777" w:rsidR="009D7AAC" w:rsidRDefault="009D7AAC" w:rsidP="009D7AAC">
      <w:pPr>
        <w:pStyle w:val="BodyText"/>
      </w:pPr>
    </w:p>
    <w:p w14:paraId="1415BC31" w14:textId="77777777" w:rsidR="009D7AAC" w:rsidRDefault="009D7AAC" w:rsidP="009D7AAC">
      <w:pPr>
        <w:pStyle w:val="BodyText"/>
      </w:pPr>
      <w:r>
        <w:t>409.833,.03   OVERBOOK               0;3 SET</w:t>
      </w:r>
    </w:p>
    <w:p w14:paraId="20E17028" w14:textId="77777777" w:rsidR="009D7AAC" w:rsidRDefault="009D7AAC" w:rsidP="009D7AAC">
      <w:pPr>
        <w:pStyle w:val="BodyText"/>
      </w:pPr>
    </w:p>
    <w:p w14:paraId="03986588" w14:textId="77777777" w:rsidR="009D7AAC" w:rsidRDefault="009D7AAC" w:rsidP="009D7AAC">
      <w:pPr>
        <w:pStyle w:val="BodyText"/>
      </w:pPr>
      <w:r>
        <w:t xml:space="preserve">                                '1' FOR YES; </w:t>
      </w:r>
    </w:p>
    <w:p w14:paraId="087BD253" w14:textId="77777777" w:rsidR="009D7AAC" w:rsidRDefault="009D7AAC" w:rsidP="009D7AAC">
      <w:pPr>
        <w:pStyle w:val="BodyText"/>
      </w:pPr>
      <w:r>
        <w:lastRenderedPageBreak/>
        <w:t xml:space="preserve">                                '0' FOR NO; </w:t>
      </w:r>
    </w:p>
    <w:p w14:paraId="11406B4F" w14:textId="77777777" w:rsidR="009D7AAC" w:rsidRDefault="009D7AAC" w:rsidP="009D7AAC">
      <w:pPr>
        <w:pStyle w:val="BodyText"/>
      </w:pPr>
      <w:r>
        <w:t xml:space="preserve">              LAST EDITED:      AUG 12, 2014 </w:t>
      </w:r>
    </w:p>
    <w:p w14:paraId="038A7177" w14:textId="6880E5FE" w:rsidR="009D7AAC" w:rsidRDefault="009D7AAC" w:rsidP="009D7AAC">
      <w:pPr>
        <w:pStyle w:val="BodyText"/>
      </w:pPr>
      <w:r>
        <w:t xml:space="preserve">              HELP-PROMPT:      Enter 1 or YES if this user is allowed to overbook. Enter 0 or NO if this user is not allowed to overbook. </w:t>
      </w:r>
    </w:p>
    <w:p w14:paraId="468F94F5" w14:textId="208481C3" w:rsidR="009D7AAC" w:rsidRDefault="009D7AAC" w:rsidP="009D7AAC">
      <w:pPr>
        <w:pStyle w:val="BodyText"/>
      </w:pPr>
      <w:r>
        <w:t xml:space="preserve">              DESCRIPTION:        Define if this user has Overbook privileges.  </w:t>
      </w:r>
    </w:p>
    <w:p w14:paraId="28AAC9DE" w14:textId="77777777" w:rsidR="009D7AAC" w:rsidRDefault="009D7AAC" w:rsidP="009D7AAC">
      <w:pPr>
        <w:pStyle w:val="BodyText"/>
      </w:pPr>
    </w:p>
    <w:p w14:paraId="3B0F24D6" w14:textId="77777777" w:rsidR="009D7AAC" w:rsidRDefault="009D7AAC" w:rsidP="009D7AAC">
      <w:pPr>
        <w:pStyle w:val="BodyText"/>
      </w:pPr>
      <w:r>
        <w:t>409.833,.04   MODIFY SCHEDULE        0;4 SET</w:t>
      </w:r>
    </w:p>
    <w:p w14:paraId="0E21250E" w14:textId="77777777" w:rsidR="009D7AAC" w:rsidRDefault="009D7AAC" w:rsidP="009D7AAC">
      <w:pPr>
        <w:pStyle w:val="BodyText"/>
      </w:pPr>
      <w:r>
        <w:t xml:space="preserve">                                '1' FOR YES; </w:t>
      </w:r>
    </w:p>
    <w:p w14:paraId="289738B1" w14:textId="77777777" w:rsidR="009D7AAC" w:rsidRDefault="009D7AAC" w:rsidP="009D7AAC">
      <w:pPr>
        <w:pStyle w:val="BodyText"/>
      </w:pPr>
      <w:r>
        <w:t xml:space="preserve">                                '0' FOR NO; </w:t>
      </w:r>
    </w:p>
    <w:p w14:paraId="4C66B764" w14:textId="77777777" w:rsidR="009D7AAC" w:rsidRDefault="009D7AAC" w:rsidP="009D7AAC">
      <w:pPr>
        <w:pStyle w:val="BodyText"/>
      </w:pPr>
      <w:r>
        <w:t xml:space="preserve">              LAST EDITED:      AUG 12, 2014 </w:t>
      </w:r>
    </w:p>
    <w:p w14:paraId="68BBD246" w14:textId="780E215D" w:rsidR="009D7AAC" w:rsidRDefault="009D7AAC" w:rsidP="009D7AAC">
      <w:pPr>
        <w:pStyle w:val="BodyText"/>
      </w:pPr>
      <w:r>
        <w:t xml:space="preserve">              HELP-PROMPT:      Enter 1 or YES if this user is allowed to modify schedules. Enter 0 or NO if this user is not allowed to modify schedules. </w:t>
      </w:r>
    </w:p>
    <w:p w14:paraId="00284146" w14:textId="2F821CDC" w:rsidR="009D7AAC" w:rsidRDefault="009D7AAC" w:rsidP="009D7AAC">
      <w:pPr>
        <w:pStyle w:val="BodyText"/>
      </w:pPr>
      <w:r>
        <w:t xml:space="preserve">              DESCRIPTION:        Define if this user can Modify Schedules.  </w:t>
      </w:r>
    </w:p>
    <w:p w14:paraId="235CC238" w14:textId="77777777" w:rsidR="009D7AAC" w:rsidRDefault="009D7AAC" w:rsidP="009D7AAC">
      <w:pPr>
        <w:pStyle w:val="BodyText"/>
      </w:pPr>
    </w:p>
    <w:p w14:paraId="12E6077A" w14:textId="77777777" w:rsidR="009D7AAC" w:rsidRDefault="009D7AAC" w:rsidP="009D7AAC">
      <w:pPr>
        <w:pStyle w:val="BodyText"/>
      </w:pPr>
      <w:r>
        <w:t>409.833,.05   MODIFY APPOINTMENTS    0;5 SET</w:t>
      </w:r>
    </w:p>
    <w:p w14:paraId="71BCEE8C" w14:textId="77777777" w:rsidR="009D7AAC" w:rsidRDefault="009D7AAC" w:rsidP="009D7AAC">
      <w:pPr>
        <w:pStyle w:val="BodyText"/>
      </w:pPr>
      <w:r>
        <w:t xml:space="preserve">                                '1' FOR YES; </w:t>
      </w:r>
    </w:p>
    <w:p w14:paraId="7818564F" w14:textId="77777777" w:rsidR="009D7AAC" w:rsidRDefault="009D7AAC" w:rsidP="009D7AAC">
      <w:pPr>
        <w:pStyle w:val="BodyText"/>
      </w:pPr>
      <w:r>
        <w:t xml:space="preserve">                                '0' FOR NO; </w:t>
      </w:r>
    </w:p>
    <w:p w14:paraId="58B412A7" w14:textId="77777777" w:rsidR="009D7AAC" w:rsidRDefault="009D7AAC" w:rsidP="009D7AAC">
      <w:pPr>
        <w:pStyle w:val="BodyText"/>
      </w:pPr>
      <w:r>
        <w:t xml:space="preserve">              LAST EDITED:      AUG 12, 2014 </w:t>
      </w:r>
    </w:p>
    <w:p w14:paraId="5BC01FEB" w14:textId="6522F156" w:rsidR="009D7AAC" w:rsidRDefault="009D7AAC" w:rsidP="009D7AAC">
      <w:pPr>
        <w:pStyle w:val="BodyText"/>
      </w:pPr>
      <w:r>
        <w:t xml:space="preserve">              HELP-PROMPT:      Enter 1 or YES if this user is allowed to modify appointments. Enter 0 or NO if this user is not allowed to modify appointments. </w:t>
      </w:r>
    </w:p>
    <w:p w14:paraId="2213F30A" w14:textId="51315A40" w:rsidR="009D7AAC" w:rsidRDefault="009D7AAC" w:rsidP="009D7AAC">
      <w:pPr>
        <w:pStyle w:val="BodyText"/>
      </w:pPr>
      <w:r>
        <w:t xml:space="preserve">              DESCRIPTION:        Define if this user can Modify Appointments.  </w:t>
      </w:r>
    </w:p>
    <w:p w14:paraId="54EA89B0" w14:textId="77777777" w:rsidR="009D7AAC" w:rsidRDefault="009D7AAC" w:rsidP="009D7AAC">
      <w:pPr>
        <w:pStyle w:val="BodyText"/>
      </w:pPr>
    </w:p>
    <w:p w14:paraId="44B0FA95" w14:textId="77777777" w:rsidR="009D7AAC" w:rsidRDefault="009D7AAC" w:rsidP="009D7AAC">
      <w:pPr>
        <w:pStyle w:val="BodyText"/>
      </w:pPr>
      <w:r>
        <w:t>409.833,.06   MASTEROVERBOOK         0;6 SET</w:t>
      </w:r>
    </w:p>
    <w:p w14:paraId="4AF7583E" w14:textId="77777777" w:rsidR="009D7AAC" w:rsidRDefault="009D7AAC" w:rsidP="009D7AAC">
      <w:pPr>
        <w:pStyle w:val="BodyText"/>
      </w:pPr>
      <w:r>
        <w:t xml:space="preserve">                                '1' FOR YES; </w:t>
      </w:r>
    </w:p>
    <w:p w14:paraId="0E012223" w14:textId="77777777" w:rsidR="009D7AAC" w:rsidRDefault="009D7AAC" w:rsidP="009D7AAC">
      <w:pPr>
        <w:pStyle w:val="BodyText"/>
      </w:pPr>
      <w:r>
        <w:t xml:space="preserve">                                '0' FOR NO; </w:t>
      </w:r>
    </w:p>
    <w:p w14:paraId="5C87437F" w14:textId="77777777" w:rsidR="009D7AAC" w:rsidRDefault="009D7AAC" w:rsidP="009D7AAC">
      <w:pPr>
        <w:pStyle w:val="BodyText"/>
      </w:pPr>
      <w:r>
        <w:t xml:space="preserve">              LAST EDITED:      AUG 12, 2014 </w:t>
      </w:r>
    </w:p>
    <w:p w14:paraId="7226A909" w14:textId="3442AD9D" w:rsidR="009D7AAC" w:rsidRDefault="009D7AAC" w:rsidP="009D7AAC">
      <w:pPr>
        <w:pStyle w:val="BodyText"/>
      </w:pPr>
      <w:r>
        <w:t xml:space="preserve">              HELP-PROMPT:      Enter 1 or YES if this user has master overbook privileges. Enter 0 or NO if this user does not have these privileges. </w:t>
      </w:r>
    </w:p>
    <w:p w14:paraId="4E89294C" w14:textId="1D66B570" w:rsidR="009D7AAC" w:rsidRDefault="009D7AAC" w:rsidP="009D7AAC">
      <w:pPr>
        <w:pStyle w:val="BodyText"/>
      </w:pPr>
      <w:r>
        <w:t xml:space="preserve">              DESCRIPTION:      Define if this user has Master Overbook capabilities.  </w:t>
      </w:r>
    </w:p>
    <w:p w14:paraId="2CA836F9" w14:textId="77777777" w:rsidR="009D7AAC" w:rsidRDefault="009D7AAC" w:rsidP="009D7AAC">
      <w:pPr>
        <w:pStyle w:val="BodyText"/>
      </w:pPr>
    </w:p>
    <w:p w14:paraId="4C51B0B1" w14:textId="77777777" w:rsidR="009D7AAC" w:rsidRDefault="009D7AAC" w:rsidP="009D7AAC">
      <w:pPr>
        <w:pStyle w:val="BodyText"/>
      </w:pPr>
      <w:r>
        <w:t xml:space="preserve">      FILES POINTED TO                      FIELDS</w:t>
      </w:r>
    </w:p>
    <w:p w14:paraId="74F46604" w14:textId="77777777" w:rsidR="009D7AAC" w:rsidRDefault="009D7AAC" w:rsidP="009D7AAC">
      <w:pPr>
        <w:pStyle w:val="BodyText"/>
      </w:pPr>
    </w:p>
    <w:p w14:paraId="5EFAA0FC" w14:textId="77777777" w:rsidR="009D7AAC" w:rsidRDefault="009D7AAC" w:rsidP="009D7AAC">
      <w:pPr>
        <w:pStyle w:val="BodyText"/>
      </w:pPr>
      <w:r>
        <w:t>NEW PERSON (#200)                 USERNAME (#.02)</w:t>
      </w:r>
    </w:p>
    <w:p w14:paraId="4FFED536" w14:textId="77777777" w:rsidR="009D7AAC" w:rsidRDefault="009D7AAC" w:rsidP="009D7AAC">
      <w:pPr>
        <w:pStyle w:val="BodyText"/>
      </w:pPr>
    </w:p>
    <w:p w14:paraId="7E466782" w14:textId="77777777" w:rsidR="009D7AAC" w:rsidRDefault="009D7AAC" w:rsidP="009D7AAC">
      <w:pPr>
        <w:pStyle w:val="BodyText"/>
      </w:pPr>
      <w:r>
        <w:lastRenderedPageBreak/>
        <w:t>SDEC RESOURCE (#409.831)          RESOURCENAME (#.01)</w:t>
      </w:r>
    </w:p>
    <w:p w14:paraId="3F80E717" w14:textId="77777777" w:rsidR="009D7AAC" w:rsidRDefault="009D7AAC" w:rsidP="009D7AAC">
      <w:pPr>
        <w:pStyle w:val="BodyText"/>
      </w:pPr>
    </w:p>
    <w:p w14:paraId="4F2E28CF" w14:textId="77777777" w:rsidR="009D7AAC" w:rsidRDefault="009D7AAC" w:rsidP="009D7AAC">
      <w:pPr>
        <w:pStyle w:val="BodyText"/>
      </w:pPr>
      <w:r>
        <w:t>File #409.833</w:t>
      </w:r>
    </w:p>
    <w:p w14:paraId="38E063AB" w14:textId="77777777" w:rsidR="009D7AAC" w:rsidRDefault="009D7AAC" w:rsidP="009D7AAC">
      <w:pPr>
        <w:pStyle w:val="BodyText"/>
      </w:pPr>
    </w:p>
    <w:p w14:paraId="135C6221" w14:textId="77777777" w:rsidR="009D7AAC" w:rsidRDefault="009D7AAC" w:rsidP="009D7AAC">
      <w:pPr>
        <w:pStyle w:val="BodyText"/>
      </w:pPr>
      <w:r>
        <w:t xml:space="preserve">  Record Indexes:</w:t>
      </w:r>
    </w:p>
    <w:p w14:paraId="5A2D38A5" w14:textId="77777777" w:rsidR="009D7AAC" w:rsidRDefault="009D7AAC" w:rsidP="009D7AAC">
      <w:pPr>
        <w:pStyle w:val="BodyText"/>
      </w:pPr>
    </w:p>
    <w:p w14:paraId="13E2F5AD" w14:textId="77777777" w:rsidR="009D7AAC" w:rsidRDefault="009D7AAC" w:rsidP="009D7AAC">
      <w:pPr>
        <w:pStyle w:val="BodyText"/>
      </w:pPr>
      <w:r>
        <w:t xml:space="preserve">  AD (#1661)    RECORD    REGULAR    IR    SORTING ONLY</w:t>
      </w:r>
    </w:p>
    <w:p w14:paraId="04F79843" w14:textId="77777777" w:rsidR="009D7AAC" w:rsidRDefault="009D7AAC" w:rsidP="009D7AAC">
      <w:pPr>
        <w:pStyle w:val="BodyText"/>
      </w:pPr>
      <w:r>
        <w:t xml:space="preserve">      Short </w:t>
      </w:r>
      <w:proofErr w:type="spellStart"/>
      <w:r>
        <w:t>Descr</w:t>
      </w:r>
      <w:proofErr w:type="spellEnd"/>
      <w:r>
        <w:t>:  Index by RESOURCENAME and USERNAME.</w:t>
      </w:r>
    </w:p>
    <w:p w14:paraId="6B017145" w14:textId="49E0A125" w:rsidR="009D7AAC" w:rsidRDefault="009D7AAC" w:rsidP="009D7AAC">
      <w:pPr>
        <w:pStyle w:val="BodyText"/>
      </w:pPr>
      <w:r>
        <w:t xml:space="preserve">      Description:  This cross reference is used to sort by RESOURCENAME and</w:t>
      </w:r>
      <w:r w:rsidR="00E80F83">
        <w:t xml:space="preserve"> </w:t>
      </w:r>
      <w:r>
        <w:t xml:space="preserve">                    USERNAME.  </w:t>
      </w:r>
    </w:p>
    <w:p w14:paraId="316351B0" w14:textId="77777777" w:rsidR="009D7AAC" w:rsidRDefault="009D7AAC" w:rsidP="009D7AAC">
      <w:pPr>
        <w:pStyle w:val="BodyText"/>
      </w:pPr>
      <w:r>
        <w:t xml:space="preserve">        Set Logic:  S ^SDEC(409.833,"AD",X(1),X(2),DA)=""</w:t>
      </w:r>
    </w:p>
    <w:p w14:paraId="4A419CE3" w14:textId="77777777" w:rsidR="009D7AAC" w:rsidRDefault="009D7AAC" w:rsidP="009D7AAC">
      <w:pPr>
        <w:pStyle w:val="BodyText"/>
      </w:pPr>
      <w:r>
        <w:t xml:space="preserve">       Kill Logic:  K ^SDEC(409.833,"AD",X(1),X(2),DA)</w:t>
      </w:r>
    </w:p>
    <w:p w14:paraId="522C8309" w14:textId="77777777" w:rsidR="009D7AAC" w:rsidRDefault="009D7AAC" w:rsidP="009D7AAC">
      <w:pPr>
        <w:pStyle w:val="BodyText"/>
      </w:pPr>
      <w:r>
        <w:t xml:space="preserve">       Whole Kill:  K ^SDEC(409.833,"AD")</w:t>
      </w:r>
    </w:p>
    <w:p w14:paraId="10ABD08E" w14:textId="77777777" w:rsidR="009D7AAC" w:rsidRDefault="009D7AAC" w:rsidP="009D7AAC">
      <w:pPr>
        <w:pStyle w:val="BodyText"/>
      </w:pPr>
      <w:r>
        <w:t xml:space="preserve">             X(1):  RESOURCENAME  (409.833,.01)  (</w:t>
      </w:r>
      <w:proofErr w:type="spellStart"/>
      <w:r>
        <w:t>Subscr</w:t>
      </w:r>
      <w:proofErr w:type="spellEnd"/>
      <w:r>
        <w:t xml:space="preserve"> 1)  (forwards)</w:t>
      </w:r>
    </w:p>
    <w:p w14:paraId="2A6C9AB9" w14:textId="77777777" w:rsidR="009D7AAC" w:rsidRDefault="009D7AAC" w:rsidP="009D7AAC">
      <w:pPr>
        <w:pStyle w:val="BodyText"/>
      </w:pPr>
      <w:r>
        <w:t xml:space="preserve">             X(2):  USERNAME  (409.833,.02)  (</w:t>
      </w:r>
      <w:proofErr w:type="spellStart"/>
      <w:r>
        <w:t>Subscr</w:t>
      </w:r>
      <w:proofErr w:type="spellEnd"/>
      <w:r>
        <w:t xml:space="preserve"> 2)  (forwards)</w:t>
      </w:r>
    </w:p>
    <w:p w14:paraId="7C63C4AE" w14:textId="77777777" w:rsidR="00E90049" w:rsidRPr="00E90049" w:rsidRDefault="00E90049" w:rsidP="00E90049">
      <w:pPr>
        <w:pStyle w:val="BodyText"/>
      </w:pPr>
    </w:p>
    <w:p w14:paraId="102140AB" w14:textId="28786E02" w:rsidR="00E90049" w:rsidRDefault="00E90049" w:rsidP="0067132E">
      <w:pPr>
        <w:pStyle w:val="Heading3"/>
      </w:pPr>
      <w:bookmarkStart w:id="2260" w:name="_Toc513557807"/>
      <w:r>
        <w:t>#409.834 – SDEC ADDITIONAL RESOURCE</w:t>
      </w:r>
      <w:bookmarkEnd w:id="2260"/>
    </w:p>
    <w:p w14:paraId="224C4FA1" w14:textId="77777777" w:rsidR="00E90049" w:rsidRDefault="00E90049" w:rsidP="00E90049">
      <w:pPr>
        <w:pStyle w:val="BodyText"/>
      </w:pPr>
    </w:p>
    <w:p w14:paraId="5364125F" w14:textId="77777777" w:rsidR="009D7AAC" w:rsidRDefault="009D7AAC" w:rsidP="009D7AAC">
      <w:pPr>
        <w:pStyle w:val="BodyText"/>
      </w:pPr>
      <w:r>
        <w:t xml:space="preserve">STANDARD DATA DICTIONARY #409.834 -- SDEC ADDITIONAL RESOURCE FILE   </w:t>
      </w:r>
    </w:p>
    <w:p w14:paraId="4121A43F" w14:textId="77777777" w:rsidR="009D7AAC" w:rsidRDefault="009D7AAC" w:rsidP="009D7AAC">
      <w:pPr>
        <w:pStyle w:val="BodyText"/>
      </w:pPr>
      <w:r>
        <w:t xml:space="preserve">                                                    FEB 7,2018@14:46:42  PAGE 1</w:t>
      </w:r>
    </w:p>
    <w:p w14:paraId="42A6E7A4" w14:textId="77777777" w:rsidR="009D7AAC" w:rsidRDefault="009D7AAC" w:rsidP="009D7AAC">
      <w:pPr>
        <w:pStyle w:val="BodyText"/>
      </w:pPr>
      <w:r>
        <w:t>STORED IN ^SDEC(409.834,  *** NO DATA STORED YET ***   SITE: TEST.CHEYENNE.MED.V</w:t>
      </w:r>
    </w:p>
    <w:p w14:paraId="181167DB" w14:textId="77777777" w:rsidR="009D7AAC" w:rsidRDefault="009D7AAC" w:rsidP="009D7AAC">
      <w:pPr>
        <w:pStyle w:val="BodyText"/>
      </w:pPr>
      <w:r>
        <w:t xml:space="preserve">A.GOV   UCI: CHEYL134,ROU                                      (VERSION 5.3)   </w:t>
      </w:r>
    </w:p>
    <w:p w14:paraId="6EC9F7E6" w14:textId="77777777" w:rsidR="009D7AAC" w:rsidRDefault="009D7AAC" w:rsidP="009D7AAC">
      <w:pPr>
        <w:pStyle w:val="BodyText"/>
      </w:pPr>
    </w:p>
    <w:p w14:paraId="55382D5C" w14:textId="77777777" w:rsidR="009D7AAC" w:rsidRDefault="009D7AAC" w:rsidP="009D7AAC">
      <w:pPr>
        <w:pStyle w:val="BodyText"/>
      </w:pPr>
      <w:r>
        <w:t>DATA          NAME                  GLOBAL        DATA</w:t>
      </w:r>
    </w:p>
    <w:p w14:paraId="67311788" w14:textId="77777777" w:rsidR="009D7AAC" w:rsidRDefault="009D7AAC" w:rsidP="009D7AAC">
      <w:pPr>
        <w:pStyle w:val="BodyText"/>
      </w:pPr>
      <w:r>
        <w:t>ELEMENT       TITLE                 LOCATION      TYPE</w:t>
      </w:r>
    </w:p>
    <w:p w14:paraId="6160B8EF" w14:textId="77777777" w:rsidR="009D7AAC" w:rsidRDefault="009D7AAC" w:rsidP="009D7AAC">
      <w:pPr>
        <w:pStyle w:val="BodyText"/>
      </w:pPr>
      <w:r>
        <w:t>-------------------------------------------------------------------------------</w:t>
      </w:r>
    </w:p>
    <w:p w14:paraId="736370B5" w14:textId="25AFE710" w:rsidR="009D7AAC" w:rsidRDefault="009D7AAC" w:rsidP="009D7AAC">
      <w:pPr>
        <w:pStyle w:val="BodyText"/>
      </w:pPr>
      <w:r>
        <w:t xml:space="preserve">This file is as used a source file for items that are to be defined as a </w:t>
      </w:r>
      <w:r w:rsidR="00E80F83">
        <w:t>r</w:t>
      </w:r>
      <w:r>
        <w:t>esource, but do not fit into a typical Resource source file.  SDEC RESOURCE</w:t>
      </w:r>
      <w:r w:rsidR="00E80F83">
        <w:t xml:space="preserve"> </w:t>
      </w:r>
      <w:r>
        <w:t xml:space="preserve">points to this file.  </w:t>
      </w:r>
    </w:p>
    <w:p w14:paraId="00E25304" w14:textId="77777777" w:rsidR="009D7AAC" w:rsidRDefault="009D7AAC" w:rsidP="009D7AAC">
      <w:pPr>
        <w:pStyle w:val="BodyText"/>
      </w:pPr>
    </w:p>
    <w:p w14:paraId="05976BEA" w14:textId="77777777" w:rsidR="009D7AAC" w:rsidRDefault="009D7AAC" w:rsidP="009D7AAC">
      <w:pPr>
        <w:pStyle w:val="BodyText"/>
      </w:pPr>
      <w:r>
        <w:t xml:space="preserve">              DD ACCESS: </w:t>
      </w:r>
    </w:p>
    <w:p w14:paraId="1D13B0F9" w14:textId="77777777" w:rsidR="009D7AAC" w:rsidRDefault="009D7AAC" w:rsidP="009D7AAC">
      <w:pPr>
        <w:pStyle w:val="BodyText"/>
      </w:pPr>
      <w:r>
        <w:t xml:space="preserve">              RD ACCESS: </w:t>
      </w:r>
    </w:p>
    <w:p w14:paraId="177911F2" w14:textId="77777777" w:rsidR="009D7AAC" w:rsidRDefault="009D7AAC" w:rsidP="009D7AAC">
      <w:pPr>
        <w:pStyle w:val="BodyText"/>
      </w:pPr>
      <w:r>
        <w:t xml:space="preserve">              WR ACCESS: </w:t>
      </w:r>
    </w:p>
    <w:p w14:paraId="1AB225B4" w14:textId="77777777" w:rsidR="009D7AAC" w:rsidRDefault="009D7AAC" w:rsidP="009D7AAC">
      <w:pPr>
        <w:pStyle w:val="BodyText"/>
      </w:pPr>
      <w:r>
        <w:lastRenderedPageBreak/>
        <w:t xml:space="preserve">             DEL ACCESS: </w:t>
      </w:r>
    </w:p>
    <w:p w14:paraId="3F5D2FBD" w14:textId="77777777" w:rsidR="009D7AAC" w:rsidRDefault="009D7AAC" w:rsidP="009D7AAC">
      <w:pPr>
        <w:pStyle w:val="BodyText"/>
      </w:pPr>
      <w:r>
        <w:t xml:space="preserve">           LAYGO ACCESS: </w:t>
      </w:r>
    </w:p>
    <w:p w14:paraId="74FD3079" w14:textId="77777777" w:rsidR="009D7AAC" w:rsidRDefault="009D7AAC" w:rsidP="009D7AAC">
      <w:pPr>
        <w:pStyle w:val="BodyText"/>
      </w:pPr>
      <w:r>
        <w:t xml:space="preserve">           AUDIT ACCESS: </w:t>
      </w:r>
    </w:p>
    <w:p w14:paraId="30398D24" w14:textId="77777777" w:rsidR="009D7AAC" w:rsidRDefault="009D7AAC" w:rsidP="009D7AAC">
      <w:pPr>
        <w:pStyle w:val="BodyText"/>
      </w:pPr>
    </w:p>
    <w:p w14:paraId="2AE8693C" w14:textId="77777777" w:rsidR="009D7AAC" w:rsidRDefault="009D7AAC" w:rsidP="009D7AAC">
      <w:pPr>
        <w:pStyle w:val="BodyText"/>
      </w:pPr>
      <w:r>
        <w:t xml:space="preserve">        (NOTE: Kernel's File Access Security has been installed in this UCI.)</w:t>
      </w:r>
    </w:p>
    <w:p w14:paraId="484F20D1" w14:textId="77777777" w:rsidR="009D7AAC" w:rsidRDefault="009D7AAC" w:rsidP="009D7AAC">
      <w:pPr>
        <w:pStyle w:val="BodyText"/>
      </w:pPr>
    </w:p>
    <w:p w14:paraId="1EAAC373" w14:textId="77777777" w:rsidR="009D7AAC" w:rsidRDefault="009D7AAC" w:rsidP="009D7AAC">
      <w:pPr>
        <w:pStyle w:val="BodyText"/>
      </w:pPr>
      <w:r>
        <w:t xml:space="preserve">POINTED TO BY: RESOURCE TYPE field (#.012) of the SDEC RESOURCE File (#409.831) </w:t>
      </w:r>
    </w:p>
    <w:p w14:paraId="1818DE3C" w14:textId="77777777" w:rsidR="009D7AAC" w:rsidRDefault="009D7AAC" w:rsidP="009D7AAC">
      <w:pPr>
        <w:pStyle w:val="BodyText"/>
      </w:pPr>
      <w:r>
        <w:t xml:space="preserve">               </w:t>
      </w:r>
    </w:p>
    <w:p w14:paraId="0D1253E7" w14:textId="77777777" w:rsidR="009D7AAC" w:rsidRDefault="009D7AAC" w:rsidP="009D7AAC">
      <w:pPr>
        <w:pStyle w:val="BodyText"/>
      </w:pPr>
    </w:p>
    <w:p w14:paraId="3C8323C1" w14:textId="7FFEE25B" w:rsidR="009D7AAC" w:rsidRDefault="009D7AAC" w:rsidP="009D7AAC">
      <w:pPr>
        <w:pStyle w:val="BodyText"/>
      </w:pPr>
      <w:r>
        <w:t>CROSS</w:t>
      </w:r>
      <w:r w:rsidR="00E80F83">
        <w:t xml:space="preserve"> </w:t>
      </w:r>
      <w:r>
        <w:t>REFERENCED BY: NAME(B)</w:t>
      </w:r>
    </w:p>
    <w:p w14:paraId="0DFF86D9" w14:textId="77777777" w:rsidR="009D7AAC" w:rsidRDefault="009D7AAC" w:rsidP="009D7AAC">
      <w:pPr>
        <w:pStyle w:val="BodyText"/>
      </w:pPr>
    </w:p>
    <w:p w14:paraId="1EE4DD3E" w14:textId="77777777" w:rsidR="009D7AAC" w:rsidRDefault="009D7AAC" w:rsidP="009D7AAC">
      <w:pPr>
        <w:pStyle w:val="BodyText"/>
      </w:pPr>
      <w:r>
        <w:t>409.834,.01   NAME                   0;1 FREE TEXT (Required)</w:t>
      </w:r>
    </w:p>
    <w:p w14:paraId="4D086605" w14:textId="77777777" w:rsidR="009D7AAC" w:rsidRDefault="009D7AAC" w:rsidP="009D7AAC">
      <w:pPr>
        <w:pStyle w:val="BodyText"/>
      </w:pPr>
    </w:p>
    <w:p w14:paraId="563EA721" w14:textId="77777777" w:rsidR="009D7AAC" w:rsidRDefault="009D7AAC" w:rsidP="009D7AAC">
      <w:pPr>
        <w:pStyle w:val="BodyText"/>
      </w:pPr>
      <w:r>
        <w:t xml:space="preserve">              INPUT TRANSFORM:  K:$L(X)&gt;30!($L(X)&lt;3)!'(X'?1P.E) X</w:t>
      </w:r>
    </w:p>
    <w:p w14:paraId="3C9E8A9C" w14:textId="77777777" w:rsidR="009D7AAC" w:rsidRDefault="009D7AAC" w:rsidP="009D7AAC">
      <w:pPr>
        <w:pStyle w:val="BodyText"/>
      </w:pPr>
      <w:r>
        <w:t xml:space="preserve">              LAST EDITED:      SEP 15, 2014 </w:t>
      </w:r>
    </w:p>
    <w:p w14:paraId="2938528C" w14:textId="77777777" w:rsidR="009D7AAC" w:rsidRDefault="009D7AAC" w:rsidP="009D7AAC">
      <w:pPr>
        <w:pStyle w:val="BodyText"/>
      </w:pPr>
      <w:r>
        <w:t xml:space="preserve">              HELP-PROMPT:      Answer must be 3-30 characters in length. </w:t>
      </w:r>
    </w:p>
    <w:p w14:paraId="1989E346" w14:textId="2DD06841" w:rsidR="009D7AAC" w:rsidRDefault="009D7AAC" w:rsidP="009D7AAC">
      <w:pPr>
        <w:pStyle w:val="BodyText"/>
      </w:pPr>
      <w:r>
        <w:t xml:space="preserve">              DESCRIPTION:        Name of this resource.  </w:t>
      </w:r>
    </w:p>
    <w:p w14:paraId="59E0B731" w14:textId="77777777" w:rsidR="009D7AAC" w:rsidRDefault="009D7AAC" w:rsidP="009D7AAC">
      <w:pPr>
        <w:pStyle w:val="BodyText"/>
      </w:pPr>
    </w:p>
    <w:p w14:paraId="1CE0A693" w14:textId="77777777" w:rsidR="009D7AAC" w:rsidRDefault="009D7AAC" w:rsidP="009D7AAC">
      <w:pPr>
        <w:pStyle w:val="BodyText"/>
      </w:pPr>
      <w:r>
        <w:t xml:space="preserve">              CROSS-REFERENCE:  409.834^B </w:t>
      </w:r>
    </w:p>
    <w:p w14:paraId="71630BB9" w14:textId="77777777" w:rsidR="009D7AAC" w:rsidRDefault="009D7AAC" w:rsidP="009D7AAC">
      <w:pPr>
        <w:pStyle w:val="BodyText"/>
      </w:pPr>
      <w:r>
        <w:t xml:space="preserve">                                1)= S ^SDEC(409.834,"B",$E(X,1,30),DA)=""</w:t>
      </w:r>
    </w:p>
    <w:p w14:paraId="7FC5AC7E" w14:textId="77777777" w:rsidR="009D7AAC" w:rsidRDefault="009D7AAC" w:rsidP="009D7AAC">
      <w:pPr>
        <w:pStyle w:val="BodyText"/>
      </w:pPr>
      <w:r>
        <w:t xml:space="preserve">                                2)= K ^SDEC(409.834,"B",$E(X,1,30),DA)</w:t>
      </w:r>
    </w:p>
    <w:p w14:paraId="5D775A61" w14:textId="77777777" w:rsidR="009D7AAC" w:rsidRDefault="009D7AAC" w:rsidP="009D7AAC">
      <w:pPr>
        <w:pStyle w:val="BodyText"/>
      </w:pPr>
    </w:p>
    <w:p w14:paraId="2B43ED49" w14:textId="77777777" w:rsidR="009D7AAC" w:rsidRDefault="009D7AAC" w:rsidP="009D7AAC">
      <w:pPr>
        <w:pStyle w:val="BodyText"/>
      </w:pPr>
      <w:r>
        <w:t>409.834,2     INACTIVE               0;2 SET</w:t>
      </w:r>
    </w:p>
    <w:p w14:paraId="66FB8C4A" w14:textId="77777777" w:rsidR="009D7AAC" w:rsidRDefault="009D7AAC" w:rsidP="009D7AAC">
      <w:pPr>
        <w:pStyle w:val="BodyText"/>
      </w:pPr>
      <w:r>
        <w:t xml:space="preserve">                                '1' FOR YES; </w:t>
      </w:r>
    </w:p>
    <w:p w14:paraId="5B41D94F" w14:textId="77777777" w:rsidR="009D7AAC" w:rsidRDefault="009D7AAC" w:rsidP="009D7AAC">
      <w:pPr>
        <w:pStyle w:val="BodyText"/>
      </w:pPr>
      <w:r>
        <w:t xml:space="preserve">                                '0' FOR NO; </w:t>
      </w:r>
    </w:p>
    <w:p w14:paraId="083A9128" w14:textId="77777777" w:rsidR="009D7AAC" w:rsidRDefault="009D7AAC" w:rsidP="009D7AAC">
      <w:pPr>
        <w:pStyle w:val="BodyText"/>
      </w:pPr>
      <w:r>
        <w:t xml:space="preserve">              LAST EDITED:      SEP 15, 2014 </w:t>
      </w:r>
    </w:p>
    <w:p w14:paraId="3F9836B9" w14:textId="5751AF34" w:rsidR="009D7AAC" w:rsidRDefault="009D7AAC" w:rsidP="009D7AAC">
      <w:pPr>
        <w:pStyle w:val="BodyText"/>
      </w:pPr>
      <w:r>
        <w:t xml:space="preserve">              HELP-PROMPT:      Enter 1 or YES if this additional resource is inactive. Enter 0 or NO if this additional resource is active. </w:t>
      </w:r>
    </w:p>
    <w:p w14:paraId="19517043" w14:textId="0512832C" w:rsidR="009D7AAC" w:rsidRDefault="009D7AAC" w:rsidP="009D7AAC">
      <w:pPr>
        <w:pStyle w:val="BodyText"/>
      </w:pPr>
      <w:r>
        <w:t xml:space="preserve">              DESCRIPTION:      Yes/No field to indicate that this resource is inactive.  </w:t>
      </w:r>
    </w:p>
    <w:p w14:paraId="23787B75" w14:textId="77777777" w:rsidR="009D7AAC" w:rsidRDefault="009D7AAC" w:rsidP="00E90049">
      <w:pPr>
        <w:pStyle w:val="BodyText"/>
      </w:pPr>
    </w:p>
    <w:p w14:paraId="64979366" w14:textId="09A17A34" w:rsidR="00E90049" w:rsidRDefault="00E90049" w:rsidP="0067132E">
      <w:pPr>
        <w:pStyle w:val="Heading3"/>
      </w:pPr>
      <w:bookmarkStart w:id="2261" w:name="_Toc513557808"/>
      <w:r>
        <w:t>#409.84 – SDEC APPOINTMENT</w:t>
      </w:r>
      <w:bookmarkEnd w:id="2261"/>
    </w:p>
    <w:p w14:paraId="496074B7" w14:textId="77777777" w:rsidR="00E90049" w:rsidRDefault="00E90049" w:rsidP="00E90049">
      <w:pPr>
        <w:pStyle w:val="BodyText"/>
      </w:pPr>
    </w:p>
    <w:p w14:paraId="1BEFC6C5" w14:textId="77777777" w:rsidR="009D7AAC" w:rsidRDefault="009D7AAC" w:rsidP="009D7AAC">
      <w:pPr>
        <w:pStyle w:val="BodyText"/>
      </w:pPr>
      <w:r>
        <w:lastRenderedPageBreak/>
        <w:t xml:space="preserve">STANDARD DATA DICTIONARY #409.84 -- SDEC APPOINTMENT FILE   </w:t>
      </w:r>
    </w:p>
    <w:p w14:paraId="58A92864" w14:textId="77777777" w:rsidR="009D7AAC" w:rsidRDefault="009D7AAC" w:rsidP="009D7AAC">
      <w:pPr>
        <w:pStyle w:val="BodyText"/>
      </w:pPr>
      <w:r>
        <w:t xml:space="preserve">                                                    FEB 7,2018@14:46:59  PAGE 1</w:t>
      </w:r>
    </w:p>
    <w:p w14:paraId="6D9FC58A" w14:textId="323EE05D" w:rsidR="009D7AAC" w:rsidRDefault="009D7AAC" w:rsidP="009D7AAC">
      <w:pPr>
        <w:pStyle w:val="BodyText"/>
      </w:pPr>
      <w:r>
        <w:t xml:space="preserve">STORED IN ^SDEC(409.84,  (3362 ENTRIES)   SITE: TEST.CHEYENNE.MED.VA.GOV   UCI: CHEYL134,ROU                                                   (VERSION 5.3)   </w:t>
      </w:r>
    </w:p>
    <w:p w14:paraId="256A3A8B" w14:textId="77777777" w:rsidR="009D7AAC" w:rsidRDefault="009D7AAC" w:rsidP="009D7AAC">
      <w:pPr>
        <w:pStyle w:val="BodyText"/>
      </w:pPr>
    </w:p>
    <w:p w14:paraId="7754A043" w14:textId="77777777" w:rsidR="009D7AAC" w:rsidRDefault="009D7AAC" w:rsidP="009D7AAC">
      <w:pPr>
        <w:pStyle w:val="BodyText"/>
      </w:pPr>
      <w:r>
        <w:t>DATA          NAME                  GLOBAL        DATA</w:t>
      </w:r>
    </w:p>
    <w:p w14:paraId="04952C45" w14:textId="77777777" w:rsidR="009D7AAC" w:rsidRDefault="009D7AAC" w:rsidP="009D7AAC">
      <w:pPr>
        <w:pStyle w:val="BodyText"/>
      </w:pPr>
      <w:r>
        <w:t>ELEMENT       TITLE                 LOCATION      TYPE</w:t>
      </w:r>
    </w:p>
    <w:p w14:paraId="69D00531" w14:textId="77777777" w:rsidR="009D7AAC" w:rsidRDefault="009D7AAC" w:rsidP="009D7AAC">
      <w:pPr>
        <w:pStyle w:val="BodyText"/>
      </w:pPr>
      <w:r>
        <w:t>-------------------------------------------------------------------------------</w:t>
      </w:r>
    </w:p>
    <w:p w14:paraId="6C64167E" w14:textId="77777777" w:rsidR="009D7AAC" w:rsidRDefault="009D7AAC" w:rsidP="009D7AAC">
      <w:pPr>
        <w:pStyle w:val="BodyText"/>
      </w:pPr>
      <w:r>
        <w:t xml:space="preserve">This is where appointment definitions are linked to a resource.  </w:t>
      </w:r>
    </w:p>
    <w:p w14:paraId="56BFDCFA" w14:textId="77777777" w:rsidR="009D7AAC" w:rsidRDefault="009D7AAC" w:rsidP="009D7AAC">
      <w:pPr>
        <w:pStyle w:val="BodyText"/>
      </w:pPr>
    </w:p>
    <w:p w14:paraId="198D50BE" w14:textId="77777777" w:rsidR="009D7AAC" w:rsidRDefault="009D7AAC" w:rsidP="009D7AAC">
      <w:pPr>
        <w:pStyle w:val="BodyText"/>
      </w:pPr>
    </w:p>
    <w:p w14:paraId="5D5F4E68" w14:textId="77777777" w:rsidR="009D7AAC" w:rsidRDefault="009D7AAC" w:rsidP="009D7AAC">
      <w:pPr>
        <w:pStyle w:val="BodyText"/>
      </w:pPr>
      <w:r>
        <w:t xml:space="preserve">              DD ACCESS: </w:t>
      </w:r>
    </w:p>
    <w:p w14:paraId="2C4FCD44" w14:textId="77777777" w:rsidR="009D7AAC" w:rsidRDefault="009D7AAC" w:rsidP="009D7AAC">
      <w:pPr>
        <w:pStyle w:val="BodyText"/>
      </w:pPr>
      <w:r>
        <w:t xml:space="preserve">              RD ACCESS: </w:t>
      </w:r>
    </w:p>
    <w:p w14:paraId="0C82693F" w14:textId="77777777" w:rsidR="009D7AAC" w:rsidRDefault="009D7AAC" w:rsidP="009D7AAC">
      <w:pPr>
        <w:pStyle w:val="BodyText"/>
      </w:pPr>
      <w:r>
        <w:t xml:space="preserve">              WR ACCESS: </w:t>
      </w:r>
    </w:p>
    <w:p w14:paraId="020C4A91" w14:textId="77777777" w:rsidR="009D7AAC" w:rsidRDefault="009D7AAC" w:rsidP="009D7AAC">
      <w:pPr>
        <w:pStyle w:val="BodyText"/>
      </w:pPr>
      <w:r>
        <w:t xml:space="preserve">             DEL ACCESS: </w:t>
      </w:r>
    </w:p>
    <w:p w14:paraId="2C954464" w14:textId="77777777" w:rsidR="009D7AAC" w:rsidRDefault="009D7AAC" w:rsidP="009D7AAC">
      <w:pPr>
        <w:pStyle w:val="BodyText"/>
      </w:pPr>
      <w:r>
        <w:t xml:space="preserve">           LAYGO ACCESS: </w:t>
      </w:r>
    </w:p>
    <w:p w14:paraId="756D6E25" w14:textId="77777777" w:rsidR="009D7AAC" w:rsidRDefault="009D7AAC" w:rsidP="009D7AAC">
      <w:pPr>
        <w:pStyle w:val="BodyText"/>
      </w:pPr>
      <w:r>
        <w:t xml:space="preserve">           AUDIT ACCESS: </w:t>
      </w:r>
    </w:p>
    <w:p w14:paraId="02276CAB" w14:textId="77777777" w:rsidR="009D7AAC" w:rsidRDefault="009D7AAC" w:rsidP="009D7AAC">
      <w:pPr>
        <w:pStyle w:val="BodyText"/>
      </w:pPr>
    </w:p>
    <w:p w14:paraId="3D808CE6" w14:textId="77777777" w:rsidR="009D7AAC" w:rsidRDefault="009D7AAC" w:rsidP="009D7AAC">
      <w:pPr>
        <w:pStyle w:val="BodyText"/>
      </w:pPr>
      <w:r>
        <w:t xml:space="preserve">        (NOTE: Kernel's File Access Security has been installed in this UCI.)</w:t>
      </w:r>
    </w:p>
    <w:p w14:paraId="07AA36EA" w14:textId="77777777" w:rsidR="009D7AAC" w:rsidRDefault="009D7AAC" w:rsidP="009D7AAC">
      <w:pPr>
        <w:pStyle w:val="BodyText"/>
      </w:pPr>
    </w:p>
    <w:p w14:paraId="280973F2" w14:textId="77777777" w:rsidR="009D7AAC" w:rsidRDefault="009D7AAC" w:rsidP="009D7AAC">
      <w:pPr>
        <w:pStyle w:val="BodyText"/>
      </w:pPr>
    </w:p>
    <w:p w14:paraId="0DB1C297" w14:textId="77777777" w:rsidR="009D7AAC" w:rsidRDefault="009D7AAC" w:rsidP="009D7AAC">
      <w:pPr>
        <w:pStyle w:val="BodyText"/>
      </w:pPr>
      <w:r>
        <w:t xml:space="preserve">POINTED TO BY: MULT APPTS MADE field (#.02) of the MULT APPTS MADE sub-field </w:t>
      </w:r>
    </w:p>
    <w:p w14:paraId="7782CCC1" w14:textId="692F7BAF" w:rsidR="009D7AAC" w:rsidRDefault="00E80F83" w:rsidP="009D7AAC">
      <w:pPr>
        <w:pStyle w:val="BodyText"/>
      </w:pPr>
      <w:r>
        <w:t xml:space="preserve"> </w:t>
      </w:r>
      <w:r w:rsidR="009D7AAC">
        <w:t xml:space="preserve">(#409.852) of the SDEC APPT REQUEST File (#409.85) </w:t>
      </w:r>
    </w:p>
    <w:p w14:paraId="6FF60744" w14:textId="77777777" w:rsidR="009D7AAC" w:rsidRDefault="009D7AAC" w:rsidP="009D7AAC">
      <w:pPr>
        <w:pStyle w:val="BodyText"/>
      </w:pPr>
      <w:r>
        <w:t xml:space="preserve">               </w:t>
      </w:r>
    </w:p>
    <w:p w14:paraId="64F0A2C1" w14:textId="49096665" w:rsidR="009D7AAC" w:rsidRDefault="009D7AAC" w:rsidP="009D7AAC">
      <w:pPr>
        <w:pStyle w:val="BodyText"/>
      </w:pPr>
      <w:r>
        <w:t>CROSS</w:t>
      </w:r>
      <w:r w:rsidR="00E80F83">
        <w:t xml:space="preserve"> </w:t>
      </w:r>
      <w:r>
        <w:t xml:space="preserve">REFERENCED BY: DATE APPT MADE(AC), CANCEL DATETIME(AD), EXTERNAL ID(AEX), </w:t>
      </w:r>
      <w:r w:rsidR="00E80F83">
        <w:t xml:space="preserve"> </w:t>
      </w:r>
      <w:r>
        <w:t>RESOURCE(ARSRC), STARTTIME(B), PATIENT(CPAT)</w:t>
      </w:r>
    </w:p>
    <w:p w14:paraId="7EA0A2DF" w14:textId="77777777" w:rsidR="009D7AAC" w:rsidRDefault="009D7AAC" w:rsidP="009D7AAC">
      <w:pPr>
        <w:pStyle w:val="BodyText"/>
      </w:pPr>
    </w:p>
    <w:p w14:paraId="73954044" w14:textId="77777777" w:rsidR="009D7AAC" w:rsidRDefault="009D7AAC" w:rsidP="009D7AAC">
      <w:pPr>
        <w:pStyle w:val="BodyText"/>
      </w:pPr>
      <w:r>
        <w:t>409.84,.01    STARTTIME              0;1 DATE (Required)</w:t>
      </w:r>
    </w:p>
    <w:p w14:paraId="3FCF6943" w14:textId="77777777" w:rsidR="009D7AAC" w:rsidRDefault="009D7AAC" w:rsidP="009D7AAC">
      <w:pPr>
        <w:pStyle w:val="BodyText"/>
      </w:pPr>
    </w:p>
    <w:p w14:paraId="13061339" w14:textId="77777777" w:rsidR="009D7AAC" w:rsidRDefault="009D7AAC" w:rsidP="009D7AAC">
      <w:pPr>
        <w:pStyle w:val="BodyText"/>
      </w:pPr>
      <w:r>
        <w:t xml:space="preserve">              INPUT TRANSFORM:  S %DT="ETXR" D ^%DT S X=Y K:Y&lt;1 X</w:t>
      </w:r>
    </w:p>
    <w:p w14:paraId="6B1C2A0D" w14:textId="77777777" w:rsidR="009D7AAC" w:rsidRDefault="009D7AAC" w:rsidP="009D7AAC">
      <w:pPr>
        <w:pStyle w:val="BodyText"/>
      </w:pPr>
      <w:r>
        <w:t xml:space="preserve">              LAST EDITED:      OCT 21, 2014 </w:t>
      </w:r>
    </w:p>
    <w:p w14:paraId="32862557" w14:textId="77777777" w:rsidR="009D7AAC" w:rsidRDefault="009D7AAC" w:rsidP="009D7AAC">
      <w:pPr>
        <w:pStyle w:val="BodyText"/>
      </w:pPr>
      <w:r>
        <w:t xml:space="preserve">              HELP-PROMPT:      Enter a date and time </w:t>
      </w:r>
    </w:p>
    <w:p w14:paraId="1AE6EA92" w14:textId="41ED2CF2" w:rsidR="009D7AAC" w:rsidRDefault="009D7AAC" w:rsidP="009D7AAC">
      <w:pPr>
        <w:pStyle w:val="BodyText"/>
      </w:pPr>
      <w:r>
        <w:t xml:space="preserve">              DESCRIPTION:      Date and Time this appointment is scheduled to</w:t>
      </w:r>
      <w:r w:rsidR="00E80F83">
        <w:t xml:space="preserve"> s</w:t>
      </w:r>
      <w:r>
        <w:t xml:space="preserve">tart.  </w:t>
      </w:r>
    </w:p>
    <w:p w14:paraId="4BEE32A3" w14:textId="77777777" w:rsidR="009D7AAC" w:rsidRDefault="009D7AAC" w:rsidP="009D7AAC">
      <w:pPr>
        <w:pStyle w:val="BodyText"/>
      </w:pPr>
      <w:r>
        <w:lastRenderedPageBreak/>
        <w:t xml:space="preserve">              CROSS-REFERENCE:  409.84^B </w:t>
      </w:r>
    </w:p>
    <w:p w14:paraId="0C197B3F" w14:textId="77777777" w:rsidR="009D7AAC" w:rsidRDefault="009D7AAC" w:rsidP="009D7AAC">
      <w:pPr>
        <w:pStyle w:val="BodyText"/>
      </w:pPr>
      <w:r>
        <w:t xml:space="preserve">                                1)= S ^SDEC(409.84,"B",$E(X,1,30),DA)=""</w:t>
      </w:r>
    </w:p>
    <w:p w14:paraId="4899E62B" w14:textId="77777777" w:rsidR="009D7AAC" w:rsidRDefault="009D7AAC" w:rsidP="009D7AAC">
      <w:pPr>
        <w:pStyle w:val="BodyText"/>
      </w:pPr>
      <w:r>
        <w:t xml:space="preserve">                                2)= K ^SDEC(409.84,"B",$E(X,1,30),DA)</w:t>
      </w:r>
    </w:p>
    <w:p w14:paraId="531FE7FF" w14:textId="77777777" w:rsidR="009D7AAC" w:rsidRDefault="009D7AAC" w:rsidP="009D7AAC">
      <w:pPr>
        <w:pStyle w:val="BodyText"/>
      </w:pPr>
    </w:p>
    <w:p w14:paraId="3BC8A750" w14:textId="77777777" w:rsidR="009D7AAC" w:rsidRDefault="009D7AAC" w:rsidP="009D7AAC">
      <w:pPr>
        <w:pStyle w:val="BodyText"/>
      </w:pPr>
      <w:r>
        <w:t>409.84,.02    ENDTIME                0;2 DATE (Required)</w:t>
      </w:r>
    </w:p>
    <w:p w14:paraId="1BC7723E" w14:textId="77777777" w:rsidR="009D7AAC" w:rsidRDefault="009D7AAC" w:rsidP="009D7AAC">
      <w:pPr>
        <w:pStyle w:val="BodyText"/>
      </w:pPr>
    </w:p>
    <w:p w14:paraId="4D76879E" w14:textId="77777777" w:rsidR="009D7AAC" w:rsidRDefault="009D7AAC" w:rsidP="009D7AAC">
      <w:pPr>
        <w:pStyle w:val="BodyText"/>
      </w:pPr>
      <w:r>
        <w:t xml:space="preserve">              INPUT TRANSFORM:  S %DT="ETXR" D ^%DT S X=Y K:Y&lt;1 X</w:t>
      </w:r>
    </w:p>
    <w:p w14:paraId="573DA318" w14:textId="77777777" w:rsidR="009D7AAC" w:rsidRDefault="009D7AAC" w:rsidP="009D7AAC">
      <w:pPr>
        <w:pStyle w:val="BodyText"/>
      </w:pPr>
      <w:r>
        <w:t xml:space="preserve">              LAST EDITED:      OCT 21, 2014 </w:t>
      </w:r>
    </w:p>
    <w:p w14:paraId="72A6C2BB" w14:textId="77777777" w:rsidR="009D7AAC" w:rsidRDefault="009D7AAC" w:rsidP="009D7AAC">
      <w:pPr>
        <w:pStyle w:val="BodyText"/>
      </w:pPr>
      <w:r>
        <w:t xml:space="preserve">              HELP-PROMPT:      Enter a date and time </w:t>
      </w:r>
    </w:p>
    <w:p w14:paraId="6EFA3C69" w14:textId="0E407BA3" w:rsidR="009D7AAC" w:rsidRDefault="009D7AAC" w:rsidP="009D7AAC">
      <w:pPr>
        <w:pStyle w:val="BodyText"/>
      </w:pPr>
      <w:r>
        <w:t xml:space="preserve">              DESCRIPTION:        The date and time that this appointment ended.  </w:t>
      </w:r>
    </w:p>
    <w:p w14:paraId="5D18085A" w14:textId="77777777" w:rsidR="009D7AAC" w:rsidRDefault="009D7AAC" w:rsidP="009D7AAC">
      <w:pPr>
        <w:pStyle w:val="BodyText"/>
      </w:pPr>
    </w:p>
    <w:p w14:paraId="7E055B61" w14:textId="77777777" w:rsidR="009D7AAC" w:rsidRDefault="009D7AAC" w:rsidP="009D7AAC">
      <w:pPr>
        <w:pStyle w:val="BodyText"/>
      </w:pPr>
      <w:r>
        <w:t>409.84,.03    CHECKIN                0;3 DATE</w:t>
      </w:r>
    </w:p>
    <w:p w14:paraId="2E8F8DA7" w14:textId="77777777" w:rsidR="009D7AAC" w:rsidRDefault="009D7AAC" w:rsidP="009D7AAC">
      <w:pPr>
        <w:pStyle w:val="BodyText"/>
      </w:pPr>
    </w:p>
    <w:p w14:paraId="543A0B6B" w14:textId="77777777" w:rsidR="009D7AAC" w:rsidRDefault="009D7AAC" w:rsidP="009D7AAC">
      <w:pPr>
        <w:pStyle w:val="BodyText"/>
      </w:pPr>
      <w:r>
        <w:t xml:space="preserve">              INPUT TRANSFORM:  S %DT="ETR" D ^%DT S X=Y K:Y&lt;1 X</w:t>
      </w:r>
    </w:p>
    <w:p w14:paraId="51D4FA36" w14:textId="77777777" w:rsidR="009D7AAC" w:rsidRDefault="009D7AAC" w:rsidP="009D7AAC">
      <w:pPr>
        <w:pStyle w:val="BodyText"/>
      </w:pPr>
      <w:r>
        <w:t xml:space="preserve">              LAST EDITED:      NOV 03, 2014 </w:t>
      </w:r>
    </w:p>
    <w:p w14:paraId="728FCA7F" w14:textId="77777777" w:rsidR="009D7AAC" w:rsidRDefault="009D7AAC" w:rsidP="009D7AAC">
      <w:pPr>
        <w:pStyle w:val="BodyText"/>
      </w:pPr>
      <w:r>
        <w:t xml:space="preserve">              HELP-PROMPT:      Enter a date and time </w:t>
      </w:r>
    </w:p>
    <w:p w14:paraId="07284677" w14:textId="05FD74A2" w:rsidR="009D7AAC" w:rsidRDefault="009D7AAC" w:rsidP="009D7AAC">
      <w:pPr>
        <w:pStyle w:val="BodyText"/>
      </w:pPr>
      <w:r>
        <w:t xml:space="preserve">              DESCRIPTION:      Date and Time of the Check-In for this appointment.  </w:t>
      </w:r>
    </w:p>
    <w:p w14:paraId="2F23E7F2" w14:textId="77777777" w:rsidR="009D7AAC" w:rsidRDefault="009D7AAC" w:rsidP="009D7AAC">
      <w:pPr>
        <w:pStyle w:val="BodyText"/>
      </w:pPr>
    </w:p>
    <w:p w14:paraId="24106587" w14:textId="77777777" w:rsidR="009D7AAC" w:rsidRDefault="009D7AAC" w:rsidP="009D7AAC">
      <w:pPr>
        <w:pStyle w:val="BodyText"/>
      </w:pPr>
      <w:r>
        <w:t>409.84,.04    CHECK IN TIME ENTERED  0;4 DATE</w:t>
      </w:r>
    </w:p>
    <w:p w14:paraId="2413BD31" w14:textId="77777777" w:rsidR="009D7AAC" w:rsidRDefault="009D7AAC" w:rsidP="009D7AAC">
      <w:pPr>
        <w:pStyle w:val="BodyText"/>
      </w:pPr>
    </w:p>
    <w:p w14:paraId="244DCFC7" w14:textId="77777777" w:rsidR="009D7AAC" w:rsidRDefault="009D7AAC" w:rsidP="009D7AAC">
      <w:pPr>
        <w:pStyle w:val="BodyText"/>
      </w:pPr>
      <w:r>
        <w:t xml:space="preserve">              INPUT TRANSFORM:  S %DT="ETR" D ^%DT S X=Y K:Y&lt;1 X</w:t>
      </w:r>
    </w:p>
    <w:p w14:paraId="5828CA00" w14:textId="77777777" w:rsidR="009D7AAC" w:rsidRDefault="009D7AAC" w:rsidP="009D7AAC">
      <w:pPr>
        <w:pStyle w:val="BodyText"/>
      </w:pPr>
      <w:r>
        <w:t xml:space="preserve">              LAST EDITED:      NOV 03, 2014 </w:t>
      </w:r>
    </w:p>
    <w:p w14:paraId="2FDA517F" w14:textId="77777777" w:rsidR="009D7AAC" w:rsidRDefault="009D7AAC" w:rsidP="009D7AAC">
      <w:pPr>
        <w:pStyle w:val="BodyText"/>
      </w:pPr>
      <w:r>
        <w:t xml:space="preserve">              HELP-PROMPT:      Enter a date and time </w:t>
      </w:r>
    </w:p>
    <w:p w14:paraId="5C41CE15" w14:textId="2153C939" w:rsidR="009D7AAC" w:rsidRDefault="009D7AAC" w:rsidP="009D7AAC">
      <w:pPr>
        <w:pStyle w:val="BodyText"/>
      </w:pPr>
      <w:r>
        <w:t xml:space="preserve">              DESCRIPTION:        Date/Time the Check-In was entered.  </w:t>
      </w:r>
    </w:p>
    <w:p w14:paraId="0985CBDE" w14:textId="77777777" w:rsidR="009D7AAC" w:rsidRDefault="009D7AAC" w:rsidP="009D7AAC">
      <w:pPr>
        <w:pStyle w:val="BodyText"/>
      </w:pPr>
    </w:p>
    <w:p w14:paraId="6CEAC702" w14:textId="77777777" w:rsidR="009D7AAC" w:rsidRDefault="009D7AAC" w:rsidP="009D7AAC">
      <w:pPr>
        <w:pStyle w:val="BodyText"/>
      </w:pPr>
      <w:r>
        <w:t>409.84,.05    PATIENT                0;5 POINTER TO PATIENT/IHS FILE (#9000001)</w:t>
      </w:r>
    </w:p>
    <w:p w14:paraId="05E17CE2" w14:textId="77777777" w:rsidR="009D7AAC" w:rsidRDefault="009D7AAC" w:rsidP="009D7AAC">
      <w:pPr>
        <w:pStyle w:val="BodyText"/>
      </w:pPr>
    </w:p>
    <w:p w14:paraId="3680A5D2" w14:textId="77777777" w:rsidR="009D7AAC" w:rsidRDefault="009D7AAC" w:rsidP="009D7AAC">
      <w:pPr>
        <w:pStyle w:val="BodyText"/>
      </w:pPr>
      <w:r>
        <w:t xml:space="preserve">              LAST EDITED:      AUG 12, 2014 </w:t>
      </w:r>
    </w:p>
    <w:p w14:paraId="00663A37" w14:textId="77777777" w:rsidR="009D7AAC" w:rsidRDefault="009D7AAC" w:rsidP="009D7AAC">
      <w:pPr>
        <w:pStyle w:val="BodyText"/>
      </w:pPr>
      <w:r>
        <w:t xml:space="preserve">              HELP-PROMPT:      Select a patient </w:t>
      </w:r>
    </w:p>
    <w:p w14:paraId="1D9265CD" w14:textId="6538882E" w:rsidR="009D7AAC" w:rsidRDefault="009D7AAC" w:rsidP="009D7AAC">
      <w:pPr>
        <w:pStyle w:val="BodyText"/>
      </w:pPr>
      <w:r>
        <w:t xml:space="preserve">              DESCRIPTION:      This is the patient that this appointment is scheduled for.  </w:t>
      </w:r>
    </w:p>
    <w:p w14:paraId="14581981" w14:textId="77777777" w:rsidR="009D7AAC" w:rsidRDefault="009D7AAC" w:rsidP="009D7AAC">
      <w:pPr>
        <w:pStyle w:val="BodyText"/>
      </w:pPr>
    </w:p>
    <w:p w14:paraId="12D72DE7" w14:textId="77777777" w:rsidR="009D7AAC" w:rsidRDefault="009D7AAC" w:rsidP="009D7AAC">
      <w:pPr>
        <w:pStyle w:val="BodyText"/>
      </w:pPr>
      <w:r>
        <w:t xml:space="preserve">              CROSS-REFERENCE:  409.84^CPAT </w:t>
      </w:r>
    </w:p>
    <w:p w14:paraId="6408A7B2" w14:textId="77777777" w:rsidR="009D7AAC" w:rsidRDefault="009D7AAC" w:rsidP="009D7AAC">
      <w:pPr>
        <w:pStyle w:val="BodyText"/>
      </w:pPr>
      <w:r>
        <w:t xml:space="preserve">                                1)= S ^SDEC(409.84,"CPAT",$E(X,1,30),DA)=""</w:t>
      </w:r>
    </w:p>
    <w:p w14:paraId="3B163B05" w14:textId="77777777" w:rsidR="009D7AAC" w:rsidRDefault="009D7AAC" w:rsidP="009D7AAC">
      <w:pPr>
        <w:pStyle w:val="BodyText"/>
      </w:pPr>
      <w:r>
        <w:lastRenderedPageBreak/>
        <w:t xml:space="preserve">                                2)= K ^SDEC(409.84,"CPAT",$E(X,1,30),DA)</w:t>
      </w:r>
    </w:p>
    <w:p w14:paraId="45FB3046" w14:textId="20143462" w:rsidR="009D7AAC" w:rsidRDefault="009D7AAC" w:rsidP="009D7AAC">
      <w:pPr>
        <w:pStyle w:val="BodyText"/>
      </w:pPr>
      <w:r>
        <w:t xml:space="preserve">                                This </w:t>
      </w:r>
      <w:proofErr w:type="spellStart"/>
      <w:r>
        <w:t>xref</w:t>
      </w:r>
      <w:proofErr w:type="spellEnd"/>
      <w:r>
        <w:t xml:space="preserve"> is used to look up appointments by Patient.  </w:t>
      </w:r>
    </w:p>
    <w:p w14:paraId="5077C4DF" w14:textId="77777777" w:rsidR="009D7AAC" w:rsidRDefault="009D7AAC" w:rsidP="009D7AAC">
      <w:pPr>
        <w:pStyle w:val="BodyText"/>
      </w:pPr>
    </w:p>
    <w:p w14:paraId="324FD539" w14:textId="665BB55B" w:rsidR="009D7AAC" w:rsidRDefault="009D7AAC" w:rsidP="009D7AAC">
      <w:pPr>
        <w:pStyle w:val="BodyText"/>
      </w:pPr>
      <w:r>
        <w:t>409.84,.06    APPOINTMENT TYPE       0;6 POINTER TO APPOINTMENT TYPE FILE (#409.1)</w:t>
      </w:r>
    </w:p>
    <w:p w14:paraId="79AE890A" w14:textId="77777777" w:rsidR="009D7AAC" w:rsidRDefault="009D7AAC" w:rsidP="009D7AAC">
      <w:pPr>
        <w:pStyle w:val="BodyText"/>
      </w:pPr>
      <w:r>
        <w:t xml:space="preserve">              LAST EDITED:      MAY 22, 2015 </w:t>
      </w:r>
    </w:p>
    <w:p w14:paraId="37CC3387" w14:textId="77777777" w:rsidR="009D7AAC" w:rsidRDefault="009D7AAC" w:rsidP="009D7AAC">
      <w:pPr>
        <w:pStyle w:val="BodyText"/>
      </w:pPr>
      <w:r>
        <w:t xml:space="preserve">              HELP-PROMPT:      Select an appointment type. </w:t>
      </w:r>
    </w:p>
    <w:p w14:paraId="7C290A27" w14:textId="19D48BDA" w:rsidR="009D7AAC" w:rsidRDefault="009D7AAC" w:rsidP="009D7AAC">
      <w:pPr>
        <w:pStyle w:val="BodyText"/>
      </w:pPr>
      <w:r>
        <w:t xml:space="preserve">              DESCRIPTION:        This field represents the Appointment Type.  </w:t>
      </w:r>
    </w:p>
    <w:p w14:paraId="5335579B" w14:textId="60DC93F4" w:rsidR="009D7AAC" w:rsidRDefault="009D7AAC" w:rsidP="009D7AAC">
      <w:pPr>
        <w:pStyle w:val="BodyText"/>
      </w:pPr>
      <w:r>
        <w:t xml:space="preserve">              TECHNICAL DESCR:  This field is a pointer to the APPOINTMENT TYPE file 409.1.  </w:t>
      </w:r>
    </w:p>
    <w:p w14:paraId="406EA75B" w14:textId="77777777" w:rsidR="009D7AAC" w:rsidRDefault="009D7AAC" w:rsidP="009D7AAC">
      <w:pPr>
        <w:pStyle w:val="BodyText"/>
      </w:pPr>
    </w:p>
    <w:p w14:paraId="5E7DC254" w14:textId="6E637EA2" w:rsidR="009D7AAC" w:rsidRDefault="009D7AAC" w:rsidP="009D7AAC">
      <w:pPr>
        <w:pStyle w:val="BodyText"/>
      </w:pPr>
      <w:r>
        <w:t>409.84,.07    RESOURCE               0;7 POINTER TO SDEC RESOURCE FILE (#409.831)</w:t>
      </w:r>
    </w:p>
    <w:p w14:paraId="03033ECF" w14:textId="77777777" w:rsidR="009D7AAC" w:rsidRDefault="009D7AAC" w:rsidP="009D7AAC">
      <w:pPr>
        <w:pStyle w:val="BodyText"/>
      </w:pPr>
      <w:r>
        <w:t xml:space="preserve">              LAST EDITED:      AUG 12, 2014 </w:t>
      </w:r>
    </w:p>
    <w:p w14:paraId="2E8D4319" w14:textId="77777777" w:rsidR="009D7AAC" w:rsidRDefault="009D7AAC" w:rsidP="009D7AAC">
      <w:pPr>
        <w:pStyle w:val="BodyText"/>
      </w:pPr>
      <w:r>
        <w:t xml:space="preserve">              HELP-PROMPT:      Select a resource </w:t>
      </w:r>
    </w:p>
    <w:p w14:paraId="384DFA42" w14:textId="188DDA03" w:rsidR="009D7AAC" w:rsidRDefault="009D7AAC" w:rsidP="009D7AAC">
      <w:pPr>
        <w:pStyle w:val="BodyText"/>
      </w:pPr>
      <w:r>
        <w:t xml:space="preserve">              DESCRIPTION:      This field represents the resource that is scheduled for this appointment.  </w:t>
      </w:r>
    </w:p>
    <w:p w14:paraId="1F819403" w14:textId="77777777" w:rsidR="009D7AAC" w:rsidRDefault="009D7AAC" w:rsidP="009D7AAC">
      <w:pPr>
        <w:pStyle w:val="BodyText"/>
      </w:pPr>
      <w:r>
        <w:t xml:space="preserve">              CROSS-REFERENCE:  409.84^ARSRC^MUMPS </w:t>
      </w:r>
    </w:p>
    <w:p w14:paraId="49180AC9" w14:textId="77777777" w:rsidR="009D7AAC" w:rsidRDefault="009D7AAC" w:rsidP="009D7AAC">
      <w:pPr>
        <w:pStyle w:val="BodyText"/>
      </w:pPr>
      <w:r>
        <w:t xml:space="preserve">                                1)= D XR2S^SDEC03(DA)</w:t>
      </w:r>
    </w:p>
    <w:p w14:paraId="3A6296BD" w14:textId="77777777" w:rsidR="009D7AAC" w:rsidRDefault="009D7AAC" w:rsidP="009D7AAC">
      <w:pPr>
        <w:pStyle w:val="BodyText"/>
      </w:pPr>
      <w:r>
        <w:t xml:space="preserve">                                2)= D XR2K^SDEC03(DA)</w:t>
      </w:r>
    </w:p>
    <w:p w14:paraId="1E97CFA0" w14:textId="17E1D00E" w:rsidR="009D7AAC" w:rsidRDefault="009D7AAC" w:rsidP="009D7AAC">
      <w:pPr>
        <w:pStyle w:val="BodyText"/>
      </w:pPr>
      <w:r>
        <w:t xml:space="preserve">                                This index is used to find all appointments for a given resource during a given time period.  </w:t>
      </w:r>
    </w:p>
    <w:p w14:paraId="63EE82D2" w14:textId="77777777" w:rsidR="009D7AAC" w:rsidRDefault="009D7AAC" w:rsidP="009D7AAC">
      <w:pPr>
        <w:pStyle w:val="BodyText"/>
      </w:pPr>
    </w:p>
    <w:p w14:paraId="501D9F4F" w14:textId="77777777" w:rsidR="009D7AAC" w:rsidRDefault="009D7AAC" w:rsidP="009D7AAC">
      <w:pPr>
        <w:pStyle w:val="BodyText"/>
      </w:pPr>
      <w:r>
        <w:t>409.84,.08    DATA ENTRY CLERK       0;8 POINTER TO NEW PERSON FILE (#200)</w:t>
      </w:r>
    </w:p>
    <w:p w14:paraId="0584D3CC" w14:textId="77777777" w:rsidR="009D7AAC" w:rsidRDefault="009D7AAC" w:rsidP="009D7AAC">
      <w:pPr>
        <w:pStyle w:val="BodyText"/>
      </w:pPr>
      <w:r>
        <w:t xml:space="preserve">              LAST EDITED:      AUG 12, 2014 </w:t>
      </w:r>
    </w:p>
    <w:p w14:paraId="53BDF427" w14:textId="77777777" w:rsidR="009D7AAC" w:rsidRDefault="009D7AAC" w:rsidP="009D7AAC">
      <w:pPr>
        <w:pStyle w:val="BodyText"/>
      </w:pPr>
      <w:r>
        <w:t xml:space="preserve">              HELP-PROMPT:      Select the clerk who entered this appointment. </w:t>
      </w:r>
    </w:p>
    <w:p w14:paraId="414FD39B" w14:textId="48B94B9A" w:rsidR="009D7AAC" w:rsidRDefault="009D7AAC" w:rsidP="009D7AAC">
      <w:pPr>
        <w:pStyle w:val="BodyText"/>
      </w:pPr>
      <w:r>
        <w:t xml:space="preserve">              DESCRIPTION:      Field contains the </w:t>
      </w:r>
      <w:proofErr w:type="spellStart"/>
      <w:r>
        <w:t>ien</w:t>
      </w:r>
      <w:proofErr w:type="spellEnd"/>
      <w:r>
        <w:t xml:space="preserve"> of the clerk who made the appointment.  </w:t>
      </w:r>
    </w:p>
    <w:p w14:paraId="73C7C76D" w14:textId="77777777" w:rsidR="009D7AAC" w:rsidRDefault="009D7AAC" w:rsidP="009D7AAC">
      <w:pPr>
        <w:pStyle w:val="BodyText"/>
      </w:pPr>
    </w:p>
    <w:p w14:paraId="523A896C" w14:textId="77777777" w:rsidR="009D7AAC" w:rsidRDefault="009D7AAC" w:rsidP="009D7AAC">
      <w:pPr>
        <w:pStyle w:val="BodyText"/>
      </w:pPr>
      <w:r>
        <w:t>409.84,.09    DATE APPT MADE         0;9 DATE</w:t>
      </w:r>
    </w:p>
    <w:p w14:paraId="42B8F8D1" w14:textId="77777777" w:rsidR="009D7AAC" w:rsidRDefault="009D7AAC" w:rsidP="009D7AAC">
      <w:pPr>
        <w:pStyle w:val="BodyText"/>
      </w:pPr>
      <w:r>
        <w:t xml:space="preserve">              INPUT TRANSFORM:  S %DT="EX" D ^%DT S X=Y K:Y&lt;1 X</w:t>
      </w:r>
    </w:p>
    <w:p w14:paraId="4D2E323B" w14:textId="77777777" w:rsidR="009D7AAC" w:rsidRDefault="009D7AAC" w:rsidP="009D7AAC">
      <w:pPr>
        <w:pStyle w:val="BodyText"/>
      </w:pPr>
      <w:r>
        <w:t xml:space="preserve">              LAST EDITED:      JAN 26, 2016 </w:t>
      </w:r>
    </w:p>
    <w:p w14:paraId="0049E624" w14:textId="77777777" w:rsidR="009D7AAC" w:rsidRDefault="009D7AAC" w:rsidP="009D7AAC">
      <w:pPr>
        <w:pStyle w:val="BodyText"/>
      </w:pPr>
      <w:r>
        <w:t xml:space="preserve">              HELP-PROMPT:      Enter a date </w:t>
      </w:r>
    </w:p>
    <w:p w14:paraId="03D05EFD" w14:textId="1753BCF6" w:rsidR="009D7AAC" w:rsidRDefault="009D7AAC" w:rsidP="009D7AAC">
      <w:pPr>
        <w:pStyle w:val="BodyText"/>
      </w:pPr>
      <w:r>
        <w:t xml:space="preserve">              DESCRIPTION:      Field contains the date the appointment was made.  </w:t>
      </w:r>
    </w:p>
    <w:p w14:paraId="6BD8AFC1" w14:textId="77777777" w:rsidR="009D7AAC" w:rsidRDefault="009D7AAC" w:rsidP="009D7AAC">
      <w:pPr>
        <w:pStyle w:val="BodyText"/>
      </w:pPr>
    </w:p>
    <w:p w14:paraId="72DB6084" w14:textId="77777777" w:rsidR="009D7AAC" w:rsidRDefault="009D7AAC" w:rsidP="009D7AAC">
      <w:pPr>
        <w:pStyle w:val="BodyText"/>
      </w:pPr>
      <w:r>
        <w:t xml:space="preserve">              CROSS-REFERENCE:  409.84^AC </w:t>
      </w:r>
    </w:p>
    <w:p w14:paraId="6512AD40" w14:textId="77777777" w:rsidR="009D7AAC" w:rsidRDefault="009D7AAC" w:rsidP="009D7AAC">
      <w:pPr>
        <w:pStyle w:val="BodyText"/>
      </w:pPr>
      <w:r>
        <w:lastRenderedPageBreak/>
        <w:t xml:space="preserve">                                1)= S ^SDEC(409.84,"AC",$E(X,1,30),DA)=""</w:t>
      </w:r>
    </w:p>
    <w:p w14:paraId="188D4F7D" w14:textId="77777777" w:rsidR="009D7AAC" w:rsidRDefault="009D7AAC" w:rsidP="009D7AAC">
      <w:pPr>
        <w:pStyle w:val="BodyText"/>
      </w:pPr>
      <w:r>
        <w:t xml:space="preserve">                                2)= K ^SDEC(409.84,"AC",$E(X,1,30),DA)</w:t>
      </w:r>
    </w:p>
    <w:p w14:paraId="453D34A6" w14:textId="5FDA21E4" w:rsidR="009D7AAC" w:rsidRDefault="009D7AAC" w:rsidP="009D7AAC">
      <w:pPr>
        <w:pStyle w:val="BodyText"/>
      </w:pPr>
      <w:r>
        <w:t xml:space="preserve">                                This cross-reference is used to sort SDECAPPOINTMENT entries by the DATE APPOINTMENT</w:t>
      </w:r>
      <w:r w:rsidR="00A443F1">
        <w:t xml:space="preserve"> </w:t>
      </w:r>
      <w:r>
        <w:t xml:space="preserve">MADE field.  </w:t>
      </w:r>
    </w:p>
    <w:p w14:paraId="026A6AA0" w14:textId="77777777" w:rsidR="009D7AAC" w:rsidRDefault="009D7AAC" w:rsidP="009D7AAC">
      <w:pPr>
        <w:pStyle w:val="BodyText"/>
      </w:pPr>
    </w:p>
    <w:p w14:paraId="478923C3" w14:textId="77777777" w:rsidR="009D7AAC" w:rsidRDefault="009D7AAC" w:rsidP="009D7AAC">
      <w:pPr>
        <w:pStyle w:val="BodyText"/>
      </w:pPr>
      <w:r>
        <w:t>409.84,.1     NOSHOW                 0;10 SET</w:t>
      </w:r>
    </w:p>
    <w:p w14:paraId="3F205B11" w14:textId="77777777" w:rsidR="009D7AAC" w:rsidRDefault="009D7AAC" w:rsidP="009D7AAC">
      <w:pPr>
        <w:pStyle w:val="BodyText"/>
      </w:pPr>
      <w:r>
        <w:t xml:space="preserve">                                '1' FOR YES; </w:t>
      </w:r>
    </w:p>
    <w:p w14:paraId="575271DE" w14:textId="77777777" w:rsidR="009D7AAC" w:rsidRDefault="009D7AAC" w:rsidP="009D7AAC">
      <w:pPr>
        <w:pStyle w:val="BodyText"/>
      </w:pPr>
      <w:r>
        <w:t xml:space="preserve">                                '0' FOR NO; </w:t>
      </w:r>
    </w:p>
    <w:p w14:paraId="10E7318F" w14:textId="77777777" w:rsidR="009D7AAC" w:rsidRDefault="009D7AAC" w:rsidP="009D7AAC">
      <w:pPr>
        <w:pStyle w:val="BodyText"/>
      </w:pPr>
      <w:r>
        <w:t xml:space="preserve">              LAST EDITED:      AUG 12, 2014 </w:t>
      </w:r>
    </w:p>
    <w:p w14:paraId="03D71D78" w14:textId="2EDD4C28" w:rsidR="009D7AAC" w:rsidRDefault="009D7AAC" w:rsidP="009D7AAC">
      <w:pPr>
        <w:pStyle w:val="BodyText"/>
      </w:pPr>
      <w:r>
        <w:t xml:space="preserve">              HELP-PROMPT:      Enter 1 or YES if this appointment was a No-Show. Enter 0 or NO if this appointment was not a No-Show. </w:t>
      </w:r>
    </w:p>
    <w:p w14:paraId="7BA02F25" w14:textId="0D2EEAD7" w:rsidR="009D7AAC" w:rsidRDefault="009D7AAC" w:rsidP="009D7AAC">
      <w:pPr>
        <w:pStyle w:val="BodyText"/>
      </w:pPr>
      <w:r>
        <w:t xml:space="preserve">              DESCRIPTION:      Yes/No field indicating this appointment was a No-Show.  </w:t>
      </w:r>
    </w:p>
    <w:p w14:paraId="16CAE861" w14:textId="77777777" w:rsidR="009D7AAC" w:rsidRDefault="009D7AAC" w:rsidP="009D7AAC">
      <w:pPr>
        <w:pStyle w:val="BodyText"/>
      </w:pPr>
    </w:p>
    <w:p w14:paraId="0141956D" w14:textId="77777777" w:rsidR="009D7AAC" w:rsidRDefault="009D7AAC" w:rsidP="009D7AAC">
      <w:pPr>
        <w:pStyle w:val="BodyText"/>
      </w:pPr>
      <w:r>
        <w:t>409.84,.101   NOSHOW DATETIME        0;23 DATE</w:t>
      </w:r>
    </w:p>
    <w:p w14:paraId="4C0E3550" w14:textId="77777777" w:rsidR="009D7AAC" w:rsidRDefault="009D7AAC" w:rsidP="009D7AAC">
      <w:pPr>
        <w:pStyle w:val="BodyText"/>
      </w:pPr>
    </w:p>
    <w:p w14:paraId="5820192D" w14:textId="77777777" w:rsidR="009D7AAC" w:rsidRDefault="009D7AAC" w:rsidP="009D7AAC">
      <w:pPr>
        <w:pStyle w:val="BodyText"/>
      </w:pPr>
      <w:r>
        <w:t xml:space="preserve">              INPUT TRANSFORM:  S %DT="ETXR" D ^%DT S X=Y K:Y&lt;1 X</w:t>
      </w:r>
    </w:p>
    <w:p w14:paraId="6272B3DB" w14:textId="77777777" w:rsidR="009D7AAC" w:rsidRDefault="009D7AAC" w:rsidP="009D7AAC">
      <w:pPr>
        <w:pStyle w:val="BodyText"/>
      </w:pPr>
      <w:r>
        <w:t xml:space="preserve">              LAST EDITED:      OCT 21, 2014 </w:t>
      </w:r>
    </w:p>
    <w:p w14:paraId="656AB099" w14:textId="77777777" w:rsidR="009D7AAC" w:rsidRDefault="009D7AAC" w:rsidP="009D7AAC">
      <w:pPr>
        <w:pStyle w:val="BodyText"/>
      </w:pPr>
      <w:r>
        <w:t xml:space="preserve">              HELP-PROMPT:      Enter a date and time </w:t>
      </w:r>
    </w:p>
    <w:p w14:paraId="7DCFFF95" w14:textId="04977924" w:rsidR="009D7AAC" w:rsidRDefault="009D7AAC" w:rsidP="009D7AAC">
      <w:pPr>
        <w:pStyle w:val="BodyText"/>
      </w:pPr>
      <w:r>
        <w:t xml:space="preserve">              DESCRIPTION:      This is the Date/Time that the No-Show was entered.  </w:t>
      </w:r>
    </w:p>
    <w:p w14:paraId="4AE2CD1D" w14:textId="77777777" w:rsidR="009D7AAC" w:rsidRDefault="009D7AAC" w:rsidP="009D7AAC">
      <w:pPr>
        <w:pStyle w:val="BodyText"/>
      </w:pPr>
    </w:p>
    <w:p w14:paraId="79E3BFAD" w14:textId="77777777" w:rsidR="009D7AAC" w:rsidRDefault="009D7AAC" w:rsidP="009D7AAC">
      <w:pPr>
        <w:pStyle w:val="BodyText"/>
      </w:pPr>
      <w:r>
        <w:t>409.84,.102   NOSHOW BY USER         0;24 POINTER TO NEW PERSON FILE (#200)</w:t>
      </w:r>
    </w:p>
    <w:p w14:paraId="184613B2" w14:textId="77777777" w:rsidR="009D7AAC" w:rsidRDefault="009D7AAC" w:rsidP="009D7AAC">
      <w:pPr>
        <w:pStyle w:val="BodyText"/>
      </w:pPr>
      <w:r>
        <w:t xml:space="preserve">              LAST EDITED:      OCT 15, 2014 </w:t>
      </w:r>
    </w:p>
    <w:p w14:paraId="536E5B4B" w14:textId="77777777" w:rsidR="009D7AAC" w:rsidRDefault="009D7AAC" w:rsidP="009D7AAC">
      <w:pPr>
        <w:pStyle w:val="BodyText"/>
      </w:pPr>
      <w:r>
        <w:t xml:space="preserve">              HELP-PROMPT:      Select the user that entered the No-Show </w:t>
      </w:r>
    </w:p>
    <w:p w14:paraId="69C940BA" w14:textId="2486A567" w:rsidR="009D7AAC" w:rsidRDefault="009D7AAC" w:rsidP="009D7AAC">
      <w:pPr>
        <w:pStyle w:val="BodyText"/>
      </w:pPr>
      <w:r>
        <w:t xml:space="preserve">              DESCRIPTION:        This is the User that entered the No-Show.  </w:t>
      </w:r>
    </w:p>
    <w:p w14:paraId="68C505D8" w14:textId="77777777" w:rsidR="009D7AAC" w:rsidRDefault="009D7AAC" w:rsidP="009D7AAC">
      <w:pPr>
        <w:pStyle w:val="BodyText"/>
      </w:pPr>
    </w:p>
    <w:p w14:paraId="289E8F2B" w14:textId="77777777" w:rsidR="009D7AAC" w:rsidRDefault="009D7AAC" w:rsidP="009D7AAC">
      <w:pPr>
        <w:pStyle w:val="BodyText"/>
      </w:pPr>
      <w:r>
        <w:t>409.84,.11    REBOOK DATETIME        0;11 DATE</w:t>
      </w:r>
    </w:p>
    <w:p w14:paraId="6F68D3AC" w14:textId="77777777" w:rsidR="009D7AAC" w:rsidRDefault="009D7AAC" w:rsidP="009D7AAC">
      <w:pPr>
        <w:pStyle w:val="BodyText"/>
      </w:pPr>
      <w:r>
        <w:t xml:space="preserve">              INPUT TRANSFORM:  S %DT="ETXR" D ^%DT S X=Y K:Y&lt;1 X</w:t>
      </w:r>
    </w:p>
    <w:p w14:paraId="238D59AF" w14:textId="77777777" w:rsidR="009D7AAC" w:rsidRDefault="009D7AAC" w:rsidP="009D7AAC">
      <w:pPr>
        <w:pStyle w:val="BodyText"/>
      </w:pPr>
      <w:r>
        <w:t xml:space="preserve">              LAST EDITED:      OCT 21, 2014 </w:t>
      </w:r>
    </w:p>
    <w:p w14:paraId="00B64D25" w14:textId="77777777" w:rsidR="009D7AAC" w:rsidRDefault="009D7AAC" w:rsidP="009D7AAC">
      <w:pPr>
        <w:pStyle w:val="BodyText"/>
      </w:pPr>
      <w:r>
        <w:t xml:space="preserve">              HELP-PROMPT:      Enter a date and time </w:t>
      </w:r>
    </w:p>
    <w:p w14:paraId="3D1A39E7" w14:textId="47F52216" w:rsidR="009D7AAC" w:rsidRDefault="009D7AAC" w:rsidP="009D7AAC">
      <w:pPr>
        <w:pStyle w:val="BodyText"/>
      </w:pPr>
      <w:r>
        <w:t xml:space="preserve">              DESCRIPTION:      This the date and time that the rebooking was</w:t>
      </w:r>
      <w:r w:rsidR="00A443F1">
        <w:t xml:space="preserve"> </w:t>
      </w:r>
      <w:r>
        <w:t xml:space="preserve">entered.  </w:t>
      </w:r>
    </w:p>
    <w:p w14:paraId="322C1754" w14:textId="77777777" w:rsidR="009D7AAC" w:rsidRDefault="009D7AAC" w:rsidP="009D7AAC">
      <w:pPr>
        <w:pStyle w:val="BodyText"/>
      </w:pPr>
    </w:p>
    <w:p w14:paraId="6087C522" w14:textId="77777777" w:rsidR="009D7AAC" w:rsidRDefault="009D7AAC" w:rsidP="009D7AAC">
      <w:pPr>
        <w:pStyle w:val="BodyText"/>
      </w:pPr>
    </w:p>
    <w:p w14:paraId="53A29E77" w14:textId="77777777" w:rsidR="009D7AAC" w:rsidRDefault="009D7AAC" w:rsidP="009D7AAC">
      <w:pPr>
        <w:pStyle w:val="BodyText"/>
      </w:pPr>
      <w:r>
        <w:t>409.84,.12    CANCEL DATETIME        0;12 DATE</w:t>
      </w:r>
    </w:p>
    <w:p w14:paraId="20A61166" w14:textId="77777777" w:rsidR="009D7AAC" w:rsidRDefault="009D7AAC" w:rsidP="009D7AAC">
      <w:pPr>
        <w:pStyle w:val="BodyText"/>
      </w:pPr>
    </w:p>
    <w:p w14:paraId="1DF64B8D" w14:textId="77777777" w:rsidR="009D7AAC" w:rsidRDefault="009D7AAC" w:rsidP="009D7AAC">
      <w:pPr>
        <w:pStyle w:val="BodyText"/>
      </w:pPr>
      <w:r>
        <w:t xml:space="preserve">              INPUT TRANSFORM:  S %DT="ETXR" D ^%DT S X=Y K:Y&lt;1 X</w:t>
      </w:r>
    </w:p>
    <w:p w14:paraId="0CBD1D5E" w14:textId="77777777" w:rsidR="009D7AAC" w:rsidRDefault="009D7AAC" w:rsidP="009D7AAC">
      <w:pPr>
        <w:pStyle w:val="BodyText"/>
      </w:pPr>
      <w:r>
        <w:t xml:space="preserve">              LAST EDITED:      MAR 07, 2016 </w:t>
      </w:r>
    </w:p>
    <w:p w14:paraId="4E1C5B04" w14:textId="77777777" w:rsidR="009D7AAC" w:rsidRDefault="009D7AAC" w:rsidP="009D7AAC">
      <w:pPr>
        <w:pStyle w:val="BodyText"/>
      </w:pPr>
      <w:r>
        <w:t xml:space="preserve">              HELP-PROMPT:      Enter cancellation date and time </w:t>
      </w:r>
    </w:p>
    <w:p w14:paraId="173FE042" w14:textId="7FA3705D" w:rsidR="009D7AAC" w:rsidRDefault="009D7AAC" w:rsidP="009D7AAC">
      <w:pPr>
        <w:pStyle w:val="BodyText"/>
      </w:pPr>
      <w:r>
        <w:t xml:space="preserve">              DESCRIPTION:        The date/time the cancellation was entered.  </w:t>
      </w:r>
    </w:p>
    <w:p w14:paraId="088AEF70" w14:textId="77777777" w:rsidR="009D7AAC" w:rsidRDefault="009D7AAC" w:rsidP="009D7AAC">
      <w:pPr>
        <w:pStyle w:val="BodyText"/>
      </w:pPr>
    </w:p>
    <w:p w14:paraId="55105CA6" w14:textId="77777777" w:rsidR="009D7AAC" w:rsidRDefault="009D7AAC" w:rsidP="009D7AAC">
      <w:pPr>
        <w:pStyle w:val="BodyText"/>
      </w:pPr>
      <w:r>
        <w:t xml:space="preserve">              CROSS-REFERENCE:  409.84^AD </w:t>
      </w:r>
    </w:p>
    <w:p w14:paraId="6FBF38A6" w14:textId="77777777" w:rsidR="009D7AAC" w:rsidRDefault="009D7AAC" w:rsidP="009D7AAC">
      <w:pPr>
        <w:pStyle w:val="BodyText"/>
      </w:pPr>
      <w:r>
        <w:t xml:space="preserve">                                1)= S ^SDEC(409.84,"AD",$E(X,1,30),DA)=""</w:t>
      </w:r>
    </w:p>
    <w:p w14:paraId="15ED2B2C" w14:textId="77777777" w:rsidR="009D7AAC" w:rsidRDefault="009D7AAC" w:rsidP="009D7AAC">
      <w:pPr>
        <w:pStyle w:val="BodyText"/>
      </w:pPr>
      <w:r>
        <w:t xml:space="preserve">                                2)= K ^SDEC(409.84,"AD",$E(X,1,30),DA)</w:t>
      </w:r>
    </w:p>
    <w:p w14:paraId="66518BEF" w14:textId="5F9C257C" w:rsidR="009D7AAC" w:rsidRDefault="009D7AAC" w:rsidP="009D7AAC">
      <w:pPr>
        <w:pStyle w:val="BodyText"/>
      </w:pPr>
      <w:r>
        <w:t xml:space="preserve">                                This cross-reference is used to sort SDEC</w:t>
      </w:r>
      <w:r w:rsidR="00A443F1">
        <w:t xml:space="preserve"> </w:t>
      </w:r>
      <w:r>
        <w:t>APPOINTMENT entries by the CANCEL DATETIME</w:t>
      </w:r>
      <w:r w:rsidR="00A443F1">
        <w:t xml:space="preserve"> </w:t>
      </w:r>
      <w:r>
        <w:t xml:space="preserve">field.  </w:t>
      </w:r>
    </w:p>
    <w:p w14:paraId="3569D45B" w14:textId="77777777" w:rsidR="009D7AAC" w:rsidRDefault="009D7AAC" w:rsidP="009D7AAC">
      <w:pPr>
        <w:pStyle w:val="BodyText"/>
      </w:pPr>
    </w:p>
    <w:p w14:paraId="380471EA" w14:textId="77777777" w:rsidR="009D7AAC" w:rsidRDefault="009D7AAC" w:rsidP="009D7AAC">
      <w:pPr>
        <w:pStyle w:val="BodyText"/>
      </w:pPr>
      <w:r>
        <w:t>409.84,.121   CANCELLED BY USER      0;21 POINTER TO NEW PERSON FILE (#200)</w:t>
      </w:r>
    </w:p>
    <w:p w14:paraId="271ED554" w14:textId="77777777" w:rsidR="009D7AAC" w:rsidRDefault="009D7AAC" w:rsidP="009D7AAC">
      <w:pPr>
        <w:pStyle w:val="BodyText"/>
      </w:pPr>
      <w:r>
        <w:t xml:space="preserve">              LAST EDITED:      OCT 14, 2014 </w:t>
      </w:r>
    </w:p>
    <w:p w14:paraId="64EAC78A" w14:textId="77777777" w:rsidR="009D7AAC" w:rsidRDefault="009D7AAC" w:rsidP="009D7AAC">
      <w:pPr>
        <w:pStyle w:val="BodyText"/>
      </w:pPr>
      <w:r>
        <w:t xml:space="preserve">              HELP-PROMPT:      Select the user who entered this cancellation. </w:t>
      </w:r>
    </w:p>
    <w:p w14:paraId="7A9FECA5" w14:textId="1DB6C9C8" w:rsidR="009D7AAC" w:rsidRDefault="009D7AAC" w:rsidP="009D7AAC">
      <w:pPr>
        <w:pStyle w:val="BodyText"/>
      </w:pPr>
      <w:r>
        <w:t xml:space="preserve">              DESCRIPTION:        This is the user that entered the cancellation. </w:t>
      </w:r>
    </w:p>
    <w:p w14:paraId="64465FD0" w14:textId="77777777" w:rsidR="009D7AAC" w:rsidRDefault="009D7AAC" w:rsidP="009D7AAC">
      <w:pPr>
        <w:pStyle w:val="BodyText"/>
      </w:pPr>
      <w:r>
        <w:t xml:space="preserve"> </w:t>
      </w:r>
    </w:p>
    <w:p w14:paraId="72954225" w14:textId="0DDC6195" w:rsidR="009D7AAC" w:rsidRDefault="009D7AAC" w:rsidP="009D7AAC">
      <w:pPr>
        <w:pStyle w:val="BodyText"/>
      </w:pPr>
      <w:r>
        <w:t>409.84,.122   CANCELLATION REASON    0;22 POINTER TO CANCELLATION REASONS FILE (#409.2)</w:t>
      </w:r>
    </w:p>
    <w:p w14:paraId="162A36D1" w14:textId="77777777" w:rsidR="009D7AAC" w:rsidRDefault="009D7AAC" w:rsidP="009D7AAC">
      <w:pPr>
        <w:pStyle w:val="BodyText"/>
      </w:pPr>
      <w:r>
        <w:t xml:space="preserve">              LAST EDITED:      OCT 14, 2014 </w:t>
      </w:r>
    </w:p>
    <w:p w14:paraId="6C859E61" w14:textId="77777777" w:rsidR="009D7AAC" w:rsidRDefault="009D7AAC" w:rsidP="009D7AAC">
      <w:pPr>
        <w:pStyle w:val="BodyText"/>
      </w:pPr>
      <w:r>
        <w:t xml:space="preserve">              HELP-PROMPT:      Select a cancellation reason </w:t>
      </w:r>
    </w:p>
    <w:p w14:paraId="44D02D25" w14:textId="74C64AA6" w:rsidR="009D7AAC" w:rsidRDefault="009D7AAC" w:rsidP="009D7AAC">
      <w:pPr>
        <w:pStyle w:val="BodyText"/>
      </w:pPr>
      <w:r>
        <w:t xml:space="preserve">              DESCRIPTION:      Reason for Cancellation that was selected from</w:t>
      </w:r>
      <w:r w:rsidR="00A443F1">
        <w:t xml:space="preserve"> </w:t>
      </w:r>
      <w:r>
        <w:t xml:space="preserve">the CANCELLATION REASON file 409.2.  </w:t>
      </w:r>
    </w:p>
    <w:p w14:paraId="0160C6E7" w14:textId="77777777" w:rsidR="009D7AAC" w:rsidRDefault="009D7AAC" w:rsidP="009D7AAC">
      <w:pPr>
        <w:pStyle w:val="BodyText"/>
      </w:pPr>
    </w:p>
    <w:p w14:paraId="409EACD5" w14:textId="77777777" w:rsidR="009D7AAC" w:rsidRDefault="009D7AAC" w:rsidP="009D7AAC">
      <w:pPr>
        <w:pStyle w:val="BodyText"/>
      </w:pPr>
      <w:r>
        <w:t>409.84,.13    WALKIN                 0;13 SET</w:t>
      </w:r>
    </w:p>
    <w:p w14:paraId="55DA0AFF" w14:textId="77777777" w:rsidR="009D7AAC" w:rsidRDefault="009D7AAC" w:rsidP="009D7AAC">
      <w:pPr>
        <w:pStyle w:val="BodyText"/>
      </w:pPr>
      <w:r>
        <w:t xml:space="preserve">                                'y' FOR YES; </w:t>
      </w:r>
    </w:p>
    <w:p w14:paraId="28E4BF11" w14:textId="77777777" w:rsidR="009D7AAC" w:rsidRDefault="009D7AAC" w:rsidP="009D7AAC">
      <w:pPr>
        <w:pStyle w:val="BodyText"/>
      </w:pPr>
      <w:r>
        <w:t xml:space="preserve">                                'n' FOR NO; </w:t>
      </w:r>
    </w:p>
    <w:p w14:paraId="6A82AE43" w14:textId="77777777" w:rsidR="009D7AAC" w:rsidRDefault="009D7AAC" w:rsidP="009D7AAC">
      <w:pPr>
        <w:pStyle w:val="BodyText"/>
      </w:pPr>
      <w:r>
        <w:t xml:space="preserve">              LAST EDITED:      AUG 12, 2014 </w:t>
      </w:r>
    </w:p>
    <w:p w14:paraId="5CA6704A" w14:textId="1F49C8BB" w:rsidR="009D7AAC" w:rsidRDefault="009D7AAC" w:rsidP="009D7AAC">
      <w:pPr>
        <w:pStyle w:val="BodyText"/>
      </w:pPr>
      <w:r>
        <w:t xml:space="preserve">              HELP-PROMPT:      Enter y or YES if this is a walk-in appointment. Enter n or NO if this is not a walk-in appointment. </w:t>
      </w:r>
    </w:p>
    <w:p w14:paraId="322BB01C" w14:textId="59C6F3C4" w:rsidR="009D7AAC" w:rsidRDefault="009D7AAC" w:rsidP="009D7AAC">
      <w:pPr>
        <w:pStyle w:val="BodyText"/>
      </w:pPr>
      <w:r>
        <w:t xml:space="preserve">              DESCRIPTION:      Yes/No field to indicate that this appointment</w:t>
      </w:r>
      <w:r w:rsidR="00A443F1">
        <w:t xml:space="preserve"> </w:t>
      </w:r>
      <w:r>
        <w:t xml:space="preserve">was a Walk-in or </w:t>
      </w:r>
      <w:proofErr w:type="spellStart"/>
      <w:r>
        <w:t>adhoc</w:t>
      </w:r>
      <w:proofErr w:type="spellEnd"/>
      <w:r>
        <w:t xml:space="preserve"> appointment.  </w:t>
      </w:r>
    </w:p>
    <w:p w14:paraId="510FF292" w14:textId="77777777" w:rsidR="009D7AAC" w:rsidRDefault="009D7AAC" w:rsidP="009D7AAC">
      <w:pPr>
        <w:pStyle w:val="BodyText"/>
      </w:pPr>
    </w:p>
    <w:p w14:paraId="6BD9A10E" w14:textId="77777777" w:rsidR="009D7AAC" w:rsidRDefault="009D7AAC" w:rsidP="009D7AAC">
      <w:pPr>
        <w:pStyle w:val="BodyText"/>
      </w:pPr>
    </w:p>
    <w:p w14:paraId="17048402" w14:textId="77777777" w:rsidR="009D7AAC" w:rsidRDefault="009D7AAC" w:rsidP="009D7AAC">
      <w:pPr>
        <w:pStyle w:val="BodyText"/>
      </w:pPr>
      <w:r>
        <w:lastRenderedPageBreak/>
        <w:t>409.84,.14    CHECKOUT               0;14 DATE</w:t>
      </w:r>
    </w:p>
    <w:p w14:paraId="437F2186" w14:textId="77777777" w:rsidR="009D7AAC" w:rsidRDefault="009D7AAC" w:rsidP="009D7AAC">
      <w:pPr>
        <w:pStyle w:val="BodyText"/>
      </w:pPr>
      <w:r>
        <w:t xml:space="preserve">              INPUT TRANSFORM:  S %DT="ETXR" D ^%DT S X=Y K:Y&lt;1 X</w:t>
      </w:r>
    </w:p>
    <w:p w14:paraId="7F35F375" w14:textId="77777777" w:rsidR="009D7AAC" w:rsidRDefault="009D7AAC" w:rsidP="009D7AAC">
      <w:pPr>
        <w:pStyle w:val="BodyText"/>
      </w:pPr>
      <w:r>
        <w:t xml:space="preserve">              LAST EDITED:      OCT 21, 2014 </w:t>
      </w:r>
    </w:p>
    <w:p w14:paraId="53C9D147" w14:textId="77777777" w:rsidR="009D7AAC" w:rsidRDefault="009D7AAC" w:rsidP="009D7AAC">
      <w:pPr>
        <w:pStyle w:val="BodyText"/>
      </w:pPr>
      <w:r>
        <w:t xml:space="preserve">              HELP-PROMPT:      Enter checkout date and time </w:t>
      </w:r>
    </w:p>
    <w:p w14:paraId="2A72F2B1" w14:textId="402BC52B" w:rsidR="009D7AAC" w:rsidRDefault="009D7AAC" w:rsidP="009D7AAC">
      <w:pPr>
        <w:pStyle w:val="BodyText"/>
      </w:pPr>
      <w:r>
        <w:t xml:space="preserve">              DESCRIPTION:        CHECKOUT DATE/TIME FOR APPOINTMENT.  </w:t>
      </w:r>
    </w:p>
    <w:p w14:paraId="0EFA6AB9" w14:textId="77777777" w:rsidR="009D7AAC" w:rsidRDefault="009D7AAC" w:rsidP="009D7AAC">
      <w:pPr>
        <w:pStyle w:val="BodyText"/>
      </w:pPr>
    </w:p>
    <w:p w14:paraId="37DCE4C1" w14:textId="77777777" w:rsidR="009D7AAC" w:rsidRDefault="009D7AAC" w:rsidP="009D7AAC">
      <w:pPr>
        <w:pStyle w:val="BodyText"/>
      </w:pPr>
      <w:r>
        <w:t>409.84,.15    V PROVIDER IEN         0;15 POINTER TO V PROVIDER FILE (#9000010.</w:t>
      </w:r>
    </w:p>
    <w:p w14:paraId="3040A262" w14:textId="77777777" w:rsidR="009D7AAC" w:rsidRDefault="009D7AAC" w:rsidP="009D7AAC">
      <w:pPr>
        <w:pStyle w:val="BodyText"/>
      </w:pPr>
      <w:r>
        <w:t xml:space="preserve">                                06)</w:t>
      </w:r>
    </w:p>
    <w:p w14:paraId="01358A17" w14:textId="77777777" w:rsidR="009D7AAC" w:rsidRDefault="009D7AAC" w:rsidP="009D7AAC">
      <w:pPr>
        <w:pStyle w:val="BodyText"/>
      </w:pPr>
      <w:r>
        <w:t xml:space="preserve">              LAST EDITED:      AUG 12, 2014 </w:t>
      </w:r>
    </w:p>
    <w:p w14:paraId="7DFF511E" w14:textId="77777777" w:rsidR="009D7AAC" w:rsidRDefault="009D7AAC" w:rsidP="009D7AAC">
      <w:pPr>
        <w:pStyle w:val="BodyText"/>
      </w:pPr>
      <w:r>
        <w:t xml:space="preserve">              HELP-PROMPT:      Select provider </w:t>
      </w:r>
    </w:p>
    <w:p w14:paraId="66528A17" w14:textId="6C642084" w:rsidR="009D7AAC" w:rsidRDefault="009D7AAC" w:rsidP="009D7AAC">
      <w:pPr>
        <w:pStyle w:val="BodyText"/>
      </w:pPr>
      <w:r>
        <w:t xml:space="preserve">              DESCRIPTION:      V PROVIDER IEN is the pointer to the V PROVIDER</w:t>
      </w:r>
      <w:r w:rsidR="00A443F1">
        <w:t xml:space="preserve"> </w:t>
      </w:r>
      <w:r>
        <w:t xml:space="preserve">file for the patient.  </w:t>
      </w:r>
    </w:p>
    <w:p w14:paraId="1D08AB83" w14:textId="77777777" w:rsidR="009D7AAC" w:rsidRDefault="009D7AAC" w:rsidP="009D7AAC">
      <w:pPr>
        <w:pStyle w:val="BodyText"/>
      </w:pPr>
    </w:p>
    <w:p w14:paraId="70A888D1" w14:textId="77777777" w:rsidR="009D7AAC" w:rsidRDefault="009D7AAC" w:rsidP="009D7AAC">
      <w:pPr>
        <w:pStyle w:val="BodyText"/>
      </w:pPr>
      <w:r>
        <w:t>409.84,.16    PROVIDER               0;16 POINTER TO NEW PERSON FILE (#200)</w:t>
      </w:r>
    </w:p>
    <w:p w14:paraId="67A7CF02" w14:textId="77777777" w:rsidR="009D7AAC" w:rsidRDefault="009D7AAC" w:rsidP="009D7AAC">
      <w:pPr>
        <w:pStyle w:val="BodyText"/>
      </w:pPr>
      <w:r>
        <w:t xml:space="preserve">              LAST EDITED:      AUG 12, 2014 </w:t>
      </w:r>
    </w:p>
    <w:p w14:paraId="2BBD6FF9" w14:textId="77777777" w:rsidR="009D7AAC" w:rsidRDefault="009D7AAC" w:rsidP="009D7AAC">
      <w:pPr>
        <w:pStyle w:val="BodyText"/>
      </w:pPr>
      <w:r>
        <w:t xml:space="preserve">              HELP-PROMPT:      Select a provider </w:t>
      </w:r>
    </w:p>
    <w:p w14:paraId="6D0C9A07" w14:textId="4C9EAC38" w:rsidR="009D7AAC" w:rsidRDefault="009D7AAC" w:rsidP="009D7AAC">
      <w:pPr>
        <w:pStyle w:val="BodyText"/>
      </w:pPr>
      <w:r>
        <w:t xml:space="preserve">              DESCRIPTION:        The primary provider for this appointment.  </w:t>
      </w:r>
    </w:p>
    <w:p w14:paraId="556F507B" w14:textId="77777777" w:rsidR="009D7AAC" w:rsidRDefault="009D7AAC" w:rsidP="009D7AAC">
      <w:pPr>
        <w:pStyle w:val="BodyText"/>
      </w:pPr>
    </w:p>
    <w:p w14:paraId="2A6F6124" w14:textId="77777777" w:rsidR="009D7AAC" w:rsidRDefault="009D7AAC" w:rsidP="009D7AAC">
      <w:pPr>
        <w:pStyle w:val="BodyText"/>
      </w:pPr>
      <w:r>
        <w:t>409.84,.17    STATUS                 0;17 SET</w:t>
      </w:r>
    </w:p>
    <w:p w14:paraId="0F378D84" w14:textId="77777777" w:rsidR="009D7AAC" w:rsidRDefault="009D7AAC" w:rsidP="009D7AAC">
      <w:pPr>
        <w:pStyle w:val="BodyText"/>
      </w:pPr>
      <w:r>
        <w:t xml:space="preserve">                                'N' FOR NO-SHOW; </w:t>
      </w:r>
    </w:p>
    <w:p w14:paraId="613CAD89" w14:textId="77777777" w:rsidR="009D7AAC" w:rsidRDefault="009D7AAC" w:rsidP="009D7AAC">
      <w:pPr>
        <w:pStyle w:val="BodyText"/>
      </w:pPr>
      <w:r>
        <w:t xml:space="preserve">                                'C' FOR CANCELLED BY CLINIC; </w:t>
      </w:r>
    </w:p>
    <w:p w14:paraId="6FDA3D87" w14:textId="77777777" w:rsidR="009D7AAC" w:rsidRDefault="009D7AAC" w:rsidP="009D7AAC">
      <w:pPr>
        <w:pStyle w:val="BodyText"/>
      </w:pPr>
      <w:r>
        <w:t xml:space="preserve">                                'NA' FOR NO-SHOW &amp; AUTO RE-BOOK; </w:t>
      </w:r>
    </w:p>
    <w:p w14:paraId="22775F4D" w14:textId="77777777" w:rsidR="009D7AAC" w:rsidRDefault="009D7AAC" w:rsidP="009D7AAC">
      <w:pPr>
        <w:pStyle w:val="BodyText"/>
      </w:pPr>
      <w:r>
        <w:t xml:space="preserve">                                'CA' FOR CANCELLED BY CLINIC &amp; AUTO RE-BOOK; </w:t>
      </w:r>
    </w:p>
    <w:p w14:paraId="588FDF2B" w14:textId="77777777" w:rsidR="009D7AAC" w:rsidRDefault="009D7AAC" w:rsidP="009D7AAC">
      <w:pPr>
        <w:pStyle w:val="BodyText"/>
      </w:pPr>
      <w:r>
        <w:t xml:space="preserve">                                'I' FOR INPATIENT APPOINTMENT; </w:t>
      </w:r>
    </w:p>
    <w:p w14:paraId="2271586D" w14:textId="77777777" w:rsidR="009D7AAC" w:rsidRDefault="009D7AAC" w:rsidP="009D7AAC">
      <w:pPr>
        <w:pStyle w:val="BodyText"/>
      </w:pPr>
      <w:r>
        <w:t xml:space="preserve">                                'PC' FOR CANCELLED BY PATIENT; </w:t>
      </w:r>
    </w:p>
    <w:p w14:paraId="715A2556" w14:textId="77777777" w:rsidR="009D7AAC" w:rsidRDefault="009D7AAC" w:rsidP="009D7AAC">
      <w:pPr>
        <w:pStyle w:val="BodyText"/>
      </w:pPr>
      <w:r>
        <w:t xml:space="preserve">                                'PCA' FOR CANCELLED BY PATIENT &amp; AUTO-REBOOK; </w:t>
      </w:r>
    </w:p>
    <w:p w14:paraId="2A5748FB" w14:textId="77777777" w:rsidR="009D7AAC" w:rsidRDefault="009D7AAC" w:rsidP="009D7AAC">
      <w:pPr>
        <w:pStyle w:val="BodyText"/>
      </w:pPr>
      <w:r>
        <w:t xml:space="preserve">                                'NT' FOR NO ACTION TAKEN; </w:t>
      </w:r>
    </w:p>
    <w:p w14:paraId="71979EDF" w14:textId="77777777" w:rsidR="009D7AAC" w:rsidRDefault="009D7AAC" w:rsidP="009D7AAC">
      <w:pPr>
        <w:pStyle w:val="BodyText"/>
      </w:pPr>
      <w:r>
        <w:t xml:space="preserve">              LAST EDITED:      JUN 18, 2015 </w:t>
      </w:r>
    </w:p>
    <w:p w14:paraId="60B6BB1C" w14:textId="77777777" w:rsidR="009D7AAC" w:rsidRDefault="009D7AAC" w:rsidP="009D7AAC">
      <w:pPr>
        <w:pStyle w:val="BodyText"/>
      </w:pPr>
      <w:r>
        <w:t xml:space="preserve">              HELP-PROMPT:      Select an appointment status </w:t>
      </w:r>
    </w:p>
    <w:p w14:paraId="4496DDDC" w14:textId="496509D6" w:rsidR="009D7AAC" w:rsidRDefault="009D7AAC" w:rsidP="009D7AAC">
      <w:pPr>
        <w:pStyle w:val="BodyText"/>
      </w:pPr>
      <w:r>
        <w:t xml:space="preserve">              DESCRIPTION:      Populated by SDEC CANCEL APPOINTMENT in the</w:t>
      </w:r>
      <w:r w:rsidR="00A443F1">
        <w:t xml:space="preserve"> </w:t>
      </w:r>
      <w:r>
        <w:t>event there is an 'undo' of a Cancelled</w:t>
      </w:r>
      <w:r w:rsidR="00A443F1">
        <w:t xml:space="preserve"> </w:t>
      </w:r>
      <w:r>
        <w:t xml:space="preserve">Appointment.  </w:t>
      </w:r>
    </w:p>
    <w:p w14:paraId="6ACA0FBF" w14:textId="77777777" w:rsidR="009D7AAC" w:rsidRDefault="009D7AAC" w:rsidP="009D7AAC">
      <w:pPr>
        <w:pStyle w:val="BodyText"/>
      </w:pPr>
    </w:p>
    <w:p w14:paraId="64CAEF85" w14:textId="77777777" w:rsidR="009D7AAC" w:rsidRDefault="009D7AAC" w:rsidP="009D7AAC">
      <w:pPr>
        <w:pStyle w:val="BodyText"/>
      </w:pPr>
    </w:p>
    <w:p w14:paraId="5853B920" w14:textId="77777777" w:rsidR="009D7AAC" w:rsidRDefault="009D7AAC" w:rsidP="009D7AAC">
      <w:pPr>
        <w:pStyle w:val="BodyText"/>
      </w:pPr>
      <w:r>
        <w:lastRenderedPageBreak/>
        <w:t>409.84,.18    LENGTH OF APPT         0;18 NUMBER</w:t>
      </w:r>
    </w:p>
    <w:p w14:paraId="41E35B8C" w14:textId="77777777" w:rsidR="009D7AAC" w:rsidRDefault="009D7AAC" w:rsidP="009D7AAC">
      <w:pPr>
        <w:pStyle w:val="BodyText"/>
      </w:pPr>
      <w:r>
        <w:t xml:space="preserve">              INPUT TRANSFORM:  K:+X'=X!(X&gt;120)!(X&lt;5)!(X?.E1"."1N.N) X</w:t>
      </w:r>
    </w:p>
    <w:p w14:paraId="4A3BD47D" w14:textId="77777777" w:rsidR="009D7AAC" w:rsidRDefault="009D7AAC" w:rsidP="009D7AAC">
      <w:pPr>
        <w:pStyle w:val="BodyText"/>
      </w:pPr>
      <w:r>
        <w:t xml:space="preserve">              LAST EDITED:      AUG 12, 2014 </w:t>
      </w:r>
    </w:p>
    <w:p w14:paraId="45AC839D" w14:textId="3A602153" w:rsidR="009D7AAC" w:rsidRDefault="009D7AAC" w:rsidP="009D7AAC">
      <w:pPr>
        <w:pStyle w:val="BodyText"/>
      </w:pPr>
      <w:r>
        <w:t xml:space="preserve">              HELP-PROMPT:      Type a number between 5 and 120, 0 decimal digits. </w:t>
      </w:r>
    </w:p>
    <w:p w14:paraId="6B38555E" w14:textId="19695705" w:rsidR="009D7AAC" w:rsidRDefault="009D7AAC" w:rsidP="009D7AAC">
      <w:pPr>
        <w:pStyle w:val="BodyText"/>
      </w:pPr>
      <w:r>
        <w:t xml:space="preserve">              DESCRIPTION:      This represents the length of this appointment</w:t>
      </w:r>
      <w:r w:rsidR="00A443F1">
        <w:t xml:space="preserve"> </w:t>
      </w:r>
      <w:r>
        <w:t>in minutes. This is populated when an</w:t>
      </w:r>
      <w:r w:rsidR="00A443F1">
        <w:t xml:space="preserve"> </w:t>
      </w:r>
      <w:r>
        <w:t>appointment is cancelled and is used in the</w:t>
      </w:r>
      <w:r w:rsidR="00A443F1">
        <w:t xml:space="preserve"> </w:t>
      </w:r>
      <w:r>
        <w:t xml:space="preserve">event that the appointment is re-instated.  </w:t>
      </w:r>
    </w:p>
    <w:p w14:paraId="2A64C71E" w14:textId="77777777" w:rsidR="009D7AAC" w:rsidRDefault="009D7AAC" w:rsidP="009D7AAC">
      <w:pPr>
        <w:pStyle w:val="BodyText"/>
      </w:pPr>
    </w:p>
    <w:p w14:paraId="28304DC5" w14:textId="7AE043C7" w:rsidR="009D7AAC" w:rsidRDefault="009D7AAC" w:rsidP="009D7AAC">
      <w:pPr>
        <w:pStyle w:val="BodyText"/>
      </w:pPr>
      <w:r>
        <w:t>409.84,.19    PREV APPT STATUS       0;19 POINTE</w:t>
      </w:r>
      <w:r w:rsidR="00A443F1">
        <w:t>R TO APPOINTMENT STATUS FILE (#</w:t>
      </w:r>
      <w:r>
        <w:t>409.63)</w:t>
      </w:r>
    </w:p>
    <w:p w14:paraId="6CB3E736" w14:textId="77777777" w:rsidR="009D7AAC" w:rsidRDefault="009D7AAC" w:rsidP="009D7AAC">
      <w:pPr>
        <w:pStyle w:val="BodyText"/>
      </w:pPr>
      <w:r>
        <w:t xml:space="preserve">              LAST EDITED:      AUG 12, 2014 </w:t>
      </w:r>
    </w:p>
    <w:p w14:paraId="4CB9ED17" w14:textId="77777777" w:rsidR="009D7AAC" w:rsidRDefault="009D7AAC" w:rsidP="009D7AAC">
      <w:pPr>
        <w:pStyle w:val="BodyText"/>
      </w:pPr>
      <w:r>
        <w:t xml:space="preserve">              HELP-PROMPT:      Select an appointment status </w:t>
      </w:r>
    </w:p>
    <w:p w14:paraId="0FAB7157" w14:textId="28625F22" w:rsidR="009D7AAC" w:rsidRDefault="009D7AAC" w:rsidP="009D7AAC">
      <w:pPr>
        <w:pStyle w:val="BodyText"/>
      </w:pPr>
      <w:r>
        <w:t xml:space="preserve">              DESCRIPTION:      Pointer to APPOINTMENT STATUS file; used to</w:t>
      </w:r>
      <w:r w:rsidR="00A443F1">
        <w:t xml:space="preserve"> </w:t>
      </w:r>
      <w:r>
        <w:t>restore status in visit encounter in the event</w:t>
      </w:r>
      <w:r w:rsidR="00A443F1">
        <w:t xml:space="preserve"> </w:t>
      </w:r>
      <w:r>
        <w:t>that a user re-instates the appointment after a</w:t>
      </w:r>
      <w:r w:rsidR="00A443F1">
        <w:t xml:space="preserve"> ‘c</w:t>
      </w:r>
      <w:r>
        <w:t xml:space="preserve">ancel' has been processed.  </w:t>
      </w:r>
    </w:p>
    <w:p w14:paraId="764684DD" w14:textId="77777777" w:rsidR="009D7AAC" w:rsidRDefault="009D7AAC" w:rsidP="009D7AAC">
      <w:pPr>
        <w:pStyle w:val="BodyText"/>
      </w:pPr>
    </w:p>
    <w:p w14:paraId="0A641317" w14:textId="77777777" w:rsidR="009D7AAC" w:rsidRDefault="009D7AAC" w:rsidP="009D7AAC">
      <w:pPr>
        <w:pStyle w:val="BodyText"/>
      </w:pPr>
      <w:r>
        <w:t>409.84,.2     DESIRED DATE OF APPOINTMENT 0;20 DATE</w:t>
      </w:r>
    </w:p>
    <w:p w14:paraId="0E868905" w14:textId="77777777" w:rsidR="009D7AAC" w:rsidRDefault="009D7AAC" w:rsidP="009D7AAC">
      <w:pPr>
        <w:pStyle w:val="BodyText"/>
      </w:pPr>
      <w:r>
        <w:t xml:space="preserve">              INPUT TRANSFORM:  S %DT="EX" D ^%DT S X=Y K:Y&lt;1 X</w:t>
      </w:r>
    </w:p>
    <w:p w14:paraId="5A432B8E" w14:textId="77777777" w:rsidR="009D7AAC" w:rsidRDefault="009D7AAC" w:rsidP="009D7AAC">
      <w:pPr>
        <w:pStyle w:val="BodyText"/>
      </w:pPr>
      <w:r>
        <w:t xml:space="preserve">              LAST EDITED:      OCT 22, 2014 </w:t>
      </w:r>
    </w:p>
    <w:p w14:paraId="5DEABCE7" w14:textId="77777777" w:rsidR="009D7AAC" w:rsidRDefault="009D7AAC" w:rsidP="009D7AAC">
      <w:pPr>
        <w:pStyle w:val="BodyText"/>
      </w:pPr>
      <w:r>
        <w:t xml:space="preserve">              HELP-PROMPT:      Enter the desired date for this appointment. </w:t>
      </w:r>
    </w:p>
    <w:p w14:paraId="569BAA98" w14:textId="0C8AED32" w:rsidR="009D7AAC" w:rsidRDefault="009D7AAC" w:rsidP="009D7AAC">
      <w:pPr>
        <w:pStyle w:val="BodyText"/>
      </w:pPr>
      <w:r>
        <w:t xml:space="preserve">              DESCRIPTION:      This is the appointment date that is</w:t>
      </w:r>
      <w:r w:rsidR="00A443F1">
        <w:t xml:space="preserve"> </w:t>
      </w:r>
      <w:r>
        <w:t xml:space="preserve">needed/desired.  </w:t>
      </w:r>
    </w:p>
    <w:p w14:paraId="04FFB859" w14:textId="77777777" w:rsidR="009D7AAC" w:rsidRDefault="009D7AAC" w:rsidP="009D7AAC">
      <w:pPr>
        <w:pStyle w:val="BodyText"/>
      </w:pPr>
    </w:p>
    <w:p w14:paraId="614FDD4F" w14:textId="77777777" w:rsidR="009D7AAC" w:rsidRDefault="009D7AAC" w:rsidP="009D7AAC">
      <w:pPr>
        <w:pStyle w:val="BodyText"/>
      </w:pPr>
      <w:r>
        <w:t>409.84,.21    EXTERNAL ID            0;25 FREE TEXT</w:t>
      </w:r>
    </w:p>
    <w:p w14:paraId="6332D9F6" w14:textId="77777777" w:rsidR="009D7AAC" w:rsidRDefault="009D7AAC" w:rsidP="009D7AAC">
      <w:pPr>
        <w:pStyle w:val="BodyText"/>
      </w:pPr>
      <w:r>
        <w:t xml:space="preserve">              INPUT TRANSFORM:  K:$L(X)&gt;50!($L(X)&lt;1) X</w:t>
      </w:r>
    </w:p>
    <w:p w14:paraId="30E0907A" w14:textId="77777777" w:rsidR="009D7AAC" w:rsidRDefault="009D7AAC" w:rsidP="009D7AAC">
      <w:pPr>
        <w:pStyle w:val="BodyText"/>
      </w:pPr>
      <w:r>
        <w:t xml:space="preserve">              LAST EDITED:      OCT 16, 2014 </w:t>
      </w:r>
    </w:p>
    <w:p w14:paraId="3213778E" w14:textId="77777777" w:rsidR="009D7AAC" w:rsidRDefault="009D7AAC" w:rsidP="009D7AAC">
      <w:pPr>
        <w:pStyle w:val="BodyText"/>
      </w:pPr>
      <w:r>
        <w:t xml:space="preserve">              HELP-PROMPT:      Answer must be 1-50 characters in length. </w:t>
      </w:r>
    </w:p>
    <w:p w14:paraId="7FC63C30" w14:textId="7CD76E36" w:rsidR="009D7AAC" w:rsidRDefault="009D7AAC" w:rsidP="009D7AAC">
      <w:pPr>
        <w:pStyle w:val="BodyText"/>
      </w:pPr>
      <w:r>
        <w:t xml:space="preserve">              DESCRIPTION:</w:t>
      </w:r>
      <w:r w:rsidR="00A443F1">
        <w:t xml:space="preserve"> </w:t>
      </w:r>
      <w:r>
        <w:t xml:space="preserve">       This is used to hold an external identifier.  </w:t>
      </w:r>
    </w:p>
    <w:p w14:paraId="63FF93BC" w14:textId="77777777" w:rsidR="009D7AAC" w:rsidRDefault="009D7AAC" w:rsidP="009D7AAC">
      <w:pPr>
        <w:pStyle w:val="BodyText"/>
      </w:pPr>
      <w:r>
        <w:t xml:space="preserve">              CROSS-REFERENCE:  409.84^AEX </w:t>
      </w:r>
    </w:p>
    <w:p w14:paraId="5ED3924C" w14:textId="77777777" w:rsidR="009D7AAC" w:rsidRDefault="009D7AAC" w:rsidP="009D7AAC">
      <w:pPr>
        <w:pStyle w:val="BodyText"/>
      </w:pPr>
      <w:r>
        <w:t xml:space="preserve">                                1)= S ^SDEC(409.84,"AEX",$E(X,1,30),DA)=""</w:t>
      </w:r>
    </w:p>
    <w:p w14:paraId="75A0693D" w14:textId="77777777" w:rsidR="009D7AAC" w:rsidRDefault="009D7AAC" w:rsidP="009D7AAC">
      <w:pPr>
        <w:pStyle w:val="BodyText"/>
      </w:pPr>
      <w:r>
        <w:t xml:space="preserve">                                2)= K ^SDEC(409.84,"AEX",$E(X,1,30),DA)</w:t>
      </w:r>
    </w:p>
    <w:p w14:paraId="594619EE" w14:textId="366310DF" w:rsidR="009D7AAC" w:rsidRDefault="009D7AAC" w:rsidP="009D7AAC">
      <w:pPr>
        <w:pStyle w:val="BodyText"/>
      </w:pPr>
      <w:r>
        <w:t xml:space="preserve">                                Used to lookup the SDEC APPOINTMENT </w:t>
      </w:r>
      <w:proofErr w:type="spellStart"/>
      <w:r>
        <w:t>ien</w:t>
      </w:r>
      <w:proofErr w:type="spellEnd"/>
      <w:r>
        <w:t xml:space="preserve"> using</w:t>
      </w:r>
      <w:r w:rsidR="00A443F1">
        <w:t xml:space="preserve"> </w:t>
      </w:r>
      <w:r>
        <w:t xml:space="preserve">the external ID.  </w:t>
      </w:r>
    </w:p>
    <w:p w14:paraId="715DA429" w14:textId="77777777" w:rsidR="009D7AAC" w:rsidRDefault="009D7AAC" w:rsidP="009D7AAC">
      <w:pPr>
        <w:pStyle w:val="BodyText"/>
      </w:pPr>
    </w:p>
    <w:p w14:paraId="306FBDE5" w14:textId="77777777" w:rsidR="009D7AAC" w:rsidRDefault="009D7AAC" w:rsidP="009D7AAC">
      <w:pPr>
        <w:pStyle w:val="BodyText"/>
      </w:pPr>
    </w:p>
    <w:p w14:paraId="49D4BD8D" w14:textId="77777777" w:rsidR="009D7AAC" w:rsidRDefault="009D7AAC" w:rsidP="009D7AAC">
      <w:pPr>
        <w:pStyle w:val="BodyText"/>
      </w:pPr>
    </w:p>
    <w:p w14:paraId="0178AF61" w14:textId="77777777" w:rsidR="009D7AAC" w:rsidRDefault="009D7AAC" w:rsidP="009D7AAC">
      <w:pPr>
        <w:pStyle w:val="BodyText"/>
      </w:pPr>
      <w:r>
        <w:lastRenderedPageBreak/>
        <w:t>409.84,.22    APPT REQUEST TYPE      2;1          VARIABLE POINTER</w:t>
      </w:r>
    </w:p>
    <w:p w14:paraId="5225A2ED" w14:textId="77777777" w:rsidR="009D7AAC" w:rsidRDefault="009D7AAC" w:rsidP="009D7AAC">
      <w:pPr>
        <w:pStyle w:val="BodyText"/>
      </w:pPr>
      <w:r>
        <w:t xml:space="preserve">              FILE  ORDER  PREFIX    LAYGO  MESSAGE</w:t>
      </w:r>
    </w:p>
    <w:p w14:paraId="08E84A09" w14:textId="77777777" w:rsidR="009D7AAC" w:rsidRDefault="009D7AAC" w:rsidP="009D7AAC">
      <w:pPr>
        <w:pStyle w:val="BodyText"/>
      </w:pPr>
      <w:r>
        <w:t xml:space="preserve">             409.3    1    E            y   EWL </w:t>
      </w:r>
    </w:p>
    <w:p w14:paraId="526CF4AA" w14:textId="77777777" w:rsidR="009D7AAC" w:rsidRDefault="009D7AAC" w:rsidP="009D7AAC">
      <w:pPr>
        <w:pStyle w:val="BodyText"/>
      </w:pPr>
      <w:r>
        <w:t xml:space="preserve">                 123  2    C            y   CONSULT </w:t>
      </w:r>
    </w:p>
    <w:p w14:paraId="38F2FCD8" w14:textId="77777777" w:rsidR="009D7AAC" w:rsidRDefault="009D7AAC" w:rsidP="009D7AAC">
      <w:pPr>
        <w:pStyle w:val="BodyText"/>
      </w:pPr>
      <w:r>
        <w:t xml:space="preserve">             403.5    3    R            y   RECALL </w:t>
      </w:r>
    </w:p>
    <w:p w14:paraId="5CDAB133" w14:textId="77777777" w:rsidR="009D7AAC" w:rsidRDefault="009D7AAC" w:rsidP="009D7AAC">
      <w:pPr>
        <w:pStyle w:val="BodyText"/>
      </w:pPr>
      <w:r>
        <w:t xml:space="preserve">            409.85    4    A            y   APPT </w:t>
      </w:r>
    </w:p>
    <w:p w14:paraId="4CCCDD59" w14:textId="77777777" w:rsidR="009D7AAC" w:rsidRDefault="009D7AAC" w:rsidP="009D7AAC">
      <w:pPr>
        <w:pStyle w:val="BodyText"/>
      </w:pPr>
      <w:r>
        <w:t xml:space="preserve">                                         </w:t>
      </w:r>
    </w:p>
    <w:p w14:paraId="5AE310FF" w14:textId="66E576B0" w:rsidR="009D7AAC" w:rsidRDefault="009D7AAC" w:rsidP="009D7AAC">
      <w:pPr>
        <w:pStyle w:val="BodyText"/>
      </w:pPr>
      <w:r>
        <w:t xml:space="preserve">              OUTPUT TRANSFORM: S Y=$S($P(Y,";",</w:t>
      </w:r>
      <w:r w:rsidR="00A443F1">
        <w:t>2)="SDWL(409.3,":"EWL",$P(Y,";"</w:t>
      </w:r>
      <w:r>
        <w:t>,2)="GMR(123,":"CONSULT",$P(Y,";",2)="SD(403.5,":"RECALL",$P(Y,";",2)="SDEC(409.85,":"APPT",1:"")</w:t>
      </w:r>
    </w:p>
    <w:p w14:paraId="540FFCA6" w14:textId="77777777" w:rsidR="009D7AAC" w:rsidRDefault="009D7AAC" w:rsidP="009D7AAC">
      <w:pPr>
        <w:pStyle w:val="BodyText"/>
      </w:pPr>
      <w:r>
        <w:t xml:space="preserve">              LAST EDITED:      SEP 10, 2015 </w:t>
      </w:r>
    </w:p>
    <w:p w14:paraId="6377658D" w14:textId="0C072C9C" w:rsidR="009D7AAC" w:rsidRDefault="009D7AAC" w:rsidP="009D7AAC">
      <w:pPr>
        <w:pStyle w:val="BodyText"/>
      </w:pPr>
      <w:r>
        <w:t xml:space="preserve">              HELP-PROMPT:      Select from SD WAIT LIST, REQUEST/CONSULTATION,                                 SDEC APPT REQUEST, or RECALL REMINDERS. </w:t>
      </w:r>
    </w:p>
    <w:p w14:paraId="65A22E1B" w14:textId="0F1A41CA" w:rsidR="009D7AAC" w:rsidRDefault="009D7AAC" w:rsidP="009D7AAC">
      <w:pPr>
        <w:pStyle w:val="BodyText"/>
      </w:pPr>
      <w:r>
        <w:t xml:space="preserve">              DESCRIPTION:      This Variable Pointer field holds a pointer to</w:t>
      </w:r>
      <w:r w:rsidR="00A443F1">
        <w:t xml:space="preserve"> </w:t>
      </w:r>
      <w:r>
        <w:t>either the SD WAIT LIST file,</w:t>
      </w:r>
      <w:r w:rsidR="00A443F1">
        <w:t xml:space="preserve"> </w:t>
      </w:r>
      <w:r>
        <w:t>REQUEST/CONSULTATION file, SDEC APPT REQUEST,</w:t>
      </w:r>
      <w:r w:rsidR="00A443F1">
        <w:t xml:space="preserve"> </w:t>
      </w:r>
      <w:r>
        <w:t xml:space="preserve">or RECALL REMINDERS file.  </w:t>
      </w:r>
    </w:p>
    <w:p w14:paraId="19CFA265" w14:textId="77777777" w:rsidR="009D7AAC" w:rsidRDefault="009D7AAC" w:rsidP="009D7AAC">
      <w:pPr>
        <w:pStyle w:val="BodyText"/>
      </w:pPr>
    </w:p>
    <w:p w14:paraId="035A8A60" w14:textId="77777777" w:rsidR="009D7AAC" w:rsidRDefault="009D7AAC" w:rsidP="009D7AAC">
      <w:pPr>
        <w:pStyle w:val="BodyText"/>
      </w:pPr>
      <w:r>
        <w:t>409.84,.23    PATIENT STATUS         2;2 SET</w:t>
      </w:r>
    </w:p>
    <w:p w14:paraId="66BDE26E" w14:textId="77777777" w:rsidR="009D7AAC" w:rsidRDefault="009D7AAC" w:rsidP="009D7AAC">
      <w:pPr>
        <w:pStyle w:val="BodyText"/>
      </w:pPr>
      <w:r>
        <w:t xml:space="preserve">                                'N' FOR NEW; </w:t>
      </w:r>
    </w:p>
    <w:p w14:paraId="1DA47B44" w14:textId="77777777" w:rsidR="009D7AAC" w:rsidRDefault="009D7AAC" w:rsidP="009D7AAC">
      <w:pPr>
        <w:pStyle w:val="BodyText"/>
      </w:pPr>
      <w:r>
        <w:t xml:space="preserve">                                'E' FOR ESTABLISHED; </w:t>
      </w:r>
    </w:p>
    <w:p w14:paraId="4A19A95B" w14:textId="77777777" w:rsidR="009D7AAC" w:rsidRDefault="009D7AAC" w:rsidP="009D7AAC">
      <w:pPr>
        <w:pStyle w:val="BodyText"/>
      </w:pPr>
      <w:r>
        <w:t xml:space="preserve">              LAST EDITED:      JUN 09, 2015 </w:t>
      </w:r>
    </w:p>
    <w:p w14:paraId="0ACFC785" w14:textId="291B7583" w:rsidR="009D7AAC" w:rsidRDefault="009D7AAC" w:rsidP="009D7AAC">
      <w:pPr>
        <w:pStyle w:val="BodyText"/>
      </w:pPr>
      <w:r>
        <w:t xml:space="preserve">              HELP-PROMPT:      Enter N or NEW if the patient is a new patient. Enter E or ESTABLISHED if this patient has been seen in the past 24 months. </w:t>
      </w:r>
    </w:p>
    <w:p w14:paraId="1194636C" w14:textId="1472EFF4" w:rsidR="009D7AAC" w:rsidRDefault="009D7AAC" w:rsidP="009D7AAC">
      <w:pPr>
        <w:pStyle w:val="BodyText"/>
      </w:pPr>
      <w:r>
        <w:t xml:space="preserve">              DESCRIPTION:      This field represents the status of the patient</w:t>
      </w:r>
      <w:r w:rsidR="00A443F1">
        <w:t xml:space="preserve"> </w:t>
      </w:r>
      <w:r>
        <w:t>in regards to being a 'NEW' or 'ESTABLISHED'</w:t>
      </w:r>
      <w:r w:rsidR="00A443F1">
        <w:t xml:space="preserve"> </w:t>
      </w:r>
      <w:r>
        <w:t>patient.  An ESTABLISHED patient has been seen</w:t>
      </w:r>
      <w:r w:rsidR="00A443F1">
        <w:t xml:space="preserve"> </w:t>
      </w:r>
      <w:r>
        <w:t xml:space="preserve">within the past 24 months.  </w:t>
      </w:r>
    </w:p>
    <w:p w14:paraId="759CEEDB" w14:textId="77777777" w:rsidR="009D7AAC" w:rsidRDefault="009D7AAC" w:rsidP="009D7AAC">
      <w:pPr>
        <w:pStyle w:val="BodyText"/>
      </w:pPr>
    </w:p>
    <w:p w14:paraId="20843C86" w14:textId="77777777" w:rsidR="009D7AAC" w:rsidRDefault="009D7AAC" w:rsidP="009D7AAC">
      <w:pPr>
        <w:pStyle w:val="BodyText"/>
      </w:pPr>
      <w:r>
        <w:t>409.84,1      NOTE                   1;0   WORD-PROCESSING #409.841</w:t>
      </w:r>
    </w:p>
    <w:p w14:paraId="0C12A8FD" w14:textId="77777777" w:rsidR="009D7AAC" w:rsidRDefault="009D7AAC" w:rsidP="009D7AAC">
      <w:pPr>
        <w:pStyle w:val="BodyText"/>
      </w:pPr>
      <w:r>
        <w:t xml:space="preserve">                     (IGNORE "|")</w:t>
      </w:r>
    </w:p>
    <w:p w14:paraId="282078C1" w14:textId="647F0285" w:rsidR="009D7AAC" w:rsidRDefault="009D7AAC" w:rsidP="009D7AAC">
      <w:pPr>
        <w:pStyle w:val="BodyText"/>
      </w:pPr>
      <w:r>
        <w:t xml:space="preserve">              DESCRIPTION:      This holds the text regarding the reason for the appointment.  </w:t>
      </w:r>
    </w:p>
    <w:p w14:paraId="644C8AA9" w14:textId="77777777" w:rsidR="009D7AAC" w:rsidRDefault="009D7AAC" w:rsidP="00E90049">
      <w:pPr>
        <w:pStyle w:val="BodyText"/>
      </w:pPr>
    </w:p>
    <w:p w14:paraId="146A7A0F" w14:textId="5088AA8D" w:rsidR="00E90049" w:rsidRDefault="00E90049" w:rsidP="0067132E">
      <w:pPr>
        <w:pStyle w:val="Heading3"/>
      </w:pPr>
      <w:bookmarkStart w:id="2262" w:name="_Toc513557809"/>
      <w:r>
        <w:t>#409.845 – SDEC PREFERENCES AND SPECIAL NEEDS</w:t>
      </w:r>
      <w:bookmarkEnd w:id="2262"/>
    </w:p>
    <w:p w14:paraId="6F635389" w14:textId="77777777" w:rsidR="00E90049" w:rsidRDefault="00E90049" w:rsidP="00E90049">
      <w:pPr>
        <w:pStyle w:val="BodyText"/>
      </w:pPr>
    </w:p>
    <w:p w14:paraId="6F63F277" w14:textId="77777777" w:rsidR="009D7AAC" w:rsidRDefault="009D7AAC" w:rsidP="009D7AAC">
      <w:pPr>
        <w:pStyle w:val="BodyText"/>
      </w:pPr>
      <w:r>
        <w:lastRenderedPageBreak/>
        <w:t xml:space="preserve">STANDARD DATA DICTIONARY #409.845 -- SDEC PREFERENCES AND SPECIAL NEEDS FILE   </w:t>
      </w:r>
    </w:p>
    <w:p w14:paraId="6859A475" w14:textId="77777777" w:rsidR="009D7AAC" w:rsidRDefault="009D7AAC" w:rsidP="009D7AAC">
      <w:pPr>
        <w:pStyle w:val="BodyText"/>
      </w:pPr>
      <w:r>
        <w:t xml:space="preserve">                                                    FEB 7,2018@14:47:25  PAGE 1</w:t>
      </w:r>
    </w:p>
    <w:p w14:paraId="726FC541" w14:textId="77909B07" w:rsidR="009D7AAC" w:rsidRDefault="009D7AAC" w:rsidP="009D7AAC">
      <w:pPr>
        <w:pStyle w:val="BodyText"/>
      </w:pPr>
      <w:r>
        <w:t xml:space="preserve">STORED IN ^SDEC(409.845,  (411 ENTRIES)   SITE: TEST.CHEYENNE.MED.VA.GOV   UCI: CHEYL134,ROU                                                   (VERSION 5.3)   </w:t>
      </w:r>
    </w:p>
    <w:p w14:paraId="44EF51AA" w14:textId="77777777" w:rsidR="009D7AAC" w:rsidRDefault="009D7AAC" w:rsidP="009D7AAC">
      <w:pPr>
        <w:pStyle w:val="BodyText"/>
      </w:pPr>
    </w:p>
    <w:p w14:paraId="2C1CB4C2" w14:textId="77777777" w:rsidR="009D7AAC" w:rsidRDefault="009D7AAC" w:rsidP="009D7AAC">
      <w:pPr>
        <w:pStyle w:val="BodyText"/>
      </w:pPr>
      <w:r>
        <w:t>DATA          NAME                  GLOBAL        DATA</w:t>
      </w:r>
    </w:p>
    <w:p w14:paraId="644F53AF" w14:textId="77777777" w:rsidR="009D7AAC" w:rsidRDefault="009D7AAC" w:rsidP="009D7AAC">
      <w:pPr>
        <w:pStyle w:val="BodyText"/>
      </w:pPr>
      <w:r>
        <w:t>ELEMENT       TITLE                 LOCATION      TYPE</w:t>
      </w:r>
    </w:p>
    <w:p w14:paraId="524A5F47" w14:textId="77777777" w:rsidR="009D7AAC" w:rsidRDefault="009D7AAC" w:rsidP="009D7AAC">
      <w:pPr>
        <w:pStyle w:val="BodyText"/>
      </w:pPr>
      <w:r>
        <w:t>-------------------------------------------------------------------------------</w:t>
      </w:r>
    </w:p>
    <w:p w14:paraId="0A36068E" w14:textId="77777777" w:rsidR="009D7AAC" w:rsidRDefault="009D7AAC" w:rsidP="009D7AAC">
      <w:pPr>
        <w:pStyle w:val="BodyText"/>
      </w:pPr>
      <w:r>
        <w:t xml:space="preserve">This is where Patient Preferences are defined for Patients.  </w:t>
      </w:r>
    </w:p>
    <w:p w14:paraId="55A62E4E" w14:textId="77777777" w:rsidR="009D7AAC" w:rsidRDefault="009D7AAC" w:rsidP="009D7AAC">
      <w:pPr>
        <w:pStyle w:val="BodyText"/>
      </w:pPr>
    </w:p>
    <w:p w14:paraId="634B536E" w14:textId="77777777" w:rsidR="009D7AAC" w:rsidRDefault="009D7AAC" w:rsidP="009D7AAC">
      <w:pPr>
        <w:pStyle w:val="BodyText"/>
      </w:pPr>
    </w:p>
    <w:p w14:paraId="5BCC8EC8" w14:textId="77777777" w:rsidR="009D7AAC" w:rsidRDefault="009D7AAC" w:rsidP="009D7AAC">
      <w:pPr>
        <w:pStyle w:val="BodyText"/>
      </w:pPr>
      <w:r>
        <w:t xml:space="preserve">              DD ACCESS: </w:t>
      </w:r>
    </w:p>
    <w:p w14:paraId="518E771B" w14:textId="77777777" w:rsidR="009D7AAC" w:rsidRDefault="009D7AAC" w:rsidP="009D7AAC">
      <w:pPr>
        <w:pStyle w:val="BodyText"/>
      </w:pPr>
      <w:r>
        <w:t xml:space="preserve">              RD ACCESS: </w:t>
      </w:r>
    </w:p>
    <w:p w14:paraId="617C2897" w14:textId="77777777" w:rsidR="009D7AAC" w:rsidRDefault="009D7AAC" w:rsidP="009D7AAC">
      <w:pPr>
        <w:pStyle w:val="BodyText"/>
      </w:pPr>
      <w:r>
        <w:t xml:space="preserve">              WR ACCESS: </w:t>
      </w:r>
    </w:p>
    <w:p w14:paraId="732E0444" w14:textId="77777777" w:rsidR="009D7AAC" w:rsidRDefault="009D7AAC" w:rsidP="009D7AAC">
      <w:pPr>
        <w:pStyle w:val="BodyText"/>
      </w:pPr>
      <w:r>
        <w:t xml:space="preserve">             DEL ACCESS: </w:t>
      </w:r>
    </w:p>
    <w:p w14:paraId="4766959F" w14:textId="77777777" w:rsidR="009D7AAC" w:rsidRDefault="009D7AAC" w:rsidP="009D7AAC">
      <w:pPr>
        <w:pStyle w:val="BodyText"/>
      </w:pPr>
      <w:r>
        <w:t xml:space="preserve">           LAYGO ACCESS: </w:t>
      </w:r>
    </w:p>
    <w:p w14:paraId="4586C469" w14:textId="77777777" w:rsidR="009D7AAC" w:rsidRDefault="009D7AAC" w:rsidP="009D7AAC">
      <w:pPr>
        <w:pStyle w:val="BodyText"/>
      </w:pPr>
      <w:r>
        <w:t xml:space="preserve">           AUDIT ACCESS: </w:t>
      </w:r>
    </w:p>
    <w:p w14:paraId="5E29CD34" w14:textId="77777777" w:rsidR="009D7AAC" w:rsidRDefault="009D7AAC" w:rsidP="009D7AAC">
      <w:pPr>
        <w:pStyle w:val="BodyText"/>
      </w:pPr>
    </w:p>
    <w:p w14:paraId="04B234A9" w14:textId="77777777" w:rsidR="009D7AAC" w:rsidRDefault="009D7AAC" w:rsidP="009D7AAC">
      <w:pPr>
        <w:pStyle w:val="BodyText"/>
      </w:pPr>
      <w:r>
        <w:t xml:space="preserve">        (NOTE: Kernel's File Access Security has been installed in this UCI.)</w:t>
      </w:r>
    </w:p>
    <w:p w14:paraId="2B50863E" w14:textId="77777777" w:rsidR="009D7AAC" w:rsidRDefault="009D7AAC" w:rsidP="009D7AAC">
      <w:pPr>
        <w:pStyle w:val="BodyText"/>
      </w:pPr>
    </w:p>
    <w:p w14:paraId="28D64048" w14:textId="4D8B99FB" w:rsidR="009D7AAC" w:rsidRDefault="009D7AAC" w:rsidP="009D7AAC">
      <w:pPr>
        <w:pStyle w:val="BodyText"/>
      </w:pPr>
      <w:r>
        <w:t>CROSS</w:t>
      </w:r>
      <w:r w:rsidR="00A443F1">
        <w:t xml:space="preserve"> </w:t>
      </w:r>
      <w:r>
        <w:t>REFERENCED BY: PATIENT(B)</w:t>
      </w:r>
    </w:p>
    <w:p w14:paraId="3E6CC87F" w14:textId="77777777" w:rsidR="009D7AAC" w:rsidRDefault="009D7AAC" w:rsidP="009D7AAC">
      <w:pPr>
        <w:pStyle w:val="BodyText"/>
      </w:pPr>
    </w:p>
    <w:p w14:paraId="6E548EC5" w14:textId="77777777" w:rsidR="009D7AAC" w:rsidRDefault="009D7AAC" w:rsidP="009D7AAC">
      <w:pPr>
        <w:pStyle w:val="BodyText"/>
      </w:pPr>
      <w:r>
        <w:t>409.845,.01   PATIENT                0;1 POINTER TO PATIENT FILE (#2)</w:t>
      </w:r>
    </w:p>
    <w:p w14:paraId="3CF60537" w14:textId="77777777" w:rsidR="009D7AAC" w:rsidRDefault="009D7AAC" w:rsidP="009D7AAC">
      <w:pPr>
        <w:pStyle w:val="BodyText"/>
      </w:pPr>
      <w:r>
        <w:t xml:space="preserve">                                 (Required)</w:t>
      </w:r>
    </w:p>
    <w:p w14:paraId="4532ED2A" w14:textId="77777777" w:rsidR="009D7AAC" w:rsidRDefault="009D7AAC" w:rsidP="009D7AAC">
      <w:pPr>
        <w:pStyle w:val="BodyText"/>
      </w:pPr>
    </w:p>
    <w:p w14:paraId="4DC14A76" w14:textId="77777777" w:rsidR="009D7AAC" w:rsidRDefault="009D7AAC" w:rsidP="009D7AAC">
      <w:pPr>
        <w:pStyle w:val="BodyText"/>
      </w:pPr>
      <w:r>
        <w:t xml:space="preserve">              LAST EDITED:      AUG 28, 2014 </w:t>
      </w:r>
    </w:p>
    <w:p w14:paraId="0B52616B" w14:textId="77777777" w:rsidR="009D7AAC" w:rsidRDefault="009D7AAC" w:rsidP="009D7AAC">
      <w:pPr>
        <w:pStyle w:val="BodyText"/>
      </w:pPr>
      <w:r>
        <w:t xml:space="preserve">              HELP-PROMPT:      Select a patient </w:t>
      </w:r>
    </w:p>
    <w:p w14:paraId="4E41AB8B" w14:textId="60283092" w:rsidR="009D7AAC" w:rsidRDefault="009D7AAC" w:rsidP="009D7AAC">
      <w:pPr>
        <w:pStyle w:val="BodyText"/>
      </w:pPr>
      <w:r>
        <w:t xml:space="preserve">              DESCRIPTION:      This is where the PATIENT is defined for the Patient Preferences.  </w:t>
      </w:r>
    </w:p>
    <w:p w14:paraId="485EE011" w14:textId="77777777" w:rsidR="009D7AAC" w:rsidRDefault="009D7AAC" w:rsidP="009D7AAC">
      <w:pPr>
        <w:pStyle w:val="BodyText"/>
      </w:pPr>
    </w:p>
    <w:p w14:paraId="7AC6CD94" w14:textId="77777777" w:rsidR="009D7AAC" w:rsidRDefault="009D7AAC" w:rsidP="009D7AAC">
      <w:pPr>
        <w:pStyle w:val="BodyText"/>
      </w:pPr>
      <w:r>
        <w:t xml:space="preserve">              CROSS-REFERENCE:  409.845^B </w:t>
      </w:r>
    </w:p>
    <w:p w14:paraId="37C9AC10" w14:textId="77777777" w:rsidR="009D7AAC" w:rsidRDefault="009D7AAC" w:rsidP="009D7AAC">
      <w:pPr>
        <w:pStyle w:val="BodyText"/>
      </w:pPr>
      <w:r>
        <w:t xml:space="preserve">                                1)= S ^SDEC(409.845,"B",$E(X,1,30),DA)=""</w:t>
      </w:r>
    </w:p>
    <w:p w14:paraId="4EDAC10C" w14:textId="77777777" w:rsidR="009D7AAC" w:rsidRDefault="009D7AAC" w:rsidP="009D7AAC">
      <w:pPr>
        <w:pStyle w:val="BodyText"/>
      </w:pPr>
      <w:r>
        <w:t xml:space="preserve">                                2)= K ^SDEC(409.845,"B",$E(X,1,30),DA)</w:t>
      </w:r>
    </w:p>
    <w:p w14:paraId="392CBE07" w14:textId="77777777" w:rsidR="009D7AAC" w:rsidRDefault="009D7AAC" w:rsidP="009D7AAC">
      <w:pPr>
        <w:pStyle w:val="BodyText"/>
      </w:pPr>
    </w:p>
    <w:p w14:paraId="2F28EC76" w14:textId="77777777" w:rsidR="009D7AAC" w:rsidRDefault="009D7AAC" w:rsidP="009D7AAC">
      <w:pPr>
        <w:pStyle w:val="BodyText"/>
      </w:pPr>
      <w:r>
        <w:t>409.845,1     PREFERENCES            1;0 SET Multiple #409.8451</w:t>
      </w:r>
    </w:p>
    <w:p w14:paraId="4EEF23E0" w14:textId="77777777" w:rsidR="009D7AAC" w:rsidRDefault="009D7AAC" w:rsidP="009D7AAC">
      <w:pPr>
        <w:pStyle w:val="BodyText"/>
      </w:pPr>
      <w:r>
        <w:t xml:space="preserve">              LAST EDITED:      AUG 29, 2014 </w:t>
      </w:r>
    </w:p>
    <w:p w14:paraId="474016AD" w14:textId="77777777" w:rsidR="009D7AAC" w:rsidRDefault="009D7AAC" w:rsidP="009D7AAC">
      <w:pPr>
        <w:pStyle w:val="BodyText"/>
      </w:pPr>
      <w:r>
        <w:t xml:space="preserve">              DESCRIPTION:      Multiple patient preferences are defined here</w:t>
      </w:r>
    </w:p>
    <w:p w14:paraId="00B2BD93" w14:textId="77777777" w:rsidR="009D7AAC" w:rsidRDefault="009D7AAC" w:rsidP="009D7AAC">
      <w:pPr>
        <w:pStyle w:val="BodyText"/>
      </w:pPr>
      <w:r>
        <w:t xml:space="preserve">                                for a specific patient.  </w:t>
      </w:r>
    </w:p>
    <w:p w14:paraId="641F51E5" w14:textId="77777777" w:rsidR="009D7AAC" w:rsidRDefault="009D7AAC" w:rsidP="009D7AAC">
      <w:pPr>
        <w:pStyle w:val="BodyText"/>
      </w:pPr>
    </w:p>
    <w:p w14:paraId="2712DB3E" w14:textId="77777777" w:rsidR="009D7AAC" w:rsidRDefault="009D7AAC" w:rsidP="009D7AAC">
      <w:pPr>
        <w:pStyle w:val="BodyText"/>
      </w:pPr>
      <w:r>
        <w:t>409.8451,.01    PREFERENCE             0;1 SET (Required) (Multiply asked)</w:t>
      </w:r>
    </w:p>
    <w:p w14:paraId="350FC11A" w14:textId="77777777" w:rsidR="009D7AAC" w:rsidRDefault="009D7AAC" w:rsidP="009D7AAC">
      <w:pPr>
        <w:pStyle w:val="BodyText"/>
      </w:pPr>
      <w:r>
        <w:t xml:space="preserve">                                  'G' FOR GENDER SPECIFIC PROVIDER; </w:t>
      </w:r>
    </w:p>
    <w:p w14:paraId="386FDDC9" w14:textId="77777777" w:rsidR="009D7AAC" w:rsidRDefault="009D7AAC" w:rsidP="009D7AAC">
      <w:pPr>
        <w:pStyle w:val="BodyText"/>
      </w:pPr>
      <w:r>
        <w:t xml:space="preserve">                                  'H' FOR HEARING IMPAIRED; </w:t>
      </w:r>
    </w:p>
    <w:p w14:paraId="369C2B9B" w14:textId="77777777" w:rsidR="009D7AAC" w:rsidRDefault="009D7AAC" w:rsidP="009D7AAC">
      <w:pPr>
        <w:pStyle w:val="BodyText"/>
      </w:pPr>
      <w:r>
        <w:t xml:space="preserve">                                  'L' FOR LANGUAGE PREFERENCE; </w:t>
      </w:r>
    </w:p>
    <w:p w14:paraId="2041AD01" w14:textId="77777777" w:rsidR="009D7AAC" w:rsidRDefault="009D7AAC" w:rsidP="009D7AAC">
      <w:pPr>
        <w:pStyle w:val="BodyText"/>
      </w:pPr>
      <w:r>
        <w:t xml:space="preserve">                                  'N' FOR NEEDS ESCORT; </w:t>
      </w:r>
    </w:p>
    <w:p w14:paraId="1296D516" w14:textId="77777777" w:rsidR="009D7AAC" w:rsidRDefault="009D7AAC" w:rsidP="009D7AAC">
      <w:pPr>
        <w:pStyle w:val="BodyText"/>
      </w:pPr>
      <w:r>
        <w:t xml:space="preserve">                                  'O' FOR ON STRETCHER; </w:t>
      </w:r>
    </w:p>
    <w:p w14:paraId="3F7958AD" w14:textId="77777777" w:rsidR="009D7AAC" w:rsidRDefault="009D7AAC" w:rsidP="009D7AAC">
      <w:pPr>
        <w:pStyle w:val="BodyText"/>
      </w:pPr>
      <w:r>
        <w:t xml:space="preserve">                                  'S' FOR SPECIAL MODE OF TRANSPORTATION; </w:t>
      </w:r>
    </w:p>
    <w:p w14:paraId="2D4BBAB8" w14:textId="77777777" w:rsidR="009D7AAC" w:rsidRDefault="009D7AAC" w:rsidP="009D7AAC">
      <w:pPr>
        <w:pStyle w:val="BodyText"/>
      </w:pPr>
      <w:r>
        <w:t xml:space="preserve">                                  'M' FOR MORNING; </w:t>
      </w:r>
    </w:p>
    <w:p w14:paraId="4D46DE77" w14:textId="77777777" w:rsidR="009D7AAC" w:rsidRDefault="009D7AAC" w:rsidP="009D7AAC">
      <w:pPr>
        <w:pStyle w:val="BodyText"/>
      </w:pPr>
      <w:r>
        <w:t xml:space="preserve">                                  'A' FOR AFTERNOON; </w:t>
      </w:r>
    </w:p>
    <w:p w14:paraId="32D148DB" w14:textId="77777777" w:rsidR="009D7AAC" w:rsidRDefault="009D7AAC" w:rsidP="009D7AAC">
      <w:pPr>
        <w:pStyle w:val="BodyText"/>
      </w:pPr>
      <w:r>
        <w:t xml:space="preserve">                                  'MON' FOR MONDAY; </w:t>
      </w:r>
    </w:p>
    <w:p w14:paraId="21E4DA4B" w14:textId="77777777" w:rsidR="009D7AAC" w:rsidRDefault="009D7AAC" w:rsidP="009D7AAC">
      <w:pPr>
        <w:pStyle w:val="BodyText"/>
      </w:pPr>
      <w:r>
        <w:t xml:space="preserve">                                  'TUE' FOR TUESDAY; </w:t>
      </w:r>
    </w:p>
    <w:p w14:paraId="639735D4" w14:textId="77777777" w:rsidR="009D7AAC" w:rsidRDefault="009D7AAC" w:rsidP="009D7AAC">
      <w:pPr>
        <w:pStyle w:val="BodyText"/>
      </w:pPr>
      <w:r>
        <w:t xml:space="preserve">                                  'WED' FOR WEDNESDAY; </w:t>
      </w:r>
    </w:p>
    <w:p w14:paraId="3AF8E3E7" w14:textId="77777777" w:rsidR="009D7AAC" w:rsidRDefault="009D7AAC" w:rsidP="009D7AAC">
      <w:pPr>
        <w:pStyle w:val="BodyText"/>
      </w:pPr>
      <w:r>
        <w:t xml:space="preserve">                                  'THU' FOR THURSDAY; </w:t>
      </w:r>
    </w:p>
    <w:p w14:paraId="794BDF3E" w14:textId="77777777" w:rsidR="009D7AAC" w:rsidRDefault="009D7AAC" w:rsidP="009D7AAC">
      <w:pPr>
        <w:pStyle w:val="BodyText"/>
      </w:pPr>
      <w:r>
        <w:t xml:space="preserve">                                  'FRI' FOR FRIDAY; </w:t>
      </w:r>
    </w:p>
    <w:p w14:paraId="6EC054EB" w14:textId="77777777" w:rsidR="009D7AAC" w:rsidRDefault="009D7AAC" w:rsidP="009D7AAC">
      <w:pPr>
        <w:pStyle w:val="BodyText"/>
      </w:pPr>
      <w:r>
        <w:t xml:space="preserve">                LAST EDITED:      NOV 18, 2014 </w:t>
      </w:r>
    </w:p>
    <w:p w14:paraId="63869DE6" w14:textId="77777777" w:rsidR="009D7AAC" w:rsidRDefault="009D7AAC" w:rsidP="009D7AAC">
      <w:pPr>
        <w:pStyle w:val="BodyText"/>
      </w:pPr>
      <w:r>
        <w:t xml:space="preserve">                HELP-PROMPT:      Select a preference </w:t>
      </w:r>
    </w:p>
    <w:p w14:paraId="2FDD6D76" w14:textId="5DCEDAB6" w:rsidR="009D7AAC" w:rsidRDefault="009D7AAC" w:rsidP="009D7AAC">
      <w:pPr>
        <w:pStyle w:val="BodyText"/>
      </w:pPr>
      <w:r>
        <w:t xml:space="preserve">                DESCRIPTION:      The specific preference being defined for</w:t>
      </w:r>
      <w:r w:rsidR="00A443F1">
        <w:t xml:space="preserve"> </w:t>
      </w:r>
      <w:r>
        <w:t xml:space="preserve">this patient.  </w:t>
      </w:r>
    </w:p>
    <w:p w14:paraId="5CBD1711" w14:textId="77777777" w:rsidR="009D7AAC" w:rsidRDefault="009D7AAC" w:rsidP="009D7AAC">
      <w:pPr>
        <w:pStyle w:val="BodyText"/>
      </w:pPr>
    </w:p>
    <w:p w14:paraId="5D2AC0CA" w14:textId="77777777" w:rsidR="009D7AAC" w:rsidRDefault="009D7AAC" w:rsidP="009D7AAC">
      <w:pPr>
        <w:pStyle w:val="BodyText"/>
      </w:pPr>
      <w:r>
        <w:t xml:space="preserve">                CROSS-REFERENCE:  409.8451^B </w:t>
      </w:r>
    </w:p>
    <w:p w14:paraId="580ECF57" w14:textId="5F9E8535" w:rsidR="009D7AAC" w:rsidRDefault="009D7AAC" w:rsidP="009D7AAC">
      <w:pPr>
        <w:pStyle w:val="BodyText"/>
      </w:pPr>
      <w:r>
        <w:t xml:space="preserve">                                1)= S ^SDEC(409.845,DA(1),1,"B",$E(X,1,30),DA)=""</w:t>
      </w:r>
    </w:p>
    <w:p w14:paraId="5281F8DB" w14:textId="77777777" w:rsidR="009D7AAC" w:rsidRDefault="009D7AAC" w:rsidP="009D7AAC">
      <w:pPr>
        <w:pStyle w:val="BodyText"/>
      </w:pPr>
      <w:r>
        <w:t xml:space="preserve">                                2)= K ^SDEC(409.845,DA(1),1,"B",$E(X,1,30),DA)</w:t>
      </w:r>
    </w:p>
    <w:p w14:paraId="07A8E12D" w14:textId="77777777" w:rsidR="009D7AAC" w:rsidRDefault="009D7AAC" w:rsidP="009D7AAC">
      <w:pPr>
        <w:pStyle w:val="BodyText"/>
      </w:pPr>
    </w:p>
    <w:p w14:paraId="74D337F6" w14:textId="77777777" w:rsidR="009D7AAC" w:rsidRDefault="009D7AAC" w:rsidP="009D7AAC">
      <w:pPr>
        <w:pStyle w:val="BodyText"/>
      </w:pPr>
      <w:r>
        <w:t>409.8451,2      DATE/TIME ADDED      0;2 DATE</w:t>
      </w:r>
    </w:p>
    <w:p w14:paraId="6616D68B" w14:textId="77777777" w:rsidR="009D7AAC" w:rsidRDefault="009D7AAC" w:rsidP="009D7AAC">
      <w:pPr>
        <w:pStyle w:val="BodyText"/>
      </w:pPr>
    </w:p>
    <w:p w14:paraId="15318E35" w14:textId="77777777" w:rsidR="009D7AAC" w:rsidRDefault="009D7AAC" w:rsidP="009D7AAC">
      <w:pPr>
        <w:pStyle w:val="BodyText"/>
      </w:pPr>
      <w:r>
        <w:t xml:space="preserve">                INPUT TRANSFORM:S %DT="ETX" D ^%DT S X=Y K:Y&lt;1 X</w:t>
      </w:r>
    </w:p>
    <w:p w14:paraId="29293676" w14:textId="77777777" w:rsidR="009D7AAC" w:rsidRDefault="009D7AAC" w:rsidP="009D7AAC">
      <w:pPr>
        <w:pStyle w:val="BodyText"/>
      </w:pPr>
      <w:r>
        <w:t xml:space="preserve">                LAST EDITED:    OCT 20, 2014 </w:t>
      </w:r>
    </w:p>
    <w:p w14:paraId="2D1B10FA" w14:textId="77777777" w:rsidR="009D7AAC" w:rsidRDefault="009D7AAC" w:rsidP="009D7AAC">
      <w:pPr>
        <w:pStyle w:val="BodyText"/>
      </w:pPr>
      <w:r>
        <w:t xml:space="preserve">                HELP-PROMPT:    Enter a date. Time is optional. </w:t>
      </w:r>
    </w:p>
    <w:p w14:paraId="4A009DB2" w14:textId="73A26E13" w:rsidR="009D7AAC" w:rsidRDefault="009D7AAC" w:rsidP="009D7AAC">
      <w:pPr>
        <w:pStyle w:val="BodyText"/>
      </w:pPr>
      <w:r>
        <w:lastRenderedPageBreak/>
        <w:t xml:space="preserve">                DESCRIPTION:    Date/Time this preference was added.  Time is</w:t>
      </w:r>
      <w:r w:rsidR="00A443F1">
        <w:t xml:space="preserve"> </w:t>
      </w:r>
      <w:r>
        <w:t xml:space="preserve">optional.  </w:t>
      </w:r>
    </w:p>
    <w:p w14:paraId="06FDD977" w14:textId="77777777" w:rsidR="009D7AAC" w:rsidRDefault="009D7AAC" w:rsidP="009D7AAC">
      <w:pPr>
        <w:pStyle w:val="BodyText"/>
      </w:pPr>
    </w:p>
    <w:p w14:paraId="538C6400" w14:textId="77777777" w:rsidR="009D7AAC" w:rsidRDefault="009D7AAC" w:rsidP="009D7AAC">
      <w:pPr>
        <w:pStyle w:val="BodyText"/>
      </w:pPr>
      <w:r>
        <w:t>409.8451,3      ADDED BY USER        0;3 POINTER TO NEW PERSON FILE (#200)</w:t>
      </w:r>
    </w:p>
    <w:p w14:paraId="325E7FCE" w14:textId="77777777" w:rsidR="009D7AAC" w:rsidRDefault="009D7AAC" w:rsidP="009D7AAC">
      <w:pPr>
        <w:pStyle w:val="BodyText"/>
      </w:pPr>
      <w:r>
        <w:t xml:space="preserve">                LAST EDITED:    AUG 28, 2014 </w:t>
      </w:r>
    </w:p>
    <w:p w14:paraId="6E59C92A" w14:textId="77777777" w:rsidR="009D7AAC" w:rsidRDefault="009D7AAC" w:rsidP="009D7AAC">
      <w:pPr>
        <w:pStyle w:val="BodyText"/>
      </w:pPr>
      <w:r>
        <w:t xml:space="preserve">                HELP-PROMPT:    Select the user who entered this preference. </w:t>
      </w:r>
    </w:p>
    <w:p w14:paraId="32B395CA" w14:textId="4B17CEB5" w:rsidR="009D7AAC" w:rsidRDefault="009D7AAC" w:rsidP="009D7AAC">
      <w:pPr>
        <w:pStyle w:val="BodyText"/>
      </w:pPr>
      <w:r>
        <w:t xml:space="preserve">                DESCRIPTION:      User that entered this preference.  </w:t>
      </w:r>
    </w:p>
    <w:p w14:paraId="6C49DFAF" w14:textId="77777777" w:rsidR="009D7AAC" w:rsidRDefault="009D7AAC" w:rsidP="009D7AAC">
      <w:pPr>
        <w:pStyle w:val="BodyText"/>
      </w:pPr>
    </w:p>
    <w:p w14:paraId="69172279" w14:textId="77777777" w:rsidR="009D7AAC" w:rsidRDefault="009D7AAC" w:rsidP="009D7AAC">
      <w:pPr>
        <w:pStyle w:val="BodyText"/>
      </w:pPr>
      <w:r>
        <w:t>409.8451,4      INACTIVE DATE        0;4 DATE</w:t>
      </w:r>
    </w:p>
    <w:p w14:paraId="09E00080" w14:textId="77777777" w:rsidR="009D7AAC" w:rsidRDefault="009D7AAC" w:rsidP="009D7AAC">
      <w:pPr>
        <w:pStyle w:val="BodyText"/>
      </w:pPr>
      <w:r>
        <w:t xml:space="preserve">                INPUT TRANSFORM:S %DT="ETX" D ^%DT S X=Y K:Y&lt;1 X</w:t>
      </w:r>
    </w:p>
    <w:p w14:paraId="717FEC50" w14:textId="77777777" w:rsidR="009D7AAC" w:rsidRDefault="009D7AAC" w:rsidP="009D7AAC">
      <w:pPr>
        <w:pStyle w:val="BodyText"/>
      </w:pPr>
      <w:r>
        <w:t xml:space="preserve">                LAST EDITED:    OCT 20, 2014 </w:t>
      </w:r>
    </w:p>
    <w:p w14:paraId="5399B3A5" w14:textId="77777777" w:rsidR="009D7AAC" w:rsidRDefault="009D7AAC" w:rsidP="009D7AAC">
      <w:pPr>
        <w:pStyle w:val="BodyText"/>
      </w:pPr>
      <w:r>
        <w:t xml:space="preserve">                HELP-PROMPT:    Enter a date. Time is optional. </w:t>
      </w:r>
    </w:p>
    <w:p w14:paraId="36693177" w14:textId="3A7CD60D" w:rsidR="009D7AAC" w:rsidRDefault="009D7AAC" w:rsidP="009D7AAC">
      <w:pPr>
        <w:pStyle w:val="BodyText"/>
      </w:pPr>
      <w:r>
        <w:t xml:space="preserve">                DESCRIPTION:    Date and time that this preference was inactivated.  Time is optional.  </w:t>
      </w:r>
    </w:p>
    <w:p w14:paraId="73BFD289" w14:textId="77777777" w:rsidR="009D7AAC" w:rsidRDefault="009D7AAC" w:rsidP="009D7AAC">
      <w:pPr>
        <w:pStyle w:val="BodyText"/>
      </w:pPr>
    </w:p>
    <w:p w14:paraId="20FCCEFA" w14:textId="77777777" w:rsidR="009D7AAC" w:rsidRDefault="009D7AAC" w:rsidP="009D7AAC">
      <w:pPr>
        <w:pStyle w:val="BodyText"/>
      </w:pPr>
      <w:r>
        <w:t>409.8451,5      INACTIVATED BY USER  0;5 POINTER TO NEW PERSON FILE (#200)</w:t>
      </w:r>
    </w:p>
    <w:p w14:paraId="2E2392A0" w14:textId="77777777" w:rsidR="009D7AAC" w:rsidRDefault="009D7AAC" w:rsidP="009D7AAC">
      <w:pPr>
        <w:pStyle w:val="BodyText"/>
      </w:pPr>
      <w:r>
        <w:t xml:space="preserve">                LAST EDITED:    AUG 29, 2014 </w:t>
      </w:r>
    </w:p>
    <w:p w14:paraId="5501936D" w14:textId="5B3F620F" w:rsidR="009D7AAC" w:rsidRDefault="009D7AAC" w:rsidP="009D7AAC">
      <w:pPr>
        <w:pStyle w:val="BodyText"/>
      </w:pPr>
      <w:r>
        <w:t xml:space="preserve">                HELP-PROMPT:    Select the user who inactivated this preference. </w:t>
      </w:r>
    </w:p>
    <w:p w14:paraId="5EA3164A" w14:textId="1B28530B" w:rsidR="009D7AAC" w:rsidRDefault="009D7AAC" w:rsidP="009D7AAC">
      <w:pPr>
        <w:pStyle w:val="BodyText"/>
      </w:pPr>
      <w:r>
        <w:t xml:space="preserve">                DESCRIPTION:      User that inactivated this preference.  </w:t>
      </w:r>
    </w:p>
    <w:p w14:paraId="2151AF09" w14:textId="77777777" w:rsidR="009D7AAC" w:rsidRDefault="009D7AAC" w:rsidP="009D7AAC">
      <w:pPr>
        <w:pStyle w:val="BodyText"/>
      </w:pPr>
    </w:p>
    <w:p w14:paraId="55B4A60A" w14:textId="77777777" w:rsidR="009D7AAC" w:rsidRDefault="009D7AAC" w:rsidP="009D7AAC">
      <w:pPr>
        <w:pStyle w:val="BodyText"/>
      </w:pPr>
      <w:r>
        <w:t>409.8451,6      REMARKS              1;0   WORD-PROCESSING #409.84516</w:t>
      </w:r>
    </w:p>
    <w:p w14:paraId="0E52A933" w14:textId="77777777" w:rsidR="009D7AAC" w:rsidRDefault="009D7AAC" w:rsidP="009D7AAC">
      <w:pPr>
        <w:pStyle w:val="BodyText"/>
      </w:pPr>
      <w:r>
        <w:t xml:space="preserve">                     (IGNORE "|")</w:t>
      </w:r>
    </w:p>
    <w:p w14:paraId="31373DA1" w14:textId="26A75B18" w:rsidR="009D7AAC" w:rsidRDefault="009D7AAC" w:rsidP="009D7AAC">
      <w:pPr>
        <w:pStyle w:val="BodyText"/>
      </w:pPr>
      <w:r>
        <w:t xml:space="preserve">                DESCRIPTION:    This field contains additional remarks and details for this preference.  </w:t>
      </w:r>
    </w:p>
    <w:p w14:paraId="00C53BF0" w14:textId="77777777" w:rsidR="009D7AAC" w:rsidRDefault="009D7AAC" w:rsidP="00E90049">
      <w:pPr>
        <w:pStyle w:val="BodyText"/>
      </w:pPr>
    </w:p>
    <w:p w14:paraId="12D9D22B" w14:textId="77777777" w:rsidR="00E90049" w:rsidRPr="00E90049" w:rsidRDefault="00E90049" w:rsidP="00E90049">
      <w:pPr>
        <w:pStyle w:val="BodyText"/>
      </w:pPr>
    </w:p>
    <w:p w14:paraId="210719E0" w14:textId="64FCE966" w:rsidR="00E90049" w:rsidRDefault="008C0712" w:rsidP="0067132E">
      <w:pPr>
        <w:pStyle w:val="Heading3"/>
      </w:pPr>
      <w:bookmarkStart w:id="2263" w:name="_Toc513557810"/>
      <w:r>
        <w:t>#409.85 – SDEC APPT REQUEST</w:t>
      </w:r>
      <w:bookmarkEnd w:id="2263"/>
    </w:p>
    <w:p w14:paraId="5592D6F4" w14:textId="77777777" w:rsidR="008C0712" w:rsidRDefault="008C0712" w:rsidP="008C0712">
      <w:pPr>
        <w:pStyle w:val="BodyText"/>
      </w:pPr>
    </w:p>
    <w:p w14:paraId="7AD7C9F4" w14:textId="77777777" w:rsidR="009D7AAC" w:rsidRDefault="009D7AAC" w:rsidP="009D7AAC">
      <w:pPr>
        <w:pStyle w:val="BodyText"/>
      </w:pPr>
      <w:r>
        <w:t xml:space="preserve">STANDARD DATA DICTIONARY #409.85 -- SDEC APPT REQUEST FILE   </w:t>
      </w:r>
    </w:p>
    <w:p w14:paraId="436B8BE1" w14:textId="77777777" w:rsidR="009D7AAC" w:rsidRDefault="009D7AAC" w:rsidP="009D7AAC">
      <w:pPr>
        <w:pStyle w:val="BodyText"/>
      </w:pPr>
      <w:r>
        <w:t xml:space="preserve">                                                    FEB 7,2018@14:47:42  PAGE 1</w:t>
      </w:r>
    </w:p>
    <w:p w14:paraId="6C80A802" w14:textId="7D5E5F80" w:rsidR="009D7AAC" w:rsidRDefault="009D7AAC" w:rsidP="009D7AAC">
      <w:pPr>
        <w:pStyle w:val="BodyText"/>
      </w:pPr>
      <w:r>
        <w:t xml:space="preserve">STORED IN ^SDEC(409.85,  (3083 ENTRIES)   SITE: TEST.CHEYENNE.MED.VA.GOV   UCI: CHEYL134,ROU                                                   (VERSION 5.3)   </w:t>
      </w:r>
    </w:p>
    <w:p w14:paraId="1EBA3DDA" w14:textId="77777777" w:rsidR="009D7AAC" w:rsidRDefault="009D7AAC" w:rsidP="009D7AAC">
      <w:pPr>
        <w:pStyle w:val="BodyText"/>
      </w:pPr>
    </w:p>
    <w:p w14:paraId="69E3A80A" w14:textId="77777777" w:rsidR="009D7AAC" w:rsidRDefault="009D7AAC" w:rsidP="009D7AAC">
      <w:pPr>
        <w:pStyle w:val="BodyText"/>
      </w:pPr>
      <w:r>
        <w:t>DATA          NAME                  GLOBAL        DATA</w:t>
      </w:r>
    </w:p>
    <w:p w14:paraId="5DB26B49" w14:textId="77777777" w:rsidR="009D7AAC" w:rsidRDefault="009D7AAC" w:rsidP="009D7AAC">
      <w:pPr>
        <w:pStyle w:val="BodyText"/>
      </w:pPr>
      <w:r>
        <w:lastRenderedPageBreak/>
        <w:t>ELEMENT       TITLE                 LOCATION      TYPE</w:t>
      </w:r>
    </w:p>
    <w:p w14:paraId="20CABFB0" w14:textId="77777777" w:rsidR="009D7AAC" w:rsidRDefault="009D7AAC" w:rsidP="009D7AAC">
      <w:pPr>
        <w:pStyle w:val="BodyText"/>
      </w:pPr>
      <w:r>
        <w:t>-------------------------------------------------------------------------------</w:t>
      </w:r>
    </w:p>
    <w:p w14:paraId="1D28998F" w14:textId="77777777" w:rsidR="009D7AAC" w:rsidRDefault="009D7AAC" w:rsidP="009D7AAC">
      <w:pPr>
        <w:pStyle w:val="BodyText"/>
      </w:pPr>
      <w:r>
        <w:t xml:space="preserve">This file contains the SDEC </w:t>
      </w:r>
      <w:proofErr w:type="spellStart"/>
      <w:r>
        <w:t>Appt</w:t>
      </w:r>
      <w:proofErr w:type="spellEnd"/>
      <w:r>
        <w:t xml:space="preserve"> Request entries for the Appointment Scheduling</w:t>
      </w:r>
    </w:p>
    <w:p w14:paraId="3997B587" w14:textId="77777777" w:rsidR="009D7AAC" w:rsidRDefault="009D7AAC" w:rsidP="009D7AAC">
      <w:pPr>
        <w:pStyle w:val="BodyText"/>
      </w:pPr>
      <w:r>
        <w:t xml:space="preserve">application.  Each entry represents a unique appointment request.  </w:t>
      </w:r>
    </w:p>
    <w:p w14:paraId="0C1BC6D3" w14:textId="77777777" w:rsidR="009D7AAC" w:rsidRDefault="009D7AAC" w:rsidP="009D7AAC">
      <w:pPr>
        <w:pStyle w:val="BodyText"/>
      </w:pPr>
    </w:p>
    <w:p w14:paraId="20A74AC5" w14:textId="77777777" w:rsidR="009D7AAC" w:rsidRDefault="009D7AAC" w:rsidP="009D7AAC">
      <w:pPr>
        <w:pStyle w:val="BodyText"/>
      </w:pPr>
    </w:p>
    <w:p w14:paraId="4CEC314C" w14:textId="77777777" w:rsidR="009D7AAC" w:rsidRDefault="009D7AAC" w:rsidP="009D7AAC">
      <w:pPr>
        <w:pStyle w:val="BodyText"/>
      </w:pPr>
      <w:r>
        <w:t xml:space="preserve">              DD ACCESS:  </w:t>
      </w:r>
    </w:p>
    <w:p w14:paraId="1C2C0043" w14:textId="77777777" w:rsidR="009D7AAC" w:rsidRDefault="009D7AAC" w:rsidP="009D7AAC">
      <w:pPr>
        <w:pStyle w:val="BodyText"/>
      </w:pPr>
      <w:r>
        <w:t xml:space="preserve">              RD ACCESS:  </w:t>
      </w:r>
    </w:p>
    <w:p w14:paraId="5F12C109" w14:textId="77777777" w:rsidR="009D7AAC" w:rsidRDefault="009D7AAC" w:rsidP="009D7AAC">
      <w:pPr>
        <w:pStyle w:val="BodyText"/>
      </w:pPr>
      <w:r>
        <w:t xml:space="preserve">              WR ACCESS:  </w:t>
      </w:r>
    </w:p>
    <w:p w14:paraId="6D846709" w14:textId="77777777" w:rsidR="009D7AAC" w:rsidRDefault="009D7AAC" w:rsidP="009D7AAC">
      <w:pPr>
        <w:pStyle w:val="BodyText"/>
      </w:pPr>
      <w:r>
        <w:t xml:space="preserve">             DEL ACCESS:  </w:t>
      </w:r>
    </w:p>
    <w:p w14:paraId="0B71AC46" w14:textId="77777777" w:rsidR="009D7AAC" w:rsidRDefault="009D7AAC" w:rsidP="009D7AAC">
      <w:pPr>
        <w:pStyle w:val="BodyText"/>
      </w:pPr>
      <w:r>
        <w:t xml:space="preserve">           LAYGO ACCESS:  </w:t>
      </w:r>
    </w:p>
    <w:p w14:paraId="22EAB167" w14:textId="77777777" w:rsidR="009D7AAC" w:rsidRDefault="009D7AAC" w:rsidP="009D7AAC">
      <w:pPr>
        <w:pStyle w:val="BodyText"/>
      </w:pPr>
      <w:r>
        <w:t xml:space="preserve">           AUDIT ACCESS:  </w:t>
      </w:r>
    </w:p>
    <w:p w14:paraId="20A48A32" w14:textId="77777777" w:rsidR="009D7AAC" w:rsidRDefault="009D7AAC" w:rsidP="009D7AAC">
      <w:pPr>
        <w:pStyle w:val="BodyText"/>
      </w:pPr>
    </w:p>
    <w:p w14:paraId="63566878" w14:textId="77777777" w:rsidR="009D7AAC" w:rsidRDefault="009D7AAC" w:rsidP="009D7AAC">
      <w:pPr>
        <w:pStyle w:val="BodyText"/>
      </w:pPr>
      <w:r>
        <w:t xml:space="preserve">        (NOTE: Kernel's File Access Security has been installed in this UCI.)</w:t>
      </w:r>
    </w:p>
    <w:p w14:paraId="04F2A84D" w14:textId="77777777" w:rsidR="009D7AAC" w:rsidRDefault="009D7AAC" w:rsidP="009D7AAC">
      <w:pPr>
        <w:pStyle w:val="BodyText"/>
      </w:pPr>
    </w:p>
    <w:p w14:paraId="6C2F4A3E" w14:textId="77777777" w:rsidR="009D7AAC" w:rsidRDefault="009D7AAC" w:rsidP="009D7AAC">
      <w:pPr>
        <w:pStyle w:val="BodyText"/>
      </w:pPr>
    </w:p>
    <w:p w14:paraId="6D40162B" w14:textId="77777777" w:rsidR="009D7AAC" w:rsidRDefault="009D7AAC" w:rsidP="009D7AAC">
      <w:pPr>
        <w:pStyle w:val="BodyText"/>
      </w:pPr>
      <w:r>
        <w:t xml:space="preserve">POINTED TO BY: APPT REQUEST TYPE field (#.22) of the SDEC APPOINTMENT File </w:t>
      </w:r>
    </w:p>
    <w:p w14:paraId="4E9F742B" w14:textId="77777777" w:rsidR="009D7AAC" w:rsidRDefault="009D7AAC" w:rsidP="009D7AAC">
      <w:pPr>
        <w:pStyle w:val="BodyText"/>
      </w:pPr>
      <w:r>
        <w:t xml:space="preserve">                   (#409.84) </w:t>
      </w:r>
    </w:p>
    <w:p w14:paraId="56387BE6" w14:textId="77777777" w:rsidR="009D7AAC" w:rsidRDefault="009D7AAC" w:rsidP="009D7AAC">
      <w:pPr>
        <w:pStyle w:val="BodyText"/>
      </w:pPr>
      <w:r>
        <w:t xml:space="preserve">               PARENT REQUEST field (#43.8) of the SDEC APPT REQUEST File </w:t>
      </w:r>
    </w:p>
    <w:p w14:paraId="4FF5FE12" w14:textId="77777777" w:rsidR="009D7AAC" w:rsidRDefault="009D7AAC" w:rsidP="009D7AAC">
      <w:pPr>
        <w:pStyle w:val="BodyText"/>
      </w:pPr>
      <w:r>
        <w:t xml:space="preserve">                   (#409.85) </w:t>
      </w:r>
    </w:p>
    <w:p w14:paraId="2B20D860" w14:textId="77777777" w:rsidR="009D7AAC" w:rsidRDefault="009D7AAC" w:rsidP="009D7AAC">
      <w:pPr>
        <w:pStyle w:val="BodyText"/>
      </w:pPr>
      <w:r>
        <w:t xml:space="preserve">               CHILD REQUEST field (#.01) of the MULT APPTS MADE sub-field </w:t>
      </w:r>
    </w:p>
    <w:p w14:paraId="26199A91" w14:textId="77777777" w:rsidR="009D7AAC" w:rsidRDefault="009D7AAC" w:rsidP="009D7AAC">
      <w:pPr>
        <w:pStyle w:val="BodyText"/>
      </w:pPr>
      <w:r>
        <w:t xml:space="preserve">                   (#409.852) of the SDEC APPT REQUEST File (#409.85) </w:t>
      </w:r>
    </w:p>
    <w:p w14:paraId="3F4B6F4A" w14:textId="77777777" w:rsidR="009D7AAC" w:rsidRDefault="009D7AAC" w:rsidP="009D7AAC">
      <w:pPr>
        <w:pStyle w:val="BodyText"/>
      </w:pPr>
      <w:r>
        <w:t xml:space="preserve">               </w:t>
      </w:r>
    </w:p>
    <w:p w14:paraId="4BF92FB7" w14:textId="77777777" w:rsidR="009D7AAC" w:rsidRDefault="009D7AAC" w:rsidP="009D7AAC">
      <w:pPr>
        <w:pStyle w:val="BodyText"/>
      </w:pPr>
    </w:p>
    <w:p w14:paraId="2420DD53" w14:textId="375CD9E2" w:rsidR="009D7AAC" w:rsidRDefault="009D7AAC" w:rsidP="009D7AAC">
      <w:pPr>
        <w:pStyle w:val="BodyText"/>
      </w:pPr>
      <w:r>
        <w:t>CROSS</w:t>
      </w:r>
      <w:r w:rsidR="00A443F1">
        <w:t xml:space="preserve"> </w:t>
      </w:r>
      <w:r>
        <w:t xml:space="preserve">REFERENCED BY: PATIENT(B), INSTITUTION(C), REQ SPECIFIC CLINIC(SC), </w:t>
      </w:r>
    </w:p>
    <w:p w14:paraId="1BD77014" w14:textId="77777777" w:rsidR="009D7AAC" w:rsidRDefault="009D7AAC" w:rsidP="009D7AAC">
      <w:pPr>
        <w:pStyle w:val="BodyText"/>
      </w:pPr>
      <w:r>
        <w:t xml:space="preserve">               REQ SPECIFIC CLINIC(SCC)</w:t>
      </w:r>
    </w:p>
    <w:p w14:paraId="32F36836" w14:textId="77777777" w:rsidR="009D7AAC" w:rsidRDefault="009D7AAC" w:rsidP="009D7AAC">
      <w:pPr>
        <w:pStyle w:val="BodyText"/>
      </w:pPr>
    </w:p>
    <w:p w14:paraId="1CF7B529" w14:textId="44B31EF0" w:rsidR="009D7AAC" w:rsidRDefault="009D7AAC" w:rsidP="009D7AAC">
      <w:pPr>
        <w:pStyle w:val="BodyText"/>
      </w:pPr>
      <w:r>
        <w:t>INDEXED BY:    DATE/TIME ENTERED &amp; ORIGINATING USER (AC), DATE ENTERED &amp;</w:t>
      </w:r>
      <w:r w:rsidR="00A443F1">
        <w:t xml:space="preserve"> </w:t>
      </w:r>
      <w:r>
        <w:t>ENTERED BY USER (AD), CURRENT STATUS &amp; CREATE DATE (E), REQ</w:t>
      </w:r>
      <w:r w:rsidR="00A443F1">
        <w:t xml:space="preserve"> </w:t>
      </w:r>
      <w:r>
        <w:t xml:space="preserve">               SPECIFIC CLINIC &amp; CREATE DATE (GC), REQ SPECIFIC CLINIC &amp;</w:t>
      </w:r>
      <w:r w:rsidR="00A443F1">
        <w:t xml:space="preserve"> </w:t>
      </w:r>
      <w:r>
        <w:t>CID/PREFERRED DATE OF APPT (GCC), REQ SERVICE/SPECIALTY &amp; CREATE</w:t>
      </w:r>
      <w:r w:rsidR="00A443F1">
        <w:t xml:space="preserve"> </w:t>
      </w:r>
      <w:r>
        <w:t>DATE (GS), REQ SERVICE/SPECIALTY &amp; CREATE DATE (GSA), REQ</w:t>
      </w:r>
      <w:r w:rsidR="00A443F1">
        <w:t xml:space="preserve"> </w:t>
      </w:r>
      <w:r>
        <w:t>SERVICE/SPECIALTY &amp; SERVICE CONNECTED PRIORITY &amp; CREATE DATE</w:t>
      </w:r>
      <w:r w:rsidR="00A443F1">
        <w:t xml:space="preserve"> (GS</w:t>
      </w:r>
      <w:r>
        <w:t>B), REQ SERVICE/SPECIALTY &amp; CID/PREFERRED DATE OF APPT (GSC),</w:t>
      </w:r>
      <w:r w:rsidR="00A443F1">
        <w:t xml:space="preserve"> </w:t>
      </w:r>
      <w:r>
        <w:t>REQ SERVICE/SPECIALTY &amp; CREATE DATE (GSP)</w:t>
      </w:r>
    </w:p>
    <w:p w14:paraId="69A58636" w14:textId="77777777" w:rsidR="009D7AAC" w:rsidRDefault="009D7AAC" w:rsidP="009D7AAC">
      <w:pPr>
        <w:pStyle w:val="BodyText"/>
      </w:pPr>
    </w:p>
    <w:p w14:paraId="0E1AC2FA" w14:textId="77777777" w:rsidR="009D7AAC" w:rsidRDefault="009D7AAC" w:rsidP="009D7AAC">
      <w:pPr>
        <w:pStyle w:val="BodyText"/>
      </w:pPr>
      <w:r>
        <w:t>409.85,.01    PATIENT                0;1 POINTER TO PATIENT FILE (#2)</w:t>
      </w:r>
    </w:p>
    <w:p w14:paraId="33B69FE0" w14:textId="77777777" w:rsidR="009D7AAC" w:rsidRDefault="009D7AAC" w:rsidP="009D7AAC">
      <w:pPr>
        <w:pStyle w:val="BodyText"/>
      </w:pPr>
      <w:r>
        <w:t xml:space="preserve">                                 (Required)</w:t>
      </w:r>
    </w:p>
    <w:p w14:paraId="6E0140FE" w14:textId="77777777" w:rsidR="009D7AAC" w:rsidRDefault="009D7AAC" w:rsidP="009D7AAC">
      <w:pPr>
        <w:pStyle w:val="BodyText"/>
      </w:pPr>
      <w:r>
        <w:t xml:space="preserve">              LAST EDITED:      JUN 25, 2015 </w:t>
      </w:r>
    </w:p>
    <w:p w14:paraId="1CF9704A" w14:textId="25E4B522" w:rsidR="009D7AAC" w:rsidRDefault="009D7AAC" w:rsidP="009D7AAC">
      <w:pPr>
        <w:pStyle w:val="BodyText"/>
      </w:pPr>
      <w:r>
        <w:t xml:space="preserve">              HELP-PROMPT:      Enter the name of the patient for this </w:t>
      </w:r>
      <w:proofErr w:type="spellStart"/>
      <w:r>
        <w:t>Appt</w:t>
      </w:r>
      <w:proofErr w:type="spellEnd"/>
      <w:r>
        <w:t xml:space="preserve"> Request. </w:t>
      </w:r>
    </w:p>
    <w:p w14:paraId="72638BAB" w14:textId="1E560515" w:rsidR="009D7AAC" w:rsidRDefault="009D7AAC" w:rsidP="009D7AAC">
      <w:pPr>
        <w:pStyle w:val="BodyText"/>
      </w:pPr>
      <w:r>
        <w:t xml:space="preserve">              DESCRIPTION:      This is the name of the patient that is to be</w:t>
      </w:r>
      <w:r w:rsidR="00A443F1">
        <w:t xml:space="preserve"> </w:t>
      </w:r>
      <w:r>
        <w:t xml:space="preserve">on the SDEC APPT REQUEST list.  </w:t>
      </w:r>
    </w:p>
    <w:p w14:paraId="1D498C05" w14:textId="695E7D99" w:rsidR="009D7AAC" w:rsidRDefault="009D7AAC" w:rsidP="009D7AAC">
      <w:pPr>
        <w:pStyle w:val="BodyText"/>
      </w:pPr>
      <w:r>
        <w:t xml:space="preserve">              TECHNICAL DESCR:  The patient selection is from the PATIENT file</w:t>
      </w:r>
      <w:r w:rsidR="00A443F1">
        <w:t xml:space="preserve"> </w:t>
      </w:r>
      <w:r>
        <w:t>#2.  The SDEC APPT REQUEST is 'this' file</w:t>
      </w:r>
      <w:r w:rsidR="00A443F1">
        <w:t xml:space="preserve"> </w:t>
      </w:r>
      <w:r>
        <w:t xml:space="preserve">#409.85.  </w:t>
      </w:r>
    </w:p>
    <w:p w14:paraId="30AE5950" w14:textId="77777777" w:rsidR="009D7AAC" w:rsidRDefault="009D7AAC" w:rsidP="009D7AAC">
      <w:pPr>
        <w:pStyle w:val="BodyText"/>
      </w:pPr>
      <w:r>
        <w:t xml:space="preserve">              CROSS-REFERENCE:  409.85^B </w:t>
      </w:r>
    </w:p>
    <w:p w14:paraId="2BA50F6E" w14:textId="77777777" w:rsidR="009D7AAC" w:rsidRDefault="009D7AAC" w:rsidP="009D7AAC">
      <w:pPr>
        <w:pStyle w:val="BodyText"/>
      </w:pPr>
      <w:r>
        <w:t xml:space="preserve">                                1)= S ^SDEC(409.85,"B",$E(X,1,30),DA)=""</w:t>
      </w:r>
    </w:p>
    <w:p w14:paraId="764DBFBB" w14:textId="77777777" w:rsidR="009D7AAC" w:rsidRDefault="009D7AAC" w:rsidP="009D7AAC">
      <w:pPr>
        <w:pStyle w:val="BodyText"/>
      </w:pPr>
      <w:r>
        <w:t xml:space="preserve">                                2)= K ^SDEC(409.85,"B",$E(X,1,30),DA)</w:t>
      </w:r>
    </w:p>
    <w:p w14:paraId="1FC161CC" w14:textId="77777777" w:rsidR="009D7AAC" w:rsidRDefault="009D7AAC" w:rsidP="009D7AAC">
      <w:pPr>
        <w:pStyle w:val="BodyText"/>
      </w:pPr>
    </w:p>
    <w:p w14:paraId="787A46F0" w14:textId="77777777" w:rsidR="009D7AAC" w:rsidRDefault="009D7AAC" w:rsidP="009D7AAC">
      <w:pPr>
        <w:pStyle w:val="BodyText"/>
      </w:pPr>
      <w:r>
        <w:t>409.85,.02    PATIENT STATUS         0;7 SET (audited)</w:t>
      </w:r>
    </w:p>
    <w:p w14:paraId="56221763" w14:textId="77777777" w:rsidR="009D7AAC" w:rsidRDefault="009D7AAC" w:rsidP="009D7AAC">
      <w:pPr>
        <w:pStyle w:val="BodyText"/>
      </w:pPr>
      <w:r>
        <w:t xml:space="preserve">                                'N' FOR NEW; </w:t>
      </w:r>
    </w:p>
    <w:p w14:paraId="74E818D0" w14:textId="77777777" w:rsidR="009D7AAC" w:rsidRDefault="009D7AAC" w:rsidP="009D7AAC">
      <w:pPr>
        <w:pStyle w:val="BodyText"/>
      </w:pPr>
      <w:r>
        <w:t xml:space="preserve">                                'E' FOR ESTABLISHED; </w:t>
      </w:r>
    </w:p>
    <w:p w14:paraId="070CDA54" w14:textId="77777777" w:rsidR="009D7AAC" w:rsidRDefault="009D7AAC" w:rsidP="009D7AAC">
      <w:pPr>
        <w:pStyle w:val="BodyText"/>
      </w:pPr>
      <w:r>
        <w:t xml:space="preserve">              LAST EDITED:      NOV 02, 2016 </w:t>
      </w:r>
    </w:p>
    <w:p w14:paraId="44A1BEC5" w14:textId="23004613" w:rsidR="009D7AAC" w:rsidRDefault="009D7AAC" w:rsidP="009D7AAC">
      <w:pPr>
        <w:pStyle w:val="BodyText"/>
      </w:pPr>
      <w:r>
        <w:t xml:space="preserve">              HELP-PROMPT:      Enter N or NEW if the patient is a new patient. </w:t>
      </w:r>
      <w:r w:rsidR="00A443F1">
        <w:t>E</w:t>
      </w:r>
      <w:r>
        <w:t xml:space="preserve">nter E or ESTABLISHED if this patient has been seen in the past 24 months. </w:t>
      </w:r>
    </w:p>
    <w:p w14:paraId="37A5FC54" w14:textId="5725AB3A" w:rsidR="009D7AAC" w:rsidRDefault="009D7AAC" w:rsidP="009D7AAC">
      <w:pPr>
        <w:pStyle w:val="BodyText"/>
      </w:pPr>
      <w:r>
        <w:t xml:space="preserve">              DESCRIPTION:      This field represents the status of the patient</w:t>
      </w:r>
      <w:r w:rsidR="00A443F1">
        <w:t xml:space="preserve"> </w:t>
      </w:r>
      <w:r>
        <w:t>in regards to being a 'NEW' or 'ESTABLISHED'</w:t>
      </w:r>
      <w:r w:rsidR="00A443F1">
        <w:t xml:space="preserve"> </w:t>
      </w:r>
      <w:r>
        <w:t>patient.  An ESTABLISHED patient has been seen</w:t>
      </w:r>
      <w:r w:rsidR="00A443F1">
        <w:t xml:space="preserve"> </w:t>
      </w:r>
      <w:r>
        <w:t xml:space="preserve">within the past 24 months.  </w:t>
      </w:r>
    </w:p>
    <w:p w14:paraId="79402D46" w14:textId="77777777" w:rsidR="009D7AAC" w:rsidRDefault="009D7AAC" w:rsidP="009D7AAC">
      <w:pPr>
        <w:pStyle w:val="BodyText"/>
      </w:pPr>
      <w:r>
        <w:t xml:space="preserve">              AUDIT:            YES, ALWAYS</w:t>
      </w:r>
    </w:p>
    <w:p w14:paraId="2E15C001" w14:textId="77777777" w:rsidR="009D7AAC" w:rsidRDefault="009D7AAC" w:rsidP="009D7AAC">
      <w:pPr>
        <w:pStyle w:val="BodyText"/>
      </w:pPr>
    </w:p>
    <w:p w14:paraId="1373BDA8" w14:textId="77777777" w:rsidR="009D7AAC" w:rsidRDefault="009D7AAC" w:rsidP="009D7AAC">
      <w:pPr>
        <w:pStyle w:val="BodyText"/>
      </w:pPr>
      <w:r>
        <w:t>409.85,1      CREATE DATE            0;2 DATE</w:t>
      </w:r>
    </w:p>
    <w:p w14:paraId="560EC96B" w14:textId="77777777" w:rsidR="009D7AAC" w:rsidRDefault="009D7AAC" w:rsidP="009D7AAC">
      <w:pPr>
        <w:pStyle w:val="BodyText"/>
      </w:pPr>
      <w:r>
        <w:t xml:space="preserve">              INPUT TRANSFORM:  S %DT="EX" D ^%DT S X=Y K:Y&lt;1 X</w:t>
      </w:r>
    </w:p>
    <w:p w14:paraId="1051F5BA" w14:textId="77777777" w:rsidR="009D7AAC" w:rsidRDefault="009D7AAC" w:rsidP="009D7AAC">
      <w:pPr>
        <w:pStyle w:val="BodyText"/>
      </w:pPr>
      <w:r>
        <w:t xml:space="preserve">              LAST EDITED:      JUN 25, 2015 </w:t>
      </w:r>
    </w:p>
    <w:p w14:paraId="334C8A9B" w14:textId="77777777" w:rsidR="009D7AAC" w:rsidRDefault="009D7AAC" w:rsidP="009D7AAC">
      <w:pPr>
        <w:pStyle w:val="BodyText"/>
      </w:pPr>
      <w:r>
        <w:t xml:space="preserve">              HELP-PROMPT:      Enter the date the request was made. </w:t>
      </w:r>
    </w:p>
    <w:p w14:paraId="108D8813" w14:textId="5E8D7C2B" w:rsidR="009D7AAC" w:rsidRDefault="009D7AAC" w:rsidP="009D7AAC">
      <w:pPr>
        <w:pStyle w:val="BodyText"/>
      </w:pPr>
      <w:r>
        <w:t xml:space="preserve">              DESCRIPTION:      This field represents the date that the</w:t>
      </w:r>
      <w:r w:rsidR="00A443F1">
        <w:t xml:space="preserve"> </w:t>
      </w:r>
      <w:r>
        <w:t xml:space="preserve">appointment request was made.  </w:t>
      </w:r>
    </w:p>
    <w:p w14:paraId="20AA064A" w14:textId="77777777" w:rsidR="009D7AAC" w:rsidRDefault="009D7AAC" w:rsidP="009D7AAC">
      <w:pPr>
        <w:pStyle w:val="BodyText"/>
      </w:pPr>
    </w:p>
    <w:p w14:paraId="35C00001" w14:textId="77777777" w:rsidR="009D7AAC" w:rsidRDefault="009D7AAC" w:rsidP="009D7AAC">
      <w:pPr>
        <w:pStyle w:val="BodyText"/>
      </w:pPr>
      <w:r>
        <w:t xml:space="preserve">              RECORD INDEXES:   E (#1662), GC (#1952), GS (#1947), GSA (#1950),</w:t>
      </w:r>
    </w:p>
    <w:p w14:paraId="21CCE5E8" w14:textId="77777777" w:rsidR="009D7AAC" w:rsidRDefault="009D7AAC" w:rsidP="009D7AAC">
      <w:pPr>
        <w:pStyle w:val="BodyText"/>
      </w:pPr>
      <w:r>
        <w:t xml:space="preserve">                                GSB (#1951), GSP (#1949)</w:t>
      </w:r>
    </w:p>
    <w:p w14:paraId="4C9CA9F5" w14:textId="77777777" w:rsidR="009D7AAC" w:rsidRDefault="009D7AAC" w:rsidP="009D7AAC">
      <w:pPr>
        <w:pStyle w:val="BodyText"/>
      </w:pPr>
    </w:p>
    <w:p w14:paraId="3130EA15" w14:textId="77777777" w:rsidR="009D7AAC" w:rsidRDefault="009D7AAC" w:rsidP="009D7AAC">
      <w:pPr>
        <w:pStyle w:val="BodyText"/>
      </w:pPr>
      <w:r>
        <w:lastRenderedPageBreak/>
        <w:t>409.85,2      INSTITUTION            0;3 POINTER TO INSTITUTION FILE (#4)</w:t>
      </w:r>
    </w:p>
    <w:p w14:paraId="3C90E572" w14:textId="77777777" w:rsidR="009D7AAC" w:rsidRDefault="009D7AAC" w:rsidP="009D7AAC">
      <w:pPr>
        <w:pStyle w:val="BodyText"/>
      </w:pPr>
      <w:r>
        <w:t xml:space="preserve">                                 (Required)</w:t>
      </w:r>
    </w:p>
    <w:p w14:paraId="5292D71C" w14:textId="1B292375" w:rsidR="009D7AAC" w:rsidRDefault="009D7AAC" w:rsidP="009D7AAC">
      <w:pPr>
        <w:pStyle w:val="BodyText"/>
      </w:pPr>
      <w:r>
        <w:t xml:space="preserve">              INPUT TRANSFORM:  S DIC("S")="I $P</w:t>
      </w:r>
      <w:r w:rsidR="00A443F1">
        <w:t>(^(0),U,11)=""N"",$$TF^XUAF4(+Y</w:t>
      </w:r>
      <w:r>
        <w:t>)" D ^DIC K DIC S DIC=DIE,X=+Y K:Y&lt;0 X</w:t>
      </w:r>
    </w:p>
    <w:p w14:paraId="665325A9" w14:textId="77777777" w:rsidR="009D7AAC" w:rsidRDefault="009D7AAC" w:rsidP="009D7AAC">
      <w:pPr>
        <w:pStyle w:val="BodyText"/>
      </w:pPr>
      <w:r>
        <w:t xml:space="preserve">              LAST EDITED:      APR 18, 2015 </w:t>
      </w:r>
    </w:p>
    <w:p w14:paraId="1ED8B218" w14:textId="77777777" w:rsidR="009D7AAC" w:rsidRDefault="009D7AAC" w:rsidP="009D7AAC">
      <w:pPr>
        <w:pStyle w:val="BodyText"/>
      </w:pPr>
      <w:r>
        <w:t xml:space="preserve">              HELP-PROMPT:      Select an Institution </w:t>
      </w:r>
    </w:p>
    <w:p w14:paraId="5C62B302" w14:textId="496892DB" w:rsidR="009D7AAC" w:rsidRDefault="009D7AAC" w:rsidP="009D7AAC">
      <w:pPr>
        <w:pStyle w:val="BodyText"/>
      </w:pPr>
      <w:r>
        <w:t xml:space="preserve">              DESCRIPTION:      This field represents the Institution assigned</w:t>
      </w:r>
      <w:r w:rsidR="00A443F1">
        <w:t xml:space="preserve"> </w:t>
      </w:r>
      <w:r>
        <w:t xml:space="preserve">to identify the specific location.  </w:t>
      </w:r>
    </w:p>
    <w:p w14:paraId="3ABDC4C2" w14:textId="2CC51D75" w:rsidR="009D7AAC" w:rsidRDefault="009D7AAC" w:rsidP="009D7AAC">
      <w:pPr>
        <w:pStyle w:val="BodyText"/>
      </w:pPr>
      <w:r>
        <w:t xml:space="preserve">              SCREEN:           S DIC("S")="I $P</w:t>
      </w:r>
      <w:r w:rsidR="00A443F1">
        <w:t>(^(0),U,11)=""N"",$$TF^XUAF4(+Y</w:t>
      </w:r>
      <w:r>
        <w:t>)"</w:t>
      </w:r>
    </w:p>
    <w:p w14:paraId="1D32250A" w14:textId="77777777" w:rsidR="009D7AAC" w:rsidRDefault="009D7AAC" w:rsidP="009D7AAC">
      <w:pPr>
        <w:pStyle w:val="BodyText"/>
      </w:pPr>
      <w:r>
        <w:t xml:space="preserve">              EXPLANATION:      Only allow a National/Medical Institution.</w:t>
      </w:r>
    </w:p>
    <w:p w14:paraId="27C3ACF4" w14:textId="77777777" w:rsidR="009D7AAC" w:rsidRDefault="009D7AAC" w:rsidP="009D7AAC">
      <w:pPr>
        <w:pStyle w:val="BodyText"/>
      </w:pPr>
      <w:r>
        <w:t xml:space="preserve">              CROSS-REFERENCE:  409.85^C </w:t>
      </w:r>
    </w:p>
    <w:p w14:paraId="18CEC896" w14:textId="77777777" w:rsidR="009D7AAC" w:rsidRDefault="009D7AAC" w:rsidP="009D7AAC">
      <w:pPr>
        <w:pStyle w:val="BodyText"/>
      </w:pPr>
      <w:r>
        <w:t xml:space="preserve">                                1)= S ^SDEC(409.85,"C",$E(X,1,30),DA)=""</w:t>
      </w:r>
    </w:p>
    <w:p w14:paraId="4FF1E1F5" w14:textId="77777777" w:rsidR="009D7AAC" w:rsidRDefault="009D7AAC" w:rsidP="009D7AAC">
      <w:pPr>
        <w:pStyle w:val="BodyText"/>
      </w:pPr>
      <w:r>
        <w:t xml:space="preserve">                                2)= K ^SDEC(409.85,"C",$E(X,1,30),DA)</w:t>
      </w:r>
    </w:p>
    <w:p w14:paraId="0DB7D31A" w14:textId="2F3455B6" w:rsidR="009D7AAC" w:rsidRDefault="009D7AAC" w:rsidP="009D7AAC">
      <w:pPr>
        <w:pStyle w:val="BodyText"/>
      </w:pPr>
      <w:r>
        <w:t xml:space="preserve">                                This </w:t>
      </w:r>
      <w:proofErr w:type="spellStart"/>
      <w:r>
        <w:t>xref</w:t>
      </w:r>
      <w:proofErr w:type="spellEnd"/>
      <w:r>
        <w:t xml:space="preserve"> is used to speed up the lookup of</w:t>
      </w:r>
      <w:r w:rsidR="00A443F1">
        <w:t xml:space="preserve"> </w:t>
      </w:r>
      <w:r>
        <w:t xml:space="preserve">Appointment Requests by INSTITUTION.  </w:t>
      </w:r>
    </w:p>
    <w:p w14:paraId="602A49E3" w14:textId="77777777" w:rsidR="009D7AAC" w:rsidRDefault="009D7AAC" w:rsidP="009D7AAC">
      <w:pPr>
        <w:pStyle w:val="BodyText"/>
      </w:pPr>
    </w:p>
    <w:p w14:paraId="2F1A862E" w14:textId="77777777" w:rsidR="009D7AAC" w:rsidRDefault="009D7AAC" w:rsidP="009D7AAC">
      <w:pPr>
        <w:pStyle w:val="BodyText"/>
      </w:pPr>
      <w:r>
        <w:t>409.85,4      REQUEST TYPE           0;5 SET (Required)</w:t>
      </w:r>
    </w:p>
    <w:p w14:paraId="66F3350B" w14:textId="77777777" w:rsidR="009D7AAC" w:rsidRDefault="009D7AAC" w:rsidP="009D7AAC">
      <w:pPr>
        <w:pStyle w:val="BodyText"/>
      </w:pPr>
      <w:r>
        <w:t xml:space="preserve">                                'APPT' FOR APPOINTMENT; </w:t>
      </w:r>
    </w:p>
    <w:p w14:paraId="1B46DAD6" w14:textId="77777777" w:rsidR="009D7AAC" w:rsidRDefault="009D7AAC" w:rsidP="009D7AAC">
      <w:pPr>
        <w:pStyle w:val="BodyText"/>
      </w:pPr>
      <w:r>
        <w:t xml:space="preserve">                                'MOBILE' FOR MOBILE; </w:t>
      </w:r>
    </w:p>
    <w:p w14:paraId="0846168B" w14:textId="77777777" w:rsidR="009D7AAC" w:rsidRDefault="009D7AAC" w:rsidP="009D7AAC">
      <w:pPr>
        <w:pStyle w:val="BodyText"/>
      </w:pPr>
      <w:r>
        <w:t xml:space="preserve">                                'W2VA' FOR WELCOME TO VA; </w:t>
      </w:r>
    </w:p>
    <w:p w14:paraId="03DB7AF6" w14:textId="77777777" w:rsidR="009D7AAC" w:rsidRDefault="009D7AAC" w:rsidP="009D7AAC">
      <w:pPr>
        <w:pStyle w:val="BodyText"/>
      </w:pPr>
      <w:r>
        <w:t xml:space="preserve">                                'RTC' FOR RETURN TO CLINIC; </w:t>
      </w:r>
    </w:p>
    <w:p w14:paraId="1608E625" w14:textId="77777777" w:rsidR="009D7AAC" w:rsidRDefault="009D7AAC" w:rsidP="009D7AAC">
      <w:pPr>
        <w:pStyle w:val="BodyText"/>
      </w:pPr>
      <w:r>
        <w:t xml:space="preserve">              LAST EDITED:      JUN 05, 2017 </w:t>
      </w:r>
    </w:p>
    <w:p w14:paraId="6E71C473" w14:textId="77777777" w:rsidR="009D7AAC" w:rsidRDefault="009D7AAC" w:rsidP="009D7AAC">
      <w:pPr>
        <w:pStyle w:val="BodyText"/>
      </w:pPr>
      <w:r>
        <w:t xml:space="preserve">              HELP-PROMPT:      Select an appointment request type </w:t>
      </w:r>
    </w:p>
    <w:p w14:paraId="5EB832D0" w14:textId="4DF933D1" w:rsidR="009D7AAC" w:rsidRDefault="009D7AAC" w:rsidP="009D7AAC">
      <w:pPr>
        <w:pStyle w:val="BodyText"/>
      </w:pPr>
      <w:r>
        <w:t xml:space="preserve">              DESCRIPTION:      This field represents the type of appointment</w:t>
      </w:r>
      <w:r w:rsidR="00A443F1">
        <w:t xml:space="preserve"> </w:t>
      </w:r>
      <w:r>
        <w:t xml:space="preserve">request that being requested.  </w:t>
      </w:r>
    </w:p>
    <w:p w14:paraId="5B824D26" w14:textId="77777777" w:rsidR="009D7AAC" w:rsidRDefault="009D7AAC" w:rsidP="009D7AAC">
      <w:pPr>
        <w:pStyle w:val="BodyText"/>
      </w:pPr>
      <w:r>
        <w:t xml:space="preserve">                                .</w:t>
      </w:r>
    </w:p>
    <w:p w14:paraId="467D7047" w14:textId="5A26204B" w:rsidR="009D7AAC" w:rsidRDefault="009D7AAC" w:rsidP="009D7AAC">
      <w:pPr>
        <w:pStyle w:val="BodyText"/>
      </w:pPr>
      <w:r>
        <w:t>409.85,8      REQ SPECIFIC CLINIC    0;9 POINTER</w:t>
      </w:r>
      <w:r w:rsidR="00A443F1">
        <w:t xml:space="preserve"> TO HOSPITAL LOCATION FILE (#44</w:t>
      </w:r>
      <w:r>
        <w:t>) (Required) (audited)</w:t>
      </w:r>
    </w:p>
    <w:p w14:paraId="75BE569F" w14:textId="77777777" w:rsidR="009D7AAC" w:rsidRDefault="009D7AAC" w:rsidP="009D7AAC">
      <w:pPr>
        <w:pStyle w:val="BodyText"/>
      </w:pPr>
      <w:r>
        <w:t xml:space="preserve">              LAST EDITED:      NOV 02, 2016 </w:t>
      </w:r>
    </w:p>
    <w:p w14:paraId="220E0454" w14:textId="77777777" w:rsidR="009D7AAC" w:rsidRDefault="009D7AAC" w:rsidP="009D7AAC">
      <w:pPr>
        <w:pStyle w:val="BodyText"/>
      </w:pPr>
      <w:r>
        <w:t xml:space="preserve">              HELP-PROMPT:      Select a clinic </w:t>
      </w:r>
    </w:p>
    <w:p w14:paraId="5EC42029" w14:textId="60F86A3A" w:rsidR="009D7AAC" w:rsidRDefault="009D7AAC" w:rsidP="009D7AAC">
      <w:pPr>
        <w:pStyle w:val="BodyText"/>
      </w:pPr>
      <w:r>
        <w:t xml:space="preserve">              DESCRIPTION:      This field represents the clinic that this</w:t>
      </w:r>
      <w:r w:rsidR="00A443F1">
        <w:t xml:space="preserve"> appointment request is for. </w:t>
      </w:r>
      <w:r>
        <w:t xml:space="preserve">  If the patient has been assigned to the APPT</w:t>
      </w:r>
      <w:r w:rsidR="00A443F1">
        <w:t xml:space="preserve"> </w:t>
      </w:r>
      <w:r>
        <w:t>REQUEST list, enter the clinic that the patient</w:t>
      </w:r>
      <w:r w:rsidR="00A443F1">
        <w:t xml:space="preserve"> </w:t>
      </w:r>
      <w:r>
        <w:t xml:space="preserve">is waiting for an appointment.  </w:t>
      </w:r>
    </w:p>
    <w:p w14:paraId="58EFC67B" w14:textId="77777777" w:rsidR="009D7AAC" w:rsidRDefault="009D7AAC" w:rsidP="009D7AAC">
      <w:pPr>
        <w:pStyle w:val="BodyText"/>
      </w:pPr>
      <w:r>
        <w:t xml:space="preserve">              AUDIT:            YES, ALWAYS</w:t>
      </w:r>
    </w:p>
    <w:p w14:paraId="019E498F" w14:textId="77777777" w:rsidR="009D7AAC" w:rsidRDefault="009D7AAC" w:rsidP="009D7AAC">
      <w:pPr>
        <w:pStyle w:val="BodyText"/>
      </w:pPr>
      <w:r>
        <w:t xml:space="preserve">              CROSS-REFERENCE:  409.85^SC^MUMPS </w:t>
      </w:r>
    </w:p>
    <w:p w14:paraId="77069B38" w14:textId="477E7912" w:rsidR="009D7AAC" w:rsidRDefault="009D7AAC" w:rsidP="009D7AAC">
      <w:pPr>
        <w:pStyle w:val="BodyText"/>
      </w:pPr>
      <w:r>
        <w:lastRenderedPageBreak/>
        <w:t xml:space="preserve">                                1)= I $D(X) S ^SDEC(409.85,"SC",$P(^SC(X,0),U,1),DA)=""</w:t>
      </w:r>
    </w:p>
    <w:p w14:paraId="537DA7F8" w14:textId="77777777" w:rsidR="009D7AAC" w:rsidRDefault="009D7AAC" w:rsidP="009D7AAC">
      <w:pPr>
        <w:pStyle w:val="BodyText"/>
      </w:pPr>
      <w:r>
        <w:t xml:space="preserve">                                2)= K ^SDEC(409.85,"SC",$P(^SC(X,0),U,1),DA)</w:t>
      </w:r>
    </w:p>
    <w:p w14:paraId="550889C0" w14:textId="4FE5373D" w:rsidR="009D7AAC" w:rsidRDefault="009D7AAC" w:rsidP="009D7AAC">
      <w:pPr>
        <w:pStyle w:val="BodyText"/>
      </w:pPr>
      <w:r>
        <w:t xml:space="preserve">                                Sort and Lookup Appointment Request by Clinic</w:t>
      </w:r>
      <w:r w:rsidR="00A443F1">
        <w:t xml:space="preserve"> </w:t>
      </w:r>
      <w:r>
        <w:t xml:space="preserve">name.  </w:t>
      </w:r>
    </w:p>
    <w:p w14:paraId="72F91561" w14:textId="77777777" w:rsidR="009D7AAC" w:rsidRDefault="009D7AAC" w:rsidP="009D7AAC">
      <w:pPr>
        <w:pStyle w:val="BodyText"/>
      </w:pPr>
    </w:p>
    <w:p w14:paraId="58B630E2" w14:textId="77777777" w:rsidR="009D7AAC" w:rsidRDefault="009D7AAC" w:rsidP="009D7AAC">
      <w:pPr>
        <w:pStyle w:val="BodyText"/>
      </w:pPr>
      <w:r>
        <w:t xml:space="preserve">              CROSS-REFERENCE:  409.85^SCC^MUMPS </w:t>
      </w:r>
    </w:p>
    <w:p w14:paraId="652ABF10" w14:textId="17B3B06A" w:rsidR="009D7AAC" w:rsidRDefault="009D7AAC" w:rsidP="009D7AAC">
      <w:pPr>
        <w:pStyle w:val="BodyText"/>
      </w:pPr>
      <w:r>
        <w:t xml:space="preserve">                                1)= I $D(X) S ^SDEC(409.85,"SCC",$P(^SDEC(409.85,DA,0),U,1),X,DA)=""</w:t>
      </w:r>
    </w:p>
    <w:p w14:paraId="27F58CF1" w14:textId="59D9E90A" w:rsidR="009D7AAC" w:rsidRDefault="009D7AAC" w:rsidP="009D7AAC">
      <w:pPr>
        <w:pStyle w:val="BodyText"/>
      </w:pPr>
      <w:r>
        <w:t xml:space="preserve">                                2)= K ^SDEC(409.85,"SCC",$P(^SDEC(409.85,DA,0),U,1),X,DA)</w:t>
      </w:r>
    </w:p>
    <w:p w14:paraId="5BD35F37" w14:textId="1B90AC8B" w:rsidR="009D7AAC" w:rsidRDefault="009D7AAC" w:rsidP="009D7AAC">
      <w:pPr>
        <w:pStyle w:val="BodyText"/>
      </w:pPr>
      <w:r>
        <w:t xml:space="preserve">                                Sort/Lookup Appointment Request by Specific</w:t>
      </w:r>
      <w:r w:rsidR="00A443F1">
        <w:t xml:space="preserve"> </w:t>
      </w:r>
      <w:r>
        <w:t xml:space="preserve">Clinic.  </w:t>
      </w:r>
    </w:p>
    <w:p w14:paraId="72D7A92F" w14:textId="77777777" w:rsidR="009D7AAC" w:rsidRDefault="009D7AAC" w:rsidP="009D7AAC">
      <w:pPr>
        <w:pStyle w:val="BodyText"/>
      </w:pPr>
      <w:r>
        <w:t xml:space="preserve">              RECORD INDEXES:   GC (#1952), GCC (#1953)</w:t>
      </w:r>
    </w:p>
    <w:p w14:paraId="568272F9" w14:textId="77777777" w:rsidR="009D7AAC" w:rsidRDefault="009D7AAC" w:rsidP="009D7AAC">
      <w:pPr>
        <w:pStyle w:val="BodyText"/>
      </w:pPr>
    </w:p>
    <w:p w14:paraId="6581A0E2" w14:textId="77777777" w:rsidR="009D7AAC" w:rsidRDefault="009D7AAC" w:rsidP="009D7AAC">
      <w:pPr>
        <w:pStyle w:val="BodyText"/>
      </w:pPr>
      <w:r>
        <w:t>409.85,8.5    REQ SERVICE/SPECIALTY  0;4 POINTER TO CLINIC STOP FILE (#40.7)</w:t>
      </w:r>
    </w:p>
    <w:p w14:paraId="3905E38E" w14:textId="77777777" w:rsidR="009D7AAC" w:rsidRDefault="009D7AAC" w:rsidP="009D7AAC">
      <w:pPr>
        <w:pStyle w:val="BodyText"/>
      </w:pPr>
      <w:r>
        <w:t xml:space="preserve">                                 (audited)</w:t>
      </w:r>
    </w:p>
    <w:p w14:paraId="19FDF7A7" w14:textId="345E332C" w:rsidR="009D7AAC" w:rsidRDefault="009D7AAC" w:rsidP="009D7AAC">
      <w:pPr>
        <w:pStyle w:val="BodyText"/>
      </w:pPr>
      <w:r>
        <w:t xml:space="preserve">              INPUT TRANSFORM:  S DIC("S")="I ($</w:t>
      </w:r>
      <w:r w:rsidR="00A443F1">
        <w:t>P(^(0),U,3)="""")!($P($P(^(0),U</w:t>
      </w:r>
      <w:r>
        <w:t>,3),""."",1)&gt;$P($$NOW^XLFDT,""."",1))" D ^DI</w:t>
      </w:r>
      <w:r w:rsidR="00A443F1">
        <w:t xml:space="preserve">C K </w:t>
      </w:r>
      <w:r>
        <w:t>DIC S DIC=DIE,X=+Y K:Y&lt;0 X</w:t>
      </w:r>
    </w:p>
    <w:p w14:paraId="3F12749F" w14:textId="77777777" w:rsidR="009D7AAC" w:rsidRDefault="009D7AAC" w:rsidP="009D7AAC">
      <w:pPr>
        <w:pStyle w:val="BodyText"/>
      </w:pPr>
      <w:r>
        <w:t xml:space="preserve">              LAST EDITED:      NOV 02, 2016 </w:t>
      </w:r>
    </w:p>
    <w:p w14:paraId="4210BF05" w14:textId="77777777" w:rsidR="009D7AAC" w:rsidRDefault="009D7AAC" w:rsidP="009D7AAC">
      <w:pPr>
        <w:pStyle w:val="BodyText"/>
      </w:pPr>
      <w:r>
        <w:t xml:space="preserve">              HELP-PROMPT:      Select a CLINIC STOP </w:t>
      </w:r>
    </w:p>
    <w:p w14:paraId="0C41F153" w14:textId="2BA8E753" w:rsidR="009D7AAC" w:rsidRDefault="009D7AAC" w:rsidP="009D7AAC">
      <w:pPr>
        <w:pStyle w:val="BodyText"/>
      </w:pPr>
      <w:r>
        <w:t xml:space="preserve">              DESCRIPTION:      This field represents the CLINIC STOP code</w:t>
      </w:r>
      <w:r w:rsidR="00A443F1">
        <w:t xml:space="preserve"> </w:t>
      </w:r>
      <w:r>
        <w:t>(also referred to as SERVICE/SPECIALTY) that is</w:t>
      </w:r>
      <w:r w:rsidR="00A443F1">
        <w:t xml:space="preserve"> </w:t>
      </w:r>
      <w:r>
        <w:t xml:space="preserve">associated with this appointment.  </w:t>
      </w:r>
    </w:p>
    <w:p w14:paraId="2AAC79FB" w14:textId="09BF1EE4" w:rsidR="009D7AAC" w:rsidRDefault="009D7AAC" w:rsidP="009D7AAC">
      <w:pPr>
        <w:pStyle w:val="BodyText"/>
      </w:pPr>
      <w:r>
        <w:t xml:space="preserve">              SCREEN:           S DIC("S")="I ($P(^(0),U,3)="""")!($P($P(^(0),U                                ,3),""."",1)&gt;$P($$NOW^XLFDT,""."",1))"</w:t>
      </w:r>
    </w:p>
    <w:p w14:paraId="35D0601C" w14:textId="77777777" w:rsidR="009D7AAC" w:rsidRDefault="009D7AAC" w:rsidP="009D7AAC">
      <w:pPr>
        <w:pStyle w:val="BodyText"/>
      </w:pPr>
      <w:r>
        <w:t xml:space="preserve">              EXPLANATION:      Allow only active CLINIC STOP entries.</w:t>
      </w:r>
    </w:p>
    <w:p w14:paraId="1603E86B" w14:textId="77777777" w:rsidR="009D7AAC" w:rsidRDefault="009D7AAC" w:rsidP="009D7AAC">
      <w:pPr>
        <w:pStyle w:val="BodyText"/>
      </w:pPr>
      <w:r>
        <w:t xml:space="preserve">              AUDIT:            YES, ALWAYS</w:t>
      </w:r>
    </w:p>
    <w:p w14:paraId="7C303779" w14:textId="31361D9F" w:rsidR="009D7AAC" w:rsidRDefault="009D7AAC" w:rsidP="009D7AAC">
      <w:pPr>
        <w:pStyle w:val="BodyText"/>
      </w:pPr>
      <w:r>
        <w:t xml:space="preserve">              RECORD INDEXES:   GS (#1947), GSA (#1950), GSB (#1951), GSC (#1948), GSP (#1949)</w:t>
      </w:r>
    </w:p>
    <w:p w14:paraId="60CD25ED" w14:textId="77777777" w:rsidR="009D7AAC" w:rsidRDefault="009D7AAC" w:rsidP="009D7AAC">
      <w:pPr>
        <w:pStyle w:val="BodyText"/>
      </w:pPr>
    </w:p>
    <w:p w14:paraId="3A2D1C46" w14:textId="03A6ECFC" w:rsidR="009D7AAC" w:rsidRDefault="009D7AAC" w:rsidP="009D7AAC">
      <w:pPr>
        <w:pStyle w:val="BodyText"/>
      </w:pPr>
      <w:r>
        <w:t>409.85,8.7    REQ APPOINTMENT TYPE   0;6 POINTER TO APPOINTMENT TYPE FILE (#409</w:t>
      </w:r>
      <w:r w:rsidR="0041193F">
        <w:t>.</w:t>
      </w:r>
      <w:r>
        <w:t>1) (audited)</w:t>
      </w:r>
    </w:p>
    <w:p w14:paraId="6FA27D1F" w14:textId="77777777" w:rsidR="009D7AAC" w:rsidRDefault="009D7AAC" w:rsidP="009D7AAC">
      <w:pPr>
        <w:pStyle w:val="BodyText"/>
      </w:pPr>
    </w:p>
    <w:p w14:paraId="47A70A58" w14:textId="77777777" w:rsidR="009D7AAC" w:rsidRDefault="009D7AAC" w:rsidP="009D7AAC">
      <w:pPr>
        <w:pStyle w:val="BodyText"/>
      </w:pPr>
      <w:r>
        <w:t xml:space="preserve">              LAST EDITED:      NOV 02, 2016 </w:t>
      </w:r>
    </w:p>
    <w:p w14:paraId="6E44A403" w14:textId="77777777" w:rsidR="009D7AAC" w:rsidRDefault="009D7AAC" w:rsidP="009D7AAC">
      <w:pPr>
        <w:pStyle w:val="BodyText"/>
      </w:pPr>
      <w:r>
        <w:t xml:space="preserve">              HELP-PROMPT:      Select an appointment type. </w:t>
      </w:r>
    </w:p>
    <w:p w14:paraId="0A6D40C7" w14:textId="61EC7ECE" w:rsidR="009D7AAC" w:rsidRDefault="009D7AAC" w:rsidP="009D7AAC">
      <w:pPr>
        <w:pStyle w:val="BodyText"/>
      </w:pPr>
      <w:r>
        <w:t xml:space="preserve">              DESCRIPTION:      This field represents the appointment type for</w:t>
      </w:r>
      <w:r w:rsidR="0041193F">
        <w:t xml:space="preserve"> t</w:t>
      </w:r>
      <w:r>
        <w:t xml:space="preserve">his request.  </w:t>
      </w:r>
    </w:p>
    <w:p w14:paraId="5F8D5D51" w14:textId="77777777" w:rsidR="009D7AAC" w:rsidRDefault="009D7AAC" w:rsidP="009D7AAC">
      <w:pPr>
        <w:pStyle w:val="BodyText"/>
      </w:pPr>
      <w:r>
        <w:t xml:space="preserve">              AUDIT:            YES, ALWAYS</w:t>
      </w:r>
    </w:p>
    <w:p w14:paraId="4D41D95F" w14:textId="77777777" w:rsidR="009D7AAC" w:rsidRDefault="009D7AAC" w:rsidP="009D7AAC">
      <w:pPr>
        <w:pStyle w:val="BodyText"/>
      </w:pPr>
    </w:p>
    <w:p w14:paraId="723CEF65" w14:textId="77777777" w:rsidR="009D7AAC" w:rsidRDefault="009D7AAC" w:rsidP="009D7AAC">
      <w:pPr>
        <w:pStyle w:val="BodyText"/>
      </w:pPr>
      <w:r>
        <w:lastRenderedPageBreak/>
        <w:t>409.85,9      ORIGINATING USER       0;10 POINTER TO NEW PERSON FILE (#200)</w:t>
      </w:r>
    </w:p>
    <w:p w14:paraId="1E6B1EA3" w14:textId="77777777" w:rsidR="009D7AAC" w:rsidRDefault="009D7AAC" w:rsidP="009D7AAC">
      <w:pPr>
        <w:pStyle w:val="BodyText"/>
      </w:pPr>
      <w:r>
        <w:t xml:space="preserve">              LAST EDITED:      APR 18, 2015 </w:t>
      </w:r>
    </w:p>
    <w:p w14:paraId="0E830F50" w14:textId="77777777" w:rsidR="009D7AAC" w:rsidRDefault="009D7AAC" w:rsidP="009D7AAC">
      <w:pPr>
        <w:pStyle w:val="BodyText"/>
      </w:pPr>
      <w:r>
        <w:t xml:space="preserve">              HELP-PROMPT:      Select a user </w:t>
      </w:r>
    </w:p>
    <w:p w14:paraId="73560C45" w14:textId="75822820" w:rsidR="009D7AAC" w:rsidRDefault="009D7AAC" w:rsidP="009D7AAC">
      <w:pPr>
        <w:pStyle w:val="BodyText"/>
      </w:pPr>
      <w:r>
        <w:t xml:space="preserve">              DESCRIPTION:      This is the user that entered this appointment</w:t>
      </w:r>
      <w:r w:rsidR="0041193F">
        <w:t xml:space="preserve"> </w:t>
      </w:r>
      <w:r>
        <w:t xml:space="preserve">request.  </w:t>
      </w:r>
    </w:p>
    <w:p w14:paraId="71DEBBB5" w14:textId="77777777" w:rsidR="009D7AAC" w:rsidRDefault="009D7AAC" w:rsidP="009D7AAC">
      <w:pPr>
        <w:pStyle w:val="BodyText"/>
      </w:pPr>
      <w:r>
        <w:t xml:space="preserve">              RECORD INDEXES:   AC (#1663)</w:t>
      </w:r>
    </w:p>
    <w:p w14:paraId="08D410FC" w14:textId="77777777" w:rsidR="009D7AAC" w:rsidRDefault="009D7AAC" w:rsidP="009D7AAC">
      <w:pPr>
        <w:pStyle w:val="BodyText"/>
      </w:pPr>
    </w:p>
    <w:p w14:paraId="4A9C3B2F" w14:textId="77777777" w:rsidR="009D7AAC" w:rsidRDefault="009D7AAC" w:rsidP="009D7AAC">
      <w:pPr>
        <w:pStyle w:val="BodyText"/>
      </w:pPr>
      <w:r>
        <w:t>409.85,9.5    DATE/TIME ENTERED      3;4 DATE</w:t>
      </w:r>
    </w:p>
    <w:p w14:paraId="56FC63DC" w14:textId="77777777" w:rsidR="009D7AAC" w:rsidRDefault="009D7AAC" w:rsidP="009D7AAC">
      <w:pPr>
        <w:pStyle w:val="BodyText"/>
      </w:pPr>
      <w:r>
        <w:t xml:space="preserve">              INPUT TRANSFORM:  S %DT="ETX" D ^%DT S X=Y K:Y&lt;1 X</w:t>
      </w:r>
    </w:p>
    <w:p w14:paraId="2B8FCEAF" w14:textId="77777777" w:rsidR="009D7AAC" w:rsidRDefault="009D7AAC" w:rsidP="009D7AAC">
      <w:pPr>
        <w:pStyle w:val="BodyText"/>
      </w:pPr>
      <w:r>
        <w:t xml:space="preserve">              LAST EDITED:      APR 18, 2015 </w:t>
      </w:r>
    </w:p>
    <w:p w14:paraId="46F8C84B" w14:textId="77777777" w:rsidR="009D7AAC" w:rsidRDefault="009D7AAC" w:rsidP="009D7AAC">
      <w:pPr>
        <w:pStyle w:val="BodyText"/>
      </w:pPr>
      <w:r>
        <w:t xml:space="preserve">              HELP-PROMPT:      Enter a date. Time is optional. </w:t>
      </w:r>
    </w:p>
    <w:p w14:paraId="261A3F6E" w14:textId="562B438D" w:rsidR="009D7AAC" w:rsidRDefault="009D7AAC" w:rsidP="009D7AAC">
      <w:pPr>
        <w:pStyle w:val="BodyText"/>
      </w:pPr>
      <w:r>
        <w:t xml:space="preserve">              DESCRIPTION:      This is the Date and optional Time that this</w:t>
      </w:r>
      <w:r w:rsidR="0041193F">
        <w:t xml:space="preserve"> </w:t>
      </w:r>
      <w:r>
        <w:t xml:space="preserve">appointment request entry was entered.  </w:t>
      </w:r>
    </w:p>
    <w:p w14:paraId="5800210C" w14:textId="77777777" w:rsidR="009D7AAC" w:rsidRDefault="009D7AAC" w:rsidP="009D7AAC">
      <w:pPr>
        <w:pStyle w:val="BodyText"/>
      </w:pPr>
    </w:p>
    <w:p w14:paraId="1800AB25" w14:textId="77777777" w:rsidR="009D7AAC" w:rsidRDefault="009D7AAC" w:rsidP="009D7AAC">
      <w:pPr>
        <w:pStyle w:val="BodyText"/>
      </w:pPr>
      <w:r>
        <w:t xml:space="preserve">              RECORD INDEXES:   AC (#1663)</w:t>
      </w:r>
    </w:p>
    <w:p w14:paraId="6CB25F7D" w14:textId="77777777" w:rsidR="009D7AAC" w:rsidRDefault="009D7AAC" w:rsidP="009D7AAC">
      <w:pPr>
        <w:pStyle w:val="BodyText"/>
      </w:pPr>
    </w:p>
    <w:p w14:paraId="12062F55" w14:textId="77777777" w:rsidR="009D7AAC" w:rsidRDefault="009D7AAC" w:rsidP="009D7AAC">
      <w:pPr>
        <w:pStyle w:val="BodyText"/>
      </w:pPr>
      <w:r>
        <w:t>409.85,10     PRIORITY               0;11 SET (Required)</w:t>
      </w:r>
    </w:p>
    <w:p w14:paraId="00FF1D53" w14:textId="77777777" w:rsidR="009D7AAC" w:rsidRDefault="009D7AAC" w:rsidP="009D7AAC">
      <w:pPr>
        <w:pStyle w:val="BodyText"/>
      </w:pPr>
      <w:r>
        <w:t xml:space="preserve">                                'A' FOR ASAP; </w:t>
      </w:r>
    </w:p>
    <w:p w14:paraId="56149D31" w14:textId="77777777" w:rsidR="009D7AAC" w:rsidRDefault="009D7AAC" w:rsidP="009D7AAC">
      <w:pPr>
        <w:pStyle w:val="BodyText"/>
      </w:pPr>
      <w:r>
        <w:t xml:space="preserve">                                'F' FOR FUTURE; </w:t>
      </w:r>
    </w:p>
    <w:p w14:paraId="6FDF48CD" w14:textId="77777777" w:rsidR="009D7AAC" w:rsidRDefault="009D7AAC" w:rsidP="009D7AAC">
      <w:pPr>
        <w:pStyle w:val="BodyText"/>
      </w:pPr>
      <w:r>
        <w:t xml:space="preserve">              LAST EDITED:      APR 18, 2015 </w:t>
      </w:r>
    </w:p>
    <w:p w14:paraId="47F20066" w14:textId="463784EE" w:rsidR="009D7AAC" w:rsidRDefault="009D7AAC" w:rsidP="009D7AAC">
      <w:pPr>
        <w:pStyle w:val="BodyText"/>
      </w:pPr>
      <w:r>
        <w:t xml:space="preserve">              HELP-PROMPT:      Enter A or ASAP to set the priority as 'As Soon As Possible'. Enter F or FUTURE to set the priority as Future. </w:t>
      </w:r>
    </w:p>
    <w:p w14:paraId="2A061A5B" w14:textId="77777777" w:rsidR="009D7AAC" w:rsidRDefault="009D7AAC" w:rsidP="009D7AAC">
      <w:pPr>
        <w:pStyle w:val="BodyText"/>
      </w:pPr>
      <w:r>
        <w:t xml:space="preserve">              DESCRIPTION:      This represents the appointment priority. </w:t>
      </w:r>
    </w:p>
    <w:p w14:paraId="472DCB9B" w14:textId="77777777" w:rsidR="009D7AAC" w:rsidRDefault="009D7AAC" w:rsidP="009D7AAC">
      <w:pPr>
        <w:pStyle w:val="BodyText"/>
      </w:pPr>
      <w:r>
        <w:t xml:space="preserve">                                 </w:t>
      </w:r>
    </w:p>
    <w:p w14:paraId="42E8DC24" w14:textId="77777777" w:rsidR="009D7AAC" w:rsidRDefault="009D7AAC" w:rsidP="009D7AAC">
      <w:pPr>
        <w:pStyle w:val="BodyText"/>
      </w:pPr>
      <w:r>
        <w:t xml:space="preserve">                                Future indicates that the patient needs an</w:t>
      </w:r>
    </w:p>
    <w:p w14:paraId="7A521AF4" w14:textId="77777777" w:rsidR="009D7AAC" w:rsidRDefault="009D7AAC" w:rsidP="009D7AAC">
      <w:pPr>
        <w:pStyle w:val="BodyText"/>
      </w:pPr>
      <w:r>
        <w:t xml:space="preserve">                                appointment in the future and a desired date</w:t>
      </w:r>
    </w:p>
    <w:p w14:paraId="3AE10697" w14:textId="77777777" w:rsidR="009D7AAC" w:rsidRDefault="009D7AAC" w:rsidP="009D7AAC">
      <w:pPr>
        <w:pStyle w:val="BodyText"/>
      </w:pPr>
      <w:r>
        <w:t xml:space="preserve">                                will be entered by the user.  ASAP indicates </w:t>
      </w:r>
    </w:p>
    <w:p w14:paraId="65C6A3BF" w14:textId="77777777" w:rsidR="009D7AAC" w:rsidRDefault="009D7AAC" w:rsidP="009D7AAC">
      <w:pPr>
        <w:pStyle w:val="BodyText"/>
      </w:pPr>
      <w:r>
        <w:t xml:space="preserve">                                that the patient needs an appointment before</w:t>
      </w:r>
    </w:p>
    <w:p w14:paraId="1084CEE0" w14:textId="77777777" w:rsidR="009D7AAC" w:rsidRDefault="009D7AAC" w:rsidP="009D7AAC">
      <w:pPr>
        <w:pStyle w:val="BodyText"/>
      </w:pPr>
      <w:r>
        <w:t xml:space="preserve">                                the currently next available appointment (as</w:t>
      </w:r>
    </w:p>
    <w:p w14:paraId="52011DD9" w14:textId="77777777" w:rsidR="009D7AAC" w:rsidRDefault="009D7AAC" w:rsidP="009D7AAC">
      <w:pPr>
        <w:pStyle w:val="BodyText"/>
      </w:pPr>
      <w:r>
        <w:t xml:space="preserve">                                soon as a slot opens).  The desired date for</w:t>
      </w:r>
    </w:p>
    <w:p w14:paraId="0FE2E9B3" w14:textId="77777777" w:rsidR="009D7AAC" w:rsidRDefault="009D7AAC" w:rsidP="009D7AAC">
      <w:pPr>
        <w:pStyle w:val="BodyText"/>
      </w:pPr>
      <w:r>
        <w:t xml:space="preserve">                                ASAP will be set by the system as the current</w:t>
      </w:r>
    </w:p>
    <w:p w14:paraId="0F2C1FAB" w14:textId="77777777" w:rsidR="009D7AAC" w:rsidRDefault="009D7AAC" w:rsidP="009D7AAC">
      <w:pPr>
        <w:pStyle w:val="BodyText"/>
      </w:pPr>
      <w:r>
        <w:t xml:space="preserve">                                date.  </w:t>
      </w:r>
    </w:p>
    <w:p w14:paraId="2AC799F8" w14:textId="77777777" w:rsidR="009D7AAC" w:rsidRDefault="009D7AAC" w:rsidP="009D7AAC">
      <w:pPr>
        <w:pStyle w:val="BodyText"/>
      </w:pPr>
    </w:p>
    <w:p w14:paraId="466A976F" w14:textId="77777777" w:rsidR="009D7AAC" w:rsidRDefault="009D7AAC" w:rsidP="009D7AAC">
      <w:pPr>
        <w:pStyle w:val="BodyText"/>
      </w:pPr>
    </w:p>
    <w:p w14:paraId="02405D16" w14:textId="77777777" w:rsidR="009D7AAC" w:rsidRDefault="009D7AAC" w:rsidP="009D7AAC">
      <w:pPr>
        <w:pStyle w:val="BodyText"/>
      </w:pPr>
      <w:r>
        <w:lastRenderedPageBreak/>
        <w:t>409.85,10.5   ENROLLMENT PRIORITY    0;25 SET</w:t>
      </w:r>
    </w:p>
    <w:p w14:paraId="7A3FCDB6" w14:textId="77777777" w:rsidR="009D7AAC" w:rsidRDefault="009D7AAC" w:rsidP="009D7AAC">
      <w:pPr>
        <w:pStyle w:val="BodyText"/>
      </w:pPr>
    </w:p>
    <w:p w14:paraId="7CC3AC36" w14:textId="77777777" w:rsidR="009D7AAC" w:rsidRDefault="009D7AAC" w:rsidP="009D7AAC">
      <w:pPr>
        <w:pStyle w:val="BodyText"/>
      </w:pPr>
      <w:r>
        <w:t xml:space="preserve">                                '1' FOR GROUP 1; </w:t>
      </w:r>
    </w:p>
    <w:p w14:paraId="79B2965D" w14:textId="77777777" w:rsidR="009D7AAC" w:rsidRDefault="009D7AAC" w:rsidP="009D7AAC">
      <w:pPr>
        <w:pStyle w:val="BodyText"/>
      </w:pPr>
      <w:r>
        <w:t xml:space="preserve">                                '2' FOR GROUP 2; </w:t>
      </w:r>
    </w:p>
    <w:p w14:paraId="533F6CA3" w14:textId="77777777" w:rsidR="009D7AAC" w:rsidRDefault="009D7AAC" w:rsidP="009D7AAC">
      <w:pPr>
        <w:pStyle w:val="BodyText"/>
      </w:pPr>
      <w:r>
        <w:t xml:space="preserve">                                '3' FOR GROUP 3; </w:t>
      </w:r>
    </w:p>
    <w:p w14:paraId="433796FC" w14:textId="77777777" w:rsidR="009D7AAC" w:rsidRDefault="009D7AAC" w:rsidP="009D7AAC">
      <w:pPr>
        <w:pStyle w:val="BodyText"/>
      </w:pPr>
      <w:r>
        <w:t xml:space="preserve">                                '4' FOR GROUP 4; </w:t>
      </w:r>
    </w:p>
    <w:p w14:paraId="46A81F5B" w14:textId="77777777" w:rsidR="009D7AAC" w:rsidRDefault="009D7AAC" w:rsidP="009D7AAC">
      <w:pPr>
        <w:pStyle w:val="BodyText"/>
      </w:pPr>
      <w:r>
        <w:t xml:space="preserve">                                '5' FOR GROUP 5; </w:t>
      </w:r>
    </w:p>
    <w:p w14:paraId="3AC7CFC8" w14:textId="77777777" w:rsidR="009D7AAC" w:rsidRDefault="009D7AAC" w:rsidP="009D7AAC">
      <w:pPr>
        <w:pStyle w:val="BodyText"/>
      </w:pPr>
      <w:r>
        <w:t xml:space="preserve">                                '6' FOR GROUP 6; </w:t>
      </w:r>
    </w:p>
    <w:p w14:paraId="1E7B10D0" w14:textId="77777777" w:rsidR="009D7AAC" w:rsidRDefault="009D7AAC" w:rsidP="009D7AAC">
      <w:pPr>
        <w:pStyle w:val="BodyText"/>
      </w:pPr>
      <w:r>
        <w:t xml:space="preserve">                                '7' FOR GROUP 7; </w:t>
      </w:r>
    </w:p>
    <w:p w14:paraId="7240B747" w14:textId="77777777" w:rsidR="009D7AAC" w:rsidRDefault="009D7AAC" w:rsidP="009D7AAC">
      <w:pPr>
        <w:pStyle w:val="BodyText"/>
      </w:pPr>
      <w:r>
        <w:t xml:space="preserve">                                '8' FOR GROUP 8; </w:t>
      </w:r>
    </w:p>
    <w:p w14:paraId="37C41614" w14:textId="77777777" w:rsidR="009D7AAC" w:rsidRDefault="009D7AAC" w:rsidP="009D7AAC">
      <w:pPr>
        <w:pStyle w:val="BodyText"/>
      </w:pPr>
      <w:r>
        <w:t xml:space="preserve">              LAST EDITED:      APR 18, 2015 </w:t>
      </w:r>
    </w:p>
    <w:p w14:paraId="788FDDB2" w14:textId="77777777" w:rsidR="009D7AAC" w:rsidRDefault="009D7AAC" w:rsidP="009D7AAC">
      <w:pPr>
        <w:pStyle w:val="BodyText"/>
      </w:pPr>
      <w:r>
        <w:t xml:space="preserve">              HELP-PROMPT:      Select an enrollment priority. </w:t>
      </w:r>
    </w:p>
    <w:p w14:paraId="1CECC674" w14:textId="1EDA35BA" w:rsidR="009D7AAC" w:rsidRDefault="009D7AAC" w:rsidP="009D7AAC">
      <w:pPr>
        <w:pStyle w:val="BodyText"/>
      </w:pPr>
      <w:r>
        <w:t xml:space="preserve">              DESCRIPTION:      The ENROLLMENT PRIORITY field represents the         appointment Enrollment Priority.  </w:t>
      </w:r>
    </w:p>
    <w:p w14:paraId="428618F9" w14:textId="77777777" w:rsidR="009D7AAC" w:rsidRDefault="009D7AAC" w:rsidP="009D7AAC">
      <w:pPr>
        <w:pStyle w:val="BodyText"/>
      </w:pPr>
    </w:p>
    <w:p w14:paraId="0EFEECC5" w14:textId="77777777" w:rsidR="009D7AAC" w:rsidRDefault="009D7AAC" w:rsidP="009D7AAC">
      <w:pPr>
        <w:pStyle w:val="BodyText"/>
      </w:pPr>
      <w:r>
        <w:t>409.85,11     REQUESTED BY           0;12 SET (Required) (audited)</w:t>
      </w:r>
    </w:p>
    <w:p w14:paraId="4F0198DA" w14:textId="77777777" w:rsidR="009D7AAC" w:rsidRDefault="009D7AAC" w:rsidP="009D7AAC">
      <w:pPr>
        <w:pStyle w:val="BodyText"/>
      </w:pPr>
      <w:r>
        <w:t xml:space="preserve">                                '1' FOR PROVIDER; </w:t>
      </w:r>
    </w:p>
    <w:p w14:paraId="0B51D29E" w14:textId="77777777" w:rsidR="009D7AAC" w:rsidRDefault="009D7AAC" w:rsidP="009D7AAC">
      <w:pPr>
        <w:pStyle w:val="BodyText"/>
      </w:pPr>
      <w:r>
        <w:t xml:space="preserve">                                '2' FOR PATIENT; </w:t>
      </w:r>
    </w:p>
    <w:p w14:paraId="5D09AEB2" w14:textId="77777777" w:rsidR="009D7AAC" w:rsidRDefault="009D7AAC" w:rsidP="009D7AAC">
      <w:pPr>
        <w:pStyle w:val="BodyText"/>
      </w:pPr>
      <w:r>
        <w:t xml:space="preserve">              LAST EDITED:      NOV 02, 2016 </w:t>
      </w:r>
    </w:p>
    <w:p w14:paraId="33B08C51" w14:textId="583573D8" w:rsidR="009D7AAC" w:rsidRDefault="009D7AAC" w:rsidP="009D7AAC">
      <w:pPr>
        <w:pStyle w:val="BodyText"/>
      </w:pPr>
      <w:r>
        <w:t xml:space="preserve">              HELP-PROMPT:      Enter 1 or PROVIDER if the requestor was a provider. Enter 2 or PATIENT if the requestor was the patient. </w:t>
      </w:r>
    </w:p>
    <w:p w14:paraId="096AFA9D" w14:textId="30C5C62E" w:rsidR="009D7AAC" w:rsidRDefault="009D7AAC" w:rsidP="009D7AAC">
      <w:pPr>
        <w:pStyle w:val="BodyText"/>
      </w:pPr>
      <w:r>
        <w:t xml:space="preserve">              DESCRIPTION:      This field identifies who requested the  appointment - the patient or a provider.  </w:t>
      </w:r>
    </w:p>
    <w:p w14:paraId="3B95C4DC" w14:textId="77777777" w:rsidR="009D7AAC" w:rsidRDefault="009D7AAC" w:rsidP="009D7AAC">
      <w:pPr>
        <w:pStyle w:val="BodyText"/>
      </w:pPr>
      <w:r>
        <w:t xml:space="preserve">              AUDIT:            YES, ALWAYS</w:t>
      </w:r>
    </w:p>
    <w:p w14:paraId="7BAE02FC" w14:textId="77777777" w:rsidR="009D7AAC" w:rsidRDefault="009D7AAC" w:rsidP="009D7AAC">
      <w:pPr>
        <w:pStyle w:val="BodyText"/>
      </w:pPr>
    </w:p>
    <w:p w14:paraId="5DB5804C" w14:textId="77777777" w:rsidR="009D7AAC" w:rsidRDefault="009D7AAC" w:rsidP="009D7AAC">
      <w:pPr>
        <w:pStyle w:val="BodyText"/>
      </w:pPr>
      <w:r>
        <w:t>409.85,12     PROVIDER               0;13 POINTER TO NEW PERSON FILE (#200)</w:t>
      </w:r>
    </w:p>
    <w:p w14:paraId="1707BC1A" w14:textId="77777777" w:rsidR="009D7AAC" w:rsidRDefault="009D7AAC" w:rsidP="009D7AAC">
      <w:pPr>
        <w:pStyle w:val="BodyText"/>
      </w:pPr>
      <w:r>
        <w:t xml:space="preserve">                                 (audited)</w:t>
      </w:r>
    </w:p>
    <w:p w14:paraId="1EC7F8C8" w14:textId="77777777" w:rsidR="009D7AAC" w:rsidRDefault="009D7AAC" w:rsidP="009D7AAC">
      <w:pPr>
        <w:pStyle w:val="BodyText"/>
      </w:pPr>
    </w:p>
    <w:p w14:paraId="789FC122" w14:textId="77777777" w:rsidR="009D7AAC" w:rsidRDefault="009D7AAC" w:rsidP="009D7AAC">
      <w:pPr>
        <w:pStyle w:val="BodyText"/>
      </w:pPr>
      <w:r>
        <w:t xml:space="preserve">              LAST EDITED:      NOV 02, 2016 </w:t>
      </w:r>
    </w:p>
    <w:p w14:paraId="437019F1" w14:textId="7ED33717" w:rsidR="009D7AAC" w:rsidRDefault="009D7AAC" w:rsidP="009D7AAC">
      <w:pPr>
        <w:pStyle w:val="BodyText"/>
      </w:pPr>
      <w:r>
        <w:t xml:space="preserve">              HELP-PROMPT:      Select the provider that requested the patient's appointment. </w:t>
      </w:r>
    </w:p>
    <w:p w14:paraId="7E6F0C38" w14:textId="78D008AE" w:rsidR="009D7AAC" w:rsidRDefault="009D7AAC" w:rsidP="009D7AAC">
      <w:pPr>
        <w:pStyle w:val="BodyText"/>
      </w:pPr>
      <w:r>
        <w:t xml:space="preserve">              DESCRIPTION:      This field represents the provider that</w:t>
      </w:r>
      <w:r w:rsidR="0041193F">
        <w:t xml:space="preserve"> </w:t>
      </w:r>
      <w:r>
        <w:t>requested the appointment if the appointment</w:t>
      </w:r>
      <w:r w:rsidR="0041193F">
        <w:t xml:space="preserve"> </w:t>
      </w:r>
      <w:r>
        <w:t xml:space="preserve">was requested by a provider.  </w:t>
      </w:r>
    </w:p>
    <w:p w14:paraId="551EBD58" w14:textId="77777777" w:rsidR="009D7AAC" w:rsidRDefault="009D7AAC" w:rsidP="009D7AAC">
      <w:pPr>
        <w:pStyle w:val="BodyText"/>
      </w:pPr>
      <w:r>
        <w:t xml:space="preserve">              AUDIT:            YES, ALWAYS</w:t>
      </w:r>
    </w:p>
    <w:p w14:paraId="1752C5C4" w14:textId="77777777" w:rsidR="009D7AAC" w:rsidRDefault="009D7AAC" w:rsidP="009D7AAC">
      <w:pPr>
        <w:pStyle w:val="BodyText"/>
      </w:pPr>
    </w:p>
    <w:p w14:paraId="5D79C026" w14:textId="77777777" w:rsidR="009D7AAC" w:rsidRDefault="009D7AAC" w:rsidP="009D7AAC">
      <w:pPr>
        <w:pStyle w:val="BodyText"/>
      </w:pPr>
      <w:r>
        <w:lastRenderedPageBreak/>
        <w:t>409.85,13     SCHEDULED DATE OF APPT 0;23 DATE</w:t>
      </w:r>
    </w:p>
    <w:p w14:paraId="3D84B4F2" w14:textId="77777777" w:rsidR="009D7AAC" w:rsidRDefault="009D7AAC" w:rsidP="009D7AAC">
      <w:pPr>
        <w:pStyle w:val="BodyText"/>
      </w:pPr>
      <w:r>
        <w:t xml:space="preserve">              INPUT TRANSFORM:  S %DT="ETX" D ^%DT S X=Y K:Y&lt;1 X</w:t>
      </w:r>
    </w:p>
    <w:p w14:paraId="271E6B0D" w14:textId="77777777" w:rsidR="009D7AAC" w:rsidRDefault="009D7AAC" w:rsidP="009D7AAC">
      <w:pPr>
        <w:pStyle w:val="BodyText"/>
      </w:pPr>
      <w:r>
        <w:t xml:space="preserve">              LAST EDITED:      APR 18, 2015 </w:t>
      </w:r>
    </w:p>
    <w:p w14:paraId="213B958A" w14:textId="162D51D4" w:rsidR="009D7AAC" w:rsidRDefault="009D7AAC" w:rsidP="009D7AAC">
      <w:pPr>
        <w:pStyle w:val="BodyText"/>
      </w:pPr>
      <w:r>
        <w:t xml:space="preserve">              HELP-PROMPT:      Enter the date and optional time of the scheduled appointment for this request. </w:t>
      </w:r>
    </w:p>
    <w:p w14:paraId="4EF0154B" w14:textId="186CF6A6" w:rsidR="009D7AAC" w:rsidRDefault="009D7AAC" w:rsidP="009D7AAC">
      <w:pPr>
        <w:pStyle w:val="BodyText"/>
      </w:pPr>
      <w:r>
        <w:t xml:space="preserve">              DESCRIPTION:      This is the appointment date and optional time</w:t>
      </w:r>
      <w:r w:rsidR="0041193F">
        <w:t xml:space="preserve"> </w:t>
      </w:r>
      <w:r>
        <w:t>scheduled for the patient.  This appointment</w:t>
      </w:r>
      <w:r w:rsidR="0041193F">
        <w:t xml:space="preserve"> </w:t>
      </w:r>
      <w:r>
        <w:t>may be used as a reason for closing 'this'</w:t>
      </w:r>
      <w:r w:rsidR="0041193F">
        <w:t xml:space="preserve"> </w:t>
      </w:r>
      <w:r>
        <w:t xml:space="preserve">appointment request.  </w:t>
      </w:r>
    </w:p>
    <w:p w14:paraId="50F243DD" w14:textId="4ACD5437" w:rsidR="009D7AAC" w:rsidRDefault="009D7AAC" w:rsidP="009D7AAC">
      <w:pPr>
        <w:pStyle w:val="BodyText"/>
      </w:pPr>
      <w:r>
        <w:t xml:space="preserve">              TECHNICAL DESCR:  This is a date/time of the scheduled</w:t>
      </w:r>
      <w:r w:rsidR="004B4202">
        <w:t xml:space="preserve"> </w:t>
      </w:r>
      <w:r>
        <w:t xml:space="preserve">appointment related to this entry.  </w:t>
      </w:r>
    </w:p>
    <w:p w14:paraId="365EB7FC" w14:textId="77777777" w:rsidR="009D7AAC" w:rsidRDefault="009D7AAC" w:rsidP="009D7AAC">
      <w:pPr>
        <w:pStyle w:val="BodyText"/>
      </w:pPr>
    </w:p>
    <w:p w14:paraId="6AC51071" w14:textId="77777777" w:rsidR="009D7AAC" w:rsidRDefault="009D7AAC" w:rsidP="009D7AAC">
      <w:pPr>
        <w:pStyle w:val="BodyText"/>
      </w:pPr>
      <w:r>
        <w:t>409.85,13.1   DATE APPT. MADE        SDAPT;1 DATE</w:t>
      </w:r>
    </w:p>
    <w:p w14:paraId="254AF132" w14:textId="77777777" w:rsidR="009D7AAC" w:rsidRDefault="009D7AAC" w:rsidP="009D7AAC">
      <w:pPr>
        <w:pStyle w:val="BodyText"/>
      </w:pPr>
      <w:r>
        <w:t xml:space="preserve">              INPUT TRANSFORM:  S %DT="EX" D ^%DT S X=Y K:Y&lt;1 X</w:t>
      </w:r>
    </w:p>
    <w:p w14:paraId="4713D80A" w14:textId="77777777" w:rsidR="009D7AAC" w:rsidRDefault="009D7AAC" w:rsidP="009D7AAC">
      <w:pPr>
        <w:pStyle w:val="BodyText"/>
      </w:pPr>
      <w:r>
        <w:t xml:space="preserve">              LAST EDITED:      APR 23, 2015 </w:t>
      </w:r>
    </w:p>
    <w:p w14:paraId="5F53DF68" w14:textId="77777777" w:rsidR="009D7AAC" w:rsidRDefault="009D7AAC" w:rsidP="009D7AAC">
      <w:pPr>
        <w:pStyle w:val="BodyText"/>
      </w:pPr>
      <w:r>
        <w:t xml:space="preserve">              HELP-PROMPT:      Enter the date that the appointment was made. </w:t>
      </w:r>
    </w:p>
    <w:p w14:paraId="55BA498A" w14:textId="0A704BAE" w:rsidR="009D7AAC" w:rsidRDefault="009D7AAC" w:rsidP="009D7AAC">
      <w:pPr>
        <w:pStyle w:val="BodyText"/>
      </w:pPr>
      <w:r>
        <w:t xml:space="preserve">              DESCRIPTION:        This is the date the appointment was created.  </w:t>
      </w:r>
    </w:p>
    <w:p w14:paraId="30585708" w14:textId="73066CC0" w:rsidR="009D7AAC" w:rsidRDefault="009D7AAC" w:rsidP="009D7AAC">
      <w:pPr>
        <w:pStyle w:val="BodyText"/>
      </w:pPr>
      <w:r>
        <w:t xml:space="preserve">              TECHNICAL DESCR:  The Appointment Creation Date. It corresponds</w:t>
      </w:r>
      <w:r w:rsidR="004B4202">
        <w:t xml:space="preserve"> </w:t>
      </w:r>
      <w:r>
        <w:t>to the DATE APPT. MADE field (#20) of the</w:t>
      </w:r>
      <w:r w:rsidR="004B4202">
        <w:t xml:space="preserve"> </w:t>
      </w:r>
      <w:r>
        <w:t>APPOINTMENT multiple (#1900) in the PATIENT</w:t>
      </w:r>
      <w:r w:rsidR="004B4202">
        <w:t xml:space="preserve"> f</w:t>
      </w:r>
      <w:r>
        <w:t xml:space="preserve">ile (#2).  </w:t>
      </w:r>
    </w:p>
    <w:p w14:paraId="480F8FEB" w14:textId="77777777" w:rsidR="009D7AAC" w:rsidRDefault="009D7AAC" w:rsidP="009D7AAC">
      <w:pPr>
        <w:pStyle w:val="BodyText"/>
      </w:pPr>
    </w:p>
    <w:p w14:paraId="6000BB9B" w14:textId="77777777" w:rsidR="009D7AAC" w:rsidRDefault="009D7AAC" w:rsidP="009D7AAC">
      <w:pPr>
        <w:pStyle w:val="BodyText"/>
      </w:pPr>
      <w:r>
        <w:t xml:space="preserve">409.85,13.2   APPT CLINIC            SDAPT;2 POINTER TO HOSPITAL LOCATION FILE </w:t>
      </w:r>
    </w:p>
    <w:p w14:paraId="172A19DB" w14:textId="77777777" w:rsidR="009D7AAC" w:rsidRDefault="009D7AAC" w:rsidP="009D7AAC">
      <w:pPr>
        <w:pStyle w:val="BodyText"/>
      </w:pPr>
      <w:r>
        <w:t xml:space="preserve">                                (#44)</w:t>
      </w:r>
    </w:p>
    <w:p w14:paraId="26D56895" w14:textId="77777777" w:rsidR="009D7AAC" w:rsidRDefault="009D7AAC" w:rsidP="009D7AAC">
      <w:pPr>
        <w:pStyle w:val="BodyText"/>
      </w:pPr>
      <w:r>
        <w:t xml:space="preserve">              LAST EDITED:      APR 18, 2015 </w:t>
      </w:r>
    </w:p>
    <w:p w14:paraId="51041387" w14:textId="54E803C8" w:rsidR="009D7AAC" w:rsidRDefault="009D7AAC" w:rsidP="009D7AAC">
      <w:pPr>
        <w:pStyle w:val="BodyText"/>
      </w:pPr>
      <w:r>
        <w:t xml:space="preserve">              HELP-PROMPT:      Select the clinic that this appointment is scheduled for. </w:t>
      </w:r>
    </w:p>
    <w:p w14:paraId="29C9A5C2" w14:textId="11948054" w:rsidR="009D7AAC" w:rsidRDefault="009D7AAC" w:rsidP="009D7AAC">
      <w:pPr>
        <w:pStyle w:val="BodyText"/>
      </w:pPr>
      <w:r>
        <w:t xml:space="preserve">              DESCRIPTION:      This is the clinic this appointment was created for.  </w:t>
      </w:r>
    </w:p>
    <w:p w14:paraId="55C97247" w14:textId="43953D65" w:rsidR="009D7AAC" w:rsidRDefault="009D7AAC" w:rsidP="009D7AAC">
      <w:pPr>
        <w:pStyle w:val="BodyText"/>
      </w:pPr>
      <w:r>
        <w:t xml:space="preserve">              TECHNICAL DESCR:  Pointer to the HOSPITAL LOCATION file (#44) of</w:t>
      </w:r>
      <w:r w:rsidR="004B4202">
        <w:t xml:space="preserve"> </w:t>
      </w:r>
      <w:r>
        <w:t xml:space="preserve">the related appointment.  </w:t>
      </w:r>
    </w:p>
    <w:p w14:paraId="2C32005C" w14:textId="77777777" w:rsidR="009D7AAC" w:rsidRDefault="009D7AAC" w:rsidP="009D7AAC">
      <w:pPr>
        <w:pStyle w:val="BodyText"/>
      </w:pPr>
    </w:p>
    <w:p w14:paraId="03A884FE" w14:textId="77777777" w:rsidR="009D7AAC" w:rsidRDefault="009D7AAC" w:rsidP="009D7AAC">
      <w:pPr>
        <w:pStyle w:val="BodyText"/>
      </w:pPr>
      <w:r>
        <w:t>409.85,13.3   APPT INSTITUTION       SDAPT;3 POINTER TO INSTITUTION FILE (#4)</w:t>
      </w:r>
    </w:p>
    <w:p w14:paraId="49DA37B9" w14:textId="77777777" w:rsidR="009D7AAC" w:rsidRDefault="009D7AAC" w:rsidP="009D7AAC">
      <w:pPr>
        <w:pStyle w:val="BodyText"/>
      </w:pPr>
      <w:r>
        <w:t xml:space="preserve">              LAST EDITED:      APR 18, 2015 </w:t>
      </w:r>
    </w:p>
    <w:p w14:paraId="53989D2E" w14:textId="77777777" w:rsidR="009D7AAC" w:rsidRDefault="009D7AAC" w:rsidP="009D7AAC">
      <w:pPr>
        <w:pStyle w:val="BodyText"/>
      </w:pPr>
      <w:r>
        <w:t xml:space="preserve">              HELP-PROMPT:      Select an Institution. </w:t>
      </w:r>
    </w:p>
    <w:p w14:paraId="53FE7E35" w14:textId="67B4AFCF" w:rsidR="009D7AAC" w:rsidRDefault="009D7AAC" w:rsidP="009D7AAC">
      <w:pPr>
        <w:pStyle w:val="BodyText"/>
      </w:pPr>
      <w:r>
        <w:t xml:space="preserve">              DESCRIPTION:      This is the institution the clinic appointment belongs to.  </w:t>
      </w:r>
    </w:p>
    <w:p w14:paraId="43BE469E" w14:textId="5155335F" w:rsidR="009D7AAC" w:rsidRDefault="009D7AAC" w:rsidP="009D7AAC">
      <w:pPr>
        <w:pStyle w:val="BodyText"/>
      </w:pPr>
      <w:r>
        <w:t xml:space="preserve">              TECHNICAL DESCR:  A pointer from the HOSPITAL LOCATION file of the scheduled appointment to the INSTITUTION file (#4).  </w:t>
      </w:r>
    </w:p>
    <w:p w14:paraId="75A7FADB" w14:textId="77777777" w:rsidR="009D7AAC" w:rsidRDefault="009D7AAC" w:rsidP="009D7AAC">
      <w:pPr>
        <w:pStyle w:val="BodyText"/>
      </w:pPr>
    </w:p>
    <w:p w14:paraId="0D202970" w14:textId="0E8F9493" w:rsidR="009D7AAC" w:rsidRDefault="009D7AAC" w:rsidP="009D7AAC">
      <w:pPr>
        <w:pStyle w:val="BodyText"/>
      </w:pPr>
      <w:r>
        <w:t>409.85,13.4   APPT STOP CODE         SDAPT;4 POI</w:t>
      </w:r>
      <w:r w:rsidR="004B4202">
        <w:t>NTER TO CLINIC STOP FILE (#40.7</w:t>
      </w:r>
      <w:r>
        <w:t>)</w:t>
      </w:r>
    </w:p>
    <w:p w14:paraId="7740AABD" w14:textId="77777777" w:rsidR="009D7AAC" w:rsidRDefault="009D7AAC" w:rsidP="009D7AAC">
      <w:pPr>
        <w:pStyle w:val="BodyText"/>
      </w:pPr>
      <w:r>
        <w:lastRenderedPageBreak/>
        <w:t xml:space="preserve">              LAST EDITED:      APR 18, 2015 </w:t>
      </w:r>
    </w:p>
    <w:p w14:paraId="06E31311" w14:textId="77777777" w:rsidR="009D7AAC" w:rsidRDefault="009D7AAC" w:rsidP="009D7AAC">
      <w:pPr>
        <w:pStyle w:val="BodyText"/>
      </w:pPr>
      <w:r>
        <w:t xml:space="preserve">              HELP-PROMPT:      Select a CLINIC STOP code. </w:t>
      </w:r>
    </w:p>
    <w:p w14:paraId="4375618C" w14:textId="76AB4351" w:rsidR="009D7AAC" w:rsidRDefault="009D7AAC" w:rsidP="009D7AAC">
      <w:pPr>
        <w:pStyle w:val="BodyText"/>
      </w:pPr>
      <w:r>
        <w:t xml:space="preserve">              DESCRIPTION:      This is the stop code/specialty of a clinic</w:t>
      </w:r>
      <w:r w:rsidR="004B4202">
        <w:t xml:space="preserve"> </w:t>
      </w:r>
      <w:r>
        <w:t>associated with the patient appointment. This</w:t>
      </w:r>
      <w:r w:rsidR="004B4202">
        <w:t xml:space="preserve"> </w:t>
      </w:r>
      <w:r>
        <w:t>may be different that the STOP CODE defined in</w:t>
      </w:r>
      <w:r w:rsidR="004B4202">
        <w:t xml:space="preserve"> </w:t>
      </w:r>
      <w:r>
        <w:t xml:space="preserve">the REQ SERVICE/SPECIALTY field.  </w:t>
      </w:r>
    </w:p>
    <w:p w14:paraId="4669F0BD" w14:textId="3A601A2A" w:rsidR="009D7AAC" w:rsidRDefault="009D7AAC" w:rsidP="009D7AAC">
      <w:pPr>
        <w:pStyle w:val="BodyText"/>
      </w:pPr>
      <w:r>
        <w:t xml:space="preserve">              TECHNICAL DESCR:  This is the primary STOP CODE Number pointer to</w:t>
      </w:r>
      <w:r w:rsidR="004B4202">
        <w:t xml:space="preserve"> </w:t>
      </w:r>
      <w:r>
        <w:t xml:space="preserve">the CLINIC STOP file (#40.7).  </w:t>
      </w:r>
    </w:p>
    <w:p w14:paraId="23C9B9E2" w14:textId="77777777" w:rsidR="009D7AAC" w:rsidRDefault="009D7AAC" w:rsidP="009D7AAC">
      <w:pPr>
        <w:pStyle w:val="BodyText"/>
      </w:pPr>
    </w:p>
    <w:p w14:paraId="74B2D49B" w14:textId="17C03D0D" w:rsidR="009D7AAC" w:rsidRDefault="009D7AAC" w:rsidP="009D7AAC">
      <w:pPr>
        <w:pStyle w:val="BodyText"/>
      </w:pPr>
      <w:r>
        <w:t>409.85,13.5   APPT CREDIT STOP CODE  SDAPT;5 POINTER TO CLINIC STOP FILE (#40.7)</w:t>
      </w:r>
    </w:p>
    <w:p w14:paraId="2728E380" w14:textId="77777777" w:rsidR="009D7AAC" w:rsidRDefault="009D7AAC" w:rsidP="009D7AAC">
      <w:pPr>
        <w:pStyle w:val="BodyText"/>
      </w:pPr>
      <w:r>
        <w:t xml:space="preserve">              LAST EDITED:      APR 18, 2015 </w:t>
      </w:r>
    </w:p>
    <w:p w14:paraId="66AC603E" w14:textId="77777777" w:rsidR="009D7AAC" w:rsidRDefault="009D7AAC" w:rsidP="009D7AAC">
      <w:pPr>
        <w:pStyle w:val="BodyText"/>
      </w:pPr>
      <w:r>
        <w:t xml:space="preserve">              HELP-PROMPT:      Select a CLINIC STOP code. </w:t>
      </w:r>
    </w:p>
    <w:p w14:paraId="4B06AC27" w14:textId="51B6501F" w:rsidR="009D7AAC" w:rsidRDefault="009D7AAC" w:rsidP="009D7AAC">
      <w:pPr>
        <w:pStyle w:val="BodyText"/>
      </w:pPr>
      <w:r>
        <w:t xml:space="preserve">              DESCRIPTION:      This is the credit stop code optionally</w:t>
      </w:r>
      <w:r w:rsidR="004B4202">
        <w:t xml:space="preserve"> </w:t>
      </w:r>
      <w:r>
        <w:t>assigned to the HOSPITAL LOCATION file</w:t>
      </w:r>
      <w:r w:rsidR="004B4202">
        <w:t xml:space="preserve"> </w:t>
      </w:r>
      <w:r>
        <w:t xml:space="preserve">associated with the scheduled appointment.  </w:t>
      </w:r>
    </w:p>
    <w:p w14:paraId="73A0B0DC" w14:textId="411BC833" w:rsidR="009D7AAC" w:rsidRDefault="009D7AAC" w:rsidP="009D7AAC">
      <w:pPr>
        <w:pStyle w:val="BodyText"/>
      </w:pPr>
      <w:r>
        <w:t xml:space="preserve">              TECHNICAL DESCR:  This is the secondary (optional) Stop Code</w:t>
      </w:r>
      <w:r w:rsidR="004B4202">
        <w:t xml:space="preserve"> </w:t>
      </w:r>
      <w:r>
        <w:t xml:space="preserve">Number pointer to the CLINIC STOP file (#40.7). </w:t>
      </w:r>
      <w:r w:rsidR="004B4202">
        <w:t xml:space="preserve">  </w:t>
      </w:r>
      <w:r>
        <w:t>This stop code is assigned to the HOSPITAL</w:t>
      </w:r>
      <w:r w:rsidR="004B4202">
        <w:t xml:space="preserve"> </w:t>
      </w:r>
      <w:r>
        <w:t>LOCATION file associated with the scheduled</w:t>
      </w:r>
      <w:r w:rsidR="004B4202">
        <w:t xml:space="preserve"> </w:t>
      </w:r>
      <w:r>
        <w:t xml:space="preserve">appointment.  </w:t>
      </w:r>
    </w:p>
    <w:p w14:paraId="76ADD0F8" w14:textId="77777777" w:rsidR="009D7AAC" w:rsidRDefault="009D7AAC" w:rsidP="009D7AAC">
      <w:pPr>
        <w:pStyle w:val="BodyText"/>
      </w:pPr>
    </w:p>
    <w:p w14:paraId="1DA19DDC" w14:textId="77777777" w:rsidR="009D7AAC" w:rsidRDefault="009D7AAC" w:rsidP="009D7AAC">
      <w:pPr>
        <w:pStyle w:val="BodyText"/>
      </w:pPr>
      <w:r>
        <w:t>409.85,13.6   APPT STATION NUMBER    SDAPT;6 FREE TEXT</w:t>
      </w:r>
    </w:p>
    <w:p w14:paraId="7ED625B1" w14:textId="77777777" w:rsidR="009D7AAC" w:rsidRDefault="009D7AAC" w:rsidP="009D7AAC">
      <w:pPr>
        <w:pStyle w:val="BodyText"/>
      </w:pPr>
      <w:r>
        <w:t xml:space="preserve">              INPUT TRANSFORM:  K:$L(X)&gt;6!($L(X)&lt;3) X</w:t>
      </w:r>
    </w:p>
    <w:p w14:paraId="7870E8BD" w14:textId="77777777" w:rsidR="009D7AAC" w:rsidRDefault="009D7AAC" w:rsidP="009D7AAC">
      <w:pPr>
        <w:pStyle w:val="BodyText"/>
      </w:pPr>
      <w:r>
        <w:t xml:space="preserve">              LAST EDITED:      APR 18, 2015 </w:t>
      </w:r>
    </w:p>
    <w:p w14:paraId="1E9D9B04" w14:textId="77777777" w:rsidR="009D7AAC" w:rsidRDefault="009D7AAC" w:rsidP="009D7AAC">
      <w:pPr>
        <w:pStyle w:val="BodyText"/>
      </w:pPr>
      <w:r>
        <w:t xml:space="preserve">              HELP-PROMPT:      Answer must be 3-6 characters in length. </w:t>
      </w:r>
    </w:p>
    <w:p w14:paraId="735B010B" w14:textId="6C13A577" w:rsidR="009D7AAC" w:rsidRDefault="009D7AAC" w:rsidP="009D7AAC">
      <w:pPr>
        <w:pStyle w:val="BodyText"/>
      </w:pPr>
      <w:r>
        <w:t xml:space="preserve">              DESCRIPTION:      This is the 3-digit station number assigned to</w:t>
      </w:r>
      <w:r w:rsidR="004B4202">
        <w:t xml:space="preserve"> </w:t>
      </w:r>
      <w:r>
        <w:t xml:space="preserve">the facility plus up to 3 optional modifiers.  </w:t>
      </w:r>
    </w:p>
    <w:p w14:paraId="74B1E4EE" w14:textId="7837C605" w:rsidR="009D7AAC" w:rsidRDefault="009D7AAC" w:rsidP="009D7AAC">
      <w:pPr>
        <w:pStyle w:val="BodyText"/>
      </w:pPr>
      <w:r>
        <w:t xml:space="preserve">              TECHNICAL DESCR:  This is the STATION NUMBER field (#99) of the</w:t>
      </w:r>
      <w:r w:rsidR="004B4202">
        <w:t xml:space="preserve"> </w:t>
      </w:r>
      <w:r>
        <w:t xml:space="preserve">                     INSTITUTION file (#4) associated with the</w:t>
      </w:r>
      <w:r w:rsidR="004B4202">
        <w:t xml:space="preserve"> </w:t>
      </w:r>
      <w:r>
        <w:t xml:space="preserve">scheduled appointment.  </w:t>
      </w:r>
    </w:p>
    <w:p w14:paraId="67A87EBC" w14:textId="77777777" w:rsidR="009D7AAC" w:rsidRDefault="009D7AAC" w:rsidP="009D7AAC">
      <w:pPr>
        <w:pStyle w:val="BodyText"/>
      </w:pPr>
    </w:p>
    <w:p w14:paraId="5FBFEC3D" w14:textId="77777777" w:rsidR="009D7AAC" w:rsidRDefault="009D7AAC" w:rsidP="009D7AAC">
      <w:pPr>
        <w:pStyle w:val="BodyText"/>
      </w:pPr>
      <w:r>
        <w:t>409.85,13.7   APPT CLERK             SDAPT;7 POINTER TO NEW PERSON FILE (#200)</w:t>
      </w:r>
    </w:p>
    <w:p w14:paraId="2CBAF4DB" w14:textId="77777777" w:rsidR="009D7AAC" w:rsidRDefault="009D7AAC" w:rsidP="009D7AAC">
      <w:pPr>
        <w:pStyle w:val="BodyText"/>
      </w:pPr>
      <w:r>
        <w:t xml:space="preserve">              LAST EDITED:      APR 18, 2015 </w:t>
      </w:r>
    </w:p>
    <w:p w14:paraId="1B50534C" w14:textId="77777777" w:rsidR="009D7AAC" w:rsidRDefault="009D7AAC" w:rsidP="009D7AAC">
      <w:pPr>
        <w:pStyle w:val="BodyText"/>
      </w:pPr>
      <w:r>
        <w:t xml:space="preserve">              HELP-PROMPT:      Select an </w:t>
      </w:r>
      <w:proofErr w:type="spellStart"/>
      <w:r>
        <w:t>Appt</w:t>
      </w:r>
      <w:proofErr w:type="spellEnd"/>
      <w:r>
        <w:t xml:space="preserve"> Clerk </w:t>
      </w:r>
    </w:p>
    <w:p w14:paraId="33E8B446" w14:textId="0566FFC5" w:rsidR="009D7AAC" w:rsidRDefault="009D7AAC" w:rsidP="009D7AAC">
      <w:pPr>
        <w:pStyle w:val="BodyText"/>
      </w:pPr>
      <w:r>
        <w:t xml:space="preserve">              DESCRIPTION:      This is the person who assigned the appointment</w:t>
      </w:r>
      <w:r w:rsidR="004B4202">
        <w:t xml:space="preserve"> </w:t>
      </w:r>
      <w:r>
        <w:t xml:space="preserve">to the REQUEST entry.  </w:t>
      </w:r>
    </w:p>
    <w:p w14:paraId="22AF0CE8" w14:textId="5719BDDD" w:rsidR="009D7AAC" w:rsidRDefault="009D7AAC" w:rsidP="009D7AAC">
      <w:pPr>
        <w:pStyle w:val="BodyText"/>
      </w:pPr>
      <w:r>
        <w:t xml:space="preserve">              TECHNICAL DESCR:  This is a pointer to the NEW PERSON file and it</w:t>
      </w:r>
      <w:r w:rsidR="004B4202">
        <w:t xml:space="preserve"> </w:t>
      </w:r>
      <w:r>
        <w:t>represents a person who entered the scheduled</w:t>
      </w:r>
      <w:r w:rsidR="004B4202">
        <w:t xml:space="preserve"> </w:t>
      </w:r>
      <w:r>
        <w:t xml:space="preserve">appointment into the Appointment Request.  </w:t>
      </w:r>
    </w:p>
    <w:p w14:paraId="308EEE5C" w14:textId="77777777" w:rsidR="009D7AAC" w:rsidRDefault="009D7AAC" w:rsidP="009D7AAC">
      <w:pPr>
        <w:pStyle w:val="BodyText"/>
      </w:pPr>
    </w:p>
    <w:p w14:paraId="1BB1E162" w14:textId="77777777" w:rsidR="009D7AAC" w:rsidRDefault="009D7AAC" w:rsidP="009D7AAC">
      <w:pPr>
        <w:pStyle w:val="BodyText"/>
      </w:pPr>
      <w:r>
        <w:t>409.85,13.8   APPT STATUS            SDAPT;8 SET</w:t>
      </w:r>
    </w:p>
    <w:p w14:paraId="766CE612" w14:textId="77777777" w:rsidR="009D7AAC" w:rsidRDefault="009D7AAC" w:rsidP="009D7AAC">
      <w:pPr>
        <w:pStyle w:val="BodyText"/>
      </w:pPr>
      <w:r>
        <w:lastRenderedPageBreak/>
        <w:t xml:space="preserve">                                'R' FOR Scheduled/Kept; </w:t>
      </w:r>
    </w:p>
    <w:p w14:paraId="4AC33F64" w14:textId="77777777" w:rsidR="009D7AAC" w:rsidRDefault="009D7AAC" w:rsidP="009D7AAC">
      <w:pPr>
        <w:pStyle w:val="BodyText"/>
      </w:pPr>
      <w:r>
        <w:t xml:space="preserve">                                'I' FOR Inpatient; </w:t>
      </w:r>
    </w:p>
    <w:p w14:paraId="3F63CD19" w14:textId="77777777" w:rsidR="009D7AAC" w:rsidRDefault="009D7AAC" w:rsidP="009D7AAC">
      <w:pPr>
        <w:pStyle w:val="BodyText"/>
      </w:pPr>
      <w:r>
        <w:t xml:space="preserve">                                'NS' FOR No-Show; </w:t>
      </w:r>
    </w:p>
    <w:p w14:paraId="72C015E4" w14:textId="77777777" w:rsidR="009D7AAC" w:rsidRDefault="009D7AAC" w:rsidP="009D7AAC">
      <w:pPr>
        <w:pStyle w:val="BodyText"/>
      </w:pPr>
      <w:r>
        <w:t xml:space="preserve">                                'NSR' FOR </w:t>
      </w:r>
      <w:proofErr w:type="spellStart"/>
      <w:r>
        <w:t>No_Show</w:t>
      </w:r>
      <w:proofErr w:type="spellEnd"/>
      <w:r>
        <w:t xml:space="preserve">, Rescheduled; </w:t>
      </w:r>
    </w:p>
    <w:p w14:paraId="4E14B58D" w14:textId="77777777" w:rsidR="009D7AAC" w:rsidRDefault="009D7AAC" w:rsidP="009D7AAC">
      <w:pPr>
        <w:pStyle w:val="BodyText"/>
      </w:pPr>
      <w:r>
        <w:t xml:space="preserve">                                'CP' FOR Canceled by Patient; </w:t>
      </w:r>
    </w:p>
    <w:p w14:paraId="0B85C774" w14:textId="77777777" w:rsidR="009D7AAC" w:rsidRDefault="009D7AAC" w:rsidP="009D7AAC">
      <w:pPr>
        <w:pStyle w:val="BodyText"/>
      </w:pPr>
      <w:r>
        <w:t xml:space="preserve">                                'CPR' FOR Canceled by Patient, Rescheduled; </w:t>
      </w:r>
    </w:p>
    <w:p w14:paraId="26416FD4" w14:textId="77777777" w:rsidR="009D7AAC" w:rsidRDefault="009D7AAC" w:rsidP="009D7AAC">
      <w:pPr>
        <w:pStyle w:val="BodyText"/>
      </w:pPr>
      <w:r>
        <w:t xml:space="preserve">                                'CC' FOR Canceled by Clinic; </w:t>
      </w:r>
    </w:p>
    <w:p w14:paraId="376BE4D1" w14:textId="77777777" w:rsidR="009D7AAC" w:rsidRDefault="009D7AAC" w:rsidP="009D7AAC">
      <w:pPr>
        <w:pStyle w:val="BodyText"/>
      </w:pPr>
      <w:r>
        <w:t xml:space="preserve">                                'CCR' FOR Canceled by Clinic, Rescheduled; </w:t>
      </w:r>
    </w:p>
    <w:p w14:paraId="413606BC" w14:textId="77777777" w:rsidR="009D7AAC" w:rsidRDefault="009D7AAC" w:rsidP="009D7AAC">
      <w:pPr>
        <w:pStyle w:val="BodyText"/>
      </w:pPr>
      <w:r>
        <w:t xml:space="preserve">                                'NT' FOR No Action Taken; </w:t>
      </w:r>
    </w:p>
    <w:p w14:paraId="50AD27D9" w14:textId="77777777" w:rsidR="009D7AAC" w:rsidRDefault="009D7AAC" w:rsidP="009D7AAC">
      <w:pPr>
        <w:pStyle w:val="BodyText"/>
      </w:pPr>
      <w:r>
        <w:t xml:space="preserve">              LAST EDITED:      APR 18, 2015 </w:t>
      </w:r>
    </w:p>
    <w:p w14:paraId="1DDE8999" w14:textId="77777777" w:rsidR="009D7AAC" w:rsidRDefault="009D7AAC" w:rsidP="009D7AAC">
      <w:pPr>
        <w:pStyle w:val="BodyText"/>
      </w:pPr>
      <w:r>
        <w:t xml:space="preserve">              HELP-PROMPT:      Select an </w:t>
      </w:r>
      <w:proofErr w:type="spellStart"/>
      <w:r>
        <w:t>Appt</w:t>
      </w:r>
      <w:proofErr w:type="spellEnd"/>
      <w:r>
        <w:t xml:space="preserve"> Status </w:t>
      </w:r>
    </w:p>
    <w:p w14:paraId="4C8BFBC2" w14:textId="048822CA" w:rsidR="009D7AAC" w:rsidRDefault="009D7AAC" w:rsidP="009D7AAC">
      <w:pPr>
        <w:pStyle w:val="BodyText"/>
      </w:pPr>
      <w:r>
        <w:t xml:space="preserve">              DESCRIPTION:      This field identifies the status of the</w:t>
      </w:r>
      <w:r w:rsidR="004B4202">
        <w:t xml:space="preserve"> </w:t>
      </w:r>
      <w:r>
        <w:t>appointment that is associated with this</w:t>
      </w:r>
      <w:r w:rsidR="004B4202">
        <w:t xml:space="preserve"> </w:t>
      </w:r>
      <w:r>
        <w:t xml:space="preserve">appointment request.  </w:t>
      </w:r>
    </w:p>
    <w:p w14:paraId="314610C0" w14:textId="77777777" w:rsidR="009D7AAC" w:rsidRDefault="009D7AAC" w:rsidP="009D7AAC">
      <w:pPr>
        <w:pStyle w:val="BodyText"/>
      </w:pPr>
    </w:p>
    <w:p w14:paraId="01B179E4" w14:textId="77777777" w:rsidR="009D7AAC" w:rsidRDefault="009D7AAC" w:rsidP="009D7AAC">
      <w:pPr>
        <w:pStyle w:val="BodyText"/>
      </w:pPr>
      <w:r>
        <w:t>409.85,14     SERVICE CONNECTED PERCENTAGE SC;1 NUMBER</w:t>
      </w:r>
    </w:p>
    <w:p w14:paraId="139793CE" w14:textId="77777777" w:rsidR="009D7AAC" w:rsidRDefault="009D7AAC" w:rsidP="009D7AAC">
      <w:pPr>
        <w:pStyle w:val="BodyText"/>
      </w:pPr>
      <w:r>
        <w:t xml:space="preserve">              INPUT TRANSFORM:  K:+X'=X!(X&gt;100)!(X&lt;0)!(X?.E1"."1N.N) X</w:t>
      </w:r>
    </w:p>
    <w:p w14:paraId="390DF830" w14:textId="77777777" w:rsidR="009D7AAC" w:rsidRDefault="009D7AAC" w:rsidP="009D7AAC">
      <w:pPr>
        <w:pStyle w:val="BodyText"/>
      </w:pPr>
      <w:r>
        <w:t xml:space="preserve">              LAST EDITED:      APR 18, 2015 </w:t>
      </w:r>
    </w:p>
    <w:p w14:paraId="0F6D2854" w14:textId="5E6D03C8" w:rsidR="009D7AAC" w:rsidRDefault="009D7AAC" w:rsidP="009D7AAC">
      <w:pPr>
        <w:pStyle w:val="BodyText"/>
      </w:pPr>
      <w:r>
        <w:t xml:space="preserve">              HELP-PROMPT:      Type a number between 0 and 100, 0 decimal digits. </w:t>
      </w:r>
    </w:p>
    <w:p w14:paraId="429F6A7A" w14:textId="30D95C9C" w:rsidR="009D7AAC" w:rsidRDefault="009D7AAC" w:rsidP="009D7AAC">
      <w:pPr>
        <w:pStyle w:val="BodyText"/>
      </w:pPr>
      <w:r>
        <w:t xml:space="preserve">              DESCRIPTION:      The SERVICE CONNECTED PERCENTAGE is used to</w:t>
      </w:r>
      <w:r w:rsidR="004B4202">
        <w:t xml:space="preserve"> </w:t>
      </w:r>
      <w:r>
        <w:t xml:space="preserve">                                determine the service connected priority.  </w:t>
      </w:r>
    </w:p>
    <w:p w14:paraId="78C49878" w14:textId="77777777" w:rsidR="009D7AAC" w:rsidRDefault="009D7AAC" w:rsidP="009D7AAC">
      <w:pPr>
        <w:pStyle w:val="BodyText"/>
      </w:pPr>
    </w:p>
    <w:p w14:paraId="6A1A2F1F" w14:textId="77777777" w:rsidR="009D7AAC" w:rsidRDefault="009D7AAC" w:rsidP="009D7AAC">
      <w:pPr>
        <w:pStyle w:val="BodyText"/>
      </w:pPr>
      <w:r>
        <w:t>409.85,15     SERVICE CONNECTED PRIORITY SC;2 SET</w:t>
      </w:r>
    </w:p>
    <w:p w14:paraId="3E87959C" w14:textId="77777777" w:rsidR="009D7AAC" w:rsidRDefault="009D7AAC" w:rsidP="009D7AAC">
      <w:pPr>
        <w:pStyle w:val="BodyText"/>
      </w:pPr>
      <w:r>
        <w:t xml:space="preserve">                                '0' FOR NO; </w:t>
      </w:r>
    </w:p>
    <w:p w14:paraId="7283458E" w14:textId="77777777" w:rsidR="009D7AAC" w:rsidRDefault="009D7AAC" w:rsidP="009D7AAC">
      <w:pPr>
        <w:pStyle w:val="BodyText"/>
      </w:pPr>
      <w:r>
        <w:t xml:space="preserve">                                '1' FOR YES; </w:t>
      </w:r>
    </w:p>
    <w:p w14:paraId="31104828" w14:textId="77777777" w:rsidR="009D7AAC" w:rsidRDefault="009D7AAC" w:rsidP="009D7AAC">
      <w:pPr>
        <w:pStyle w:val="BodyText"/>
      </w:pPr>
      <w:r>
        <w:t xml:space="preserve">              LAST EDITED:      APR 18, 2015 </w:t>
      </w:r>
    </w:p>
    <w:p w14:paraId="74779DF8" w14:textId="21C24FAF" w:rsidR="009D7AAC" w:rsidRDefault="009D7AAC" w:rsidP="009D7AAC">
      <w:pPr>
        <w:pStyle w:val="BodyText"/>
      </w:pPr>
      <w:r>
        <w:t xml:space="preserve">              HELP-PROMPT:      Enter 0 or NO if the appointment does not get a </w:t>
      </w:r>
      <w:r w:rsidR="004B4202">
        <w:t>S</w:t>
      </w:r>
      <w:r>
        <w:t xml:space="preserve">ervice Connected Priority. Enter 1 or YES if the appointment DOES get a Service Connected Priority. </w:t>
      </w:r>
    </w:p>
    <w:p w14:paraId="522FDE7B" w14:textId="23CB1DC6" w:rsidR="009D7AAC" w:rsidRDefault="009D7AAC" w:rsidP="009D7AAC">
      <w:pPr>
        <w:pStyle w:val="BodyText"/>
      </w:pPr>
      <w:r>
        <w:t xml:space="preserve">              DESCRIPTION:      This field represents whether the appointment</w:t>
      </w:r>
      <w:r w:rsidR="004B4202">
        <w:t xml:space="preserve"> </w:t>
      </w:r>
      <w:r>
        <w:t xml:space="preserve">has a Service Connected Priority.  </w:t>
      </w:r>
    </w:p>
    <w:p w14:paraId="199848A4" w14:textId="77777777" w:rsidR="009D7AAC" w:rsidRDefault="009D7AAC" w:rsidP="009D7AAC">
      <w:pPr>
        <w:pStyle w:val="BodyText"/>
      </w:pPr>
      <w:r>
        <w:t xml:space="preserve">              RECORD INDEXES:   GSB (#1951)</w:t>
      </w:r>
    </w:p>
    <w:p w14:paraId="0227767A" w14:textId="77777777" w:rsidR="009D7AAC" w:rsidRDefault="009D7AAC" w:rsidP="009D7AAC">
      <w:pPr>
        <w:pStyle w:val="BodyText"/>
      </w:pPr>
    </w:p>
    <w:p w14:paraId="3EF8D0F4" w14:textId="77777777" w:rsidR="009D7AAC" w:rsidRDefault="009D7AAC" w:rsidP="009D7AAC">
      <w:pPr>
        <w:pStyle w:val="BodyText"/>
      </w:pPr>
      <w:r>
        <w:t>409.85,19     DATE DISPOSITIONED     DIS;1 DATE</w:t>
      </w:r>
    </w:p>
    <w:p w14:paraId="6A75080B" w14:textId="77777777" w:rsidR="009D7AAC" w:rsidRDefault="009D7AAC" w:rsidP="009D7AAC">
      <w:pPr>
        <w:pStyle w:val="BodyText"/>
      </w:pPr>
    </w:p>
    <w:p w14:paraId="26C271F4" w14:textId="77777777" w:rsidR="009D7AAC" w:rsidRDefault="009D7AAC" w:rsidP="009D7AAC">
      <w:pPr>
        <w:pStyle w:val="BodyText"/>
      </w:pPr>
      <w:r>
        <w:t xml:space="preserve">              INPUT TRANSFORM:  S %DT="EX" D ^%DT S X=Y K:Y&lt;1 X</w:t>
      </w:r>
    </w:p>
    <w:p w14:paraId="0C9A5CF5" w14:textId="77777777" w:rsidR="009D7AAC" w:rsidRDefault="009D7AAC" w:rsidP="009D7AAC">
      <w:pPr>
        <w:pStyle w:val="BodyText"/>
      </w:pPr>
      <w:r>
        <w:lastRenderedPageBreak/>
        <w:t xml:space="preserve">              LAST EDITED:      APR 23, 2015 </w:t>
      </w:r>
    </w:p>
    <w:p w14:paraId="18ECE924" w14:textId="77777777" w:rsidR="009D7AAC" w:rsidRDefault="009D7AAC" w:rsidP="009D7AAC">
      <w:pPr>
        <w:pStyle w:val="BodyText"/>
      </w:pPr>
      <w:r>
        <w:t xml:space="preserve">              HELP-PROMPT:      Enter a date. </w:t>
      </w:r>
    </w:p>
    <w:p w14:paraId="1AF8867E" w14:textId="0F210F41" w:rsidR="009D7AAC" w:rsidRDefault="009D7AAC" w:rsidP="009D7AAC">
      <w:pPr>
        <w:pStyle w:val="BodyText"/>
      </w:pPr>
      <w:r>
        <w:t xml:space="preserve">              DESCRIPTION:      This represents the date that the patient is</w:t>
      </w:r>
      <w:r w:rsidR="004B4202">
        <w:t xml:space="preserve"> </w:t>
      </w:r>
      <w:r>
        <w:t>dispositioned from the Appointment Request</w:t>
      </w:r>
      <w:r w:rsidR="004B4202">
        <w:t xml:space="preserve"> l</w:t>
      </w:r>
      <w:r>
        <w:t xml:space="preserve">ist.  </w:t>
      </w:r>
    </w:p>
    <w:p w14:paraId="4B4C6112" w14:textId="77777777" w:rsidR="009D7AAC" w:rsidRDefault="009D7AAC" w:rsidP="009D7AAC">
      <w:pPr>
        <w:pStyle w:val="BodyText"/>
      </w:pPr>
    </w:p>
    <w:p w14:paraId="20943A9C" w14:textId="77777777" w:rsidR="009D7AAC" w:rsidRDefault="009D7AAC" w:rsidP="009D7AAC">
      <w:pPr>
        <w:pStyle w:val="BodyText"/>
      </w:pPr>
      <w:r>
        <w:t>409.85,20     DISPOSITIONED BY       DIS;2 POINTER TO NEW PERSON FILE (#200)</w:t>
      </w:r>
    </w:p>
    <w:p w14:paraId="1EB4CACF" w14:textId="77777777" w:rsidR="009D7AAC" w:rsidRDefault="009D7AAC" w:rsidP="009D7AAC">
      <w:pPr>
        <w:pStyle w:val="BodyText"/>
      </w:pPr>
      <w:r>
        <w:t xml:space="preserve">              LAST EDITED:      APR 18, 2015 </w:t>
      </w:r>
    </w:p>
    <w:p w14:paraId="18D53C18" w14:textId="77777777" w:rsidR="009D7AAC" w:rsidRDefault="009D7AAC" w:rsidP="009D7AAC">
      <w:pPr>
        <w:pStyle w:val="BodyText"/>
      </w:pPr>
      <w:r>
        <w:t xml:space="preserve">              HELP-PROMPT:      Select a user/provider </w:t>
      </w:r>
    </w:p>
    <w:p w14:paraId="1097B2F2" w14:textId="5DA08384" w:rsidR="009D7AAC" w:rsidRDefault="009D7AAC" w:rsidP="009D7AAC">
      <w:pPr>
        <w:pStyle w:val="BodyText"/>
      </w:pPr>
      <w:r>
        <w:t xml:space="preserve">              DESCRIPTION:      This represents the user who dispositioned the</w:t>
      </w:r>
      <w:r w:rsidR="004B4202">
        <w:t xml:space="preserve"> </w:t>
      </w:r>
      <w:r>
        <w:t xml:space="preserve">patient from the appointment request list.  </w:t>
      </w:r>
    </w:p>
    <w:p w14:paraId="26B8A36A" w14:textId="77777777" w:rsidR="009D7AAC" w:rsidRDefault="009D7AAC" w:rsidP="009D7AAC">
      <w:pPr>
        <w:pStyle w:val="BodyText"/>
      </w:pPr>
    </w:p>
    <w:p w14:paraId="0AFB4371" w14:textId="77777777" w:rsidR="009D7AAC" w:rsidRDefault="009D7AAC" w:rsidP="009D7AAC">
      <w:pPr>
        <w:pStyle w:val="BodyText"/>
      </w:pPr>
      <w:r>
        <w:t>409.85,21     DISPOSITION            DIS;3 SET</w:t>
      </w:r>
    </w:p>
    <w:p w14:paraId="7776044C" w14:textId="77777777" w:rsidR="009D7AAC" w:rsidRDefault="009D7AAC" w:rsidP="009D7AAC">
      <w:pPr>
        <w:pStyle w:val="BodyText"/>
      </w:pPr>
      <w:r>
        <w:t xml:space="preserve">                                'D' FOR DEATH; </w:t>
      </w:r>
    </w:p>
    <w:p w14:paraId="058FDD10" w14:textId="77777777" w:rsidR="009D7AAC" w:rsidRDefault="009D7AAC" w:rsidP="009D7AAC">
      <w:pPr>
        <w:pStyle w:val="BodyText"/>
      </w:pPr>
      <w:r>
        <w:t xml:space="preserve">                                'NC' FOR REMOVED/NON-VA CARE; </w:t>
      </w:r>
    </w:p>
    <w:p w14:paraId="7B204F41" w14:textId="77777777" w:rsidR="009D7AAC" w:rsidRDefault="009D7AAC" w:rsidP="009D7AAC">
      <w:pPr>
        <w:pStyle w:val="BodyText"/>
      </w:pPr>
      <w:r>
        <w:t xml:space="preserve">                                'SA' FOR REMOVED/SCHEDULED-ASSIGNED; </w:t>
      </w:r>
    </w:p>
    <w:p w14:paraId="218D6368" w14:textId="77777777" w:rsidR="009D7AAC" w:rsidRDefault="009D7AAC" w:rsidP="009D7AAC">
      <w:pPr>
        <w:pStyle w:val="BodyText"/>
      </w:pPr>
      <w:r>
        <w:t xml:space="preserve">                                'CC' FOR REMOVED/VA CONTRACT CARE; </w:t>
      </w:r>
    </w:p>
    <w:p w14:paraId="482B4ABF" w14:textId="77777777" w:rsidR="009D7AAC" w:rsidRDefault="009D7AAC" w:rsidP="009D7AAC">
      <w:pPr>
        <w:pStyle w:val="BodyText"/>
      </w:pPr>
      <w:r>
        <w:t xml:space="preserve">                                'NN' FOR REMOVED/NO LONGER NECESSARY; </w:t>
      </w:r>
    </w:p>
    <w:p w14:paraId="3FDF638B" w14:textId="77777777" w:rsidR="009D7AAC" w:rsidRDefault="009D7AAC" w:rsidP="009D7AAC">
      <w:pPr>
        <w:pStyle w:val="BodyText"/>
      </w:pPr>
      <w:r>
        <w:t xml:space="preserve">                                'ER' FOR ENTERED IN ERROR; </w:t>
      </w:r>
    </w:p>
    <w:p w14:paraId="77FAA362" w14:textId="77777777" w:rsidR="009D7AAC" w:rsidRDefault="009D7AAC" w:rsidP="009D7AAC">
      <w:pPr>
        <w:pStyle w:val="BodyText"/>
      </w:pPr>
      <w:r>
        <w:t xml:space="preserve">                                'TR' FOR TRANSFERRED TO EWL; </w:t>
      </w:r>
    </w:p>
    <w:p w14:paraId="655AE946" w14:textId="77777777" w:rsidR="009D7AAC" w:rsidRDefault="009D7AAC" w:rsidP="009D7AAC">
      <w:pPr>
        <w:pStyle w:val="BodyText"/>
      </w:pPr>
      <w:r>
        <w:t xml:space="preserve">                                'CL' FOR CHANGED CLINIC; </w:t>
      </w:r>
    </w:p>
    <w:p w14:paraId="6BB41A3D" w14:textId="77777777" w:rsidR="009D7AAC" w:rsidRDefault="009D7AAC" w:rsidP="009D7AAC">
      <w:pPr>
        <w:pStyle w:val="BodyText"/>
      </w:pPr>
      <w:r>
        <w:t xml:space="preserve">                                'MC' FOR MRTC PARENT CLOSED; </w:t>
      </w:r>
    </w:p>
    <w:p w14:paraId="775F8101" w14:textId="77777777" w:rsidR="009D7AAC" w:rsidRDefault="009D7AAC" w:rsidP="009D7AAC">
      <w:pPr>
        <w:pStyle w:val="BodyText"/>
      </w:pPr>
      <w:r>
        <w:t xml:space="preserve">              LAST EDITED:      JAN 05, 2016 </w:t>
      </w:r>
    </w:p>
    <w:p w14:paraId="25E50451" w14:textId="77777777" w:rsidR="009D7AAC" w:rsidRDefault="009D7AAC" w:rsidP="009D7AAC">
      <w:pPr>
        <w:pStyle w:val="BodyText"/>
      </w:pPr>
      <w:r>
        <w:t xml:space="preserve">              HELP-PROMPT:      Select a disposition </w:t>
      </w:r>
    </w:p>
    <w:p w14:paraId="4A34215A" w14:textId="45F4A85E" w:rsidR="009D7AAC" w:rsidRDefault="009D7AAC" w:rsidP="009D7AAC">
      <w:pPr>
        <w:pStyle w:val="BodyText"/>
      </w:pPr>
      <w:r>
        <w:t xml:space="preserve">              DESCRIPTION:      This field represents the reason this patient</w:t>
      </w:r>
      <w:r w:rsidR="004B4202">
        <w:t xml:space="preserve"> </w:t>
      </w:r>
      <w:r>
        <w:t>has been dispositioned from this appointment</w:t>
      </w:r>
      <w:r w:rsidR="004B4202">
        <w:t xml:space="preserve"> </w:t>
      </w:r>
      <w:r>
        <w:t xml:space="preserve">Request.  </w:t>
      </w:r>
    </w:p>
    <w:p w14:paraId="4CF0490B" w14:textId="77777777" w:rsidR="009D7AAC" w:rsidRDefault="009D7AAC" w:rsidP="009D7AAC">
      <w:pPr>
        <w:pStyle w:val="BodyText"/>
      </w:pPr>
    </w:p>
    <w:p w14:paraId="392F128C" w14:textId="77777777" w:rsidR="009D7AAC" w:rsidRDefault="009D7AAC" w:rsidP="009D7AAC">
      <w:pPr>
        <w:pStyle w:val="BodyText"/>
      </w:pPr>
    </w:p>
    <w:p w14:paraId="5DE75FBF" w14:textId="77777777" w:rsidR="009D7AAC" w:rsidRDefault="009D7AAC" w:rsidP="009D7AAC">
      <w:pPr>
        <w:pStyle w:val="BodyText"/>
      </w:pPr>
      <w:r>
        <w:t>409.85,21.1   DISPOSITION CLOSED BY CLEANUP DIS;4 SET</w:t>
      </w:r>
    </w:p>
    <w:p w14:paraId="0FCED8E4" w14:textId="77777777" w:rsidR="009D7AAC" w:rsidRDefault="009D7AAC" w:rsidP="009D7AAC">
      <w:pPr>
        <w:pStyle w:val="BodyText"/>
      </w:pPr>
      <w:r>
        <w:t xml:space="preserve">                                'Y' FOR YES; </w:t>
      </w:r>
    </w:p>
    <w:p w14:paraId="0D634FF0" w14:textId="77777777" w:rsidR="009D7AAC" w:rsidRDefault="009D7AAC" w:rsidP="009D7AAC">
      <w:pPr>
        <w:pStyle w:val="BodyText"/>
      </w:pPr>
      <w:r>
        <w:t xml:space="preserve">                                'N' FOR NO; </w:t>
      </w:r>
    </w:p>
    <w:p w14:paraId="35FE6B00" w14:textId="77777777" w:rsidR="009D7AAC" w:rsidRDefault="009D7AAC" w:rsidP="009D7AAC">
      <w:pPr>
        <w:pStyle w:val="BodyText"/>
      </w:pPr>
      <w:r>
        <w:t xml:space="preserve">              LAST EDITED:      DEC 07, 2016 </w:t>
      </w:r>
    </w:p>
    <w:p w14:paraId="137FA417" w14:textId="5AA51C74" w:rsidR="009D7AAC" w:rsidRDefault="009D7AAC" w:rsidP="009D7AAC">
      <w:pPr>
        <w:pStyle w:val="BodyText"/>
      </w:pPr>
      <w:r>
        <w:t xml:space="preserve">              HELP-PROMPT:      Enter Yes if Disposition was due to Open Request being Closed with Cleanup Utility.  Otherwise enter No. </w:t>
      </w:r>
    </w:p>
    <w:p w14:paraId="56D0398B" w14:textId="319C0666" w:rsidR="009D7AAC" w:rsidRDefault="009D7AAC" w:rsidP="009D7AAC">
      <w:pPr>
        <w:pStyle w:val="BodyText"/>
      </w:pPr>
      <w:r>
        <w:lastRenderedPageBreak/>
        <w:t xml:space="preserve">              DESCRIPTION:      Enter Yes if Disposition is related to Open</w:t>
      </w:r>
      <w:r w:rsidR="004B4202">
        <w:t xml:space="preserve"> R</w:t>
      </w:r>
      <w:r>
        <w:t>equest becoming Closed due to the running of</w:t>
      </w:r>
      <w:r w:rsidR="004B4202">
        <w:t xml:space="preserve"> </w:t>
      </w:r>
      <w:r>
        <w:t xml:space="preserve">Cleanup Utility.  Otherwise enter No.  </w:t>
      </w:r>
    </w:p>
    <w:p w14:paraId="0D3C6609" w14:textId="77777777" w:rsidR="009D7AAC" w:rsidRDefault="009D7AAC" w:rsidP="009D7AAC">
      <w:pPr>
        <w:pStyle w:val="BodyText"/>
      </w:pPr>
    </w:p>
    <w:p w14:paraId="1CA5ED77" w14:textId="77777777" w:rsidR="009D7AAC" w:rsidRDefault="009D7AAC" w:rsidP="009D7AAC">
      <w:pPr>
        <w:pStyle w:val="BodyText"/>
      </w:pPr>
      <w:r>
        <w:t>409.85,22     CID/PREFERRED DATE OF APPT 0;16 DATE (Required) (audited)</w:t>
      </w:r>
    </w:p>
    <w:p w14:paraId="4EF74B31" w14:textId="77777777" w:rsidR="009D7AAC" w:rsidRDefault="009D7AAC" w:rsidP="009D7AAC">
      <w:pPr>
        <w:pStyle w:val="BodyText"/>
      </w:pPr>
      <w:r>
        <w:t xml:space="preserve">              INPUT TRANSFORM:  S %DT="EX" D ^%DT S X=Y K:Y&lt;1 X</w:t>
      </w:r>
    </w:p>
    <w:p w14:paraId="000C7C42" w14:textId="77777777" w:rsidR="009D7AAC" w:rsidRDefault="009D7AAC" w:rsidP="009D7AAC">
      <w:pPr>
        <w:pStyle w:val="BodyText"/>
      </w:pPr>
      <w:r>
        <w:t xml:space="preserve">              LAST EDITED:      APR 23, 2015 </w:t>
      </w:r>
    </w:p>
    <w:p w14:paraId="11C02EB2" w14:textId="60B41932" w:rsidR="009D7AAC" w:rsidRDefault="009D7AAC" w:rsidP="009D7AAC">
      <w:pPr>
        <w:pStyle w:val="BodyText"/>
      </w:pPr>
      <w:r>
        <w:t xml:space="preserve">              HELP-PROMPT:      Enter the CID/Preferred Date of this appointment. </w:t>
      </w:r>
    </w:p>
    <w:p w14:paraId="2D0EAC55" w14:textId="08B1DABE" w:rsidR="009D7AAC" w:rsidRDefault="009D7AAC" w:rsidP="009D7AAC">
      <w:pPr>
        <w:pStyle w:val="BodyText"/>
      </w:pPr>
      <w:r>
        <w:t xml:space="preserve">              DESCRIPTION:      This CID/PREFERRED DATE OF APPT field</w:t>
      </w:r>
      <w:r w:rsidR="004B4202">
        <w:t xml:space="preserve"> </w:t>
      </w:r>
      <w:r>
        <w:t>represents the date that the patient or</w:t>
      </w:r>
      <w:r w:rsidR="004B4202">
        <w:t xml:space="preserve"> </w:t>
      </w:r>
      <w:r>
        <w:t>provider has r</w:t>
      </w:r>
      <w:r w:rsidR="004B4202">
        <w:t>equested for the appointment.   If t</w:t>
      </w:r>
      <w:r>
        <w:t>he priority is ASAP, this is the date the</w:t>
      </w:r>
      <w:r w:rsidR="004B4202">
        <w:t xml:space="preserve"> </w:t>
      </w:r>
      <w:r>
        <w:t>patient is placed on the REQUEST List</w:t>
      </w:r>
      <w:r w:rsidR="004B4202">
        <w:t xml:space="preserve"> </w:t>
      </w:r>
      <w:r>
        <w:t>(SCHEDULING).  If the priority is FUTURE, the</w:t>
      </w:r>
      <w:r w:rsidR="004B4202">
        <w:t xml:space="preserve"> </w:t>
      </w:r>
      <w:r>
        <w:t>user enters the date that the patient/provider</w:t>
      </w:r>
      <w:r w:rsidR="004B4202">
        <w:t xml:space="preserve"> </w:t>
      </w:r>
      <w:r>
        <w:t>is requesting that the appointment is to be</w:t>
      </w:r>
      <w:r w:rsidR="004B4202">
        <w:t xml:space="preserve"> </w:t>
      </w:r>
      <w:r>
        <w:t xml:space="preserve">scheduled.  </w:t>
      </w:r>
    </w:p>
    <w:p w14:paraId="48643816" w14:textId="77777777" w:rsidR="009D7AAC" w:rsidRDefault="009D7AAC" w:rsidP="009D7AAC">
      <w:pPr>
        <w:pStyle w:val="BodyText"/>
      </w:pPr>
      <w:r>
        <w:t xml:space="preserve">              AUDIT:            YES, ALWAYS</w:t>
      </w:r>
    </w:p>
    <w:p w14:paraId="47C87B6F" w14:textId="77777777" w:rsidR="009D7AAC" w:rsidRDefault="009D7AAC" w:rsidP="009D7AAC">
      <w:pPr>
        <w:pStyle w:val="BodyText"/>
      </w:pPr>
      <w:r>
        <w:t xml:space="preserve">              RECORD INDEXES:   GCC (#1953), GSC (#1948)</w:t>
      </w:r>
    </w:p>
    <w:p w14:paraId="71342A30" w14:textId="77777777" w:rsidR="009D7AAC" w:rsidRDefault="009D7AAC" w:rsidP="009D7AAC">
      <w:pPr>
        <w:pStyle w:val="BodyText"/>
      </w:pPr>
    </w:p>
    <w:p w14:paraId="79435D9C" w14:textId="77777777" w:rsidR="009D7AAC" w:rsidRDefault="009D7AAC" w:rsidP="009D7AAC">
      <w:pPr>
        <w:pStyle w:val="BodyText"/>
      </w:pPr>
      <w:r>
        <w:t>409.85,23     CURRENT STATUS         0;17 SET (audited)</w:t>
      </w:r>
    </w:p>
    <w:p w14:paraId="2EABB0BB" w14:textId="77777777" w:rsidR="009D7AAC" w:rsidRDefault="009D7AAC" w:rsidP="009D7AAC">
      <w:pPr>
        <w:pStyle w:val="BodyText"/>
      </w:pPr>
      <w:r>
        <w:t xml:space="preserve">                                'O' FOR OPEN; </w:t>
      </w:r>
    </w:p>
    <w:p w14:paraId="0BA7CBF4" w14:textId="77777777" w:rsidR="009D7AAC" w:rsidRDefault="009D7AAC" w:rsidP="009D7AAC">
      <w:pPr>
        <w:pStyle w:val="BodyText"/>
      </w:pPr>
      <w:r>
        <w:t xml:space="preserve">                                'C' FOR CLOSED; </w:t>
      </w:r>
    </w:p>
    <w:p w14:paraId="3F481733" w14:textId="77777777" w:rsidR="009D7AAC" w:rsidRDefault="009D7AAC" w:rsidP="009D7AAC">
      <w:pPr>
        <w:pStyle w:val="BodyText"/>
      </w:pPr>
      <w:r>
        <w:t xml:space="preserve">              LAST EDITED:      DEC 08, 2016 </w:t>
      </w:r>
    </w:p>
    <w:p w14:paraId="42A2B187" w14:textId="2321F6BC" w:rsidR="009D7AAC" w:rsidRDefault="009D7AAC" w:rsidP="009D7AAC">
      <w:pPr>
        <w:pStyle w:val="BodyText"/>
      </w:pPr>
      <w:r>
        <w:t xml:space="preserve">              HELP-PROMPT:      Enter O or OPEN if the APPT Request entry is open. Enter C or CLOSED if the APPT Request entry is closed. </w:t>
      </w:r>
    </w:p>
    <w:p w14:paraId="35A49C1C" w14:textId="4B2CEFE4" w:rsidR="009D7AAC" w:rsidRDefault="009D7AAC" w:rsidP="009D7AAC">
      <w:pPr>
        <w:pStyle w:val="BodyText"/>
      </w:pPr>
      <w:r>
        <w:t xml:space="preserve">              DESCRIPTION:      This field represents the current status of</w:t>
      </w:r>
      <w:r w:rsidR="00937532">
        <w:t xml:space="preserve"> </w:t>
      </w:r>
      <w:r>
        <w:t>this appointment request.  If the APPT Request</w:t>
      </w:r>
      <w:r w:rsidR="00937532">
        <w:t xml:space="preserve"> </w:t>
      </w:r>
      <w:r>
        <w:t>entry is dispositioned, the status = CLOSED,</w:t>
      </w:r>
      <w:r w:rsidR="00937532">
        <w:t xml:space="preserve"> </w:t>
      </w:r>
      <w:r>
        <w:t xml:space="preserve">otherwise, the APPT Request entry status =  OPEN.  </w:t>
      </w:r>
    </w:p>
    <w:p w14:paraId="01B339CB" w14:textId="77777777" w:rsidR="009D7AAC" w:rsidRDefault="009D7AAC" w:rsidP="009D7AAC">
      <w:pPr>
        <w:pStyle w:val="BodyText"/>
      </w:pPr>
      <w:r>
        <w:t xml:space="preserve">              AUDIT:            YES, ALWAYS</w:t>
      </w:r>
    </w:p>
    <w:p w14:paraId="53BCC1B7" w14:textId="77777777" w:rsidR="009D7AAC" w:rsidRDefault="009D7AAC" w:rsidP="009D7AAC">
      <w:pPr>
        <w:pStyle w:val="BodyText"/>
      </w:pPr>
      <w:r>
        <w:t xml:space="preserve">              RECORD INDEXES:   E (#1662)</w:t>
      </w:r>
    </w:p>
    <w:p w14:paraId="0B606054" w14:textId="77777777" w:rsidR="009D7AAC" w:rsidRDefault="009D7AAC" w:rsidP="009D7AAC">
      <w:pPr>
        <w:pStyle w:val="BodyText"/>
      </w:pPr>
    </w:p>
    <w:p w14:paraId="0B5C2EA4" w14:textId="77777777" w:rsidR="009D7AAC" w:rsidRDefault="009D7AAC" w:rsidP="009D7AAC">
      <w:pPr>
        <w:pStyle w:val="BodyText"/>
      </w:pPr>
      <w:r>
        <w:t>409.85,25     COMMENTS               0;18 FREE TEXT (audited)</w:t>
      </w:r>
    </w:p>
    <w:p w14:paraId="6A75FEED" w14:textId="77777777" w:rsidR="009D7AAC" w:rsidRDefault="009D7AAC" w:rsidP="009D7AAC">
      <w:pPr>
        <w:pStyle w:val="BodyText"/>
      </w:pPr>
    </w:p>
    <w:p w14:paraId="4BC1B086" w14:textId="77777777" w:rsidR="009D7AAC" w:rsidRDefault="009D7AAC" w:rsidP="009D7AAC">
      <w:pPr>
        <w:pStyle w:val="BodyText"/>
      </w:pPr>
      <w:r>
        <w:t xml:space="preserve">              INPUT TRANSFORM:  K:$L(X)&gt;80!($L(X)&lt;1) X</w:t>
      </w:r>
    </w:p>
    <w:p w14:paraId="609DEA22" w14:textId="77777777" w:rsidR="009D7AAC" w:rsidRDefault="009D7AAC" w:rsidP="009D7AAC">
      <w:pPr>
        <w:pStyle w:val="BodyText"/>
      </w:pPr>
      <w:r>
        <w:t xml:space="preserve">              LAST EDITED:      NOV 02, 2016 </w:t>
      </w:r>
    </w:p>
    <w:p w14:paraId="252BF1F2" w14:textId="77777777" w:rsidR="009D7AAC" w:rsidRDefault="009D7AAC" w:rsidP="009D7AAC">
      <w:pPr>
        <w:pStyle w:val="BodyText"/>
      </w:pPr>
      <w:r>
        <w:t xml:space="preserve">              HELP-PROMPT:      Answer must be 1-80 characters in length. </w:t>
      </w:r>
    </w:p>
    <w:p w14:paraId="183D24A2" w14:textId="291F9449" w:rsidR="009D7AAC" w:rsidRDefault="009D7AAC" w:rsidP="009D7AAC">
      <w:pPr>
        <w:pStyle w:val="BodyText"/>
      </w:pPr>
      <w:r>
        <w:t xml:space="preserve">              DESCRIPTION:      This Free Text field represents information</w:t>
      </w:r>
      <w:r w:rsidR="00937532">
        <w:t xml:space="preserve"> </w:t>
      </w:r>
      <w:r>
        <w:t xml:space="preserve">related to the appointment request.                        </w:t>
      </w:r>
    </w:p>
    <w:p w14:paraId="5DE1A12D" w14:textId="3F09D1F6" w:rsidR="009D7AAC" w:rsidRDefault="009D7AAC" w:rsidP="009D7AAC">
      <w:pPr>
        <w:pStyle w:val="BodyText"/>
      </w:pPr>
      <w:r>
        <w:lastRenderedPageBreak/>
        <w:t xml:space="preserve">                                example: see progress note date 5/01/02 this would direct the scheduling clerk to a note</w:t>
      </w:r>
      <w:r w:rsidR="00937532">
        <w:t xml:space="preserve"> </w:t>
      </w:r>
      <w:r>
        <w:t xml:space="preserve">that may contain lab, </w:t>
      </w:r>
      <w:proofErr w:type="spellStart"/>
      <w:r>
        <w:t>xray</w:t>
      </w:r>
      <w:proofErr w:type="spellEnd"/>
      <w:r>
        <w:t xml:space="preserve"> orders that need to</w:t>
      </w:r>
      <w:r w:rsidR="00C83216">
        <w:t xml:space="preserve"> </w:t>
      </w:r>
      <w:r>
        <w:t xml:space="preserve">be completed prior to the appointment.  </w:t>
      </w:r>
    </w:p>
    <w:p w14:paraId="458E1423" w14:textId="77777777" w:rsidR="009D7AAC" w:rsidRDefault="009D7AAC" w:rsidP="009D7AAC">
      <w:pPr>
        <w:pStyle w:val="BodyText"/>
      </w:pPr>
      <w:r>
        <w:t xml:space="preserve">              AUDIT:            YES, ALWAYS</w:t>
      </w:r>
    </w:p>
    <w:p w14:paraId="76A76F6F" w14:textId="77777777" w:rsidR="009D7AAC" w:rsidRDefault="009D7AAC" w:rsidP="009D7AAC">
      <w:pPr>
        <w:pStyle w:val="BodyText"/>
      </w:pPr>
    </w:p>
    <w:p w14:paraId="106AE4AC" w14:textId="77777777" w:rsidR="009D7AAC" w:rsidRDefault="009D7AAC" w:rsidP="009D7AAC">
      <w:pPr>
        <w:pStyle w:val="BodyText"/>
      </w:pPr>
      <w:r>
        <w:t>409.85,41     MULTIPLE APPOINTMENT RTC 3;1 SET</w:t>
      </w:r>
    </w:p>
    <w:p w14:paraId="17E9ED79" w14:textId="77777777" w:rsidR="009D7AAC" w:rsidRDefault="009D7AAC" w:rsidP="009D7AAC">
      <w:pPr>
        <w:pStyle w:val="BodyText"/>
      </w:pPr>
      <w:r>
        <w:t xml:space="preserve">                                '0' FOR NO; </w:t>
      </w:r>
    </w:p>
    <w:p w14:paraId="0448019E" w14:textId="77777777" w:rsidR="009D7AAC" w:rsidRDefault="009D7AAC" w:rsidP="009D7AAC">
      <w:pPr>
        <w:pStyle w:val="BodyText"/>
      </w:pPr>
      <w:r>
        <w:t xml:space="preserve">                                '1' FOR YES; </w:t>
      </w:r>
    </w:p>
    <w:p w14:paraId="5972C8E3" w14:textId="77777777" w:rsidR="009D7AAC" w:rsidRDefault="009D7AAC" w:rsidP="009D7AAC">
      <w:pPr>
        <w:pStyle w:val="BodyText"/>
      </w:pPr>
      <w:r>
        <w:t xml:space="preserve">              LAST EDITED:      APR 18, 2015 </w:t>
      </w:r>
    </w:p>
    <w:p w14:paraId="1E33FEC9" w14:textId="2F84C01D" w:rsidR="009D7AAC" w:rsidRDefault="009D7AAC" w:rsidP="009D7AAC">
      <w:pPr>
        <w:pStyle w:val="BodyText"/>
      </w:pPr>
      <w:r>
        <w:t xml:space="preserve">              HELP-PROMPT:      Select 1 or YES if multiple appointments are needed. Select 0 or NO if multiple appointments are not needed. </w:t>
      </w:r>
    </w:p>
    <w:p w14:paraId="70FEA8A0" w14:textId="5CBF0D22" w:rsidR="009D7AAC" w:rsidRDefault="009D7AAC" w:rsidP="009D7AAC">
      <w:pPr>
        <w:pStyle w:val="BodyText"/>
      </w:pPr>
      <w:r>
        <w:t xml:space="preserve">              DESCRIPTION:      This field represents that Multiple</w:t>
      </w:r>
      <w:r w:rsidR="00C83216">
        <w:t xml:space="preserve"> </w:t>
      </w:r>
      <w:r>
        <w:t xml:space="preserve">Appointments need to be made.  </w:t>
      </w:r>
    </w:p>
    <w:p w14:paraId="65031EDD" w14:textId="5E2698CC" w:rsidR="009D7AAC" w:rsidRDefault="009D7AAC" w:rsidP="009D7AAC">
      <w:pPr>
        <w:pStyle w:val="BodyText"/>
      </w:pPr>
      <w:r>
        <w:t xml:space="preserve">                                 If set to NO (0 zero), Multiple Appointment</w:t>
      </w:r>
      <w:r w:rsidR="00C83216">
        <w:t xml:space="preserve"> </w:t>
      </w:r>
      <w:r>
        <w:t xml:space="preserve">(Return to Clinic) are not scheduled.  </w:t>
      </w:r>
      <w:r w:rsidR="00C83216">
        <w:t>I</w:t>
      </w:r>
      <w:r>
        <w:t>f set to YES (1), Multiple Appointment (Return</w:t>
      </w:r>
      <w:r w:rsidR="00C83216">
        <w:t xml:space="preserve"> </w:t>
      </w:r>
      <w:r>
        <w:t xml:space="preserve">to Clinic) could be scheduled.  </w:t>
      </w:r>
    </w:p>
    <w:p w14:paraId="43C3E3BE" w14:textId="77777777" w:rsidR="009D7AAC" w:rsidRDefault="009D7AAC" w:rsidP="009D7AAC">
      <w:pPr>
        <w:pStyle w:val="BodyText"/>
      </w:pPr>
    </w:p>
    <w:p w14:paraId="4E1C99CC" w14:textId="77777777" w:rsidR="009D7AAC" w:rsidRDefault="009D7AAC" w:rsidP="009D7AAC">
      <w:pPr>
        <w:pStyle w:val="BodyText"/>
      </w:pPr>
      <w:r>
        <w:t>409.85,42     MULT APPT RTC INTERVAL 3;2 NUMBER</w:t>
      </w:r>
    </w:p>
    <w:p w14:paraId="06BA9F80" w14:textId="77777777" w:rsidR="009D7AAC" w:rsidRDefault="009D7AAC" w:rsidP="009D7AAC">
      <w:pPr>
        <w:pStyle w:val="BodyText"/>
      </w:pPr>
      <w:r>
        <w:t xml:space="preserve">              INPUT TRANSFORM:  K:+X'=X!(X&gt;365)!(X&lt;0)!(X?.E1"."1N.N) X</w:t>
      </w:r>
    </w:p>
    <w:p w14:paraId="4085B29D" w14:textId="77777777" w:rsidR="009D7AAC" w:rsidRDefault="009D7AAC" w:rsidP="009D7AAC">
      <w:pPr>
        <w:pStyle w:val="BodyText"/>
      </w:pPr>
      <w:r>
        <w:t xml:space="preserve">              LAST EDITED:      APR 18, 2015 </w:t>
      </w:r>
    </w:p>
    <w:p w14:paraId="0824EF44" w14:textId="512609F0" w:rsidR="009D7AAC" w:rsidRDefault="009D7AAC" w:rsidP="009D7AAC">
      <w:pPr>
        <w:pStyle w:val="BodyText"/>
      </w:pPr>
      <w:r>
        <w:t xml:space="preserve">              HELP-PROMPT:      Type a number between 0 and 365, 0 decimal digits. </w:t>
      </w:r>
    </w:p>
    <w:p w14:paraId="5569B1F5" w14:textId="2AB3271E" w:rsidR="009D7AAC" w:rsidRDefault="009D7AAC" w:rsidP="009D7AAC">
      <w:pPr>
        <w:pStyle w:val="BodyText"/>
      </w:pPr>
      <w:r>
        <w:t xml:space="preserve">              DESCRIPTION:      The MULT APPT RTC INTERVAL represents the</w:t>
      </w:r>
      <w:r w:rsidR="00C83216">
        <w:t xml:space="preserve"> </w:t>
      </w:r>
      <w:r>
        <w:t xml:space="preserve">number of Days between appointments.  </w:t>
      </w:r>
    </w:p>
    <w:p w14:paraId="52DCD96C" w14:textId="77777777" w:rsidR="009D7AAC" w:rsidRDefault="009D7AAC" w:rsidP="009D7AAC">
      <w:pPr>
        <w:pStyle w:val="BodyText"/>
      </w:pPr>
    </w:p>
    <w:p w14:paraId="46F4CBEB" w14:textId="77777777" w:rsidR="009D7AAC" w:rsidRDefault="009D7AAC" w:rsidP="009D7AAC">
      <w:pPr>
        <w:pStyle w:val="BodyText"/>
      </w:pPr>
      <w:r>
        <w:t>409.85,43     MULT APPT NUMBER       3;3 NUMBER</w:t>
      </w:r>
    </w:p>
    <w:p w14:paraId="03D5B146" w14:textId="77777777" w:rsidR="009D7AAC" w:rsidRDefault="009D7AAC" w:rsidP="009D7AAC">
      <w:pPr>
        <w:pStyle w:val="BodyText"/>
      </w:pPr>
      <w:r>
        <w:t xml:space="preserve">              INPUT TRANSFORM:  K:+X'=X!(X&gt;100)!(X&lt;0)!(X?.E1"."1N.N) X</w:t>
      </w:r>
    </w:p>
    <w:p w14:paraId="37FE8A7F" w14:textId="77777777" w:rsidR="009D7AAC" w:rsidRDefault="009D7AAC" w:rsidP="009D7AAC">
      <w:pPr>
        <w:pStyle w:val="BodyText"/>
      </w:pPr>
      <w:r>
        <w:t xml:space="preserve">              LAST EDITED:      APR 18, 2015 </w:t>
      </w:r>
    </w:p>
    <w:p w14:paraId="05E72DAA" w14:textId="14698072" w:rsidR="009D7AAC" w:rsidRDefault="009D7AAC" w:rsidP="009D7AAC">
      <w:pPr>
        <w:pStyle w:val="BodyText"/>
      </w:pPr>
      <w:r>
        <w:t xml:space="preserve">              HELP-PROMPT:      Type a number between 0 and 100, 0 decimal digits. </w:t>
      </w:r>
    </w:p>
    <w:p w14:paraId="064EC719" w14:textId="2041CC37" w:rsidR="009D7AAC" w:rsidRDefault="009D7AAC" w:rsidP="009D7AAC">
      <w:pPr>
        <w:pStyle w:val="BodyText"/>
      </w:pPr>
      <w:r>
        <w:t xml:space="preserve">              DESCRIPTION:      This field represents the number of</w:t>
      </w:r>
      <w:r w:rsidR="00C83216">
        <w:t xml:space="preserve"> </w:t>
      </w:r>
      <w:r>
        <w:t xml:space="preserve">appointments that may be needed.  </w:t>
      </w:r>
    </w:p>
    <w:p w14:paraId="1738CD12" w14:textId="77777777" w:rsidR="009D7AAC" w:rsidRDefault="009D7AAC" w:rsidP="009D7AAC">
      <w:pPr>
        <w:pStyle w:val="BodyText"/>
      </w:pPr>
    </w:p>
    <w:p w14:paraId="791FEDD9" w14:textId="77777777" w:rsidR="009D7AAC" w:rsidRDefault="009D7AAC" w:rsidP="009D7AAC">
      <w:pPr>
        <w:pStyle w:val="BodyText"/>
      </w:pPr>
    </w:p>
    <w:p w14:paraId="58F49484" w14:textId="77777777" w:rsidR="009D7AAC" w:rsidRDefault="009D7AAC" w:rsidP="009D7AAC">
      <w:pPr>
        <w:pStyle w:val="BodyText"/>
      </w:pPr>
      <w:r>
        <w:t>409.85,43.3   MULT APPTS MADE        2;0 POINTER Multiple #409.852</w:t>
      </w:r>
    </w:p>
    <w:p w14:paraId="38FA9006" w14:textId="38C06FB9" w:rsidR="009D7AAC" w:rsidRDefault="009D7AAC" w:rsidP="009D7AAC">
      <w:pPr>
        <w:pStyle w:val="BodyText"/>
      </w:pPr>
      <w:r>
        <w:t xml:space="preserve">              DESCRIPTION:      These are the MRTC Appointments that have been</w:t>
      </w:r>
      <w:r w:rsidR="00C83216">
        <w:t xml:space="preserve"> </w:t>
      </w:r>
      <w:r>
        <w:t xml:space="preserve">made for this appointment request.  </w:t>
      </w:r>
    </w:p>
    <w:p w14:paraId="537F7395" w14:textId="091A4CB7" w:rsidR="009D7AAC" w:rsidRDefault="009D7AAC" w:rsidP="009D7AAC">
      <w:pPr>
        <w:pStyle w:val="BodyText"/>
      </w:pPr>
      <w:r>
        <w:t xml:space="preserve">              TECHNICAL DESCR:  These appointments are pointers to the SDEC</w:t>
      </w:r>
      <w:r w:rsidR="00C83216">
        <w:t xml:space="preserve"> APPO</w:t>
      </w:r>
      <w:r>
        <w:t xml:space="preserve">INTMENT file 409.84.  </w:t>
      </w:r>
    </w:p>
    <w:p w14:paraId="5B8201C8" w14:textId="77777777" w:rsidR="009D7AAC" w:rsidRDefault="009D7AAC" w:rsidP="009D7AAC">
      <w:pPr>
        <w:pStyle w:val="BodyText"/>
      </w:pPr>
    </w:p>
    <w:p w14:paraId="66C9B6E5" w14:textId="77777777" w:rsidR="009D7AAC" w:rsidRDefault="009D7AAC" w:rsidP="009D7AAC">
      <w:pPr>
        <w:pStyle w:val="BodyText"/>
      </w:pPr>
      <w:r>
        <w:t>409.852,.01     CHILD REQUEST          0;1 POINTER TO SDEC APPT REQUEST FILE (#</w:t>
      </w:r>
    </w:p>
    <w:p w14:paraId="637A571D" w14:textId="77777777" w:rsidR="009D7AAC" w:rsidRDefault="009D7AAC" w:rsidP="009D7AAC">
      <w:pPr>
        <w:pStyle w:val="BodyText"/>
      </w:pPr>
      <w:r>
        <w:t xml:space="preserve">                                  409.85) (Multiply asked)</w:t>
      </w:r>
    </w:p>
    <w:p w14:paraId="59708F99" w14:textId="77777777" w:rsidR="009D7AAC" w:rsidRDefault="009D7AAC" w:rsidP="009D7AAC">
      <w:pPr>
        <w:pStyle w:val="BodyText"/>
      </w:pPr>
      <w:r>
        <w:t xml:space="preserve">                LAST EDITED:      JAN 05, 2016 </w:t>
      </w:r>
    </w:p>
    <w:p w14:paraId="4E41CEE0" w14:textId="77777777" w:rsidR="009D7AAC" w:rsidRDefault="009D7AAC" w:rsidP="009D7AAC">
      <w:pPr>
        <w:pStyle w:val="BodyText"/>
      </w:pPr>
      <w:r>
        <w:t xml:space="preserve">                HELP-PROMPT:      Select an appointment request. </w:t>
      </w:r>
    </w:p>
    <w:p w14:paraId="2B04A09B" w14:textId="7B47DE7E" w:rsidR="009D7AAC" w:rsidRDefault="009D7AAC" w:rsidP="009D7AAC">
      <w:pPr>
        <w:pStyle w:val="BodyText"/>
      </w:pPr>
      <w:r>
        <w:t xml:space="preserve">                DESCRIPTION:       This field represents a 'Child' appointment</w:t>
      </w:r>
      <w:r w:rsidR="00C83216">
        <w:t xml:space="preserve"> </w:t>
      </w:r>
      <w:r>
        <w:t xml:space="preserve">request.  </w:t>
      </w:r>
    </w:p>
    <w:p w14:paraId="62F2E6F5" w14:textId="77777777" w:rsidR="009D7AAC" w:rsidRDefault="009D7AAC" w:rsidP="009D7AAC">
      <w:pPr>
        <w:pStyle w:val="BodyText"/>
      </w:pPr>
      <w:r>
        <w:t xml:space="preserve">                TECHNICAL DESCR:</w:t>
      </w:r>
    </w:p>
    <w:p w14:paraId="1B933446" w14:textId="77777777" w:rsidR="009D7AAC" w:rsidRDefault="009D7AAC" w:rsidP="009D7AAC">
      <w:pPr>
        <w:pStyle w:val="BodyText"/>
      </w:pPr>
      <w:r>
        <w:t xml:space="preserve">                                  Pointer to the SDEC APPT REQUEST file 409.85. </w:t>
      </w:r>
    </w:p>
    <w:p w14:paraId="79493126" w14:textId="77777777" w:rsidR="009D7AAC" w:rsidRDefault="009D7AAC" w:rsidP="009D7AAC">
      <w:pPr>
        <w:pStyle w:val="BodyText"/>
      </w:pPr>
      <w:r>
        <w:t xml:space="preserve"> </w:t>
      </w:r>
    </w:p>
    <w:p w14:paraId="0B6F2FE3" w14:textId="77777777" w:rsidR="009D7AAC" w:rsidRDefault="009D7AAC" w:rsidP="009D7AAC">
      <w:pPr>
        <w:pStyle w:val="BodyText"/>
      </w:pPr>
      <w:r>
        <w:t xml:space="preserve">                CROSS-REFERENCE:  409.852^B </w:t>
      </w:r>
    </w:p>
    <w:p w14:paraId="0E8B4C1C" w14:textId="09AED61E" w:rsidR="009D7AAC" w:rsidRDefault="009D7AAC" w:rsidP="009D7AAC">
      <w:pPr>
        <w:pStyle w:val="BodyText"/>
      </w:pPr>
      <w:r>
        <w:t xml:space="preserve">                                1)= S ^SDEC(409.85,DA(1),2,"B",$E(X,1,30),DA)=""</w:t>
      </w:r>
    </w:p>
    <w:p w14:paraId="69AA6480" w14:textId="77777777" w:rsidR="009D7AAC" w:rsidRDefault="009D7AAC" w:rsidP="009D7AAC">
      <w:pPr>
        <w:pStyle w:val="BodyText"/>
      </w:pPr>
      <w:r>
        <w:t xml:space="preserve">                                2)= K ^SDEC(409.85,DA(1),2,"B",$E(X,1,30),DA)</w:t>
      </w:r>
    </w:p>
    <w:p w14:paraId="48DE675A" w14:textId="77777777" w:rsidR="009D7AAC" w:rsidRDefault="009D7AAC" w:rsidP="009D7AAC">
      <w:pPr>
        <w:pStyle w:val="BodyText"/>
      </w:pPr>
    </w:p>
    <w:p w14:paraId="0F300F1C" w14:textId="49C53CA7" w:rsidR="009D7AAC" w:rsidRDefault="009D7AAC" w:rsidP="009D7AAC">
      <w:pPr>
        <w:pStyle w:val="BodyText"/>
      </w:pPr>
      <w:r>
        <w:t>409.852,.02     MULT APPTS MADE      0;2 POINTER TO SDEC APPOINTMENT FILE (#409.84)</w:t>
      </w:r>
    </w:p>
    <w:p w14:paraId="0BE1C0CC" w14:textId="77777777" w:rsidR="009D7AAC" w:rsidRDefault="009D7AAC" w:rsidP="009D7AAC">
      <w:pPr>
        <w:pStyle w:val="BodyText"/>
      </w:pPr>
      <w:r>
        <w:t xml:space="preserve">                LAST EDITED:    JAN 05, 2016 </w:t>
      </w:r>
    </w:p>
    <w:p w14:paraId="6EAE1372" w14:textId="77777777" w:rsidR="009D7AAC" w:rsidRDefault="009D7AAC" w:rsidP="009D7AAC">
      <w:pPr>
        <w:pStyle w:val="BodyText"/>
      </w:pPr>
      <w:r>
        <w:t xml:space="preserve">                HELP-PROMPT:    Select an appointment </w:t>
      </w:r>
    </w:p>
    <w:p w14:paraId="78BB5CE9" w14:textId="3E1EA22F" w:rsidR="009D7AAC" w:rsidRDefault="009D7AAC" w:rsidP="009D7AAC">
      <w:pPr>
        <w:pStyle w:val="BodyText"/>
      </w:pPr>
      <w:r>
        <w:t xml:space="preserve">                DESCRIPTION:    This field represents one of the Multiple</w:t>
      </w:r>
      <w:r w:rsidR="00C83216">
        <w:t xml:space="preserve"> </w:t>
      </w:r>
      <w:r>
        <w:t>Appointments that have been made based on this</w:t>
      </w:r>
      <w:r w:rsidR="00C83216">
        <w:t xml:space="preserve"> </w:t>
      </w:r>
      <w:r>
        <w:t xml:space="preserve">appointment request.  </w:t>
      </w:r>
    </w:p>
    <w:p w14:paraId="57B80114" w14:textId="77777777" w:rsidR="009D7AAC" w:rsidRDefault="009D7AAC" w:rsidP="009D7AAC">
      <w:pPr>
        <w:pStyle w:val="BodyText"/>
      </w:pPr>
      <w:r>
        <w:t xml:space="preserve">                TECHNICAL DESCR:</w:t>
      </w:r>
    </w:p>
    <w:p w14:paraId="490E2F23" w14:textId="77777777" w:rsidR="009D7AAC" w:rsidRDefault="009D7AAC" w:rsidP="009D7AAC">
      <w:pPr>
        <w:pStyle w:val="BodyText"/>
      </w:pPr>
      <w:r>
        <w:t xml:space="preserve">                                Pointer to SDEC APPOINTMENT file 409.84.  </w:t>
      </w:r>
    </w:p>
    <w:p w14:paraId="40332782" w14:textId="77777777" w:rsidR="009D7AAC" w:rsidRDefault="009D7AAC" w:rsidP="009D7AAC">
      <w:pPr>
        <w:pStyle w:val="BodyText"/>
      </w:pPr>
    </w:p>
    <w:p w14:paraId="437391B4" w14:textId="77777777" w:rsidR="009D7AAC" w:rsidRDefault="009D7AAC" w:rsidP="009D7AAC">
      <w:pPr>
        <w:pStyle w:val="BodyText"/>
      </w:pPr>
      <w:r>
        <w:t>409.85,43.5   MRTC CALC PREF DATES   5;0 DATE Multiple #409.851</w:t>
      </w:r>
    </w:p>
    <w:p w14:paraId="068B821A" w14:textId="2BB1B2D3" w:rsidR="009D7AAC" w:rsidRDefault="009D7AAC" w:rsidP="009D7AAC">
      <w:pPr>
        <w:pStyle w:val="BodyText"/>
      </w:pPr>
      <w:r>
        <w:t xml:space="preserve">              DESCRIPTION:      This multiple field holds the dates that are</w:t>
      </w:r>
      <w:r w:rsidR="00C83216">
        <w:t xml:space="preserve"> </w:t>
      </w:r>
      <w:r>
        <w:t xml:space="preserve">requested for multiple appointments.  </w:t>
      </w:r>
    </w:p>
    <w:p w14:paraId="310ACFDA" w14:textId="77777777" w:rsidR="009D7AAC" w:rsidRDefault="009D7AAC" w:rsidP="009D7AAC">
      <w:pPr>
        <w:pStyle w:val="BodyText"/>
      </w:pPr>
    </w:p>
    <w:p w14:paraId="25D96EA8" w14:textId="77777777" w:rsidR="009D7AAC" w:rsidRDefault="009D7AAC" w:rsidP="009D7AAC">
      <w:pPr>
        <w:pStyle w:val="BodyText"/>
      </w:pPr>
      <w:r>
        <w:t>409.851,.01     MRTC CALC PREF DATES   0;1 DATE (Multiply asked)</w:t>
      </w:r>
    </w:p>
    <w:p w14:paraId="68C4F73D" w14:textId="77777777" w:rsidR="009D7AAC" w:rsidRDefault="009D7AAC" w:rsidP="009D7AAC">
      <w:pPr>
        <w:pStyle w:val="BodyText"/>
      </w:pPr>
      <w:r>
        <w:t xml:space="preserve">                INPUT TRANSFORM:  S %DT="EX" D ^%DT S X=Y K:Y&lt;1 X</w:t>
      </w:r>
    </w:p>
    <w:p w14:paraId="674DD253" w14:textId="77777777" w:rsidR="009D7AAC" w:rsidRDefault="009D7AAC" w:rsidP="009D7AAC">
      <w:pPr>
        <w:pStyle w:val="BodyText"/>
      </w:pPr>
      <w:r>
        <w:t xml:space="preserve">                LAST EDITED:      APR 18, 2015 </w:t>
      </w:r>
    </w:p>
    <w:p w14:paraId="2F8A9AF6" w14:textId="77777777" w:rsidR="009D7AAC" w:rsidRDefault="009D7AAC" w:rsidP="009D7AAC">
      <w:pPr>
        <w:pStyle w:val="BodyText"/>
      </w:pPr>
      <w:r>
        <w:t xml:space="preserve">                HELP-PROMPT:      Enter a date </w:t>
      </w:r>
    </w:p>
    <w:p w14:paraId="1C93B26C" w14:textId="5BF7DF46" w:rsidR="009D7AAC" w:rsidRDefault="009D7AAC" w:rsidP="009D7AAC">
      <w:pPr>
        <w:pStyle w:val="BodyText"/>
      </w:pPr>
      <w:r>
        <w:t xml:space="preserve">                DESCRIPTION:      This field represents one of the dates</w:t>
      </w:r>
      <w:r w:rsidR="00C83216">
        <w:t xml:space="preserve"> </w:t>
      </w:r>
      <w:r>
        <w:t xml:space="preserve">requested for one of the multiple appointments.  </w:t>
      </w:r>
    </w:p>
    <w:p w14:paraId="071FCD75" w14:textId="77777777" w:rsidR="009D7AAC" w:rsidRDefault="009D7AAC" w:rsidP="009D7AAC">
      <w:pPr>
        <w:pStyle w:val="BodyText"/>
      </w:pPr>
      <w:r>
        <w:t xml:space="preserve">                CROSS-REFERENCE:  409.851^B </w:t>
      </w:r>
    </w:p>
    <w:p w14:paraId="75AB8516" w14:textId="33479AB7" w:rsidR="009D7AAC" w:rsidRDefault="009D7AAC" w:rsidP="009D7AAC">
      <w:pPr>
        <w:pStyle w:val="BodyText"/>
      </w:pPr>
      <w:r>
        <w:t xml:space="preserve">                                1)= S ^SDEC(409.85,DA(1),5,"B",$E(X,1,30),DA)=" "</w:t>
      </w:r>
    </w:p>
    <w:p w14:paraId="1BEAAFEA" w14:textId="77777777" w:rsidR="009D7AAC" w:rsidRDefault="009D7AAC" w:rsidP="009D7AAC">
      <w:pPr>
        <w:pStyle w:val="BodyText"/>
      </w:pPr>
      <w:r>
        <w:lastRenderedPageBreak/>
        <w:t xml:space="preserve">                                2)= K ^SDEC(409.85,DA(1),5,"B",$E(X,1,30),DA)</w:t>
      </w:r>
    </w:p>
    <w:p w14:paraId="156B6D97" w14:textId="77777777" w:rsidR="009D7AAC" w:rsidRDefault="009D7AAC" w:rsidP="009D7AAC">
      <w:pPr>
        <w:pStyle w:val="BodyText"/>
      </w:pPr>
    </w:p>
    <w:p w14:paraId="661A1C33" w14:textId="0AB2CA50" w:rsidR="009D7AAC" w:rsidRDefault="00C83216" w:rsidP="009D7AAC">
      <w:pPr>
        <w:pStyle w:val="BodyText"/>
      </w:pPr>
      <w:r>
        <w:t>4</w:t>
      </w:r>
      <w:r w:rsidR="009D7AAC">
        <w:t>09.85,43.8   PARENT REQUEST         3;5 POINTER</w:t>
      </w:r>
      <w:r>
        <w:t xml:space="preserve"> TO SDEC APPT REQUEST FILE (#40</w:t>
      </w:r>
      <w:r w:rsidR="009D7AAC">
        <w:t>9.85)</w:t>
      </w:r>
    </w:p>
    <w:p w14:paraId="54CDE2E4" w14:textId="77777777" w:rsidR="009D7AAC" w:rsidRDefault="009D7AAC" w:rsidP="009D7AAC">
      <w:pPr>
        <w:pStyle w:val="BodyText"/>
      </w:pPr>
      <w:r>
        <w:t xml:space="preserve">              LAST EDITED:      JAN 05, 2016 </w:t>
      </w:r>
    </w:p>
    <w:p w14:paraId="798637C4" w14:textId="77777777" w:rsidR="009D7AAC" w:rsidRDefault="009D7AAC" w:rsidP="009D7AAC">
      <w:pPr>
        <w:pStyle w:val="BodyText"/>
      </w:pPr>
      <w:r>
        <w:t xml:space="preserve">              HELP-PROMPT:      Select an appointment request </w:t>
      </w:r>
    </w:p>
    <w:p w14:paraId="4B807195" w14:textId="23A9BCF3" w:rsidR="009D7AAC" w:rsidRDefault="009D7AAC" w:rsidP="009D7AAC">
      <w:pPr>
        <w:pStyle w:val="BodyText"/>
      </w:pPr>
      <w:r>
        <w:t xml:space="preserve">              DESCRIPTION:      This field represents the parent appointment</w:t>
      </w:r>
      <w:r w:rsidR="00C83216">
        <w:t xml:space="preserve"> </w:t>
      </w:r>
      <w:r>
        <w:t xml:space="preserve">request.  </w:t>
      </w:r>
    </w:p>
    <w:p w14:paraId="1ACA63CF" w14:textId="77777777" w:rsidR="009D7AAC" w:rsidRDefault="009D7AAC" w:rsidP="009D7AAC">
      <w:pPr>
        <w:pStyle w:val="BodyText"/>
      </w:pPr>
    </w:p>
    <w:p w14:paraId="6163CB2C" w14:textId="77777777" w:rsidR="009D7AAC" w:rsidRDefault="009D7AAC" w:rsidP="009D7AAC">
      <w:pPr>
        <w:pStyle w:val="BodyText"/>
      </w:pPr>
      <w:r>
        <w:t>409.85,44     PATIENT CONTACT        4;0 DATE Multiple #409.8544</w:t>
      </w:r>
    </w:p>
    <w:p w14:paraId="405CCC65" w14:textId="576D0E6D" w:rsidR="009D7AAC" w:rsidRDefault="009D7AAC" w:rsidP="009D7AAC">
      <w:pPr>
        <w:pStyle w:val="BodyText"/>
      </w:pPr>
      <w:r>
        <w:t xml:space="preserve">              DESCRIPTION:      This multiple records the patient contact</w:t>
      </w:r>
      <w:r w:rsidR="00C83216">
        <w:t xml:space="preserve"> </w:t>
      </w:r>
      <w:r>
        <w:t xml:space="preserve">events.  </w:t>
      </w:r>
    </w:p>
    <w:p w14:paraId="431A166F" w14:textId="77777777" w:rsidR="009D7AAC" w:rsidRDefault="009D7AAC" w:rsidP="009D7AAC">
      <w:pPr>
        <w:pStyle w:val="BodyText"/>
      </w:pPr>
    </w:p>
    <w:p w14:paraId="2F32A2B8" w14:textId="77777777" w:rsidR="009D7AAC" w:rsidRDefault="009D7AAC" w:rsidP="009D7AAC">
      <w:pPr>
        <w:pStyle w:val="BodyText"/>
      </w:pPr>
      <w:r>
        <w:t>409.8544,.01    DATE ENTERED           0;1 DATE</w:t>
      </w:r>
    </w:p>
    <w:p w14:paraId="43E97F66" w14:textId="77777777" w:rsidR="009D7AAC" w:rsidRDefault="009D7AAC" w:rsidP="009D7AAC">
      <w:pPr>
        <w:pStyle w:val="BodyText"/>
      </w:pPr>
      <w:r>
        <w:t xml:space="preserve">                INPUT TRANSFORM:  S %DT="ETX" D ^%DT S X=Y K:Y&lt;1 X</w:t>
      </w:r>
    </w:p>
    <w:p w14:paraId="6FC93987" w14:textId="77777777" w:rsidR="009D7AAC" w:rsidRDefault="009D7AAC" w:rsidP="009D7AAC">
      <w:pPr>
        <w:pStyle w:val="BodyText"/>
      </w:pPr>
      <w:r>
        <w:t xml:space="preserve">                LAST EDITED:      APR 22, 2015 </w:t>
      </w:r>
    </w:p>
    <w:p w14:paraId="3EEF3ECA" w14:textId="21F458B2" w:rsidR="009D7AAC" w:rsidRDefault="009D7AAC" w:rsidP="009D7AAC">
      <w:pPr>
        <w:pStyle w:val="BodyText"/>
      </w:pPr>
      <w:r>
        <w:t xml:space="preserve">                HELP-PROMPT:      Enter the date and optional time that this patient was contacted. </w:t>
      </w:r>
    </w:p>
    <w:p w14:paraId="1716CCAE" w14:textId="736F276F" w:rsidR="009D7AAC" w:rsidRDefault="009D7AAC" w:rsidP="009D7AAC">
      <w:pPr>
        <w:pStyle w:val="BodyText"/>
      </w:pPr>
      <w:r>
        <w:t xml:space="preserve">                DESCRIPTION:      This DATE ENTERED field represents the Date</w:t>
      </w:r>
      <w:r w:rsidR="00C83216">
        <w:t xml:space="preserve"> </w:t>
      </w:r>
      <w:r>
        <w:t>that an attempt was made to contact the</w:t>
      </w:r>
      <w:r w:rsidR="00C83216">
        <w:t xml:space="preserve"> p</w:t>
      </w:r>
      <w:r>
        <w:t xml:space="preserve">atient regarding 'this' appointment REQUEST. </w:t>
      </w:r>
      <w:r w:rsidR="00C83216">
        <w:t xml:space="preserve"> </w:t>
      </w:r>
      <w:r>
        <w:t xml:space="preserve">The time can also be optionally entered.  </w:t>
      </w:r>
    </w:p>
    <w:p w14:paraId="63822757" w14:textId="77777777" w:rsidR="009D7AAC" w:rsidRDefault="009D7AAC" w:rsidP="009D7AAC">
      <w:pPr>
        <w:pStyle w:val="BodyText"/>
      </w:pPr>
      <w:r>
        <w:t xml:space="preserve">                CROSS-REFERENCE:  409.8544^B </w:t>
      </w:r>
    </w:p>
    <w:p w14:paraId="1EBF7FBB" w14:textId="7A760C41" w:rsidR="009D7AAC" w:rsidRDefault="009D7AAC" w:rsidP="009D7AAC">
      <w:pPr>
        <w:pStyle w:val="BodyText"/>
      </w:pPr>
      <w:r>
        <w:t xml:space="preserve">                                1)= S ^SDEC(409.85,DA(1),4,"B",$E(X,1,30),DA)=" "</w:t>
      </w:r>
    </w:p>
    <w:p w14:paraId="4DF3B1DB" w14:textId="77777777" w:rsidR="009D7AAC" w:rsidRDefault="009D7AAC" w:rsidP="009D7AAC">
      <w:pPr>
        <w:pStyle w:val="BodyText"/>
      </w:pPr>
      <w:r>
        <w:t xml:space="preserve">                                2)= K ^SDEC(409.85,DA(1),4,"B",$E(X,1,30),DA)</w:t>
      </w:r>
    </w:p>
    <w:p w14:paraId="6DEA604E" w14:textId="77777777" w:rsidR="009D7AAC" w:rsidRDefault="009D7AAC" w:rsidP="009D7AAC">
      <w:pPr>
        <w:pStyle w:val="BodyText"/>
      </w:pPr>
      <w:r>
        <w:t xml:space="preserve">                RECORD INDEXES: AD (#1679) (WHOLE FILE #409.85)</w:t>
      </w:r>
    </w:p>
    <w:p w14:paraId="537D7470" w14:textId="77777777" w:rsidR="009D7AAC" w:rsidRDefault="009D7AAC" w:rsidP="009D7AAC">
      <w:pPr>
        <w:pStyle w:val="BodyText"/>
      </w:pPr>
    </w:p>
    <w:p w14:paraId="0EE8E04E" w14:textId="77777777" w:rsidR="009D7AAC" w:rsidRDefault="009D7AAC" w:rsidP="009D7AAC">
      <w:pPr>
        <w:pStyle w:val="BodyText"/>
      </w:pPr>
      <w:r>
        <w:t>409.8544,2      ENTERED BY USER      0;2 POINTER TO NEW PERSON FILE (#200)</w:t>
      </w:r>
    </w:p>
    <w:p w14:paraId="55816242" w14:textId="77777777" w:rsidR="009D7AAC" w:rsidRDefault="009D7AAC" w:rsidP="009D7AAC">
      <w:pPr>
        <w:pStyle w:val="BodyText"/>
      </w:pPr>
      <w:r>
        <w:t xml:space="preserve">                LAST EDITED:    APR 18, 2015 </w:t>
      </w:r>
    </w:p>
    <w:p w14:paraId="5FA359FD" w14:textId="77777777" w:rsidR="009D7AAC" w:rsidRDefault="009D7AAC" w:rsidP="009D7AAC">
      <w:pPr>
        <w:pStyle w:val="BodyText"/>
      </w:pPr>
      <w:r>
        <w:t xml:space="preserve">                HELP-PROMPT:    Select a user/provider </w:t>
      </w:r>
    </w:p>
    <w:p w14:paraId="5DE15090" w14:textId="621912DB" w:rsidR="009D7AAC" w:rsidRDefault="009D7AAC" w:rsidP="009D7AAC">
      <w:pPr>
        <w:pStyle w:val="BodyText"/>
      </w:pPr>
      <w:r>
        <w:t xml:space="preserve">                DESCRIPTION:    This ENTERED BY USER field represents the</w:t>
      </w:r>
      <w:r w:rsidR="00C83216">
        <w:t xml:space="preserve"> </w:t>
      </w:r>
      <w:r>
        <w:t>user/provider that made an attempt to contact</w:t>
      </w:r>
      <w:r w:rsidR="00C83216">
        <w:t xml:space="preserve"> </w:t>
      </w:r>
      <w:r>
        <w:t xml:space="preserve">the patient regarding this appointment request. </w:t>
      </w:r>
    </w:p>
    <w:p w14:paraId="27DC7D08" w14:textId="77777777" w:rsidR="009D7AAC" w:rsidRDefault="009D7AAC" w:rsidP="009D7AAC">
      <w:pPr>
        <w:pStyle w:val="BodyText"/>
      </w:pPr>
      <w:r>
        <w:t xml:space="preserve"> </w:t>
      </w:r>
    </w:p>
    <w:p w14:paraId="50B551C7" w14:textId="77777777" w:rsidR="009D7AAC" w:rsidRDefault="009D7AAC" w:rsidP="009D7AAC">
      <w:pPr>
        <w:pStyle w:val="BodyText"/>
      </w:pPr>
    </w:p>
    <w:p w14:paraId="570F3022" w14:textId="77777777" w:rsidR="009D7AAC" w:rsidRDefault="009D7AAC" w:rsidP="009D7AAC">
      <w:pPr>
        <w:pStyle w:val="BodyText"/>
      </w:pPr>
      <w:r>
        <w:t xml:space="preserve">                RECORD INDEXES: AD (#1679) (WHOLE FILE #409.85)</w:t>
      </w:r>
    </w:p>
    <w:p w14:paraId="7CB67751" w14:textId="77777777" w:rsidR="009D7AAC" w:rsidRDefault="009D7AAC" w:rsidP="009D7AAC">
      <w:pPr>
        <w:pStyle w:val="BodyText"/>
      </w:pPr>
    </w:p>
    <w:p w14:paraId="7F0C5F00" w14:textId="77777777" w:rsidR="009D7AAC" w:rsidRDefault="009D7AAC" w:rsidP="009D7AAC">
      <w:pPr>
        <w:pStyle w:val="BodyText"/>
      </w:pPr>
      <w:r>
        <w:t>409.8544,3      ACTION               0;3 SET</w:t>
      </w:r>
    </w:p>
    <w:p w14:paraId="1EE6C7D1" w14:textId="77777777" w:rsidR="009D7AAC" w:rsidRDefault="009D7AAC" w:rsidP="009D7AAC">
      <w:pPr>
        <w:pStyle w:val="BodyText"/>
      </w:pPr>
      <w:r>
        <w:t xml:space="preserve">                                'C' FOR CALLED; </w:t>
      </w:r>
    </w:p>
    <w:p w14:paraId="168C4DA2" w14:textId="77777777" w:rsidR="009D7AAC" w:rsidRDefault="009D7AAC" w:rsidP="009D7AAC">
      <w:pPr>
        <w:pStyle w:val="BodyText"/>
      </w:pPr>
      <w:r>
        <w:lastRenderedPageBreak/>
        <w:t xml:space="preserve">                                'M' FOR MESSAGE LEFT; </w:t>
      </w:r>
    </w:p>
    <w:p w14:paraId="1F8AF5E1" w14:textId="77777777" w:rsidR="009D7AAC" w:rsidRDefault="009D7AAC" w:rsidP="009D7AAC">
      <w:pPr>
        <w:pStyle w:val="BodyText"/>
      </w:pPr>
      <w:r>
        <w:t xml:space="preserve">                                'L' FOR LETTER; </w:t>
      </w:r>
    </w:p>
    <w:p w14:paraId="31076ACB" w14:textId="77777777" w:rsidR="009D7AAC" w:rsidRDefault="009D7AAC" w:rsidP="009D7AAC">
      <w:pPr>
        <w:pStyle w:val="BodyText"/>
      </w:pPr>
      <w:r>
        <w:t xml:space="preserve">                LAST EDITED:    APR 18, 2015 </w:t>
      </w:r>
    </w:p>
    <w:p w14:paraId="0498AE1D" w14:textId="77777777" w:rsidR="009D7AAC" w:rsidRDefault="009D7AAC" w:rsidP="009D7AAC">
      <w:pPr>
        <w:pStyle w:val="BodyText"/>
      </w:pPr>
      <w:r>
        <w:t xml:space="preserve">                HELP-PROMPT:    Select an action. </w:t>
      </w:r>
    </w:p>
    <w:p w14:paraId="59817092" w14:textId="1B9ECF50" w:rsidR="009D7AAC" w:rsidRDefault="009D7AAC" w:rsidP="009D7AAC">
      <w:pPr>
        <w:pStyle w:val="BodyText"/>
      </w:pPr>
      <w:r>
        <w:t xml:space="preserve">                DESCRIPTION:    The ACTION field represents the attempt that</w:t>
      </w:r>
      <w:r w:rsidR="00C83216">
        <w:t xml:space="preserve"> w</w:t>
      </w:r>
      <w:r>
        <w:t>as made to contact the patient regarding</w:t>
      </w:r>
      <w:r w:rsidR="00C83216">
        <w:t xml:space="preserve"> </w:t>
      </w:r>
      <w:r>
        <w:t>'this' appointment.  C = Called M = Message</w:t>
      </w:r>
      <w:r w:rsidR="00C83216">
        <w:t xml:space="preserve"> </w:t>
      </w:r>
      <w:r>
        <w:t xml:space="preserve">Left L = Letter </w:t>
      </w:r>
    </w:p>
    <w:p w14:paraId="55C87092" w14:textId="77777777" w:rsidR="009D7AAC" w:rsidRDefault="009D7AAC" w:rsidP="009D7AAC">
      <w:pPr>
        <w:pStyle w:val="BodyText"/>
      </w:pPr>
    </w:p>
    <w:p w14:paraId="06DF043A" w14:textId="77777777" w:rsidR="009D7AAC" w:rsidRDefault="009D7AAC" w:rsidP="009D7AAC">
      <w:pPr>
        <w:pStyle w:val="BodyText"/>
      </w:pPr>
      <w:r>
        <w:t>409.8544,4      PATIENT PHONE        0;4 FREE TEXT</w:t>
      </w:r>
    </w:p>
    <w:p w14:paraId="2854076F" w14:textId="77777777" w:rsidR="009D7AAC" w:rsidRDefault="009D7AAC" w:rsidP="009D7AAC">
      <w:pPr>
        <w:pStyle w:val="BodyText"/>
      </w:pPr>
      <w:r>
        <w:t xml:space="preserve">                INPUT TRANSFORM:K:$L(X)&gt;20!($L(X)&lt;4) X</w:t>
      </w:r>
    </w:p>
    <w:p w14:paraId="3AAE0032" w14:textId="77777777" w:rsidR="009D7AAC" w:rsidRDefault="009D7AAC" w:rsidP="009D7AAC">
      <w:pPr>
        <w:pStyle w:val="BodyText"/>
      </w:pPr>
      <w:r>
        <w:t xml:space="preserve">                LAST EDITED:    APR 18, 2015 </w:t>
      </w:r>
    </w:p>
    <w:p w14:paraId="404A53F5" w14:textId="77777777" w:rsidR="009D7AAC" w:rsidRDefault="009D7AAC" w:rsidP="009D7AAC">
      <w:pPr>
        <w:pStyle w:val="BodyText"/>
      </w:pPr>
      <w:r>
        <w:t xml:space="preserve">                HELP-PROMPT:    Answer must be 4-20 characters in length. </w:t>
      </w:r>
    </w:p>
    <w:p w14:paraId="1E110C91" w14:textId="09EF460E" w:rsidR="009D7AAC" w:rsidRDefault="009D7AAC" w:rsidP="009D7AAC">
      <w:pPr>
        <w:pStyle w:val="BodyText"/>
      </w:pPr>
      <w:r>
        <w:t xml:space="preserve">                DESCRIPTION:    This is the phone number used to contact the</w:t>
      </w:r>
      <w:r w:rsidR="00C83216">
        <w:t xml:space="preserve"> </w:t>
      </w:r>
      <w:r>
        <w:t xml:space="preserve">patient.  </w:t>
      </w:r>
    </w:p>
    <w:p w14:paraId="0F1BD0C0" w14:textId="77777777" w:rsidR="009D7AAC" w:rsidRDefault="009D7AAC" w:rsidP="009D7AAC">
      <w:pPr>
        <w:pStyle w:val="BodyText"/>
      </w:pPr>
    </w:p>
    <w:p w14:paraId="6C041202" w14:textId="77777777" w:rsidR="009D7AAC" w:rsidRDefault="009D7AAC" w:rsidP="009D7AAC">
      <w:pPr>
        <w:pStyle w:val="BodyText"/>
      </w:pPr>
      <w:r>
        <w:t>409.85,45     VS AUDIT               6;0 DATE Multiple #409.8545</w:t>
      </w:r>
    </w:p>
    <w:p w14:paraId="7333BEF3" w14:textId="77777777" w:rsidR="009D7AAC" w:rsidRDefault="009D7AAC" w:rsidP="009D7AAC">
      <w:pPr>
        <w:pStyle w:val="BodyText"/>
      </w:pPr>
      <w:r>
        <w:t xml:space="preserve">                                 (Add New Entry without Asking)</w:t>
      </w:r>
    </w:p>
    <w:p w14:paraId="56660D04" w14:textId="140F4E2C" w:rsidR="009D7AAC" w:rsidRDefault="009D7AAC" w:rsidP="009D7AAC">
      <w:pPr>
        <w:pStyle w:val="BodyText"/>
      </w:pPr>
      <w:r>
        <w:t xml:space="preserve">              DESCRIPTION:      This multiple is like an audit trail for</w:t>
      </w:r>
      <w:r w:rsidR="00C83216">
        <w:t xml:space="preserve"> </w:t>
      </w:r>
      <w:r>
        <w:t xml:space="preserve">specific fields and is used by </w:t>
      </w:r>
      <w:proofErr w:type="spellStart"/>
      <w:r>
        <w:t>VistA</w:t>
      </w:r>
      <w:proofErr w:type="spellEnd"/>
      <w:r>
        <w:t xml:space="preserve"> Scheduling</w:t>
      </w:r>
      <w:r w:rsidR="00C83216">
        <w:t xml:space="preserve"> </w:t>
      </w:r>
      <w:r>
        <w:t xml:space="preserve">GUI.  </w:t>
      </w:r>
    </w:p>
    <w:p w14:paraId="240E3CDA" w14:textId="77777777" w:rsidR="009D7AAC" w:rsidRDefault="009D7AAC" w:rsidP="009D7AAC">
      <w:pPr>
        <w:pStyle w:val="BodyText"/>
      </w:pPr>
    </w:p>
    <w:p w14:paraId="51671C99" w14:textId="77777777" w:rsidR="009D7AAC" w:rsidRDefault="009D7AAC" w:rsidP="009D7AAC">
      <w:pPr>
        <w:pStyle w:val="BodyText"/>
      </w:pPr>
      <w:r>
        <w:t>409.8545,.01    DATE EDITED            0;1 DATE (Multiply asked)</w:t>
      </w:r>
    </w:p>
    <w:p w14:paraId="3372917A" w14:textId="77777777" w:rsidR="009D7AAC" w:rsidRDefault="009D7AAC" w:rsidP="009D7AAC">
      <w:pPr>
        <w:pStyle w:val="BodyText"/>
      </w:pPr>
      <w:r>
        <w:t xml:space="preserve">                INPUT TRANSFORM:  S %DT="ETXR" D ^%DT S X=Y K:Y&lt;1 X</w:t>
      </w:r>
    </w:p>
    <w:p w14:paraId="4D43CCC3" w14:textId="77777777" w:rsidR="009D7AAC" w:rsidRDefault="009D7AAC" w:rsidP="009D7AAC">
      <w:pPr>
        <w:pStyle w:val="BodyText"/>
      </w:pPr>
      <w:r>
        <w:t xml:space="preserve">                LAST EDITED:      DEC 01, 2015 </w:t>
      </w:r>
    </w:p>
    <w:p w14:paraId="3D132DB5" w14:textId="77777777" w:rsidR="009D7AAC" w:rsidRDefault="009D7AAC" w:rsidP="009D7AAC">
      <w:pPr>
        <w:pStyle w:val="BodyText"/>
      </w:pPr>
      <w:r>
        <w:t xml:space="preserve">                HELP-PROMPT:      Enter a date and time </w:t>
      </w:r>
    </w:p>
    <w:p w14:paraId="139948EA" w14:textId="3798133A" w:rsidR="009D7AAC" w:rsidRDefault="009D7AAC" w:rsidP="009D7AAC">
      <w:pPr>
        <w:pStyle w:val="BodyText"/>
      </w:pPr>
      <w:r>
        <w:t xml:space="preserve">                DESCRIPTION:      This is the Date/Time in which the edits</w:t>
      </w:r>
      <w:r w:rsidR="00BE518A">
        <w:t xml:space="preserve"> r</w:t>
      </w:r>
      <w:r>
        <w:t xml:space="preserve">epresented by this entry were made.  </w:t>
      </w:r>
    </w:p>
    <w:p w14:paraId="5B5A7CF4" w14:textId="77777777" w:rsidR="009D7AAC" w:rsidRDefault="009D7AAC" w:rsidP="009D7AAC">
      <w:pPr>
        <w:pStyle w:val="BodyText"/>
      </w:pPr>
      <w:r>
        <w:t xml:space="preserve">                CROSS-REFERENCE:  409.8545^B </w:t>
      </w:r>
    </w:p>
    <w:p w14:paraId="60F8353A" w14:textId="12F72C6D" w:rsidR="009D7AAC" w:rsidRDefault="009D7AAC" w:rsidP="009D7AAC">
      <w:pPr>
        <w:pStyle w:val="BodyText"/>
      </w:pPr>
      <w:r>
        <w:t xml:space="preserve">                                1)= S ^SDEC(409.85,DA(1),6,"B",$E(X,1,30),DA)=" "</w:t>
      </w:r>
    </w:p>
    <w:p w14:paraId="1644447C" w14:textId="77777777" w:rsidR="009D7AAC" w:rsidRDefault="009D7AAC" w:rsidP="009D7AAC">
      <w:pPr>
        <w:pStyle w:val="BodyText"/>
      </w:pPr>
      <w:r>
        <w:t xml:space="preserve">                                2)= K ^SDEC(409.85,DA(1),6,"B",$E(X,1,30),DA)</w:t>
      </w:r>
    </w:p>
    <w:p w14:paraId="54040D75" w14:textId="77777777" w:rsidR="009D7AAC" w:rsidRDefault="009D7AAC" w:rsidP="009D7AAC">
      <w:pPr>
        <w:pStyle w:val="BodyText"/>
      </w:pPr>
    </w:p>
    <w:p w14:paraId="1E883B61" w14:textId="77777777" w:rsidR="009D7AAC" w:rsidRDefault="009D7AAC" w:rsidP="009D7AAC">
      <w:pPr>
        <w:pStyle w:val="BodyText"/>
      </w:pPr>
      <w:r>
        <w:t>409.8545,1      EDITED BY            0;2 POINTER TO NEW PERSON FILE (#200)</w:t>
      </w:r>
    </w:p>
    <w:p w14:paraId="0FED837E" w14:textId="77777777" w:rsidR="009D7AAC" w:rsidRDefault="009D7AAC" w:rsidP="009D7AAC">
      <w:pPr>
        <w:pStyle w:val="BodyText"/>
      </w:pPr>
      <w:r>
        <w:t xml:space="preserve">                LAST EDITED:    DEC 01, 2015 </w:t>
      </w:r>
    </w:p>
    <w:p w14:paraId="25DA35FE" w14:textId="77777777" w:rsidR="009D7AAC" w:rsidRDefault="009D7AAC" w:rsidP="009D7AAC">
      <w:pPr>
        <w:pStyle w:val="BodyText"/>
      </w:pPr>
      <w:r>
        <w:t xml:space="preserve">                HELP-PROMPT:    Enter a user </w:t>
      </w:r>
    </w:p>
    <w:p w14:paraId="644E50E8" w14:textId="4B77E5DB" w:rsidR="009D7AAC" w:rsidRDefault="009D7AAC" w:rsidP="009D7AAC">
      <w:pPr>
        <w:pStyle w:val="BodyText"/>
      </w:pPr>
      <w:r>
        <w:t xml:space="preserve">                DESCRIPTION:    This is the user that edited the current VS</w:t>
      </w:r>
      <w:r w:rsidR="00BE518A">
        <w:t xml:space="preserve"> </w:t>
      </w:r>
      <w:r>
        <w:t xml:space="preserve">AUDIT entry.  </w:t>
      </w:r>
    </w:p>
    <w:p w14:paraId="2B82D336" w14:textId="77777777" w:rsidR="009D7AAC" w:rsidRDefault="009D7AAC" w:rsidP="009D7AAC">
      <w:pPr>
        <w:pStyle w:val="BodyText"/>
      </w:pPr>
    </w:p>
    <w:p w14:paraId="1FDEEE94" w14:textId="26EC9763" w:rsidR="009D7AAC" w:rsidRDefault="009D7AAC" w:rsidP="009D7AAC">
      <w:pPr>
        <w:pStyle w:val="BodyText"/>
      </w:pPr>
      <w:r>
        <w:lastRenderedPageBreak/>
        <w:t>409.8545,2      REQ SPECIFIC CLINIC  0;3 POINTER</w:t>
      </w:r>
      <w:r w:rsidR="00BE518A">
        <w:t xml:space="preserve"> TO HOSPITAL LOCATION FILE (#44</w:t>
      </w:r>
      <w:r>
        <w:t>)</w:t>
      </w:r>
    </w:p>
    <w:p w14:paraId="53034A64" w14:textId="77777777" w:rsidR="009D7AAC" w:rsidRDefault="009D7AAC" w:rsidP="009D7AAC">
      <w:pPr>
        <w:pStyle w:val="BodyText"/>
      </w:pPr>
      <w:r>
        <w:t xml:space="preserve">                LAST EDITED:    DEC 01, 2015 </w:t>
      </w:r>
    </w:p>
    <w:p w14:paraId="4049C5BB" w14:textId="77777777" w:rsidR="009D7AAC" w:rsidRDefault="009D7AAC" w:rsidP="009D7AAC">
      <w:pPr>
        <w:pStyle w:val="BodyText"/>
      </w:pPr>
      <w:r>
        <w:t xml:space="preserve">                HELP-PROMPT:    Select a clinic </w:t>
      </w:r>
    </w:p>
    <w:p w14:paraId="738BC3D8" w14:textId="41877B6B" w:rsidR="009D7AAC" w:rsidRDefault="009D7AAC" w:rsidP="009D7AAC">
      <w:pPr>
        <w:pStyle w:val="BodyText"/>
      </w:pPr>
      <w:r>
        <w:t xml:space="preserve">                DESCRIPTION:    This field represents the clinic that this</w:t>
      </w:r>
      <w:r w:rsidR="00BE518A">
        <w:t xml:space="preserve"> </w:t>
      </w:r>
      <w:r>
        <w:t xml:space="preserve">appointment request is for.  </w:t>
      </w:r>
    </w:p>
    <w:p w14:paraId="53E52124" w14:textId="77777777" w:rsidR="009D7AAC" w:rsidRDefault="009D7AAC" w:rsidP="009D7AAC">
      <w:pPr>
        <w:pStyle w:val="BodyText"/>
      </w:pPr>
    </w:p>
    <w:p w14:paraId="4D6536C0" w14:textId="77777777" w:rsidR="009D7AAC" w:rsidRDefault="009D7AAC" w:rsidP="009D7AAC">
      <w:pPr>
        <w:pStyle w:val="BodyText"/>
      </w:pPr>
      <w:r>
        <w:t>409.8545,3      REQ SERVICE/SPECIALTY 0;4 POINTER TO CLINIC STOP FILE (#40.7)</w:t>
      </w:r>
    </w:p>
    <w:p w14:paraId="6DB32137" w14:textId="77777777" w:rsidR="009D7AAC" w:rsidRDefault="009D7AAC" w:rsidP="009D7AAC">
      <w:pPr>
        <w:pStyle w:val="BodyText"/>
      </w:pPr>
      <w:r>
        <w:t xml:space="preserve">                LAST EDITED:    DEC 01, 2015 </w:t>
      </w:r>
    </w:p>
    <w:p w14:paraId="0C0E303F" w14:textId="77777777" w:rsidR="009D7AAC" w:rsidRDefault="009D7AAC" w:rsidP="009D7AAC">
      <w:pPr>
        <w:pStyle w:val="BodyText"/>
      </w:pPr>
      <w:r>
        <w:t xml:space="preserve">                HELP-PROMPT:    Select a CLINIC STOP </w:t>
      </w:r>
    </w:p>
    <w:p w14:paraId="392EC7CE" w14:textId="16949A98" w:rsidR="009D7AAC" w:rsidRDefault="009D7AAC" w:rsidP="009D7AAC">
      <w:pPr>
        <w:pStyle w:val="BodyText"/>
      </w:pPr>
      <w:r>
        <w:t xml:space="preserve">                DESCRIPTION:    This field represents the CLINIC STOP code</w:t>
      </w:r>
      <w:r w:rsidR="00BE518A">
        <w:t xml:space="preserve"> </w:t>
      </w:r>
      <w:r>
        <w:t>(also referred to as SERVICE/SPECIALTY) that is</w:t>
      </w:r>
      <w:r w:rsidR="00BE518A">
        <w:t xml:space="preserve"> </w:t>
      </w:r>
      <w:r>
        <w:t xml:space="preserve">associated with this appointment request.  </w:t>
      </w:r>
    </w:p>
    <w:p w14:paraId="52B40579" w14:textId="77777777" w:rsidR="009D7AAC" w:rsidRDefault="009D7AAC" w:rsidP="009D7AAC">
      <w:pPr>
        <w:pStyle w:val="BodyText"/>
      </w:pPr>
    </w:p>
    <w:p w14:paraId="35FA1ACB" w14:textId="77777777" w:rsidR="009D7AAC" w:rsidRDefault="009D7AAC" w:rsidP="009D7AAC">
      <w:pPr>
        <w:pStyle w:val="BodyText"/>
      </w:pPr>
      <w:r>
        <w:t>409.85,46     ORDER ID               7;1 NUMBER</w:t>
      </w:r>
    </w:p>
    <w:p w14:paraId="5136F7D9" w14:textId="77777777" w:rsidR="009D7AAC" w:rsidRDefault="009D7AAC" w:rsidP="009D7AAC">
      <w:pPr>
        <w:pStyle w:val="BodyText"/>
      </w:pPr>
      <w:r>
        <w:t xml:space="preserve">              INPUT TRANSFORM:  K:+X'=X!(X&gt;99999999999)!(X&lt;1)!(X?.E1"."1N.N) X</w:t>
      </w:r>
    </w:p>
    <w:p w14:paraId="44CF13C0" w14:textId="77777777" w:rsidR="009D7AAC" w:rsidRDefault="009D7AAC" w:rsidP="009D7AAC">
      <w:pPr>
        <w:pStyle w:val="BodyText"/>
      </w:pPr>
      <w:r>
        <w:t xml:space="preserve">              LAST EDITED:      JUN 19, 2017 </w:t>
      </w:r>
    </w:p>
    <w:p w14:paraId="3DFD038F" w14:textId="1ABC8831" w:rsidR="009D7AAC" w:rsidRDefault="009D7AAC" w:rsidP="009D7AAC">
      <w:pPr>
        <w:pStyle w:val="BodyText"/>
      </w:pPr>
      <w:r>
        <w:t xml:space="preserve">              HELP-PROMPT:      Type a number between 1 and 99999999999, 0 decimal digits. </w:t>
      </w:r>
    </w:p>
    <w:p w14:paraId="409A01F8" w14:textId="7ABC5ECB" w:rsidR="009D7AAC" w:rsidRDefault="009D7AAC" w:rsidP="009D7AAC">
      <w:pPr>
        <w:pStyle w:val="BodyText"/>
      </w:pPr>
      <w:r>
        <w:t xml:space="preserve">              DESCRIPTION:      This field is the HL7 Message ID used for</w:t>
      </w:r>
      <w:r w:rsidR="00BE518A">
        <w:t xml:space="preserve"> </w:t>
      </w:r>
      <w:r>
        <w:t xml:space="preserve">Return to Clinic orders.  </w:t>
      </w:r>
    </w:p>
    <w:p w14:paraId="13DCFDD8" w14:textId="77777777" w:rsidR="009D7AAC" w:rsidRDefault="009D7AAC" w:rsidP="009D7AAC">
      <w:pPr>
        <w:pStyle w:val="BodyText"/>
      </w:pPr>
      <w:r>
        <w:t xml:space="preserve">              TECHNICAL DESCR:</w:t>
      </w:r>
    </w:p>
    <w:p w14:paraId="2002FF98" w14:textId="77777777" w:rsidR="009D7AAC" w:rsidRDefault="009D7AAC" w:rsidP="009D7AAC">
      <w:pPr>
        <w:pStyle w:val="BodyText"/>
      </w:pPr>
      <w:r>
        <w:t xml:space="preserve">                                Message ID number from the ORDER (#100) file.  </w:t>
      </w:r>
    </w:p>
    <w:p w14:paraId="2E141F92" w14:textId="77777777" w:rsidR="009D7AAC" w:rsidRDefault="009D7AAC" w:rsidP="009D7AAC">
      <w:pPr>
        <w:pStyle w:val="BodyText"/>
      </w:pPr>
    </w:p>
    <w:p w14:paraId="443A9EE6" w14:textId="77777777" w:rsidR="009D7AAC" w:rsidRDefault="009D7AAC" w:rsidP="009D7AAC">
      <w:pPr>
        <w:pStyle w:val="BodyText"/>
      </w:pPr>
      <w:r>
        <w:t>409.85,47     NO LATER THAN          7;2 SET</w:t>
      </w:r>
    </w:p>
    <w:p w14:paraId="3BA8333E" w14:textId="77777777" w:rsidR="009D7AAC" w:rsidRDefault="009D7AAC" w:rsidP="009D7AAC">
      <w:pPr>
        <w:pStyle w:val="BodyText"/>
      </w:pPr>
      <w:r>
        <w:t xml:space="preserve">                                '0' FOR NO; </w:t>
      </w:r>
    </w:p>
    <w:p w14:paraId="3EC2B375" w14:textId="77777777" w:rsidR="009D7AAC" w:rsidRDefault="009D7AAC" w:rsidP="009D7AAC">
      <w:pPr>
        <w:pStyle w:val="BodyText"/>
      </w:pPr>
      <w:r>
        <w:t xml:space="preserve">                                '1' FOR YES; </w:t>
      </w:r>
    </w:p>
    <w:p w14:paraId="4E6B527D" w14:textId="77777777" w:rsidR="009D7AAC" w:rsidRDefault="009D7AAC" w:rsidP="009D7AAC">
      <w:pPr>
        <w:pStyle w:val="BodyText"/>
      </w:pPr>
      <w:r>
        <w:t xml:space="preserve">              LAST EDITED:      JUN 19, 2017 </w:t>
      </w:r>
    </w:p>
    <w:p w14:paraId="06486E17" w14:textId="77777777" w:rsidR="009D7AAC" w:rsidRDefault="009D7AAC" w:rsidP="009D7AAC">
      <w:pPr>
        <w:pStyle w:val="BodyText"/>
      </w:pPr>
      <w:r>
        <w:t xml:space="preserve">              HELP-PROMPT:      Select 'YES' or 'NO' </w:t>
      </w:r>
    </w:p>
    <w:p w14:paraId="23B41251" w14:textId="77777777" w:rsidR="009D7AAC" w:rsidRDefault="009D7AAC" w:rsidP="009D7AAC">
      <w:pPr>
        <w:pStyle w:val="BodyText"/>
      </w:pPr>
    </w:p>
    <w:p w14:paraId="4E2F7C79" w14:textId="77777777" w:rsidR="009D7AAC" w:rsidRDefault="009D7AAC" w:rsidP="009D7AAC">
      <w:pPr>
        <w:pStyle w:val="BodyText"/>
      </w:pPr>
      <w:r>
        <w:t>409.85,48     PREREQUISITE           8;0 Multiple #409.8548</w:t>
      </w:r>
    </w:p>
    <w:p w14:paraId="0EC72000" w14:textId="77777777" w:rsidR="009D7AAC" w:rsidRDefault="009D7AAC" w:rsidP="009D7AAC">
      <w:pPr>
        <w:pStyle w:val="BodyText"/>
      </w:pPr>
    </w:p>
    <w:p w14:paraId="08236503" w14:textId="77777777" w:rsidR="009D7AAC" w:rsidRDefault="009D7AAC" w:rsidP="009D7AAC">
      <w:pPr>
        <w:pStyle w:val="BodyText"/>
      </w:pPr>
    </w:p>
    <w:p w14:paraId="50E6E2BB" w14:textId="77777777" w:rsidR="009D7AAC" w:rsidRDefault="009D7AAC" w:rsidP="009D7AAC">
      <w:pPr>
        <w:pStyle w:val="BodyText"/>
      </w:pPr>
      <w:r>
        <w:t>409.8548,.01    PREREQUISITE           0;1 FREE TEXT (Multiply asked)</w:t>
      </w:r>
    </w:p>
    <w:p w14:paraId="21647C6F" w14:textId="77777777" w:rsidR="009D7AAC" w:rsidRDefault="009D7AAC" w:rsidP="009D7AAC">
      <w:pPr>
        <w:pStyle w:val="BodyText"/>
      </w:pPr>
      <w:r>
        <w:t xml:space="preserve">                INPUT TRANSFORM:  K:$L(X)&gt;80!($L(X)&lt;1) X</w:t>
      </w:r>
    </w:p>
    <w:p w14:paraId="270667A5" w14:textId="77777777" w:rsidR="009D7AAC" w:rsidRDefault="009D7AAC" w:rsidP="009D7AAC">
      <w:pPr>
        <w:pStyle w:val="BodyText"/>
      </w:pPr>
      <w:r>
        <w:t xml:space="preserve">                LAST EDITED:      JUN 29, 2017 </w:t>
      </w:r>
    </w:p>
    <w:p w14:paraId="3BC2FD0F" w14:textId="77777777" w:rsidR="009D7AAC" w:rsidRDefault="009D7AAC" w:rsidP="009D7AAC">
      <w:pPr>
        <w:pStyle w:val="BodyText"/>
      </w:pPr>
      <w:r>
        <w:t xml:space="preserve">                HELP-PROMPT:      Answer must be 1-80 characters in length. </w:t>
      </w:r>
    </w:p>
    <w:p w14:paraId="4272F34E" w14:textId="77777777" w:rsidR="009D7AAC" w:rsidRDefault="009D7AAC" w:rsidP="009D7AAC">
      <w:pPr>
        <w:pStyle w:val="BodyText"/>
      </w:pPr>
      <w:r>
        <w:lastRenderedPageBreak/>
        <w:t xml:space="preserve">                CROSS-REFERENCE:  409.8548^B </w:t>
      </w:r>
    </w:p>
    <w:p w14:paraId="6B0540D7" w14:textId="1DF3DD73" w:rsidR="009D7AAC" w:rsidRDefault="009D7AAC" w:rsidP="009D7AAC">
      <w:pPr>
        <w:pStyle w:val="BodyText"/>
      </w:pPr>
      <w:r>
        <w:t xml:space="preserve">                                1)= S ^SDEC(409.85,DA(1),8,"B",$E(X,1,30),DA)=" "</w:t>
      </w:r>
    </w:p>
    <w:p w14:paraId="56BCB150" w14:textId="77777777" w:rsidR="009D7AAC" w:rsidRDefault="009D7AAC" w:rsidP="009D7AAC">
      <w:pPr>
        <w:pStyle w:val="BodyText"/>
      </w:pPr>
      <w:r>
        <w:t xml:space="preserve">                                2)= K ^SDEC(409.85,DA(1),8,"B",$E(X,1,30),DA)</w:t>
      </w:r>
    </w:p>
    <w:p w14:paraId="1FEB263A" w14:textId="77777777" w:rsidR="009D7AAC" w:rsidRDefault="009D7AAC" w:rsidP="009D7AAC">
      <w:pPr>
        <w:pStyle w:val="BodyText"/>
      </w:pPr>
    </w:p>
    <w:p w14:paraId="7D4D33DE" w14:textId="729120CE" w:rsidR="008C0712" w:rsidRDefault="008C0712" w:rsidP="0067132E">
      <w:pPr>
        <w:pStyle w:val="Heading3"/>
      </w:pPr>
      <w:bookmarkStart w:id="2264" w:name="_Toc513557811"/>
      <w:r>
        <w:t>#409.86 – SDEC CONTACT</w:t>
      </w:r>
      <w:bookmarkEnd w:id="2264"/>
    </w:p>
    <w:p w14:paraId="397903BC" w14:textId="77777777" w:rsidR="008C0712" w:rsidRDefault="008C0712" w:rsidP="008C0712">
      <w:pPr>
        <w:pStyle w:val="BodyText"/>
      </w:pPr>
    </w:p>
    <w:p w14:paraId="0E2579E4" w14:textId="77777777" w:rsidR="009D7AAC" w:rsidRDefault="009D7AAC" w:rsidP="009D7AAC">
      <w:pPr>
        <w:pStyle w:val="BodyText"/>
      </w:pPr>
      <w:r>
        <w:t xml:space="preserve">STANDARD DATA DICTIONARY #409.86 -- SDEC CONTACT FILE   </w:t>
      </w:r>
    </w:p>
    <w:p w14:paraId="4EC1D600" w14:textId="77777777" w:rsidR="009D7AAC" w:rsidRDefault="009D7AAC" w:rsidP="009D7AAC">
      <w:pPr>
        <w:pStyle w:val="BodyText"/>
      </w:pPr>
      <w:r>
        <w:t xml:space="preserve">                                                    FEB 7,2018@14:48:08  PAGE 1</w:t>
      </w:r>
    </w:p>
    <w:p w14:paraId="741CEF2D" w14:textId="70EEA545" w:rsidR="009D7AAC" w:rsidRDefault="009D7AAC" w:rsidP="009D7AAC">
      <w:pPr>
        <w:pStyle w:val="BodyText"/>
      </w:pPr>
      <w:r>
        <w:t xml:space="preserve">STORED IN ^SDEC(409.86,  (26 ENTRIES)   SITE: TEST.CHEYENNE.MED.VA.GOV   UCI: CHEYL134,ROU                                                     (VERSION 5.3)   </w:t>
      </w:r>
    </w:p>
    <w:p w14:paraId="15109380" w14:textId="77777777" w:rsidR="009D7AAC" w:rsidRDefault="009D7AAC" w:rsidP="009D7AAC">
      <w:pPr>
        <w:pStyle w:val="BodyText"/>
      </w:pPr>
    </w:p>
    <w:p w14:paraId="37F75C9C" w14:textId="77777777" w:rsidR="009D7AAC" w:rsidRDefault="009D7AAC" w:rsidP="009D7AAC">
      <w:pPr>
        <w:pStyle w:val="BodyText"/>
      </w:pPr>
      <w:r>
        <w:t>DATA          NAME                  GLOBAL        DATA</w:t>
      </w:r>
    </w:p>
    <w:p w14:paraId="27A88E9C" w14:textId="77777777" w:rsidR="009D7AAC" w:rsidRDefault="009D7AAC" w:rsidP="009D7AAC">
      <w:pPr>
        <w:pStyle w:val="BodyText"/>
      </w:pPr>
      <w:r>
        <w:t>ELEMENT       TITLE                 LOCATION      TYPE</w:t>
      </w:r>
    </w:p>
    <w:p w14:paraId="0873CA85" w14:textId="77777777" w:rsidR="009D7AAC" w:rsidRDefault="009D7AAC" w:rsidP="009D7AAC">
      <w:pPr>
        <w:pStyle w:val="BodyText"/>
      </w:pPr>
      <w:r>
        <w:t>-------------------------------------------------------------------------------</w:t>
      </w:r>
    </w:p>
    <w:p w14:paraId="5D2D0D9B" w14:textId="77777777" w:rsidR="009D7AAC" w:rsidRDefault="009D7AAC" w:rsidP="009D7AAC">
      <w:pPr>
        <w:pStyle w:val="BodyText"/>
      </w:pPr>
      <w:r>
        <w:t xml:space="preserve">This file is used by the VSE VS GUI. The file contains patient contact </w:t>
      </w:r>
    </w:p>
    <w:p w14:paraId="246FE37A" w14:textId="77777777" w:rsidR="009D7AAC" w:rsidRDefault="009D7AAC" w:rsidP="009D7AAC">
      <w:pPr>
        <w:pStyle w:val="BodyText"/>
      </w:pPr>
      <w:r>
        <w:t>information regarding appointment follow up each time a patient is contacted.</w:t>
      </w:r>
    </w:p>
    <w:p w14:paraId="737695EF" w14:textId="77777777" w:rsidR="009D7AAC" w:rsidRDefault="009D7AAC" w:rsidP="009D7AAC">
      <w:pPr>
        <w:pStyle w:val="BodyText"/>
      </w:pPr>
      <w:r>
        <w:t xml:space="preserve">This file should not be edited using </w:t>
      </w:r>
      <w:proofErr w:type="spellStart"/>
      <w:r>
        <w:t>Fileman</w:t>
      </w:r>
      <w:proofErr w:type="spellEnd"/>
      <w:r>
        <w:t>, the file is updated using the VSE</w:t>
      </w:r>
    </w:p>
    <w:p w14:paraId="2762F121" w14:textId="77777777" w:rsidR="009D7AAC" w:rsidRDefault="009D7AAC" w:rsidP="009D7AAC">
      <w:pPr>
        <w:pStyle w:val="BodyText"/>
      </w:pPr>
      <w:r>
        <w:t xml:space="preserve">VS GUI.  </w:t>
      </w:r>
    </w:p>
    <w:p w14:paraId="19C949D8" w14:textId="77777777" w:rsidR="009D7AAC" w:rsidRDefault="009D7AAC" w:rsidP="009D7AAC">
      <w:pPr>
        <w:pStyle w:val="BodyText"/>
      </w:pPr>
    </w:p>
    <w:p w14:paraId="5A22A88D" w14:textId="77777777" w:rsidR="009D7AAC" w:rsidRDefault="009D7AAC" w:rsidP="009D7AAC">
      <w:pPr>
        <w:pStyle w:val="BodyText"/>
      </w:pPr>
    </w:p>
    <w:p w14:paraId="7EA91531" w14:textId="77777777" w:rsidR="009D7AAC" w:rsidRDefault="009D7AAC" w:rsidP="009D7AAC">
      <w:pPr>
        <w:pStyle w:val="BodyText"/>
      </w:pPr>
      <w:r>
        <w:t xml:space="preserve">              DD ACCESS: @</w:t>
      </w:r>
    </w:p>
    <w:p w14:paraId="379EEF30" w14:textId="77777777" w:rsidR="009D7AAC" w:rsidRDefault="009D7AAC" w:rsidP="009D7AAC">
      <w:pPr>
        <w:pStyle w:val="BodyText"/>
      </w:pPr>
      <w:r>
        <w:t xml:space="preserve">              RD ACCESS: @</w:t>
      </w:r>
    </w:p>
    <w:p w14:paraId="674ADDFA" w14:textId="77777777" w:rsidR="009D7AAC" w:rsidRDefault="009D7AAC" w:rsidP="009D7AAC">
      <w:pPr>
        <w:pStyle w:val="BodyText"/>
      </w:pPr>
      <w:r>
        <w:t xml:space="preserve">              WR ACCESS: @</w:t>
      </w:r>
    </w:p>
    <w:p w14:paraId="3E329BFC" w14:textId="77777777" w:rsidR="009D7AAC" w:rsidRDefault="009D7AAC" w:rsidP="009D7AAC">
      <w:pPr>
        <w:pStyle w:val="BodyText"/>
      </w:pPr>
      <w:r>
        <w:t xml:space="preserve">             DEL ACCESS: @</w:t>
      </w:r>
    </w:p>
    <w:p w14:paraId="3696D60F" w14:textId="77777777" w:rsidR="009D7AAC" w:rsidRDefault="009D7AAC" w:rsidP="009D7AAC">
      <w:pPr>
        <w:pStyle w:val="BodyText"/>
      </w:pPr>
      <w:r>
        <w:t xml:space="preserve">           LAYGO ACCESS: @</w:t>
      </w:r>
    </w:p>
    <w:p w14:paraId="539ECA2D" w14:textId="77777777" w:rsidR="009D7AAC" w:rsidRDefault="009D7AAC" w:rsidP="009D7AAC">
      <w:pPr>
        <w:pStyle w:val="BodyText"/>
      </w:pPr>
      <w:r>
        <w:t xml:space="preserve">           AUDIT ACCESS: @</w:t>
      </w:r>
    </w:p>
    <w:p w14:paraId="0DBEFA31" w14:textId="77777777" w:rsidR="009D7AAC" w:rsidRDefault="009D7AAC" w:rsidP="009D7AAC">
      <w:pPr>
        <w:pStyle w:val="BodyText"/>
      </w:pPr>
    </w:p>
    <w:p w14:paraId="7290D51B" w14:textId="77777777" w:rsidR="009D7AAC" w:rsidRDefault="009D7AAC" w:rsidP="009D7AAC">
      <w:pPr>
        <w:pStyle w:val="BodyText"/>
      </w:pPr>
      <w:r>
        <w:t xml:space="preserve">        (NOTE: Kernel's File Access Security has been installed in this UCI.)</w:t>
      </w:r>
    </w:p>
    <w:p w14:paraId="394C6C90" w14:textId="77777777" w:rsidR="009D7AAC" w:rsidRDefault="009D7AAC" w:rsidP="009D7AAC">
      <w:pPr>
        <w:pStyle w:val="BodyText"/>
      </w:pPr>
    </w:p>
    <w:p w14:paraId="43ED9E9D" w14:textId="77777777" w:rsidR="009D7AAC" w:rsidRDefault="009D7AAC" w:rsidP="009D7AAC">
      <w:pPr>
        <w:pStyle w:val="BodyText"/>
      </w:pPr>
      <w:r>
        <w:t>IDENTIFIED BY: CLINIC (#1), REQUEST TYPE (#2.1)[R]</w:t>
      </w:r>
    </w:p>
    <w:p w14:paraId="0DEABFC2" w14:textId="77777777" w:rsidR="009D7AAC" w:rsidRDefault="009D7AAC" w:rsidP="009D7AAC">
      <w:pPr>
        <w:pStyle w:val="BodyText"/>
      </w:pPr>
      <w:r>
        <w:t xml:space="preserve">       "W1.1": S %I=Y,Y=$S('$D(^(0)):"",$D(^DIC(40.7,+$P(^(0),U,6),0))#2:$P(^(0</w:t>
      </w:r>
    </w:p>
    <w:p w14:paraId="01CB3D56" w14:textId="77777777" w:rsidR="009D7AAC" w:rsidRDefault="009D7AAC" w:rsidP="009D7AAC">
      <w:pPr>
        <w:pStyle w:val="BodyText"/>
      </w:pPr>
      <w:r>
        <w:t xml:space="preserve">               ),U,1),1:""),C=$P(^DD(40.7,.01,0),U,2) D Y^DIQ:Y]"" W "   ",Y,@(</w:t>
      </w:r>
    </w:p>
    <w:p w14:paraId="6CFCC722" w14:textId="77777777" w:rsidR="009D7AAC" w:rsidRDefault="009D7AAC" w:rsidP="009D7AAC">
      <w:pPr>
        <w:pStyle w:val="BodyText"/>
      </w:pPr>
      <w:r>
        <w:lastRenderedPageBreak/>
        <w:t xml:space="preserve">               "$E("_DIC_"%I,0),0)") S Y=%I K %I</w:t>
      </w:r>
    </w:p>
    <w:p w14:paraId="38705AB7" w14:textId="77777777" w:rsidR="009D7AAC" w:rsidRDefault="009D7AAC" w:rsidP="009D7AAC">
      <w:pPr>
        <w:pStyle w:val="BodyText"/>
      </w:pPr>
      <w:r>
        <w:t xml:space="preserve">         "W2": W "   ",$$NAKED^DIUTL("$$DATE^DIUTL($P(^(0),U,3))")</w:t>
      </w:r>
    </w:p>
    <w:p w14:paraId="4954F685" w14:textId="77777777" w:rsidR="009D7AAC" w:rsidRDefault="009D7AAC" w:rsidP="009D7AAC">
      <w:pPr>
        <w:pStyle w:val="BodyText"/>
      </w:pPr>
    </w:p>
    <w:p w14:paraId="2D7421E2" w14:textId="5EF45917" w:rsidR="009D7AAC" w:rsidRDefault="009D7AAC" w:rsidP="009D7AAC">
      <w:pPr>
        <w:pStyle w:val="BodyText"/>
      </w:pPr>
      <w:r>
        <w:t>CROSS</w:t>
      </w:r>
      <w:r w:rsidR="009215A4">
        <w:t xml:space="preserve"> </w:t>
      </w:r>
      <w:r>
        <w:t>REFERENCED BY: PATIENT(B)</w:t>
      </w:r>
    </w:p>
    <w:p w14:paraId="5B44A055" w14:textId="77777777" w:rsidR="009D7AAC" w:rsidRDefault="009D7AAC" w:rsidP="009D7AAC">
      <w:pPr>
        <w:pStyle w:val="BodyText"/>
      </w:pPr>
    </w:p>
    <w:p w14:paraId="72C7D6C9" w14:textId="77777777" w:rsidR="009D7AAC" w:rsidRDefault="009D7AAC" w:rsidP="009D7AAC">
      <w:pPr>
        <w:pStyle w:val="BodyText"/>
      </w:pPr>
      <w:r>
        <w:t>409.86,.01    PATIENT                0;1 POINTER TO PATIENT FILE (#2)</w:t>
      </w:r>
    </w:p>
    <w:p w14:paraId="7787CB29" w14:textId="77777777" w:rsidR="009D7AAC" w:rsidRDefault="009D7AAC" w:rsidP="009D7AAC">
      <w:pPr>
        <w:pStyle w:val="BodyText"/>
      </w:pPr>
      <w:r>
        <w:t xml:space="preserve">                                 (Required)</w:t>
      </w:r>
    </w:p>
    <w:p w14:paraId="5811A40D" w14:textId="77777777" w:rsidR="009D7AAC" w:rsidRDefault="009D7AAC" w:rsidP="009D7AAC">
      <w:pPr>
        <w:pStyle w:val="BodyText"/>
      </w:pPr>
      <w:r>
        <w:t xml:space="preserve">              LAST EDITED:      APR 17, 2017 </w:t>
      </w:r>
    </w:p>
    <w:p w14:paraId="37CF74B8" w14:textId="77777777" w:rsidR="009D7AAC" w:rsidRDefault="009D7AAC" w:rsidP="009D7AAC">
      <w:pPr>
        <w:pStyle w:val="BodyText"/>
      </w:pPr>
      <w:r>
        <w:t xml:space="preserve">              HELP-PROMPT:      Please enter current Patient! </w:t>
      </w:r>
    </w:p>
    <w:p w14:paraId="7D5EF285" w14:textId="59E3DF5E" w:rsidR="009D7AAC" w:rsidRDefault="009D7AAC" w:rsidP="009D7AAC">
      <w:pPr>
        <w:pStyle w:val="BodyText"/>
      </w:pPr>
      <w:r>
        <w:t xml:space="preserve">              DESCRIPTION:        This is the Patient for this contact.  </w:t>
      </w:r>
    </w:p>
    <w:p w14:paraId="717E6298" w14:textId="77777777" w:rsidR="009D7AAC" w:rsidRDefault="009D7AAC" w:rsidP="009D7AAC">
      <w:pPr>
        <w:pStyle w:val="BodyText"/>
      </w:pPr>
      <w:r>
        <w:t xml:space="preserve">              TECHNICAL DESCR:</w:t>
      </w:r>
    </w:p>
    <w:p w14:paraId="18994806" w14:textId="77777777" w:rsidR="009D7AAC" w:rsidRDefault="009D7AAC" w:rsidP="009D7AAC">
      <w:pPr>
        <w:pStyle w:val="BodyText"/>
      </w:pPr>
      <w:r>
        <w:t xml:space="preserve">                                Pointer to the Patient(#2) file.  </w:t>
      </w:r>
    </w:p>
    <w:p w14:paraId="4B6CC9BF" w14:textId="77777777" w:rsidR="009D7AAC" w:rsidRDefault="009D7AAC" w:rsidP="009D7AAC">
      <w:pPr>
        <w:pStyle w:val="BodyText"/>
      </w:pPr>
    </w:p>
    <w:p w14:paraId="27848DBD" w14:textId="77777777" w:rsidR="009D7AAC" w:rsidRDefault="009D7AAC" w:rsidP="009D7AAC">
      <w:pPr>
        <w:pStyle w:val="BodyText"/>
      </w:pPr>
      <w:r>
        <w:t xml:space="preserve">              CROSS-REFERENCE:  409.86^B </w:t>
      </w:r>
    </w:p>
    <w:p w14:paraId="233E4DF9" w14:textId="77777777" w:rsidR="009D7AAC" w:rsidRDefault="009D7AAC" w:rsidP="009D7AAC">
      <w:pPr>
        <w:pStyle w:val="BodyText"/>
      </w:pPr>
      <w:r>
        <w:t xml:space="preserve">                                1)= S ^SDEC(409.86,"B",$E(X,1,30),DA)=""</w:t>
      </w:r>
    </w:p>
    <w:p w14:paraId="284219C8" w14:textId="77777777" w:rsidR="009D7AAC" w:rsidRDefault="009D7AAC" w:rsidP="009D7AAC">
      <w:pPr>
        <w:pStyle w:val="BodyText"/>
      </w:pPr>
      <w:r>
        <w:t xml:space="preserve">                                2)= K ^SDEC(409.86,"B",$E(X,1,30),DA)</w:t>
      </w:r>
    </w:p>
    <w:p w14:paraId="0AE3DCB6" w14:textId="77777777" w:rsidR="009D7AAC" w:rsidRDefault="009D7AAC" w:rsidP="009D7AAC">
      <w:pPr>
        <w:pStyle w:val="BodyText"/>
      </w:pPr>
    </w:p>
    <w:p w14:paraId="003BDBE3" w14:textId="0899DB2A" w:rsidR="009D7AAC" w:rsidRDefault="009D7AAC" w:rsidP="009D7AAC">
      <w:pPr>
        <w:pStyle w:val="BodyText"/>
      </w:pPr>
      <w:r>
        <w:t>409.86,1      CLINIC                 0;2 POINTER</w:t>
      </w:r>
      <w:r w:rsidR="009215A4">
        <w:t xml:space="preserve"> TO HOSPITAL LOCATION FILE (#44</w:t>
      </w:r>
      <w:r>
        <w:t>)</w:t>
      </w:r>
    </w:p>
    <w:p w14:paraId="2E26E70E" w14:textId="77777777" w:rsidR="009D7AAC" w:rsidRDefault="009D7AAC" w:rsidP="009D7AAC">
      <w:pPr>
        <w:pStyle w:val="BodyText"/>
      </w:pPr>
      <w:r>
        <w:t xml:space="preserve">              LAST EDITED:      MAY 02, 2017 </w:t>
      </w:r>
    </w:p>
    <w:p w14:paraId="257ACBC7" w14:textId="77777777" w:rsidR="009D7AAC" w:rsidRDefault="009D7AAC" w:rsidP="009D7AAC">
      <w:pPr>
        <w:pStyle w:val="BodyText"/>
      </w:pPr>
      <w:r>
        <w:t xml:space="preserve">              HELP-PROMPT:      Please enter contact clinic! </w:t>
      </w:r>
    </w:p>
    <w:p w14:paraId="53D6C8E9" w14:textId="710DD4E0" w:rsidR="009D7AAC" w:rsidRDefault="009D7AAC" w:rsidP="009D7AAC">
      <w:pPr>
        <w:pStyle w:val="BodyText"/>
      </w:pPr>
      <w:r>
        <w:t xml:space="preserve">              DESCRIPTION:        This is the Clinic for this contact.  </w:t>
      </w:r>
    </w:p>
    <w:p w14:paraId="302D1F19" w14:textId="77777777" w:rsidR="009D7AAC" w:rsidRDefault="009D7AAC" w:rsidP="009D7AAC">
      <w:pPr>
        <w:pStyle w:val="BodyText"/>
      </w:pPr>
      <w:r>
        <w:t xml:space="preserve">              TECHNICAL DESCR:</w:t>
      </w:r>
    </w:p>
    <w:p w14:paraId="4E0EDB2C" w14:textId="77777777" w:rsidR="009D7AAC" w:rsidRDefault="009D7AAC" w:rsidP="009D7AAC">
      <w:pPr>
        <w:pStyle w:val="BodyText"/>
      </w:pPr>
      <w:r>
        <w:t xml:space="preserve">                                Pointer to the Hospital Location(#44) file.  </w:t>
      </w:r>
    </w:p>
    <w:p w14:paraId="2AFAFFB3" w14:textId="77777777" w:rsidR="009D7AAC" w:rsidRDefault="009D7AAC" w:rsidP="009D7AAC">
      <w:pPr>
        <w:pStyle w:val="BodyText"/>
      </w:pPr>
    </w:p>
    <w:p w14:paraId="2AD0C52F" w14:textId="77777777" w:rsidR="009D7AAC" w:rsidRDefault="009D7AAC" w:rsidP="009D7AAC">
      <w:pPr>
        <w:pStyle w:val="BodyText"/>
      </w:pPr>
      <w:r>
        <w:t>409.86,1.1    SERVICE                0;6 POINTER TO CLINIC STOP FILE (#40.7)</w:t>
      </w:r>
    </w:p>
    <w:p w14:paraId="1D08416D" w14:textId="77777777" w:rsidR="009D7AAC" w:rsidRDefault="009D7AAC" w:rsidP="009D7AAC">
      <w:pPr>
        <w:pStyle w:val="BodyText"/>
      </w:pPr>
      <w:r>
        <w:t xml:space="preserve">              LAST EDITED:      JUN 11, 2017 </w:t>
      </w:r>
    </w:p>
    <w:p w14:paraId="60C2C0BF" w14:textId="77777777" w:rsidR="009D7AAC" w:rsidRDefault="009D7AAC" w:rsidP="009D7AAC">
      <w:pPr>
        <w:pStyle w:val="BodyText"/>
      </w:pPr>
      <w:r>
        <w:t xml:space="preserve">              HELP-PROMPT:      Please enter Service for this contact. </w:t>
      </w:r>
    </w:p>
    <w:p w14:paraId="245D39DF" w14:textId="4424DFDA" w:rsidR="009D7AAC" w:rsidRDefault="009D7AAC" w:rsidP="009D7AAC">
      <w:pPr>
        <w:pStyle w:val="BodyText"/>
      </w:pPr>
      <w:r>
        <w:t xml:space="preserve">              DESCRIPTION:</w:t>
      </w:r>
      <w:r w:rsidR="009215A4">
        <w:t xml:space="preserve"> </w:t>
      </w:r>
      <w:r>
        <w:t xml:space="preserve">       This is the Service for this contact.  </w:t>
      </w:r>
    </w:p>
    <w:p w14:paraId="2781DA28" w14:textId="77777777" w:rsidR="009D7AAC" w:rsidRDefault="009D7AAC" w:rsidP="009D7AAC">
      <w:pPr>
        <w:pStyle w:val="BodyText"/>
      </w:pPr>
    </w:p>
    <w:p w14:paraId="3B9B0893" w14:textId="77777777" w:rsidR="009D7AAC" w:rsidRDefault="009D7AAC" w:rsidP="009D7AAC">
      <w:pPr>
        <w:pStyle w:val="BodyText"/>
      </w:pPr>
      <w:r>
        <w:t xml:space="preserve">              TECHNICAL DESCR:</w:t>
      </w:r>
    </w:p>
    <w:p w14:paraId="45A4B34A" w14:textId="77777777" w:rsidR="009D7AAC" w:rsidRDefault="009D7AAC" w:rsidP="009D7AAC">
      <w:pPr>
        <w:pStyle w:val="BodyText"/>
      </w:pPr>
      <w:r>
        <w:t xml:space="preserve">                                Pointer to the CLINIC STOP(#40.7) file.  </w:t>
      </w:r>
    </w:p>
    <w:p w14:paraId="5A7EE716" w14:textId="77777777" w:rsidR="009D7AAC" w:rsidRDefault="009D7AAC" w:rsidP="009D7AAC">
      <w:pPr>
        <w:pStyle w:val="BodyText"/>
      </w:pPr>
    </w:p>
    <w:p w14:paraId="6F5FCE66" w14:textId="77777777" w:rsidR="009D7AAC" w:rsidRDefault="009D7AAC" w:rsidP="009D7AAC">
      <w:pPr>
        <w:pStyle w:val="BodyText"/>
      </w:pPr>
      <w:r>
        <w:t>409.86,2      PREFERRED DATE         0;3 DATE</w:t>
      </w:r>
    </w:p>
    <w:p w14:paraId="03CD37D2" w14:textId="77777777" w:rsidR="009D7AAC" w:rsidRDefault="009D7AAC" w:rsidP="009D7AAC">
      <w:pPr>
        <w:pStyle w:val="BodyText"/>
      </w:pPr>
      <w:r>
        <w:lastRenderedPageBreak/>
        <w:t xml:space="preserve">              INPUT TRANSFORM:  S %DT="EX" D ^%DT S X=Y K:Y&lt;1 X</w:t>
      </w:r>
    </w:p>
    <w:p w14:paraId="72E3220B" w14:textId="77777777" w:rsidR="009D7AAC" w:rsidRDefault="009D7AAC" w:rsidP="009D7AAC">
      <w:pPr>
        <w:pStyle w:val="BodyText"/>
      </w:pPr>
      <w:r>
        <w:t xml:space="preserve">              LAST EDITED:      JUN 11, 2017 </w:t>
      </w:r>
    </w:p>
    <w:p w14:paraId="0E9DE707" w14:textId="77777777" w:rsidR="009D7AAC" w:rsidRDefault="009D7AAC" w:rsidP="009D7AAC">
      <w:pPr>
        <w:pStyle w:val="BodyText"/>
      </w:pPr>
      <w:r>
        <w:t xml:space="preserve">              HELP-PROMPT:      Please enter Preferred Date of appointment. </w:t>
      </w:r>
    </w:p>
    <w:p w14:paraId="5EAD4086" w14:textId="44D7C211" w:rsidR="009D7AAC" w:rsidRDefault="009D7AAC" w:rsidP="009D7AAC">
      <w:pPr>
        <w:pStyle w:val="BodyText"/>
      </w:pPr>
      <w:r>
        <w:t xml:space="preserve">              DESCRIPTION:      This is the Preferred Date of Appointment for</w:t>
      </w:r>
      <w:r w:rsidR="009215A4">
        <w:t xml:space="preserve"> </w:t>
      </w:r>
      <w:r>
        <w:t xml:space="preserve">this contact.  </w:t>
      </w:r>
    </w:p>
    <w:p w14:paraId="03DA9F07" w14:textId="32294FEB" w:rsidR="009D7AAC" w:rsidRDefault="009D7AAC" w:rsidP="009D7AAC">
      <w:pPr>
        <w:pStyle w:val="BodyText"/>
      </w:pPr>
      <w:r>
        <w:t xml:space="preserve">              TECHNICAL DESCR:  This date field contains the Preferred Date of</w:t>
      </w:r>
      <w:r w:rsidR="009215A4">
        <w:t xml:space="preserve"> Ap</w:t>
      </w:r>
      <w:r>
        <w:t xml:space="preserve">pointment for this contact.  </w:t>
      </w:r>
    </w:p>
    <w:p w14:paraId="75138C3B" w14:textId="77777777" w:rsidR="009D7AAC" w:rsidRDefault="009D7AAC" w:rsidP="009D7AAC">
      <w:pPr>
        <w:pStyle w:val="BodyText"/>
      </w:pPr>
    </w:p>
    <w:p w14:paraId="7F70FD6C" w14:textId="77777777" w:rsidR="009D7AAC" w:rsidRDefault="009D7AAC" w:rsidP="009D7AAC">
      <w:pPr>
        <w:pStyle w:val="BodyText"/>
      </w:pPr>
      <w:r>
        <w:t>409.86,2.1    REQUEST TYPE           0;4 SET (Required)</w:t>
      </w:r>
    </w:p>
    <w:p w14:paraId="07A72D10" w14:textId="77777777" w:rsidR="009D7AAC" w:rsidRDefault="009D7AAC" w:rsidP="009D7AAC">
      <w:pPr>
        <w:pStyle w:val="BodyText"/>
      </w:pPr>
      <w:r>
        <w:t xml:space="preserve">                                'A' FOR APPOINTMENT; </w:t>
      </w:r>
    </w:p>
    <w:p w14:paraId="33786254" w14:textId="77777777" w:rsidR="009D7AAC" w:rsidRDefault="009D7AAC" w:rsidP="009D7AAC">
      <w:pPr>
        <w:pStyle w:val="BodyText"/>
      </w:pPr>
      <w:r>
        <w:t xml:space="preserve">                                'C' FOR CONSULT; </w:t>
      </w:r>
    </w:p>
    <w:p w14:paraId="2C610E1A" w14:textId="77777777" w:rsidR="009D7AAC" w:rsidRDefault="009D7AAC" w:rsidP="009D7AAC">
      <w:pPr>
        <w:pStyle w:val="BodyText"/>
      </w:pPr>
      <w:r>
        <w:t xml:space="preserve">                                'R' FOR RECALL; </w:t>
      </w:r>
    </w:p>
    <w:p w14:paraId="2266D044" w14:textId="77777777" w:rsidR="009D7AAC" w:rsidRDefault="009D7AAC" w:rsidP="009D7AAC">
      <w:pPr>
        <w:pStyle w:val="BodyText"/>
      </w:pPr>
      <w:r>
        <w:t xml:space="preserve">                                'V' FOR VETERAN; </w:t>
      </w:r>
    </w:p>
    <w:p w14:paraId="5D508BDB" w14:textId="77777777" w:rsidR="009D7AAC" w:rsidRDefault="009D7AAC" w:rsidP="009D7AAC">
      <w:pPr>
        <w:pStyle w:val="BodyText"/>
      </w:pPr>
      <w:r>
        <w:t xml:space="preserve">                                'M' FOR MOBILE; </w:t>
      </w:r>
    </w:p>
    <w:p w14:paraId="76123183" w14:textId="77777777" w:rsidR="009D7AAC" w:rsidRDefault="009D7AAC" w:rsidP="009D7AAC">
      <w:pPr>
        <w:pStyle w:val="BodyText"/>
      </w:pPr>
      <w:r>
        <w:t xml:space="preserve">                                'P' FOR PROCEDURE; </w:t>
      </w:r>
    </w:p>
    <w:p w14:paraId="33027071" w14:textId="77777777" w:rsidR="009D7AAC" w:rsidRDefault="009D7AAC" w:rsidP="009D7AAC">
      <w:pPr>
        <w:pStyle w:val="BodyText"/>
      </w:pPr>
      <w:r>
        <w:t xml:space="preserve">                                'E' FOR EWL; </w:t>
      </w:r>
    </w:p>
    <w:p w14:paraId="7FA070A5" w14:textId="77777777" w:rsidR="009D7AAC" w:rsidRDefault="009D7AAC" w:rsidP="009D7AAC">
      <w:pPr>
        <w:pStyle w:val="BodyText"/>
      </w:pPr>
      <w:r>
        <w:t xml:space="preserve">                                'W' FOR W2VA; </w:t>
      </w:r>
    </w:p>
    <w:p w14:paraId="490E62BA" w14:textId="77777777" w:rsidR="009D7AAC" w:rsidRDefault="009D7AAC" w:rsidP="009D7AAC">
      <w:pPr>
        <w:pStyle w:val="BodyText"/>
      </w:pPr>
      <w:r>
        <w:t xml:space="preserve">                                'RTC' FOR RETURN TO CLINIC; </w:t>
      </w:r>
    </w:p>
    <w:p w14:paraId="47EE4BEB" w14:textId="77777777" w:rsidR="009D7AAC" w:rsidRDefault="009D7AAC" w:rsidP="009D7AAC">
      <w:pPr>
        <w:pStyle w:val="BodyText"/>
      </w:pPr>
      <w:r>
        <w:t xml:space="preserve">              LAST EDITED:      JUN 12, 2017 </w:t>
      </w:r>
    </w:p>
    <w:p w14:paraId="1BE341C0" w14:textId="77777777" w:rsidR="009D7AAC" w:rsidRDefault="009D7AAC" w:rsidP="009D7AAC">
      <w:pPr>
        <w:pStyle w:val="BodyText"/>
      </w:pPr>
      <w:r>
        <w:t xml:space="preserve">              HELP-PROMPT:      Select the Request Type for this contact! </w:t>
      </w:r>
    </w:p>
    <w:p w14:paraId="50BA9060" w14:textId="7F146718" w:rsidR="009D7AAC" w:rsidRDefault="009D7AAC" w:rsidP="009D7AAC">
      <w:pPr>
        <w:pStyle w:val="BodyText"/>
      </w:pPr>
      <w:r>
        <w:t xml:space="preserve">              DESCRIPTION:        This is the Request Type of this contact.  </w:t>
      </w:r>
    </w:p>
    <w:p w14:paraId="0CAC2692" w14:textId="77777777" w:rsidR="009D7AAC" w:rsidRDefault="009D7AAC" w:rsidP="009D7AAC">
      <w:pPr>
        <w:pStyle w:val="BodyText"/>
      </w:pPr>
      <w:r>
        <w:t xml:space="preserve">              TECHNICAL DESCR:</w:t>
      </w:r>
    </w:p>
    <w:p w14:paraId="43506E0E" w14:textId="77777777" w:rsidR="009D7AAC" w:rsidRDefault="009D7AAC" w:rsidP="009D7AAC">
      <w:pPr>
        <w:pStyle w:val="BodyText"/>
      </w:pPr>
      <w:r>
        <w:t xml:space="preserve">                                Contact Request Type is a set of codes.  </w:t>
      </w:r>
    </w:p>
    <w:p w14:paraId="7F9ADFB5" w14:textId="77777777" w:rsidR="009D7AAC" w:rsidRDefault="009D7AAC" w:rsidP="009D7AAC">
      <w:pPr>
        <w:pStyle w:val="BodyText"/>
      </w:pPr>
    </w:p>
    <w:p w14:paraId="526A877A" w14:textId="77777777" w:rsidR="009D7AAC" w:rsidRDefault="009D7AAC" w:rsidP="009D7AAC">
      <w:pPr>
        <w:pStyle w:val="BodyText"/>
      </w:pPr>
      <w:r>
        <w:t>409.86,2.2    MAIN SEQUENCE          0;5 NUMBER</w:t>
      </w:r>
    </w:p>
    <w:p w14:paraId="2CA5A290" w14:textId="77777777" w:rsidR="009D7AAC" w:rsidRDefault="009D7AAC" w:rsidP="009D7AAC">
      <w:pPr>
        <w:pStyle w:val="BodyText"/>
      </w:pPr>
      <w:r>
        <w:t xml:space="preserve">              INPUT TRANSFORM:  K:+X'=X!(X&gt;99)!(X&lt;0)!(X?.E1"."1N.N) X</w:t>
      </w:r>
    </w:p>
    <w:p w14:paraId="695A3904" w14:textId="77777777" w:rsidR="009D7AAC" w:rsidRDefault="009D7AAC" w:rsidP="009D7AAC">
      <w:pPr>
        <w:pStyle w:val="BodyText"/>
      </w:pPr>
      <w:r>
        <w:t xml:space="preserve">              LAST EDITED:      APR 29, 2017 </w:t>
      </w:r>
    </w:p>
    <w:p w14:paraId="49857095" w14:textId="5B83DE38" w:rsidR="009D7AAC" w:rsidRDefault="009D7AAC" w:rsidP="009D7AAC">
      <w:pPr>
        <w:pStyle w:val="BodyText"/>
      </w:pPr>
      <w:r>
        <w:t xml:space="preserve">              HELP-PROMPT:      Type a number between 0 and 99, 0 decimal digits. </w:t>
      </w:r>
    </w:p>
    <w:p w14:paraId="7B86F6FF" w14:textId="733B685C" w:rsidR="009D7AAC" w:rsidRDefault="009D7AAC" w:rsidP="009D7AAC">
      <w:pPr>
        <w:pStyle w:val="BodyText"/>
      </w:pPr>
      <w:r>
        <w:t xml:space="preserve">              DESCRIPTION:      The Main Sequence field keeps track of the</w:t>
      </w:r>
      <w:r w:rsidR="009215A4">
        <w:t xml:space="preserve"> </w:t>
      </w:r>
      <w:r>
        <w:t xml:space="preserve">number of contacts.  </w:t>
      </w:r>
    </w:p>
    <w:p w14:paraId="03BE9A03" w14:textId="77777777" w:rsidR="009D7AAC" w:rsidRDefault="009D7AAC" w:rsidP="009D7AAC">
      <w:pPr>
        <w:pStyle w:val="BodyText"/>
      </w:pPr>
    </w:p>
    <w:p w14:paraId="72BDAF23" w14:textId="57ACEC94" w:rsidR="009D7AAC" w:rsidRDefault="009D7AAC" w:rsidP="009D7AAC">
      <w:pPr>
        <w:pStyle w:val="BodyText"/>
      </w:pPr>
      <w:r>
        <w:t xml:space="preserve">              TECHNICAL DESCR:  The Main Sequence is a numeric field that</w:t>
      </w:r>
      <w:r w:rsidR="009215A4">
        <w:t xml:space="preserve"> </w:t>
      </w:r>
      <w:r>
        <w:t xml:space="preserve">tracks the number contact of attempts.  </w:t>
      </w:r>
    </w:p>
    <w:p w14:paraId="71F4B9CA" w14:textId="77777777" w:rsidR="009D7AAC" w:rsidRDefault="009D7AAC" w:rsidP="009D7AAC">
      <w:pPr>
        <w:pStyle w:val="BodyText"/>
      </w:pPr>
    </w:p>
    <w:p w14:paraId="0ECE8C8A" w14:textId="77777777" w:rsidR="009D7AAC" w:rsidRDefault="009D7AAC" w:rsidP="009D7AAC">
      <w:pPr>
        <w:pStyle w:val="BodyText"/>
      </w:pPr>
      <w:r>
        <w:t>409.86,3      DATE/TIME of CONTACT   1;0 DATE Multiple #409.863</w:t>
      </w:r>
    </w:p>
    <w:p w14:paraId="7931DF42" w14:textId="282D61AF" w:rsidR="009D7AAC" w:rsidRDefault="009D7AAC" w:rsidP="009D7AAC">
      <w:pPr>
        <w:pStyle w:val="BodyText"/>
      </w:pPr>
      <w:r>
        <w:lastRenderedPageBreak/>
        <w:t xml:space="preserve">              DESCRIPTION:</w:t>
      </w:r>
      <w:r w:rsidR="009215A4">
        <w:t xml:space="preserve"> </w:t>
      </w:r>
      <w:r>
        <w:t xml:space="preserve">        This is the DATE/TIME multiple of the contact.  </w:t>
      </w:r>
    </w:p>
    <w:p w14:paraId="32106C95" w14:textId="77777777" w:rsidR="009D7AAC" w:rsidRDefault="009D7AAC" w:rsidP="009D7AAC">
      <w:pPr>
        <w:pStyle w:val="BodyText"/>
      </w:pPr>
      <w:r>
        <w:t xml:space="preserve">              TECHNICAL DESCR:  DATE/TIME of CONTACT multiple tracks the number</w:t>
      </w:r>
    </w:p>
    <w:p w14:paraId="3B225344" w14:textId="77777777" w:rsidR="009D7AAC" w:rsidRDefault="009D7AAC" w:rsidP="009D7AAC">
      <w:pPr>
        <w:pStyle w:val="BodyText"/>
      </w:pPr>
      <w:r>
        <w:t xml:space="preserve">                                of contacts for this patient.  </w:t>
      </w:r>
    </w:p>
    <w:p w14:paraId="2EE127F4" w14:textId="77777777" w:rsidR="009D7AAC" w:rsidRDefault="009D7AAC" w:rsidP="009D7AAC">
      <w:pPr>
        <w:pStyle w:val="BodyText"/>
      </w:pPr>
    </w:p>
    <w:p w14:paraId="70B82001" w14:textId="77777777" w:rsidR="009D7AAC" w:rsidRDefault="009D7AAC" w:rsidP="009D7AAC">
      <w:pPr>
        <w:pStyle w:val="BodyText"/>
      </w:pPr>
      <w:r>
        <w:t>409.863,.01     DATE/TIME of CONTACT   0;1 DATE (Required) (Multiply asked)</w:t>
      </w:r>
    </w:p>
    <w:p w14:paraId="2F90FEF3" w14:textId="77777777" w:rsidR="009D7AAC" w:rsidRDefault="009D7AAC" w:rsidP="009D7AAC">
      <w:pPr>
        <w:pStyle w:val="BodyText"/>
      </w:pPr>
      <w:r>
        <w:t xml:space="preserve">                INPUT TRANSFORM:  S %DT="ETXR" D ^%DT S X=Y K:Y&lt;1 X</w:t>
      </w:r>
    </w:p>
    <w:p w14:paraId="689172A9" w14:textId="77777777" w:rsidR="009D7AAC" w:rsidRDefault="009D7AAC" w:rsidP="009D7AAC">
      <w:pPr>
        <w:pStyle w:val="BodyText"/>
      </w:pPr>
      <w:r>
        <w:t xml:space="preserve">                LAST EDITED:      MAY 01, 2017 </w:t>
      </w:r>
    </w:p>
    <w:p w14:paraId="2EE8BB0D" w14:textId="77777777" w:rsidR="009D7AAC" w:rsidRDefault="009D7AAC" w:rsidP="009D7AAC">
      <w:pPr>
        <w:pStyle w:val="BodyText"/>
      </w:pPr>
      <w:r>
        <w:t xml:space="preserve">                HELP-PROMPT:      Please enter DATE/TIME of CONTACT. </w:t>
      </w:r>
    </w:p>
    <w:p w14:paraId="4B584EB8" w14:textId="206C3851" w:rsidR="009D7AAC" w:rsidRDefault="009D7AAC" w:rsidP="009D7AAC">
      <w:pPr>
        <w:pStyle w:val="BodyText"/>
      </w:pPr>
      <w:r>
        <w:t xml:space="preserve">                DESCRIPTION:      This is the Date/Time of contact for this</w:t>
      </w:r>
      <w:r w:rsidR="009215A4">
        <w:t xml:space="preserve"> </w:t>
      </w:r>
      <w:r>
        <w:t xml:space="preserve">patient.  </w:t>
      </w:r>
    </w:p>
    <w:p w14:paraId="06E30D11" w14:textId="77777777" w:rsidR="009D7AAC" w:rsidRDefault="009D7AAC" w:rsidP="009D7AAC">
      <w:pPr>
        <w:pStyle w:val="BodyText"/>
      </w:pPr>
      <w:r>
        <w:t xml:space="preserve">                TECHNICAL DESCR:  This is a date/time field used to record the</w:t>
      </w:r>
    </w:p>
    <w:p w14:paraId="4F78F4D4" w14:textId="77777777" w:rsidR="009D7AAC" w:rsidRDefault="009D7AAC" w:rsidP="009D7AAC">
      <w:pPr>
        <w:pStyle w:val="BodyText"/>
      </w:pPr>
      <w:r>
        <w:t xml:space="preserve">                                  date/time a contact is entered.  </w:t>
      </w:r>
    </w:p>
    <w:p w14:paraId="6E5556EF" w14:textId="77777777" w:rsidR="009D7AAC" w:rsidRDefault="009D7AAC" w:rsidP="009D7AAC">
      <w:pPr>
        <w:pStyle w:val="BodyText"/>
      </w:pPr>
    </w:p>
    <w:p w14:paraId="5AF4FA92" w14:textId="77777777" w:rsidR="009D7AAC" w:rsidRDefault="009D7AAC" w:rsidP="009D7AAC">
      <w:pPr>
        <w:pStyle w:val="BodyText"/>
      </w:pPr>
      <w:r>
        <w:t xml:space="preserve">                CROSS-REFERENCE:  409.863^B </w:t>
      </w:r>
    </w:p>
    <w:p w14:paraId="6C779837" w14:textId="0EA69CEE" w:rsidR="009D7AAC" w:rsidRDefault="009D7AAC" w:rsidP="009D7AAC">
      <w:pPr>
        <w:pStyle w:val="BodyText"/>
      </w:pPr>
      <w:r>
        <w:t xml:space="preserve">                                1)= S ^SDEC(409.86,DA(1),1,"B",$E(X,1,30),DA)=" "</w:t>
      </w:r>
    </w:p>
    <w:p w14:paraId="764BCFAD" w14:textId="77777777" w:rsidR="009D7AAC" w:rsidRDefault="009D7AAC" w:rsidP="009D7AAC">
      <w:pPr>
        <w:pStyle w:val="BodyText"/>
      </w:pPr>
      <w:r>
        <w:t xml:space="preserve">                                2)= K ^SDEC(409.86,DA(1),1,"B",$E(X,1,30),DA)</w:t>
      </w:r>
    </w:p>
    <w:p w14:paraId="556B2153" w14:textId="77777777" w:rsidR="009D7AAC" w:rsidRDefault="009D7AAC" w:rsidP="009D7AAC">
      <w:pPr>
        <w:pStyle w:val="BodyText"/>
      </w:pPr>
    </w:p>
    <w:p w14:paraId="7AFA5838" w14:textId="77777777" w:rsidR="009D7AAC" w:rsidRDefault="009D7AAC" w:rsidP="009D7AAC">
      <w:pPr>
        <w:pStyle w:val="BodyText"/>
      </w:pPr>
      <w:r>
        <w:t>409.863,1       CONTACT TYPE         1;1 SET</w:t>
      </w:r>
    </w:p>
    <w:p w14:paraId="277D01A9" w14:textId="77777777" w:rsidR="009D7AAC" w:rsidRDefault="009D7AAC" w:rsidP="009D7AAC">
      <w:pPr>
        <w:pStyle w:val="BodyText"/>
      </w:pPr>
      <w:r>
        <w:t xml:space="preserve">                                'C' FOR CALL; </w:t>
      </w:r>
    </w:p>
    <w:p w14:paraId="01B57E66" w14:textId="77777777" w:rsidR="009D7AAC" w:rsidRDefault="009D7AAC" w:rsidP="009D7AAC">
      <w:pPr>
        <w:pStyle w:val="BodyText"/>
      </w:pPr>
      <w:r>
        <w:t xml:space="preserve">                                'L' FOR LETTER; </w:t>
      </w:r>
    </w:p>
    <w:p w14:paraId="2ABEC5E7" w14:textId="77777777" w:rsidR="009D7AAC" w:rsidRDefault="009D7AAC" w:rsidP="009D7AAC">
      <w:pPr>
        <w:pStyle w:val="BodyText"/>
      </w:pPr>
      <w:r>
        <w:t xml:space="preserve">                LAST EDITED:    JUN 11, 2017 </w:t>
      </w:r>
    </w:p>
    <w:p w14:paraId="73BB0742" w14:textId="77777777" w:rsidR="009D7AAC" w:rsidRDefault="009D7AAC" w:rsidP="009D7AAC">
      <w:pPr>
        <w:pStyle w:val="BodyText"/>
      </w:pPr>
      <w:r>
        <w:t xml:space="preserve">                HELP-PROMPT:    Select Contact Type! </w:t>
      </w:r>
    </w:p>
    <w:p w14:paraId="01D5D9C2" w14:textId="0DB7AB88" w:rsidR="009D7AAC" w:rsidRDefault="009D7AAC" w:rsidP="009D7AAC">
      <w:pPr>
        <w:pStyle w:val="BodyText"/>
      </w:pPr>
      <w:r>
        <w:t xml:space="preserve">                DESCRIPTION:    This field Contact Type is how the patient is</w:t>
      </w:r>
      <w:r w:rsidR="009215A4">
        <w:t xml:space="preserve"> </w:t>
      </w:r>
      <w:r>
        <w:t xml:space="preserve">contacted.  </w:t>
      </w:r>
    </w:p>
    <w:p w14:paraId="5FFEFBF5" w14:textId="04313FB6" w:rsidR="009D7AAC" w:rsidRDefault="009D7AAC" w:rsidP="009D7AAC">
      <w:pPr>
        <w:pStyle w:val="BodyText"/>
      </w:pPr>
      <w:r>
        <w:t xml:space="preserve">                TECHNICAL </w:t>
      </w:r>
      <w:proofErr w:type="spellStart"/>
      <w:r>
        <w:t>DESCR:This</w:t>
      </w:r>
      <w:proofErr w:type="spellEnd"/>
      <w:r>
        <w:t xml:space="preserve"> field Contact Type is a set of codes of</w:t>
      </w:r>
      <w:r w:rsidR="009215A4">
        <w:t xml:space="preserve"> </w:t>
      </w:r>
      <w:r>
        <w:t xml:space="preserve"> how a patient is contacted.  </w:t>
      </w:r>
    </w:p>
    <w:p w14:paraId="5414DE0A" w14:textId="77777777" w:rsidR="009D7AAC" w:rsidRDefault="009D7AAC" w:rsidP="009D7AAC">
      <w:pPr>
        <w:pStyle w:val="BodyText"/>
      </w:pPr>
    </w:p>
    <w:p w14:paraId="1EC25768" w14:textId="77777777" w:rsidR="009D7AAC" w:rsidRDefault="009D7AAC" w:rsidP="009D7AAC">
      <w:pPr>
        <w:pStyle w:val="BodyText"/>
      </w:pPr>
      <w:r>
        <w:t>409.863,2       COMMENTS             1;2 FREE TEXT</w:t>
      </w:r>
    </w:p>
    <w:p w14:paraId="34A7DFBF" w14:textId="77777777" w:rsidR="009D7AAC" w:rsidRDefault="009D7AAC" w:rsidP="009D7AAC">
      <w:pPr>
        <w:pStyle w:val="BodyText"/>
      </w:pPr>
      <w:r>
        <w:t xml:space="preserve">                INPUT TRANSFORM:K:$L(X)&gt;80!($L(X)&lt;1) X</w:t>
      </w:r>
    </w:p>
    <w:p w14:paraId="273F8345" w14:textId="77777777" w:rsidR="009D7AAC" w:rsidRDefault="009D7AAC" w:rsidP="009D7AAC">
      <w:pPr>
        <w:pStyle w:val="BodyText"/>
      </w:pPr>
      <w:r>
        <w:t xml:space="preserve">                LAST EDITED:    JUN 11, 2017 </w:t>
      </w:r>
    </w:p>
    <w:p w14:paraId="4A9BC296" w14:textId="77777777" w:rsidR="009D7AAC" w:rsidRDefault="009D7AAC" w:rsidP="009D7AAC">
      <w:pPr>
        <w:pStyle w:val="BodyText"/>
      </w:pPr>
      <w:r>
        <w:t xml:space="preserve">                HELP-PROMPT:    Answer must be 1-80 characters in length. </w:t>
      </w:r>
    </w:p>
    <w:p w14:paraId="054B6BCC" w14:textId="4758615E" w:rsidR="009D7AAC" w:rsidRDefault="009D7AAC" w:rsidP="009D7AAC">
      <w:pPr>
        <w:pStyle w:val="BodyText"/>
      </w:pPr>
      <w:r>
        <w:t xml:space="preserve">                DESCRIPTION:    This is any comments associated with this</w:t>
      </w:r>
      <w:r w:rsidR="009215A4">
        <w:t xml:space="preserve"> </w:t>
      </w:r>
      <w:r>
        <w:t xml:space="preserve">contact.  </w:t>
      </w:r>
    </w:p>
    <w:p w14:paraId="09B5D86F" w14:textId="37CA811A" w:rsidR="009D7AAC" w:rsidRDefault="009D7AAC" w:rsidP="009D7AAC">
      <w:pPr>
        <w:pStyle w:val="BodyText"/>
      </w:pPr>
      <w:r>
        <w:t xml:space="preserve">                TECHNICAL </w:t>
      </w:r>
      <w:proofErr w:type="spellStart"/>
      <w:r>
        <w:t>DESCR:This</w:t>
      </w:r>
      <w:proofErr w:type="spellEnd"/>
      <w:r>
        <w:t xml:space="preserve"> is a Free Text field used to enter</w:t>
      </w:r>
      <w:r w:rsidR="009215A4">
        <w:t xml:space="preserve"> </w:t>
      </w:r>
      <w:r>
        <w:t xml:space="preserve">comments for this contact. </w:t>
      </w:r>
    </w:p>
    <w:p w14:paraId="203CC2F0" w14:textId="77777777" w:rsidR="009D7AAC" w:rsidRDefault="009D7AAC" w:rsidP="009D7AAC">
      <w:pPr>
        <w:pStyle w:val="BodyText"/>
      </w:pPr>
    </w:p>
    <w:p w14:paraId="209381B0" w14:textId="77777777" w:rsidR="009D7AAC" w:rsidRDefault="009D7AAC" w:rsidP="009D7AAC">
      <w:pPr>
        <w:pStyle w:val="BodyText"/>
      </w:pPr>
      <w:r>
        <w:lastRenderedPageBreak/>
        <w:t>409.863,3       LEFT MESSAGE         1;3 SET</w:t>
      </w:r>
    </w:p>
    <w:p w14:paraId="7FCBD18E" w14:textId="77777777" w:rsidR="009D7AAC" w:rsidRDefault="009D7AAC" w:rsidP="009D7AAC">
      <w:pPr>
        <w:pStyle w:val="BodyText"/>
      </w:pPr>
      <w:r>
        <w:t xml:space="preserve">                                '0' FOR NO; </w:t>
      </w:r>
    </w:p>
    <w:p w14:paraId="4933225B" w14:textId="77777777" w:rsidR="009D7AAC" w:rsidRDefault="009D7AAC" w:rsidP="009D7AAC">
      <w:pPr>
        <w:pStyle w:val="BodyText"/>
      </w:pPr>
      <w:r>
        <w:t xml:space="preserve">                                '1' FOR YES; </w:t>
      </w:r>
    </w:p>
    <w:p w14:paraId="49B9DAF2" w14:textId="77777777" w:rsidR="009D7AAC" w:rsidRDefault="009D7AAC" w:rsidP="009D7AAC">
      <w:pPr>
        <w:pStyle w:val="BodyText"/>
      </w:pPr>
      <w:r>
        <w:t xml:space="preserve">                LAST EDITED:    JUN 12, 2017 </w:t>
      </w:r>
    </w:p>
    <w:p w14:paraId="02DA6B8F" w14:textId="4A7C1208" w:rsidR="009D7AAC" w:rsidRDefault="009D7AAC" w:rsidP="009D7AAC">
      <w:pPr>
        <w:pStyle w:val="BodyText"/>
      </w:pPr>
      <w:r>
        <w:t xml:space="preserve">                HELP-PROMPT:    Enter 'YES' if patient was left a message, else </w:t>
      </w:r>
      <w:r w:rsidR="009215A4">
        <w:t>e</w:t>
      </w:r>
      <w:r>
        <w:t xml:space="preserve">nter 'NO'. </w:t>
      </w:r>
    </w:p>
    <w:p w14:paraId="5C339845" w14:textId="56AA7B11" w:rsidR="009D7AAC" w:rsidRDefault="009D7AAC" w:rsidP="009D7AAC">
      <w:pPr>
        <w:pStyle w:val="BodyText"/>
      </w:pPr>
      <w:r>
        <w:t xml:space="preserve">                DESCRIPTION:    This field is if the patient was left a</w:t>
      </w:r>
      <w:r w:rsidR="009215A4">
        <w:t xml:space="preserve"> </w:t>
      </w:r>
      <w:r>
        <w:t xml:space="preserve">message.  </w:t>
      </w:r>
    </w:p>
    <w:p w14:paraId="4831358C" w14:textId="77777777" w:rsidR="009D7AAC" w:rsidRDefault="009D7AAC" w:rsidP="009D7AAC">
      <w:pPr>
        <w:pStyle w:val="BodyText"/>
      </w:pPr>
      <w:r>
        <w:t xml:space="preserve">                TECHNICAL DESCR:</w:t>
      </w:r>
    </w:p>
    <w:p w14:paraId="22E015ED" w14:textId="77777777" w:rsidR="009D7AAC" w:rsidRDefault="009D7AAC" w:rsidP="009D7AAC">
      <w:pPr>
        <w:pStyle w:val="BodyText"/>
      </w:pPr>
      <w:r>
        <w:t xml:space="preserve">                                The Left Message field is a set of codes.  </w:t>
      </w:r>
    </w:p>
    <w:p w14:paraId="09B5E551" w14:textId="77777777" w:rsidR="009D7AAC" w:rsidRDefault="009D7AAC" w:rsidP="009D7AAC">
      <w:pPr>
        <w:pStyle w:val="BodyText"/>
      </w:pPr>
    </w:p>
    <w:p w14:paraId="65EF70B4" w14:textId="77777777" w:rsidR="009D7AAC" w:rsidRDefault="009D7AAC" w:rsidP="009D7AAC">
      <w:pPr>
        <w:pStyle w:val="BodyText"/>
      </w:pPr>
      <w:r>
        <w:t>409.863,4       SEQUENCE             1;4 NUMBER (Required)</w:t>
      </w:r>
    </w:p>
    <w:p w14:paraId="429C4870" w14:textId="77777777" w:rsidR="009D7AAC" w:rsidRDefault="009D7AAC" w:rsidP="009D7AAC">
      <w:pPr>
        <w:pStyle w:val="BodyText"/>
      </w:pPr>
      <w:r>
        <w:t xml:space="preserve">                INPUT TRANSFORM:K:+X'=X!(X&gt;99)!(X&lt;1)!(X?.E1"."1N.N) X</w:t>
      </w:r>
    </w:p>
    <w:p w14:paraId="0093D732" w14:textId="77777777" w:rsidR="009D7AAC" w:rsidRDefault="009D7AAC" w:rsidP="009D7AAC">
      <w:pPr>
        <w:pStyle w:val="BodyText"/>
      </w:pPr>
      <w:r>
        <w:t xml:space="preserve">                LAST EDITED:    APR 17, 2017 </w:t>
      </w:r>
    </w:p>
    <w:p w14:paraId="70992364" w14:textId="3060B335" w:rsidR="009D7AAC" w:rsidRDefault="009D7AAC" w:rsidP="009D7AAC">
      <w:pPr>
        <w:pStyle w:val="BodyText"/>
      </w:pPr>
      <w:r>
        <w:t xml:space="preserve">                HELP-PROMPT:    Type a number between 1 and 99, 0 decimal digits. </w:t>
      </w:r>
    </w:p>
    <w:p w14:paraId="2DBEF17D" w14:textId="43ADD286" w:rsidR="009D7AAC" w:rsidRDefault="009D7AAC" w:rsidP="009D7AAC">
      <w:pPr>
        <w:pStyle w:val="BodyText"/>
      </w:pPr>
      <w:r>
        <w:t xml:space="preserve">                DESCRIPTION:      This is the Sequence of this contact.  </w:t>
      </w:r>
    </w:p>
    <w:p w14:paraId="678952F0" w14:textId="5DFD7233" w:rsidR="009D7AAC" w:rsidRDefault="009D7AAC" w:rsidP="009D7AAC">
      <w:pPr>
        <w:pStyle w:val="BodyText"/>
      </w:pPr>
      <w:r>
        <w:t xml:space="preserve">                TECHNICAL DESCR:</w:t>
      </w:r>
      <w:r w:rsidR="009215A4">
        <w:t xml:space="preserve">  </w:t>
      </w:r>
      <w:r>
        <w:t xml:space="preserve">This field sequence is a numeric field.  </w:t>
      </w:r>
    </w:p>
    <w:p w14:paraId="1A3FBBD9" w14:textId="77777777" w:rsidR="009D7AAC" w:rsidRDefault="009D7AAC" w:rsidP="009D7AAC">
      <w:pPr>
        <w:pStyle w:val="BodyText"/>
      </w:pPr>
    </w:p>
    <w:p w14:paraId="60EB9C7B" w14:textId="77777777" w:rsidR="009D7AAC" w:rsidRDefault="009D7AAC" w:rsidP="009D7AAC">
      <w:pPr>
        <w:pStyle w:val="BodyText"/>
      </w:pPr>
      <w:r>
        <w:t>409.863,5       USER ENTERED CONTACT 1;5 POINTER TO NEW PERSON FILE (#200)</w:t>
      </w:r>
    </w:p>
    <w:p w14:paraId="09322C09" w14:textId="77777777" w:rsidR="009D7AAC" w:rsidRDefault="009D7AAC" w:rsidP="009D7AAC">
      <w:pPr>
        <w:pStyle w:val="BodyText"/>
      </w:pPr>
      <w:r>
        <w:t xml:space="preserve">                LAST EDITED:    JUN 11, 2017 </w:t>
      </w:r>
    </w:p>
    <w:p w14:paraId="64D01781" w14:textId="77777777" w:rsidR="009D7AAC" w:rsidRDefault="009D7AAC" w:rsidP="009D7AAC">
      <w:pPr>
        <w:pStyle w:val="BodyText"/>
      </w:pPr>
      <w:r>
        <w:t xml:space="preserve">                HELP-PROMPT:    Enter user who entered the contact! </w:t>
      </w:r>
    </w:p>
    <w:p w14:paraId="3150EA4D" w14:textId="7D8569C7" w:rsidR="009D7AAC" w:rsidRDefault="009D7AAC" w:rsidP="009D7AAC">
      <w:pPr>
        <w:pStyle w:val="BodyText"/>
      </w:pPr>
      <w:r>
        <w:t xml:space="preserve">                DESCRIPTION:      This is the user who entered the contact.  </w:t>
      </w:r>
    </w:p>
    <w:p w14:paraId="1FE3CE66" w14:textId="09AFFF5A" w:rsidR="009D7AAC" w:rsidRDefault="009D7AAC" w:rsidP="009D7AAC">
      <w:pPr>
        <w:pStyle w:val="BodyText"/>
      </w:pPr>
      <w:r>
        <w:t xml:space="preserve">                TECHNICAL </w:t>
      </w:r>
      <w:proofErr w:type="spellStart"/>
      <w:r>
        <w:t>DESCR:The</w:t>
      </w:r>
      <w:proofErr w:type="spellEnd"/>
      <w:r>
        <w:t xml:space="preserve"> User Entered Contact field is a pointer to</w:t>
      </w:r>
      <w:r w:rsidR="009215A4">
        <w:t xml:space="preserve"> </w:t>
      </w:r>
      <w:r>
        <w:t xml:space="preserve">file NEW PERSON(#200).  </w:t>
      </w:r>
    </w:p>
    <w:p w14:paraId="0171F155" w14:textId="77777777" w:rsidR="009D7AAC" w:rsidRDefault="009D7AAC" w:rsidP="009D7AAC">
      <w:pPr>
        <w:pStyle w:val="BodyText"/>
      </w:pPr>
    </w:p>
    <w:p w14:paraId="472542B8" w14:textId="77777777" w:rsidR="009D7AAC" w:rsidRDefault="009D7AAC" w:rsidP="009D7AAC">
      <w:pPr>
        <w:pStyle w:val="BodyText"/>
      </w:pPr>
      <w:r>
        <w:t>409.863,6       DATE/TIME ENTERED    1;6 DATE</w:t>
      </w:r>
    </w:p>
    <w:p w14:paraId="14E8E893" w14:textId="77777777" w:rsidR="009D7AAC" w:rsidRDefault="009D7AAC" w:rsidP="009D7AAC">
      <w:pPr>
        <w:pStyle w:val="BodyText"/>
      </w:pPr>
      <w:r>
        <w:t xml:space="preserve">                INPUT TRANSFORM:S %DT="ETX" D ^%DT S X=Y K:Y&lt;1 X</w:t>
      </w:r>
    </w:p>
    <w:p w14:paraId="462F159C" w14:textId="77777777" w:rsidR="009D7AAC" w:rsidRDefault="009D7AAC" w:rsidP="009D7AAC">
      <w:pPr>
        <w:pStyle w:val="BodyText"/>
      </w:pPr>
      <w:r>
        <w:t xml:space="preserve">                LAST EDITED:    JUN 12, 2017 </w:t>
      </w:r>
    </w:p>
    <w:p w14:paraId="175CE315" w14:textId="77777777" w:rsidR="009D7AAC" w:rsidRDefault="009D7AAC" w:rsidP="009D7AAC">
      <w:pPr>
        <w:pStyle w:val="BodyText"/>
      </w:pPr>
      <w:r>
        <w:t xml:space="preserve">                HELP-PROMPT:    Enter date/time contact was entered. </w:t>
      </w:r>
    </w:p>
    <w:p w14:paraId="135164B0" w14:textId="60E6BC5D" w:rsidR="009D7AAC" w:rsidRDefault="009D7AAC" w:rsidP="009D7AAC">
      <w:pPr>
        <w:pStyle w:val="BodyText"/>
      </w:pPr>
      <w:r>
        <w:t xml:space="preserve">                DESCRIPTION:      This is the date/time the contact was entered.  </w:t>
      </w:r>
    </w:p>
    <w:p w14:paraId="26CA31EB" w14:textId="77777777" w:rsidR="009D7AAC" w:rsidRDefault="009D7AAC" w:rsidP="009D7AAC">
      <w:pPr>
        <w:pStyle w:val="BodyText"/>
      </w:pPr>
      <w:r>
        <w:t xml:space="preserve">                TECHNICAL </w:t>
      </w:r>
      <w:proofErr w:type="spellStart"/>
      <w:r>
        <w:t>DESCR:This</w:t>
      </w:r>
      <w:proofErr w:type="spellEnd"/>
      <w:r>
        <w:t xml:space="preserve"> is a date/time field for when the contact</w:t>
      </w:r>
    </w:p>
    <w:p w14:paraId="35E9C6D5" w14:textId="77777777" w:rsidR="009D7AAC" w:rsidRDefault="009D7AAC" w:rsidP="009D7AAC">
      <w:pPr>
        <w:pStyle w:val="BodyText"/>
      </w:pPr>
      <w:r>
        <w:t xml:space="preserve">                                was entered.  </w:t>
      </w:r>
    </w:p>
    <w:p w14:paraId="44A4730D" w14:textId="77777777" w:rsidR="008C0712" w:rsidRPr="008C0712" w:rsidRDefault="008C0712" w:rsidP="008C0712">
      <w:pPr>
        <w:pStyle w:val="BodyText"/>
      </w:pPr>
    </w:p>
    <w:p w14:paraId="695B09F2" w14:textId="77777777" w:rsidR="00D7512E" w:rsidRDefault="00D7512E" w:rsidP="00AB1E80">
      <w:pPr>
        <w:pStyle w:val="Heading2"/>
      </w:pPr>
      <w:bookmarkStart w:id="2265" w:name="_Toc513557812"/>
      <w:r w:rsidRPr="00D7512E">
        <w:lastRenderedPageBreak/>
        <w:t>Exported Option</w:t>
      </w:r>
      <w:bookmarkEnd w:id="2265"/>
    </w:p>
    <w:p w14:paraId="649976C2" w14:textId="2C25BAD3" w:rsidR="005272C5" w:rsidRDefault="001A3E5C" w:rsidP="00B01C46">
      <w:pPr>
        <w:pStyle w:val="Caption"/>
        <w:jc w:val="center"/>
      </w:pPr>
      <w:bookmarkStart w:id="2266" w:name="_Toc513557885"/>
      <w:r>
        <w:t xml:space="preserve">Table </w:t>
      </w:r>
      <w:fldSimple w:instr=" SEQ Table \* ARABIC ">
        <w:r w:rsidR="00BE4505">
          <w:rPr>
            <w:noProof/>
          </w:rPr>
          <w:t>6</w:t>
        </w:r>
      </w:fldSimple>
      <w:r w:rsidR="005272C5">
        <w:t>: Exported Option and Description</w:t>
      </w:r>
      <w:bookmarkEnd w:id="2266"/>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Exported Option and Description with option name and description"/>
      </w:tblPr>
      <w:tblGrid>
        <w:gridCol w:w="3080"/>
        <w:gridCol w:w="6140"/>
      </w:tblGrid>
      <w:tr w:rsidR="00117954" w:rsidRPr="00D7512E" w14:paraId="03FD9783" w14:textId="77777777" w:rsidTr="00117954">
        <w:trPr>
          <w:cantSplit/>
          <w:trHeight w:val="188"/>
          <w:tblHeader/>
          <w:jc w:val="center"/>
        </w:trPr>
        <w:tc>
          <w:tcPr>
            <w:tcW w:w="3080" w:type="dxa"/>
            <w:shd w:val="pct15" w:color="auto" w:fill="auto"/>
            <w:tcMar>
              <w:top w:w="29" w:type="dxa"/>
              <w:left w:w="115" w:type="dxa"/>
              <w:bottom w:w="29" w:type="dxa"/>
              <w:right w:w="115" w:type="dxa"/>
            </w:tcMar>
            <w:vAlign w:val="center"/>
          </w:tcPr>
          <w:p w14:paraId="6E6DD541" w14:textId="77777777" w:rsidR="00117954" w:rsidRPr="00D7512E" w:rsidRDefault="00117954" w:rsidP="00716257">
            <w:pPr>
              <w:pStyle w:val="TableHeading"/>
            </w:pPr>
            <w:r>
              <w:t>Option</w:t>
            </w:r>
            <w:r w:rsidRPr="00D7512E">
              <w:t xml:space="preserve"> Name</w:t>
            </w:r>
          </w:p>
        </w:tc>
        <w:tc>
          <w:tcPr>
            <w:tcW w:w="6140" w:type="dxa"/>
            <w:shd w:val="pct15" w:color="auto" w:fill="auto"/>
            <w:tcMar>
              <w:top w:w="29" w:type="dxa"/>
              <w:left w:w="115" w:type="dxa"/>
              <w:bottom w:w="29" w:type="dxa"/>
              <w:right w:w="115" w:type="dxa"/>
            </w:tcMar>
            <w:vAlign w:val="center"/>
          </w:tcPr>
          <w:p w14:paraId="069B0438" w14:textId="77777777" w:rsidR="00117954" w:rsidRPr="00D7512E" w:rsidRDefault="00117954" w:rsidP="00716257">
            <w:pPr>
              <w:pStyle w:val="TableHeading"/>
            </w:pPr>
            <w:r w:rsidRPr="00D7512E">
              <w:t>Description</w:t>
            </w:r>
          </w:p>
        </w:tc>
      </w:tr>
      <w:tr w:rsidR="00117954" w:rsidRPr="005512DA" w14:paraId="02D830B6" w14:textId="77777777" w:rsidTr="00117954">
        <w:trPr>
          <w:cantSplit/>
          <w:tblHeader/>
          <w:jc w:val="center"/>
        </w:trPr>
        <w:tc>
          <w:tcPr>
            <w:tcW w:w="3080" w:type="dxa"/>
            <w:tcMar>
              <w:top w:w="29" w:type="dxa"/>
              <w:left w:w="115" w:type="dxa"/>
              <w:bottom w:w="29" w:type="dxa"/>
              <w:right w:w="115" w:type="dxa"/>
            </w:tcMar>
          </w:tcPr>
          <w:p w14:paraId="32AA34CA" w14:textId="77777777" w:rsidR="00117954" w:rsidRPr="005512DA" w:rsidRDefault="00117954" w:rsidP="00716257">
            <w:pPr>
              <w:pStyle w:val="TableText"/>
              <w:rPr>
                <w:szCs w:val="22"/>
              </w:rPr>
            </w:pPr>
            <w:r w:rsidRPr="005512DA">
              <w:rPr>
                <w:szCs w:val="22"/>
              </w:rPr>
              <w:t>CS Dashboard Data Compile [SDEC REPORT DATA]</w:t>
            </w:r>
          </w:p>
        </w:tc>
        <w:tc>
          <w:tcPr>
            <w:tcW w:w="6140" w:type="dxa"/>
            <w:tcMar>
              <w:top w:w="29" w:type="dxa"/>
              <w:left w:w="115" w:type="dxa"/>
              <w:bottom w:w="29" w:type="dxa"/>
              <w:right w:w="115" w:type="dxa"/>
            </w:tcMar>
          </w:tcPr>
          <w:p w14:paraId="17F3E656" w14:textId="62EA8082" w:rsidR="00117954" w:rsidRPr="005512DA" w:rsidRDefault="005512DA" w:rsidP="00716257">
            <w:pPr>
              <w:pStyle w:val="TableText"/>
              <w:rPr>
                <w:szCs w:val="22"/>
              </w:rPr>
            </w:pPr>
            <w:r>
              <w:rPr>
                <w:rFonts w:eastAsia="Calibri"/>
                <w:szCs w:val="22"/>
              </w:rPr>
              <w:t>This option allows</w:t>
            </w:r>
            <w:r w:rsidR="00117954" w:rsidRPr="005512DA">
              <w:rPr>
                <w:rFonts w:eastAsia="Calibri"/>
                <w:szCs w:val="22"/>
              </w:rPr>
              <w:t xml:space="preserve"> </w:t>
            </w:r>
            <w:r w:rsidR="00F87A7E">
              <w:rPr>
                <w:rFonts w:eastAsia="Calibri"/>
                <w:szCs w:val="22"/>
              </w:rPr>
              <w:t>s</w:t>
            </w:r>
            <w:r w:rsidR="00117954" w:rsidRPr="005512DA">
              <w:rPr>
                <w:rFonts w:eastAsia="Calibri"/>
                <w:szCs w:val="22"/>
              </w:rPr>
              <w:t xml:space="preserve">cheduling </w:t>
            </w:r>
            <w:r w:rsidR="00F87A7E">
              <w:rPr>
                <w:rFonts w:eastAsia="Calibri"/>
                <w:szCs w:val="22"/>
              </w:rPr>
              <w:t>a</w:t>
            </w:r>
            <w:r w:rsidR="00117954" w:rsidRPr="005512DA">
              <w:rPr>
                <w:rFonts w:eastAsia="Calibri"/>
                <w:szCs w:val="22"/>
              </w:rPr>
              <w:t xml:space="preserve">dministrators to initiate the </w:t>
            </w:r>
            <w:r w:rsidR="00F87A7E">
              <w:rPr>
                <w:rFonts w:eastAsia="Calibri"/>
                <w:szCs w:val="22"/>
              </w:rPr>
              <w:t>C</w:t>
            </w:r>
            <w:r w:rsidR="00117954" w:rsidRPr="005512DA">
              <w:rPr>
                <w:rFonts w:eastAsia="Calibri"/>
                <w:szCs w:val="22"/>
              </w:rPr>
              <w:t xml:space="preserve">linical </w:t>
            </w:r>
            <w:r w:rsidR="00F87A7E">
              <w:rPr>
                <w:rFonts w:eastAsia="Calibri"/>
                <w:szCs w:val="22"/>
              </w:rPr>
              <w:t>S</w:t>
            </w:r>
            <w:r w:rsidR="00117954" w:rsidRPr="005512DA">
              <w:rPr>
                <w:rFonts w:eastAsia="Calibri"/>
                <w:szCs w:val="22"/>
              </w:rPr>
              <w:t xml:space="preserve">cheduling </w:t>
            </w:r>
            <w:r w:rsidR="00B33C5D">
              <w:rPr>
                <w:rFonts w:eastAsia="Calibri"/>
                <w:szCs w:val="22"/>
              </w:rPr>
              <w:t xml:space="preserve">(CS) </w:t>
            </w:r>
            <w:r w:rsidR="00F87A7E">
              <w:rPr>
                <w:rFonts w:eastAsia="Calibri"/>
                <w:szCs w:val="22"/>
              </w:rPr>
              <w:t>R</w:t>
            </w:r>
            <w:r w:rsidR="00117954" w:rsidRPr="005512DA">
              <w:rPr>
                <w:rFonts w:eastAsia="Calibri"/>
                <w:szCs w:val="22"/>
              </w:rPr>
              <w:t xml:space="preserve">esource </w:t>
            </w:r>
            <w:r w:rsidR="00F87A7E">
              <w:rPr>
                <w:rFonts w:eastAsia="Calibri"/>
                <w:szCs w:val="22"/>
              </w:rPr>
              <w:t>M</w:t>
            </w:r>
            <w:r w:rsidR="00117954" w:rsidRPr="005512DA">
              <w:rPr>
                <w:rFonts w:eastAsia="Calibri"/>
                <w:szCs w:val="22"/>
              </w:rPr>
              <w:t xml:space="preserve">anagement </w:t>
            </w:r>
            <w:r w:rsidR="00B01C46">
              <w:rPr>
                <w:rFonts w:eastAsia="Calibri"/>
                <w:szCs w:val="22"/>
              </w:rPr>
              <w:t>R</w:t>
            </w:r>
            <w:r w:rsidR="00117954" w:rsidRPr="005512DA">
              <w:rPr>
                <w:rFonts w:eastAsia="Calibri"/>
                <w:szCs w:val="22"/>
              </w:rPr>
              <w:t>eport data compilation.</w:t>
            </w:r>
            <w:r w:rsidR="00B01C46">
              <w:rPr>
                <w:rFonts w:eastAsia="Calibri"/>
                <w:szCs w:val="22"/>
              </w:rPr>
              <w:t xml:space="preserve"> T</w:t>
            </w:r>
            <w:r>
              <w:rPr>
                <w:rFonts w:eastAsia="Calibri"/>
                <w:szCs w:val="22"/>
              </w:rPr>
              <w:t>his option is also scheduled to run every 24 hours at 1:00am to ensure data is collected each day.</w:t>
            </w:r>
          </w:p>
        </w:tc>
      </w:tr>
      <w:tr w:rsidR="00117954" w:rsidRPr="005512DA" w14:paraId="346FEAA4" w14:textId="77777777" w:rsidTr="00117954">
        <w:trPr>
          <w:cantSplit/>
          <w:tblHeader/>
          <w:jc w:val="center"/>
        </w:trPr>
        <w:tc>
          <w:tcPr>
            <w:tcW w:w="3080" w:type="dxa"/>
            <w:tcMar>
              <w:top w:w="29" w:type="dxa"/>
              <w:left w:w="115" w:type="dxa"/>
              <w:bottom w:w="29" w:type="dxa"/>
              <w:right w:w="115" w:type="dxa"/>
            </w:tcMar>
          </w:tcPr>
          <w:p w14:paraId="3AD163D3" w14:textId="77777777" w:rsidR="00117954" w:rsidRPr="005512DA" w:rsidRDefault="00117954" w:rsidP="00716257">
            <w:pPr>
              <w:pStyle w:val="TableText"/>
              <w:rPr>
                <w:szCs w:val="22"/>
              </w:rPr>
            </w:pPr>
            <w:r w:rsidRPr="005512DA">
              <w:rPr>
                <w:szCs w:val="22"/>
              </w:rPr>
              <w:t>Add/Edit CS Resource Management Stop Codes [SDEC ADD CLINIC STOP CODES]</w:t>
            </w:r>
          </w:p>
        </w:tc>
        <w:tc>
          <w:tcPr>
            <w:tcW w:w="6140" w:type="dxa"/>
            <w:tcMar>
              <w:top w:w="29" w:type="dxa"/>
              <w:left w:w="115" w:type="dxa"/>
              <w:bottom w:w="29" w:type="dxa"/>
              <w:right w:w="115" w:type="dxa"/>
            </w:tcMar>
          </w:tcPr>
          <w:p w14:paraId="0DEF67DB" w14:textId="1494B5D0" w:rsidR="00117954" w:rsidRPr="005512DA" w:rsidRDefault="00117954" w:rsidP="00C6071D">
            <w:pPr>
              <w:pStyle w:val="TableText"/>
              <w:rPr>
                <w:szCs w:val="22"/>
              </w:rPr>
            </w:pPr>
            <w:r w:rsidRPr="005512DA">
              <w:rPr>
                <w:rFonts w:eastAsia="Calibri"/>
                <w:szCs w:val="22"/>
              </w:rPr>
              <w:t xml:space="preserve">This option allows </w:t>
            </w:r>
            <w:r w:rsidR="00C6071D">
              <w:rPr>
                <w:rFonts w:eastAsia="Calibri"/>
                <w:szCs w:val="22"/>
              </w:rPr>
              <w:t>CS</w:t>
            </w:r>
            <w:r w:rsidRPr="005512DA">
              <w:rPr>
                <w:rFonts w:eastAsia="Calibri"/>
                <w:szCs w:val="22"/>
              </w:rPr>
              <w:t xml:space="preserve"> </w:t>
            </w:r>
            <w:r w:rsidR="00F87A7E">
              <w:rPr>
                <w:rFonts w:eastAsia="Calibri"/>
                <w:szCs w:val="22"/>
              </w:rPr>
              <w:t>a</w:t>
            </w:r>
            <w:r w:rsidRPr="005512DA">
              <w:rPr>
                <w:rFonts w:eastAsia="Calibri"/>
                <w:szCs w:val="22"/>
              </w:rPr>
              <w:t xml:space="preserve">dministrators to activate or </w:t>
            </w:r>
            <w:r w:rsidR="00F87A7E">
              <w:rPr>
                <w:rFonts w:eastAsia="Calibri"/>
                <w:szCs w:val="22"/>
              </w:rPr>
              <w:t>de</w:t>
            </w:r>
            <w:r w:rsidRPr="005512DA">
              <w:rPr>
                <w:rFonts w:eastAsia="Calibri"/>
                <w:szCs w:val="22"/>
              </w:rPr>
              <w:t xml:space="preserve">activate </w:t>
            </w:r>
            <w:r w:rsidR="00B01C46">
              <w:rPr>
                <w:rFonts w:eastAsia="Calibri"/>
                <w:szCs w:val="22"/>
              </w:rPr>
              <w:t>C</w:t>
            </w:r>
            <w:r w:rsidRPr="005512DA">
              <w:rPr>
                <w:rFonts w:eastAsia="Calibri"/>
                <w:szCs w:val="22"/>
              </w:rPr>
              <w:t xml:space="preserve">linic </w:t>
            </w:r>
            <w:r w:rsidR="00B01C46">
              <w:rPr>
                <w:rFonts w:eastAsia="Calibri"/>
                <w:szCs w:val="22"/>
              </w:rPr>
              <w:t>S</w:t>
            </w:r>
            <w:r w:rsidRPr="005512DA">
              <w:rPr>
                <w:rFonts w:eastAsia="Calibri"/>
                <w:szCs w:val="22"/>
              </w:rPr>
              <w:t xml:space="preserve">top </w:t>
            </w:r>
            <w:r w:rsidR="00B01C46">
              <w:rPr>
                <w:rFonts w:eastAsia="Calibri"/>
                <w:szCs w:val="22"/>
              </w:rPr>
              <w:t>C</w:t>
            </w:r>
            <w:r w:rsidRPr="005512DA">
              <w:rPr>
                <w:rFonts w:eastAsia="Calibri"/>
                <w:szCs w:val="22"/>
              </w:rPr>
              <w:t xml:space="preserve">odes related to the </w:t>
            </w:r>
            <w:r w:rsidR="00F87A7E">
              <w:rPr>
                <w:rFonts w:eastAsia="Calibri"/>
                <w:szCs w:val="22"/>
              </w:rPr>
              <w:t>r</w:t>
            </w:r>
            <w:r w:rsidRPr="005512DA">
              <w:rPr>
                <w:rFonts w:eastAsia="Calibri"/>
                <w:szCs w:val="22"/>
              </w:rPr>
              <w:t xml:space="preserve">eport </w:t>
            </w:r>
            <w:r w:rsidR="00F87A7E">
              <w:rPr>
                <w:rFonts w:eastAsia="Calibri"/>
                <w:szCs w:val="22"/>
              </w:rPr>
              <w:t>t</w:t>
            </w:r>
            <w:r w:rsidRPr="005512DA">
              <w:rPr>
                <w:rFonts w:eastAsia="Calibri"/>
                <w:szCs w:val="22"/>
              </w:rPr>
              <w:t xml:space="preserve">ypes displayed in the </w:t>
            </w:r>
            <w:r w:rsidR="00F87A7E">
              <w:rPr>
                <w:rFonts w:eastAsia="Calibri"/>
                <w:szCs w:val="22"/>
              </w:rPr>
              <w:t>CS</w:t>
            </w:r>
            <w:r w:rsidRPr="005512DA">
              <w:rPr>
                <w:rFonts w:eastAsia="Calibri"/>
                <w:szCs w:val="22"/>
              </w:rPr>
              <w:t xml:space="preserve"> Resourc</w:t>
            </w:r>
            <w:r w:rsidR="00D00186">
              <w:rPr>
                <w:rFonts w:eastAsia="Calibri"/>
                <w:szCs w:val="22"/>
              </w:rPr>
              <w:t xml:space="preserve">e Management </w:t>
            </w:r>
            <w:r w:rsidR="00B01C46">
              <w:rPr>
                <w:rFonts w:eastAsia="Calibri"/>
                <w:szCs w:val="22"/>
              </w:rPr>
              <w:t>R</w:t>
            </w:r>
            <w:r w:rsidR="00D00186">
              <w:rPr>
                <w:rFonts w:eastAsia="Calibri"/>
                <w:szCs w:val="22"/>
              </w:rPr>
              <w:t>eport.</w:t>
            </w:r>
          </w:p>
        </w:tc>
      </w:tr>
      <w:tr w:rsidR="00117954" w:rsidRPr="005512DA" w14:paraId="25D8652E" w14:textId="77777777" w:rsidTr="00117954">
        <w:trPr>
          <w:cantSplit/>
          <w:tblHeader/>
          <w:jc w:val="center"/>
        </w:trPr>
        <w:tc>
          <w:tcPr>
            <w:tcW w:w="3080" w:type="dxa"/>
            <w:tcMar>
              <w:top w:w="29" w:type="dxa"/>
              <w:left w:w="115" w:type="dxa"/>
              <w:bottom w:w="29" w:type="dxa"/>
              <w:right w:w="115" w:type="dxa"/>
            </w:tcMar>
          </w:tcPr>
          <w:p w14:paraId="44896441" w14:textId="77777777" w:rsidR="00117954" w:rsidRPr="005512DA" w:rsidRDefault="00117954" w:rsidP="00716257">
            <w:pPr>
              <w:pStyle w:val="TableText"/>
              <w:rPr>
                <w:szCs w:val="22"/>
              </w:rPr>
            </w:pPr>
            <w:r w:rsidRPr="005512DA">
              <w:rPr>
                <w:szCs w:val="22"/>
              </w:rPr>
              <w:t>View CS Resource Management Clinics [SDEC VIEW CS CLINICS]</w:t>
            </w:r>
          </w:p>
        </w:tc>
        <w:tc>
          <w:tcPr>
            <w:tcW w:w="6140" w:type="dxa"/>
            <w:tcMar>
              <w:top w:w="29" w:type="dxa"/>
              <w:left w:w="115" w:type="dxa"/>
              <w:bottom w:w="29" w:type="dxa"/>
              <w:right w:w="115" w:type="dxa"/>
            </w:tcMar>
          </w:tcPr>
          <w:p w14:paraId="65D7E0CF" w14:textId="2348D413" w:rsidR="00117954" w:rsidRPr="005512DA" w:rsidRDefault="00117954" w:rsidP="00716257">
            <w:pPr>
              <w:pStyle w:val="TableText"/>
              <w:rPr>
                <w:szCs w:val="22"/>
              </w:rPr>
            </w:pPr>
            <w:r w:rsidRPr="005512DA">
              <w:rPr>
                <w:rFonts w:eastAsia="Calibri"/>
                <w:szCs w:val="22"/>
              </w:rPr>
              <w:t xml:space="preserve">This option displays a list of clinic hospital locations that have a </w:t>
            </w:r>
            <w:r w:rsidR="00B01C46">
              <w:rPr>
                <w:rFonts w:eastAsia="Calibri"/>
                <w:szCs w:val="22"/>
              </w:rPr>
              <w:t>P</w:t>
            </w:r>
            <w:r w:rsidRPr="005512DA">
              <w:rPr>
                <w:rFonts w:eastAsia="Calibri"/>
                <w:szCs w:val="22"/>
              </w:rPr>
              <w:t xml:space="preserve">rimary </w:t>
            </w:r>
            <w:r w:rsidR="00B01C46">
              <w:rPr>
                <w:rFonts w:eastAsia="Calibri"/>
                <w:szCs w:val="22"/>
              </w:rPr>
              <w:t>S</w:t>
            </w:r>
            <w:r w:rsidRPr="005512DA">
              <w:rPr>
                <w:rFonts w:eastAsia="Calibri"/>
                <w:szCs w:val="22"/>
              </w:rPr>
              <w:t xml:space="preserve">top </w:t>
            </w:r>
            <w:r w:rsidR="00B01C46">
              <w:rPr>
                <w:rFonts w:eastAsia="Calibri"/>
                <w:szCs w:val="22"/>
              </w:rPr>
              <w:t>C</w:t>
            </w:r>
            <w:r w:rsidRPr="005512DA">
              <w:rPr>
                <w:rFonts w:eastAsia="Calibri"/>
                <w:szCs w:val="22"/>
              </w:rPr>
              <w:t xml:space="preserve">ode that matches a CS Resource Management </w:t>
            </w:r>
            <w:r w:rsidR="00B01C46">
              <w:rPr>
                <w:rFonts w:eastAsia="Calibri"/>
                <w:szCs w:val="22"/>
              </w:rPr>
              <w:t>S</w:t>
            </w:r>
            <w:r w:rsidRPr="005512DA">
              <w:rPr>
                <w:rFonts w:eastAsia="Calibri"/>
                <w:szCs w:val="22"/>
              </w:rPr>
              <w:t xml:space="preserve">top </w:t>
            </w:r>
            <w:r w:rsidR="00B01C46">
              <w:rPr>
                <w:rFonts w:eastAsia="Calibri"/>
                <w:szCs w:val="22"/>
              </w:rPr>
              <w:t>C</w:t>
            </w:r>
            <w:r w:rsidRPr="005512DA">
              <w:rPr>
                <w:rFonts w:eastAsia="Calibri"/>
                <w:szCs w:val="22"/>
              </w:rPr>
              <w:t>ode.</w:t>
            </w:r>
          </w:p>
        </w:tc>
      </w:tr>
      <w:tr w:rsidR="00117954" w:rsidRPr="005512DA" w14:paraId="009FBE28" w14:textId="77777777" w:rsidTr="00117954">
        <w:trPr>
          <w:cantSplit/>
          <w:tblHeader/>
          <w:jc w:val="center"/>
        </w:trPr>
        <w:tc>
          <w:tcPr>
            <w:tcW w:w="3080" w:type="dxa"/>
            <w:tcMar>
              <w:top w:w="29" w:type="dxa"/>
              <w:left w:w="115" w:type="dxa"/>
              <w:bottom w:w="29" w:type="dxa"/>
              <w:right w:w="115" w:type="dxa"/>
            </w:tcMar>
          </w:tcPr>
          <w:p w14:paraId="79AE5279" w14:textId="77777777" w:rsidR="00117954" w:rsidRPr="005512DA" w:rsidRDefault="00117954" w:rsidP="00716257">
            <w:pPr>
              <w:pStyle w:val="TableText"/>
              <w:rPr>
                <w:szCs w:val="22"/>
              </w:rPr>
            </w:pPr>
            <w:r w:rsidRPr="005512DA">
              <w:rPr>
                <w:szCs w:val="22"/>
              </w:rPr>
              <w:t>View CS Clinic Stop Codes [SDEC VIEW CS STOP CODES]</w:t>
            </w:r>
          </w:p>
        </w:tc>
        <w:tc>
          <w:tcPr>
            <w:tcW w:w="6140" w:type="dxa"/>
            <w:tcMar>
              <w:top w:w="29" w:type="dxa"/>
              <w:left w:w="115" w:type="dxa"/>
              <w:bottom w:w="29" w:type="dxa"/>
              <w:right w:w="115" w:type="dxa"/>
            </w:tcMar>
          </w:tcPr>
          <w:p w14:paraId="2F9EF813" w14:textId="79FCF6FE" w:rsidR="00117954" w:rsidRPr="005512DA" w:rsidRDefault="00117954" w:rsidP="00B01C46">
            <w:pPr>
              <w:pStyle w:val="TableText"/>
              <w:rPr>
                <w:szCs w:val="22"/>
              </w:rPr>
            </w:pPr>
            <w:r w:rsidRPr="005512DA">
              <w:rPr>
                <w:rFonts w:eastAsia="Calibri"/>
                <w:szCs w:val="22"/>
              </w:rPr>
              <w:t>This option displays the Clinic Stop Codes configured for the C</w:t>
            </w:r>
            <w:r w:rsidR="00B01C46">
              <w:rPr>
                <w:rFonts w:eastAsia="Calibri"/>
                <w:szCs w:val="22"/>
              </w:rPr>
              <w:t xml:space="preserve">S </w:t>
            </w:r>
            <w:r w:rsidRPr="005512DA">
              <w:rPr>
                <w:rFonts w:eastAsia="Calibri"/>
                <w:szCs w:val="22"/>
              </w:rPr>
              <w:t xml:space="preserve">Resource Management </w:t>
            </w:r>
            <w:r w:rsidR="00D00186">
              <w:rPr>
                <w:rFonts w:eastAsia="Calibri"/>
                <w:szCs w:val="22"/>
              </w:rPr>
              <w:t>Report.</w:t>
            </w:r>
          </w:p>
        </w:tc>
      </w:tr>
      <w:tr w:rsidR="00117954" w:rsidRPr="005512DA" w14:paraId="08360AC0" w14:textId="77777777" w:rsidTr="00117954">
        <w:trPr>
          <w:cantSplit/>
          <w:tblHeader/>
          <w:jc w:val="center"/>
        </w:trPr>
        <w:tc>
          <w:tcPr>
            <w:tcW w:w="3080" w:type="dxa"/>
            <w:tcMar>
              <w:top w:w="29" w:type="dxa"/>
              <w:left w:w="115" w:type="dxa"/>
              <w:bottom w:w="29" w:type="dxa"/>
              <w:right w:w="115" w:type="dxa"/>
            </w:tcMar>
          </w:tcPr>
          <w:p w14:paraId="0B4EC26D" w14:textId="77777777" w:rsidR="00117954" w:rsidRPr="005512DA" w:rsidRDefault="00117954" w:rsidP="00716257">
            <w:pPr>
              <w:pStyle w:val="TableText"/>
              <w:rPr>
                <w:szCs w:val="22"/>
              </w:rPr>
            </w:pPr>
            <w:r w:rsidRPr="005512DA">
              <w:rPr>
                <w:szCs w:val="22"/>
              </w:rPr>
              <w:t>CLINICAL SCHEDULING PROCEDURE CALLS [SDECRPC]</w:t>
            </w:r>
          </w:p>
        </w:tc>
        <w:tc>
          <w:tcPr>
            <w:tcW w:w="6140" w:type="dxa"/>
            <w:tcMar>
              <w:top w:w="29" w:type="dxa"/>
              <w:left w:w="115" w:type="dxa"/>
              <w:bottom w:w="29" w:type="dxa"/>
              <w:right w:w="115" w:type="dxa"/>
            </w:tcMar>
          </w:tcPr>
          <w:p w14:paraId="6785846C" w14:textId="663C24B0" w:rsidR="00117954" w:rsidRPr="005512DA" w:rsidRDefault="00117954" w:rsidP="008A3C7C">
            <w:pPr>
              <w:autoSpaceDE w:val="0"/>
              <w:autoSpaceDN w:val="0"/>
              <w:adjustRightInd w:val="0"/>
              <w:rPr>
                <w:rFonts w:ascii="Arial" w:hAnsi="Arial" w:cs="Arial"/>
                <w:sz w:val="22"/>
                <w:szCs w:val="22"/>
              </w:rPr>
            </w:pPr>
            <w:r w:rsidRPr="005512DA">
              <w:rPr>
                <w:rFonts w:ascii="Arial" w:hAnsi="Arial" w:cs="Arial"/>
                <w:sz w:val="22"/>
                <w:szCs w:val="22"/>
              </w:rPr>
              <w:t>This option hos</w:t>
            </w:r>
            <w:r w:rsidR="00D00186">
              <w:rPr>
                <w:rFonts w:ascii="Arial" w:hAnsi="Arial" w:cs="Arial"/>
                <w:sz w:val="22"/>
                <w:szCs w:val="22"/>
              </w:rPr>
              <w:t xml:space="preserve">ts </w:t>
            </w:r>
            <w:r w:rsidR="00B33C5D">
              <w:rPr>
                <w:rFonts w:ascii="Arial" w:hAnsi="Arial" w:cs="Arial"/>
                <w:sz w:val="22"/>
                <w:szCs w:val="22"/>
              </w:rPr>
              <w:t>RPC</w:t>
            </w:r>
            <w:r w:rsidR="00B01C46">
              <w:rPr>
                <w:rFonts w:ascii="Arial" w:hAnsi="Arial" w:cs="Arial"/>
                <w:sz w:val="22"/>
                <w:szCs w:val="22"/>
              </w:rPr>
              <w:t>s</w:t>
            </w:r>
            <w:r w:rsidR="00D00186">
              <w:rPr>
                <w:rFonts w:ascii="Arial" w:hAnsi="Arial" w:cs="Arial"/>
                <w:sz w:val="22"/>
                <w:szCs w:val="22"/>
              </w:rPr>
              <w:t xml:space="preserve"> in the SDEC namespace. </w:t>
            </w:r>
            <w:r w:rsidR="00B01C46">
              <w:rPr>
                <w:rFonts w:ascii="Arial" w:hAnsi="Arial" w:cs="Arial"/>
                <w:sz w:val="22"/>
                <w:szCs w:val="22"/>
              </w:rPr>
              <w:t xml:space="preserve">Access to this </w:t>
            </w:r>
            <w:r w:rsidR="008A3C7C">
              <w:rPr>
                <w:rFonts w:ascii="Arial" w:hAnsi="Arial" w:cs="Arial"/>
                <w:sz w:val="22"/>
                <w:szCs w:val="22"/>
              </w:rPr>
              <w:t xml:space="preserve">option is required </w:t>
            </w:r>
            <w:r w:rsidR="00B01C46">
              <w:rPr>
                <w:rFonts w:ascii="Arial" w:hAnsi="Arial" w:cs="Arial"/>
                <w:sz w:val="22"/>
                <w:szCs w:val="22"/>
              </w:rPr>
              <w:t>for</w:t>
            </w:r>
            <w:r w:rsidRPr="005512DA">
              <w:rPr>
                <w:rFonts w:ascii="Arial" w:hAnsi="Arial" w:cs="Arial"/>
                <w:sz w:val="22"/>
                <w:szCs w:val="22"/>
              </w:rPr>
              <w:t xml:space="preserve"> use</w:t>
            </w:r>
            <w:r w:rsidR="00B01C46">
              <w:rPr>
                <w:rFonts w:ascii="Arial" w:hAnsi="Arial" w:cs="Arial"/>
                <w:sz w:val="22"/>
                <w:szCs w:val="22"/>
              </w:rPr>
              <w:t>.</w:t>
            </w:r>
          </w:p>
        </w:tc>
      </w:tr>
      <w:tr w:rsidR="00C55A8B" w:rsidRPr="005512DA" w14:paraId="0A5EFD09" w14:textId="77777777" w:rsidTr="00117954">
        <w:trPr>
          <w:cantSplit/>
          <w:tblHeader/>
          <w:jc w:val="center"/>
        </w:trPr>
        <w:tc>
          <w:tcPr>
            <w:tcW w:w="3080" w:type="dxa"/>
            <w:tcMar>
              <w:top w:w="29" w:type="dxa"/>
              <w:left w:w="115" w:type="dxa"/>
              <w:bottom w:w="29" w:type="dxa"/>
              <w:right w:w="115" w:type="dxa"/>
            </w:tcMar>
          </w:tcPr>
          <w:p w14:paraId="1C472BF0" w14:textId="77777777" w:rsidR="00C55A8B" w:rsidRPr="005512DA" w:rsidRDefault="00C55A8B" w:rsidP="00716257">
            <w:pPr>
              <w:pStyle w:val="TableText"/>
              <w:rPr>
                <w:szCs w:val="22"/>
              </w:rPr>
            </w:pPr>
            <w:r>
              <w:rPr>
                <w:szCs w:val="22"/>
              </w:rPr>
              <w:t>Refresh SDEC Index global</w:t>
            </w:r>
          </w:p>
        </w:tc>
        <w:tc>
          <w:tcPr>
            <w:tcW w:w="6140" w:type="dxa"/>
            <w:tcMar>
              <w:top w:w="29" w:type="dxa"/>
              <w:left w:w="115" w:type="dxa"/>
              <w:bottom w:w="29" w:type="dxa"/>
              <w:right w:w="115" w:type="dxa"/>
            </w:tcMar>
          </w:tcPr>
          <w:p w14:paraId="716D54E6" w14:textId="5DB30662" w:rsidR="00C55A8B" w:rsidRPr="005512DA" w:rsidRDefault="00C55A8B" w:rsidP="00C55A8B">
            <w:pPr>
              <w:autoSpaceDE w:val="0"/>
              <w:autoSpaceDN w:val="0"/>
              <w:adjustRightInd w:val="0"/>
              <w:rPr>
                <w:rFonts w:ascii="Arial" w:hAnsi="Arial" w:cs="Arial"/>
                <w:sz w:val="22"/>
                <w:szCs w:val="22"/>
              </w:rPr>
            </w:pPr>
            <w:r w:rsidRPr="00C55A8B">
              <w:rPr>
                <w:rFonts w:ascii="Arial" w:hAnsi="Arial" w:cs="Arial"/>
                <w:sz w:val="22"/>
                <w:szCs w:val="22"/>
              </w:rPr>
              <w:t>This option prepares the ^XTMP("SDEC","IDX" global and should be scheduled to run daily at 2</w:t>
            </w:r>
            <w:r w:rsidR="00B01C46">
              <w:rPr>
                <w:rFonts w:ascii="Arial" w:hAnsi="Arial" w:cs="Arial"/>
                <w:sz w:val="22"/>
                <w:szCs w:val="22"/>
              </w:rPr>
              <w:t>:00</w:t>
            </w:r>
            <w:r w:rsidRPr="00C55A8B">
              <w:rPr>
                <w:rFonts w:ascii="Arial" w:hAnsi="Arial" w:cs="Arial"/>
                <w:sz w:val="22"/>
                <w:szCs w:val="22"/>
              </w:rPr>
              <w:t>am.</w:t>
            </w:r>
          </w:p>
        </w:tc>
      </w:tr>
      <w:tr w:rsidR="006207AE" w:rsidRPr="005512DA" w14:paraId="0FAF09FD" w14:textId="77777777" w:rsidTr="00117954">
        <w:trPr>
          <w:cantSplit/>
          <w:tblHeader/>
          <w:jc w:val="center"/>
        </w:trPr>
        <w:tc>
          <w:tcPr>
            <w:tcW w:w="3080" w:type="dxa"/>
            <w:tcMar>
              <w:top w:w="29" w:type="dxa"/>
              <w:left w:w="115" w:type="dxa"/>
              <w:bottom w:w="29" w:type="dxa"/>
              <w:right w:w="115" w:type="dxa"/>
            </w:tcMar>
          </w:tcPr>
          <w:p w14:paraId="791DF0F2" w14:textId="77777777" w:rsidR="006207AE" w:rsidRDefault="006207AE" w:rsidP="00716257">
            <w:pPr>
              <w:pStyle w:val="TableText"/>
              <w:rPr>
                <w:szCs w:val="22"/>
              </w:rPr>
            </w:pPr>
            <w:r>
              <w:rPr>
                <w:szCs w:val="22"/>
              </w:rPr>
              <w:t>SDEC INITIAL CLEANUP UTILITY</w:t>
            </w:r>
          </w:p>
        </w:tc>
        <w:tc>
          <w:tcPr>
            <w:tcW w:w="6140" w:type="dxa"/>
            <w:tcMar>
              <w:top w:w="29" w:type="dxa"/>
              <w:left w:w="115" w:type="dxa"/>
              <w:bottom w:w="29" w:type="dxa"/>
              <w:right w:w="115" w:type="dxa"/>
            </w:tcMar>
          </w:tcPr>
          <w:p w14:paraId="0CB17A57" w14:textId="78B761AF" w:rsidR="006207AE" w:rsidRPr="00C55A8B" w:rsidRDefault="006207AE" w:rsidP="00FD3D97">
            <w:pPr>
              <w:autoSpaceDE w:val="0"/>
              <w:autoSpaceDN w:val="0"/>
              <w:adjustRightInd w:val="0"/>
              <w:rPr>
                <w:rFonts w:ascii="Arial" w:hAnsi="Arial" w:cs="Arial"/>
                <w:sz w:val="22"/>
                <w:szCs w:val="22"/>
              </w:rPr>
            </w:pPr>
            <w:r w:rsidRPr="006207AE">
              <w:rPr>
                <w:rFonts w:ascii="Arial" w:hAnsi="Arial" w:cs="Arial"/>
                <w:sz w:val="22"/>
                <w:szCs w:val="22"/>
              </w:rPr>
              <w:t xml:space="preserve">This utility will allow the </w:t>
            </w:r>
            <w:proofErr w:type="spellStart"/>
            <w:r w:rsidRPr="006207AE">
              <w:rPr>
                <w:rFonts w:ascii="Arial" w:hAnsi="Arial" w:cs="Arial"/>
                <w:sz w:val="22"/>
                <w:szCs w:val="22"/>
              </w:rPr>
              <w:t>VistA</w:t>
            </w:r>
            <w:proofErr w:type="spellEnd"/>
            <w:r w:rsidRPr="006207AE">
              <w:rPr>
                <w:rFonts w:ascii="Arial" w:hAnsi="Arial" w:cs="Arial"/>
                <w:sz w:val="22"/>
                <w:szCs w:val="22"/>
              </w:rPr>
              <w:t xml:space="preserve"> user to run a clean</w:t>
            </w:r>
            <w:r w:rsidR="00C6071D">
              <w:rPr>
                <w:rFonts w:ascii="Arial" w:hAnsi="Arial" w:cs="Arial"/>
                <w:sz w:val="22"/>
                <w:szCs w:val="22"/>
              </w:rPr>
              <w:t>-</w:t>
            </w:r>
            <w:r w:rsidRPr="006207AE">
              <w:rPr>
                <w:rFonts w:ascii="Arial" w:hAnsi="Arial" w:cs="Arial"/>
                <w:sz w:val="22"/>
                <w:szCs w:val="22"/>
              </w:rPr>
              <w:t xml:space="preserve">up of SDEC APPT REQUEST entries that are erroneously in an </w:t>
            </w:r>
            <w:r w:rsidR="008A3C7C">
              <w:rPr>
                <w:rFonts w:ascii="Arial" w:hAnsi="Arial" w:cs="Arial"/>
                <w:sz w:val="22"/>
                <w:szCs w:val="22"/>
              </w:rPr>
              <w:t>o</w:t>
            </w:r>
            <w:r w:rsidRPr="006207AE">
              <w:rPr>
                <w:rFonts w:ascii="Arial" w:hAnsi="Arial" w:cs="Arial"/>
                <w:sz w:val="22"/>
                <w:szCs w:val="22"/>
              </w:rPr>
              <w:t xml:space="preserve">pen current status </w:t>
            </w:r>
            <w:r w:rsidR="00C6071D">
              <w:rPr>
                <w:rFonts w:ascii="Arial" w:hAnsi="Arial" w:cs="Arial"/>
                <w:sz w:val="22"/>
                <w:szCs w:val="22"/>
              </w:rPr>
              <w:t xml:space="preserve">and </w:t>
            </w:r>
            <w:r w:rsidRPr="006207AE">
              <w:rPr>
                <w:rFonts w:ascii="Arial" w:hAnsi="Arial" w:cs="Arial"/>
                <w:sz w:val="22"/>
                <w:szCs w:val="22"/>
              </w:rPr>
              <w:t xml:space="preserve">associated with a </w:t>
            </w:r>
            <w:r w:rsidR="008A3C7C">
              <w:rPr>
                <w:rFonts w:ascii="Arial" w:hAnsi="Arial" w:cs="Arial"/>
                <w:sz w:val="22"/>
                <w:szCs w:val="22"/>
              </w:rPr>
              <w:t>c</w:t>
            </w:r>
            <w:r w:rsidRPr="006207AE">
              <w:rPr>
                <w:rFonts w:ascii="Arial" w:hAnsi="Arial" w:cs="Arial"/>
                <w:sz w:val="22"/>
                <w:szCs w:val="22"/>
              </w:rPr>
              <w:t xml:space="preserve">ancellation in the corresponding SDEC APPOINTMENT entry.  These entries can be </w:t>
            </w:r>
            <w:r w:rsidR="008A3C7C">
              <w:rPr>
                <w:rFonts w:ascii="Arial" w:hAnsi="Arial" w:cs="Arial"/>
                <w:sz w:val="22"/>
                <w:szCs w:val="22"/>
              </w:rPr>
              <w:t>c</w:t>
            </w:r>
            <w:r w:rsidRPr="006207AE">
              <w:rPr>
                <w:rFonts w:ascii="Arial" w:hAnsi="Arial" w:cs="Arial"/>
                <w:sz w:val="22"/>
                <w:szCs w:val="22"/>
              </w:rPr>
              <w:t xml:space="preserve">ommitted to a </w:t>
            </w:r>
            <w:r w:rsidR="008A3C7C">
              <w:rPr>
                <w:rFonts w:ascii="Arial" w:hAnsi="Arial" w:cs="Arial"/>
                <w:sz w:val="22"/>
                <w:szCs w:val="22"/>
              </w:rPr>
              <w:t>c</w:t>
            </w:r>
            <w:r w:rsidRPr="006207AE">
              <w:rPr>
                <w:rFonts w:ascii="Arial" w:hAnsi="Arial" w:cs="Arial"/>
                <w:sz w:val="22"/>
                <w:szCs w:val="22"/>
              </w:rPr>
              <w:t>losed status.</w:t>
            </w:r>
          </w:p>
        </w:tc>
      </w:tr>
      <w:tr w:rsidR="006207AE" w:rsidRPr="005512DA" w14:paraId="726AA138" w14:textId="77777777" w:rsidTr="00117954">
        <w:trPr>
          <w:cantSplit/>
          <w:tblHeader/>
          <w:jc w:val="center"/>
        </w:trPr>
        <w:tc>
          <w:tcPr>
            <w:tcW w:w="3080" w:type="dxa"/>
            <w:tcMar>
              <w:top w:w="29" w:type="dxa"/>
              <w:left w:w="115" w:type="dxa"/>
              <w:bottom w:w="29" w:type="dxa"/>
              <w:right w:w="115" w:type="dxa"/>
            </w:tcMar>
          </w:tcPr>
          <w:p w14:paraId="491EF318" w14:textId="77777777" w:rsidR="006207AE" w:rsidRDefault="006207AE" w:rsidP="00716257">
            <w:pPr>
              <w:pStyle w:val="TableText"/>
              <w:rPr>
                <w:szCs w:val="22"/>
              </w:rPr>
            </w:pPr>
            <w:r>
              <w:rPr>
                <w:szCs w:val="22"/>
              </w:rPr>
              <w:t>SDEC REQ REOPENED BY SDCANCEL</w:t>
            </w:r>
          </w:p>
        </w:tc>
        <w:tc>
          <w:tcPr>
            <w:tcW w:w="6140" w:type="dxa"/>
            <w:tcMar>
              <w:top w:w="29" w:type="dxa"/>
              <w:left w:w="115" w:type="dxa"/>
              <w:bottom w:w="29" w:type="dxa"/>
              <w:right w:w="115" w:type="dxa"/>
            </w:tcMar>
          </w:tcPr>
          <w:p w14:paraId="4360C4CC" w14:textId="5AFBC050" w:rsidR="006207AE" w:rsidRPr="00C55A8B" w:rsidRDefault="008A3C7C" w:rsidP="008A3C7C">
            <w:pPr>
              <w:autoSpaceDE w:val="0"/>
              <w:autoSpaceDN w:val="0"/>
              <w:adjustRightInd w:val="0"/>
              <w:rPr>
                <w:rFonts w:ascii="Arial" w:hAnsi="Arial" w:cs="Arial"/>
                <w:sz w:val="22"/>
                <w:szCs w:val="22"/>
              </w:rPr>
            </w:pPr>
            <w:r>
              <w:rPr>
                <w:rFonts w:ascii="Arial" w:hAnsi="Arial" w:cs="Arial"/>
                <w:sz w:val="22"/>
                <w:szCs w:val="22"/>
              </w:rPr>
              <w:t>This option p</w:t>
            </w:r>
            <w:r w:rsidR="00401A26" w:rsidRPr="00401A26">
              <w:rPr>
                <w:rFonts w:ascii="Arial" w:hAnsi="Arial" w:cs="Arial"/>
                <w:sz w:val="22"/>
                <w:szCs w:val="22"/>
              </w:rPr>
              <w:t xml:space="preserve">rovides a report for requests reopened by SDCANCEL.  </w:t>
            </w:r>
            <w:r>
              <w:rPr>
                <w:rFonts w:ascii="Arial" w:hAnsi="Arial" w:cs="Arial"/>
                <w:sz w:val="22"/>
                <w:szCs w:val="22"/>
              </w:rPr>
              <w:t>The following i</w:t>
            </w:r>
            <w:r w:rsidR="00401A26" w:rsidRPr="00401A26">
              <w:rPr>
                <w:rFonts w:ascii="Arial" w:hAnsi="Arial" w:cs="Arial"/>
                <w:sz w:val="22"/>
                <w:szCs w:val="22"/>
              </w:rPr>
              <w:t xml:space="preserve">nformation </w:t>
            </w:r>
            <w:r>
              <w:rPr>
                <w:rFonts w:ascii="Arial" w:hAnsi="Arial" w:cs="Arial"/>
                <w:sz w:val="22"/>
                <w:szCs w:val="22"/>
              </w:rPr>
              <w:t xml:space="preserve">is </w:t>
            </w:r>
            <w:r w:rsidR="00401A26" w:rsidRPr="00401A26">
              <w:rPr>
                <w:rFonts w:ascii="Arial" w:hAnsi="Arial" w:cs="Arial"/>
                <w:sz w:val="22"/>
                <w:szCs w:val="22"/>
              </w:rPr>
              <w:t>listed</w:t>
            </w:r>
            <w:r>
              <w:rPr>
                <w:rFonts w:ascii="Arial" w:hAnsi="Arial" w:cs="Arial"/>
                <w:sz w:val="22"/>
                <w:szCs w:val="22"/>
              </w:rPr>
              <w:t xml:space="preserve"> </w:t>
            </w:r>
            <w:r w:rsidRPr="00401A26">
              <w:rPr>
                <w:rFonts w:ascii="Arial" w:hAnsi="Arial" w:cs="Arial"/>
                <w:sz w:val="22"/>
                <w:szCs w:val="22"/>
              </w:rPr>
              <w:t xml:space="preserve">by </w:t>
            </w:r>
            <w:r>
              <w:rPr>
                <w:rFonts w:ascii="Arial" w:hAnsi="Arial" w:cs="Arial"/>
                <w:sz w:val="22"/>
                <w:szCs w:val="22"/>
              </w:rPr>
              <w:t>clinic:</w:t>
            </w:r>
            <w:r w:rsidR="00401A26" w:rsidRPr="00401A26">
              <w:rPr>
                <w:rFonts w:ascii="Arial" w:hAnsi="Arial" w:cs="Arial"/>
                <w:sz w:val="22"/>
                <w:szCs w:val="22"/>
              </w:rPr>
              <w:t xml:space="preserve"> </w:t>
            </w:r>
            <w:r>
              <w:rPr>
                <w:rFonts w:ascii="Arial" w:hAnsi="Arial" w:cs="Arial"/>
                <w:sz w:val="22"/>
                <w:szCs w:val="22"/>
              </w:rPr>
              <w:t>p</w:t>
            </w:r>
            <w:r w:rsidR="00401A26" w:rsidRPr="00401A26">
              <w:rPr>
                <w:rFonts w:ascii="Arial" w:hAnsi="Arial" w:cs="Arial"/>
                <w:sz w:val="22"/>
                <w:szCs w:val="22"/>
              </w:rPr>
              <w:t xml:space="preserve">atient </w:t>
            </w:r>
            <w:r>
              <w:rPr>
                <w:rFonts w:ascii="Arial" w:hAnsi="Arial" w:cs="Arial"/>
                <w:sz w:val="22"/>
                <w:szCs w:val="22"/>
              </w:rPr>
              <w:t>n</w:t>
            </w:r>
            <w:r w:rsidR="00401A26" w:rsidRPr="00401A26">
              <w:rPr>
                <w:rFonts w:ascii="Arial" w:hAnsi="Arial" w:cs="Arial"/>
                <w:sz w:val="22"/>
                <w:szCs w:val="22"/>
              </w:rPr>
              <w:t xml:space="preserve">ame, </w:t>
            </w:r>
            <w:r>
              <w:rPr>
                <w:rFonts w:ascii="Arial" w:hAnsi="Arial" w:cs="Arial"/>
                <w:sz w:val="22"/>
                <w:szCs w:val="22"/>
              </w:rPr>
              <w:t>p</w:t>
            </w:r>
            <w:r w:rsidR="00401A26" w:rsidRPr="00401A26">
              <w:rPr>
                <w:rFonts w:ascii="Arial" w:hAnsi="Arial" w:cs="Arial"/>
                <w:sz w:val="22"/>
                <w:szCs w:val="22"/>
              </w:rPr>
              <w:t xml:space="preserve">atient </w:t>
            </w:r>
            <w:r>
              <w:rPr>
                <w:rFonts w:ascii="Arial" w:hAnsi="Arial" w:cs="Arial"/>
                <w:sz w:val="22"/>
                <w:szCs w:val="22"/>
              </w:rPr>
              <w:t>social security number (</w:t>
            </w:r>
            <w:r w:rsidR="00401A26" w:rsidRPr="00401A26">
              <w:rPr>
                <w:rFonts w:ascii="Arial" w:hAnsi="Arial" w:cs="Arial"/>
                <w:sz w:val="22"/>
                <w:szCs w:val="22"/>
              </w:rPr>
              <w:t>SSN</w:t>
            </w:r>
            <w:r>
              <w:rPr>
                <w:rFonts w:ascii="Arial" w:hAnsi="Arial" w:cs="Arial"/>
                <w:sz w:val="22"/>
                <w:szCs w:val="22"/>
              </w:rPr>
              <w:t>)</w:t>
            </w:r>
            <w:r w:rsidR="00401A26" w:rsidRPr="00401A26">
              <w:rPr>
                <w:rFonts w:ascii="Arial" w:hAnsi="Arial" w:cs="Arial"/>
                <w:sz w:val="22"/>
                <w:szCs w:val="22"/>
              </w:rPr>
              <w:t xml:space="preserve">, </w:t>
            </w:r>
            <w:r>
              <w:rPr>
                <w:rFonts w:ascii="Arial" w:hAnsi="Arial" w:cs="Arial"/>
                <w:sz w:val="22"/>
                <w:szCs w:val="22"/>
              </w:rPr>
              <w:t>p</w:t>
            </w:r>
            <w:r w:rsidR="00401A26" w:rsidRPr="00401A26">
              <w:rPr>
                <w:rFonts w:ascii="Arial" w:hAnsi="Arial" w:cs="Arial"/>
                <w:sz w:val="22"/>
                <w:szCs w:val="22"/>
              </w:rPr>
              <w:t xml:space="preserve">atient </w:t>
            </w:r>
            <w:r>
              <w:rPr>
                <w:rFonts w:ascii="Arial" w:hAnsi="Arial" w:cs="Arial"/>
                <w:sz w:val="22"/>
                <w:szCs w:val="22"/>
              </w:rPr>
              <w:t>t</w:t>
            </w:r>
            <w:r w:rsidR="00401A26" w:rsidRPr="00401A26">
              <w:rPr>
                <w:rFonts w:ascii="Arial" w:hAnsi="Arial" w:cs="Arial"/>
                <w:sz w:val="22"/>
                <w:szCs w:val="22"/>
              </w:rPr>
              <w:t xml:space="preserve">elephone </w:t>
            </w:r>
            <w:r>
              <w:rPr>
                <w:rFonts w:ascii="Arial" w:hAnsi="Arial" w:cs="Arial"/>
                <w:sz w:val="22"/>
                <w:szCs w:val="22"/>
              </w:rPr>
              <w:t>n</w:t>
            </w:r>
            <w:r w:rsidR="00401A26" w:rsidRPr="00401A26">
              <w:rPr>
                <w:rFonts w:ascii="Arial" w:hAnsi="Arial" w:cs="Arial"/>
                <w:sz w:val="22"/>
                <w:szCs w:val="22"/>
              </w:rPr>
              <w:t xml:space="preserve">umber, and APPT </w:t>
            </w:r>
            <w:r w:rsidR="004946BA" w:rsidRPr="004946BA">
              <w:rPr>
                <w:rFonts w:ascii="Arial" w:hAnsi="Arial" w:cs="Arial"/>
                <w:sz w:val="22"/>
                <w:szCs w:val="22"/>
              </w:rPr>
              <w:t>Clinically Indicated Date (CID</w:t>
            </w:r>
            <w:r w:rsidR="004946BA">
              <w:rPr>
                <w:rFonts w:ascii="Arial" w:hAnsi="Arial" w:cs="Arial"/>
                <w:sz w:val="22"/>
                <w:szCs w:val="22"/>
              </w:rPr>
              <w:t>)</w:t>
            </w:r>
            <w:r w:rsidR="00401A26" w:rsidRPr="00401A26">
              <w:rPr>
                <w:rFonts w:ascii="Arial" w:hAnsi="Arial" w:cs="Arial"/>
                <w:sz w:val="22"/>
                <w:szCs w:val="22"/>
              </w:rPr>
              <w:t>/</w:t>
            </w:r>
            <w:r>
              <w:rPr>
                <w:rFonts w:ascii="Arial" w:hAnsi="Arial" w:cs="Arial"/>
                <w:sz w:val="22"/>
                <w:szCs w:val="22"/>
              </w:rPr>
              <w:t>p</w:t>
            </w:r>
            <w:r w:rsidR="00401A26" w:rsidRPr="00401A26">
              <w:rPr>
                <w:rFonts w:ascii="Arial" w:hAnsi="Arial" w:cs="Arial"/>
                <w:sz w:val="22"/>
                <w:szCs w:val="22"/>
              </w:rPr>
              <w:t xml:space="preserve">referred </w:t>
            </w:r>
            <w:r>
              <w:rPr>
                <w:rFonts w:ascii="Arial" w:hAnsi="Arial" w:cs="Arial"/>
                <w:sz w:val="22"/>
                <w:szCs w:val="22"/>
              </w:rPr>
              <w:t>d</w:t>
            </w:r>
            <w:r w:rsidR="00401A26" w:rsidRPr="00401A26">
              <w:rPr>
                <w:rFonts w:ascii="Arial" w:hAnsi="Arial" w:cs="Arial"/>
                <w:sz w:val="22"/>
                <w:szCs w:val="22"/>
              </w:rPr>
              <w:t>ate.</w:t>
            </w:r>
          </w:p>
        </w:tc>
      </w:tr>
    </w:tbl>
    <w:p w14:paraId="4B9C91E2" w14:textId="77777777" w:rsidR="00117954" w:rsidRDefault="00117954" w:rsidP="00AB1E80">
      <w:pPr>
        <w:pStyle w:val="Heading2"/>
      </w:pPr>
      <w:bookmarkStart w:id="2267" w:name="_Toc483573681"/>
      <w:bookmarkStart w:id="2268" w:name="_Toc484071225"/>
      <w:bookmarkStart w:id="2269" w:name="_Toc513557813"/>
      <w:bookmarkEnd w:id="2267"/>
      <w:bookmarkEnd w:id="2268"/>
      <w:r>
        <w:t>Parameter Definitions</w:t>
      </w:r>
      <w:bookmarkEnd w:id="2269"/>
    </w:p>
    <w:p w14:paraId="509566BD" w14:textId="48E9909D" w:rsidR="005272C5" w:rsidRDefault="005272C5" w:rsidP="000F1613">
      <w:pPr>
        <w:pStyle w:val="Caption"/>
        <w:jc w:val="center"/>
      </w:pPr>
      <w:bookmarkStart w:id="2270" w:name="_Toc513557886"/>
      <w:r>
        <w:t xml:space="preserve">Table </w:t>
      </w:r>
      <w:r w:rsidR="00100120">
        <w:fldChar w:fldCharType="begin"/>
      </w:r>
      <w:r w:rsidR="00246E52">
        <w:instrText xml:space="preserve"> SEQ Table \* ARABIC </w:instrText>
      </w:r>
      <w:r w:rsidR="00100120">
        <w:fldChar w:fldCharType="separate"/>
      </w:r>
      <w:r w:rsidR="00BE4505">
        <w:rPr>
          <w:noProof/>
        </w:rPr>
        <w:t>7</w:t>
      </w:r>
      <w:r w:rsidR="00100120">
        <w:rPr>
          <w:noProof/>
        </w:rPr>
        <w:fldChar w:fldCharType="end"/>
      </w:r>
      <w:r>
        <w:t>: Parameter Definitions</w:t>
      </w:r>
      <w:bookmarkEnd w:id="2270"/>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Parameter Definitions with parameter name and description"/>
      </w:tblPr>
      <w:tblGrid>
        <w:gridCol w:w="3080"/>
        <w:gridCol w:w="6140"/>
      </w:tblGrid>
      <w:tr w:rsidR="00117954" w:rsidRPr="00D7512E" w14:paraId="6DBF012C" w14:textId="77777777" w:rsidTr="00716257">
        <w:trPr>
          <w:cantSplit/>
          <w:trHeight w:val="188"/>
          <w:tblHeader/>
          <w:jc w:val="center"/>
        </w:trPr>
        <w:tc>
          <w:tcPr>
            <w:tcW w:w="3080" w:type="dxa"/>
            <w:shd w:val="pct15" w:color="auto" w:fill="auto"/>
            <w:tcMar>
              <w:top w:w="29" w:type="dxa"/>
              <w:left w:w="115" w:type="dxa"/>
              <w:bottom w:w="29" w:type="dxa"/>
              <w:right w:w="115" w:type="dxa"/>
            </w:tcMar>
            <w:vAlign w:val="center"/>
          </w:tcPr>
          <w:p w14:paraId="0E93401F" w14:textId="77777777" w:rsidR="00117954" w:rsidRPr="00D7512E" w:rsidRDefault="00117954" w:rsidP="00716257">
            <w:pPr>
              <w:pStyle w:val="TableHeading"/>
            </w:pPr>
            <w:r>
              <w:t>Parameter</w:t>
            </w:r>
            <w:r w:rsidRPr="00D7512E">
              <w:t xml:space="preserve"> Name</w:t>
            </w:r>
          </w:p>
        </w:tc>
        <w:tc>
          <w:tcPr>
            <w:tcW w:w="6140" w:type="dxa"/>
            <w:shd w:val="pct15" w:color="auto" w:fill="auto"/>
            <w:tcMar>
              <w:top w:w="29" w:type="dxa"/>
              <w:left w:w="115" w:type="dxa"/>
              <w:bottom w:w="29" w:type="dxa"/>
              <w:right w:w="115" w:type="dxa"/>
            </w:tcMar>
            <w:vAlign w:val="center"/>
          </w:tcPr>
          <w:p w14:paraId="420FA879" w14:textId="77777777" w:rsidR="00117954" w:rsidRPr="00D7512E" w:rsidRDefault="00117954" w:rsidP="00716257">
            <w:pPr>
              <w:pStyle w:val="TableHeading"/>
            </w:pPr>
            <w:r w:rsidRPr="00D7512E">
              <w:t>Description</w:t>
            </w:r>
          </w:p>
        </w:tc>
      </w:tr>
      <w:tr w:rsidR="00EA1FC9" w:rsidRPr="00D7512E" w14:paraId="7397975B" w14:textId="77777777" w:rsidTr="00716257">
        <w:trPr>
          <w:cantSplit/>
          <w:tblHeader/>
          <w:jc w:val="center"/>
        </w:trPr>
        <w:tc>
          <w:tcPr>
            <w:tcW w:w="3080" w:type="dxa"/>
            <w:tcMar>
              <w:top w:w="29" w:type="dxa"/>
              <w:left w:w="115" w:type="dxa"/>
              <w:bottom w:w="29" w:type="dxa"/>
              <w:right w:w="115" w:type="dxa"/>
            </w:tcMar>
          </w:tcPr>
          <w:p w14:paraId="539CDF4F" w14:textId="77777777" w:rsidR="00EA1FC9" w:rsidRDefault="00EA1FC9" w:rsidP="00716257">
            <w:pPr>
              <w:pStyle w:val="TableText"/>
            </w:pPr>
            <w:r>
              <w:t>SDEC DEFAULT FONT SIZE</w:t>
            </w:r>
          </w:p>
        </w:tc>
        <w:tc>
          <w:tcPr>
            <w:tcW w:w="6140" w:type="dxa"/>
            <w:tcMar>
              <w:top w:w="29" w:type="dxa"/>
              <w:left w:w="115" w:type="dxa"/>
              <w:bottom w:w="29" w:type="dxa"/>
              <w:right w:w="115" w:type="dxa"/>
            </w:tcMar>
          </w:tcPr>
          <w:p w14:paraId="442FA9F3" w14:textId="77777777" w:rsidR="00EA1FC9" w:rsidRDefault="00EA1FC9">
            <w:pPr>
              <w:pStyle w:val="TableText"/>
            </w:pPr>
            <w:r>
              <w:t xml:space="preserve">Font size for </w:t>
            </w:r>
            <w:proofErr w:type="spellStart"/>
            <w:r>
              <w:t>VistA</w:t>
            </w:r>
            <w:proofErr w:type="spellEnd"/>
            <w:r>
              <w:t xml:space="preserve"> Scheduling letters.</w:t>
            </w:r>
          </w:p>
        </w:tc>
      </w:tr>
      <w:tr w:rsidR="00EA1FC9" w:rsidRPr="00D7512E" w14:paraId="52599900" w14:textId="77777777" w:rsidTr="00716257">
        <w:trPr>
          <w:cantSplit/>
          <w:tblHeader/>
          <w:jc w:val="center"/>
        </w:trPr>
        <w:tc>
          <w:tcPr>
            <w:tcW w:w="3080" w:type="dxa"/>
            <w:tcMar>
              <w:top w:w="29" w:type="dxa"/>
              <w:left w:w="115" w:type="dxa"/>
              <w:bottom w:w="29" w:type="dxa"/>
              <w:right w:w="115" w:type="dxa"/>
            </w:tcMar>
          </w:tcPr>
          <w:p w14:paraId="19967439" w14:textId="77777777" w:rsidR="00EA1FC9" w:rsidRDefault="00EA1FC9" w:rsidP="00716257">
            <w:pPr>
              <w:pStyle w:val="TableText"/>
            </w:pPr>
            <w:r>
              <w:t>SDEC REQ MGR GRID FILTER</w:t>
            </w:r>
          </w:p>
        </w:tc>
        <w:tc>
          <w:tcPr>
            <w:tcW w:w="6140" w:type="dxa"/>
            <w:tcMar>
              <w:top w:w="29" w:type="dxa"/>
              <w:left w:w="115" w:type="dxa"/>
              <w:bottom w:w="29" w:type="dxa"/>
              <w:right w:w="115" w:type="dxa"/>
            </w:tcMar>
          </w:tcPr>
          <w:p w14:paraId="3BF5736B" w14:textId="542369CB" w:rsidR="00EA1FC9" w:rsidRDefault="00EA1FC9" w:rsidP="00EA1FC9">
            <w:pPr>
              <w:pStyle w:val="TableText"/>
            </w:pPr>
            <w:r w:rsidRPr="00EA1FC9">
              <w:t>Scheduling Request Manager Grid Filter</w:t>
            </w:r>
            <w:r w:rsidR="008A3C7C">
              <w:t>.</w:t>
            </w:r>
          </w:p>
        </w:tc>
      </w:tr>
      <w:tr w:rsidR="00117954" w:rsidRPr="00D7512E" w14:paraId="080BDEF1" w14:textId="77777777" w:rsidTr="00716257">
        <w:trPr>
          <w:cantSplit/>
          <w:tblHeader/>
          <w:jc w:val="center"/>
        </w:trPr>
        <w:tc>
          <w:tcPr>
            <w:tcW w:w="3080" w:type="dxa"/>
            <w:tcMar>
              <w:top w:w="29" w:type="dxa"/>
              <w:left w:w="115" w:type="dxa"/>
              <w:bottom w:w="29" w:type="dxa"/>
              <w:right w:w="115" w:type="dxa"/>
            </w:tcMar>
          </w:tcPr>
          <w:p w14:paraId="524F79A1" w14:textId="77777777" w:rsidR="00117954" w:rsidRPr="00D7512E" w:rsidRDefault="00860A7A" w:rsidP="00716257">
            <w:pPr>
              <w:pStyle w:val="TableText"/>
            </w:pPr>
            <w:r>
              <w:lastRenderedPageBreak/>
              <w:t>SDEC MENTAL HEALTH STOP CODES</w:t>
            </w:r>
          </w:p>
        </w:tc>
        <w:tc>
          <w:tcPr>
            <w:tcW w:w="6140" w:type="dxa"/>
            <w:tcMar>
              <w:top w:w="29" w:type="dxa"/>
              <w:left w:w="115" w:type="dxa"/>
              <w:bottom w:w="29" w:type="dxa"/>
              <w:right w:w="115" w:type="dxa"/>
            </w:tcMar>
          </w:tcPr>
          <w:p w14:paraId="4DF9ED27" w14:textId="73EB4FFA" w:rsidR="00117954" w:rsidRPr="00D7512E" w:rsidRDefault="00860A7A" w:rsidP="008A3C7C">
            <w:pPr>
              <w:pStyle w:val="TableText"/>
            </w:pPr>
            <w:r>
              <w:t xml:space="preserve">This </w:t>
            </w:r>
            <w:r w:rsidR="008A3C7C">
              <w:t>p</w:t>
            </w:r>
            <w:r>
              <w:t xml:space="preserve">arameter identifies </w:t>
            </w:r>
            <w:r w:rsidR="008A3C7C">
              <w:t>s</w:t>
            </w:r>
            <w:r>
              <w:t xml:space="preserve">top </w:t>
            </w:r>
            <w:r w:rsidR="008A3C7C">
              <w:t>c</w:t>
            </w:r>
            <w:r>
              <w:t xml:space="preserve">odes related to the Mental Health report type </w:t>
            </w:r>
            <w:r w:rsidR="00D00186">
              <w:t>for</w:t>
            </w:r>
            <w:r>
              <w:t xml:space="preserve"> Resource Management </w:t>
            </w:r>
            <w:r w:rsidR="00D00186">
              <w:t>Reporting</w:t>
            </w:r>
            <w:r>
              <w:t>.</w:t>
            </w:r>
          </w:p>
        </w:tc>
      </w:tr>
      <w:tr w:rsidR="00860A7A" w:rsidRPr="00D7512E" w14:paraId="0CF31894" w14:textId="77777777" w:rsidTr="00716257">
        <w:trPr>
          <w:cantSplit/>
          <w:tblHeader/>
          <w:jc w:val="center"/>
        </w:trPr>
        <w:tc>
          <w:tcPr>
            <w:tcW w:w="3080" w:type="dxa"/>
            <w:tcMar>
              <w:top w:w="29" w:type="dxa"/>
              <w:left w:w="115" w:type="dxa"/>
              <w:bottom w:w="29" w:type="dxa"/>
              <w:right w:w="115" w:type="dxa"/>
            </w:tcMar>
          </w:tcPr>
          <w:p w14:paraId="4A747AFF" w14:textId="77777777" w:rsidR="00860A7A" w:rsidRPr="00D7512E" w:rsidRDefault="00860A7A" w:rsidP="00860A7A">
            <w:pPr>
              <w:pStyle w:val="TableText"/>
            </w:pPr>
            <w:r>
              <w:t>SDEC PRIMARY CARE STOP CODES</w:t>
            </w:r>
          </w:p>
        </w:tc>
        <w:tc>
          <w:tcPr>
            <w:tcW w:w="6140" w:type="dxa"/>
            <w:tcMar>
              <w:top w:w="29" w:type="dxa"/>
              <w:left w:w="115" w:type="dxa"/>
              <w:bottom w:w="29" w:type="dxa"/>
              <w:right w:w="115" w:type="dxa"/>
            </w:tcMar>
          </w:tcPr>
          <w:p w14:paraId="719F725C" w14:textId="3D8CACCE" w:rsidR="00860A7A" w:rsidRPr="00D7512E" w:rsidRDefault="00860A7A" w:rsidP="00A72147">
            <w:pPr>
              <w:pStyle w:val="TableText"/>
            </w:pPr>
            <w:r>
              <w:t xml:space="preserve">This </w:t>
            </w:r>
            <w:r w:rsidR="00A72147">
              <w:t>p</w:t>
            </w:r>
            <w:r>
              <w:t>arameter</w:t>
            </w:r>
            <w:r w:rsidR="00A72147">
              <w:t xml:space="preserve"> </w:t>
            </w:r>
            <w:r>
              <w:t xml:space="preserve">identifies </w:t>
            </w:r>
            <w:r w:rsidR="00A72147">
              <w:t>s</w:t>
            </w:r>
            <w:r>
              <w:t xml:space="preserve">top </w:t>
            </w:r>
            <w:r w:rsidR="00A72147">
              <w:t>c</w:t>
            </w:r>
            <w:r>
              <w:t xml:space="preserve">odes related to the Primary Care report type </w:t>
            </w:r>
            <w:r w:rsidR="00D00186">
              <w:t>for</w:t>
            </w:r>
            <w:r>
              <w:t xml:space="preserve"> Resource Management </w:t>
            </w:r>
            <w:r w:rsidR="00D00186">
              <w:t>Reporting</w:t>
            </w:r>
            <w:r>
              <w:t>.</w:t>
            </w:r>
          </w:p>
        </w:tc>
      </w:tr>
      <w:tr w:rsidR="00860A7A" w:rsidRPr="00D7512E" w14:paraId="5A11F84E" w14:textId="77777777" w:rsidTr="00716257">
        <w:trPr>
          <w:cantSplit/>
          <w:tblHeader/>
          <w:jc w:val="center"/>
        </w:trPr>
        <w:tc>
          <w:tcPr>
            <w:tcW w:w="3080" w:type="dxa"/>
            <w:tcMar>
              <w:top w:w="29" w:type="dxa"/>
              <w:left w:w="115" w:type="dxa"/>
              <w:bottom w:w="29" w:type="dxa"/>
              <w:right w:w="115" w:type="dxa"/>
            </w:tcMar>
          </w:tcPr>
          <w:p w14:paraId="6502A1A2" w14:textId="77777777" w:rsidR="00860A7A" w:rsidRPr="00D7512E" w:rsidRDefault="00860A7A" w:rsidP="00860A7A">
            <w:pPr>
              <w:pStyle w:val="TableText"/>
            </w:pPr>
            <w:r>
              <w:t>SDEC SPECIALTY CARE STOP CODES</w:t>
            </w:r>
          </w:p>
        </w:tc>
        <w:tc>
          <w:tcPr>
            <w:tcW w:w="6140" w:type="dxa"/>
            <w:tcMar>
              <w:top w:w="29" w:type="dxa"/>
              <w:left w:w="115" w:type="dxa"/>
              <w:bottom w:w="29" w:type="dxa"/>
              <w:right w:w="115" w:type="dxa"/>
            </w:tcMar>
          </w:tcPr>
          <w:p w14:paraId="30FFA2B6" w14:textId="77D938C3" w:rsidR="00860A7A" w:rsidRPr="00D7512E" w:rsidRDefault="00A72147" w:rsidP="00A72147">
            <w:pPr>
              <w:pStyle w:val="TableText"/>
            </w:pPr>
            <w:r>
              <w:t xml:space="preserve">This parameter identifies stop codes </w:t>
            </w:r>
            <w:r w:rsidR="00860A7A">
              <w:t xml:space="preserve">related to the Specialty Care report type </w:t>
            </w:r>
            <w:r w:rsidR="00D00186">
              <w:t>for</w:t>
            </w:r>
            <w:r w:rsidR="00860A7A">
              <w:t xml:space="preserve"> Resource Management </w:t>
            </w:r>
            <w:r w:rsidR="00D00186">
              <w:t>Reporting</w:t>
            </w:r>
            <w:r w:rsidR="00860A7A">
              <w:t>.</w:t>
            </w:r>
          </w:p>
        </w:tc>
      </w:tr>
      <w:tr w:rsidR="00401A26" w:rsidRPr="00D7512E" w14:paraId="5C2EA0FF" w14:textId="77777777" w:rsidTr="00716257">
        <w:trPr>
          <w:cantSplit/>
          <w:tblHeader/>
          <w:jc w:val="center"/>
        </w:trPr>
        <w:tc>
          <w:tcPr>
            <w:tcW w:w="3080" w:type="dxa"/>
            <w:tcMar>
              <w:top w:w="29" w:type="dxa"/>
              <w:left w:w="115" w:type="dxa"/>
              <w:bottom w:w="29" w:type="dxa"/>
              <w:right w:w="115" w:type="dxa"/>
            </w:tcMar>
          </w:tcPr>
          <w:p w14:paraId="7E6FC084" w14:textId="77777777" w:rsidR="00401A26" w:rsidRDefault="00401A26" w:rsidP="00860A7A">
            <w:pPr>
              <w:pStyle w:val="TableText"/>
            </w:pPr>
            <w:r w:rsidRPr="00401A26">
              <w:t>SDEC DEFAULT FONT SIZE</w:t>
            </w:r>
          </w:p>
        </w:tc>
        <w:tc>
          <w:tcPr>
            <w:tcW w:w="6140" w:type="dxa"/>
            <w:tcMar>
              <w:top w:w="29" w:type="dxa"/>
              <w:left w:w="115" w:type="dxa"/>
              <w:bottom w:w="29" w:type="dxa"/>
              <w:right w:w="115" w:type="dxa"/>
            </w:tcMar>
          </w:tcPr>
          <w:p w14:paraId="203995A5" w14:textId="63637C83" w:rsidR="00401A26" w:rsidRDefault="00401A26" w:rsidP="00A72147">
            <w:pPr>
              <w:pStyle w:val="TableText"/>
            </w:pPr>
            <w:r w:rsidRPr="00401A26">
              <w:t xml:space="preserve">This </w:t>
            </w:r>
            <w:r w:rsidR="00A72147">
              <w:t xml:space="preserve">parameter </w:t>
            </w:r>
            <w:r w:rsidRPr="00401A26">
              <w:t xml:space="preserve">saves the preferred default font size for </w:t>
            </w:r>
            <w:proofErr w:type="spellStart"/>
            <w:r w:rsidRPr="00401A26">
              <w:t>VistA</w:t>
            </w:r>
            <w:proofErr w:type="spellEnd"/>
            <w:r w:rsidRPr="00401A26">
              <w:t xml:space="preserve"> Scheduling letters.</w:t>
            </w:r>
          </w:p>
        </w:tc>
      </w:tr>
      <w:tr w:rsidR="00401A26" w:rsidRPr="00D7512E" w14:paraId="1A784DFB" w14:textId="77777777" w:rsidTr="00716257">
        <w:trPr>
          <w:cantSplit/>
          <w:tblHeader/>
          <w:jc w:val="center"/>
        </w:trPr>
        <w:tc>
          <w:tcPr>
            <w:tcW w:w="3080" w:type="dxa"/>
            <w:tcMar>
              <w:top w:w="29" w:type="dxa"/>
              <w:left w:w="115" w:type="dxa"/>
              <w:bottom w:w="29" w:type="dxa"/>
              <w:right w:w="115" w:type="dxa"/>
            </w:tcMar>
          </w:tcPr>
          <w:p w14:paraId="03E35079" w14:textId="77777777" w:rsidR="00401A26" w:rsidRDefault="00401A26" w:rsidP="00860A7A">
            <w:pPr>
              <w:pStyle w:val="TableText"/>
            </w:pPr>
            <w:r w:rsidRPr="00401A26">
              <w:t>SDEC REQ MGR GRID FILTER</w:t>
            </w:r>
          </w:p>
        </w:tc>
        <w:tc>
          <w:tcPr>
            <w:tcW w:w="6140" w:type="dxa"/>
            <w:tcMar>
              <w:top w:w="29" w:type="dxa"/>
              <w:left w:w="115" w:type="dxa"/>
              <w:bottom w:w="29" w:type="dxa"/>
              <w:right w:w="115" w:type="dxa"/>
            </w:tcMar>
          </w:tcPr>
          <w:p w14:paraId="4292F2C5" w14:textId="7AAC882D" w:rsidR="00401A26" w:rsidRDefault="00A72147" w:rsidP="00D00186">
            <w:pPr>
              <w:pStyle w:val="TableText"/>
            </w:pPr>
            <w:r w:rsidRPr="00401A26">
              <w:t xml:space="preserve">This </w:t>
            </w:r>
            <w:r>
              <w:t xml:space="preserve">parameter </w:t>
            </w:r>
            <w:r w:rsidR="00401A26" w:rsidRPr="00401A26">
              <w:t>hold</w:t>
            </w:r>
            <w:r>
              <w:t>s</w:t>
            </w:r>
            <w:r w:rsidR="00401A26" w:rsidRPr="00401A26">
              <w:t xml:space="preserve"> the filter preference set for the Request Manager Grid.</w:t>
            </w:r>
          </w:p>
        </w:tc>
      </w:tr>
    </w:tbl>
    <w:p w14:paraId="14544491" w14:textId="77777777" w:rsidR="00D7512E" w:rsidRDefault="00D7512E" w:rsidP="00AB1E80">
      <w:pPr>
        <w:pStyle w:val="Heading2"/>
      </w:pPr>
      <w:bookmarkStart w:id="2271" w:name="_Toc513557814"/>
      <w:r w:rsidRPr="00D7512E">
        <w:t>Security Keys</w:t>
      </w:r>
      <w:bookmarkEnd w:id="2271"/>
    </w:p>
    <w:p w14:paraId="7FD732DB" w14:textId="611ADBCF" w:rsidR="009854FD" w:rsidRDefault="009854FD" w:rsidP="000F1613">
      <w:pPr>
        <w:pStyle w:val="Caption"/>
        <w:jc w:val="center"/>
      </w:pPr>
      <w:bookmarkStart w:id="2272" w:name="_Toc513557887"/>
      <w:r>
        <w:t xml:space="preserve">Table </w:t>
      </w:r>
      <w:r w:rsidR="00100120">
        <w:fldChar w:fldCharType="begin"/>
      </w:r>
      <w:r w:rsidR="00B7315C">
        <w:instrText xml:space="preserve"> SEQ Table \* ARABIC </w:instrText>
      </w:r>
      <w:r w:rsidR="00100120">
        <w:fldChar w:fldCharType="separate"/>
      </w:r>
      <w:r w:rsidR="00BE4505">
        <w:rPr>
          <w:noProof/>
        </w:rPr>
        <w:t>8</w:t>
      </w:r>
      <w:r w:rsidR="00100120">
        <w:rPr>
          <w:noProof/>
        </w:rPr>
        <w:fldChar w:fldCharType="end"/>
      </w:r>
      <w:r>
        <w:t>: Exported Security Keys</w:t>
      </w:r>
      <w:bookmarkEnd w:id="2272"/>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Exported Security Keys with key name and description"/>
      </w:tblPr>
      <w:tblGrid>
        <w:gridCol w:w="2180"/>
        <w:gridCol w:w="7040"/>
      </w:tblGrid>
      <w:tr w:rsidR="009854FD" w:rsidRPr="00D7512E" w14:paraId="41B11B86" w14:textId="77777777" w:rsidTr="00FD1E5A">
        <w:trPr>
          <w:cantSplit/>
          <w:trHeight w:val="188"/>
          <w:tblHeader/>
          <w:jc w:val="center"/>
        </w:trPr>
        <w:tc>
          <w:tcPr>
            <w:tcW w:w="2180" w:type="dxa"/>
            <w:shd w:val="pct15" w:color="auto" w:fill="auto"/>
            <w:tcMar>
              <w:top w:w="29" w:type="dxa"/>
              <w:left w:w="115" w:type="dxa"/>
              <w:bottom w:w="29" w:type="dxa"/>
              <w:right w:w="115" w:type="dxa"/>
            </w:tcMar>
            <w:vAlign w:val="center"/>
          </w:tcPr>
          <w:p w14:paraId="7DC706FF" w14:textId="77777777" w:rsidR="009854FD" w:rsidRPr="00D7512E" w:rsidRDefault="009854FD" w:rsidP="008857BF">
            <w:pPr>
              <w:pStyle w:val="TableHeading"/>
            </w:pPr>
            <w:r w:rsidRPr="00D7512E">
              <w:t>Key Name</w:t>
            </w:r>
          </w:p>
        </w:tc>
        <w:tc>
          <w:tcPr>
            <w:tcW w:w="7040" w:type="dxa"/>
            <w:shd w:val="pct15" w:color="auto" w:fill="auto"/>
            <w:tcMar>
              <w:top w:w="29" w:type="dxa"/>
              <w:left w:w="115" w:type="dxa"/>
              <w:bottom w:w="29" w:type="dxa"/>
              <w:right w:w="115" w:type="dxa"/>
            </w:tcMar>
            <w:vAlign w:val="center"/>
          </w:tcPr>
          <w:p w14:paraId="57646630" w14:textId="77777777" w:rsidR="009854FD" w:rsidRPr="00D7512E" w:rsidRDefault="009854FD" w:rsidP="008857BF">
            <w:pPr>
              <w:pStyle w:val="TableHeading"/>
            </w:pPr>
            <w:r w:rsidRPr="00D7512E">
              <w:t>Description</w:t>
            </w:r>
          </w:p>
        </w:tc>
      </w:tr>
      <w:tr w:rsidR="00EA1FC9" w:rsidRPr="00D7512E" w14:paraId="06D89813" w14:textId="77777777" w:rsidTr="00FD1E5A">
        <w:trPr>
          <w:cantSplit/>
          <w:jc w:val="center"/>
        </w:trPr>
        <w:tc>
          <w:tcPr>
            <w:tcW w:w="2180" w:type="dxa"/>
            <w:tcMar>
              <w:top w:w="29" w:type="dxa"/>
              <w:left w:w="115" w:type="dxa"/>
              <w:bottom w:w="29" w:type="dxa"/>
              <w:right w:w="115" w:type="dxa"/>
            </w:tcMar>
          </w:tcPr>
          <w:p w14:paraId="4279C696" w14:textId="77777777" w:rsidR="00EA1FC9" w:rsidRPr="00D7512E" w:rsidRDefault="00EA1FC9" w:rsidP="008857BF">
            <w:pPr>
              <w:pStyle w:val="TableText"/>
            </w:pPr>
            <w:r>
              <w:t>SDECVIEW</w:t>
            </w:r>
          </w:p>
        </w:tc>
        <w:tc>
          <w:tcPr>
            <w:tcW w:w="7040" w:type="dxa"/>
            <w:tcMar>
              <w:top w:w="29" w:type="dxa"/>
              <w:left w:w="115" w:type="dxa"/>
              <w:bottom w:w="29" w:type="dxa"/>
              <w:right w:w="115" w:type="dxa"/>
            </w:tcMar>
          </w:tcPr>
          <w:p w14:paraId="54C43957" w14:textId="07193B27" w:rsidR="00EA1FC9" w:rsidRPr="00D7512E" w:rsidRDefault="00EA1FC9" w:rsidP="00EC1FAB">
            <w:pPr>
              <w:pStyle w:val="TableText"/>
            </w:pPr>
            <w:proofErr w:type="spellStart"/>
            <w:r>
              <w:t>VistA</w:t>
            </w:r>
            <w:proofErr w:type="spellEnd"/>
            <w:r>
              <w:t xml:space="preserve"> Scheduling GUI users with this key will have </w:t>
            </w:r>
            <w:r w:rsidR="00EC1FAB">
              <w:t>view-</w:t>
            </w:r>
            <w:r>
              <w:t>only access.</w:t>
            </w:r>
          </w:p>
        </w:tc>
      </w:tr>
      <w:tr w:rsidR="009854FD" w:rsidRPr="00D7512E" w14:paraId="1CF9B4D1" w14:textId="77777777" w:rsidTr="00FD1E5A">
        <w:trPr>
          <w:cantSplit/>
          <w:jc w:val="center"/>
        </w:trPr>
        <w:tc>
          <w:tcPr>
            <w:tcW w:w="2180" w:type="dxa"/>
            <w:tcMar>
              <w:top w:w="29" w:type="dxa"/>
              <w:left w:w="115" w:type="dxa"/>
              <w:bottom w:w="29" w:type="dxa"/>
              <w:right w:w="115" w:type="dxa"/>
            </w:tcMar>
          </w:tcPr>
          <w:p w14:paraId="3E4EBFBC" w14:textId="77777777" w:rsidR="009854FD" w:rsidRPr="00D7512E" w:rsidRDefault="009854FD" w:rsidP="008857BF">
            <w:pPr>
              <w:pStyle w:val="TableText"/>
            </w:pPr>
            <w:r w:rsidRPr="00D7512E">
              <w:t>SD</w:t>
            </w:r>
            <w:r w:rsidR="00C85BB6">
              <w:t>EC</w:t>
            </w:r>
            <w:r w:rsidRPr="00D7512E">
              <w:t>ZMENU</w:t>
            </w:r>
          </w:p>
        </w:tc>
        <w:tc>
          <w:tcPr>
            <w:tcW w:w="7040" w:type="dxa"/>
            <w:tcMar>
              <w:top w:w="29" w:type="dxa"/>
              <w:left w:w="115" w:type="dxa"/>
              <w:bottom w:w="29" w:type="dxa"/>
              <w:right w:w="115" w:type="dxa"/>
            </w:tcMar>
          </w:tcPr>
          <w:p w14:paraId="6E1E56ED" w14:textId="77777777" w:rsidR="009854FD" w:rsidRPr="00D7512E" w:rsidRDefault="009854FD" w:rsidP="00457C59">
            <w:pPr>
              <w:pStyle w:val="TableText"/>
            </w:pPr>
            <w:r w:rsidRPr="00D7512E">
              <w:t xml:space="preserve">All </w:t>
            </w:r>
            <w:r w:rsidR="00457C59">
              <w:t>Window Scheduling users must have this key to access the application.</w:t>
            </w:r>
          </w:p>
        </w:tc>
      </w:tr>
      <w:tr w:rsidR="009854FD" w:rsidRPr="00D7512E" w14:paraId="64EF347F" w14:textId="77777777" w:rsidTr="00FD1E5A">
        <w:trPr>
          <w:cantSplit/>
          <w:jc w:val="center"/>
        </w:trPr>
        <w:tc>
          <w:tcPr>
            <w:tcW w:w="2180" w:type="dxa"/>
            <w:tcMar>
              <w:top w:w="29" w:type="dxa"/>
              <w:left w:w="115" w:type="dxa"/>
              <w:bottom w:w="29" w:type="dxa"/>
              <w:right w:w="115" w:type="dxa"/>
            </w:tcMar>
          </w:tcPr>
          <w:p w14:paraId="329A6D00" w14:textId="77777777" w:rsidR="009854FD" w:rsidRPr="00D7512E" w:rsidRDefault="009854FD" w:rsidP="008857BF">
            <w:pPr>
              <w:pStyle w:val="TableText"/>
            </w:pPr>
            <w:r w:rsidRPr="00D7512E">
              <w:t>SD</w:t>
            </w:r>
            <w:r w:rsidR="00C85BB6">
              <w:t>EC</w:t>
            </w:r>
            <w:r w:rsidRPr="00D7512E">
              <w:t>ZMGR</w:t>
            </w:r>
          </w:p>
        </w:tc>
        <w:tc>
          <w:tcPr>
            <w:tcW w:w="7040" w:type="dxa"/>
            <w:tcMar>
              <w:top w:w="29" w:type="dxa"/>
              <w:left w:w="115" w:type="dxa"/>
              <w:bottom w:w="29" w:type="dxa"/>
              <w:right w:w="115" w:type="dxa"/>
            </w:tcMar>
          </w:tcPr>
          <w:p w14:paraId="69545FE1" w14:textId="68B48B31" w:rsidR="009854FD" w:rsidRPr="00D7512E" w:rsidRDefault="009854FD" w:rsidP="00457C59">
            <w:pPr>
              <w:pStyle w:val="TableText"/>
            </w:pPr>
            <w:r w:rsidRPr="00D7512E">
              <w:t xml:space="preserve">This key should be assigned to users who manage the overall </w:t>
            </w:r>
            <w:r w:rsidR="00EC1FAB">
              <w:t>s</w:t>
            </w:r>
            <w:r w:rsidRPr="00D7512E">
              <w:t>cheduling application</w:t>
            </w:r>
            <w:r>
              <w:t xml:space="preserve">. </w:t>
            </w:r>
            <w:r w:rsidRPr="00D7512E">
              <w:t xml:space="preserve">This key gives access to the </w:t>
            </w:r>
            <w:r w:rsidRPr="000F1613">
              <w:rPr>
                <w:b/>
                <w:i/>
              </w:rPr>
              <w:t>Scheduling Management</w:t>
            </w:r>
            <w:r w:rsidRPr="00D7512E">
              <w:t xml:space="preserve"> menu option </w:t>
            </w:r>
            <w:r w:rsidR="00457C59">
              <w:t xml:space="preserve">on the VSE applications </w:t>
            </w:r>
            <w:r w:rsidR="00EC1FAB">
              <w:t>s</w:t>
            </w:r>
            <w:r w:rsidR="00457C59">
              <w:t>ystem tab.</w:t>
            </w:r>
          </w:p>
        </w:tc>
      </w:tr>
      <w:tr w:rsidR="00457C59" w:rsidRPr="00D7512E" w14:paraId="79E5B8DE" w14:textId="77777777" w:rsidTr="00FD1E5A">
        <w:trPr>
          <w:cantSplit/>
          <w:jc w:val="center"/>
        </w:trPr>
        <w:tc>
          <w:tcPr>
            <w:tcW w:w="2180" w:type="dxa"/>
            <w:tcMar>
              <w:top w:w="29" w:type="dxa"/>
              <w:left w:w="115" w:type="dxa"/>
              <w:bottom w:w="29" w:type="dxa"/>
              <w:right w:w="115" w:type="dxa"/>
            </w:tcMar>
          </w:tcPr>
          <w:p w14:paraId="47BDCC58" w14:textId="77777777" w:rsidR="00457C59" w:rsidRPr="00D7512E" w:rsidRDefault="00457C59" w:rsidP="008857BF">
            <w:pPr>
              <w:pStyle w:val="TableText"/>
            </w:pPr>
            <w:r>
              <w:t>SDOB</w:t>
            </w:r>
          </w:p>
        </w:tc>
        <w:tc>
          <w:tcPr>
            <w:tcW w:w="7040" w:type="dxa"/>
            <w:tcMar>
              <w:top w:w="29" w:type="dxa"/>
              <w:left w:w="115" w:type="dxa"/>
              <w:bottom w:w="29" w:type="dxa"/>
              <w:right w:w="115" w:type="dxa"/>
            </w:tcMar>
          </w:tcPr>
          <w:p w14:paraId="57552E80" w14:textId="04FC0ACA" w:rsidR="00457C59" w:rsidRPr="00D7512E" w:rsidRDefault="00EC1FAB" w:rsidP="00EC1FAB">
            <w:pPr>
              <w:pStyle w:val="TableText"/>
            </w:pPr>
            <w:r>
              <w:t>This key a</w:t>
            </w:r>
            <w:r w:rsidR="00457C59">
              <w:t>uthorize</w:t>
            </w:r>
            <w:r>
              <w:t>s</w:t>
            </w:r>
            <w:r w:rsidR="00457C59">
              <w:t xml:space="preserve"> </w:t>
            </w:r>
            <w:r>
              <w:t xml:space="preserve">the ability to </w:t>
            </w:r>
            <w:r w:rsidR="00457C59">
              <w:t>overbook the clinic to maximum allowed, as defined in clinic set</w:t>
            </w:r>
            <w:r>
              <w:t>-</w:t>
            </w:r>
            <w:r w:rsidR="00457C59">
              <w:t>up.</w:t>
            </w:r>
          </w:p>
        </w:tc>
      </w:tr>
      <w:tr w:rsidR="00457C59" w:rsidRPr="00D7512E" w14:paraId="3952EC72" w14:textId="77777777" w:rsidTr="00FD1E5A">
        <w:trPr>
          <w:cantSplit/>
          <w:jc w:val="center"/>
        </w:trPr>
        <w:tc>
          <w:tcPr>
            <w:tcW w:w="2180" w:type="dxa"/>
            <w:tcMar>
              <w:top w:w="29" w:type="dxa"/>
              <w:left w:w="115" w:type="dxa"/>
              <w:bottom w:w="29" w:type="dxa"/>
              <w:right w:w="115" w:type="dxa"/>
            </w:tcMar>
          </w:tcPr>
          <w:p w14:paraId="7CF20AB7" w14:textId="77777777" w:rsidR="00457C59" w:rsidRPr="00D7512E" w:rsidRDefault="00457C59" w:rsidP="008857BF">
            <w:pPr>
              <w:pStyle w:val="TableText"/>
            </w:pPr>
            <w:r>
              <w:t>SDMOB</w:t>
            </w:r>
          </w:p>
        </w:tc>
        <w:tc>
          <w:tcPr>
            <w:tcW w:w="7040" w:type="dxa"/>
            <w:tcMar>
              <w:top w:w="29" w:type="dxa"/>
              <w:left w:w="115" w:type="dxa"/>
              <w:bottom w:w="29" w:type="dxa"/>
              <w:right w:w="115" w:type="dxa"/>
            </w:tcMar>
          </w:tcPr>
          <w:p w14:paraId="6C92083D" w14:textId="4DABFDEC" w:rsidR="00457C59" w:rsidRPr="00D7512E" w:rsidRDefault="00EC1FAB" w:rsidP="00457C59">
            <w:pPr>
              <w:pStyle w:val="TableText"/>
            </w:pPr>
            <w:r>
              <w:t>This key authorizes the ability</w:t>
            </w:r>
            <w:r w:rsidR="00457C59">
              <w:t xml:space="preserve"> to overbook in the clinic </w:t>
            </w:r>
            <w:r w:rsidR="00457C59" w:rsidRPr="000F1613">
              <w:rPr>
                <w:i/>
              </w:rPr>
              <w:t>over</w:t>
            </w:r>
            <w:r w:rsidR="00457C59">
              <w:t xml:space="preserve"> the maximum allowed, as defined in clinic set</w:t>
            </w:r>
            <w:r>
              <w:t>-</w:t>
            </w:r>
            <w:r w:rsidR="00457C59">
              <w:t>up.</w:t>
            </w:r>
          </w:p>
        </w:tc>
      </w:tr>
      <w:tr w:rsidR="00457C59" w:rsidRPr="00D7512E" w14:paraId="546514EE" w14:textId="77777777" w:rsidTr="00FD1E5A">
        <w:trPr>
          <w:cantSplit/>
          <w:jc w:val="center"/>
        </w:trPr>
        <w:tc>
          <w:tcPr>
            <w:tcW w:w="2180" w:type="dxa"/>
            <w:tcMar>
              <w:top w:w="29" w:type="dxa"/>
              <w:left w:w="115" w:type="dxa"/>
              <w:bottom w:w="29" w:type="dxa"/>
              <w:right w:w="115" w:type="dxa"/>
            </w:tcMar>
          </w:tcPr>
          <w:p w14:paraId="3D4594A0" w14:textId="77777777" w:rsidR="00457C59" w:rsidRPr="00D7512E" w:rsidRDefault="00457C59" w:rsidP="008857BF">
            <w:pPr>
              <w:pStyle w:val="TableText"/>
            </w:pPr>
            <w:r>
              <w:t>SDWL MENU</w:t>
            </w:r>
          </w:p>
        </w:tc>
        <w:tc>
          <w:tcPr>
            <w:tcW w:w="7040" w:type="dxa"/>
            <w:tcMar>
              <w:top w:w="29" w:type="dxa"/>
              <w:left w:w="115" w:type="dxa"/>
              <w:bottom w:w="29" w:type="dxa"/>
              <w:right w:w="115" w:type="dxa"/>
            </w:tcMar>
          </w:tcPr>
          <w:p w14:paraId="31639558" w14:textId="19EB713A" w:rsidR="00457C59" w:rsidRPr="00D7512E" w:rsidRDefault="00457C59" w:rsidP="00457C59">
            <w:pPr>
              <w:pStyle w:val="TableText"/>
            </w:pPr>
            <w:r>
              <w:t xml:space="preserve">If </w:t>
            </w:r>
            <w:r w:rsidR="00EC1FAB">
              <w:t xml:space="preserve">the </w:t>
            </w:r>
            <w:r>
              <w:t>user does not have this key assigned, they cannot enter a new wait list request (right click option “Transfer to EWL” from an open APPT request) or perform a disposition (right click option for EWL Disposition) of a EWL request.</w:t>
            </w:r>
          </w:p>
        </w:tc>
      </w:tr>
    </w:tbl>
    <w:p w14:paraId="44E0BEA2" w14:textId="77777777" w:rsidR="00AF168F" w:rsidRDefault="00AF168F" w:rsidP="00AB1E80">
      <w:pPr>
        <w:pStyle w:val="Heading2"/>
      </w:pPr>
      <w:bookmarkStart w:id="2273" w:name="_Toc513557815"/>
      <w:r w:rsidRPr="00AF168F">
        <w:t>Archiving and Purging</w:t>
      </w:r>
      <w:bookmarkEnd w:id="2273"/>
    </w:p>
    <w:p w14:paraId="7CFE3453" w14:textId="77777777" w:rsidR="00AF168F" w:rsidRPr="00AF168F" w:rsidRDefault="00AF168F" w:rsidP="00AF168F">
      <w:pPr>
        <w:pStyle w:val="BodyText"/>
      </w:pPr>
      <w:r w:rsidRPr="00AF168F">
        <w:t xml:space="preserve">There is no archiving and purging in this </w:t>
      </w:r>
      <w:r w:rsidR="00B169B1">
        <w:t>module</w:t>
      </w:r>
      <w:r w:rsidRPr="00AF168F">
        <w:t>.</w:t>
      </w:r>
    </w:p>
    <w:p w14:paraId="32611A4D" w14:textId="77777777" w:rsidR="00AF168F" w:rsidRDefault="00AF168F" w:rsidP="00AB1E80">
      <w:pPr>
        <w:pStyle w:val="Heading1"/>
      </w:pPr>
      <w:bookmarkStart w:id="2274" w:name="_Toc513557816"/>
      <w:r w:rsidRPr="00AF168F">
        <w:lastRenderedPageBreak/>
        <w:t>Generating Online Documentation</w:t>
      </w:r>
      <w:bookmarkEnd w:id="2274"/>
    </w:p>
    <w:p w14:paraId="523AD702" w14:textId="7D2CBED8" w:rsidR="00AF168F" w:rsidRDefault="00AF168F" w:rsidP="00AF168F">
      <w:pPr>
        <w:pStyle w:val="BodyText"/>
      </w:pPr>
      <w:r w:rsidRPr="00AF168F">
        <w:t xml:space="preserve">This section describes a few methods to generate </w:t>
      </w:r>
      <w:proofErr w:type="spellStart"/>
      <w:r w:rsidR="00B169B1">
        <w:t>VistA</w:t>
      </w:r>
      <w:proofErr w:type="spellEnd"/>
      <w:r w:rsidRPr="00AF168F">
        <w:t xml:space="preserve"> Scheduling </w:t>
      </w:r>
      <w:r w:rsidR="00B169B1">
        <w:t xml:space="preserve">GUI </w:t>
      </w:r>
      <w:r w:rsidRPr="00AF168F">
        <w:t>system technical documentation</w:t>
      </w:r>
      <w:r w:rsidR="00D551BA">
        <w:t xml:space="preserve">. </w:t>
      </w:r>
      <w:proofErr w:type="spellStart"/>
      <w:r w:rsidR="007A161D">
        <w:t>VistA</w:t>
      </w:r>
      <w:proofErr w:type="spellEnd"/>
      <w:r w:rsidR="007A161D">
        <w:t xml:space="preserve"> Scheduling GUI</w:t>
      </w:r>
      <w:r w:rsidR="007A161D" w:rsidRPr="00AF168F">
        <w:t xml:space="preserve"> </w:t>
      </w:r>
      <w:r w:rsidRPr="00AF168F">
        <w:t>software technical documentation can be generated through the use of several Kernel options</w:t>
      </w:r>
      <w:r w:rsidR="00A670AE">
        <w:t>, in addition to that which may be accessed via</w:t>
      </w:r>
      <w:r w:rsidR="00A670AE" w:rsidRPr="00AF168F">
        <w:t xml:space="preserve"> the </w:t>
      </w:r>
      <w:r w:rsidR="00A670AE" w:rsidRPr="00A670AE">
        <w:rPr>
          <w:b/>
          <w:i/>
        </w:rPr>
        <w:t>Help</w:t>
      </w:r>
      <w:r w:rsidR="00A670AE" w:rsidRPr="00AF168F">
        <w:t xml:space="preserve"> prompts throughout the </w:t>
      </w:r>
      <w:proofErr w:type="spellStart"/>
      <w:r w:rsidR="00A670AE">
        <w:t>VistA</w:t>
      </w:r>
      <w:proofErr w:type="spellEnd"/>
      <w:r w:rsidR="00A670AE" w:rsidRPr="00AF168F">
        <w:t xml:space="preserve"> Scheduling </w:t>
      </w:r>
      <w:r w:rsidR="00A670AE">
        <w:t>GUI module</w:t>
      </w:r>
      <w:r w:rsidR="00D551BA">
        <w:t xml:space="preserve">. </w:t>
      </w:r>
      <w:r w:rsidR="00A670AE">
        <w:t xml:space="preserve">Such </w:t>
      </w:r>
      <w:r w:rsidR="00A670AE" w:rsidRPr="00AF168F">
        <w:t xml:space="preserve">Kernel options </w:t>
      </w:r>
      <w:r w:rsidRPr="00AF168F">
        <w:t>include, but are not limited to, the following:</w:t>
      </w:r>
    </w:p>
    <w:p w14:paraId="36575C2B" w14:textId="77777777" w:rsidR="00DB1875" w:rsidRDefault="00DB1875" w:rsidP="00DB1875">
      <w:pPr>
        <w:pStyle w:val="BodyTextBullet1"/>
      </w:pPr>
      <w:r>
        <w:t>%INDEX</w:t>
      </w:r>
    </w:p>
    <w:p w14:paraId="50779B70" w14:textId="77777777" w:rsidR="00DB1875" w:rsidRDefault="00DB1875" w:rsidP="00DB1875">
      <w:pPr>
        <w:pStyle w:val="BodyTextBullet1"/>
      </w:pPr>
      <w:r>
        <w:t xml:space="preserve">VA </w:t>
      </w:r>
      <w:proofErr w:type="spellStart"/>
      <w:r>
        <w:t>FileMan</w:t>
      </w:r>
      <w:proofErr w:type="spellEnd"/>
    </w:p>
    <w:p w14:paraId="1792EBE9" w14:textId="77777777" w:rsidR="00DB1875" w:rsidRDefault="00DB1875" w:rsidP="00DB1875">
      <w:pPr>
        <w:pStyle w:val="BodyTextBullet1"/>
      </w:pPr>
      <w:r>
        <w:t>Data Dictionary Utilities</w:t>
      </w:r>
    </w:p>
    <w:p w14:paraId="7A710369" w14:textId="77777777" w:rsidR="00DB1875" w:rsidRDefault="00DB1875" w:rsidP="00DB1875">
      <w:pPr>
        <w:pStyle w:val="BodyTextBullet1"/>
      </w:pPr>
      <w:r>
        <w:t>List File Attributes</w:t>
      </w:r>
    </w:p>
    <w:p w14:paraId="5C9CD512" w14:textId="5772867B" w:rsidR="00DB1875" w:rsidRPr="00AF168F" w:rsidRDefault="009854FD" w:rsidP="00DB1875">
      <w:pPr>
        <w:pStyle w:val="BodyText"/>
      </w:pPr>
      <w:r w:rsidRPr="009854FD">
        <w:t xml:space="preserve">For further information about other utilities that supply online technical information, consult the </w:t>
      </w:r>
      <w:proofErr w:type="spellStart"/>
      <w:r w:rsidR="004B5719">
        <w:t>VistA</w:t>
      </w:r>
      <w:proofErr w:type="spellEnd"/>
      <w:r w:rsidR="004B5719">
        <w:t xml:space="preserve"> </w:t>
      </w:r>
      <w:r w:rsidRPr="009854FD">
        <w:t xml:space="preserve">Kernel </w:t>
      </w:r>
      <w:r w:rsidR="006A5124">
        <w:t>r</w:t>
      </w:r>
      <w:r w:rsidRPr="009854FD">
        <w:t>eference manual.</w:t>
      </w:r>
    </w:p>
    <w:p w14:paraId="07A6EC2F" w14:textId="77777777" w:rsidR="00DB1875" w:rsidRDefault="00DB1875" w:rsidP="00AB1E80">
      <w:pPr>
        <w:pStyle w:val="Heading2"/>
      </w:pPr>
      <w:bookmarkStart w:id="2275" w:name="_Toc513557817"/>
      <w:r w:rsidRPr="00DB1875">
        <w:t>%INDEX</w:t>
      </w:r>
      <w:bookmarkEnd w:id="2275"/>
    </w:p>
    <w:p w14:paraId="29BF75FB" w14:textId="6D10AFC2" w:rsidR="00DB1875" w:rsidRDefault="00DB1875" w:rsidP="00DB1875">
      <w:pPr>
        <w:pStyle w:val="BodyText"/>
      </w:pPr>
      <w:r w:rsidRPr="00DB1875">
        <w:t>This option analyzes the structure of a routine to determine</w:t>
      </w:r>
      <w:r w:rsidR="006A5124">
        <w:t>,</w:t>
      </w:r>
      <w:r w:rsidRPr="00DB1875">
        <w:t xml:space="preserve"> in part</w:t>
      </w:r>
      <w:r w:rsidR="006A5124">
        <w:t>,</w:t>
      </w:r>
      <w:r w:rsidRPr="00DB1875">
        <w:t xml:space="preserve"> if the routine adheres to </w:t>
      </w:r>
      <w:proofErr w:type="spellStart"/>
      <w:r w:rsidRPr="00DB1875">
        <w:t>VistA</w:t>
      </w:r>
      <w:proofErr w:type="spellEnd"/>
      <w:r w:rsidRPr="00DB1875">
        <w:t xml:space="preserve"> programming standards</w:t>
      </w:r>
      <w:r w:rsidR="00D551BA">
        <w:t xml:space="preserve">. </w:t>
      </w:r>
      <w:r w:rsidRPr="00DB1875">
        <w:t>The %INDEX output can include the following components:</w:t>
      </w:r>
    </w:p>
    <w:p w14:paraId="311DECC9" w14:textId="77777777" w:rsidR="00DB1875" w:rsidRDefault="00DB1875" w:rsidP="00DB1875">
      <w:pPr>
        <w:pStyle w:val="BodyTextBullet1"/>
      </w:pPr>
      <w:r>
        <w:t>Compiled list of errors and warnings</w:t>
      </w:r>
    </w:p>
    <w:p w14:paraId="6411A340" w14:textId="77777777" w:rsidR="00DB1875" w:rsidRDefault="00DB1875" w:rsidP="00DB1875">
      <w:pPr>
        <w:pStyle w:val="BodyTextBullet1"/>
      </w:pPr>
      <w:r>
        <w:t>Routine listing</w:t>
      </w:r>
    </w:p>
    <w:p w14:paraId="13B0ABFD" w14:textId="77777777" w:rsidR="00DB1875" w:rsidRDefault="00DB1875" w:rsidP="00DB1875">
      <w:pPr>
        <w:pStyle w:val="BodyTextBullet1"/>
      </w:pPr>
      <w:r>
        <w:t>Local variables</w:t>
      </w:r>
    </w:p>
    <w:p w14:paraId="7BC2C54D" w14:textId="77777777" w:rsidR="00DB1875" w:rsidRDefault="00DB1875" w:rsidP="00DB1875">
      <w:pPr>
        <w:pStyle w:val="BodyTextBullet1"/>
      </w:pPr>
      <w:r>
        <w:t>Global variables</w:t>
      </w:r>
    </w:p>
    <w:p w14:paraId="7A18043E" w14:textId="77777777" w:rsidR="00DB1875" w:rsidRDefault="00DB1875" w:rsidP="00DB1875">
      <w:pPr>
        <w:pStyle w:val="BodyTextBullet1"/>
      </w:pPr>
      <w:r>
        <w:t xml:space="preserve">Naked </w:t>
      </w:r>
      <w:proofErr w:type="spellStart"/>
      <w:r>
        <w:t>globals</w:t>
      </w:r>
      <w:proofErr w:type="spellEnd"/>
    </w:p>
    <w:p w14:paraId="0667C6AC" w14:textId="77777777" w:rsidR="00DB1875" w:rsidRDefault="00DB1875" w:rsidP="00DB1875">
      <w:pPr>
        <w:pStyle w:val="BodyTextBullet1"/>
      </w:pPr>
      <w:r>
        <w:t>Label references</w:t>
      </w:r>
    </w:p>
    <w:p w14:paraId="563D699C" w14:textId="77777777" w:rsidR="00DB1875" w:rsidRDefault="00DB1875" w:rsidP="00DB1875">
      <w:pPr>
        <w:pStyle w:val="BodyTextBullet1"/>
      </w:pPr>
      <w:r>
        <w:t>External references</w:t>
      </w:r>
    </w:p>
    <w:p w14:paraId="0D095733" w14:textId="488FB125" w:rsidR="00DB1875" w:rsidRDefault="00DB1875" w:rsidP="00DB1875">
      <w:pPr>
        <w:pStyle w:val="BodyText"/>
      </w:pPr>
      <w:r>
        <w:t xml:space="preserve">Running %INDEX for a specified set of routines allows users to discover any deviations from </w:t>
      </w:r>
      <w:proofErr w:type="spellStart"/>
      <w:r>
        <w:t>VistA</w:t>
      </w:r>
      <w:proofErr w:type="spellEnd"/>
      <w:r>
        <w:t xml:space="preserve"> programming standards that exist in the selected routines</w:t>
      </w:r>
      <w:r w:rsidR="006A5124">
        <w:t>,</w:t>
      </w:r>
      <w:r>
        <w:t xml:space="preserve"> and to see how routines interact with one another</w:t>
      </w:r>
      <w:r w:rsidR="006A5124">
        <w:t>; f</w:t>
      </w:r>
      <w:r>
        <w:t>or example, which routines call, or are called by, other routines.</w:t>
      </w:r>
    </w:p>
    <w:p w14:paraId="3A62E49E" w14:textId="77777777" w:rsidR="00DB1875" w:rsidRDefault="00DB1875">
      <w:pPr>
        <w:rPr>
          <w:rFonts w:ascii="Arial" w:hAnsi="Arial" w:cs="Arial"/>
          <w:b/>
          <w:kern w:val="32"/>
          <w:sz w:val="28"/>
          <w:szCs w:val="26"/>
        </w:rPr>
      </w:pPr>
      <w:r>
        <w:br w:type="page"/>
      </w:r>
    </w:p>
    <w:p w14:paraId="7EE957DD" w14:textId="77777777" w:rsidR="00DB1875" w:rsidRDefault="00DB1875" w:rsidP="00AB1E80">
      <w:pPr>
        <w:pStyle w:val="Heading2"/>
      </w:pPr>
      <w:bookmarkStart w:id="2276" w:name="_Toc513557818"/>
      <w:r w:rsidRPr="00DB1875">
        <w:lastRenderedPageBreak/>
        <w:t>List File Attributes</w:t>
      </w:r>
      <w:bookmarkEnd w:id="2276"/>
    </w:p>
    <w:p w14:paraId="58DCAAA7" w14:textId="77777777" w:rsidR="00DB1875" w:rsidRDefault="00DB1875" w:rsidP="00DB1875">
      <w:pPr>
        <w:pStyle w:val="BodyText"/>
      </w:pPr>
      <w:r w:rsidRPr="00DB1875">
        <w:t xml:space="preserve">VA </w:t>
      </w:r>
      <w:proofErr w:type="spellStart"/>
      <w:r w:rsidRPr="00DB1875">
        <w:t>FileMan</w:t>
      </w:r>
      <w:proofErr w:type="spellEnd"/>
      <w:r w:rsidRPr="00DB1875">
        <w:t xml:space="preserve"> option allows users to generate documentation pertaining to files and file structure</w:t>
      </w:r>
      <w:r w:rsidR="00D551BA">
        <w:t xml:space="preserve">. </w:t>
      </w:r>
      <w:r w:rsidRPr="00DB1875">
        <w:t>Using the standard format of this option yields the following data dictionary information for a specified file:</w:t>
      </w:r>
    </w:p>
    <w:p w14:paraId="248B9BC4" w14:textId="77777777" w:rsidR="00DB1875" w:rsidRDefault="00DB1875" w:rsidP="00DB1875">
      <w:pPr>
        <w:pStyle w:val="BodyTextBullet1"/>
      </w:pPr>
      <w:r>
        <w:t>File name and description</w:t>
      </w:r>
    </w:p>
    <w:p w14:paraId="1AE3728A" w14:textId="77777777" w:rsidR="00DB1875" w:rsidRDefault="00DB1875" w:rsidP="00DB1875">
      <w:pPr>
        <w:pStyle w:val="BodyTextBullet1"/>
      </w:pPr>
      <w:r>
        <w:t>Identifiers</w:t>
      </w:r>
    </w:p>
    <w:p w14:paraId="22ADE4C9" w14:textId="77777777" w:rsidR="00DB1875" w:rsidRDefault="00DB1875" w:rsidP="00DB1875">
      <w:pPr>
        <w:pStyle w:val="BodyTextBullet1"/>
      </w:pPr>
      <w:r>
        <w:t>Cross-references</w:t>
      </w:r>
    </w:p>
    <w:p w14:paraId="042EC5E5" w14:textId="77777777" w:rsidR="00DB1875" w:rsidRDefault="00DB1875" w:rsidP="00DB1875">
      <w:pPr>
        <w:pStyle w:val="BodyTextBullet1"/>
      </w:pPr>
      <w:r>
        <w:t>Files pointed to by the file specified</w:t>
      </w:r>
    </w:p>
    <w:p w14:paraId="116A91A0" w14:textId="77777777" w:rsidR="00DB1875" w:rsidRDefault="00DB1875" w:rsidP="00DB1875">
      <w:pPr>
        <w:pStyle w:val="BodyTextBullet1"/>
      </w:pPr>
      <w:r>
        <w:t>Files that point to the file specified</w:t>
      </w:r>
    </w:p>
    <w:p w14:paraId="406159C7" w14:textId="77777777" w:rsidR="00DB1875" w:rsidRDefault="00DB1875" w:rsidP="00DB1875">
      <w:pPr>
        <w:pStyle w:val="BodyTextBullet1"/>
      </w:pPr>
      <w:r>
        <w:t>Input, print, and sort templates</w:t>
      </w:r>
    </w:p>
    <w:p w14:paraId="71BDF909" w14:textId="77777777" w:rsidR="00DB1875" w:rsidRDefault="00DB1875" w:rsidP="0035285A">
      <w:pPr>
        <w:pStyle w:val="BodyText"/>
      </w:pPr>
      <w:r>
        <w:t>In addition, the following applicable data is supplied for each field in the file:</w:t>
      </w:r>
    </w:p>
    <w:p w14:paraId="2007D4FE" w14:textId="77777777" w:rsidR="00DB1875" w:rsidRDefault="00DB1875" w:rsidP="00DB1875">
      <w:pPr>
        <w:pStyle w:val="BodyTextBullet1"/>
      </w:pPr>
      <w:r>
        <w:t>Field name, number, title, and description</w:t>
      </w:r>
    </w:p>
    <w:p w14:paraId="6782DE86" w14:textId="77777777" w:rsidR="00DB1875" w:rsidRDefault="00DB1875" w:rsidP="00DB1875">
      <w:pPr>
        <w:pStyle w:val="BodyTextBullet1"/>
      </w:pPr>
      <w:r>
        <w:t>Global location</w:t>
      </w:r>
    </w:p>
    <w:p w14:paraId="229FBB1C" w14:textId="77777777" w:rsidR="00DB1875" w:rsidRDefault="00DB1875" w:rsidP="00DB1875">
      <w:pPr>
        <w:pStyle w:val="BodyTextBullet1"/>
      </w:pPr>
      <w:r>
        <w:t>Help prompt</w:t>
      </w:r>
    </w:p>
    <w:p w14:paraId="64D9E162" w14:textId="77777777" w:rsidR="00DB1875" w:rsidRDefault="00DB1875" w:rsidP="00DB1875">
      <w:pPr>
        <w:pStyle w:val="BodyTextBullet1"/>
      </w:pPr>
      <w:r>
        <w:t>Cross-references</w:t>
      </w:r>
    </w:p>
    <w:p w14:paraId="15A85FFE" w14:textId="77777777" w:rsidR="00DB1875" w:rsidRDefault="00DB1875" w:rsidP="00DB1875">
      <w:pPr>
        <w:pStyle w:val="BodyTextBullet1"/>
      </w:pPr>
      <w:r>
        <w:t>Input transform</w:t>
      </w:r>
    </w:p>
    <w:p w14:paraId="7777629F" w14:textId="77777777" w:rsidR="00DB1875" w:rsidRDefault="00DB1875" w:rsidP="00DB1875">
      <w:pPr>
        <w:pStyle w:val="BodyTextBullet1"/>
      </w:pPr>
      <w:r>
        <w:t>Date last edited</w:t>
      </w:r>
    </w:p>
    <w:p w14:paraId="3A0F5550" w14:textId="77777777" w:rsidR="00DB1875" w:rsidRDefault="00DB1875" w:rsidP="00DB1875">
      <w:pPr>
        <w:pStyle w:val="BodyTextBullet1"/>
      </w:pPr>
      <w:r>
        <w:t>Notes</w:t>
      </w:r>
    </w:p>
    <w:p w14:paraId="7948B919" w14:textId="4ECAB825" w:rsidR="00DB1875" w:rsidRDefault="00DB1875" w:rsidP="00DB1875">
      <w:pPr>
        <w:pStyle w:val="BodyText"/>
      </w:pPr>
      <w:r w:rsidRPr="00DB1875">
        <w:t xml:space="preserve">Using the </w:t>
      </w:r>
      <w:r w:rsidR="006A5124">
        <w:t>g</w:t>
      </w:r>
      <w:r w:rsidRPr="00DB1875">
        <w:t xml:space="preserve">lobal </w:t>
      </w:r>
      <w:r w:rsidR="006A5124">
        <w:t>m</w:t>
      </w:r>
      <w:r w:rsidRPr="00DB1875">
        <w:t>ap format of this option generates an output that lists the following information:</w:t>
      </w:r>
    </w:p>
    <w:p w14:paraId="75F1E885" w14:textId="77777777" w:rsidR="00DB1875" w:rsidRDefault="00DB1875" w:rsidP="00DB1875">
      <w:pPr>
        <w:pStyle w:val="BodyTextBullet1"/>
      </w:pPr>
      <w:r>
        <w:t>All cross-references for the file selected</w:t>
      </w:r>
    </w:p>
    <w:p w14:paraId="5C721AA5" w14:textId="77777777" w:rsidR="00DB1875" w:rsidRDefault="00DB1875" w:rsidP="00DB1875">
      <w:pPr>
        <w:pStyle w:val="BodyTextBullet1"/>
      </w:pPr>
      <w:r>
        <w:t>Global location of each field in the file</w:t>
      </w:r>
    </w:p>
    <w:p w14:paraId="20750E2D" w14:textId="77777777" w:rsidR="00DB1875" w:rsidRDefault="00DB1875" w:rsidP="00DB1875">
      <w:pPr>
        <w:pStyle w:val="BodyTextBullet1"/>
      </w:pPr>
      <w:r>
        <w:t>Input, print, and sort templates</w:t>
      </w:r>
    </w:p>
    <w:p w14:paraId="45AD8CD8" w14:textId="77777777" w:rsidR="00DB1875" w:rsidRDefault="00DB1875" w:rsidP="00AB1E80">
      <w:pPr>
        <w:pStyle w:val="Heading2"/>
      </w:pPr>
      <w:bookmarkStart w:id="2277" w:name="_Toc513557819"/>
      <w:r w:rsidRPr="005A31CD">
        <w:t>S</w:t>
      </w:r>
      <w:r w:rsidR="00310C94">
        <w:t xml:space="preserve">tandards and Conventions </w:t>
      </w:r>
      <w:r w:rsidRPr="00DB1875">
        <w:t>Requirements and Exemptions</w:t>
      </w:r>
      <w:bookmarkEnd w:id="2277"/>
    </w:p>
    <w:p w14:paraId="2E0112A9" w14:textId="77777777" w:rsidR="00DB1875" w:rsidRPr="00DB1875" w:rsidRDefault="00DB1875" w:rsidP="00DB1875">
      <w:pPr>
        <w:pStyle w:val="BodyText"/>
      </w:pPr>
      <w:r w:rsidRPr="00DB1875">
        <w:t xml:space="preserve">There are no exemptions to the </w:t>
      </w:r>
      <w:r w:rsidR="00310C94">
        <w:t>Standards and Conventions (</w:t>
      </w:r>
      <w:r w:rsidRPr="00DB1875">
        <w:t>SAC</w:t>
      </w:r>
      <w:r w:rsidR="00310C94">
        <w:t>)</w:t>
      </w:r>
      <w:r w:rsidRPr="00DB1875">
        <w:t xml:space="preserve"> standards for this version.</w:t>
      </w:r>
    </w:p>
    <w:p w14:paraId="7A35AF37" w14:textId="77777777" w:rsidR="00DB1875" w:rsidRDefault="00DB1875" w:rsidP="00AB1E80">
      <w:pPr>
        <w:pStyle w:val="Heading2"/>
      </w:pPr>
      <w:bookmarkStart w:id="2278" w:name="_Toc513557820"/>
      <w:r w:rsidRPr="00DB1875">
        <w:t>Callable Routines</w:t>
      </w:r>
      <w:bookmarkEnd w:id="2278"/>
    </w:p>
    <w:p w14:paraId="788FB84E" w14:textId="4B8BBBF2" w:rsidR="00DB1875" w:rsidRPr="00DB1875" w:rsidRDefault="00DB1875" w:rsidP="00DB1875">
      <w:pPr>
        <w:pStyle w:val="BodyText"/>
      </w:pPr>
      <w:r w:rsidRPr="00DB1875">
        <w:t xml:space="preserve">Not </w:t>
      </w:r>
      <w:r w:rsidR="006A5124">
        <w:t>a</w:t>
      </w:r>
      <w:r w:rsidRPr="00DB1875">
        <w:t>pplicable.</w:t>
      </w:r>
    </w:p>
    <w:p w14:paraId="3C9E74C2" w14:textId="77777777" w:rsidR="00DB1875" w:rsidRDefault="00DB1875">
      <w:pPr>
        <w:rPr>
          <w:rFonts w:ascii="Arial" w:hAnsi="Arial" w:cs="Arial"/>
          <w:b/>
          <w:bCs/>
          <w:iCs/>
          <w:kern w:val="32"/>
          <w:sz w:val="32"/>
          <w:szCs w:val="28"/>
        </w:rPr>
      </w:pPr>
      <w:r>
        <w:br w:type="page"/>
      </w:r>
    </w:p>
    <w:p w14:paraId="25F20A06" w14:textId="720BC645" w:rsidR="00DB1875" w:rsidRDefault="00DB1875" w:rsidP="00AB1E80">
      <w:pPr>
        <w:pStyle w:val="Heading1"/>
      </w:pPr>
      <w:bookmarkStart w:id="2279" w:name="_Toc513557821"/>
      <w:r w:rsidRPr="00DB1875">
        <w:lastRenderedPageBreak/>
        <w:t>Glossary</w:t>
      </w:r>
      <w:r w:rsidR="00F9351A">
        <w:t xml:space="preserve"> and Acron</w:t>
      </w:r>
      <w:r w:rsidR="004A194B">
        <w:t>y</w:t>
      </w:r>
      <w:r w:rsidR="00F9351A">
        <w:t>ms</w:t>
      </w:r>
      <w:bookmarkEnd w:id="2279"/>
    </w:p>
    <w:p w14:paraId="51774FF6" w14:textId="2262D4B1" w:rsidR="00976500" w:rsidRDefault="00976500" w:rsidP="000F1613">
      <w:pPr>
        <w:pStyle w:val="Caption"/>
        <w:jc w:val="center"/>
      </w:pPr>
      <w:bookmarkStart w:id="2280" w:name="_Ref408823978"/>
      <w:bookmarkStart w:id="2281" w:name="_Ref408385897"/>
      <w:bookmarkStart w:id="2282" w:name="_Toc513557888"/>
      <w:r>
        <w:t xml:space="preserve">Table </w:t>
      </w:r>
      <w:r w:rsidR="00100120">
        <w:fldChar w:fldCharType="begin"/>
      </w:r>
      <w:r>
        <w:instrText xml:space="preserve"> SEQ Table \* ARABIC </w:instrText>
      </w:r>
      <w:r w:rsidR="00100120">
        <w:fldChar w:fldCharType="separate"/>
      </w:r>
      <w:r w:rsidR="00BE4505">
        <w:rPr>
          <w:noProof/>
        </w:rPr>
        <w:t>9</w:t>
      </w:r>
      <w:r w:rsidR="00100120">
        <w:fldChar w:fldCharType="end"/>
      </w:r>
      <w:bookmarkEnd w:id="2280"/>
      <w:r w:rsidRPr="00976500">
        <w:t>: Terms and Definitions</w:t>
      </w:r>
      <w:bookmarkEnd w:id="2282"/>
    </w:p>
    <w:tbl>
      <w:tblPr>
        <w:tblStyle w:val="TableGrid"/>
        <w:tblW w:w="0" w:type="auto"/>
        <w:tblLook w:val="04A0" w:firstRow="1" w:lastRow="0" w:firstColumn="1" w:lastColumn="0" w:noHBand="0" w:noVBand="1"/>
        <w:tblDescription w:val="Table of terms and definitions"/>
        <w:tblPrChange w:id="2283" w:author="Author">
          <w:tblPr>
            <w:tblStyle w:val="TableGrid"/>
            <w:tblW w:w="0" w:type="auto"/>
            <w:tblLook w:val="04A0" w:firstRow="1" w:lastRow="0" w:firstColumn="1" w:lastColumn="0" w:noHBand="0" w:noVBand="1"/>
            <w:tblDescription w:val="Table of terms and definitions"/>
          </w:tblPr>
        </w:tblPrChange>
      </w:tblPr>
      <w:tblGrid>
        <w:gridCol w:w="3348"/>
        <w:gridCol w:w="5760"/>
        <w:tblGridChange w:id="2284">
          <w:tblGrid>
            <w:gridCol w:w="3348"/>
            <w:gridCol w:w="6228"/>
          </w:tblGrid>
        </w:tblGridChange>
      </w:tblGrid>
      <w:tr w:rsidR="006061A4" w:rsidRPr="009854FD" w14:paraId="1D5D8CD5" w14:textId="77777777" w:rsidTr="00A242DF">
        <w:trPr>
          <w:cantSplit/>
          <w:tblHeader/>
          <w:trPrChange w:id="2285" w:author="Author">
            <w:trPr>
              <w:cantSplit/>
              <w:tblHeader/>
            </w:trPr>
          </w:trPrChange>
        </w:trPr>
        <w:tc>
          <w:tcPr>
            <w:tcW w:w="3348" w:type="dxa"/>
            <w:shd w:val="pct15" w:color="auto" w:fill="auto"/>
            <w:tcPrChange w:id="2286" w:author="Author">
              <w:tcPr>
                <w:tcW w:w="3348" w:type="dxa"/>
                <w:shd w:val="pct15" w:color="auto" w:fill="auto"/>
              </w:tcPr>
            </w:tcPrChange>
          </w:tcPr>
          <w:p w14:paraId="69436AA7" w14:textId="227DB156" w:rsidR="006061A4" w:rsidRPr="009854FD" w:rsidRDefault="006061A4" w:rsidP="00EB4A2E">
            <w:pPr>
              <w:spacing w:before="60" w:after="60"/>
              <w:rPr>
                <w:rFonts w:ascii="Arial" w:hAnsi="Arial" w:cs="Arial"/>
                <w:b/>
                <w:sz w:val="22"/>
                <w:szCs w:val="22"/>
              </w:rPr>
            </w:pPr>
            <w:r w:rsidRPr="009854FD">
              <w:rPr>
                <w:rFonts w:ascii="Arial" w:hAnsi="Arial" w:cs="Arial"/>
                <w:b/>
                <w:sz w:val="22"/>
                <w:szCs w:val="22"/>
              </w:rPr>
              <w:t>Term</w:t>
            </w:r>
            <w:r w:rsidR="00F9351A">
              <w:rPr>
                <w:rFonts w:ascii="Arial" w:hAnsi="Arial" w:cs="Arial"/>
                <w:b/>
                <w:sz w:val="22"/>
                <w:szCs w:val="22"/>
              </w:rPr>
              <w:t xml:space="preserve"> / Acronym</w:t>
            </w:r>
          </w:p>
        </w:tc>
        <w:tc>
          <w:tcPr>
            <w:tcW w:w="5760" w:type="dxa"/>
            <w:shd w:val="pct15" w:color="auto" w:fill="auto"/>
            <w:tcPrChange w:id="2287" w:author="Author">
              <w:tcPr>
                <w:tcW w:w="6228" w:type="dxa"/>
                <w:shd w:val="pct15" w:color="auto" w:fill="auto"/>
              </w:tcPr>
            </w:tcPrChange>
          </w:tcPr>
          <w:p w14:paraId="5A5F8426" w14:textId="77777777" w:rsidR="006061A4" w:rsidRPr="009854FD" w:rsidRDefault="006061A4" w:rsidP="00EB4A2E">
            <w:pPr>
              <w:spacing w:before="60" w:after="60"/>
              <w:rPr>
                <w:rFonts w:ascii="Arial" w:hAnsi="Arial" w:cs="Arial"/>
                <w:b/>
                <w:sz w:val="22"/>
                <w:szCs w:val="22"/>
              </w:rPr>
            </w:pPr>
            <w:r w:rsidRPr="009854FD">
              <w:rPr>
                <w:rFonts w:ascii="Arial" w:hAnsi="Arial" w:cs="Arial"/>
                <w:b/>
                <w:sz w:val="22"/>
                <w:szCs w:val="22"/>
              </w:rPr>
              <w:t>Definition</w:t>
            </w:r>
          </w:p>
        </w:tc>
      </w:tr>
      <w:tr w:rsidR="006061A4" w:rsidRPr="009854FD" w14:paraId="2A2FC583" w14:textId="77777777" w:rsidTr="00A242DF">
        <w:trPr>
          <w:cantSplit/>
          <w:trPrChange w:id="2288" w:author="Author">
            <w:trPr>
              <w:cantSplit/>
            </w:trPr>
          </w:trPrChange>
        </w:trPr>
        <w:tc>
          <w:tcPr>
            <w:tcW w:w="3348" w:type="dxa"/>
            <w:tcPrChange w:id="2289" w:author="Author">
              <w:tcPr>
                <w:tcW w:w="3348" w:type="dxa"/>
              </w:tcPr>
            </w:tcPrChange>
          </w:tcPr>
          <w:p w14:paraId="28F097DB" w14:textId="538DDDD6" w:rsidR="006061A4" w:rsidRPr="00DD2DD6" w:rsidRDefault="00F9351A" w:rsidP="00EB4A2E">
            <w:pPr>
              <w:spacing w:before="60" w:after="60"/>
              <w:rPr>
                <w:rFonts w:ascii="Arial" w:hAnsi="Arial" w:cs="Arial"/>
                <w:sz w:val="22"/>
                <w:szCs w:val="22"/>
              </w:rPr>
            </w:pPr>
            <w:r w:rsidRPr="00F9351A">
              <w:rPr>
                <w:rFonts w:ascii="Arial" w:hAnsi="Arial" w:cs="Arial"/>
                <w:sz w:val="22"/>
                <w:szCs w:val="22"/>
              </w:rPr>
              <w:t>ANSI</w:t>
            </w:r>
          </w:p>
        </w:tc>
        <w:tc>
          <w:tcPr>
            <w:tcW w:w="5760" w:type="dxa"/>
            <w:tcPrChange w:id="2290" w:author="Author">
              <w:tcPr>
                <w:tcW w:w="6228" w:type="dxa"/>
              </w:tcPr>
            </w:tcPrChange>
          </w:tcPr>
          <w:p w14:paraId="30FE632F" w14:textId="0B6B15EF" w:rsidR="006061A4" w:rsidRPr="00DD2DD6" w:rsidRDefault="00F9351A" w:rsidP="00F9351A">
            <w:pPr>
              <w:spacing w:before="60" w:after="60"/>
              <w:rPr>
                <w:rFonts w:ascii="Arial" w:hAnsi="Arial" w:cs="Arial"/>
                <w:sz w:val="22"/>
                <w:szCs w:val="22"/>
              </w:rPr>
            </w:pPr>
            <w:r w:rsidRPr="00F9351A">
              <w:rPr>
                <w:rFonts w:ascii="Arial" w:hAnsi="Arial" w:cs="Arial"/>
                <w:sz w:val="22"/>
                <w:szCs w:val="22"/>
              </w:rPr>
              <w:t>America</w:t>
            </w:r>
            <w:r>
              <w:rPr>
                <w:rFonts w:ascii="Arial" w:hAnsi="Arial" w:cs="Arial"/>
                <w:sz w:val="22"/>
                <w:szCs w:val="22"/>
              </w:rPr>
              <w:t>n National Standards Institute</w:t>
            </w:r>
            <w:r w:rsidRPr="00F9351A">
              <w:rPr>
                <w:rFonts w:ascii="Arial" w:hAnsi="Arial" w:cs="Arial"/>
                <w:sz w:val="22"/>
                <w:szCs w:val="22"/>
              </w:rPr>
              <w:t xml:space="preserve"> </w:t>
            </w:r>
          </w:p>
        </w:tc>
      </w:tr>
      <w:tr w:rsidR="00C6071D" w:rsidRPr="009854FD" w14:paraId="1ABA8ECA" w14:textId="77777777" w:rsidTr="00A242DF">
        <w:trPr>
          <w:cantSplit/>
          <w:trPrChange w:id="2291" w:author="Author">
            <w:trPr>
              <w:cantSplit/>
            </w:trPr>
          </w:trPrChange>
        </w:trPr>
        <w:tc>
          <w:tcPr>
            <w:tcW w:w="3348" w:type="dxa"/>
            <w:tcPrChange w:id="2292" w:author="Author">
              <w:tcPr>
                <w:tcW w:w="3348" w:type="dxa"/>
              </w:tcPr>
            </w:tcPrChange>
          </w:tcPr>
          <w:p w14:paraId="4AF76276" w14:textId="0B09B66C" w:rsidR="00C6071D" w:rsidRPr="00F9351A" w:rsidRDefault="00C6071D" w:rsidP="00EB4A2E">
            <w:pPr>
              <w:spacing w:before="60" w:after="60"/>
              <w:rPr>
                <w:rFonts w:ascii="Arial" w:hAnsi="Arial" w:cs="Arial"/>
                <w:sz w:val="22"/>
                <w:szCs w:val="22"/>
              </w:rPr>
            </w:pPr>
            <w:r>
              <w:rPr>
                <w:rFonts w:ascii="Arial" w:hAnsi="Arial" w:cs="Arial"/>
                <w:sz w:val="22"/>
                <w:szCs w:val="22"/>
              </w:rPr>
              <w:t>APPT</w:t>
            </w:r>
          </w:p>
        </w:tc>
        <w:tc>
          <w:tcPr>
            <w:tcW w:w="5760" w:type="dxa"/>
            <w:tcPrChange w:id="2293" w:author="Author">
              <w:tcPr>
                <w:tcW w:w="6228" w:type="dxa"/>
              </w:tcPr>
            </w:tcPrChange>
          </w:tcPr>
          <w:p w14:paraId="0F8920C3" w14:textId="260D4524" w:rsidR="00C6071D" w:rsidRPr="00F9351A" w:rsidRDefault="00C6071D" w:rsidP="00F9351A">
            <w:pPr>
              <w:spacing w:before="60" w:after="60"/>
              <w:rPr>
                <w:rFonts w:ascii="Arial" w:hAnsi="Arial" w:cs="Arial"/>
                <w:sz w:val="22"/>
                <w:szCs w:val="22"/>
              </w:rPr>
            </w:pPr>
            <w:r>
              <w:rPr>
                <w:rFonts w:ascii="Arial" w:hAnsi="Arial" w:cs="Arial"/>
                <w:sz w:val="22"/>
                <w:szCs w:val="22"/>
              </w:rPr>
              <w:t>Appointment</w:t>
            </w:r>
          </w:p>
        </w:tc>
      </w:tr>
      <w:tr w:rsidR="00D9445D" w:rsidRPr="009854FD" w14:paraId="2D76FEBC" w14:textId="77777777" w:rsidTr="00A242DF">
        <w:trPr>
          <w:cantSplit/>
          <w:trPrChange w:id="2294" w:author="Author">
            <w:trPr>
              <w:cantSplit/>
            </w:trPr>
          </w:trPrChange>
        </w:trPr>
        <w:tc>
          <w:tcPr>
            <w:tcW w:w="3348" w:type="dxa"/>
            <w:tcPrChange w:id="2295" w:author="Author">
              <w:tcPr>
                <w:tcW w:w="3348" w:type="dxa"/>
              </w:tcPr>
            </w:tcPrChange>
          </w:tcPr>
          <w:p w14:paraId="32A5B1D1" w14:textId="62C09D3E"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Archiving</w:t>
            </w:r>
          </w:p>
        </w:tc>
        <w:tc>
          <w:tcPr>
            <w:tcW w:w="5760" w:type="dxa"/>
            <w:tcPrChange w:id="2296" w:author="Author">
              <w:tcPr>
                <w:tcW w:w="6228" w:type="dxa"/>
              </w:tcPr>
            </w:tcPrChange>
          </w:tcPr>
          <w:p w14:paraId="19A36C1B" w14:textId="05F352EA"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The storing of historical or little used data off-line (often on tape)</w:t>
            </w:r>
          </w:p>
        </w:tc>
      </w:tr>
      <w:tr w:rsidR="00D9445D" w:rsidRPr="009854FD" w14:paraId="01312775" w14:textId="77777777" w:rsidTr="00A242DF">
        <w:trPr>
          <w:cantSplit/>
          <w:trPrChange w:id="2297" w:author="Author">
            <w:trPr>
              <w:cantSplit/>
            </w:trPr>
          </w:trPrChange>
        </w:trPr>
        <w:tc>
          <w:tcPr>
            <w:tcW w:w="3348" w:type="dxa"/>
            <w:tcPrChange w:id="2298" w:author="Author">
              <w:tcPr>
                <w:tcW w:w="3348" w:type="dxa"/>
              </w:tcPr>
            </w:tcPrChange>
          </w:tcPr>
          <w:p w14:paraId="46B128C9" w14:textId="3C058215" w:rsidR="00D9445D" w:rsidRDefault="00D9445D" w:rsidP="00EB4A2E">
            <w:pPr>
              <w:spacing w:before="60" w:after="60"/>
              <w:rPr>
                <w:rFonts w:ascii="Arial" w:hAnsi="Arial" w:cs="Arial"/>
                <w:sz w:val="22"/>
                <w:szCs w:val="22"/>
              </w:rPr>
            </w:pPr>
            <w:r w:rsidRPr="00DD2DD6">
              <w:rPr>
                <w:rFonts w:ascii="Arial" w:hAnsi="Arial" w:cs="Arial"/>
                <w:sz w:val="22"/>
                <w:szCs w:val="22"/>
              </w:rPr>
              <w:t>ASCII</w:t>
            </w:r>
          </w:p>
        </w:tc>
        <w:tc>
          <w:tcPr>
            <w:tcW w:w="5760" w:type="dxa"/>
            <w:tcPrChange w:id="2299" w:author="Author">
              <w:tcPr>
                <w:tcW w:w="6228" w:type="dxa"/>
              </w:tcPr>
            </w:tcPrChange>
          </w:tcPr>
          <w:p w14:paraId="157694A4" w14:textId="1BB9A541" w:rsidR="00D9445D" w:rsidRPr="00DD2DD6" w:rsidRDefault="00D9445D" w:rsidP="00EB4A2E">
            <w:pPr>
              <w:spacing w:before="60" w:after="60"/>
              <w:rPr>
                <w:rFonts w:ascii="Arial" w:hAnsi="Arial" w:cs="Arial"/>
                <w:sz w:val="22"/>
                <w:szCs w:val="22"/>
              </w:rPr>
            </w:pPr>
            <w:r w:rsidRPr="00D9445D">
              <w:rPr>
                <w:rFonts w:ascii="Arial" w:hAnsi="Arial" w:cs="Arial"/>
                <w:sz w:val="22"/>
                <w:szCs w:val="22"/>
              </w:rPr>
              <w:t>American Standard Code for Information Interchange</w:t>
            </w:r>
            <w:r w:rsidRPr="00DD2DD6" w:rsidDel="00D9445D">
              <w:rPr>
                <w:rFonts w:ascii="Arial" w:hAnsi="Arial" w:cs="Arial"/>
                <w:sz w:val="22"/>
                <w:szCs w:val="22"/>
              </w:rPr>
              <w:t xml:space="preserve"> </w:t>
            </w:r>
          </w:p>
        </w:tc>
      </w:tr>
      <w:tr w:rsidR="00D9445D" w:rsidRPr="009854FD" w14:paraId="6CA7AA8A" w14:textId="77777777" w:rsidTr="00A242DF">
        <w:trPr>
          <w:cantSplit/>
          <w:trPrChange w:id="2300" w:author="Author">
            <w:trPr>
              <w:cantSplit/>
            </w:trPr>
          </w:trPrChange>
        </w:trPr>
        <w:tc>
          <w:tcPr>
            <w:tcW w:w="3348" w:type="dxa"/>
            <w:tcPrChange w:id="2301" w:author="Author">
              <w:tcPr>
                <w:tcW w:w="3348" w:type="dxa"/>
              </w:tcPr>
            </w:tcPrChange>
          </w:tcPr>
          <w:p w14:paraId="05B8F85A"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Banner</w:t>
            </w:r>
          </w:p>
        </w:tc>
        <w:tc>
          <w:tcPr>
            <w:tcW w:w="5760" w:type="dxa"/>
            <w:tcPrChange w:id="2302" w:author="Author">
              <w:tcPr>
                <w:tcW w:w="6228" w:type="dxa"/>
              </w:tcPr>
            </w:tcPrChange>
          </w:tcPr>
          <w:p w14:paraId="241C4C4B"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line of test with a user’s name and domain</w:t>
            </w:r>
          </w:p>
        </w:tc>
      </w:tr>
      <w:tr w:rsidR="00D9445D" w:rsidRPr="009854FD" w14:paraId="248333FE" w14:textId="77777777" w:rsidTr="00A242DF">
        <w:trPr>
          <w:cantSplit/>
          <w:trPrChange w:id="2303" w:author="Author">
            <w:trPr>
              <w:cantSplit/>
            </w:trPr>
          </w:trPrChange>
        </w:trPr>
        <w:tc>
          <w:tcPr>
            <w:tcW w:w="3348" w:type="dxa"/>
            <w:tcPrChange w:id="2304" w:author="Author">
              <w:tcPr>
                <w:tcW w:w="3348" w:type="dxa"/>
              </w:tcPr>
            </w:tcPrChange>
          </w:tcPr>
          <w:p w14:paraId="77467367"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Browser</w:t>
            </w:r>
          </w:p>
        </w:tc>
        <w:tc>
          <w:tcPr>
            <w:tcW w:w="5760" w:type="dxa"/>
            <w:tcPrChange w:id="2305" w:author="Author">
              <w:tcPr>
                <w:tcW w:w="6228" w:type="dxa"/>
              </w:tcPr>
            </w:tcPrChange>
          </w:tcPr>
          <w:p w14:paraId="64C63F9C" w14:textId="46560B4D" w:rsidR="00D9445D" w:rsidRPr="00DD2DD6" w:rsidRDefault="00D9445D" w:rsidP="00D9445D">
            <w:pPr>
              <w:spacing w:before="60" w:after="60"/>
              <w:rPr>
                <w:rFonts w:ascii="Arial" w:hAnsi="Arial" w:cs="Arial"/>
                <w:sz w:val="22"/>
                <w:szCs w:val="22"/>
              </w:rPr>
            </w:pPr>
            <w:r w:rsidRPr="00DD2DD6">
              <w:rPr>
                <w:rFonts w:ascii="Arial" w:hAnsi="Arial" w:cs="Arial"/>
                <w:sz w:val="22"/>
                <w:szCs w:val="22"/>
              </w:rPr>
              <w:t xml:space="preserve">An interactive application that displays </w:t>
            </w:r>
            <w:r w:rsidRPr="00D9445D">
              <w:rPr>
                <w:rFonts w:ascii="Arial" w:hAnsi="Arial" w:cs="Arial"/>
                <w:sz w:val="22"/>
                <w:szCs w:val="22"/>
              </w:rPr>
              <w:t xml:space="preserve">American Standard Code for Information Interchange </w:t>
            </w:r>
            <w:r>
              <w:rPr>
                <w:rFonts w:ascii="Arial" w:hAnsi="Arial" w:cs="Arial"/>
                <w:sz w:val="22"/>
                <w:szCs w:val="22"/>
              </w:rPr>
              <w:t>(</w:t>
            </w:r>
            <w:r w:rsidRPr="00DD2DD6">
              <w:rPr>
                <w:rFonts w:ascii="Arial" w:hAnsi="Arial" w:cs="Arial"/>
                <w:sz w:val="22"/>
                <w:szCs w:val="22"/>
              </w:rPr>
              <w:t>ASCII</w:t>
            </w:r>
            <w:r>
              <w:rPr>
                <w:rFonts w:ascii="Arial" w:hAnsi="Arial" w:cs="Arial"/>
                <w:sz w:val="22"/>
                <w:szCs w:val="22"/>
              </w:rPr>
              <w:t>)</w:t>
            </w:r>
            <w:r w:rsidRPr="00DD2DD6">
              <w:rPr>
                <w:rFonts w:ascii="Arial" w:hAnsi="Arial" w:cs="Arial"/>
                <w:sz w:val="22"/>
                <w:szCs w:val="22"/>
              </w:rPr>
              <w:t xml:space="preserve"> text on a terminal that supports a scroll region</w:t>
            </w:r>
            <w:r>
              <w:rPr>
                <w:rFonts w:ascii="Arial" w:hAnsi="Arial" w:cs="Arial"/>
                <w:sz w:val="22"/>
                <w:szCs w:val="22"/>
              </w:rPr>
              <w:t xml:space="preserve">; </w:t>
            </w:r>
            <w:r w:rsidRPr="00DD2DD6">
              <w:rPr>
                <w:rFonts w:ascii="Arial" w:hAnsi="Arial" w:cs="Arial"/>
                <w:sz w:val="22"/>
                <w:szCs w:val="22"/>
              </w:rPr>
              <w:t>text can be in the form of a word-processing field or sequential local or global array</w:t>
            </w:r>
            <w:r>
              <w:rPr>
                <w:rFonts w:ascii="Arial" w:hAnsi="Arial" w:cs="Arial"/>
                <w:sz w:val="22"/>
                <w:szCs w:val="22"/>
              </w:rPr>
              <w:t xml:space="preserve"> and t</w:t>
            </w:r>
            <w:r w:rsidRPr="00DD2DD6">
              <w:rPr>
                <w:rFonts w:ascii="Arial" w:hAnsi="Arial" w:cs="Arial"/>
                <w:sz w:val="22"/>
                <w:szCs w:val="22"/>
              </w:rPr>
              <w:t xml:space="preserve">he user is allowed to navigate freely within the document </w:t>
            </w:r>
          </w:p>
        </w:tc>
      </w:tr>
      <w:tr w:rsidR="00D9445D" w:rsidRPr="009854FD" w14:paraId="503223FD" w14:textId="77777777" w:rsidTr="00A242DF">
        <w:trPr>
          <w:cantSplit/>
          <w:trPrChange w:id="2306" w:author="Author">
            <w:trPr>
              <w:cantSplit/>
            </w:trPr>
          </w:trPrChange>
        </w:trPr>
        <w:tc>
          <w:tcPr>
            <w:tcW w:w="3348" w:type="dxa"/>
            <w:tcPrChange w:id="2307" w:author="Author">
              <w:tcPr>
                <w:tcW w:w="3348" w:type="dxa"/>
              </w:tcPr>
            </w:tcPrChange>
          </w:tcPr>
          <w:p w14:paraId="586E557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Callable Entry Points</w:t>
            </w:r>
          </w:p>
        </w:tc>
        <w:tc>
          <w:tcPr>
            <w:tcW w:w="5760" w:type="dxa"/>
            <w:tcPrChange w:id="2308" w:author="Author">
              <w:tcPr>
                <w:tcW w:w="6228" w:type="dxa"/>
              </w:tcPr>
            </w:tcPrChange>
          </w:tcPr>
          <w:p w14:paraId="1BD186EE"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Places in a routine that can be called from an application program</w:t>
            </w:r>
          </w:p>
        </w:tc>
      </w:tr>
      <w:tr w:rsidR="004946BA" w:rsidRPr="009854FD" w14:paraId="4AC38155" w14:textId="77777777" w:rsidTr="00A242DF">
        <w:trPr>
          <w:cantSplit/>
          <w:trPrChange w:id="2309" w:author="Author">
            <w:trPr>
              <w:cantSplit/>
            </w:trPr>
          </w:trPrChange>
        </w:trPr>
        <w:tc>
          <w:tcPr>
            <w:tcW w:w="3348" w:type="dxa"/>
            <w:tcPrChange w:id="2310" w:author="Author">
              <w:tcPr>
                <w:tcW w:w="3348" w:type="dxa"/>
              </w:tcPr>
            </w:tcPrChange>
          </w:tcPr>
          <w:p w14:paraId="08205D51" w14:textId="0046CF49" w:rsidR="004946BA" w:rsidRPr="00DD2DD6" w:rsidRDefault="004946BA" w:rsidP="00EB4A2E">
            <w:pPr>
              <w:spacing w:before="60" w:after="60"/>
              <w:rPr>
                <w:rFonts w:ascii="Arial" w:hAnsi="Arial" w:cs="Arial"/>
                <w:sz w:val="22"/>
                <w:szCs w:val="22"/>
              </w:rPr>
            </w:pPr>
            <w:r w:rsidRPr="004946BA">
              <w:rPr>
                <w:rFonts w:ascii="Arial" w:hAnsi="Arial" w:cs="Arial"/>
                <w:sz w:val="22"/>
                <w:szCs w:val="22"/>
              </w:rPr>
              <w:t>CID</w:t>
            </w:r>
          </w:p>
        </w:tc>
        <w:tc>
          <w:tcPr>
            <w:tcW w:w="5760" w:type="dxa"/>
            <w:tcPrChange w:id="2311" w:author="Author">
              <w:tcPr>
                <w:tcW w:w="6228" w:type="dxa"/>
              </w:tcPr>
            </w:tcPrChange>
          </w:tcPr>
          <w:p w14:paraId="5CA8975C" w14:textId="52AE357D" w:rsidR="004946BA" w:rsidRPr="00DD2DD6" w:rsidRDefault="004946BA">
            <w:pPr>
              <w:spacing w:before="60" w:after="60"/>
              <w:rPr>
                <w:rFonts w:ascii="Arial" w:hAnsi="Arial" w:cs="Arial"/>
                <w:sz w:val="22"/>
                <w:szCs w:val="22"/>
              </w:rPr>
            </w:pPr>
            <w:r>
              <w:rPr>
                <w:rFonts w:ascii="Arial" w:hAnsi="Arial" w:cs="Arial"/>
                <w:sz w:val="22"/>
                <w:szCs w:val="22"/>
              </w:rPr>
              <w:t>Clinically Indicated Date</w:t>
            </w:r>
          </w:p>
        </w:tc>
      </w:tr>
      <w:tr w:rsidR="004A194B" w:rsidRPr="009854FD" w14:paraId="0197E236" w14:textId="77777777" w:rsidTr="00A242DF">
        <w:trPr>
          <w:cantSplit/>
          <w:trPrChange w:id="2312" w:author="Author">
            <w:trPr>
              <w:cantSplit/>
            </w:trPr>
          </w:trPrChange>
        </w:trPr>
        <w:tc>
          <w:tcPr>
            <w:tcW w:w="3348" w:type="dxa"/>
            <w:tcPrChange w:id="2313" w:author="Author">
              <w:tcPr>
                <w:tcW w:w="3348" w:type="dxa"/>
              </w:tcPr>
            </w:tcPrChange>
          </w:tcPr>
          <w:p w14:paraId="553C0857" w14:textId="3FE7A8F3" w:rsidR="004A194B" w:rsidRPr="004946BA" w:rsidRDefault="004A194B" w:rsidP="00EB4A2E">
            <w:pPr>
              <w:spacing w:before="60" w:after="60"/>
              <w:rPr>
                <w:rFonts w:ascii="Arial" w:hAnsi="Arial" w:cs="Arial"/>
                <w:sz w:val="22"/>
                <w:szCs w:val="22"/>
              </w:rPr>
            </w:pPr>
            <w:r>
              <w:rPr>
                <w:rFonts w:ascii="Arial" w:hAnsi="Arial" w:cs="Arial"/>
                <w:sz w:val="22"/>
                <w:szCs w:val="22"/>
              </w:rPr>
              <w:t>CIT</w:t>
            </w:r>
          </w:p>
        </w:tc>
        <w:tc>
          <w:tcPr>
            <w:tcW w:w="5760" w:type="dxa"/>
            <w:tcPrChange w:id="2314" w:author="Author">
              <w:tcPr>
                <w:tcW w:w="6228" w:type="dxa"/>
              </w:tcPr>
            </w:tcPrChange>
          </w:tcPr>
          <w:p w14:paraId="7B18CDB0" w14:textId="1DF08C83" w:rsidR="004A194B" w:rsidRDefault="004A194B">
            <w:pPr>
              <w:spacing w:before="60" w:after="60"/>
              <w:rPr>
                <w:rFonts w:ascii="Arial" w:hAnsi="Arial" w:cs="Arial"/>
                <w:sz w:val="22"/>
                <w:szCs w:val="22"/>
              </w:rPr>
            </w:pPr>
            <w:r>
              <w:rPr>
                <w:rFonts w:ascii="Arial" w:hAnsi="Arial" w:cs="Arial"/>
                <w:sz w:val="22"/>
                <w:szCs w:val="22"/>
              </w:rPr>
              <w:t>Component Integration Testing</w:t>
            </w:r>
          </w:p>
        </w:tc>
      </w:tr>
      <w:tr w:rsidR="00D9445D" w:rsidRPr="009854FD" w14:paraId="39FB8860" w14:textId="77777777" w:rsidTr="00A242DF">
        <w:trPr>
          <w:cantSplit/>
          <w:trPrChange w:id="2315" w:author="Author">
            <w:trPr>
              <w:cantSplit/>
            </w:trPr>
          </w:trPrChange>
        </w:trPr>
        <w:tc>
          <w:tcPr>
            <w:tcW w:w="3348" w:type="dxa"/>
            <w:tcPrChange w:id="2316" w:author="Author">
              <w:tcPr>
                <w:tcW w:w="3348" w:type="dxa"/>
              </w:tcPr>
            </w:tcPrChange>
          </w:tcPr>
          <w:p w14:paraId="2E9B7E59"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Cross-reference</w:t>
            </w:r>
          </w:p>
        </w:tc>
        <w:tc>
          <w:tcPr>
            <w:tcW w:w="5760" w:type="dxa"/>
            <w:tcPrChange w:id="2317" w:author="Author">
              <w:tcPr>
                <w:tcW w:w="6228" w:type="dxa"/>
              </w:tcPr>
            </w:tcPrChange>
          </w:tcPr>
          <w:p w14:paraId="1E4AE337" w14:textId="5514989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An indexing method whereby files can include pre-sorted lists of entries as part of the stored database</w:t>
            </w:r>
            <w:r>
              <w:rPr>
                <w:rFonts w:ascii="Arial" w:hAnsi="Arial" w:cs="Arial"/>
                <w:sz w:val="22"/>
                <w:szCs w:val="22"/>
              </w:rPr>
              <w:t>;</w:t>
            </w:r>
            <w:r w:rsidRPr="00DD2DD6">
              <w:rPr>
                <w:rFonts w:ascii="Arial" w:hAnsi="Arial" w:cs="Arial"/>
                <w:sz w:val="22"/>
                <w:szCs w:val="22"/>
              </w:rPr>
              <w:t xml:space="preserve"> </w:t>
            </w:r>
            <w:r>
              <w:rPr>
                <w:rFonts w:ascii="Arial" w:hAnsi="Arial" w:cs="Arial"/>
                <w:sz w:val="22"/>
                <w:szCs w:val="22"/>
              </w:rPr>
              <w:t>c</w:t>
            </w:r>
            <w:r w:rsidRPr="00DD2DD6">
              <w:rPr>
                <w:rFonts w:ascii="Arial" w:hAnsi="Arial" w:cs="Arial"/>
                <w:sz w:val="22"/>
                <w:szCs w:val="22"/>
              </w:rPr>
              <w:t>ross-references (x-refs) facilitate look-up and reporting</w:t>
            </w:r>
          </w:p>
        </w:tc>
      </w:tr>
      <w:tr w:rsidR="00C6071D" w:rsidRPr="009854FD" w14:paraId="58DEC322" w14:textId="77777777" w:rsidTr="00A242DF">
        <w:trPr>
          <w:cantSplit/>
          <w:trPrChange w:id="2318" w:author="Author">
            <w:trPr>
              <w:cantSplit/>
            </w:trPr>
          </w:trPrChange>
        </w:trPr>
        <w:tc>
          <w:tcPr>
            <w:tcW w:w="3348" w:type="dxa"/>
            <w:tcPrChange w:id="2319" w:author="Author">
              <w:tcPr>
                <w:tcW w:w="3348" w:type="dxa"/>
              </w:tcPr>
            </w:tcPrChange>
          </w:tcPr>
          <w:p w14:paraId="5BD36837" w14:textId="4129992C" w:rsidR="00C6071D" w:rsidRPr="00DD2DD6" w:rsidRDefault="00C6071D" w:rsidP="00EB4A2E">
            <w:pPr>
              <w:spacing w:before="60" w:after="60"/>
              <w:rPr>
                <w:rFonts w:ascii="Arial" w:hAnsi="Arial" w:cs="Arial"/>
                <w:sz w:val="22"/>
                <w:szCs w:val="22"/>
              </w:rPr>
            </w:pPr>
            <w:r>
              <w:rPr>
                <w:rFonts w:ascii="Arial" w:hAnsi="Arial" w:cs="Arial"/>
                <w:sz w:val="22"/>
                <w:szCs w:val="22"/>
              </w:rPr>
              <w:t>CS</w:t>
            </w:r>
          </w:p>
        </w:tc>
        <w:tc>
          <w:tcPr>
            <w:tcW w:w="5760" w:type="dxa"/>
            <w:tcPrChange w:id="2320" w:author="Author">
              <w:tcPr>
                <w:tcW w:w="6228" w:type="dxa"/>
              </w:tcPr>
            </w:tcPrChange>
          </w:tcPr>
          <w:p w14:paraId="5851E583" w14:textId="714C5E19" w:rsidR="00C6071D" w:rsidRPr="00DD2DD6" w:rsidRDefault="00C6071D" w:rsidP="00EB4A2E">
            <w:pPr>
              <w:spacing w:before="60" w:after="60"/>
              <w:rPr>
                <w:rFonts w:ascii="Arial" w:hAnsi="Arial" w:cs="Arial"/>
                <w:sz w:val="22"/>
                <w:szCs w:val="22"/>
              </w:rPr>
            </w:pPr>
            <w:r w:rsidRPr="00C6071D">
              <w:rPr>
                <w:rFonts w:ascii="Arial" w:hAnsi="Arial" w:cs="Arial"/>
                <w:sz w:val="22"/>
                <w:szCs w:val="22"/>
              </w:rPr>
              <w:t>Clinical Scheduling</w:t>
            </w:r>
          </w:p>
        </w:tc>
      </w:tr>
      <w:tr w:rsidR="00D9445D" w:rsidRPr="009854FD" w14:paraId="731E2443" w14:textId="77777777" w:rsidTr="00A242DF">
        <w:trPr>
          <w:cantSplit/>
          <w:trPrChange w:id="2321" w:author="Author">
            <w:trPr>
              <w:cantSplit/>
            </w:trPr>
          </w:trPrChange>
        </w:trPr>
        <w:tc>
          <w:tcPr>
            <w:tcW w:w="3348" w:type="dxa"/>
            <w:tcPrChange w:id="2322" w:author="Author">
              <w:tcPr>
                <w:tcW w:w="3348" w:type="dxa"/>
              </w:tcPr>
            </w:tcPrChange>
          </w:tcPr>
          <w:p w14:paraId="01ABAB1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Default Facility</w:t>
            </w:r>
          </w:p>
        </w:tc>
        <w:tc>
          <w:tcPr>
            <w:tcW w:w="5760" w:type="dxa"/>
            <w:tcPrChange w:id="2323" w:author="Author">
              <w:tcPr>
                <w:tcW w:w="6228" w:type="dxa"/>
              </w:tcPr>
            </w:tcPrChange>
          </w:tcPr>
          <w:p w14:paraId="31CF2729"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user selects a facility identification to work with patients registered to that facility</w:t>
            </w:r>
          </w:p>
        </w:tc>
      </w:tr>
      <w:tr w:rsidR="00B319DE" w:rsidRPr="009854FD" w14:paraId="19D47B5F" w14:textId="77777777" w:rsidTr="00A242DF">
        <w:trPr>
          <w:cantSplit/>
          <w:trPrChange w:id="2324" w:author="Author">
            <w:trPr>
              <w:cantSplit/>
            </w:trPr>
          </w:trPrChange>
        </w:trPr>
        <w:tc>
          <w:tcPr>
            <w:tcW w:w="3348" w:type="dxa"/>
            <w:tcPrChange w:id="2325" w:author="Author">
              <w:tcPr>
                <w:tcW w:w="3348" w:type="dxa"/>
              </w:tcPr>
            </w:tcPrChange>
          </w:tcPr>
          <w:p w14:paraId="794B9FE1" w14:textId="6392C9A5" w:rsidR="00B319DE" w:rsidRPr="00DD2DD6" w:rsidRDefault="00B319DE" w:rsidP="00EB4A2E">
            <w:pPr>
              <w:spacing w:before="60" w:after="60"/>
              <w:rPr>
                <w:rFonts w:ascii="Arial" w:hAnsi="Arial" w:cs="Arial"/>
                <w:sz w:val="22"/>
                <w:szCs w:val="22"/>
              </w:rPr>
            </w:pPr>
            <w:r>
              <w:rPr>
                <w:rFonts w:ascii="Arial" w:hAnsi="Arial" w:cs="Arial"/>
                <w:sz w:val="22"/>
                <w:szCs w:val="22"/>
              </w:rPr>
              <w:t>Dev</w:t>
            </w:r>
          </w:p>
        </w:tc>
        <w:tc>
          <w:tcPr>
            <w:tcW w:w="5760" w:type="dxa"/>
            <w:tcPrChange w:id="2326" w:author="Author">
              <w:tcPr>
                <w:tcW w:w="6228" w:type="dxa"/>
              </w:tcPr>
            </w:tcPrChange>
          </w:tcPr>
          <w:p w14:paraId="65416BE1" w14:textId="48379D10" w:rsidR="00B319DE" w:rsidRPr="00DD2DD6" w:rsidRDefault="00B319DE" w:rsidP="00EB4A2E">
            <w:pPr>
              <w:spacing w:before="60" w:after="60"/>
              <w:rPr>
                <w:rFonts w:ascii="Arial" w:hAnsi="Arial" w:cs="Arial"/>
                <w:sz w:val="22"/>
                <w:szCs w:val="22"/>
              </w:rPr>
            </w:pPr>
            <w:r>
              <w:rPr>
                <w:rFonts w:ascii="Arial" w:hAnsi="Arial" w:cs="Arial"/>
                <w:sz w:val="22"/>
                <w:szCs w:val="22"/>
              </w:rPr>
              <w:t>Developer</w:t>
            </w:r>
          </w:p>
        </w:tc>
      </w:tr>
      <w:tr w:rsidR="00D9445D" w:rsidRPr="009854FD" w14:paraId="24114C9C" w14:textId="77777777" w:rsidTr="00A242DF">
        <w:trPr>
          <w:cantSplit/>
          <w:trPrChange w:id="2327" w:author="Author">
            <w:trPr>
              <w:cantSplit/>
            </w:trPr>
          </w:trPrChange>
        </w:trPr>
        <w:tc>
          <w:tcPr>
            <w:tcW w:w="3348" w:type="dxa"/>
            <w:tcPrChange w:id="2328" w:author="Author">
              <w:tcPr>
                <w:tcW w:w="3348" w:type="dxa"/>
              </w:tcPr>
            </w:tcPrChange>
          </w:tcPr>
          <w:p w14:paraId="04E5C980"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Entry Point</w:t>
            </w:r>
          </w:p>
        </w:tc>
        <w:tc>
          <w:tcPr>
            <w:tcW w:w="5760" w:type="dxa"/>
            <w:tcPrChange w:id="2329" w:author="Author">
              <w:tcPr>
                <w:tcW w:w="6228" w:type="dxa"/>
              </w:tcPr>
            </w:tcPrChange>
          </w:tcPr>
          <w:p w14:paraId="7E6FDA29"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Entry point within a routine that is referenced by a “DO” or “GOTO” command from a routine internal to a package</w:t>
            </w:r>
          </w:p>
        </w:tc>
      </w:tr>
      <w:tr w:rsidR="00C6071D" w:rsidRPr="009854FD" w14:paraId="1A86EEFE" w14:textId="77777777" w:rsidTr="00A242DF">
        <w:trPr>
          <w:cantSplit/>
          <w:trPrChange w:id="2330" w:author="Author">
            <w:trPr>
              <w:cantSplit/>
            </w:trPr>
          </w:trPrChange>
        </w:trPr>
        <w:tc>
          <w:tcPr>
            <w:tcW w:w="3348" w:type="dxa"/>
            <w:tcPrChange w:id="2331" w:author="Author">
              <w:tcPr>
                <w:tcW w:w="3348" w:type="dxa"/>
              </w:tcPr>
            </w:tcPrChange>
          </w:tcPr>
          <w:p w14:paraId="0E7AFBD8" w14:textId="5A569462" w:rsidR="00C6071D" w:rsidRPr="00DD2DD6" w:rsidRDefault="00C6071D" w:rsidP="00EB4A2E">
            <w:pPr>
              <w:spacing w:before="60" w:after="60"/>
              <w:rPr>
                <w:rFonts w:ascii="Arial" w:hAnsi="Arial" w:cs="Arial"/>
                <w:sz w:val="22"/>
                <w:szCs w:val="22"/>
              </w:rPr>
            </w:pPr>
            <w:r>
              <w:rPr>
                <w:rFonts w:ascii="Arial" w:hAnsi="Arial" w:cs="Arial"/>
                <w:sz w:val="22"/>
                <w:szCs w:val="22"/>
              </w:rPr>
              <w:t>EWL</w:t>
            </w:r>
          </w:p>
        </w:tc>
        <w:tc>
          <w:tcPr>
            <w:tcW w:w="5760" w:type="dxa"/>
            <w:tcPrChange w:id="2332" w:author="Author">
              <w:tcPr>
                <w:tcW w:w="6228" w:type="dxa"/>
              </w:tcPr>
            </w:tcPrChange>
          </w:tcPr>
          <w:p w14:paraId="1F1C44C5" w14:textId="5AA7E412" w:rsidR="00C6071D" w:rsidRPr="00DD2DD6" w:rsidRDefault="00C6071D" w:rsidP="00EB4A2E">
            <w:pPr>
              <w:spacing w:before="60" w:after="60"/>
              <w:rPr>
                <w:rFonts w:ascii="Arial" w:hAnsi="Arial" w:cs="Arial"/>
                <w:sz w:val="22"/>
                <w:szCs w:val="22"/>
              </w:rPr>
            </w:pPr>
            <w:r>
              <w:rPr>
                <w:rFonts w:ascii="Arial" w:hAnsi="Arial" w:cs="Arial"/>
                <w:sz w:val="22"/>
                <w:szCs w:val="22"/>
              </w:rPr>
              <w:t>Electronic Wait L</w:t>
            </w:r>
            <w:r w:rsidRPr="00C6071D">
              <w:rPr>
                <w:rFonts w:ascii="Arial" w:hAnsi="Arial" w:cs="Arial"/>
                <w:sz w:val="22"/>
                <w:szCs w:val="22"/>
              </w:rPr>
              <w:t>ist</w:t>
            </w:r>
          </w:p>
        </w:tc>
      </w:tr>
      <w:tr w:rsidR="00D9445D" w:rsidRPr="009854FD" w14:paraId="2CB50498" w14:textId="77777777" w:rsidTr="00A242DF">
        <w:trPr>
          <w:cantSplit/>
          <w:trPrChange w:id="2333" w:author="Author">
            <w:trPr>
              <w:cantSplit/>
            </w:trPr>
          </w:trPrChange>
        </w:trPr>
        <w:tc>
          <w:tcPr>
            <w:tcW w:w="3348" w:type="dxa"/>
            <w:tcPrChange w:id="2334" w:author="Author">
              <w:tcPr>
                <w:tcW w:w="3348" w:type="dxa"/>
              </w:tcPr>
            </w:tcPrChange>
          </w:tcPr>
          <w:p w14:paraId="46B4BDEF"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File</w:t>
            </w:r>
          </w:p>
        </w:tc>
        <w:tc>
          <w:tcPr>
            <w:tcW w:w="5760" w:type="dxa"/>
            <w:tcPrChange w:id="2335" w:author="Author">
              <w:tcPr>
                <w:tcW w:w="6228" w:type="dxa"/>
              </w:tcPr>
            </w:tcPrChange>
          </w:tcPr>
          <w:p w14:paraId="1EE75BAF"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set of related records or entries treated as a single unit</w:t>
            </w:r>
          </w:p>
        </w:tc>
      </w:tr>
      <w:tr w:rsidR="00D9445D" w:rsidRPr="009854FD" w14:paraId="6D5306F8" w14:textId="77777777" w:rsidTr="00A242DF">
        <w:trPr>
          <w:cantSplit/>
          <w:trPrChange w:id="2336" w:author="Author">
            <w:trPr>
              <w:cantSplit/>
            </w:trPr>
          </w:trPrChange>
        </w:trPr>
        <w:tc>
          <w:tcPr>
            <w:tcW w:w="3348" w:type="dxa"/>
            <w:tcPrChange w:id="2337" w:author="Author">
              <w:tcPr>
                <w:tcW w:w="3348" w:type="dxa"/>
              </w:tcPr>
            </w:tcPrChange>
          </w:tcPr>
          <w:p w14:paraId="377E01A7" w14:textId="77777777" w:rsidR="00D9445D" w:rsidRPr="00DD2DD6" w:rsidRDefault="00D9445D" w:rsidP="00EB4A2E">
            <w:pPr>
              <w:spacing w:before="60" w:after="60"/>
              <w:rPr>
                <w:rFonts w:ascii="Arial" w:hAnsi="Arial" w:cs="Arial"/>
                <w:sz w:val="22"/>
                <w:szCs w:val="22"/>
              </w:rPr>
            </w:pPr>
            <w:proofErr w:type="spellStart"/>
            <w:r w:rsidRPr="00DD2DD6">
              <w:rPr>
                <w:rFonts w:ascii="Arial" w:hAnsi="Arial" w:cs="Arial"/>
                <w:sz w:val="22"/>
                <w:szCs w:val="22"/>
              </w:rPr>
              <w:t>FileMan</w:t>
            </w:r>
            <w:proofErr w:type="spellEnd"/>
          </w:p>
        </w:tc>
        <w:tc>
          <w:tcPr>
            <w:tcW w:w="5760" w:type="dxa"/>
            <w:tcPrChange w:id="2338" w:author="Author">
              <w:tcPr>
                <w:tcW w:w="6228" w:type="dxa"/>
              </w:tcPr>
            </w:tcPrChange>
          </w:tcPr>
          <w:p w14:paraId="7812339D"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 xml:space="preserve">The database management system for </w:t>
            </w:r>
            <w:proofErr w:type="spellStart"/>
            <w:r w:rsidRPr="00DD2DD6">
              <w:rPr>
                <w:rFonts w:ascii="Arial" w:hAnsi="Arial" w:cs="Arial"/>
                <w:sz w:val="22"/>
                <w:szCs w:val="22"/>
              </w:rPr>
              <w:t>VistA</w:t>
            </w:r>
            <w:proofErr w:type="spellEnd"/>
          </w:p>
        </w:tc>
      </w:tr>
      <w:tr w:rsidR="00B302E3" w:rsidRPr="009854FD" w14:paraId="53082AA2" w14:textId="77777777" w:rsidTr="00A242DF">
        <w:trPr>
          <w:cantSplit/>
          <w:trPrChange w:id="2339" w:author="Author">
            <w:trPr>
              <w:cantSplit/>
            </w:trPr>
          </w:trPrChange>
        </w:trPr>
        <w:tc>
          <w:tcPr>
            <w:tcW w:w="3348" w:type="dxa"/>
            <w:tcPrChange w:id="2340" w:author="Author">
              <w:tcPr>
                <w:tcW w:w="3348" w:type="dxa"/>
              </w:tcPr>
            </w:tcPrChange>
          </w:tcPr>
          <w:p w14:paraId="62058457" w14:textId="7DDA119F" w:rsidR="00B302E3" w:rsidRPr="00DD2DD6" w:rsidRDefault="00B302E3" w:rsidP="00EB4A2E">
            <w:pPr>
              <w:spacing w:before="60" w:after="60"/>
              <w:rPr>
                <w:rFonts w:ascii="Arial" w:hAnsi="Arial" w:cs="Arial"/>
                <w:sz w:val="22"/>
                <w:szCs w:val="22"/>
              </w:rPr>
            </w:pPr>
            <w:r>
              <w:rPr>
                <w:rFonts w:ascii="Arial" w:hAnsi="Arial" w:cs="Arial"/>
                <w:sz w:val="22"/>
                <w:szCs w:val="22"/>
              </w:rPr>
              <w:t>GB</w:t>
            </w:r>
          </w:p>
        </w:tc>
        <w:tc>
          <w:tcPr>
            <w:tcW w:w="5760" w:type="dxa"/>
            <w:tcPrChange w:id="2341" w:author="Author">
              <w:tcPr>
                <w:tcW w:w="6228" w:type="dxa"/>
              </w:tcPr>
            </w:tcPrChange>
          </w:tcPr>
          <w:p w14:paraId="08B2EBAE" w14:textId="3A7B51C4" w:rsidR="00B302E3" w:rsidRPr="00DD2DD6" w:rsidRDefault="00C6071D" w:rsidP="00EB4A2E">
            <w:pPr>
              <w:spacing w:before="60" w:after="60"/>
              <w:rPr>
                <w:rFonts w:ascii="Arial" w:hAnsi="Arial" w:cs="Arial"/>
                <w:sz w:val="22"/>
                <w:szCs w:val="22"/>
              </w:rPr>
            </w:pPr>
            <w:r>
              <w:rPr>
                <w:rFonts w:ascii="Arial" w:hAnsi="Arial" w:cs="Arial"/>
                <w:sz w:val="22"/>
                <w:szCs w:val="22"/>
              </w:rPr>
              <w:t>G</w:t>
            </w:r>
            <w:r w:rsidR="00B302E3" w:rsidRPr="00B302E3">
              <w:rPr>
                <w:rFonts w:ascii="Arial" w:hAnsi="Arial" w:cs="Arial"/>
                <w:sz w:val="22"/>
                <w:szCs w:val="22"/>
              </w:rPr>
              <w:t>igabyte</w:t>
            </w:r>
          </w:p>
        </w:tc>
      </w:tr>
      <w:tr w:rsidR="00D9445D" w:rsidRPr="009854FD" w14:paraId="10D87AC7" w14:textId="77777777" w:rsidTr="00A242DF">
        <w:trPr>
          <w:cantSplit/>
          <w:trPrChange w:id="2342" w:author="Author">
            <w:trPr>
              <w:cantSplit/>
            </w:trPr>
          </w:trPrChange>
        </w:trPr>
        <w:tc>
          <w:tcPr>
            <w:tcW w:w="3348" w:type="dxa"/>
            <w:tcPrChange w:id="2343" w:author="Author">
              <w:tcPr>
                <w:tcW w:w="3348" w:type="dxa"/>
              </w:tcPr>
            </w:tcPrChange>
          </w:tcPr>
          <w:p w14:paraId="253F3887"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Global</w:t>
            </w:r>
          </w:p>
        </w:tc>
        <w:tc>
          <w:tcPr>
            <w:tcW w:w="5760" w:type="dxa"/>
            <w:tcPrChange w:id="2344" w:author="Author">
              <w:tcPr>
                <w:tcW w:w="6228" w:type="dxa"/>
              </w:tcPr>
            </w:tcPrChange>
          </w:tcPr>
          <w:p w14:paraId="05686432"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In Massachusetts General Hospital Utility Multi-Programming System (MUMPS), global refers to a variable stored on disk (global variable) or the array to which the global variable may belong (global array)</w:t>
            </w:r>
          </w:p>
        </w:tc>
      </w:tr>
      <w:tr w:rsidR="00B319DE" w:rsidRPr="009854FD" w14:paraId="0C6D021A" w14:textId="77777777" w:rsidTr="00A242DF">
        <w:trPr>
          <w:cantSplit/>
          <w:trPrChange w:id="2345" w:author="Author">
            <w:trPr>
              <w:cantSplit/>
            </w:trPr>
          </w:trPrChange>
        </w:trPr>
        <w:tc>
          <w:tcPr>
            <w:tcW w:w="3348" w:type="dxa"/>
            <w:tcPrChange w:id="2346" w:author="Author">
              <w:tcPr>
                <w:tcW w:w="3348" w:type="dxa"/>
              </w:tcPr>
            </w:tcPrChange>
          </w:tcPr>
          <w:p w14:paraId="4AE8C6D6" w14:textId="5CC1BE71" w:rsidR="00B319DE" w:rsidRPr="00DD2DD6" w:rsidRDefault="00B319DE" w:rsidP="00EB4A2E">
            <w:pPr>
              <w:spacing w:before="60" w:after="60"/>
              <w:rPr>
                <w:rFonts w:ascii="Arial" w:hAnsi="Arial" w:cs="Arial"/>
                <w:sz w:val="22"/>
                <w:szCs w:val="22"/>
              </w:rPr>
            </w:pPr>
            <w:r w:rsidRPr="00B319DE">
              <w:rPr>
                <w:rFonts w:ascii="Arial" w:hAnsi="Arial" w:cs="Arial"/>
                <w:sz w:val="22"/>
                <w:szCs w:val="22"/>
              </w:rPr>
              <w:t>GUI</w:t>
            </w:r>
          </w:p>
        </w:tc>
        <w:tc>
          <w:tcPr>
            <w:tcW w:w="5760" w:type="dxa"/>
            <w:tcPrChange w:id="2347" w:author="Author">
              <w:tcPr>
                <w:tcW w:w="6228" w:type="dxa"/>
              </w:tcPr>
            </w:tcPrChange>
          </w:tcPr>
          <w:p w14:paraId="5F20E7E4" w14:textId="34A29884" w:rsidR="00B319DE" w:rsidRPr="00DD2DD6" w:rsidRDefault="00B319DE" w:rsidP="00B302E3">
            <w:pPr>
              <w:spacing w:before="60" w:after="60"/>
              <w:rPr>
                <w:rFonts w:ascii="Arial" w:hAnsi="Arial" w:cs="Arial"/>
                <w:sz w:val="22"/>
                <w:szCs w:val="22"/>
              </w:rPr>
            </w:pPr>
            <w:r>
              <w:rPr>
                <w:rFonts w:ascii="Arial" w:hAnsi="Arial" w:cs="Arial"/>
                <w:sz w:val="22"/>
                <w:szCs w:val="22"/>
              </w:rPr>
              <w:t>Graphical User Interface</w:t>
            </w:r>
          </w:p>
        </w:tc>
      </w:tr>
      <w:tr w:rsidR="00D9445D" w:rsidRPr="009854FD" w14:paraId="25007EDE" w14:textId="77777777" w:rsidTr="00A242DF">
        <w:trPr>
          <w:cantSplit/>
          <w:trPrChange w:id="2348" w:author="Author">
            <w:trPr>
              <w:cantSplit/>
            </w:trPr>
          </w:trPrChange>
        </w:trPr>
        <w:tc>
          <w:tcPr>
            <w:tcW w:w="3348" w:type="dxa"/>
            <w:tcPrChange w:id="2349" w:author="Author">
              <w:tcPr>
                <w:tcW w:w="3348" w:type="dxa"/>
              </w:tcPr>
            </w:tcPrChange>
          </w:tcPr>
          <w:p w14:paraId="2444691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lastRenderedPageBreak/>
              <w:t>INDEX (%INDEX)</w:t>
            </w:r>
          </w:p>
        </w:tc>
        <w:tc>
          <w:tcPr>
            <w:tcW w:w="5760" w:type="dxa"/>
            <w:tcPrChange w:id="2350" w:author="Author">
              <w:tcPr>
                <w:tcW w:w="6228" w:type="dxa"/>
              </w:tcPr>
            </w:tcPrChange>
          </w:tcPr>
          <w:p w14:paraId="6F803865" w14:textId="7C092B28" w:rsidR="00D9445D" w:rsidRPr="00DD2DD6" w:rsidRDefault="00D9445D" w:rsidP="00F9351A">
            <w:pPr>
              <w:spacing w:before="60" w:after="60"/>
              <w:rPr>
                <w:rFonts w:ascii="Arial" w:hAnsi="Arial" w:cs="Arial"/>
                <w:sz w:val="22"/>
                <w:szCs w:val="22"/>
              </w:rPr>
            </w:pPr>
            <w:r w:rsidRPr="00DD2DD6">
              <w:rPr>
                <w:rFonts w:ascii="Arial" w:hAnsi="Arial" w:cs="Arial"/>
                <w:sz w:val="22"/>
                <w:szCs w:val="22"/>
              </w:rPr>
              <w:t>A Kernel utility used to verify routines and other MUMPS code associated with a package</w:t>
            </w:r>
            <w:r w:rsidR="00F9351A">
              <w:rPr>
                <w:rFonts w:ascii="Arial" w:hAnsi="Arial" w:cs="Arial"/>
                <w:sz w:val="22"/>
                <w:szCs w:val="22"/>
              </w:rPr>
              <w:t>; c</w:t>
            </w:r>
            <w:r w:rsidRPr="00DD2DD6">
              <w:rPr>
                <w:rFonts w:ascii="Arial" w:hAnsi="Arial" w:cs="Arial"/>
                <w:sz w:val="22"/>
                <w:szCs w:val="22"/>
              </w:rPr>
              <w:t xml:space="preserve">hecking is done according to current </w:t>
            </w:r>
            <w:r w:rsidR="00F9351A" w:rsidRPr="00F9351A">
              <w:rPr>
                <w:rFonts w:ascii="Arial" w:hAnsi="Arial" w:cs="Arial"/>
                <w:sz w:val="22"/>
                <w:szCs w:val="22"/>
              </w:rPr>
              <w:t xml:space="preserve">American National Standards Institute </w:t>
            </w:r>
            <w:r w:rsidR="00F9351A">
              <w:rPr>
                <w:rFonts w:ascii="Arial" w:hAnsi="Arial" w:cs="Arial"/>
                <w:sz w:val="22"/>
                <w:szCs w:val="22"/>
              </w:rPr>
              <w:t>(</w:t>
            </w:r>
            <w:r w:rsidRPr="00DD2DD6">
              <w:rPr>
                <w:rFonts w:ascii="Arial" w:hAnsi="Arial" w:cs="Arial"/>
                <w:sz w:val="22"/>
                <w:szCs w:val="22"/>
              </w:rPr>
              <w:t>ANSI</w:t>
            </w:r>
            <w:r w:rsidR="00F9351A">
              <w:rPr>
                <w:rFonts w:ascii="Arial" w:hAnsi="Arial" w:cs="Arial"/>
                <w:sz w:val="22"/>
                <w:szCs w:val="22"/>
              </w:rPr>
              <w:t>)</w:t>
            </w:r>
            <w:r w:rsidRPr="00DD2DD6">
              <w:rPr>
                <w:rFonts w:ascii="Arial" w:hAnsi="Arial" w:cs="Arial"/>
                <w:sz w:val="22"/>
                <w:szCs w:val="22"/>
              </w:rPr>
              <w:t xml:space="preserve"> MUMPS standards and </w:t>
            </w:r>
            <w:proofErr w:type="spellStart"/>
            <w:r w:rsidRPr="00DD2DD6">
              <w:rPr>
                <w:rFonts w:ascii="Arial" w:hAnsi="Arial" w:cs="Arial"/>
                <w:sz w:val="22"/>
                <w:szCs w:val="22"/>
              </w:rPr>
              <w:t>VistA</w:t>
            </w:r>
            <w:proofErr w:type="spellEnd"/>
            <w:r w:rsidRPr="00DD2DD6">
              <w:rPr>
                <w:rFonts w:ascii="Arial" w:hAnsi="Arial" w:cs="Arial"/>
                <w:sz w:val="22"/>
                <w:szCs w:val="22"/>
              </w:rPr>
              <w:t xml:space="preserve"> programming standards</w:t>
            </w:r>
            <w:r w:rsidR="00F9351A">
              <w:rPr>
                <w:rFonts w:ascii="Arial" w:hAnsi="Arial" w:cs="Arial"/>
                <w:sz w:val="22"/>
                <w:szCs w:val="22"/>
              </w:rPr>
              <w:t xml:space="preserve"> – this  </w:t>
            </w:r>
            <w:r w:rsidRPr="00DD2DD6">
              <w:rPr>
                <w:rFonts w:ascii="Arial" w:hAnsi="Arial" w:cs="Arial"/>
                <w:sz w:val="22"/>
                <w:szCs w:val="22"/>
              </w:rPr>
              <w:t xml:space="preserve"> tool can be invoked through an option or from direct mode (&gt;D^%INDEX)</w:t>
            </w:r>
          </w:p>
        </w:tc>
      </w:tr>
      <w:tr w:rsidR="00D9445D" w:rsidRPr="009854FD" w14:paraId="24BE24D2" w14:textId="77777777" w:rsidTr="00A242DF">
        <w:trPr>
          <w:cantSplit/>
          <w:trPrChange w:id="2351" w:author="Author">
            <w:trPr>
              <w:cantSplit/>
            </w:trPr>
          </w:trPrChange>
        </w:trPr>
        <w:tc>
          <w:tcPr>
            <w:tcW w:w="3348" w:type="dxa"/>
            <w:tcPrChange w:id="2352" w:author="Author">
              <w:tcPr>
                <w:tcW w:w="3348" w:type="dxa"/>
              </w:tcPr>
            </w:tcPrChange>
          </w:tcPr>
          <w:p w14:paraId="1F0FCE03" w14:textId="77777777" w:rsidR="00D9445D" w:rsidRPr="00DD2DD6" w:rsidRDefault="00D9445D" w:rsidP="00EB4A2E">
            <w:pPr>
              <w:spacing w:before="60" w:after="60"/>
              <w:rPr>
                <w:rFonts w:ascii="Arial" w:hAnsi="Arial" w:cs="Arial"/>
                <w:sz w:val="22"/>
                <w:szCs w:val="22"/>
              </w:rPr>
            </w:pPr>
            <w:proofErr w:type="spellStart"/>
            <w:r w:rsidRPr="00DD2DD6">
              <w:rPr>
                <w:rFonts w:ascii="Arial" w:hAnsi="Arial" w:cs="Arial"/>
                <w:sz w:val="22"/>
                <w:szCs w:val="22"/>
              </w:rPr>
              <w:t>Init</w:t>
            </w:r>
            <w:proofErr w:type="spellEnd"/>
          </w:p>
        </w:tc>
        <w:tc>
          <w:tcPr>
            <w:tcW w:w="5760" w:type="dxa"/>
            <w:tcPrChange w:id="2353" w:author="Author">
              <w:tcPr>
                <w:tcW w:w="6228" w:type="dxa"/>
              </w:tcPr>
            </w:tcPrChange>
          </w:tcPr>
          <w:p w14:paraId="3C5F07E1" w14:textId="53184185"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Initialization of an application package</w:t>
            </w:r>
            <w:r w:rsidR="00217540">
              <w:rPr>
                <w:rFonts w:ascii="Arial" w:hAnsi="Arial" w:cs="Arial"/>
                <w:sz w:val="22"/>
                <w:szCs w:val="22"/>
              </w:rPr>
              <w:t>; t</w:t>
            </w:r>
            <w:r w:rsidRPr="00DD2DD6">
              <w:rPr>
                <w:rFonts w:ascii="Arial" w:hAnsi="Arial" w:cs="Arial"/>
                <w:sz w:val="22"/>
                <w:szCs w:val="22"/>
              </w:rPr>
              <w:t xml:space="preserve">he initialization step in the installation process builds files from a set of routines (the </w:t>
            </w:r>
            <w:proofErr w:type="spellStart"/>
            <w:r w:rsidRPr="00DD2DD6">
              <w:rPr>
                <w:rFonts w:ascii="Arial" w:hAnsi="Arial" w:cs="Arial"/>
                <w:sz w:val="22"/>
                <w:szCs w:val="22"/>
              </w:rPr>
              <w:t>init</w:t>
            </w:r>
            <w:proofErr w:type="spellEnd"/>
            <w:r w:rsidRPr="00DD2DD6">
              <w:rPr>
                <w:rFonts w:ascii="Arial" w:hAnsi="Arial" w:cs="Arial"/>
                <w:sz w:val="22"/>
                <w:szCs w:val="22"/>
              </w:rPr>
              <w:t xml:space="preserve"> routines)</w:t>
            </w:r>
            <w:r w:rsidR="00217540" w:rsidRPr="00DD2DD6" w:rsidDel="00217540">
              <w:rPr>
                <w:rFonts w:ascii="Arial" w:hAnsi="Arial" w:cs="Arial"/>
                <w:sz w:val="22"/>
                <w:szCs w:val="22"/>
              </w:rPr>
              <w:t xml:space="preserve"> </w:t>
            </w:r>
          </w:p>
        </w:tc>
      </w:tr>
      <w:tr w:rsidR="00D9445D" w:rsidRPr="009854FD" w14:paraId="7CFDE0CB" w14:textId="77777777" w:rsidTr="00A242DF">
        <w:trPr>
          <w:cantSplit/>
          <w:trPrChange w:id="2354" w:author="Author">
            <w:trPr>
              <w:cantSplit/>
            </w:trPr>
          </w:trPrChange>
        </w:trPr>
        <w:tc>
          <w:tcPr>
            <w:tcW w:w="3348" w:type="dxa"/>
            <w:tcPrChange w:id="2355" w:author="Author">
              <w:tcPr>
                <w:tcW w:w="3348" w:type="dxa"/>
              </w:tcPr>
            </w:tcPrChange>
          </w:tcPr>
          <w:p w14:paraId="2D975D37" w14:textId="7A516E94"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IEN</w:t>
            </w:r>
          </w:p>
        </w:tc>
        <w:tc>
          <w:tcPr>
            <w:tcW w:w="5760" w:type="dxa"/>
            <w:tcPrChange w:id="2356" w:author="Author">
              <w:tcPr>
                <w:tcW w:w="6228" w:type="dxa"/>
              </w:tcPr>
            </w:tcPrChange>
          </w:tcPr>
          <w:p w14:paraId="22DFC10D" w14:textId="670992A7" w:rsidR="00D9445D" w:rsidRPr="00DD2DD6" w:rsidRDefault="00217540" w:rsidP="00217540">
            <w:pPr>
              <w:spacing w:before="60" w:after="60"/>
              <w:rPr>
                <w:rFonts w:ascii="Arial" w:hAnsi="Arial" w:cs="Arial"/>
                <w:sz w:val="22"/>
                <w:szCs w:val="22"/>
              </w:rPr>
            </w:pPr>
            <w:r>
              <w:rPr>
                <w:rFonts w:ascii="Arial" w:hAnsi="Arial" w:cs="Arial"/>
                <w:sz w:val="22"/>
                <w:szCs w:val="22"/>
              </w:rPr>
              <w:t xml:space="preserve">Internal Entry Number: </w:t>
            </w:r>
            <w:r w:rsidR="00D9445D" w:rsidRPr="00DD2DD6">
              <w:rPr>
                <w:rFonts w:ascii="Arial" w:hAnsi="Arial" w:cs="Arial"/>
                <w:sz w:val="22"/>
                <w:szCs w:val="22"/>
              </w:rPr>
              <w:t>The number used to identify an entry within a file</w:t>
            </w:r>
            <w:r>
              <w:rPr>
                <w:rFonts w:ascii="Arial" w:hAnsi="Arial" w:cs="Arial"/>
                <w:sz w:val="22"/>
                <w:szCs w:val="22"/>
              </w:rPr>
              <w:t>; e</w:t>
            </w:r>
            <w:r w:rsidR="00D9445D" w:rsidRPr="00DD2DD6">
              <w:rPr>
                <w:rFonts w:ascii="Arial" w:hAnsi="Arial" w:cs="Arial"/>
                <w:sz w:val="22"/>
                <w:szCs w:val="22"/>
              </w:rPr>
              <w:t xml:space="preserve">very record has a unique </w:t>
            </w:r>
            <w:r>
              <w:rPr>
                <w:rFonts w:ascii="Arial" w:hAnsi="Arial" w:cs="Arial"/>
                <w:sz w:val="22"/>
                <w:szCs w:val="22"/>
              </w:rPr>
              <w:t>IEN</w:t>
            </w:r>
          </w:p>
        </w:tc>
      </w:tr>
      <w:tr w:rsidR="004A194B" w:rsidRPr="009854FD" w14:paraId="2A1D4E7D" w14:textId="77777777" w:rsidTr="00A242DF">
        <w:trPr>
          <w:cantSplit/>
          <w:trPrChange w:id="2357" w:author="Author">
            <w:trPr>
              <w:cantSplit/>
            </w:trPr>
          </w:trPrChange>
        </w:trPr>
        <w:tc>
          <w:tcPr>
            <w:tcW w:w="3348" w:type="dxa"/>
            <w:tcPrChange w:id="2358" w:author="Author">
              <w:tcPr>
                <w:tcW w:w="3348" w:type="dxa"/>
              </w:tcPr>
            </w:tcPrChange>
          </w:tcPr>
          <w:p w14:paraId="340BF195" w14:textId="1FA0E2D0" w:rsidR="004A194B" w:rsidRPr="00DD2DD6" w:rsidRDefault="004A194B" w:rsidP="00217540">
            <w:pPr>
              <w:spacing w:before="60" w:after="60"/>
              <w:rPr>
                <w:rFonts w:ascii="Arial" w:hAnsi="Arial" w:cs="Arial"/>
                <w:sz w:val="22"/>
                <w:szCs w:val="22"/>
              </w:rPr>
            </w:pPr>
            <w:r>
              <w:rPr>
                <w:rFonts w:ascii="Arial" w:hAnsi="Arial" w:cs="Arial"/>
                <w:sz w:val="22"/>
                <w:szCs w:val="22"/>
              </w:rPr>
              <w:t>IOC</w:t>
            </w:r>
          </w:p>
        </w:tc>
        <w:tc>
          <w:tcPr>
            <w:tcW w:w="5760" w:type="dxa"/>
            <w:tcPrChange w:id="2359" w:author="Author">
              <w:tcPr>
                <w:tcW w:w="6228" w:type="dxa"/>
              </w:tcPr>
            </w:tcPrChange>
          </w:tcPr>
          <w:p w14:paraId="493FA803" w14:textId="0C5F2635" w:rsidR="004A194B" w:rsidRDefault="004A194B" w:rsidP="00217540">
            <w:pPr>
              <w:spacing w:before="60" w:after="60"/>
              <w:rPr>
                <w:rFonts w:ascii="Arial" w:hAnsi="Arial" w:cs="Arial"/>
                <w:sz w:val="22"/>
                <w:szCs w:val="22"/>
              </w:rPr>
            </w:pPr>
            <w:r>
              <w:rPr>
                <w:rFonts w:ascii="Arial" w:hAnsi="Arial" w:cs="Arial"/>
                <w:sz w:val="22"/>
                <w:szCs w:val="22"/>
              </w:rPr>
              <w:t>Initial Operating Capability</w:t>
            </w:r>
          </w:p>
        </w:tc>
      </w:tr>
      <w:tr w:rsidR="00F9351A" w:rsidRPr="009854FD" w14:paraId="50CB3AB7" w14:textId="77777777" w:rsidTr="00A242DF">
        <w:trPr>
          <w:cantSplit/>
          <w:trPrChange w:id="2360" w:author="Author">
            <w:trPr>
              <w:cantSplit/>
            </w:trPr>
          </w:trPrChange>
        </w:trPr>
        <w:tc>
          <w:tcPr>
            <w:tcW w:w="3348" w:type="dxa"/>
            <w:tcPrChange w:id="2361" w:author="Author">
              <w:tcPr>
                <w:tcW w:w="3348" w:type="dxa"/>
              </w:tcPr>
            </w:tcPrChange>
          </w:tcPr>
          <w:p w14:paraId="45688AEE" w14:textId="4CC51D44" w:rsidR="00F9351A" w:rsidRPr="00DD2DD6" w:rsidRDefault="00F9351A" w:rsidP="00EB4A2E">
            <w:pPr>
              <w:spacing w:before="60" w:after="60"/>
              <w:rPr>
                <w:rFonts w:ascii="Arial" w:hAnsi="Arial" w:cs="Arial"/>
                <w:sz w:val="22"/>
                <w:szCs w:val="22"/>
              </w:rPr>
            </w:pPr>
            <w:r w:rsidRPr="00DD2DD6">
              <w:rPr>
                <w:rFonts w:ascii="Arial" w:hAnsi="Arial" w:cs="Arial"/>
                <w:sz w:val="22"/>
                <w:szCs w:val="22"/>
              </w:rPr>
              <w:t>IP</w:t>
            </w:r>
          </w:p>
        </w:tc>
        <w:tc>
          <w:tcPr>
            <w:tcW w:w="5760" w:type="dxa"/>
            <w:tcPrChange w:id="2362" w:author="Author">
              <w:tcPr>
                <w:tcW w:w="6228" w:type="dxa"/>
              </w:tcPr>
            </w:tcPrChange>
          </w:tcPr>
          <w:p w14:paraId="56A69C69" w14:textId="42652C77" w:rsidR="00F9351A" w:rsidRPr="00DD2DD6" w:rsidRDefault="00217540" w:rsidP="00F9351A">
            <w:pPr>
              <w:spacing w:before="60" w:after="60"/>
              <w:rPr>
                <w:rFonts w:ascii="Arial" w:hAnsi="Arial" w:cs="Arial"/>
                <w:sz w:val="22"/>
                <w:szCs w:val="22"/>
              </w:rPr>
            </w:pPr>
            <w:r>
              <w:rPr>
                <w:rFonts w:ascii="Arial" w:hAnsi="Arial" w:cs="Arial"/>
                <w:sz w:val="22"/>
                <w:szCs w:val="22"/>
              </w:rPr>
              <w:t>Internet P</w:t>
            </w:r>
            <w:r w:rsidR="00F9351A">
              <w:rPr>
                <w:rFonts w:ascii="Arial" w:hAnsi="Arial" w:cs="Arial"/>
                <w:sz w:val="22"/>
                <w:szCs w:val="22"/>
              </w:rPr>
              <w:t>rotocol</w:t>
            </w:r>
          </w:p>
        </w:tc>
      </w:tr>
      <w:tr w:rsidR="00D9445D" w:rsidRPr="009854FD" w14:paraId="0C58DC9C" w14:textId="77777777" w:rsidTr="00A242DF">
        <w:trPr>
          <w:cantSplit/>
          <w:trPrChange w:id="2363" w:author="Author">
            <w:trPr>
              <w:cantSplit/>
            </w:trPr>
          </w:trPrChange>
        </w:trPr>
        <w:tc>
          <w:tcPr>
            <w:tcW w:w="3348" w:type="dxa"/>
            <w:tcPrChange w:id="2364" w:author="Author">
              <w:tcPr>
                <w:tcW w:w="3348" w:type="dxa"/>
              </w:tcPr>
            </w:tcPrChange>
          </w:tcPr>
          <w:p w14:paraId="355CE8FB"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Kernel</w:t>
            </w:r>
          </w:p>
        </w:tc>
        <w:tc>
          <w:tcPr>
            <w:tcW w:w="5760" w:type="dxa"/>
            <w:tcPrChange w:id="2365" w:author="Author">
              <w:tcPr>
                <w:tcW w:w="6228" w:type="dxa"/>
              </w:tcPr>
            </w:tcPrChange>
          </w:tcPr>
          <w:p w14:paraId="4862AB77" w14:textId="4E9FF7EA"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The set of MUMPS software utilities that function as an intermediary between the host operating system and application packages, such as Laboratory and Pharmacy</w:t>
            </w:r>
            <w:r w:rsidR="00217540">
              <w:rPr>
                <w:rFonts w:ascii="Arial" w:hAnsi="Arial" w:cs="Arial"/>
                <w:sz w:val="22"/>
                <w:szCs w:val="22"/>
              </w:rPr>
              <w:t>;</w:t>
            </w:r>
            <w:r w:rsidRPr="00DD2DD6">
              <w:rPr>
                <w:rFonts w:ascii="Arial" w:hAnsi="Arial" w:cs="Arial"/>
                <w:sz w:val="22"/>
                <w:szCs w:val="22"/>
              </w:rPr>
              <w:t xml:space="preserve"> Kernel provides a standard and consistent user and programmer interface between application packages and the underlying MUMPS implementation</w:t>
            </w:r>
            <w:r w:rsidR="00217540">
              <w:rPr>
                <w:rFonts w:ascii="Arial" w:hAnsi="Arial" w:cs="Arial"/>
                <w:sz w:val="22"/>
                <w:szCs w:val="22"/>
              </w:rPr>
              <w:t xml:space="preserve"> – t</w:t>
            </w:r>
            <w:r w:rsidRPr="00DD2DD6">
              <w:rPr>
                <w:rFonts w:ascii="Arial" w:hAnsi="Arial" w:cs="Arial"/>
                <w:sz w:val="22"/>
                <w:szCs w:val="22"/>
              </w:rPr>
              <w:t>hese</w:t>
            </w:r>
            <w:r w:rsidR="00217540">
              <w:rPr>
                <w:rFonts w:ascii="Arial" w:hAnsi="Arial" w:cs="Arial"/>
                <w:sz w:val="22"/>
                <w:szCs w:val="22"/>
              </w:rPr>
              <w:t xml:space="preserve"> </w:t>
            </w:r>
            <w:r w:rsidRPr="00DD2DD6">
              <w:rPr>
                <w:rFonts w:ascii="Arial" w:hAnsi="Arial" w:cs="Arial"/>
                <w:sz w:val="22"/>
                <w:szCs w:val="22"/>
              </w:rPr>
              <w:t xml:space="preserve">utilities provide the foundation for </w:t>
            </w:r>
            <w:proofErr w:type="spellStart"/>
            <w:r w:rsidRPr="00DD2DD6">
              <w:rPr>
                <w:rFonts w:ascii="Arial" w:hAnsi="Arial" w:cs="Arial"/>
                <w:sz w:val="22"/>
                <w:szCs w:val="22"/>
              </w:rPr>
              <w:t>VistA</w:t>
            </w:r>
            <w:proofErr w:type="spellEnd"/>
          </w:p>
        </w:tc>
      </w:tr>
      <w:tr w:rsidR="00D9445D" w:rsidRPr="009854FD" w14:paraId="2592194A" w14:textId="77777777" w:rsidTr="00A242DF">
        <w:trPr>
          <w:cantSplit/>
          <w:trPrChange w:id="2366" w:author="Author">
            <w:trPr>
              <w:cantSplit/>
            </w:trPr>
          </w:trPrChange>
        </w:trPr>
        <w:tc>
          <w:tcPr>
            <w:tcW w:w="3348" w:type="dxa"/>
            <w:tcPrChange w:id="2367" w:author="Author">
              <w:tcPr>
                <w:tcW w:w="3348" w:type="dxa"/>
              </w:tcPr>
            </w:tcPrChange>
          </w:tcPr>
          <w:p w14:paraId="4814011F" w14:textId="77777777" w:rsidR="00D9445D" w:rsidRPr="00DD2DD6" w:rsidRDefault="00D9445D" w:rsidP="00DD2DD6">
            <w:pPr>
              <w:tabs>
                <w:tab w:val="center" w:pos="1566"/>
              </w:tabs>
              <w:spacing w:before="60" w:after="60"/>
              <w:rPr>
                <w:rFonts w:ascii="Arial" w:hAnsi="Arial" w:cs="Arial"/>
                <w:sz w:val="22"/>
                <w:szCs w:val="22"/>
              </w:rPr>
            </w:pPr>
            <w:r w:rsidRPr="00DD2DD6">
              <w:rPr>
                <w:rFonts w:ascii="Arial" w:hAnsi="Arial" w:cs="Arial"/>
                <w:sz w:val="22"/>
                <w:szCs w:val="22"/>
              </w:rPr>
              <w:t>KIDS</w:t>
            </w:r>
            <w:r w:rsidRPr="00DD2DD6">
              <w:rPr>
                <w:rFonts w:ascii="Arial" w:hAnsi="Arial" w:cs="Arial"/>
                <w:sz w:val="22"/>
                <w:szCs w:val="22"/>
              </w:rPr>
              <w:tab/>
            </w:r>
          </w:p>
        </w:tc>
        <w:tc>
          <w:tcPr>
            <w:tcW w:w="5760" w:type="dxa"/>
            <w:tcPrChange w:id="2368" w:author="Author">
              <w:tcPr>
                <w:tcW w:w="6228" w:type="dxa"/>
              </w:tcPr>
            </w:tcPrChange>
          </w:tcPr>
          <w:p w14:paraId="427BE1CC" w14:textId="187A1690"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 xml:space="preserve">Kernel Installation </w:t>
            </w:r>
            <w:r w:rsidR="00217540">
              <w:rPr>
                <w:rFonts w:ascii="Arial" w:hAnsi="Arial" w:cs="Arial"/>
                <w:sz w:val="22"/>
                <w:szCs w:val="22"/>
              </w:rPr>
              <w:t>and</w:t>
            </w:r>
            <w:r w:rsidRPr="00DD2DD6">
              <w:rPr>
                <w:rFonts w:ascii="Arial" w:hAnsi="Arial" w:cs="Arial"/>
                <w:sz w:val="22"/>
                <w:szCs w:val="22"/>
              </w:rPr>
              <w:t xml:space="preserve"> Distribution System</w:t>
            </w:r>
          </w:p>
        </w:tc>
      </w:tr>
      <w:tr w:rsidR="00D9445D" w:rsidRPr="009854FD" w14:paraId="350165F8" w14:textId="77777777" w:rsidTr="00A242DF">
        <w:trPr>
          <w:cantSplit/>
          <w:trPrChange w:id="2369" w:author="Author">
            <w:trPr>
              <w:cantSplit/>
            </w:trPr>
          </w:trPrChange>
        </w:trPr>
        <w:tc>
          <w:tcPr>
            <w:tcW w:w="3348" w:type="dxa"/>
            <w:tcPrChange w:id="2370" w:author="Author">
              <w:tcPr>
                <w:tcW w:w="3348" w:type="dxa"/>
              </w:tcPr>
            </w:tcPrChange>
          </w:tcPr>
          <w:p w14:paraId="70E0FEFA"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Menu</w:t>
            </w:r>
          </w:p>
        </w:tc>
        <w:tc>
          <w:tcPr>
            <w:tcW w:w="5760" w:type="dxa"/>
            <w:tcPrChange w:id="2371" w:author="Author">
              <w:tcPr>
                <w:tcW w:w="6228" w:type="dxa"/>
              </w:tcPr>
            </w:tcPrChange>
          </w:tcPr>
          <w:p w14:paraId="02A2A786" w14:textId="201D20A5" w:rsidR="00D9445D" w:rsidRPr="00DD2DD6" w:rsidRDefault="00D9445D" w:rsidP="00BB124A">
            <w:pPr>
              <w:spacing w:before="60" w:after="60"/>
              <w:rPr>
                <w:rFonts w:ascii="Arial" w:hAnsi="Arial" w:cs="Arial"/>
                <w:sz w:val="22"/>
                <w:szCs w:val="22"/>
              </w:rPr>
            </w:pPr>
            <w:r w:rsidRPr="00DD2DD6">
              <w:rPr>
                <w:rFonts w:ascii="Arial" w:hAnsi="Arial" w:cs="Arial"/>
                <w:sz w:val="22"/>
                <w:szCs w:val="22"/>
              </w:rPr>
              <w:t>A list of choices for computing activity</w:t>
            </w:r>
            <w:r w:rsidR="00217540">
              <w:rPr>
                <w:rFonts w:ascii="Arial" w:hAnsi="Arial" w:cs="Arial"/>
                <w:sz w:val="22"/>
                <w:szCs w:val="22"/>
              </w:rPr>
              <w:t>; a</w:t>
            </w:r>
            <w:r w:rsidRPr="00DD2DD6">
              <w:rPr>
                <w:rFonts w:ascii="Arial" w:hAnsi="Arial" w:cs="Arial"/>
                <w:sz w:val="22"/>
                <w:szCs w:val="22"/>
              </w:rPr>
              <w:t xml:space="preserve"> menu is a type of option designed to identify a series of items (other options) for presentation to the user for selection</w:t>
            </w:r>
            <w:r w:rsidR="00217540">
              <w:rPr>
                <w:rFonts w:ascii="Arial" w:hAnsi="Arial" w:cs="Arial"/>
                <w:sz w:val="22"/>
                <w:szCs w:val="22"/>
              </w:rPr>
              <w:t xml:space="preserve"> – when </w:t>
            </w:r>
            <w:r w:rsidRPr="00DD2DD6">
              <w:rPr>
                <w:rFonts w:ascii="Arial" w:hAnsi="Arial" w:cs="Arial"/>
                <w:sz w:val="22"/>
                <w:szCs w:val="22"/>
              </w:rPr>
              <w:t>displayed, menu</w:t>
            </w:r>
            <w:r w:rsidR="00BB124A">
              <w:rPr>
                <w:rFonts w:ascii="Arial" w:hAnsi="Arial" w:cs="Arial"/>
                <w:sz w:val="22"/>
                <w:szCs w:val="22"/>
              </w:rPr>
              <w:t xml:space="preserve"> </w:t>
            </w:r>
            <w:r w:rsidRPr="00DD2DD6">
              <w:rPr>
                <w:rFonts w:ascii="Arial" w:hAnsi="Arial" w:cs="Arial"/>
                <w:sz w:val="22"/>
                <w:szCs w:val="22"/>
              </w:rPr>
              <w:t>options are preceded by the word “</w:t>
            </w:r>
            <w:r w:rsidR="00217540">
              <w:rPr>
                <w:rFonts w:ascii="Arial" w:hAnsi="Arial" w:cs="Arial"/>
                <w:sz w:val="22"/>
                <w:szCs w:val="22"/>
              </w:rPr>
              <w:t>s</w:t>
            </w:r>
            <w:r w:rsidRPr="00DD2DD6">
              <w:rPr>
                <w:rFonts w:ascii="Arial" w:hAnsi="Arial" w:cs="Arial"/>
                <w:sz w:val="22"/>
                <w:szCs w:val="22"/>
              </w:rPr>
              <w:t xml:space="preserve">elect” and followed by the word “option” </w:t>
            </w:r>
            <w:r w:rsidR="00217540">
              <w:rPr>
                <w:rFonts w:ascii="Arial" w:hAnsi="Arial" w:cs="Arial"/>
                <w:sz w:val="22"/>
                <w:szCs w:val="22"/>
              </w:rPr>
              <w:t>(</w:t>
            </w:r>
            <w:r w:rsidRPr="00DD2DD6">
              <w:rPr>
                <w:rFonts w:ascii="Arial" w:hAnsi="Arial" w:cs="Arial"/>
                <w:sz w:val="22"/>
                <w:szCs w:val="22"/>
              </w:rPr>
              <w:t>as in</w:t>
            </w:r>
            <w:r w:rsidR="00BB124A">
              <w:rPr>
                <w:rFonts w:ascii="Arial" w:hAnsi="Arial" w:cs="Arial"/>
                <w:sz w:val="22"/>
                <w:szCs w:val="22"/>
              </w:rPr>
              <w:t>:</w:t>
            </w:r>
            <w:r w:rsidRPr="00DD2DD6">
              <w:rPr>
                <w:rFonts w:ascii="Arial" w:hAnsi="Arial" w:cs="Arial"/>
                <w:sz w:val="22"/>
                <w:szCs w:val="22"/>
              </w:rPr>
              <w:t xml:space="preserve"> </w:t>
            </w:r>
            <w:r w:rsidR="00BB124A">
              <w:rPr>
                <w:rFonts w:ascii="Arial" w:hAnsi="Arial" w:cs="Arial"/>
                <w:sz w:val="22"/>
                <w:szCs w:val="22"/>
              </w:rPr>
              <w:t>s</w:t>
            </w:r>
            <w:r w:rsidRPr="00BB124A">
              <w:rPr>
                <w:rFonts w:ascii="Arial" w:hAnsi="Arial" w:cs="Arial"/>
                <w:sz w:val="22"/>
                <w:szCs w:val="22"/>
              </w:rPr>
              <w:t>elect</w:t>
            </w:r>
            <w:r w:rsidRPr="00BB124A">
              <w:rPr>
                <w:rFonts w:ascii="Arial" w:hAnsi="Arial" w:cs="Arial"/>
                <w:i/>
                <w:sz w:val="22"/>
                <w:szCs w:val="22"/>
              </w:rPr>
              <w:t xml:space="preserve"> Menu Management </w:t>
            </w:r>
            <w:r w:rsidRPr="00DD2DD6">
              <w:rPr>
                <w:rFonts w:ascii="Arial" w:hAnsi="Arial" w:cs="Arial"/>
                <w:sz w:val="22"/>
                <w:szCs w:val="22"/>
              </w:rPr>
              <w:t>option</w:t>
            </w:r>
            <w:r w:rsidR="00217540">
              <w:rPr>
                <w:rFonts w:ascii="Arial" w:hAnsi="Arial" w:cs="Arial"/>
                <w:sz w:val="22"/>
                <w:szCs w:val="22"/>
              </w:rPr>
              <w:t xml:space="preserve">, </w:t>
            </w:r>
            <w:r w:rsidRPr="00DD2DD6">
              <w:rPr>
                <w:rFonts w:ascii="Arial" w:hAnsi="Arial" w:cs="Arial"/>
                <w:sz w:val="22"/>
                <w:szCs w:val="22"/>
              </w:rPr>
              <w:t>the menu’s select prompt)</w:t>
            </w:r>
          </w:p>
        </w:tc>
      </w:tr>
      <w:tr w:rsidR="00D9445D" w:rsidRPr="009854FD" w14:paraId="1CDA4706" w14:textId="77777777" w:rsidTr="00A242DF">
        <w:trPr>
          <w:cantSplit/>
          <w:trPrChange w:id="2372" w:author="Author">
            <w:trPr>
              <w:cantSplit/>
            </w:trPr>
          </w:trPrChange>
        </w:trPr>
        <w:tc>
          <w:tcPr>
            <w:tcW w:w="3348" w:type="dxa"/>
            <w:tcPrChange w:id="2373" w:author="Author">
              <w:tcPr>
                <w:tcW w:w="3348" w:type="dxa"/>
              </w:tcPr>
            </w:tcPrChange>
          </w:tcPr>
          <w:p w14:paraId="19101372" w14:textId="71FAB43E" w:rsidR="00D9445D" w:rsidRPr="00DD2DD6" w:rsidRDefault="00D9445D" w:rsidP="00EB4A2E">
            <w:pPr>
              <w:spacing w:before="60" w:after="60"/>
              <w:rPr>
                <w:rFonts w:ascii="Arial" w:hAnsi="Arial" w:cs="Arial"/>
                <w:sz w:val="22"/>
                <w:szCs w:val="22"/>
              </w:rPr>
            </w:pPr>
            <w:r>
              <w:rPr>
                <w:rFonts w:ascii="Arial" w:hAnsi="Arial" w:cs="Arial"/>
                <w:sz w:val="22"/>
                <w:szCs w:val="22"/>
              </w:rPr>
              <w:t>MS</w:t>
            </w:r>
          </w:p>
        </w:tc>
        <w:tc>
          <w:tcPr>
            <w:tcW w:w="5760" w:type="dxa"/>
            <w:tcPrChange w:id="2374" w:author="Author">
              <w:tcPr>
                <w:tcW w:w="6228" w:type="dxa"/>
              </w:tcPr>
            </w:tcPrChange>
          </w:tcPr>
          <w:p w14:paraId="18C6C758" w14:textId="0FF07098" w:rsidR="00D9445D" w:rsidRPr="00DD2DD6" w:rsidRDefault="00D9445D" w:rsidP="00EB4A2E">
            <w:pPr>
              <w:spacing w:before="60" w:after="60"/>
              <w:rPr>
                <w:rFonts w:ascii="Arial" w:hAnsi="Arial" w:cs="Arial"/>
                <w:sz w:val="22"/>
                <w:szCs w:val="22"/>
              </w:rPr>
            </w:pPr>
            <w:r>
              <w:rPr>
                <w:rFonts w:ascii="Arial" w:hAnsi="Arial" w:cs="Arial"/>
                <w:sz w:val="22"/>
                <w:szCs w:val="22"/>
              </w:rPr>
              <w:t>Microsoft</w:t>
            </w:r>
          </w:p>
        </w:tc>
      </w:tr>
      <w:tr w:rsidR="00F9351A" w:rsidRPr="009854FD" w14:paraId="7557AE8D" w14:textId="77777777" w:rsidTr="00A242DF">
        <w:trPr>
          <w:cantSplit/>
          <w:trPrChange w:id="2375" w:author="Author">
            <w:trPr>
              <w:cantSplit/>
            </w:trPr>
          </w:trPrChange>
        </w:trPr>
        <w:tc>
          <w:tcPr>
            <w:tcW w:w="3348" w:type="dxa"/>
            <w:tcPrChange w:id="2376" w:author="Author">
              <w:tcPr>
                <w:tcW w:w="3348" w:type="dxa"/>
              </w:tcPr>
            </w:tcPrChange>
          </w:tcPr>
          <w:p w14:paraId="7EC1B0D4" w14:textId="152C6A28" w:rsidR="00F9351A" w:rsidRDefault="00F9351A" w:rsidP="00EB4A2E">
            <w:pPr>
              <w:spacing w:before="60" w:after="60"/>
              <w:rPr>
                <w:rFonts w:ascii="Arial" w:hAnsi="Arial" w:cs="Arial"/>
                <w:sz w:val="22"/>
                <w:szCs w:val="22"/>
              </w:rPr>
            </w:pPr>
            <w:r w:rsidRPr="00DD2DD6">
              <w:rPr>
                <w:rFonts w:ascii="Arial" w:hAnsi="Arial" w:cs="Arial"/>
                <w:sz w:val="22"/>
                <w:szCs w:val="22"/>
              </w:rPr>
              <w:t>MUMPS</w:t>
            </w:r>
          </w:p>
        </w:tc>
        <w:tc>
          <w:tcPr>
            <w:tcW w:w="5760" w:type="dxa"/>
            <w:tcPrChange w:id="2377" w:author="Author">
              <w:tcPr>
                <w:tcW w:w="6228" w:type="dxa"/>
              </w:tcPr>
            </w:tcPrChange>
          </w:tcPr>
          <w:p w14:paraId="67A9BA29" w14:textId="59C10E06" w:rsidR="00F9351A" w:rsidRDefault="00F9351A" w:rsidP="00B302E3">
            <w:pPr>
              <w:spacing w:before="60" w:after="60"/>
              <w:rPr>
                <w:rFonts w:ascii="Arial" w:hAnsi="Arial" w:cs="Arial"/>
                <w:sz w:val="22"/>
                <w:szCs w:val="22"/>
              </w:rPr>
            </w:pPr>
            <w:r w:rsidRPr="00DD2DD6">
              <w:rPr>
                <w:rFonts w:ascii="Arial" w:hAnsi="Arial" w:cs="Arial"/>
                <w:sz w:val="22"/>
                <w:szCs w:val="22"/>
              </w:rPr>
              <w:t>Massachusetts General Hospital Ut</w:t>
            </w:r>
            <w:r>
              <w:rPr>
                <w:rFonts w:ascii="Arial" w:hAnsi="Arial" w:cs="Arial"/>
                <w:sz w:val="22"/>
                <w:szCs w:val="22"/>
              </w:rPr>
              <w:t>ility Multi-Programming System</w:t>
            </w:r>
          </w:p>
        </w:tc>
      </w:tr>
      <w:tr w:rsidR="00D9445D" w:rsidRPr="009854FD" w14:paraId="0A1F0FFF" w14:textId="77777777" w:rsidTr="00A242DF">
        <w:trPr>
          <w:cantSplit/>
          <w:trPrChange w:id="2378" w:author="Author">
            <w:trPr>
              <w:cantSplit/>
            </w:trPr>
          </w:trPrChange>
        </w:trPr>
        <w:tc>
          <w:tcPr>
            <w:tcW w:w="3348" w:type="dxa"/>
            <w:tcPrChange w:id="2379" w:author="Author">
              <w:tcPr>
                <w:tcW w:w="3348" w:type="dxa"/>
              </w:tcPr>
            </w:tcPrChange>
          </w:tcPr>
          <w:p w14:paraId="11B1ADF8"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Namespace</w:t>
            </w:r>
          </w:p>
        </w:tc>
        <w:tc>
          <w:tcPr>
            <w:tcW w:w="5760" w:type="dxa"/>
            <w:tcPrChange w:id="2380" w:author="Author">
              <w:tcPr>
                <w:tcW w:w="6228" w:type="dxa"/>
              </w:tcPr>
            </w:tcPrChange>
          </w:tcPr>
          <w:p w14:paraId="686BC98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unique set of two to four alpha characters that are assigned by the database administrator to a software application</w:t>
            </w:r>
          </w:p>
        </w:tc>
      </w:tr>
      <w:tr w:rsidR="00D9445D" w:rsidRPr="009854FD" w14:paraId="0EEDF241" w14:textId="77777777" w:rsidTr="00A242DF">
        <w:trPr>
          <w:cantSplit/>
          <w:trPrChange w:id="2381" w:author="Author">
            <w:trPr>
              <w:cantSplit/>
            </w:trPr>
          </w:trPrChange>
        </w:trPr>
        <w:tc>
          <w:tcPr>
            <w:tcW w:w="3348" w:type="dxa"/>
            <w:tcPrChange w:id="2382" w:author="Author">
              <w:tcPr>
                <w:tcW w:w="3348" w:type="dxa"/>
              </w:tcPr>
            </w:tcPrChange>
          </w:tcPr>
          <w:p w14:paraId="64B555D8"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Option</w:t>
            </w:r>
          </w:p>
        </w:tc>
        <w:tc>
          <w:tcPr>
            <w:tcW w:w="5760" w:type="dxa"/>
            <w:tcPrChange w:id="2383" w:author="Author">
              <w:tcPr>
                <w:tcW w:w="6228" w:type="dxa"/>
              </w:tcPr>
            </w:tcPrChange>
          </w:tcPr>
          <w:p w14:paraId="1BAB1FC1" w14:textId="5001BB95"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 xml:space="preserve">An entry in the </w:t>
            </w:r>
            <w:r w:rsidRPr="00FD3D97">
              <w:rPr>
                <w:rFonts w:ascii="Arial" w:hAnsi="Arial" w:cs="Arial"/>
                <w:b/>
                <w:i/>
                <w:sz w:val="22"/>
                <w:szCs w:val="22"/>
              </w:rPr>
              <w:t>Option</w:t>
            </w:r>
            <w:r w:rsidRPr="00DD2DD6">
              <w:rPr>
                <w:rFonts w:ascii="Arial" w:hAnsi="Arial" w:cs="Arial"/>
                <w:sz w:val="22"/>
                <w:szCs w:val="22"/>
              </w:rPr>
              <w:t xml:space="preserve"> file</w:t>
            </w:r>
            <w:r w:rsidR="00217540">
              <w:rPr>
                <w:rFonts w:ascii="Arial" w:hAnsi="Arial" w:cs="Arial"/>
                <w:sz w:val="22"/>
                <w:szCs w:val="22"/>
              </w:rPr>
              <w:t>;</w:t>
            </w:r>
            <w:r w:rsidRPr="00DD2DD6">
              <w:rPr>
                <w:rFonts w:ascii="Arial" w:hAnsi="Arial" w:cs="Arial"/>
                <w:sz w:val="22"/>
                <w:szCs w:val="22"/>
              </w:rPr>
              <w:t xml:space="preserve"> </w:t>
            </w:r>
            <w:r w:rsidR="00217540">
              <w:rPr>
                <w:rFonts w:ascii="Arial" w:hAnsi="Arial" w:cs="Arial"/>
                <w:sz w:val="22"/>
                <w:szCs w:val="22"/>
              </w:rPr>
              <w:t>a</w:t>
            </w:r>
            <w:r w:rsidRPr="00DD2DD6">
              <w:rPr>
                <w:rFonts w:ascii="Arial" w:hAnsi="Arial" w:cs="Arial"/>
                <w:sz w:val="22"/>
                <w:szCs w:val="22"/>
              </w:rPr>
              <w:t>s an item on a menu, an option provides an opportunity for users to select it, thereby invoking the associated computing activity</w:t>
            </w:r>
            <w:r w:rsidR="00217540">
              <w:rPr>
                <w:rFonts w:ascii="Arial" w:hAnsi="Arial" w:cs="Arial"/>
                <w:sz w:val="22"/>
                <w:szCs w:val="22"/>
              </w:rPr>
              <w:t xml:space="preserve"> – options </w:t>
            </w:r>
            <w:r w:rsidRPr="00DD2DD6">
              <w:rPr>
                <w:rFonts w:ascii="Arial" w:hAnsi="Arial" w:cs="Arial"/>
                <w:sz w:val="22"/>
                <w:szCs w:val="22"/>
              </w:rPr>
              <w:t xml:space="preserve">may also be scheduled to run in the background, non-interactively, by </w:t>
            </w:r>
            <w:proofErr w:type="spellStart"/>
            <w:r w:rsidRPr="00DD2DD6">
              <w:rPr>
                <w:rFonts w:ascii="Arial" w:hAnsi="Arial" w:cs="Arial"/>
                <w:sz w:val="22"/>
                <w:szCs w:val="22"/>
              </w:rPr>
              <w:t>TaskMan</w:t>
            </w:r>
            <w:proofErr w:type="spellEnd"/>
          </w:p>
        </w:tc>
      </w:tr>
      <w:tr w:rsidR="00291BE0" w:rsidRPr="009854FD" w14:paraId="4F7519FE" w14:textId="77777777" w:rsidTr="00A242DF">
        <w:trPr>
          <w:cantSplit/>
          <w:trPrChange w:id="2384" w:author="Author">
            <w:trPr>
              <w:cantSplit/>
            </w:trPr>
          </w:trPrChange>
        </w:trPr>
        <w:tc>
          <w:tcPr>
            <w:tcW w:w="3348" w:type="dxa"/>
            <w:tcPrChange w:id="2385" w:author="Author">
              <w:tcPr>
                <w:tcW w:w="3348" w:type="dxa"/>
              </w:tcPr>
            </w:tcPrChange>
          </w:tcPr>
          <w:p w14:paraId="0E229DD1" w14:textId="111211C6"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PIMS</w:t>
            </w:r>
          </w:p>
        </w:tc>
        <w:tc>
          <w:tcPr>
            <w:tcW w:w="5760" w:type="dxa"/>
            <w:tcPrChange w:id="2386" w:author="Author">
              <w:tcPr>
                <w:tcW w:w="6228" w:type="dxa"/>
              </w:tcPr>
            </w:tcPrChange>
          </w:tcPr>
          <w:p w14:paraId="610D1F42" w14:textId="17CF919E" w:rsidR="00291BE0" w:rsidRPr="00DD2DD6" w:rsidRDefault="00291BE0" w:rsidP="00217540">
            <w:pPr>
              <w:spacing w:before="60" w:after="60"/>
              <w:rPr>
                <w:rFonts w:ascii="Arial" w:hAnsi="Arial" w:cs="Arial"/>
                <w:sz w:val="22"/>
                <w:szCs w:val="22"/>
              </w:rPr>
            </w:pPr>
            <w:r w:rsidRPr="00DD2DD6">
              <w:rPr>
                <w:rFonts w:ascii="Arial" w:hAnsi="Arial" w:cs="Arial"/>
                <w:sz w:val="22"/>
                <w:szCs w:val="22"/>
              </w:rPr>
              <w:t>Patient Information Management System</w:t>
            </w:r>
          </w:p>
        </w:tc>
      </w:tr>
      <w:tr w:rsidR="00291BE0" w:rsidRPr="009854FD" w14:paraId="019B1AEF" w14:textId="77777777" w:rsidTr="00A242DF">
        <w:trPr>
          <w:cantSplit/>
          <w:trPrChange w:id="2387" w:author="Author">
            <w:trPr>
              <w:cantSplit/>
            </w:trPr>
          </w:trPrChange>
        </w:trPr>
        <w:tc>
          <w:tcPr>
            <w:tcW w:w="3348" w:type="dxa"/>
            <w:tcPrChange w:id="2388" w:author="Author">
              <w:tcPr>
                <w:tcW w:w="3348" w:type="dxa"/>
              </w:tcPr>
            </w:tcPrChange>
          </w:tcPr>
          <w:p w14:paraId="5973517F"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Queuing</w:t>
            </w:r>
          </w:p>
        </w:tc>
        <w:tc>
          <w:tcPr>
            <w:tcW w:w="5760" w:type="dxa"/>
            <w:tcPrChange w:id="2389" w:author="Author">
              <w:tcPr>
                <w:tcW w:w="6228" w:type="dxa"/>
              </w:tcPr>
            </w:tcPrChange>
          </w:tcPr>
          <w:p w14:paraId="380A6395"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Requesting that a job be processed at a later time rather than within the current session</w:t>
            </w:r>
          </w:p>
        </w:tc>
      </w:tr>
      <w:tr w:rsidR="00291BE0" w:rsidRPr="009854FD" w14:paraId="0CBC5AD5" w14:textId="77777777" w:rsidTr="00A242DF">
        <w:trPr>
          <w:cantSplit/>
          <w:trPrChange w:id="2390" w:author="Author">
            <w:trPr>
              <w:cantSplit/>
            </w:trPr>
          </w:trPrChange>
        </w:trPr>
        <w:tc>
          <w:tcPr>
            <w:tcW w:w="3348" w:type="dxa"/>
            <w:tcPrChange w:id="2391" w:author="Author">
              <w:tcPr>
                <w:tcW w:w="3348" w:type="dxa"/>
              </w:tcPr>
            </w:tcPrChange>
          </w:tcPr>
          <w:p w14:paraId="1226D4E5" w14:textId="03D52F74" w:rsidR="00291BE0" w:rsidRPr="00DD2DD6" w:rsidRDefault="00291BE0" w:rsidP="00EB4A2E">
            <w:pPr>
              <w:spacing w:before="60" w:after="60"/>
              <w:rPr>
                <w:rFonts w:ascii="Arial" w:hAnsi="Arial" w:cs="Arial"/>
                <w:sz w:val="22"/>
                <w:szCs w:val="22"/>
              </w:rPr>
            </w:pPr>
            <w:r>
              <w:rPr>
                <w:rFonts w:ascii="Arial" w:hAnsi="Arial" w:cs="Arial"/>
                <w:sz w:val="22"/>
                <w:szCs w:val="22"/>
              </w:rPr>
              <w:lastRenderedPageBreak/>
              <w:t>RAM</w:t>
            </w:r>
          </w:p>
        </w:tc>
        <w:tc>
          <w:tcPr>
            <w:tcW w:w="5760" w:type="dxa"/>
            <w:tcPrChange w:id="2392" w:author="Author">
              <w:tcPr>
                <w:tcW w:w="6228" w:type="dxa"/>
              </w:tcPr>
            </w:tcPrChange>
          </w:tcPr>
          <w:p w14:paraId="76C20811" w14:textId="7B0C1E37" w:rsidR="00291BE0" w:rsidRPr="00DD2DD6" w:rsidRDefault="00291BE0" w:rsidP="00EB4A2E">
            <w:pPr>
              <w:spacing w:before="60" w:after="60"/>
              <w:rPr>
                <w:rFonts w:ascii="Arial" w:hAnsi="Arial" w:cs="Arial"/>
                <w:sz w:val="22"/>
                <w:szCs w:val="22"/>
              </w:rPr>
            </w:pPr>
            <w:r w:rsidRPr="00B302E3">
              <w:rPr>
                <w:rFonts w:ascii="Arial" w:hAnsi="Arial" w:cs="Arial"/>
                <w:sz w:val="22"/>
                <w:szCs w:val="22"/>
              </w:rPr>
              <w:t>random access memory</w:t>
            </w:r>
          </w:p>
        </w:tc>
      </w:tr>
      <w:tr w:rsidR="00291BE0" w:rsidRPr="009854FD" w14:paraId="42A03E88" w14:textId="77777777" w:rsidTr="00A242DF">
        <w:trPr>
          <w:cantSplit/>
          <w:trPrChange w:id="2393" w:author="Author">
            <w:trPr>
              <w:cantSplit/>
            </w:trPr>
          </w:trPrChange>
        </w:trPr>
        <w:tc>
          <w:tcPr>
            <w:tcW w:w="3348" w:type="dxa"/>
            <w:tcPrChange w:id="2394" w:author="Author">
              <w:tcPr>
                <w:tcW w:w="3348" w:type="dxa"/>
              </w:tcPr>
            </w:tcPrChange>
          </w:tcPr>
          <w:p w14:paraId="406455EF" w14:textId="147840D3" w:rsidR="00291BE0" w:rsidRPr="00DD2DD6" w:rsidRDefault="00291BE0" w:rsidP="00D11663">
            <w:pPr>
              <w:spacing w:before="60" w:after="60"/>
              <w:rPr>
                <w:rFonts w:ascii="Arial" w:hAnsi="Arial" w:cs="Arial"/>
                <w:sz w:val="22"/>
                <w:szCs w:val="22"/>
              </w:rPr>
            </w:pPr>
            <w:r w:rsidRPr="00DD2DD6">
              <w:rPr>
                <w:rFonts w:ascii="Arial" w:hAnsi="Arial" w:cs="Arial"/>
                <w:sz w:val="22"/>
                <w:szCs w:val="22"/>
              </w:rPr>
              <w:t>RPC</w:t>
            </w:r>
          </w:p>
        </w:tc>
        <w:tc>
          <w:tcPr>
            <w:tcW w:w="5760" w:type="dxa"/>
            <w:tcPrChange w:id="2395" w:author="Author">
              <w:tcPr>
                <w:tcW w:w="6228" w:type="dxa"/>
              </w:tcPr>
            </w:tcPrChange>
          </w:tcPr>
          <w:p w14:paraId="6441928E" w14:textId="645BA2C3" w:rsidR="00291BE0" w:rsidRPr="00DD2DD6" w:rsidRDefault="00291BE0" w:rsidP="00D11663">
            <w:pPr>
              <w:spacing w:before="60" w:after="60"/>
              <w:rPr>
                <w:rFonts w:ascii="Arial" w:hAnsi="Arial" w:cs="Arial"/>
                <w:sz w:val="22"/>
                <w:szCs w:val="22"/>
              </w:rPr>
            </w:pPr>
            <w:r>
              <w:rPr>
                <w:rFonts w:ascii="Arial" w:hAnsi="Arial" w:cs="Arial"/>
                <w:sz w:val="22"/>
                <w:szCs w:val="22"/>
              </w:rPr>
              <w:t xml:space="preserve">Remote Procedure Call: </w:t>
            </w:r>
            <w:r w:rsidRPr="00DD2DD6">
              <w:rPr>
                <w:rFonts w:ascii="Arial" w:hAnsi="Arial" w:cs="Arial"/>
                <w:sz w:val="22"/>
                <w:szCs w:val="22"/>
              </w:rPr>
              <w:t>An entry in the REMOTE PROCEDURE file that points to specific M code to execute when called by an external Windows application</w:t>
            </w:r>
          </w:p>
        </w:tc>
      </w:tr>
      <w:tr w:rsidR="00291BE0" w:rsidRPr="009854FD" w14:paraId="7516206E" w14:textId="77777777" w:rsidTr="00A242DF">
        <w:trPr>
          <w:cantSplit/>
          <w:trPrChange w:id="2396" w:author="Author">
            <w:trPr>
              <w:cantSplit/>
            </w:trPr>
          </w:trPrChange>
        </w:trPr>
        <w:tc>
          <w:tcPr>
            <w:tcW w:w="3348" w:type="dxa"/>
            <w:tcPrChange w:id="2397" w:author="Author">
              <w:tcPr>
                <w:tcW w:w="3348" w:type="dxa"/>
              </w:tcPr>
            </w:tcPrChange>
          </w:tcPr>
          <w:p w14:paraId="188BC54B"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Routine</w:t>
            </w:r>
          </w:p>
        </w:tc>
        <w:tc>
          <w:tcPr>
            <w:tcW w:w="5760" w:type="dxa"/>
            <w:tcPrChange w:id="2398" w:author="Author">
              <w:tcPr>
                <w:tcW w:w="6228" w:type="dxa"/>
              </w:tcPr>
            </w:tcPrChange>
          </w:tcPr>
          <w:p w14:paraId="451C9893" w14:textId="094B7984"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A program or sequence of instructions called by a program that may have some general or frequent use</w:t>
            </w:r>
            <w:r>
              <w:rPr>
                <w:rFonts w:ascii="Arial" w:hAnsi="Arial" w:cs="Arial"/>
                <w:sz w:val="22"/>
                <w:szCs w:val="22"/>
              </w:rPr>
              <w:t>;</w:t>
            </w:r>
            <w:r w:rsidRPr="00DD2DD6">
              <w:rPr>
                <w:rFonts w:ascii="Arial" w:hAnsi="Arial" w:cs="Arial"/>
                <w:sz w:val="22"/>
                <w:szCs w:val="22"/>
              </w:rPr>
              <w:t xml:space="preserve"> MUMPS routines are groups of program lines that are saved, loaded, and called as a single unit via a specific name</w:t>
            </w:r>
          </w:p>
        </w:tc>
      </w:tr>
      <w:tr w:rsidR="00291BE0" w:rsidRPr="009854FD" w14:paraId="055CEC64" w14:textId="77777777" w:rsidTr="00A242DF">
        <w:trPr>
          <w:cantSplit/>
          <w:trPrChange w:id="2399" w:author="Author">
            <w:trPr>
              <w:cantSplit/>
            </w:trPr>
          </w:trPrChange>
        </w:trPr>
        <w:tc>
          <w:tcPr>
            <w:tcW w:w="3348" w:type="dxa"/>
            <w:tcPrChange w:id="2400" w:author="Author">
              <w:tcPr>
                <w:tcW w:w="3348" w:type="dxa"/>
              </w:tcPr>
            </w:tcPrChange>
          </w:tcPr>
          <w:p w14:paraId="1424E792"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SAC</w:t>
            </w:r>
          </w:p>
        </w:tc>
        <w:tc>
          <w:tcPr>
            <w:tcW w:w="5760" w:type="dxa"/>
            <w:tcPrChange w:id="2401" w:author="Author">
              <w:tcPr>
                <w:tcW w:w="6228" w:type="dxa"/>
              </w:tcPr>
            </w:tcPrChange>
          </w:tcPr>
          <w:p w14:paraId="66D49B76"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Standards and Conventions</w:t>
            </w:r>
          </w:p>
        </w:tc>
      </w:tr>
      <w:tr w:rsidR="004A194B" w:rsidRPr="009854FD" w14:paraId="1CC4128B" w14:textId="77777777" w:rsidTr="00A242DF">
        <w:trPr>
          <w:cantSplit/>
          <w:trPrChange w:id="2402" w:author="Author">
            <w:trPr>
              <w:cantSplit/>
            </w:trPr>
          </w:trPrChange>
        </w:trPr>
        <w:tc>
          <w:tcPr>
            <w:tcW w:w="3348" w:type="dxa"/>
            <w:tcPrChange w:id="2403" w:author="Author">
              <w:tcPr>
                <w:tcW w:w="3348" w:type="dxa"/>
              </w:tcPr>
            </w:tcPrChange>
          </w:tcPr>
          <w:p w14:paraId="73C16C00" w14:textId="2EA31DCD" w:rsidR="004A194B" w:rsidRPr="00DD2DD6" w:rsidRDefault="004A194B" w:rsidP="00EB4A2E">
            <w:pPr>
              <w:spacing w:before="60" w:after="60"/>
              <w:rPr>
                <w:rFonts w:ascii="Arial" w:hAnsi="Arial" w:cs="Arial"/>
                <w:sz w:val="22"/>
                <w:szCs w:val="22"/>
              </w:rPr>
            </w:pPr>
            <w:r>
              <w:rPr>
                <w:rFonts w:ascii="Arial" w:hAnsi="Arial" w:cs="Arial"/>
                <w:sz w:val="22"/>
                <w:szCs w:val="22"/>
              </w:rPr>
              <w:t>SQA</w:t>
            </w:r>
          </w:p>
        </w:tc>
        <w:tc>
          <w:tcPr>
            <w:tcW w:w="5760" w:type="dxa"/>
            <w:tcPrChange w:id="2404" w:author="Author">
              <w:tcPr>
                <w:tcW w:w="6228" w:type="dxa"/>
              </w:tcPr>
            </w:tcPrChange>
          </w:tcPr>
          <w:p w14:paraId="5E5923ED" w14:textId="0A140EBE" w:rsidR="004A194B" w:rsidRPr="00DD2DD6" w:rsidRDefault="004A194B" w:rsidP="00EB4A2E">
            <w:pPr>
              <w:spacing w:before="60" w:after="60"/>
              <w:rPr>
                <w:rFonts w:ascii="Arial" w:hAnsi="Arial" w:cs="Arial"/>
                <w:sz w:val="22"/>
                <w:szCs w:val="22"/>
              </w:rPr>
            </w:pPr>
            <w:r>
              <w:rPr>
                <w:rFonts w:ascii="Arial" w:hAnsi="Arial" w:cs="Arial"/>
                <w:sz w:val="22"/>
                <w:szCs w:val="22"/>
              </w:rPr>
              <w:t>Software Quality Assurance</w:t>
            </w:r>
          </w:p>
        </w:tc>
      </w:tr>
      <w:tr w:rsidR="00291BE0" w:rsidRPr="009854FD" w14:paraId="4558963F" w14:textId="77777777" w:rsidTr="00A242DF">
        <w:trPr>
          <w:cantSplit/>
          <w:trPrChange w:id="2405" w:author="Author">
            <w:trPr>
              <w:cantSplit/>
            </w:trPr>
          </w:trPrChange>
        </w:trPr>
        <w:tc>
          <w:tcPr>
            <w:tcW w:w="3348" w:type="dxa"/>
            <w:tcPrChange w:id="2406" w:author="Author">
              <w:tcPr>
                <w:tcW w:w="3348" w:type="dxa"/>
              </w:tcPr>
            </w:tcPrChange>
          </w:tcPr>
          <w:p w14:paraId="5A236C3F" w14:textId="3DBBB4C0" w:rsidR="00291BE0" w:rsidRPr="00DD2DD6" w:rsidRDefault="00291BE0" w:rsidP="00EB4A2E">
            <w:pPr>
              <w:spacing w:before="60" w:after="60"/>
              <w:rPr>
                <w:rFonts w:ascii="Arial" w:hAnsi="Arial" w:cs="Arial"/>
                <w:sz w:val="22"/>
                <w:szCs w:val="22"/>
              </w:rPr>
            </w:pPr>
            <w:r>
              <w:rPr>
                <w:rFonts w:ascii="Arial" w:hAnsi="Arial" w:cs="Arial"/>
                <w:sz w:val="22"/>
                <w:szCs w:val="22"/>
              </w:rPr>
              <w:t>SSN</w:t>
            </w:r>
          </w:p>
        </w:tc>
        <w:tc>
          <w:tcPr>
            <w:tcW w:w="5760" w:type="dxa"/>
            <w:tcPrChange w:id="2407" w:author="Author">
              <w:tcPr>
                <w:tcW w:w="6228" w:type="dxa"/>
              </w:tcPr>
            </w:tcPrChange>
          </w:tcPr>
          <w:p w14:paraId="1BFC9E7B" w14:textId="758D2DCD" w:rsidR="00291BE0" w:rsidRPr="00DD2DD6" w:rsidRDefault="00291BE0" w:rsidP="00FD3D97">
            <w:pPr>
              <w:spacing w:before="60" w:after="60"/>
              <w:rPr>
                <w:rFonts w:ascii="Arial" w:hAnsi="Arial" w:cs="Arial"/>
                <w:sz w:val="22"/>
                <w:szCs w:val="22"/>
              </w:rPr>
            </w:pPr>
            <w:r>
              <w:rPr>
                <w:rFonts w:ascii="Arial" w:hAnsi="Arial" w:cs="Arial"/>
                <w:sz w:val="22"/>
                <w:szCs w:val="22"/>
              </w:rPr>
              <w:t>S</w:t>
            </w:r>
            <w:r w:rsidRPr="00FD3D97">
              <w:rPr>
                <w:rFonts w:ascii="Arial" w:hAnsi="Arial" w:cs="Arial"/>
                <w:sz w:val="22"/>
                <w:szCs w:val="22"/>
              </w:rPr>
              <w:t xml:space="preserve">ocial </w:t>
            </w:r>
            <w:r>
              <w:rPr>
                <w:rFonts w:ascii="Arial" w:hAnsi="Arial" w:cs="Arial"/>
                <w:sz w:val="22"/>
                <w:szCs w:val="22"/>
              </w:rPr>
              <w:t>Security N</w:t>
            </w:r>
            <w:r w:rsidRPr="00FD3D97">
              <w:rPr>
                <w:rFonts w:ascii="Arial" w:hAnsi="Arial" w:cs="Arial"/>
                <w:sz w:val="22"/>
                <w:szCs w:val="22"/>
              </w:rPr>
              <w:t>umber</w:t>
            </w:r>
          </w:p>
        </w:tc>
      </w:tr>
      <w:tr w:rsidR="00291BE0" w:rsidRPr="009854FD" w14:paraId="48501CA2" w14:textId="77777777" w:rsidTr="00A242DF">
        <w:trPr>
          <w:cantSplit/>
          <w:trPrChange w:id="2408" w:author="Author">
            <w:trPr>
              <w:cantSplit/>
            </w:trPr>
          </w:trPrChange>
        </w:trPr>
        <w:tc>
          <w:tcPr>
            <w:tcW w:w="3348" w:type="dxa"/>
            <w:tcPrChange w:id="2409" w:author="Author">
              <w:tcPr>
                <w:tcW w:w="3348" w:type="dxa"/>
              </w:tcPr>
            </w:tcPrChange>
          </w:tcPr>
          <w:p w14:paraId="7484AD12" w14:textId="59ED0C77" w:rsidR="00291BE0" w:rsidRPr="00DD2DD6" w:rsidRDefault="00291BE0" w:rsidP="00EB4A2E">
            <w:pPr>
              <w:spacing w:before="60" w:after="60"/>
              <w:rPr>
                <w:rFonts w:ascii="Arial" w:hAnsi="Arial" w:cs="Arial"/>
                <w:sz w:val="22"/>
                <w:szCs w:val="22"/>
              </w:rPr>
            </w:pPr>
            <w:r>
              <w:rPr>
                <w:rFonts w:ascii="Arial" w:hAnsi="Arial" w:cs="Arial"/>
                <w:sz w:val="22"/>
                <w:szCs w:val="22"/>
              </w:rPr>
              <w:t>TW</w:t>
            </w:r>
          </w:p>
        </w:tc>
        <w:tc>
          <w:tcPr>
            <w:tcW w:w="5760" w:type="dxa"/>
            <w:tcPrChange w:id="2410" w:author="Author">
              <w:tcPr>
                <w:tcW w:w="6228" w:type="dxa"/>
              </w:tcPr>
            </w:tcPrChange>
          </w:tcPr>
          <w:p w14:paraId="20F09350" w14:textId="06E1E142" w:rsidR="00291BE0" w:rsidRPr="00DD2DD6" w:rsidRDefault="00291BE0" w:rsidP="00EB4A2E">
            <w:pPr>
              <w:spacing w:before="60" w:after="60"/>
              <w:rPr>
                <w:rFonts w:ascii="Arial" w:hAnsi="Arial" w:cs="Arial"/>
                <w:sz w:val="22"/>
                <w:szCs w:val="22"/>
              </w:rPr>
            </w:pPr>
            <w:r>
              <w:rPr>
                <w:rFonts w:ascii="Arial" w:hAnsi="Arial" w:cs="Arial"/>
                <w:sz w:val="22"/>
                <w:szCs w:val="22"/>
              </w:rPr>
              <w:t>Technical Writer</w:t>
            </w:r>
          </w:p>
        </w:tc>
      </w:tr>
      <w:tr w:rsidR="00291BE0" w:rsidRPr="009854FD" w14:paraId="184275C3" w14:textId="77777777" w:rsidTr="00A242DF">
        <w:trPr>
          <w:cantSplit/>
          <w:trPrChange w:id="2411" w:author="Author">
            <w:trPr>
              <w:cantSplit/>
            </w:trPr>
          </w:trPrChange>
        </w:trPr>
        <w:tc>
          <w:tcPr>
            <w:tcW w:w="3348" w:type="dxa"/>
            <w:tcPrChange w:id="2412" w:author="Author">
              <w:tcPr>
                <w:tcW w:w="3348" w:type="dxa"/>
              </w:tcPr>
            </w:tcPrChange>
          </w:tcPr>
          <w:p w14:paraId="1450124F" w14:textId="5D2B2F40" w:rsidR="00291BE0" w:rsidRDefault="00291BE0" w:rsidP="00EB4A2E">
            <w:pPr>
              <w:spacing w:before="60" w:after="60"/>
              <w:rPr>
                <w:rFonts w:ascii="Arial" w:hAnsi="Arial" w:cs="Arial"/>
                <w:sz w:val="22"/>
                <w:szCs w:val="22"/>
              </w:rPr>
            </w:pPr>
            <w:r w:rsidRPr="00DD2DD6">
              <w:rPr>
                <w:rFonts w:ascii="Arial" w:hAnsi="Arial" w:cs="Arial"/>
                <w:sz w:val="22"/>
                <w:szCs w:val="22"/>
              </w:rPr>
              <w:t>UCI</w:t>
            </w:r>
          </w:p>
        </w:tc>
        <w:tc>
          <w:tcPr>
            <w:tcW w:w="5760" w:type="dxa"/>
            <w:tcPrChange w:id="2413" w:author="Author">
              <w:tcPr>
                <w:tcW w:w="6228" w:type="dxa"/>
              </w:tcPr>
            </w:tcPrChange>
          </w:tcPr>
          <w:p w14:paraId="5EDB25B5" w14:textId="306CE8C9" w:rsidR="00291BE0" w:rsidRDefault="00291BE0" w:rsidP="00EB4A2E">
            <w:pPr>
              <w:spacing w:before="60" w:after="60"/>
              <w:rPr>
                <w:rFonts w:ascii="Arial" w:hAnsi="Arial" w:cs="Arial"/>
                <w:sz w:val="22"/>
                <w:szCs w:val="22"/>
              </w:rPr>
            </w:pPr>
            <w:r w:rsidRPr="00DD2DD6">
              <w:rPr>
                <w:rFonts w:ascii="Arial" w:hAnsi="Arial" w:cs="Arial"/>
                <w:sz w:val="22"/>
                <w:szCs w:val="22"/>
              </w:rPr>
              <w:t>User Class Identification</w:t>
            </w:r>
            <w:r>
              <w:rPr>
                <w:rFonts w:ascii="Arial" w:hAnsi="Arial" w:cs="Arial"/>
                <w:sz w:val="22"/>
                <w:szCs w:val="22"/>
              </w:rPr>
              <w:t>:</w:t>
            </w:r>
            <w:r w:rsidRPr="00DD2DD6">
              <w:rPr>
                <w:rFonts w:ascii="Arial" w:hAnsi="Arial" w:cs="Arial"/>
                <w:sz w:val="22"/>
                <w:szCs w:val="22"/>
              </w:rPr>
              <w:t xml:space="preserve"> A computing area</w:t>
            </w:r>
          </w:p>
        </w:tc>
      </w:tr>
      <w:tr w:rsidR="00291BE0" w:rsidRPr="009854FD" w14:paraId="4DF85219" w14:textId="77777777" w:rsidTr="00A242DF">
        <w:trPr>
          <w:cantSplit/>
          <w:trPrChange w:id="2414" w:author="Author">
            <w:trPr>
              <w:cantSplit/>
            </w:trPr>
          </w:trPrChange>
        </w:trPr>
        <w:tc>
          <w:tcPr>
            <w:tcW w:w="3348" w:type="dxa"/>
            <w:tcPrChange w:id="2415" w:author="Author">
              <w:tcPr>
                <w:tcW w:w="3348" w:type="dxa"/>
              </w:tcPr>
            </w:tcPrChange>
          </w:tcPr>
          <w:p w14:paraId="58E568BB"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Up-Hat (^)</w:t>
            </w:r>
          </w:p>
        </w:tc>
        <w:tc>
          <w:tcPr>
            <w:tcW w:w="5760" w:type="dxa"/>
            <w:tcPrChange w:id="2416" w:author="Author">
              <w:tcPr>
                <w:tcW w:w="6228" w:type="dxa"/>
              </w:tcPr>
            </w:tcPrChange>
          </w:tcPr>
          <w:p w14:paraId="73EFB4CF" w14:textId="4E09D137" w:rsidR="00291BE0" w:rsidRPr="00DD2DD6" w:rsidRDefault="00291BE0" w:rsidP="006E60D1">
            <w:pPr>
              <w:spacing w:before="60" w:after="60"/>
              <w:rPr>
                <w:rFonts w:ascii="Arial" w:hAnsi="Arial" w:cs="Arial"/>
                <w:sz w:val="22"/>
                <w:szCs w:val="22"/>
              </w:rPr>
            </w:pPr>
            <w:r w:rsidRPr="00DD2DD6">
              <w:rPr>
                <w:rFonts w:ascii="Arial" w:hAnsi="Arial" w:cs="Arial"/>
                <w:sz w:val="22"/>
                <w:szCs w:val="22"/>
              </w:rPr>
              <w:t xml:space="preserve">A circumflex, also known as a “hat” </w:t>
            </w:r>
            <w:r>
              <w:rPr>
                <w:rFonts w:ascii="Arial" w:hAnsi="Arial" w:cs="Arial"/>
                <w:sz w:val="22"/>
                <w:szCs w:val="22"/>
              </w:rPr>
              <w:t>(</w:t>
            </w:r>
            <w:r w:rsidRPr="00DD2DD6">
              <w:rPr>
                <w:rFonts w:ascii="Arial" w:hAnsi="Arial" w:cs="Arial"/>
                <w:sz w:val="22"/>
                <w:szCs w:val="22"/>
              </w:rPr>
              <w:t>or “caret”</w:t>
            </w:r>
            <w:r>
              <w:rPr>
                <w:rFonts w:ascii="Arial" w:hAnsi="Arial" w:cs="Arial"/>
                <w:sz w:val="22"/>
                <w:szCs w:val="22"/>
              </w:rPr>
              <w:t>)</w:t>
            </w:r>
            <w:r w:rsidRPr="00DD2DD6">
              <w:rPr>
                <w:rFonts w:ascii="Arial" w:hAnsi="Arial" w:cs="Arial"/>
                <w:sz w:val="22"/>
                <w:szCs w:val="22"/>
              </w:rPr>
              <w:t xml:space="preserve"> that is used as a piece delimiter in a global</w:t>
            </w:r>
            <w:r>
              <w:rPr>
                <w:rFonts w:ascii="Arial" w:hAnsi="Arial" w:cs="Arial"/>
                <w:sz w:val="22"/>
                <w:szCs w:val="22"/>
              </w:rPr>
              <w:t>;</w:t>
            </w:r>
            <w:r w:rsidRPr="00DD2DD6">
              <w:rPr>
                <w:rFonts w:ascii="Arial" w:hAnsi="Arial" w:cs="Arial"/>
                <w:sz w:val="22"/>
                <w:szCs w:val="22"/>
              </w:rPr>
              <w:t xml:space="preserve"> </w:t>
            </w:r>
            <w:r>
              <w:rPr>
                <w:rFonts w:ascii="Arial" w:hAnsi="Arial" w:cs="Arial"/>
                <w:sz w:val="22"/>
                <w:szCs w:val="22"/>
              </w:rPr>
              <w:t>t</w:t>
            </w:r>
            <w:r w:rsidRPr="00DD2DD6">
              <w:rPr>
                <w:rFonts w:ascii="Arial" w:hAnsi="Arial" w:cs="Arial"/>
                <w:sz w:val="22"/>
                <w:szCs w:val="22"/>
              </w:rPr>
              <w:t xml:space="preserve">he up-hat is denoted as “^” and is types by pressing </w:t>
            </w:r>
            <w:r w:rsidRPr="00DD2DD6">
              <w:rPr>
                <w:rFonts w:ascii="Arial" w:hAnsi="Arial" w:cs="Arial"/>
                <w:b/>
                <w:sz w:val="22"/>
                <w:szCs w:val="22"/>
              </w:rPr>
              <w:t>Shift + 6</w:t>
            </w:r>
            <w:r w:rsidRPr="00DD2DD6">
              <w:rPr>
                <w:rFonts w:ascii="Arial" w:hAnsi="Arial" w:cs="Arial"/>
                <w:sz w:val="22"/>
                <w:szCs w:val="22"/>
              </w:rPr>
              <w:t xml:space="preserve"> on the keyboard</w:t>
            </w:r>
          </w:p>
        </w:tc>
      </w:tr>
      <w:tr w:rsidR="00291BE0" w:rsidRPr="009854FD" w14:paraId="208F538E" w14:textId="77777777" w:rsidTr="00A242DF">
        <w:trPr>
          <w:cantSplit/>
          <w:trPrChange w:id="2417" w:author="Author">
            <w:trPr>
              <w:cantSplit/>
            </w:trPr>
          </w:trPrChange>
        </w:trPr>
        <w:tc>
          <w:tcPr>
            <w:tcW w:w="3348" w:type="dxa"/>
            <w:tcPrChange w:id="2418" w:author="Author">
              <w:tcPr>
                <w:tcW w:w="3348" w:type="dxa"/>
              </w:tcPr>
            </w:tcPrChange>
          </w:tcPr>
          <w:p w14:paraId="4A726E4F" w14:textId="77777777" w:rsidR="00291BE0" w:rsidRPr="009854FD" w:rsidRDefault="00291BE0" w:rsidP="00EB4A2E">
            <w:pPr>
              <w:spacing w:before="60" w:after="60"/>
              <w:rPr>
                <w:rFonts w:ascii="Arial" w:hAnsi="Arial" w:cs="Arial"/>
                <w:sz w:val="22"/>
                <w:szCs w:val="20"/>
              </w:rPr>
            </w:pPr>
            <w:r w:rsidRPr="009854FD">
              <w:rPr>
                <w:rFonts w:ascii="Arial" w:hAnsi="Arial" w:cs="Arial"/>
                <w:sz w:val="22"/>
                <w:szCs w:val="20"/>
              </w:rPr>
              <w:t>Utility</w:t>
            </w:r>
          </w:p>
        </w:tc>
        <w:tc>
          <w:tcPr>
            <w:tcW w:w="5760" w:type="dxa"/>
            <w:tcPrChange w:id="2419" w:author="Author">
              <w:tcPr>
                <w:tcW w:w="6228" w:type="dxa"/>
              </w:tcPr>
            </w:tcPrChange>
          </w:tcPr>
          <w:p w14:paraId="22FEB5C0" w14:textId="69AC09FD" w:rsidR="00291BE0" w:rsidRPr="009854FD" w:rsidRDefault="00291BE0" w:rsidP="006E60D1">
            <w:pPr>
              <w:spacing w:before="60" w:after="60"/>
              <w:rPr>
                <w:rFonts w:ascii="Arial" w:hAnsi="Arial" w:cs="Arial"/>
                <w:sz w:val="22"/>
                <w:szCs w:val="20"/>
              </w:rPr>
            </w:pPr>
            <w:r w:rsidRPr="009854FD">
              <w:rPr>
                <w:rFonts w:ascii="Arial" w:hAnsi="Arial" w:cs="Arial"/>
                <w:sz w:val="22"/>
                <w:szCs w:val="20"/>
              </w:rPr>
              <w:t>A callable routine line tag or function</w:t>
            </w:r>
            <w:r>
              <w:rPr>
                <w:rFonts w:ascii="Arial" w:hAnsi="Arial" w:cs="Arial"/>
                <w:sz w:val="22"/>
                <w:szCs w:val="20"/>
              </w:rPr>
              <w:t>; a</w:t>
            </w:r>
            <w:r w:rsidRPr="009854FD">
              <w:rPr>
                <w:rFonts w:ascii="Arial" w:hAnsi="Arial" w:cs="Arial"/>
                <w:sz w:val="22"/>
                <w:szCs w:val="20"/>
              </w:rPr>
              <w:t xml:space="preserve"> universal routine usable by anyone</w:t>
            </w:r>
          </w:p>
        </w:tc>
      </w:tr>
      <w:tr w:rsidR="00291BE0" w:rsidRPr="009854FD" w14:paraId="6F069344" w14:textId="77777777" w:rsidTr="00A242DF">
        <w:trPr>
          <w:cantSplit/>
          <w:trPrChange w:id="2420" w:author="Author">
            <w:trPr>
              <w:cantSplit/>
            </w:trPr>
          </w:trPrChange>
        </w:trPr>
        <w:tc>
          <w:tcPr>
            <w:tcW w:w="3348" w:type="dxa"/>
            <w:tcPrChange w:id="2421" w:author="Author">
              <w:tcPr>
                <w:tcW w:w="3348" w:type="dxa"/>
              </w:tcPr>
            </w:tcPrChange>
          </w:tcPr>
          <w:p w14:paraId="35852908" w14:textId="77777777" w:rsidR="00291BE0" w:rsidRPr="00DD2DD6" w:rsidRDefault="00291BE0" w:rsidP="00DD2DD6">
            <w:pPr>
              <w:tabs>
                <w:tab w:val="left" w:pos="915"/>
              </w:tabs>
              <w:spacing w:before="60" w:after="60"/>
              <w:rPr>
                <w:rFonts w:ascii="Arial" w:hAnsi="Arial" w:cs="Arial"/>
                <w:sz w:val="22"/>
                <w:szCs w:val="20"/>
              </w:rPr>
            </w:pPr>
            <w:r w:rsidRPr="00DD2DD6">
              <w:rPr>
                <w:rFonts w:ascii="Arial" w:hAnsi="Arial" w:cs="Arial"/>
                <w:sz w:val="22"/>
                <w:szCs w:val="20"/>
              </w:rPr>
              <w:t>VA</w:t>
            </w:r>
            <w:r w:rsidRPr="00DD2DD6">
              <w:rPr>
                <w:rFonts w:ascii="Arial" w:hAnsi="Arial" w:cs="Arial"/>
                <w:sz w:val="22"/>
                <w:szCs w:val="20"/>
              </w:rPr>
              <w:tab/>
            </w:r>
          </w:p>
        </w:tc>
        <w:tc>
          <w:tcPr>
            <w:tcW w:w="5760" w:type="dxa"/>
            <w:tcPrChange w:id="2422" w:author="Author">
              <w:tcPr>
                <w:tcW w:w="6228" w:type="dxa"/>
              </w:tcPr>
            </w:tcPrChange>
          </w:tcPr>
          <w:p w14:paraId="5083E575" w14:textId="77777777" w:rsidR="00291BE0" w:rsidRPr="00DD2DD6" w:rsidRDefault="00291BE0" w:rsidP="00EB4A2E">
            <w:pPr>
              <w:spacing w:before="60" w:after="60"/>
              <w:rPr>
                <w:rFonts w:ascii="Arial" w:hAnsi="Arial" w:cs="Arial"/>
                <w:sz w:val="22"/>
                <w:szCs w:val="20"/>
              </w:rPr>
            </w:pPr>
            <w:r w:rsidRPr="00DD2DD6">
              <w:rPr>
                <w:rFonts w:ascii="Arial" w:hAnsi="Arial" w:cs="Arial"/>
                <w:sz w:val="22"/>
                <w:szCs w:val="20"/>
              </w:rPr>
              <w:t>Department of Veterans Affairs</w:t>
            </w:r>
          </w:p>
        </w:tc>
      </w:tr>
      <w:tr w:rsidR="00291BE0" w:rsidRPr="009854FD" w14:paraId="32A96BFD" w14:textId="77777777" w:rsidTr="00A242DF">
        <w:trPr>
          <w:cantSplit/>
          <w:trPrChange w:id="2423" w:author="Author">
            <w:trPr>
              <w:cantSplit/>
            </w:trPr>
          </w:trPrChange>
        </w:trPr>
        <w:tc>
          <w:tcPr>
            <w:tcW w:w="3348" w:type="dxa"/>
            <w:tcPrChange w:id="2424" w:author="Author">
              <w:tcPr>
                <w:tcW w:w="3348" w:type="dxa"/>
              </w:tcPr>
            </w:tcPrChange>
          </w:tcPr>
          <w:p w14:paraId="6A4C88C5" w14:textId="77777777" w:rsidR="00291BE0" w:rsidRPr="009854FD" w:rsidRDefault="00291BE0" w:rsidP="00EB4A2E">
            <w:pPr>
              <w:spacing w:before="60" w:after="60"/>
              <w:rPr>
                <w:rFonts w:ascii="Arial" w:hAnsi="Arial" w:cs="Arial"/>
                <w:sz w:val="22"/>
                <w:szCs w:val="20"/>
              </w:rPr>
            </w:pPr>
            <w:r w:rsidRPr="009854FD">
              <w:rPr>
                <w:rFonts w:ascii="Arial" w:hAnsi="Arial" w:cs="Arial"/>
                <w:sz w:val="22"/>
                <w:szCs w:val="20"/>
              </w:rPr>
              <w:t>Variable</w:t>
            </w:r>
          </w:p>
        </w:tc>
        <w:tc>
          <w:tcPr>
            <w:tcW w:w="5760" w:type="dxa"/>
            <w:tcPrChange w:id="2425" w:author="Author">
              <w:tcPr>
                <w:tcW w:w="6228" w:type="dxa"/>
              </w:tcPr>
            </w:tcPrChange>
          </w:tcPr>
          <w:p w14:paraId="1527CB28" w14:textId="473BEB69" w:rsidR="00291BE0" w:rsidRPr="009854FD" w:rsidRDefault="00291BE0" w:rsidP="006E60D1">
            <w:pPr>
              <w:spacing w:before="60" w:after="60"/>
              <w:rPr>
                <w:rFonts w:ascii="Arial" w:hAnsi="Arial" w:cs="Arial"/>
                <w:sz w:val="22"/>
                <w:szCs w:val="20"/>
              </w:rPr>
            </w:pPr>
            <w:r w:rsidRPr="009854FD">
              <w:rPr>
                <w:rFonts w:ascii="Arial" w:hAnsi="Arial" w:cs="Arial"/>
                <w:sz w:val="22"/>
                <w:szCs w:val="20"/>
              </w:rPr>
              <w:t>A character or group of characters that refers to a value</w:t>
            </w:r>
            <w:r>
              <w:rPr>
                <w:rFonts w:ascii="Arial" w:hAnsi="Arial" w:cs="Arial"/>
                <w:sz w:val="22"/>
                <w:szCs w:val="20"/>
              </w:rPr>
              <w:t xml:space="preserve">; </w:t>
            </w:r>
            <w:r w:rsidRPr="009854FD">
              <w:rPr>
                <w:rFonts w:ascii="Arial" w:hAnsi="Arial" w:cs="Arial"/>
                <w:sz w:val="22"/>
                <w:szCs w:val="20"/>
              </w:rPr>
              <w:t xml:space="preserve"> MUMPS recognizes </w:t>
            </w:r>
            <w:r>
              <w:rPr>
                <w:rFonts w:ascii="Arial" w:hAnsi="Arial" w:cs="Arial"/>
                <w:sz w:val="22"/>
                <w:szCs w:val="20"/>
              </w:rPr>
              <w:t>three</w:t>
            </w:r>
            <w:r w:rsidRPr="009854FD">
              <w:rPr>
                <w:rFonts w:ascii="Arial" w:hAnsi="Arial" w:cs="Arial"/>
                <w:sz w:val="22"/>
                <w:szCs w:val="20"/>
              </w:rPr>
              <w:t xml:space="preserve"> types of variables: local variables, global variables and special variables</w:t>
            </w:r>
            <w:r>
              <w:rPr>
                <w:rFonts w:ascii="Arial" w:hAnsi="Arial" w:cs="Arial"/>
                <w:sz w:val="22"/>
                <w:szCs w:val="20"/>
              </w:rPr>
              <w:t xml:space="preserve"> – local </w:t>
            </w:r>
            <w:r w:rsidRPr="009854FD">
              <w:rPr>
                <w:rFonts w:ascii="Arial" w:hAnsi="Arial" w:cs="Arial"/>
                <w:sz w:val="22"/>
                <w:szCs w:val="20"/>
              </w:rPr>
              <w:t>variables exist in a partition of the main memory and disappear at sign-off</w:t>
            </w:r>
            <w:r>
              <w:rPr>
                <w:rFonts w:ascii="Arial" w:hAnsi="Arial" w:cs="Arial"/>
                <w:sz w:val="22"/>
                <w:szCs w:val="20"/>
              </w:rPr>
              <w:t>; a</w:t>
            </w:r>
            <w:r w:rsidRPr="009854FD">
              <w:rPr>
                <w:rFonts w:ascii="Arial" w:hAnsi="Arial" w:cs="Arial"/>
                <w:sz w:val="22"/>
                <w:szCs w:val="20"/>
              </w:rPr>
              <w:t xml:space="preserve"> global variable is stored on disk, potentially available to any user</w:t>
            </w:r>
            <w:r>
              <w:rPr>
                <w:rFonts w:ascii="Arial" w:hAnsi="Arial" w:cs="Arial"/>
                <w:sz w:val="22"/>
                <w:szCs w:val="20"/>
              </w:rPr>
              <w:t>, and</w:t>
            </w:r>
            <w:r w:rsidRPr="009854FD">
              <w:rPr>
                <w:rFonts w:ascii="Arial" w:hAnsi="Arial" w:cs="Arial"/>
                <w:sz w:val="22"/>
                <w:szCs w:val="20"/>
              </w:rPr>
              <w:t xml:space="preserve"> usually exist as parts of global arrays</w:t>
            </w:r>
          </w:p>
        </w:tc>
      </w:tr>
      <w:tr w:rsidR="00291BE0" w:rsidRPr="009854FD" w14:paraId="1373030F" w14:textId="77777777" w:rsidTr="00A242DF">
        <w:trPr>
          <w:cantSplit/>
          <w:trPrChange w:id="2426" w:author="Author">
            <w:trPr>
              <w:cantSplit/>
            </w:trPr>
          </w:trPrChange>
        </w:trPr>
        <w:tc>
          <w:tcPr>
            <w:tcW w:w="3348" w:type="dxa"/>
            <w:tcPrChange w:id="2427" w:author="Author">
              <w:tcPr>
                <w:tcW w:w="3348" w:type="dxa"/>
              </w:tcPr>
            </w:tcPrChange>
          </w:tcPr>
          <w:p w14:paraId="28A09411" w14:textId="77777777" w:rsidR="00291BE0" w:rsidRPr="00412EE0" w:rsidRDefault="00291BE0" w:rsidP="00EB4A2E">
            <w:pPr>
              <w:spacing w:before="60" w:after="60"/>
              <w:rPr>
                <w:rFonts w:ascii="Arial" w:hAnsi="Arial" w:cs="Arial"/>
                <w:sz w:val="22"/>
                <w:szCs w:val="20"/>
              </w:rPr>
            </w:pPr>
            <w:proofErr w:type="spellStart"/>
            <w:r w:rsidRPr="00412EE0">
              <w:rPr>
                <w:rFonts w:ascii="Arial" w:hAnsi="Arial" w:cs="Arial"/>
                <w:sz w:val="22"/>
                <w:szCs w:val="20"/>
              </w:rPr>
              <w:t>VistA</w:t>
            </w:r>
            <w:proofErr w:type="spellEnd"/>
          </w:p>
        </w:tc>
        <w:tc>
          <w:tcPr>
            <w:tcW w:w="5760" w:type="dxa"/>
            <w:tcPrChange w:id="2428" w:author="Author">
              <w:tcPr>
                <w:tcW w:w="6228" w:type="dxa"/>
              </w:tcPr>
            </w:tcPrChange>
          </w:tcPr>
          <w:p w14:paraId="335D0AC5"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Veterans Health Information System and Technology Architecture</w:t>
            </w:r>
          </w:p>
        </w:tc>
      </w:tr>
      <w:tr w:rsidR="00291BE0" w:rsidRPr="009854FD" w14:paraId="61CC6717" w14:textId="77777777" w:rsidTr="00A242DF">
        <w:trPr>
          <w:cantSplit/>
          <w:trPrChange w:id="2429" w:author="Author">
            <w:trPr>
              <w:cantSplit/>
            </w:trPr>
          </w:trPrChange>
        </w:trPr>
        <w:tc>
          <w:tcPr>
            <w:tcW w:w="3348" w:type="dxa"/>
            <w:tcPrChange w:id="2430" w:author="Author">
              <w:tcPr>
                <w:tcW w:w="3348" w:type="dxa"/>
              </w:tcPr>
            </w:tcPrChange>
          </w:tcPr>
          <w:p w14:paraId="3E49019C"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VSE</w:t>
            </w:r>
          </w:p>
        </w:tc>
        <w:tc>
          <w:tcPr>
            <w:tcW w:w="5760" w:type="dxa"/>
            <w:tcPrChange w:id="2431" w:author="Author">
              <w:tcPr>
                <w:tcW w:w="6228" w:type="dxa"/>
              </w:tcPr>
            </w:tcPrChange>
          </w:tcPr>
          <w:p w14:paraId="11CF8921" w14:textId="77777777" w:rsidR="00291BE0" w:rsidRPr="00412EE0" w:rsidRDefault="00291BE0" w:rsidP="00EB4A2E">
            <w:pPr>
              <w:spacing w:before="60" w:after="60"/>
              <w:rPr>
                <w:rFonts w:ascii="Arial" w:hAnsi="Arial" w:cs="Arial"/>
                <w:sz w:val="22"/>
                <w:szCs w:val="20"/>
              </w:rPr>
            </w:pPr>
            <w:proofErr w:type="spellStart"/>
            <w:r w:rsidRPr="00412EE0">
              <w:rPr>
                <w:rFonts w:ascii="Arial" w:hAnsi="Arial" w:cs="Arial"/>
                <w:sz w:val="22"/>
                <w:szCs w:val="20"/>
              </w:rPr>
              <w:t>VistA</w:t>
            </w:r>
            <w:proofErr w:type="spellEnd"/>
            <w:r w:rsidRPr="00412EE0">
              <w:rPr>
                <w:rFonts w:ascii="Arial" w:hAnsi="Arial" w:cs="Arial"/>
                <w:sz w:val="22"/>
                <w:szCs w:val="20"/>
              </w:rPr>
              <w:t xml:space="preserve"> Scheduling Enhancements</w:t>
            </w:r>
          </w:p>
        </w:tc>
      </w:tr>
      <w:tr w:rsidR="00291BE0" w:rsidRPr="009854FD" w14:paraId="32032ECD" w14:textId="77777777" w:rsidTr="00A242DF">
        <w:trPr>
          <w:cantSplit/>
          <w:trPrChange w:id="2432" w:author="Author">
            <w:trPr>
              <w:cantSplit/>
            </w:trPr>
          </w:trPrChange>
        </w:trPr>
        <w:tc>
          <w:tcPr>
            <w:tcW w:w="3348" w:type="dxa"/>
            <w:tcPrChange w:id="2433" w:author="Author">
              <w:tcPr>
                <w:tcW w:w="3348" w:type="dxa"/>
              </w:tcPr>
            </w:tcPrChange>
          </w:tcPr>
          <w:p w14:paraId="799BCEB8"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WYSIWYG</w:t>
            </w:r>
          </w:p>
        </w:tc>
        <w:tc>
          <w:tcPr>
            <w:tcW w:w="5760" w:type="dxa"/>
            <w:tcPrChange w:id="2434" w:author="Author">
              <w:tcPr>
                <w:tcW w:w="6228" w:type="dxa"/>
              </w:tcPr>
            </w:tcPrChange>
          </w:tcPr>
          <w:p w14:paraId="6956623A"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What You See Is What You Get</w:t>
            </w:r>
          </w:p>
        </w:tc>
      </w:tr>
      <w:tr w:rsidR="00291BE0" w:rsidRPr="009854FD" w14:paraId="45214325" w14:textId="77777777" w:rsidTr="00A242DF">
        <w:trPr>
          <w:cantSplit/>
          <w:trPrChange w:id="2435" w:author="Author">
            <w:trPr>
              <w:cantSplit/>
            </w:trPr>
          </w:trPrChange>
        </w:trPr>
        <w:tc>
          <w:tcPr>
            <w:tcW w:w="3348" w:type="dxa"/>
            <w:tcPrChange w:id="2436" w:author="Author">
              <w:tcPr>
                <w:tcW w:w="3348" w:type="dxa"/>
              </w:tcPr>
            </w:tcPrChange>
          </w:tcPr>
          <w:p w14:paraId="3895A007" w14:textId="60C2FC53" w:rsidR="00291BE0" w:rsidRPr="00412EE0" w:rsidRDefault="00334155" w:rsidP="00EB4A2E">
            <w:pPr>
              <w:spacing w:before="60" w:after="60"/>
              <w:rPr>
                <w:rFonts w:ascii="Arial" w:hAnsi="Arial" w:cs="Arial"/>
                <w:sz w:val="22"/>
                <w:szCs w:val="20"/>
              </w:rPr>
            </w:pPr>
            <w:r>
              <w:rPr>
                <w:rFonts w:ascii="Arial" w:hAnsi="Arial" w:cs="Arial"/>
                <w:sz w:val="22"/>
                <w:szCs w:val="20"/>
              </w:rPr>
              <w:t>X</w:t>
            </w:r>
            <w:r w:rsidR="00291BE0">
              <w:rPr>
                <w:rFonts w:ascii="Arial" w:hAnsi="Arial" w:cs="Arial"/>
                <w:sz w:val="22"/>
                <w:szCs w:val="20"/>
              </w:rPr>
              <w:t>-refs</w:t>
            </w:r>
          </w:p>
        </w:tc>
        <w:tc>
          <w:tcPr>
            <w:tcW w:w="5760" w:type="dxa"/>
            <w:tcPrChange w:id="2437" w:author="Author">
              <w:tcPr>
                <w:tcW w:w="6228" w:type="dxa"/>
              </w:tcPr>
            </w:tcPrChange>
          </w:tcPr>
          <w:p w14:paraId="5F290E95" w14:textId="1F95D9CF" w:rsidR="00291BE0" w:rsidRPr="00412EE0" w:rsidRDefault="00291BE0" w:rsidP="00EB4A2E">
            <w:pPr>
              <w:spacing w:before="60" w:after="60"/>
              <w:rPr>
                <w:rFonts w:ascii="Arial" w:hAnsi="Arial" w:cs="Arial"/>
                <w:sz w:val="22"/>
                <w:szCs w:val="20"/>
              </w:rPr>
            </w:pPr>
            <w:r>
              <w:rPr>
                <w:rFonts w:ascii="Arial" w:hAnsi="Arial" w:cs="Arial"/>
                <w:sz w:val="22"/>
                <w:szCs w:val="20"/>
              </w:rPr>
              <w:t>Cross-references</w:t>
            </w:r>
          </w:p>
        </w:tc>
      </w:tr>
      <w:bookmarkEnd w:id="2281"/>
    </w:tbl>
    <w:p w14:paraId="5FB22662" w14:textId="77777777" w:rsidR="009854FD" w:rsidRDefault="009854FD" w:rsidP="009854FD"/>
    <w:p w14:paraId="177117C2" w14:textId="77777777" w:rsidR="006F28AF" w:rsidRDefault="006F28AF">
      <w:r>
        <w:br w:type="page"/>
      </w:r>
    </w:p>
    <w:p w14:paraId="283ED3CC" w14:textId="581733A4" w:rsidR="006F28AF" w:rsidRDefault="006F28AF" w:rsidP="00AB1E80">
      <w:pPr>
        <w:pStyle w:val="Heading1"/>
      </w:pPr>
      <w:bookmarkStart w:id="2438" w:name="_Toc513557822"/>
      <w:r>
        <w:lastRenderedPageBreak/>
        <w:t>Appendix A: Resource Management Reporting Implementation (OBSOLETE)</w:t>
      </w:r>
      <w:bookmarkEnd w:id="2438"/>
    </w:p>
    <w:p w14:paraId="27EA06E4" w14:textId="77777777" w:rsidR="006F28AF" w:rsidRDefault="006F28AF" w:rsidP="006F28AF">
      <w:pPr>
        <w:pStyle w:val="BodyText"/>
        <w:rPr>
          <w:b/>
        </w:rPr>
      </w:pPr>
      <w:bookmarkStart w:id="2439" w:name="_Toc412705603"/>
    </w:p>
    <w:p w14:paraId="0D500E3B" w14:textId="50FA2854" w:rsidR="006F28AF" w:rsidRPr="00FD3D97" w:rsidRDefault="006F28AF" w:rsidP="006F28AF">
      <w:pPr>
        <w:pStyle w:val="BodyText"/>
        <w:rPr>
          <w:b/>
        </w:rPr>
      </w:pPr>
      <w:r>
        <w:rPr>
          <w:b/>
        </w:rPr>
        <w:t>NOTE:  This functionality was</w:t>
      </w:r>
      <w:r w:rsidRPr="00FD3D97">
        <w:rPr>
          <w:b/>
        </w:rPr>
        <w:t xml:space="preserve"> </w:t>
      </w:r>
      <w:r>
        <w:rPr>
          <w:b/>
        </w:rPr>
        <w:t>disabled</w:t>
      </w:r>
      <w:r w:rsidRPr="00FD3D97">
        <w:rPr>
          <w:b/>
        </w:rPr>
        <w:t xml:space="preserve"> </w:t>
      </w:r>
      <w:r>
        <w:rPr>
          <w:b/>
        </w:rPr>
        <w:t>in</w:t>
      </w:r>
      <w:r w:rsidRPr="00FD3D97">
        <w:rPr>
          <w:b/>
        </w:rPr>
        <w:t xml:space="preserve"> GUI version 2.0.0.8</w:t>
      </w:r>
      <w:r>
        <w:rPr>
          <w:b/>
        </w:rPr>
        <w:t xml:space="preserve">.  This </w:t>
      </w:r>
      <w:r w:rsidRPr="00FD3D97">
        <w:rPr>
          <w:b/>
        </w:rPr>
        <w:t>information is retained for future reference.</w:t>
      </w:r>
    </w:p>
    <w:p w14:paraId="533EAE19" w14:textId="77777777" w:rsidR="006F28AF" w:rsidRDefault="006F28AF" w:rsidP="006F28AF">
      <w:pPr>
        <w:pStyle w:val="BodyText"/>
      </w:pPr>
      <w:r w:rsidRPr="001E2889">
        <w:t xml:space="preserve">Resource Management </w:t>
      </w:r>
      <w:r>
        <w:t>Reporting</w:t>
      </w:r>
      <w:r w:rsidRPr="001E2889">
        <w:t xml:space="preserve"> displays pertinent resource management metrics in a single view, the </w:t>
      </w:r>
      <w:r>
        <w:t>report</w:t>
      </w:r>
      <w:r w:rsidRPr="001E2889">
        <w:t xml:space="preserve"> is used by individual facilities and staff to measure and track supply, demand, and efficiency metrics related to clinic appointments and patient encounters in </w:t>
      </w:r>
      <w:proofErr w:type="spellStart"/>
      <w:r w:rsidRPr="001E2889">
        <w:t>VistA</w:t>
      </w:r>
      <w:proofErr w:type="spellEnd"/>
      <w:r w:rsidRPr="001E2889">
        <w:t>.</w:t>
      </w:r>
    </w:p>
    <w:p w14:paraId="26A9C58F" w14:textId="77777777" w:rsidR="006F28AF" w:rsidRDefault="006F28AF" w:rsidP="006F28AF">
      <w:pPr>
        <w:pStyle w:val="Heading2"/>
        <w:numPr>
          <w:ilvl w:val="1"/>
          <w:numId w:val="19"/>
        </w:numPr>
        <w:ind w:left="907" w:hanging="907"/>
      </w:pPr>
      <w:bookmarkStart w:id="2440" w:name="_Toc513557823"/>
      <w:r>
        <w:t>System Requirements</w:t>
      </w:r>
      <w:bookmarkEnd w:id="2439"/>
      <w:bookmarkEnd w:id="2440"/>
    </w:p>
    <w:p w14:paraId="5A0CB592" w14:textId="77777777" w:rsidR="006F28AF" w:rsidRPr="00044492" w:rsidRDefault="006F28AF" w:rsidP="006F28AF">
      <w:pPr>
        <w:pStyle w:val="BodyTextBullet1"/>
      </w:pPr>
      <w:r>
        <w:t xml:space="preserve">System Requirements </w:t>
      </w:r>
      <w:r w:rsidRPr="00044492">
        <w:t xml:space="preserve">to run the executable </w:t>
      </w:r>
      <w:r>
        <w:t>Java Archive (</w:t>
      </w:r>
      <w:r w:rsidRPr="00044492">
        <w:t>JAR</w:t>
      </w:r>
      <w:r>
        <w:t>)</w:t>
      </w:r>
    </w:p>
    <w:p w14:paraId="349E8BD7" w14:textId="77777777" w:rsidR="006F28AF" w:rsidRPr="00044492" w:rsidRDefault="006F28AF" w:rsidP="006F28AF">
      <w:pPr>
        <w:pStyle w:val="BodyTextBullet2"/>
      </w:pPr>
      <w:r w:rsidRPr="00044492">
        <w:t>JRE (Java Run Time Environment) 1.6 or older.</w:t>
      </w:r>
    </w:p>
    <w:p w14:paraId="41677CDD" w14:textId="77777777" w:rsidR="006F28AF" w:rsidRPr="00044492" w:rsidRDefault="006F28AF" w:rsidP="006F28AF">
      <w:pPr>
        <w:pStyle w:val="BodyTextBullet2"/>
      </w:pPr>
      <w:proofErr w:type="spellStart"/>
      <w:r>
        <w:t>Jaspers</w:t>
      </w:r>
      <w:r w:rsidRPr="00044492">
        <w:t>oft</w:t>
      </w:r>
      <w:proofErr w:type="spellEnd"/>
      <w:r w:rsidRPr="00044492">
        <w:t xml:space="preserve"> – </w:t>
      </w:r>
      <w:proofErr w:type="spellStart"/>
      <w:r w:rsidRPr="00044492">
        <w:t>iReport</w:t>
      </w:r>
      <w:proofErr w:type="spellEnd"/>
      <w:r w:rsidRPr="00044492">
        <w:t xml:space="preserve"> viewer 5.6 or newer.</w:t>
      </w:r>
    </w:p>
    <w:p w14:paraId="3A2E083F" w14:textId="77777777" w:rsidR="006F28AF" w:rsidRPr="00044492" w:rsidRDefault="006F28AF" w:rsidP="006F28AF">
      <w:pPr>
        <w:pStyle w:val="BodyTextBullet1"/>
      </w:pPr>
      <w:r>
        <w:t xml:space="preserve">System </w:t>
      </w:r>
      <w:r w:rsidRPr="00044492">
        <w:t>Requirements for application development</w:t>
      </w:r>
    </w:p>
    <w:p w14:paraId="12FF2A30" w14:textId="77777777" w:rsidR="006F28AF" w:rsidRPr="00044492" w:rsidRDefault="006F28AF" w:rsidP="006F28AF">
      <w:pPr>
        <w:pStyle w:val="BodyTextBullet2"/>
      </w:pPr>
      <w:r w:rsidRPr="00044492">
        <w:t>JDK (Java Development Kit) 1.6</w:t>
      </w:r>
    </w:p>
    <w:p w14:paraId="620229FC" w14:textId="77777777" w:rsidR="006F28AF" w:rsidRPr="00044492" w:rsidRDefault="006F28AF" w:rsidP="006F28AF">
      <w:pPr>
        <w:pStyle w:val="BodyTextBullet2"/>
      </w:pPr>
      <w:r w:rsidRPr="00044492">
        <w:t>Eclipse IDE</w:t>
      </w:r>
    </w:p>
    <w:p w14:paraId="08118B62" w14:textId="77777777" w:rsidR="006F28AF" w:rsidRPr="00044492" w:rsidRDefault="006F28AF" w:rsidP="006F28AF">
      <w:pPr>
        <w:pStyle w:val="BodyTextBullet2"/>
      </w:pPr>
      <w:proofErr w:type="spellStart"/>
      <w:r w:rsidRPr="00044492">
        <w:t>J</w:t>
      </w:r>
      <w:r>
        <w:t>aspers</w:t>
      </w:r>
      <w:r w:rsidRPr="00044492">
        <w:t>oft</w:t>
      </w:r>
      <w:proofErr w:type="spellEnd"/>
      <w:r w:rsidRPr="00044492">
        <w:t xml:space="preserve"> – </w:t>
      </w:r>
      <w:proofErr w:type="spellStart"/>
      <w:r w:rsidRPr="00044492">
        <w:t>iReport</w:t>
      </w:r>
      <w:proofErr w:type="spellEnd"/>
      <w:r w:rsidRPr="00044492">
        <w:t xml:space="preserve"> viewer 5.6 or newer.</w:t>
      </w:r>
    </w:p>
    <w:p w14:paraId="241CD21F" w14:textId="77777777" w:rsidR="006F28AF" w:rsidRDefault="006F28AF" w:rsidP="006F28AF">
      <w:pPr>
        <w:pStyle w:val="BodyTextBullet2"/>
      </w:pPr>
      <w:r w:rsidRPr="00044492">
        <w:t>XML Editor (</w:t>
      </w:r>
      <w:proofErr w:type="spellStart"/>
      <w:r w:rsidRPr="00044492">
        <w:t>Textpad</w:t>
      </w:r>
      <w:proofErr w:type="spellEnd"/>
      <w:r w:rsidRPr="00044492">
        <w:t xml:space="preserve">, </w:t>
      </w:r>
      <w:proofErr w:type="spellStart"/>
      <w:r w:rsidRPr="00044492">
        <w:t>EditPlus</w:t>
      </w:r>
      <w:proofErr w:type="spellEnd"/>
      <w:r w:rsidRPr="00044492">
        <w:t>, Notepad)</w:t>
      </w:r>
    </w:p>
    <w:p w14:paraId="00B5A67D" w14:textId="77777777" w:rsidR="006F28AF" w:rsidRPr="007D1DB0" w:rsidRDefault="006F28AF" w:rsidP="006F28AF">
      <w:pPr>
        <w:pStyle w:val="Heading2"/>
        <w:numPr>
          <w:ilvl w:val="1"/>
          <w:numId w:val="19"/>
        </w:numPr>
        <w:ind w:left="907" w:hanging="907"/>
        <w:rPr>
          <w:sz w:val="24"/>
        </w:rPr>
      </w:pPr>
      <w:bookmarkStart w:id="2441" w:name="_Toc412705604"/>
      <w:bookmarkStart w:id="2442" w:name="_Toc513557824"/>
      <w:r>
        <w:t>Application Files</w:t>
      </w:r>
      <w:bookmarkEnd w:id="2441"/>
      <w:bookmarkEnd w:id="2442"/>
    </w:p>
    <w:p w14:paraId="53C0B7DD" w14:textId="77777777" w:rsidR="006F28AF" w:rsidRDefault="006F28AF" w:rsidP="006F28AF">
      <w:pPr>
        <w:spacing w:before="120" w:after="120"/>
      </w:pPr>
      <w:r w:rsidRPr="00044492">
        <w:rPr>
          <w:b/>
        </w:rPr>
        <w:t>SDEC_VSE_ReportConsole.jar</w:t>
      </w:r>
      <w:r>
        <w:t xml:space="preserve"> i</w:t>
      </w:r>
      <w:r w:rsidRPr="00044492">
        <w:t>s the executable JAR package file which launches the GUI for report console. The GUI will display all the available filter options to be selected before generating the report. The filters are explained below.</w:t>
      </w:r>
    </w:p>
    <w:p w14:paraId="235A8ACE" w14:textId="77777777" w:rsidR="006F28AF" w:rsidRPr="00044492" w:rsidRDefault="006F28AF" w:rsidP="006F28AF">
      <w:pPr>
        <w:spacing w:before="120" w:after="120"/>
      </w:pPr>
      <w:r w:rsidRPr="00044492">
        <w:rPr>
          <w:b/>
        </w:rPr>
        <w:t>SDEC_VSE.xml</w:t>
      </w:r>
      <w:r>
        <w:t xml:space="preserve"> </w:t>
      </w:r>
      <w:r w:rsidRPr="00044492">
        <w:t>acts as the source file from where the data will be collected, parsed and populated into the UI filters. This file is used again to generate the Jasper Reports.</w:t>
      </w:r>
    </w:p>
    <w:p w14:paraId="638BC6E4" w14:textId="77777777" w:rsidR="006F28AF" w:rsidRPr="00044492" w:rsidRDefault="006F28AF" w:rsidP="006F28AF">
      <w:pPr>
        <w:spacing w:before="120" w:after="120"/>
      </w:pPr>
      <w:r w:rsidRPr="00044492">
        <w:rPr>
          <w:b/>
        </w:rPr>
        <w:t>JRXML files</w:t>
      </w:r>
      <w:r>
        <w:t xml:space="preserve"> </w:t>
      </w:r>
      <w:r w:rsidRPr="00044492">
        <w:t xml:space="preserve">are </w:t>
      </w:r>
      <w:proofErr w:type="spellStart"/>
      <w:r w:rsidRPr="00044492">
        <w:t>JasperReport</w:t>
      </w:r>
      <w:proofErr w:type="spellEnd"/>
      <w:r w:rsidRPr="00044492">
        <w:t xml:space="preserve"> template files, they are actually standard XML formatted files but have the .</w:t>
      </w:r>
      <w:proofErr w:type="spellStart"/>
      <w:r w:rsidRPr="00044492">
        <w:t>jrxml</w:t>
      </w:r>
      <w:proofErr w:type="spellEnd"/>
      <w:r w:rsidRPr="00044492">
        <w:t xml:space="preserve"> extension. All the JRXML files contain tag &lt;</w:t>
      </w:r>
      <w:proofErr w:type="spellStart"/>
      <w:r w:rsidRPr="00044492">
        <w:t>jasperReport</w:t>
      </w:r>
      <w:proofErr w:type="spellEnd"/>
      <w:r w:rsidRPr="00044492">
        <w:t xml:space="preserve">&gt;, as root element, and also contain many sub-elements that constitute all of the report definition and properties. Resource Management </w:t>
      </w:r>
      <w:r>
        <w:t>Reporting</w:t>
      </w:r>
      <w:r w:rsidRPr="00044492">
        <w:t xml:space="preserve"> uses an XML formatted file as the data source for rendering the report and charts</w:t>
      </w:r>
      <w:r>
        <w:t>.</w:t>
      </w:r>
      <w:r w:rsidRPr="00044492">
        <w:t xml:space="preserve"> During the report rendering process the .</w:t>
      </w:r>
      <w:proofErr w:type="spellStart"/>
      <w:r w:rsidRPr="00044492">
        <w:t>jrxml</w:t>
      </w:r>
      <w:proofErr w:type="spellEnd"/>
      <w:r w:rsidRPr="00044492">
        <w:t xml:space="preserve"> file is compiled into a corresponding .jasper file.</w:t>
      </w:r>
    </w:p>
    <w:p w14:paraId="045A12AA" w14:textId="77777777" w:rsidR="006F28AF" w:rsidRPr="00044492" w:rsidRDefault="006F28AF" w:rsidP="006F28AF">
      <w:pPr>
        <w:spacing w:before="120" w:after="120"/>
      </w:pPr>
      <w:proofErr w:type="spellStart"/>
      <w:r w:rsidRPr="00044492">
        <w:rPr>
          <w:b/>
        </w:rPr>
        <w:t>SDEC_VSE_ReportTemplate.jrxml</w:t>
      </w:r>
      <w:proofErr w:type="spellEnd"/>
      <w:r w:rsidRPr="00044492">
        <w:t xml:space="preserve"> is the template file for the main </w:t>
      </w:r>
      <w:r>
        <w:t>report</w:t>
      </w:r>
      <w:r w:rsidRPr="00044492">
        <w:t xml:space="preserve">, it contains references to the compiled charts reports (.jasper) files. During the rendering process the </w:t>
      </w:r>
      <w:proofErr w:type="spellStart"/>
      <w:r w:rsidRPr="00044492">
        <w:t>jrxml</w:t>
      </w:r>
      <w:proofErr w:type="spellEnd"/>
      <w:r w:rsidRPr="00044492">
        <w:t xml:space="preserve"> file is compiled into a </w:t>
      </w:r>
      <w:proofErr w:type="spellStart"/>
      <w:r w:rsidRPr="00044492">
        <w:t>SDEC_VSE_ReportTemplate.jasper</w:t>
      </w:r>
      <w:proofErr w:type="spellEnd"/>
      <w:r w:rsidRPr="00044492">
        <w:t xml:space="preserve"> file.</w:t>
      </w:r>
    </w:p>
    <w:p w14:paraId="0E8AC493" w14:textId="77777777" w:rsidR="006F28AF" w:rsidRPr="00044492" w:rsidRDefault="006F28AF" w:rsidP="006F28AF">
      <w:pPr>
        <w:spacing w:before="120" w:after="120"/>
      </w:pPr>
      <w:proofErr w:type="spellStart"/>
      <w:r w:rsidRPr="00044492">
        <w:rPr>
          <w:b/>
        </w:rPr>
        <w:t>TotalDemandCharts.jrxml</w:t>
      </w:r>
      <w:proofErr w:type="spellEnd"/>
      <w:r w:rsidRPr="00044492">
        <w:t xml:space="preserve"> is the template file for the Total Demand line chart </w:t>
      </w:r>
      <w:proofErr w:type="spellStart"/>
      <w:r w:rsidRPr="00044492">
        <w:t>subreport</w:t>
      </w:r>
      <w:proofErr w:type="spellEnd"/>
      <w:r w:rsidRPr="00044492">
        <w:t xml:space="preserve">. The </w:t>
      </w:r>
      <w:proofErr w:type="spellStart"/>
      <w:r w:rsidRPr="00044492">
        <w:t>jrxml</w:t>
      </w:r>
      <w:proofErr w:type="spellEnd"/>
      <w:r w:rsidRPr="00044492">
        <w:t xml:space="preserve"> file is compiled into its own corresponding </w:t>
      </w:r>
      <w:proofErr w:type="spellStart"/>
      <w:r w:rsidRPr="00044492">
        <w:t>TotalDemandCharts.jasper</w:t>
      </w:r>
      <w:proofErr w:type="spellEnd"/>
      <w:r w:rsidRPr="00044492">
        <w:t xml:space="preserve"> file.</w:t>
      </w:r>
    </w:p>
    <w:p w14:paraId="7CA3F372" w14:textId="77777777" w:rsidR="006F28AF" w:rsidRPr="00044492" w:rsidRDefault="006F28AF" w:rsidP="006F28AF">
      <w:pPr>
        <w:spacing w:before="120" w:after="120"/>
      </w:pPr>
      <w:proofErr w:type="spellStart"/>
      <w:r w:rsidRPr="00044492">
        <w:rPr>
          <w:b/>
        </w:rPr>
        <w:t>TotalDemandSupplyCharts.jrxml</w:t>
      </w:r>
      <w:proofErr w:type="spellEnd"/>
      <w:r w:rsidRPr="00044492">
        <w:t xml:space="preserve"> is the template file for the Total Demand and Total Supply combined column chart </w:t>
      </w:r>
      <w:proofErr w:type="spellStart"/>
      <w:r w:rsidRPr="00044492">
        <w:t>subreport</w:t>
      </w:r>
      <w:proofErr w:type="spellEnd"/>
      <w:r w:rsidRPr="00044492">
        <w:t xml:space="preserve">. The </w:t>
      </w:r>
      <w:proofErr w:type="spellStart"/>
      <w:r w:rsidRPr="00044492">
        <w:t>jrxml</w:t>
      </w:r>
      <w:proofErr w:type="spellEnd"/>
      <w:r w:rsidRPr="00044492">
        <w:t xml:space="preserve"> file is compiled into its own corresponding </w:t>
      </w:r>
      <w:proofErr w:type="spellStart"/>
      <w:r w:rsidRPr="00044492">
        <w:t>TotalDemandSupplyCharts.jasper</w:t>
      </w:r>
      <w:proofErr w:type="spellEnd"/>
      <w:r w:rsidRPr="00044492">
        <w:t xml:space="preserve"> file.</w:t>
      </w:r>
    </w:p>
    <w:p w14:paraId="38BF5786" w14:textId="77777777" w:rsidR="006F28AF" w:rsidRDefault="006F28AF" w:rsidP="006F28AF">
      <w:pPr>
        <w:spacing w:before="120" w:after="120"/>
      </w:pPr>
      <w:proofErr w:type="spellStart"/>
      <w:r w:rsidRPr="00044492">
        <w:rPr>
          <w:b/>
        </w:rPr>
        <w:lastRenderedPageBreak/>
        <w:t>TotalSupplyCharts.jrxml</w:t>
      </w:r>
      <w:proofErr w:type="spellEnd"/>
      <w:r w:rsidRPr="00044492">
        <w:t xml:space="preserve"> is the template file for the Total Supply line chart </w:t>
      </w:r>
      <w:proofErr w:type="spellStart"/>
      <w:r w:rsidRPr="00044492">
        <w:t>subreport</w:t>
      </w:r>
      <w:proofErr w:type="spellEnd"/>
      <w:r w:rsidRPr="00044492">
        <w:t xml:space="preserve">. The </w:t>
      </w:r>
      <w:proofErr w:type="spellStart"/>
      <w:r w:rsidRPr="00044492">
        <w:t>jrxml</w:t>
      </w:r>
      <w:proofErr w:type="spellEnd"/>
      <w:r w:rsidRPr="00044492">
        <w:t xml:space="preserve"> file is compiled into its own corresponding </w:t>
      </w:r>
      <w:proofErr w:type="spellStart"/>
      <w:r w:rsidRPr="00044492">
        <w:t>TotalSupplyCharts.jasper</w:t>
      </w:r>
      <w:proofErr w:type="spellEnd"/>
      <w:r w:rsidRPr="00044492">
        <w:t xml:space="preserve"> file.</w:t>
      </w:r>
    </w:p>
    <w:p w14:paraId="1F8D73F1" w14:textId="77777777" w:rsidR="006F28AF" w:rsidRDefault="006F28AF" w:rsidP="006F28AF">
      <w:pPr>
        <w:spacing w:before="120" w:after="120"/>
      </w:pPr>
      <w:bookmarkStart w:id="2443" w:name="_Toc412705605"/>
      <w:r>
        <w:rPr>
          <w:b/>
          <w:bCs/>
        </w:rPr>
        <w:t>VSE_LOG.log</w:t>
      </w:r>
      <w:r>
        <w:t xml:space="preserve"> is used to log any errors or warnings when the Resource Management Reporting java application is executed. This component was implemented using the Log4J java logging framework. Log4J is an open source API which lets the developer log any kind of statements as part of the application execution. This helps in tracking errors and other warnings to aid in troubleshooting any issues with the application.</w:t>
      </w:r>
    </w:p>
    <w:p w14:paraId="10A5AA3D" w14:textId="77777777" w:rsidR="006F28AF" w:rsidRDefault="006F28AF" w:rsidP="006F28AF">
      <w:pPr>
        <w:spacing w:before="120" w:after="120"/>
        <w:rPr>
          <w:rFonts w:ascii="Calibri" w:hAnsi="Calibri" w:cs="Calibri"/>
          <w:sz w:val="22"/>
          <w:szCs w:val="22"/>
        </w:rPr>
      </w:pPr>
      <w:r>
        <w:t>The Resource Management application is utilizing the Log4J API to log any errors or warnings into a new file named “VSE_LOG.log”. This file is created at runtime and stored with all of the application files in the designated application folder. The file contains the complete stack trace of the error/warning. The Java application creates one log file per each time it is executed by the user and this existing log file is always overwritten each time the application is launched or re-launched. However, if we have multiple errors/warnings as part of the same instance of the program execution, then the errors/warnings are appended to the existing log file.</w:t>
      </w:r>
    </w:p>
    <w:p w14:paraId="3E8096CA" w14:textId="77777777" w:rsidR="006F28AF" w:rsidRDefault="006F28AF" w:rsidP="006F28AF">
      <w:pPr>
        <w:pStyle w:val="Heading2"/>
        <w:numPr>
          <w:ilvl w:val="1"/>
          <w:numId w:val="19"/>
        </w:numPr>
        <w:ind w:left="907" w:hanging="907"/>
      </w:pPr>
      <w:bookmarkStart w:id="2444" w:name="_Toc513557825"/>
      <w:r>
        <w:t>Resource Management Reporting Java Application Build Process</w:t>
      </w:r>
      <w:bookmarkEnd w:id="2443"/>
      <w:bookmarkEnd w:id="2444"/>
    </w:p>
    <w:p w14:paraId="662598CD" w14:textId="77777777" w:rsidR="006F28AF" w:rsidRPr="00FD3D97" w:rsidRDefault="006F28AF" w:rsidP="006F28AF">
      <w:pPr>
        <w:pStyle w:val="ListParagraph"/>
        <w:ind w:left="0"/>
        <w:rPr>
          <w:b/>
          <w:sz w:val="24"/>
        </w:rPr>
      </w:pPr>
      <w:r w:rsidRPr="00FD3D97">
        <w:rPr>
          <w:b/>
          <w:sz w:val="24"/>
        </w:rPr>
        <w:t>This functionality is disabled per the VSE Additional Enhancements Modifications – Epic 13.6; therefore, the remainder of this section is no longer applicable.</w:t>
      </w:r>
    </w:p>
    <w:p w14:paraId="4B63CD02" w14:textId="77777777" w:rsidR="006F28AF" w:rsidRDefault="006F28AF" w:rsidP="006F28AF">
      <w:pPr>
        <w:pStyle w:val="ListParagraph"/>
        <w:ind w:left="0"/>
        <w:rPr>
          <w:sz w:val="24"/>
        </w:rPr>
      </w:pPr>
    </w:p>
    <w:p w14:paraId="4EBCAC14" w14:textId="77777777" w:rsidR="006F28AF" w:rsidRDefault="006F28AF" w:rsidP="006F28AF">
      <w:pPr>
        <w:pStyle w:val="ListParagraph"/>
        <w:ind w:left="0"/>
        <w:rPr>
          <w:sz w:val="24"/>
        </w:rPr>
      </w:pPr>
      <w:r w:rsidRPr="00044492">
        <w:rPr>
          <w:sz w:val="24"/>
        </w:rPr>
        <w:t xml:space="preserve">The application is mainly built using the Ant tool and a build script (build.xml). The build file defines the class path and the </w:t>
      </w:r>
      <w:r>
        <w:rPr>
          <w:sz w:val="24"/>
        </w:rPr>
        <w:t>prerequisites</w:t>
      </w:r>
      <w:r w:rsidRPr="00044492">
        <w:rPr>
          <w:sz w:val="24"/>
        </w:rPr>
        <w:t xml:space="preserve"> which include all the external JAR dependencies. All </w:t>
      </w:r>
      <w:r>
        <w:rPr>
          <w:sz w:val="24"/>
        </w:rPr>
        <w:t>of the</w:t>
      </w:r>
      <w:r w:rsidRPr="00044492">
        <w:rPr>
          <w:sz w:val="24"/>
        </w:rPr>
        <w:t xml:space="preserve"> dependencies will be copied into a single structure and the source files will be compiled. </w:t>
      </w:r>
      <w:r>
        <w:rPr>
          <w:sz w:val="24"/>
        </w:rPr>
        <w:t>The</w:t>
      </w:r>
      <w:r w:rsidRPr="00044492">
        <w:rPr>
          <w:sz w:val="24"/>
        </w:rPr>
        <w:t xml:space="preserve"> compiled class files will be packaged along with the dependent JAR libraries, configurations</w:t>
      </w:r>
      <w:r>
        <w:rPr>
          <w:sz w:val="24"/>
        </w:rPr>
        <w:t>,</w:t>
      </w:r>
      <w:r w:rsidRPr="00044492">
        <w:rPr>
          <w:sz w:val="24"/>
        </w:rPr>
        <w:t xml:space="preserve"> and XML files. We are using Ant version 1.9.4.</w:t>
      </w:r>
    </w:p>
    <w:p w14:paraId="372259C0" w14:textId="77777777" w:rsidR="006F28AF" w:rsidRDefault="006F28AF" w:rsidP="006F28AF">
      <w:pPr>
        <w:pStyle w:val="Heading2"/>
        <w:numPr>
          <w:ilvl w:val="1"/>
          <w:numId w:val="19"/>
        </w:numPr>
        <w:ind w:left="907" w:hanging="907"/>
      </w:pPr>
      <w:bookmarkStart w:id="2445" w:name="_Toc412705606"/>
      <w:bookmarkStart w:id="2446" w:name="_Toc513557826"/>
      <w:r>
        <w:lastRenderedPageBreak/>
        <w:t>Data Flow Diagram</w:t>
      </w:r>
      <w:bookmarkEnd w:id="2445"/>
      <w:bookmarkEnd w:id="2446"/>
    </w:p>
    <w:p w14:paraId="3BD9F676" w14:textId="450579E1" w:rsidR="006F28AF" w:rsidRDefault="006F28AF" w:rsidP="000A0588">
      <w:pPr>
        <w:pStyle w:val="BodyText"/>
      </w:pPr>
      <w:r>
        <w:rPr>
          <w:noProof/>
          <w:szCs w:val="24"/>
        </w:rPr>
        <w:drawing>
          <wp:inline distT="0" distB="0" distL="0" distR="0" wp14:anchorId="11585D13" wp14:editId="133C68AB">
            <wp:extent cx="6267450" cy="4772025"/>
            <wp:effectExtent l="0" t="0" r="0" b="0"/>
            <wp:docPr id="51" name="Picture 51" descr="VistA Scheduling GUI Data Flow Diagram" title="VistA Scheduling GUI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 Report Console Application - Data Flow.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72280" cy="4775702"/>
                    </a:xfrm>
                    <a:prstGeom prst="rect">
                      <a:avLst/>
                    </a:prstGeom>
                  </pic:spPr>
                </pic:pic>
              </a:graphicData>
            </a:graphic>
          </wp:inline>
        </w:drawing>
      </w:r>
    </w:p>
    <w:p w14:paraId="33D0F34C" w14:textId="3367D5ED" w:rsidR="006F28AF" w:rsidRDefault="006F28AF" w:rsidP="006F28AF">
      <w:pPr>
        <w:pStyle w:val="Caption"/>
        <w:jc w:val="center"/>
      </w:pPr>
      <w:bookmarkStart w:id="2447" w:name="_Toc513557873"/>
      <w:r>
        <w:t xml:space="preserve">Figure </w:t>
      </w:r>
      <w:fldSimple w:instr=" SEQ Figure \* ARABIC ">
        <w:r w:rsidR="00BE4505">
          <w:rPr>
            <w:noProof/>
          </w:rPr>
          <w:t>38</w:t>
        </w:r>
      </w:fldSimple>
      <w:r>
        <w:t xml:space="preserve">: </w:t>
      </w:r>
      <w:proofErr w:type="spellStart"/>
      <w:r>
        <w:t>VistA</w:t>
      </w:r>
      <w:proofErr w:type="spellEnd"/>
      <w:r>
        <w:t xml:space="preserve"> Scheduling GUI Data Flow Diagram</w:t>
      </w:r>
      <w:bookmarkEnd w:id="2447"/>
    </w:p>
    <w:p w14:paraId="721269B2" w14:textId="77777777" w:rsidR="006F28AF" w:rsidRDefault="006F28AF" w:rsidP="006F28AF">
      <w:pPr>
        <w:pStyle w:val="Heading2"/>
        <w:numPr>
          <w:ilvl w:val="1"/>
          <w:numId w:val="19"/>
        </w:numPr>
        <w:ind w:left="907" w:hanging="907"/>
      </w:pPr>
      <w:bookmarkStart w:id="2448" w:name="_Toc412705607"/>
      <w:bookmarkStart w:id="2449" w:name="_Toc513557827"/>
      <w:r>
        <w:t>Implementation of Report Filters</w:t>
      </w:r>
      <w:bookmarkEnd w:id="2448"/>
      <w:bookmarkEnd w:id="2449"/>
    </w:p>
    <w:p w14:paraId="476DCF9E" w14:textId="77777777" w:rsidR="006F28AF" w:rsidRPr="00044492" w:rsidRDefault="006F28AF" w:rsidP="006F28AF">
      <w:pPr>
        <w:pStyle w:val="BodyText"/>
      </w:pPr>
      <w:r w:rsidRPr="00044492">
        <w:t xml:space="preserve">Some of the filters (Report Type, Date and Date Aggregate) will be selected on the </w:t>
      </w:r>
      <w:proofErr w:type="spellStart"/>
      <w:r>
        <w:t>VistA</w:t>
      </w:r>
      <w:proofErr w:type="spellEnd"/>
      <w:r>
        <w:t xml:space="preserve"> Scheduling</w:t>
      </w:r>
      <w:r w:rsidRPr="00044492">
        <w:t xml:space="preserve"> GUI by the user before the Report Console is started. These three filter values will be part of the SDEC_VSE.xml document. When the UI for report console is initiated, the Java application will </w:t>
      </w:r>
      <w:r w:rsidRPr="00FE3AD6">
        <w:rPr>
          <w:u w:val="single"/>
        </w:rPr>
        <w:t>immediately look for these filters on the XML document and populate them as the default values</w:t>
      </w:r>
      <w:r w:rsidRPr="00044492">
        <w:t xml:space="preserve"> on the Report Console. All other remaining filters would have generic values. Once the UI is up and running with these default filters, the User can select any value from the renaming filter lists to kick start the hierarchy.</w:t>
      </w:r>
    </w:p>
    <w:p w14:paraId="5AC2C746" w14:textId="77777777" w:rsidR="006F28AF" w:rsidRPr="00044492" w:rsidRDefault="006F28AF" w:rsidP="006F28AF">
      <w:pPr>
        <w:pStyle w:val="BodyText"/>
      </w:pPr>
      <w:r>
        <w:t>B</w:t>
      </w:r>
      <w:r w:rsidRPr="00044492">
        <w:t>elow</w:t>
      </w:r>
      <w:r>
        <w:t xml:space="preserve"> are</w:t>
      </w:r>
      <w:r w:rsidRPr="00044492">
        <w:t xml:space="preserve"> fragment</w:t>
      </w:r>
      <w:r>
        <w:t>s</w:t>
      </w:r>
      <w:r w:rsidRPr="00044492">
        <w:t xml:space="preserve"> of the XML source file which has the default filter values for Report Type, Date and Date Aggregate.</w:t>
      </w:r>
    </w:p>
    <w:p w14:paraId="7D63B153" w14:textId="77777777" w:rsidR="006F28AF" w:rsidRPr="00FE3AD6" w:rsidRDefault="006F28AF" w:rsidP="006F28AF">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&lt;?xml version="1.0" encoding="UTF-8"?&gt;</w:t>
      </w:r>
    </w:p>
    <w:p w14:paraId="7496C8BE" w14:textId="77777777" w:rsidR="006F28AF" w:rsidRPr="00FE3AD6" w:rsidRDefault="006F28AF" w:rsidP="006F28AF">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&lt;</w:t>
      </w:r>
      <w:proofErr w:type="spellStart"/>
      <w:r w:rsidRPr="00FE3AD6">
        <w:rPr>
          <w:rFonts w:ascii="Courier New" w:hAnsi="Courier New" w:cs="Courier New"/>
          <w:color w:val="000000" w:themeColor="text1"/>
          <w:sz w:val="20"/>
          <w:szCs w:val="20"/>
        </w:rPr>
        <w:t>VAFacility</w:t>
      </w:r>
      <w:proofErr w:type="spellEnd"/>
      <w:r w:rsidRPr="00FE3AD6">
        <w:rPr>
          <w:rFonts w:ascii="Courier New" w:hAnsi="Courier New" w:cs="Courier New"/>
          <w:color w:val="000000" w:themeColor="text1"/>
          <w:sz w:val="20"/>
          <w:szCs w:val="20"/>
        </w:rPr>
        <w:t xml:space="preserve"> Name="CHEYENNE VAMC" ID="442"&gt;</w:t>
      </w:r>
    </w:p>
    <w:p w14:paraId="57A00A26" w14:textId="77777777" w:rsidR="006F28AF" w:rsidRPr="00FE3AD6" w:rsidRDefault="006F28AF" w:rsidP="006F28AF">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w:t>
      </w:r>
      <w:proofErr w:type="spellStart"/>
      <w:r w:rsidRPr="00FE3AD6">
        <w:rPr>
          <w:rFonts w:ascii="Courier New" w:hAnsi="Courier New" w:cs="Courier New"/>
          <w:color w:val="000000" w:themeColor="text1"/>
          <w:sz w:val="20"/>
          <w:szCs w:val="20"/>
        </w:rPr>
        <w:t>ReportType</w:t>
      </w:r>
      <w:proofErr w:type="spellEnd"/>
      <w:r w:rsidRPr="00FE3AD6">
        <w:rPr>
          <w:rFonts w:ascii="Courier New" w:hAnsi="Courier New" w:cs="Courier New"/>
          <w:color w:val="000000" w:themeColor="text1"/>
          <w:sz w:val="20"/>
          <w:szCs w:val="20"/>
        </w:rPr>
        <w:t xml:space="preserve"> </w:t>
      </w:r>
      <w:proofErr w:type="spellStart"/>
      <w:r w:rsidRPr="00FE3AD6">
        <w:rPr>
          <w:rFonts w:ascii="Courier New" w:hAnsi="Courier New" w:cs="Courier New"/>
          <w:color w:val="000000" w:themeColor="text1"/>
          <w:sz w:val="20"/>
          <w:szCs w:val="20"/>
        </w:rPr>
        <w:t>ReportType</w:t>
      </w:r>
      <w:proofErr w:type="spellEnd"/>
      <w:r w:rsidRPr="00FE3AD6">
        <w:rPr>
          <w:rFonts w:ascii="Courier New" w:hAnsi="Courier New" w:cs="Courier New"/>
          <w:color w:val="000000" w:themeColor="text1"/>
          <w:sz w:val="20"/>
          <w:szCs w:val="20"/>
        </w:rPr>
        <w:t>="Primary Care"&gt;</w:t>
      </w:r>
    </w:p>
    <w:p w14:paraId="31B227A7" w14:textId="77777777" w:rsidR="006F28AF" w:rsidRPr="00FE3AD6" w:rsidRDefault="006F28AF" w:rsidP="006F28AF">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lastRenderedPageBreak/>
        <w:t xml:space="preserve">    &lt;</w:t>
      </w:r>
      <w:proofErr w:type="spellStart"/>
      <w:r w:rsidRPr="00FE3AD6">
        <w:rPr>
          <w:rFonts w:ascii="Courier New" w:hAnsi="Courier New" w:cs="Courier New"/>
          <w:color w:val="000000" w:themeColor="text1"/>
          <w:sz w:val="20"/>
          <w:szCs w:val="20"/>
        </w:rPr>
        <w:t>DateAggregate</w:t>
      </w:r>
      <w:proofErr w:type="spellEnd"/>
      <w:r w:rsidRPr="00FE3AD6">
        <w:rPr>
          <w:rFonts w:ascii="Courier New" w:hAnsi="Courier New" w:cs="Courier New"/>
          <w:color w:val="000000" w:themeColor="text1"/>
          <w:sz w:val="20"/>
          <w:szCs w:val="20"/>
        </w:rPr>
        <w:t xml:space="preserve"> </w:t>
      </w:r>
      <w:proofErr w:type="spellStart"/>
      <w:r w:rsidRPr="00FE3AD6">
        <w:rPr>
          <w:rFonts w:ascii="Courier New" w:hAnsi="Courier New" w:cs="Courier New"/>
          <w:color w:val="000000" w:themeColor="text1"/>
          <w:sz w:val="20"/>
          <w:szCs w:val="20"/>
        </w:rPr>
        <w:t>DateAgg</w:t>
      </w:r>
      <w:proofErr w:type="spellEnd"/>
      <w:r w:rsidRPr="00FE3AD6">
        <w:rPr>
          <w:rFonts w:ascii="Courier New" w:hAnsi="Courier New" w:cs="Courier New"/>
          <w:color w:val="000000" w:themeColor="text1"/>
          <w:sz w:val="20"/>
          <w:szCs w:val="20"/>
        </w:rPr>
        <w:t>="Year"&gt;</w:t>
      </w:r>
    </w:p>
    <w:p w14:paraId="1AA7EEF6" w14:textId="77777777" w:rsidR="006F28AF" w:rsidRPr="00FE3AD6" w:rsidRDefault="006F28AF" w:rsidP="006F28AF">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 </w:t>
      </w:r>
      <w:proofErr w:type="spellStart"/>
      <w:r w:rsidRPr="00FE3AD6">
        <w:rPr>
          <w:rFonts w:ascii="Courier New" w:hAnsi="Courier New" w:cs="Courier New"/>
          <w:color w:val="000000" w:themeColor="text1"/>
          <w:sz w:val="20"/>
          <w:szCs w:val="20"/>
        </w:rPr>
        <w:t>ActivityDate</w:t>
      </w:r>
      <w:proofErr w:type="spellEnd"/>
      <w:r w:rsidRPr="00FE3AD6">
        <w:rPr>
          <w:rFonts w:ascii="Courier New" w:hAnsi="Courier New" w:cs="Courier New"/>
          <w:color w:val="000000" w:themeColor="text1"/>
          <w:sz w:val="20"/>
          <w:szCs w:val="20"/>
        </w:rPr>
        <w:t xml:space="preserve">="01/23/2015" </w:t>
      </w:r>
      <w:proofErr w:type="spellStart"/>
      <w:r w:rsidRPr="00FE3AD6">
        <w:rPr>
          <w:rFonts w:ascii="Courier New" w:hAnsi="Courier New" w:cs="Courier New"/>
          <w:color w:val="000000" w:themeColor="text1"/>
          <w:sz w:val="20"/>
          <w:szCs w:val="20"/>
        </w:rPr>
        <w:t>BeginDate</w:t>
      </w:r>
      <w:proofErr w:type="spellEnd"/>
      <w:r w:rsidRPr="00FE3AD6">
        <w:rPr>
          <w:rFonts w:ascii="Courier New" w:hAnsi="Courier New" w:cs="Courier New"/>
          <w:color w:val="000000" w:themeColor="text1"/>
          <w:sz w:val="20"/>
          <w:szCs w:val="20"/>
        </w:rPr>
        <w:t xml:space="preserve">="01/23/2014" </w:t>
      </w:r>
      <w:proofErr w:type="spellStart"/>
      <w:r w:rsidRPr="00FE3AD6">
        <w:rPr>
          <w:rFonts w:ascii="Courier New" w:hAnsi="Courier New" w:cs="Courier New"/>
          <w:color w:val="000000" w:themeColor="text1"/>
          <w:sz w:val="20"/>
          <w:szCs w:val="20"/>
        </w:rPr>
        <w:t>EndDate</w:t>
      </w:r>
      <w:proofErr w:type="spellEnd"/>
      <w:r w:rsidRPr="00FE3AD6">
        <w:rPr>
          <w:rFonts w:ascii="Courier New" w:hAnsi="Courier New" w:cs="Courier New"/>
          <w:color w:val="000000" w:themeColor="text1"/>
          <w:sz w:val="20"/>
          <w:szCs w:val="20"/>
        </w:rPr>
        <w:t xml:space="preserve">="01/23/2015"    </w:t>
      </w:r>
      <w:proofErr w:type="spellStart"/>
      <w:r w:rsidRPr="00FE3AD6">
        <w:rPr>
          <w:rFonts w:ascii="Courier New" w:hAnsi="Courier New" w:cs="Courier New"/>
          <w:color w:val="000000" w:themeColor="text1"/>
          <w:sz w:val="20"/>
          <w:szCs w:val="20"/>
        </w:rPr>
        <w:t>DateName</w:t>
      </w:r>
      <w:proofErr w:type="spellEnd"/>
      <w:r w:rsidRPr="00FE3AD6">
        <w:rPr>
          <w:rFonts w:ascii="Courier New" w:hAnsi="Courier New" w:cs="Courier New"/>
          <w:color w:val="000000" w:themeColor="text1"/>
          <w:sz w:val="20"/>
          <w:szCs w:val="20"/>
        </w:rPr>
        <w:t>="01/23/2014-01/23/2015"&gt;</w:t>
      </w:r>
    </w:p>
    <w:p w14:paraId="37871D2C" w14:textId="77777777" w:rsidR="006F28AF" w:rsidRPr="00FE3AD6" w:rsidRDefault="006F28AF" w:rsidP="006F28AF">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ab/>
      </w:r>
      <w:r w:rsidRPr="00FE3AD6">
        <w:rPr>
          <w:rFonts w:ascii="Courier New" w:hAnsi="Courier New" w:cs="Courier New"/>
          <w:color w:val="000000" w:themeColor="text1"/>
          <w:sz w:val="20"/>
          <w:szCs w:val="20"/>
        </w:rPr>
        <w:tab/>
        <w:t>….SOURCE XML BODY….</w:t>
      </w:r>
    </w:p>
    <w:p w14:paraId="5576F79A" w14:textId="77777777" w:rsidR="006F28AF" w:rsidRPr="00FE3AD6" w:rsidRDefault="006F28AF" w:rsidP="006F28AF">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&lt;/Date&gt;</w:t>
      </w:r>
    </w:p>
    <w:p w14:paraId="5005A7E2" w14:textId="77777777" w:rsidR="006F28AF" w:rsidRPr="00FE3AD6" w:rsidRDefault="006F28AF" w:rsidP="006F28AF">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w:t>
      </w:r>
      <w:proofErr w:type="spellStart"/>
      <w:r w:rsidRPr="00FE3AD6">
        <w:rPr>
          <w:rFonts w:ascii="Courier New" w:hAnsi="Courier New" w:cs="Courier New"/>
          <w:color w:val="000000" w:themeColor="text1"/>
          <w:sz w:val="20"/>
          <w:szCs w:val="20"/>
        </w:rPr>
        <w:t>DateAggregate</w:t>
      </w:r>
      <w:proofErr w:type="spellEnd"/>
      <w:r w:rsidRPr="00FE3AD6">
        <w:rPr>
          <w:rFonts w:ascii="Courier New" w:hAnsi="Courier New" w:cs="Courier New"/>
          <w:color w:val="000000" w:themeColor="text1"/>
          <w:sz w:val="20"/>
          <w:szCs w:val="20"/>
        </w:rPr>
        <w:t>&gt;</w:t>
      </w:r>
    </w:p>
    <w:p w14:paraId="04067A3F" w14:textId="77777777" w:rsidR="006F28AF" w:rsidRPr="00FE3AD6" w:rsidRDefault="006F28AF" w:rsidP="006F28AF">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w:t>
      </w:r>
      <w:proofErr w:type="spellStart"/>
      <w:r w:rsidRPr="00FE3AD6">
        <w:rPr>
          <w:rFonts w:ascii="Courier New" w:hAnsi="Courier New" w:cs="Courier New"/>
          <w:color w:val="000000" w:themeColor="text1"/>
          <w:sz w:val="20"/>
          <w:szCs w:val="20"/>
        </w:rPr>
        <w:t>ReportType</w:t>
      </w:r>
      <w:proofErr w:type="spellEnd"/>
      <w:r w:rsidRPr="00FE3AD6">
        <w:rPr>
          <w:rFonts w:ascii="Courier New" w:hAnsi="Courier New" w:cs="Courier New"/>
          <w:color w:val="000000" w:themeColor="text1"/>
          <w:sz w:val="20"/>
          <w:szCs w:val="20"/>
        </w:rPr>
        <w:t>&gt;</w:t>
      </w:r>
    </w:p>
    <w:p w14:paraId="078C8102" w14:textId="77777777" w:rsidR="006F28AF" w:rsidRPr="00FE3AD6" w:rsidRDefault="006F28AF" w:rsidP="006F28AF">
      <w:pPr>
        <w:spacing w:before="120" w:after="120"/>
        <w:ind w:left="720"/>
        <w:jc w:val="both"/>
        <w:rPr>
          <w:rFonts w:ascii="Courier New" w:hAnsi="Courier New" w:cs="Courier New"/>
          <w:color w:val="000000" w:themeColor="text1"/>
        </w:rPr>
      </w:pPr>
      <w:r w:rsidRPr="00FE3AD6">
        <w:rPr>
          <w:rFonts w:ascii="Courier New" w:hAnsi="Courier New" w:cs="Courier New"/>
          <w:color w:val="000000" w:themeColor="text1"/>
          <w:sz w:val="20"/>
          <w:szCs w:val="20"/>
        </w:rPr>
        <w:t>&lt;/</w:t>
      </w:r>
      <w:proofErr w:type="spellStart"/>
      <w:r w:rsidRPr="00FE3AD6">
        <w:rPr>
          <w:rFonts w:ascii="Courier New" w:hAnsi="Courier New" w:cs="Courier New"/>
          <w:color w:val="000000" w:themeColor="text1"/>
          <w:sz w:val="20"/>
          <w:szCs w:val="20"/>
        </w:rPr>
        <w:t>VAFacility</w:t>
      </w:r>
      <w:proofErr w:type="spellEnd"/>
      <w:r w:rsidRPr="00FE3AD6">
        <w:rPr>
          <w:rFonts w:ascii="Courier New" w:hAnsi="Courier New" w:cs="Courier New"/>
          <w:color w:val="000000" w:themeColor="text1"/>
          <w:sz w:val="20"/>
          <w:szCs w:val="20"/>
        </w:rPr>
        <w:t>&gt;</w:t>
      </w:r>
    </w:p>
    <w:p w14:paraId="343DCD18" w14:textId="77777777" w:rsidR="006F28AF" w:rsidRDefault="006F28AF" w:rsidP="006F28AF">
      <w:pPr>
        <w:pStyle w:val="Heading2"/>
        <w:numPr>
          <w:ilvl w:val="1"/>
          <w:numId w:val="19"/>
        </w:numPr>
        <w:ind w:left="907" w:hanging="907"/>
      </w:pPr>
      <w:bookmarkStart w:id="2450" w:name="_Toc412705608"/>
      <w:bookmarkStart w:id="2451" w:name="_Toc513557828"/>
      <w:r>
        <w:t>Resource Management Reporting Application Functions</w:t>
      </w:r>
      <w:bookmarkEnd w:id="2450"/>
      <w:bookmarkEnd w:id="2451"/>
    </w:p>
    <w:p w14:paraId="41F1E15E" w14:textId="5958474D" w:rsidR="006F28AF" w:rsidRDefault="006F28AF" w:rsidP="0067132E">
      <w:pPr>
        <w:pStyle w:val="Heading3"/>
        <w:numPr>
          <w:ilvl w:val="2"/>
          <w:numId w:val="37"/>
        </w:numPr>
      </w:pPr>
      <w:bookmarkStart w:id="2452" w:name="_Toc426776918"/>
      <w:bookmarkStart w:id="2453" w:name="_Toc513557829"/>
      <w:r>
        <w:t>Report Filter Functionality</w:t>
      </w:r>
      <w:bookmarkEnd w:id="2452"/>
      <w:bookmarkEnd w:id="2453"/>
    </w:p>
    <w:p w14:paraId="775FB035" w14:textId="77777777" w:rsidR="006F28AF" w:rsidRPr="00044492" w:rsidRDefault="006F28AF" w:rsidP="006F28AF">
      <w:pPr>
        <w:pStyle w:val="BodyText"/>
      </w:pPr>
      <w:r>
        <w:t>All the filters populated i</w:t>
      </w:r>
      <w:r w:rsidRPr="00044492">
        <w:t xml:space="preserve">n the </w:t>
      </w:r>
      <w:r>
        <w:t xml:space="preserve">report </w:t>
      </w:r>
      <w:r w:rsidRPr="00044492">
        <w:t xml:space="preserve">UI will be part of the data parsed from the input SDEC_VSE.xml. All the filters are based on a hierarchical structure, where each filter is dependent on the parent filter selection. The hierarchy and descriptions are </w:t>
      </w:r>
      <w:r>
        <w:t>described</w:t>
      </w:r>
      <w:r w:rsidRPr="00044492">
        <w:t xml:space="preserve"> below:</w:t>
      </w:r>
    </w:p>
    <w:p w14:paraId="2CF7D206" w14:textId="77777777" w:rsidR="006F28AF" w:rsidRPr="00502703" w:rsidRDefault="006F28AF" w:rsidP="006F28AF">
      <w:pPr>
        <w:pStyle w:val="BodyTextBullet1"/>
      </w:pPr>
      <w:r w:rsidRPr="00FE3AD6">
        <w:rPr>
          <w:b/>
        </w:rPr>
        <w:t>VA Facility</w:t>
      </w:r>
      <w:r>
        <w:t xml:space="preserve"> is the n</w:t>
      </w:r>
      <w:r w:rsidRPr="00502703">
        <w:t>ame of the facility for which reports are generated.</w:t>
      </w:r>
    </w:p>
    <w:p w14:paraId="3A40F1E4" w14:textId="77777777" w:rsidR="006F28AF" w:rsidRPr="00502703" w:rsidRDefault="006F28AF" w:rsidP="006F28AF">
      <w:pPr>
        <w:pStyle w:val="BodyTextBullet1"/>
      </w:pPr>
      <w:r w:rsidRPr="00FE3AD6">
        <w:rPr>
          <w:b/>
        </w:rPr>
        <w:t>Report Type</w:t>
      </w:r>
      <w:r w:rsidRPr="00502703">
        <w:t xml:space="preserve"> defaults to the type from </w:t>
      </w:r>
      <w:r>
        <w:t xml:space="preserve">the </w:t>
      </w:r>
      <w:proofErr w:type="spellStart"/>
      <w:r>
        <w:t>VistA</w:t>
      </w:r>
      <w:proofErr w:type="spellEnd"/>
      <w:r>
        <w:t xml:space="preserve"> Scheduling GUI </w:t>
      </w:r>
      <w:r w:rsidRPr="00502703">
        <w:t>for which the report is being generated.</w:t>
      </w:r>
    </w:p>
    <w:p w14:paraId="688C9D21" w14:textId="77777777" w:rsidR="006F28AF" w:rsidRPr="00502703" w:rsidRDefault="006F28AF" w:rsidP="006F28AF">
      <w:pPr>
        <w:pStyle w:val="BodyTextBullet1"/>
      </w:pPr>
      <w:r w:rsidRPr="00FE3AD6">
        <w:rPr>
          <w:b/>
        </w:rPr>
        <w:t>Date Aggregate</w:t>
      </w:r>
      <w:r w:rsidRPr="00502703">
        <w:t xml:space="preserve"> </w:t>
      </w:r>
      <w:r>
        <w:t xml:space="preserve">is the </w:t>
      </w:r>
      <w:r w:rsidRPr="00502703">
        <w:t xml:space="preserve">duration of the appointment cycle also defaulted to the value from </w:t>
      </w:r>
      <w:r>
        <w:t xml:space="preserve">the </w:t>
      </w:r>
      <w:proofErr w:type="spellStart"/>
      <w:r>
        <w:t>VistA</w:t>
      </w:r>
      <w:proofErr w:type="spellEnd"/>
      <w:r>
        <w:t xml:space="preserve"> Scheduling GUI</w:t>
      </w:r>
      <w:r w:rsidRPr="00502703">
        <w:t>. The available values are Year, Quarter, Month, Week, and Day.</w:t>
      </w:r>
    </w:p>
    <w:p w14:paraId="7574EB01" w14:textId="77777777" w:rsidR="006F28AF" w:rsidRPr="00502703" w:rsidRDefault="006F28AF" w:rsidP="006F28AF">
      <w:pPr>
        <w:pStyle w:val="BodyTextBullet1"/>
      </w:pPr>
      <w:r w:rsidRPr="00FE3AD6">
        <w:rPr>
          <w:b/>
        </w:rPr>
        <w:t>Date</w:t>
      </w:r>
      <w:r w:rsidRPr="00502703">
        <w:t xml:space="preserve"> represents the activity date based on the date aggregate selected from </w:t>
      </w:r>
      <w:r>
        <w:t xml:space="preserve">the </w:t>
      </w:r>
      <w:proofErr w:type="spellStart"/>
      <w:r>
        <w:t>VistA</w:t>
      </w:r>
      <w:proofErr w:type="spellEnd"/>
      <w:r>
        <w:t xml:space="preserve"> Scheduling</w:t>
      </w:r>
      <w:r w:rsidRPr="00044492">
        <w:t xml:space="preserve"> </w:t>
      </w:r>
      <w:r>
        <w:t>GUI</w:t>
      </w:r>
      <w:r w:rsidRPr="00502703">
        <w:t>. This filter normally has the range of dates available by week, month, quarter, and year.</w:t>
      </w:r>
    </w:p>
    <w:p w14:paraId="21687469" w14:textId="77777777" w:rsidR="006F28AF" w:rsidRPr="00502703" w:rsidRDefault="006F28AF" w:rsidP="006F28AF">
      <w:pPr>
        <w:pStyle w:val="BodyTextBullet1"/>
      </w:pPr>
      <w:r w:rsidRPr="00FE3AD6">
        <w:rPr>
          <w:b/>
        </w:rPr>
        <w:t>Division</w:t>
      </w:r>
      <w:r w:rsidRPr="00502703">
        <w:t xml:space="preserve"> filter is populated with all the available Division names available for the selected date activity. Based on the data from the source XML, this filter will let the user select ‘ALL’ divisions.</w:t>
      </w:r>
    </w:p>
    <w:p w14:paraId="3F469B1D" w14:textId="77777777" w:rsidR="006F28AF" w:rsidRPr="00502703" w:rsidRDefault="006F28AF" w:rsidP="006F28AF">
      <w:pPr>
        <w:pStyle w:val="BodyTextBullet1"/>
      </w:pPr>
      <w:r w:rsidRPr="00FE3AD6">
        <w:rPr>
          <w:b/>
        </w:rPr>
        <w:t>Resource Group</w:t>
      </w:r>
      <w:r>
        <w:t xml:space="preserve"> </w:t>
      </w:r>
      <w:r w:rsidRPr="00502703">
        <w:t>filter contains a list of available resource groups for the selected division. When ‘All’ Divisions are selected, this filter will contain all the available Resource Groups for all the Divisions. Based on the data from the source XML, this filter will let the user select ‘ALL’ resource groups and is defaulted to ‘All’ groups.</w:t>
      </w:r>
    </w:p>
    <w:p w14:paraId="12B97F81" w14:textId="77777777" w:rsidR="006F28AF" w:rsidRPr="00502703" w:rsidRDefault="006F28AF" w:rsidP="006F28AF">
      <w:pPr>
        <w:pStyle w:val="BodyTextBullet1"/>
      </w:pPr>
      <w:r w:rsidRPr="00FE3AD6">
        <w:rPr>
          <w:b/>
        </w:rPr>
        <w:t>Clinic/Resource Name</w:t>
      </w:r>
      <w:r w:rsidRPr="00502703">
        <w:t xml:space="preserve"> filter represents the Clinics &amp; Resource names under the selected Resource Group. The filter will not have any default values and the user has to make a selection to continue with the report generation process. Based on the data from the source XML, this filter will let the user select ‘ALL’ clinics/resources.</w:t>
      </w:r>
    </w:p>
    <w:p w14:paraId="715D34C7" w14:textId="77777777" w:rsidR="006F28AF" w:rsidRPr="00502703" w:rsidRDefault="006F28AF" w:rsidP="006F28AF">
      <w:pPr>
        <w:pStyle w:val="BodyTextBullet1"/>
      </w:pPr>
      <w:r w:rsidRPr="00FE3AD6">
        <w:rPr>
          <w:b/>
        </w:rPr>
        <w:t>Provider</w:t>
      </w:r>
      <w:r w:rsidRPr="00502703">
        <w:t xml:space="preserve"> filter represents the Provider names under the selected Resource Group &amp; Clinics. The filter will not have any default values and the user has to make a selection to continue with the report generation process. Based on the data from the source XML, this filter will let the user select ‘ALL’ providers for the selected Clinics</w:t>
      </w:r>
    </w:p>
    <w:p w14:paraId="1FBEA9FC" w14:textId="77777777" w:rsidR="006F28AF" w:rsidRDefault="006F28AF" w:rsidP="006F28AF">
      <w:pPr>
        <w:pStyle w:val="BodyText"/>
      </w:pPr>
      <w:r w:rsidRPr="00502703">
        <w:lastRenderedPageBreak/>
        <w:t xml:space="preserve">Once all filters are selected, the </w:t>
      </w:r>
      <w:r w:rsidRPr="00093172">
        <w:rPr>
          <w:b/>
          <w:i/>
        </w:rPr>
        <w:t>Generate Report</w:t>
      </w:r>
      <w:r w:rsidRPr="00502703">
        <w:t xml:space="preserve"> button is activated and the </w:t>
      </w:r>
      <w:r>
        <w:t>u</w:t>
      </w:r>
      <w:r w:rsidRPr="00502703">
        <w:t>ser can generate the required report with charts (if</w:t>
      </w:r>
      <w:r>
        <w:t xml:space="preserve"> chart</w:t>
      </w:r>
      <w:r w:rsidRPr="00502703">
        <w:t xml:space="preserve"> data</w:t>
      </w:r>
      <w:r>
        <w:t xml:space="preserve"> is</w:t>
      </w:r>
      <w:r w:rsidRPr="00502703">
        <w:t xml:space="preserve"> available). </w:t>
      </w:r>
      <w:r>
        <w:t>See diagram below:</w:t>
      </w:r>
    </w:p>
    <w:p w14:paraId="708BED67" w14:textId="77777777" w:rsidR="006F28AF" w:rsidRDefault="006F28AF" w:rsidP="006F28AF">
      <w:pPr>
        <w:pStyle w:val="BodyText"/>
      </w:pPr>
      <w:r>
        <w:rPr>
          <w:noProof/>
        </w:rPr>
        <w:drawing>
          <wp:inline distT="0" distB="0" distL="0" distR="0" wp14:anchorId="0061B013" wp14:editId="0F8811A2">
            <wp:extent cx="5667375" cy="4067175"/>
            <wp:effectExtent l="0" t="0" r="9525" b="9525"/>
            <wp:docPr id="59" name="Picture 59" descr="VistA Scheduling GUI Report Console" title="VistA Scheduling GUI Repor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rtConsole_App_ScrnShot.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82175" cy="4077796"/>
                    </a:xfrm>
                    <a:prstGeom prst="rect">
                      <a:avLst/>
                    </a:prstGeom>
                  </pic:spPr>
                </pic:pic>
              </a:graphicData>
            </a:graphic>
          </wp:inline>
        </w:drawing>
      </w:r>
    </w:p>
    <w:p w14:paraId="431F85D9" w14:textId="0011536F" w:rsidR="006F28AF" w:rsidRDefault="006F28AF" w:rsidP="006F28AF">
      <w:pPr>
        <w:pStyle w:val="Caption"/>
        <w:jc w:val="center"/>
      </w:pPr>
      <w:bookmarkStart w:id="2454" w:name="_Toc513557874"/>
      <w:r>
        <w:t xml:space="preserve">Figure </w:t>
      </w:r>
      <w:fldSimple w:instr=" SEQ Figure \* ARABIC ">
        <w:r w:rsidR="00BE4505">
          <w:rPr>
            <w:noProof/>
          </w:rPr>
          <w:t>39</w:t>
        </w:r>
      </w:fldSimple>
      <w:r>
        <w:t xml:space="preserve">: </w:t>
      </w:r>
      <w:proofErr w:type="spellStart"/>
      <w:r>
        <w:t>VistA</w:t>
      </w:r>
      <w:proofErr w:type="spellEnd"/>
      <w:r>
        <w:t xml:space="preserve"> Scheduling GUI Report Console</w:t>
      </w:r>
      <w:bookmarkEnd w:id="2454"/>
    </w:p>
    <w:p w14:paraId="2B5EB25F" w14:textId="77777777" w:rsidR="006F28AF" w:rsidRDefault="006F28AF" w:rsidP="006F28AF">
      <w:pPr>
        <w:pStyle w:val="BodyText"/>
      </w:pPr>
      <w:r w:rsidRPr="00502703">
        <w:t>The report is opened in another applet window</w:t>
      </w:r>
      <w:r>
        <w:t>, the Report Viewer window,</w:t>
      </w:r>
      <w:r w:rsidRPr="00502703">
        <w:t xml:space="preserve"> which lets </w:t>
      </w:r>
      <w:r>
        <w:t>the user print,</w:t>
      </w:r>
      <w:r w:rsidRPr="00502703">
        <w:t xml:space="preserve"> save</w:t>
      </w:r>
      <w:r>
        <w:t xml:space="preserve"> or export</w:t>
      </w:r>
      <w:r w:rsidRPr="00502703">
        <w:t xml:space="preserve"> the report </w:t>
      </w:r>
      <w:r>
        <w:t>to 3 different formats, these are pdf, csv and</w:t>
      </w:r>
      <w:r w:rsidRPr="00502703">
        <w:t xml:space="preserve"> </w:t>
      </w:r>
      <w:r>
        <w:t xml:space="preserve">rich text format (rtf) formats. The image below highlights the Save/Export and Print Features as implemented with the Report Viewer applet. </w:t>
      </w:r>
    </w:p>
    <w:p w14:paraId="6AEDA680" w14:textId="77777777" w:rsidR="006F28AF" w:rsidRDefault="006F28AF" w:rsidP="006F28AF">
      <w:pPr>
        <w:pStyle w:val="BodyText"/>
        <w:jc w:val="center"/>
      </w:pPr>
      <w:r>
        <w:rPr>
          <w:noProof/>
        </w:rPr>
        <w:drawing>
          <wp:inline distT="0" distB="0" distL="0" distR="0" wp14:anchorId="77B6E33B" wp14:editId="72193F74">
            <wp:extent cx="4648200" cy="2252395"/>
            <wp:effectExtent l="0" t="0" r="0" b="0"/>
            <wp:docPr id="60" name="Picture 60" descr="Save/Export/Print features" title="Save/Export/Pri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Console_Dashboard_Menu_ScrnShot_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5186" cy="2270318"/>
                    </a:xfrm>
                    <a:prstGeom prst="rect">
                      <a:avLst/>
                    </a:prstGeom>
                  </pic:spPr>
                </pic:pic>
              </a:graphicData>
            </a:graphic>
          </wp:inline>
        </w:drawing>
      </w:r>
    </w:p>
    <w:p w14:paraId="3A195AFC" w14:textId="24433DB6" w:rsidR="006F28AF" w:rsidRDefault="006F28AF" w:rsidP="006F28AF">
      <w:pPr>
        <w:pStyle w:val="Caption"/>
        <w:jc w:val="center"/>
      </w:pPr>
      <w:bookmarkStart w:id="2455" w:name="_Toc513557875"/>
      <w:r>
        <w:t xml:space="preserve">Figure </w:t>
      </w:r>
      <w:fldSimple w:instr=" SEQ Figure \* ARABIC ">
        <w:r w:rsidR="00BE4505">
          <w:rPr>
            <w:noProof/>
          </w:rPr>
          <w:t>40</w:t>
        </w:r>
      </w:fldSimple>
      <w:r>
        <w:t>: Save/Export/Print Features</w:t>
      </w:r>
      <w:bookmarkEnd w:id="2455"/>
    </w:p>
    <w:p w14:paraId="79C45155" w14:textId="77777777" w:rsidR="006F28AF" w:rsidRDefault="006F28AF" w:rsidP="006F28AF">
      <w:pPr>
        <w:pStyle w:val="BodyText"/>
      </w:pPr>
      <w:r w:rsidRPr="00502703">
        <w:lastRenderedPageBreak/>
        <w:t>Once the report is generated and saved, the user can switch back to the repor</w:t>
      </w:r>
      <w:r>
        <w:t xml:space="preserve">t console window at any point </w:t>
      </w:r>
      <w:r w:rsidRPr="00502703">
        <w:t xml:space="preserve">and generate different reports with </w:t>
      </w:r>
      <w:r>
        <w:t xml:space="preserve">a </w:t>
      </w:r>
      <w:r w:rsidRPr="00502703">
        <w:t>different</w:t>
      </w:r>
      <w:r>
        <w:t xml:space="preserve"> set of filters. See image below for an example of the Report Viewer UI.</w:t>
      </w:r>
    </w:p>
    <w:p w14:paraId="7B711745" w14:textId="77777777" w:rsidR="006F28AF" w:rsidRDefault="006F28AF" w:rsidP="006F28AF">
      <w:pPr>
        <w:pStyle w:val="BodyText"/>
        <w:jc w:val="center"/>
      </w:pPr>
      <w:r>
        <w:rPr>
          <w:noProof/>
        </w:rPr>
        <w:drawing>
          <wp:inline distT="0" distB="0" distL="0" distR="0" wp14:anchorId="1089BC69" wp14:editId="66105E7C">
            <wp:extent cx="5772150" cy="4113538"/>
            <wp:effectExtent l="0" t="0" r="0" b="1270"/>
            <wp:docPr id="61" name="Picture 61" descr="Report viewer" title="Repor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ortConsole_Dashboard_ScrnSho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15129" cy="4144167"/>
                    </a:xfrm>
                    <a:prstGeom prst="rect">
                      <a:avLst/>
                    </a:prstGeom>
                  </pic:spPr>
                </pic:pic>
              </a:graphicData>
            </a:graphic>
          </wp:inline>
        </w:drawing>
      </w:r>
    </w:p>
    <w:p w14:paraId="3C96B9C3" w14:textId="5B470281" w:rsidR="006F28AF" w:rsidRDefault="006F28AF" w:rsidP="006F28AF">
      <w:pPr>
        <w:pStyle w:val="Caption"/>
        <w:jc w:val="center"/>
      </w:pPr>
      <w:bookmarkStart w:id="2456" w:name="_Toc513557876"/>
      <w:r>
        <w:t xml:space="preserve">Figure </w:t>
      </w:r>
      <w:fldSimple w:instr=" SEQ Figure \* ARABIC ">
        <w:r w:rsidR="00BE4505">
          <w:rPr>
            <w:noProof/>
          </w:rPr>
          <w:t>41</w:t>
        </w:r>
      </w:fldSimple>
      <w:r>
        <w:t>: Report Viewer</w:t>
      </w:r>
      <w:bookmarkEnd w:id="2456"/>
    </w:p>
    <w:p w14:paraId="7D6145E1" w14:textId="77777777" w:rsidR="006F28AF" w:rsidRDefault="006F28AF" w:rsidP="0067132E">
      <w:pPr>
        <w:pStyle w:val="Heading3"/>
        <w:numPr>
          <w:ilvl w:val="2"/>
          <w:numId w:val="37"/>
        </w:numPr>
      </w:pPr>
      <w:bookmarkStart w:id="2457" w:name="_Toc426776919"/>
      <w:bookmarkStart w:id="2458" w:name="_Toc513557830"/>
      <w:r>
        <w:t>Java Classes Implementation</w:t>
      </w:r>
      <w:bookmarkEnd w:id="2457"/>
      <w:bookmarkEnd w:id="2458"/>
    </w:p>
    <w:p w14:paraId="17C2B2FD" w14:textId="77777777" w:rsidR="006F28AF" w:rsidRDefault="006F28AF" w:rsidP="006F28AF">
      <w:pPr>
        <w:pStyle w:val="BodyText"/>
      </w:pPr>
      <w:r w:rsidRPr="003E76EC">
        <w:t xml:space="preserve">The Resource Management Reporting application is a Swing based Java application developed using Java and </w:t>
      </w:r>
      <w:proofErr w:type="spellStart"/>
      <w:r w:rsidRPr="003E76EC">
        <w:t>JasperReport</w:t>
      </w:r>
      <w:proofErr w:type="spellEnd"/>
      <w:r w:rsidRPr="003E76EC">
        <w:t xml:space="preserve"> components. The Java classes utilized in the project are outlined below:</w:t>
      </w:r>
    </w:p>
    <w:p w14:paraId="23595D44" w14:textId="2E4B5550" w:rsidR="006F28AF" w:rsidRDefault="006F28AF" w:rsidP="006F28AF">
      <w:pPr>
        <w:pStyle w:val="Caption"/>
        <w:jc w:val="center"/>
      </w:pPr>
      <w:bookmarkStart w:id="2459" w:name="_Toc513557889"/>
      <w:r>
        <w:t xml:space="preserve">Table </w:t>
      </w:r>
      <w:fldSimple w:instr=" SEQ Table \* ARABIC ">
        <w:r w:rsidR="00BE4505">
          <w:rPr>
            <w:noProof/>
          </w:rPr>
          <w:t>10</w:t>
        </w:r>
      </w:fldSimple>
      <w:r>
        <w:t>: Java Class Name and Purpose</w:t>
      </w:r>
      <w:bookmarkEnd w:id="2459"/>
    </w:p>
    <w:tbl>
      <w:tblPr>
        <w:tblW w:w="48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Java Class name and purpose"/>
        <w:tblPrChange w:id="2460" w:author="Author">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Java Class name and purpose"/>
          </w:tblPr>
        </w:tblPrChange>
      </w:tblPr>
      <w:tblGrid>
        <w:gridCol w:w="3553"/>
        <w:gridCol w:w="5826"/>
        <w:tblGridChange w:id="2461">
          <w:tblGrid>
            <w:gridCol w:w="3553"/>
            <w:gridCol w:w="6023"/>
          </w:tblGrid>
        </w:tblGridChange>
      </w:tblGrid>
      <w:tr w:rsidR="006F28AF" w14:paraId="045573BF" w14:textId="77777777" w:rsidTr="00A242DF">
        <w:trPr>
          <w:cantSplit/>
          <w:tblHeader/>
          <w:trPrChange w:id="2462" w:author="Author">
            <w:trPr>
              <w:cantSplit/>
              <w:tblHeader/>
            </w:trPr>
          </w:trPrChange>
        </w:trPr>
        <w:tc>
          <w:tcPr>
            <w:tcW w:w="189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Change w:id="2463" w:author="Author">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tcPrChange>
          </w:tcPr>
          <w:p w14:paraId="365BCCE0" w14:textId="77777777" w:rsidR="006F28AF" w:rsidRDefault="006F28AF" w:rsidP="00B531DD">
            <w:pPr>
              <w:pStyle w:val="TableHeading"/>
            </w:pPr>
            <w:r>
              <w:t>Class Name</w:t>
            </w:r>
          </w:p>
        </w:tc>
        <w:tc>
          <w:tcPr>
            <w:tcW w:w="310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Change w:id="2464" w:author="Author">
              <w:tcPr>
                <w:tcW w:w="314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tcPrChange>
          </w:tcPr>
          <w:p w14:paraId="7ACF78AD" w14:textId="77777777" w:rsidR="006F28AF" w:rsidRDefault="006F28AF" w:rsidP="00B531DD">
            <w:pPr>
              <w:pStyle w:val="TableHeading"/>
            </w:pPr>
            <w:r>
              <w:t>Purpose</w:t>
            </w:r>
          </w:p>
        </w:tc>
      </w:tr>
      <w:tr w:rsidR="006F28AF" w14:paraId="07A59E05" w14:textId="77777777" w:rsidTr="00A242DF">
        <w:trPr>
          <w:cantSplit/>
          <w:trPrChange w:id="2465" w:author="Author">
            <w:trPr>
              <w:cantSplit/>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hideMark/>
            <w:tcPrChange w:id="2466" w:author="Author">
              <w:tcPr>
                <w:tcW w:w="1855" w:type="pct"/>
                <w:tcBorders>
                  <w:top w:val="single" w:sz="4" w:space="0" w:color="auto"/>
                  <w:left w:val="single" w:sz="4" w:space="0" w:color="auto"/>
                  <w:bottom w:val="single" w:sz="4" w:space="0" w:color="auto"/>
                  <w:right w:val="single" w:sz="4" w:space="0" w:color="auto"/>
                </w:tcBorders>
                <w:shd w:val="clear" w:color="auto" w:fill="auto"/>
                <w:hideMark/>
              </w:tcPr>
            </w:tcPrChange>
          </w:tcPr>
          <w:p w14:paraId="5D461344" w14:textId="77777777" w:rsidR="006F28AF" w:rsidRDefault="006F28AF" w:rsidP="00B531DD">
            <w:pPr>
              <w:pStyle w:val="TableText"/>
              <w:rPr>
                <w:b/>
              </w:rPr>
            </w:pPr>
            <w:proofErr w:type="spellStart"/>
            <w:r>
              <w:t>ReportConsole.class</w:t>
            </w:r>
            <w:proofErr w:type="spellEnd"/>
          </w:p>
        </w:tc>
        <w:tc>
          <w:tcPr>
            <w:tcW w:w="3106" w:type="pct"/>
            <w:tcBorders>
              <w:top w:val="single" w:sz="4" w:space="0" w:color="auto"/>
              <w:left w:val="single" w:sz="4" w:space="0" w:color="auto"/>
              <w:bottom w:val="single" w:sz="4" w:space="0" w:color="auto"/>
              <w:right w:val="single" w:sz="4" w:space="0" w:color="auto"/>
            </w:tcBorders>
            <w:hideMark/>
            <w:tcPrChange w:id="2467" w:author="Author">
              <w:tcPr>
                <w:tcW w:w="3145" w:type="pct"/>
                <w:tcBorders>
                  <w:top w:val="single" w:sz="4" w:space="0" w:color="auto"/>
                  <w:left w:val="single" w:sz="4" w:space="0" w:color="auto"/>
                  <w:bottom w:val="single" w:sz="4" w:space="0" w:color="auto"/>
                  <w:right w:val="single" w:sz="4" w:space="0" w:color="auto"/>
                </w:tcBorders>
                <w:hideMark/>
              </w:tcPr>
            </w:tcPrChange>
          </w:tcPr>
          <w:p w14:paraId="645E1056" w14:textId="77777777" w:rsidR="006F28AF" w:rsidRDefault="006F28AF" w:rsidP="00B531DD">
            <w:pPr>
              <w:pStyle w:val="TableText"/>
              <w:rPr>
                <w:rFonts w:ascii="Garamond" w:hAnsi="Garamond"/>
              </w:rPr>
            </w:pPr>
            <w:r>
              <w:t>Main implementation class which invokes the GUI.</w:t>
            </w:r>
          </w:p>
        </w:tc>
      </w:tr>
      <w:tr w:rsidR="006F28AF" w14:paraId="004F32EA" w14:textId="77777777" w:rsidTr="00A242DF">
        <w:trPr>
          <w:cantSplit/>
          <w:trPrChange w:id="2468" w:author="Author">
            <w:trPr>
              <w:cantSplit/>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hideMark/>
            <w:tcPrChange w:id="2469" w:author="Author">
              <w:tcPr>
                <w:tcW w:w="1855" w:type="pct"/>
                <w:tcBorders>
                  <w:top w:val="single" w:sz="4" w:space="0" w:color="auto"/>
                  <w:left w:val="single" w:sz="4" w:space="0" w:color="auto"/>
                  <w:bottom w:val="single" w:sz="4" w:space="0" w:color="auto"/>
                  <w:right w:val="single" w:sz="4" w:space="0" w:color="auto"/>
                </w:tcBorders>
                <w:shd w:val="clear" w:color="auto" w:fill="auto"/>
                <w:hideMark/>
              </w:tcPr>
            </w:tcPrChange>
          </w:tcPr>
          <w:p w14:paraId="77ABD312" w14:textId="77777777" w:rsidR="006F28AF" w:rsidRDefault="006F28AF" w:rsidP="00B531DD">
            <w:pPr>
              <w:pStyle w:val="TableText"/>
              <w:rPr>
                <w:b/>
              </w:rPr>
            </w:pPr>
            <w:proofErr w:type="spellStart"/>
            <w:r>
              <w:t>XMLParser.class</w:t>
            </w:r>
            <w:proofErr w:type="spellEnd"/>
          </w:p>
        </w:tc>
        <w:tc>
          <w:tcPr>
            <w:tcW w:w="3106" w:type="pct"/>
            <w:tcBorders>
              <w:top w:val="single" w:sz="4" w:space="0" w:color="auto"/>
              <w:left w:val="single" w:sz="4" w:space="0" w:color="auto"/>
              <w:bottom w:val="single" w:sz="4" w:space="0" w:color="auto"/>
              <w:right w:val="single" w:sz="4" w:space="0" w:color="auto"/>
            </w:tcBorders>
            <w:hideMark/>
            <w:tcPrChange w:id="2470" w:author="Author">
              <w:tcPr>
                <w:tcW w:w="3145" w:type="pct"/>
                <w:tcBorders>
                  <w:top w:val="single" w:sz="4" w:space="0" w:color="auto"/>
                  <w:left w:val="single" w:sz="4" w:space="0" w:color="auto"/>
                  <w:bottom w:val="single" w:sz="4" w:space="0" w:color="auto"/>
                  <w:right w:val="single" w:sz="4" w:space="0" w:color="auto"/>
                </w:tcBorders>
                <w:hideMark/>
              </w:tcPr>
            </w:tcPrChange>
          </w:tcPr>
          <w:p w14:paraId="15CD4EA8" w14:textId="77777777" w:rsidR="006F28AF" w:rsidRDefault="006F28AF" w:rsidP="00B531DD">
            <w:pPr>
              <w:pStyle w:val="TableText"/>
              <w:rPr>
                <w:rFonts w:ascii="Garamond" w:hAnsi="Garamond"/>
                <w:bCs/>
              </w:rPr>
            </w:pPr>
            <w:r>
              <w:t>This is a DOM/XPath based parser used to parse the GUI filter data from the incoming source XML from Resource Management Reporting.</w:t>
            </w:r>
          </w:p>
        </w:tc>
      </w:tr>
      <w:tr w:rsidR="006F28AF" w14:paraId="2125E0DF" w14:textId="77777777" w:rsidTr="00A242DF">
        <w:trPr>
          <w:cantSplit/>
          <w:trPrChange w:id="2471" w:author="Author">
            <w:trPr>
              <w:cantSplit/>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hideMark/>
            <w:tcPrChange w:id="2472" w:author="Author">
              <w:tcPr>
                <w:tcW w:w="1855" w:type="pct"/>
                <w:tcBorders>
                  <w:top w:val="single" w:sz="4" w:space="0" w:color="auto"/>
                  <w:left w:val="single" w:sz="4" w:space="0" w:color="auto"/>
                  <w:bottom w:val="single" w:sz="4" w:space="0" w:color="auto"/>
                  <w:right w:val="single" w:sz="4" w:space="0" w:color="auto"/>
                </w:tcBorders>
                <w:shd w:val="clear" w:color="auto" w:fill="auto"/>
                <w:hideMark/>
              </w:tcPr>
            </w:tcPrChange>
          </w:tcPr>
          <w:p w14:paraId="7960F11A" w14:textId="77777777" w:rsidR="006F28AF" w:rsidRDefault="006F28AF" w:rsidP="00B531DD">
            <w:pPr>
              <w:pStyle w:val="TableText"/>
              <w:rPr>
                <w:b/>
              </w:rPr>
            </w:pPr>
            <w:proofErr w:type="spellStart"/>
            <w:r>
              <w:t>ReportsAndCharts.class</w:t>
            </w:r>
            <w:proofErr w:type="spellEnd"/>
          </w:p>
        </w:tc>
        <w:tc>
          <w:tcPr>
            <w:tcW w:w="3106" w:type="pct"/>
            <w:tcBorders>
              <w:top w:val="single" w:sz="4" w:space="0" w:color="auto"/>
              <w:left w:val="single" w:sz="4" w:space="0" w:color="auto"/>
              <w:bottom w:val="single" w:sz="4" w:space="0" w:color="auto"/>
              <w:right w:val="single" w:sz="4" w:space="0" w:color="auto"/>
            </w:tcBorders>
            <w:hideMark/>
            <w:tcPrChange w:id="2473" w:author="Author">
              <w:tcPr>
                <w:tcW w:w="3145" w:type="pct"/>
                <w:tcBorders>
                  <w:top w:val="single" w:sz="4" w:space="0" w:color="auto"/>
                  <w:left w:val="single" w:sz="4" w:space="0" w:color="auto"/>
                  <w:bottom w:val="single" w:sz="4" w:space="0" w:color="auto"/>
                  <w:right w:val="single" w:sz="4" w:space="0" w:color="auto"/>
                </w:tcBorders>
                <w:hideMark/>
              </w:tcPr>
            </w:tcPrChange>
          </w:tcPr>
          <w:p w14:paraId="170E7832" w14:textId="77777777" w:rsidR="006F28AF" w:rsidRDefault="006F28AF" w:rsidP="00B531DD">
            <w:pPr>
              <w:pStyle w:val="TableText"/>
              <w:rPr>
                <w:rFonts w:ascii="Garamond" w:hAnsi="Garamond"/>
              </w:rPr>
            </w:pPr>
            <w:r>
              <w:t>This is the reports implementation class which takes the data from the GUI and looks through the source XML for data needed to generate the reports and charts</w:t>
            </w:r>
          </w:p>
        </w:tc>
      </w:tr>
      <w:tr w:rsidR="006F28AF" w14:paraId="62076AA9" w14:textId="77777777" w:rsidTr="00A242DF">
        <w:trPr>
          <w:cantSplit/>
          <w:trPrChange w:id="2474" w:author="Author">
            <w:trPr>
              <w:cantSplit/>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hideMark/>
            <w:tcPrChange w:id="2475" w:author="Author">
              <w:tcPr>
                <w:tcW w:w="1855" w:type="pct"/>
                <w:tcBorders>
                  <w:top w:val="single" w:sz="4" w:space="0" w:color="auto"/>
                  <w:left w:val="single" w:sz="4" w:space="0" w:color="auto"/>
                  <w:bottom w:val="single" w:sz="4" w:space="0" w:color="auto"/>
                  <w:right w:val="single" w:sz="4" w:space="0" w:color="auto"/>
                </w:tcBorders>
                <w:shd w:val="clear" w:color="auto" w:fill="auto"/>
                <w:hideMark/>
              </w:tcPr>
            </w:tcPrChange>
          </w:tcPr>
          <w:p w14:paraId="45308229" w14:textId="77777777" w:rsidR="006F28AF" w:rsidRDefault="006F28AF" w:rsidP="00B531DD">
            <w:pPr>
              <w:pStyle w:val="TableText"/>
            </w:pPr>
            <w:proofErr w:type="spellStart"/>
            <w:r>
              <w:t>XPathQueryReplacer.class</w:t>
            </w:r>
            <w:proofErr w:type="spellEnd"/>
          </w:p>
        </w:tc>
        <w:tc>
          <w:tcPr>
            <w:tcW w:w="3106" w:type="pct"/>
            <w:tcBorders>
              <w:top w:val="single" w:sz="4" w:space="0" w:color="auto"/>
              <w:left w:val="single" w:sz="4" w:space="0" w:color="auto"/>
              <w:bottom w:val="single" w:sz="4" w:space="0" w:color="auto"/>
              <w:right w:val="single" w:sz="4" w:space="0" w:color="auto"/>
            </w:tcBorders>
            <w:hideMark/>
            <w:tcPrChange w:id="2476" w:author="Author">
              <w:tcPr>
                <w:tcW w:w="3145" w:type="pct"/>
                <w:tcBorders>
                  <w:top w:val="single" w:sz="4" w:space="0" w:color="auto"/>
                  <w:left w:val="single" w:sz="4" w:space="0" w:color="auto"/>
                  <w:bottom w:val="single" w:sz="4" w:space="0" w:color="auto"/>
                  <w:right w:val="single" w:sz="4" w:space="0" w:color="auto"/>
                </w:tcBorders>
                <w:hideMark/>
              </w:tcPr>
            </w:tcPrChange>
          </w:tcPr>
          <w:p w14:paraId="70FE2CBE" w14:textId="77777777" w:rsidR="006F28AF" w:rsidRDefault="006F28AF" w:rsidP="00B531DD">
            <w:pPr>
              <w:pStyle w:val="TableText"/>
            </w:pPr>
            <w:r>
              <w:t>This is a utility class used to append the incoming facility name into the Jasper Reports query.</w:t>
            </w:r>
          </w:p>
        </w:tc>
      </w:tr>
      <w:tr w:rsidR="006F28AF" w14:paraId="763A7CEC" w14:textId="77777777" w:rsidTr="00A242DF">
        <w:trPr>
          <w:cantSplit/>
          <w:trPrChange w:id="2477" w:author="Author">
            <w:trPr>
              <w:cantSplit/>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hideMark/>
            <w:tcPrChange w:id="2478" w:author="Author">
              <w:tcPr>
                <w:tcW w:w="1855" w:type="pct"/>
                <w:tcBorders>
                  <w:top w:val="single" w:sz="4" w:space="0" w:color="auto"/>
                  <w:left w:val="single" w:sz="4" w:space="0" w:color="auto"/>
                  <w:bottom w:val="single" w:sz="4" w:space="0" w:color="auto"/>
                  <w:right w:val="single" w:sz="4" w:space="0" w:color="auto"/>
                </w:tcBorders>
                <w:shd w:val="clear" w:color="auto" w:fill="auto"/>
                <w:hideMark/>
              </w:tcPr>
            </w:tcPrChange>
          </w:tcPr>
          <w:p w14:paraId="5193B620" w14:textId="77777777" w:rsidR="006F28AF" w:rsidRDefault="006F28AF" w:rsidP="00B531DD">
            <w:pPr>
              <w:pStyle w:val="TableText"/>
            </w:pPr>
            <w:proofErr w:type="spellStart"/>
            <w:r>
              <w:lastRenderedPageBreak/>
              <w:t>Utilities.class</w:t>
            </w:r>
            <w:proofErr w:type="spellEnd"/>
          </w:p>
        </w:tc>
        <w:tc>
          <w:tcPr>
            <w:tcW w:w="3106" w:type="pct"/>
            <w:tcBorders>
              <w:top w:val="single" w:sz="4" w:space="0" w:color="auto"/>
              <w:left w:val="single" w:sz="4" w:space="0" w:color="auto"/>
              <w:bottom w:val="single" w:sz="4" w:space="0" w:color="auto"/>
              <w:right w:val="single" w:sz="4" w:space="0" w:color="auto"/>
            </w:tcBorders>
            <w:hideMark/>
            <w:tcPrChange w:id="2479" w:author="Author">
              <w:tcPr>
                <w:tcW w:w="3145" w:type="pct"/>
                <w:tcBorders>
                  <w:top w:val="single" w:sz="4" w:space="0" w:color="auto"/>
                  <w:left w:val="single" w:sz="4" w:space="0" w:color="auto"/>
                  <w:bottom w:val="single" w:sz="4" w:space="0" w:color="auto"/>
                  <w:right w:val="single" w:sz="4" w:space="0" w:color="auto"/>
                </w:tcBorders>
                <w:hideMark/>
              </w:tcPr>
            </w:tcPrChange>
          </w:tcPr>
          <w:p w14:paraId="2ABED693" w14:textId="77777777" w:rsidR="006F28AF" w:rsidRDefault="006F28AF" w:rsidP="00B531DD">
            <w:pPr>
              <w:pStyle w:val="TableText"/>
            </w:pPr>
            <w:r>
              <w:t>This is another utility method which stores all required utility methods.</w:t>
            </w:r>
          </w:p>
        </w:tc>
      </w:tr>
      <w:tr w:rsidR="006F28AF" w14:paraId="334D4AF2" w14:textId="77777777" w:rsidTr="00A242DF">
        <w:trPr>
          <w:cantSplit/>
          <w:trPrChange w:id="2480" w:author="Author">
            <w:trPr>
              <w:cantSplit/>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hideMark/>
            <w:tcPrChange w:id="2481" w:author="Author">
              <w:tcPr>
                <w:tcW w:w="1855" w:type="pct"/>
                <w:tcBorders>
                  <w:top w:val="single" w:sz="4" w:space="0" w:color="auto"/>
                  <w:left w:val="single" w:sz="4" w:space="0" w:color="auto"/>
                  <w:bottom w:val="single" w:sz="4" w:space="0" w:color="auto"/>
                  <w:right w:val="single" w:sz="4" w:space="0" w:color="auto"/>
                </w:tcBorders>
                <w:shd w:val="clear" w:color="auto" w:fill="auto"/>
                <w:hideMark/>
              </w:tcPr>
            </w:tcPrChange>
          </w:tcPr>
          <w:p w14:paraId="3CD75A6D" w14:textId="77777777" w:rsidR="006F28AF" w:rsidRDefault="006F28AF" w:rsidP="00B531DD">
            <w:pPr>
              <w:pStyle w:val="TableText"/>
            </w:pPr>
            <w:proofErr w:type="spellStart"/>
            <w:r>
              <w:t>VSEConstants.class</w:t>
            </w:r>
            <w:proofErr w:type="spellEnd"/>
          </w:p>
        </w:tc>
        <w:tc>
          <w:tcPr>
            <w:tcW w:w="3106" w:type="pct"/>
            <w:tcBorders>
              <w:top w:val="single" w:sz="4" w:space="0" w:color="auto"/>
              <w:left w:val="single" w:sz="4" w:space="0" w:color="auto"/>
              <w:bottom w:val="single" w:sz="4" w:space="0" w:color="auto"/>
              <w:right w:val="single" w:sz="4" w:space="0" w:color="auto"/>
            </w:tcBorders>
            <w:hideMark/>
            <w:tcPrChange w:id="2482" w:author="Author">
              <w:tcPr>
                <w:tcW w:w="3145" w:type="pct"/>
                <w:tcBorders>
                  <w:top w:val="single" w:sz="4" w:space="0" w:color="auto"/>
                  <w:left w:val="single" w:sz="4" w:space="0" w:color="auto"/>
                  <w:bottom w:val="single" w:sz="4" w:space="0" w:color="auto"/>
                  <w:right w:val="single" w:sz="4" w:space="0" w:color="auto"/>
                </w:tcBorders>
                <w:hideMark/>
              </w:tcPr>
            </w:tcPrChange>
          </w:tcPr>
          <w:p w14:paraId="2CB4E8A2" w14:textId="77777777" w:rsidR="006F28AF" w:rsidRDefault="006F28AF" w:rsidP="00B531DD">
            <w:pPr>
              <w:pStyle w:val="TableText"/>
            </w:pPr>
            <w:r>
              <w:t>This is a method which holds all constant values for the application’s use.</w:t>
            </w:r>
          </w:p>
        </w:tc>
      </w:tr>
      <w:tr w:rsidR="006F28AF" w14:paraId="49052E8F" w14:textId="77777777" w:rsidTr="00A242DF">
        <w:trPr>
          <w:cantSplit/>
          <w:trPrChange w:id="2483" w:author="Author">
            <w:trPr>
              <w:cantSplit/>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hideMark/>
            <w:tcPrChange w:id="2484" w:author="Author">
              <w:tcPr>
                <w:tcW w:w="1855" w:type="pct"/>
                <w:tcBorders>
                  <w:top w:val="single" w:sz="4" w:space="0" w:color="auto"/>
                  <w:left w:val="single" w:sz="4" w:space="0" w:color="auto"/>
                  <w:bottom w:val="single" w:sz="4" w:space="0" w:color="auto"/>
                  <w:right w:val="single" w:sz="4" w:space="0" w:color="auto"/>
                </w:tcBorders>
                <w:shd w:val="clear" w:color="auto" w:fill="auto"/>
                <w:hideMark/>
              </w:tcPr>
            </w:tcPrChange>
          </w:tcPr>
          <w:p w14:paraId="3740F351" w14:textId="77777777" w:rsidR="006F28AF" w:rsidRDefault="006F28AF" w:rsidP="00B531DD">
            <w:pPr>
              <w:pStyle w:val="TableText"/>
            </w:pPr>
            <w:r>
              <w:t>Build.xml</w:t>
            </w:r>
          </w:p>
        </w:tc>
        <w:tc>
          <w:tcPr>
            <w:tcW w:w="3106" w:type="pct"/>
            <w:tcBorders>
              <w:top w:val="single" w:sz="4" w:space="0" w:color="auto"/>
              <w:left w:val="single" w:sz="4" w:space="0" w:color="auto"/>
              <w:bottom w:val="single" w:sz="4" w:space="0" w:color="auto"/>
              <w:right w:val="single" w:sz="4" w:space="0" w:color="auto"/>
            </w:tcBorders>
            <w:hideMark/>
            <w:tcPrChange w:id="2485" w:author="Author">
              <w:tcPr>
                <w:tcW w:w="3145" w:type="pct"/>
                <w:tcBorders>
                  <w:top w:val="single" w:sz="4" w:space="0" w:color="auto"/>
                  <w:left w:val="single" w:sz="4" w:space="0" w:color="auto"/>
                  <w:bottom w:val="single" w:sz="4" w:space="0" w:color="auto"/>
                  <w:right w:val="single" w:sz="4" w:space="0" w:color="auto"/>
                </w:tcBorders>
                <w:hideMark/>
              </w:tcPr>
            </w:tcPrChange>
          </w:tcPr>
          <w:p w14:paraId="51C33641" w14:textId="77777777" w:rsidR="006F28AF" w:rsidRDefault="006F28AF" w:rsidP="00B531DD">
            <w:pPr>
              <w:pStyle w:val="TableText"/>
            </w:pPr>
            <w:r>
              <w:t>This is the ant script which is used for building the jar file with all dependencies.</w:t>
            </w:r>
          </w:p>
        </w:tc>
      </w:tr>
    </w:tbl>
    <w:p w14:paraId="66D800B5" w14:textId="77777777" w:rsidR="006F28AF" w:rsidRDefault="006F28AF" w:rsidP="0067132E">
      <w:pPr>
        <w:pStyle w:val="Heading3"/>
        <w:numPr>
          <w:ilvl w:val="2"/>
          <w:numId w:val="37"/>
        </w:numPr>
      </w:pPr>
      <w:bookmarkStart w:id="2486" w:name="_Toc426776920"/>
      <w:bookmarkStart w:id="2487" w:name="_Toc513557831"/>
      <w:r>
        <w:t>Report Viewer Functionality</w:t>
      </w:r>
      <w:bookmarkEnd w:id="2486"/>
      <w:bookmarkEnd w:id="2487"/>
    </w:p>
    <w:p w14:paraId="07A01B04" w14:textId="77777777" w:rsidR="006F28AF" w:rsidRDefault="006F28AF" w:rsidP="006F28AF">
      <w:pPr>
        <w:pStyle w:val="BodyText"/>
      </w:pPr>
      <w:r w:rsidRPr="009737BB">
        <w:t>The Reports tab of the VISTA SCHEDULING GUI application launches the Resource Management Reporting Filter window where a user can input filters values such as the Report Type, Date Aggregate and Date values for the reports that they wish to display. This UI is shown below:</w:t>
      </w:r>
    </w:p>
    <w:p w14:paraId="24391437" w14:textId="77777777" w:rsidR="006F28AF" w:rsidRDefault="006F28AF" w:rsidP="006F28AF">
      <w:pPr>
        <w:pStyle w:val="BodyText"/>
        <w:jc w:val="center"/>
      </w:pPr>
      <w:r w:rsidRPr="00205486">
        <w:rPr>
          <w:noProof/>
        </w:rPr>
        <w:drawing>
          <wp:inline distT="0" distB="0" distL="0" distR="0" wp14:anchorId="1F9E1502" wp14:editId="2525EF6E">
            <wp:extent cx="5753100" cy="2390775"/>
            <wp:effectExtent l="0" t="0" r="0" b="9525"/>
            <wp:docPr id="62" name="Picture 62" descr="report viewer functionality window" title="Report Viewer Functionality"/>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3100" cy="2390775"/>
                    </a:xfrm>
                    <a:prstGeom prst="rect">
                      <a:avLst/>
                    </a:prstGeom>
                  </pic:spPr>
                </pic:pic>
              </a:graphicData>
            </a:graphic>
          </wp:inline>
        </w:drawing>
      </w:r>
    </w:p>
    <w:p w14:paraId="3CC93874" w14:textId="399F18CA" w:rsidR="006F28AF" w:rsidRDefault="006F28AF" w:rsidP="006F28AF">
      <w:pPr>
        <w:pStyle w:val="Caption"/>
        <w:jc w:val="center"/>
      </w:pPr>
      <w:bookmarkStart w:id="2488" w:name="_Toc513557877"/>
      <w:r>
        <w:t xml:space="preserve">Figure </w:t>
      </w:r>
      <w:fldSimple w:instr=" SEQ Figure \* ARABIC ">
        <w:r w:rsidR="00BE4505">
          <w:rPr>
            <w:noProof/>
          </w:rPr>
          <w:t>42</w:t>
        </w:r>
      </w:fldSimple>
      <w:r>
        <w:t>: Report Viewer Functionality</w:t>
      </w:r>
      <w:bookmarkEnd w:id="2488"/>
    </w:p>
    <w:p w14:paraId="0E879602" w14:textId="77777777" w:rsidR="006F28AF" w:rsidRDefault="006F28AF" w:rsidP="006F28AF">
      <w:pPr>
        <w:pStyle w:val="BodyText"/>
      </w:pPr>
      <w:r w:rsidRPr="009737BB">
        <w:t>After a User selects the first 3 filters for a Report and they click the submit button, they are presented with the Report Console Application with another set of filter inputs that they can use to further filter report data.</w:t>
      </w:r>
    </w:p>
    <w:p w14:paraId="0292725E" w14:textId="77777777" w:rsidR="006F28AF" w:rsidRDefault="006F28AF" w:rsidP="006F28AF">
      <w:pPr>
        <w:pStyle w:val="BodyText"/>
        <w:jc w:val="center"/>
      </w:pPr>
      <w:r w:rsidRPr="00205486">
        <w:rPr>
          <w:noProof/>
        </w:rPr>
        <w:lastRenderedPageBreak/>
        <w:drawing>
          <wp:inline distT="0" distB="0" distL="0" distR="0" wp14:anchorId="15833EFB" wp14:editId="5373857F">
            <wp:extent cx="5943600" cy="4160520"/>
            <wp:effectExtent l="0" t="0" r="0" b="0"/>
            <wp:docPr id="63" name="Picture 63" descr="Report Console window" title="Report Console"/>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473A36FF" w14:textId="58437494" w:rsidR="006F28AF" w:rsidRDefault="006F28AF" w:rsidP="006F28AF">
      <w:pPr>
        <w:pStyle w:val="Caption"/>
        <w:jc w:val="center"/>
      </w:pPr>
      <w:bookmarkStart w:id="2489" w:name="_Toc513557878"/>
      <w:r>
        <w:t xml:space="preserve">Figure </w:t>
      </w:r>
      <w:fldSimple w:instr=" SEQ Figure \* ARABIC ">
        <w:r w:rsidR="00BE4505">
          <w:rPr>
            <w:noProof/>
          </w:rPr>
          <w:t>43</w:t>
        </w:r>
      </w:fldSimple>
      <w:r>
        <w:t>: Report Console</w:t>
      </w:r>
      <w:bookmarkEnd w:id="2489"/>
    </w:p>
    <w:p w14:paraId="1F5CACFB" w14:textId="77777777" w:rsidR="006F28AF" w:rsidRPr="00CF4778" w:rsidRDefault="006F28AF" w:rsidP="0067132E">
      <w:pPr>
        <w:pStyle w:val="Heading3"/>
        <w:numPr>
          <w:ilvl w:val="2"/>
          <w:numId w:val="37"/>
        </w:numPr>
      </w:pPr>
      <w:bookmarkStart w:id="2490" w:name="_Toc426776921"/>
      <w:bookmarkStart w:id="2491" w:name="_Toc513557832"/>
      <w:r w:rsidRPr="00CF4778">
        <w:t>Report Viewer Error Handling and Resolution</w:t>
      </w:r>
      <w:bookmarkEnd w:id="2490"/>
      <w:bookmarkEnd w:id="2491"/>
    </w:p>
    <w:p w14:paraId="4164E995" w14:textId="77777777" w:rsidR="006F28AF" w:rsidRPr="00CF4778" w:rsidRDefault="006F28AF" w:rsidP="006F28AF">
      <w:pPr>
        <w:pStyle w:val="BodyText"/>
      </w:pPr>
      <w:r w:rsidRPr="00CF4778">
        <w:t xml:space="preserve">The VISTA SCHEDULING GUI application is designed to launch the Resource Management Reporting Application within a Java Virtual Machines (JVM) window by executing the compiled java application (.jar) file with an argument to provide the location of the folder where the data source file (SDEC_VSE.xml) and the </w:t>
      </w:r>
      <w:proofErr w:type="spellStart"/>
      <w:r w:rsidRPr="00CF4778">
        <w:t>JasperReport</w:t>
      </w:r>
      <w:proofErr w:type="spellEnd"/>
      <w:r w:rsidRPr="00CF4778">
        <w:t xml:space="preserve"> template files (.</w:t>
      </w:r>
      <w:proofErr w:type="spellStart"/>
      <w:r w:rsidRPr="00CF4778">
        <w:t>jrxml</w:t>
      </w:r>
      <w:proofErr w:type="spellEnd"/>
      <w:r w:rsidRPr="00CF4778">
        <w:t>). An example of the command to launch the Resource Management Reporting Application with the required argument is shown below:</w:t>
      </w:r>
    </w:p>
    <w:p w14:paraId="5761CF25" w14:textId="77777777" w:rsidR="006F28AF" w:rsidRPr="00CF4778" w:rsidRDefault="006F28AF" w:rsidP="006F28AF">
      <w:pPr>
        <w:pStyle w:val="BodyText"/>
        <w:rPr>
          <w:b/>
          <w:i/>
        </w:rPr>
      </w:pPr>
      <w:r w:rsidRPr="00CF4778">
        <w:rPr>
          <w:b/>
          <w:i/>
        </w:rPr>
        <w:t>Java -jar SDEC_VSE_ReportConsole.jar C:\Users\VA_User\Documents</w:t>
      </w:r>
    </w:p>
    <w:p w14:paraId="5E54AC5C" w14:textId="77777777" w:rsidR="006F28AF" w:rsidRPr="00CF4778" w:rsidRDefault="006F28AF" w:rsidP="006F28AF">
      <w:pPr>
        <w:pStyle w:val="BodyText"/>
      </w:pPr>
      <w:r w:rsidRPr="00CF4778">
        <w:t>If the path to the folder provided in the argument does not exist or is otherwise invalid, then the user will see an error window</w:t>
      </w:r>
      <w:r>
        <w:t>.</w:t>
      </w:r>
    </w:p>
    <w:p w14:paraId="7165312B" w14:textId="77777777" w:rsidR="006F28AF" w:rsidRDefault="006F28AF" w:rsidP="006F28AF">
      <w:pPr>
        <w:pStyle w:val="BodyText"/>
      </w:pPr>
      <w:r w:rsidRPr="00CF4778">
        <w:t>Some of the causes and potential r</w:t>
      </w:r>
      <w:r>
        <w:t>esolution of this errors are listed in the sections below.</w:t>
      </w:r>
    </w:p>
    <w:p w14:paraId="521C201A" w14:textId="77777777" w:rsidR="006F28AF" w:rsidRDefault="006F28AF" w:rsidP="0067132E">
      <w:pPr>
        <w:pStyle w:val="Heading4"/>
        <w:numPr>
          <w:ilvl w:val="3"/>
          <w:numId w:val="37"/>
        </w:numPr>
      </w:pPr>
      <w:bookmarkStart w:id="2492" w:name="_Toc426776922"/>
      <w:bookmarkStart w:id="2493" w:name="_Toc513557833"/>
      <w:r>
        <w:t>Invalid Folder or Folder Does Not E</w:t>
      </w:r>
      <w:r w:rsidRPr="00F72A3E">
        <w:t>xist</w:t>
      </w:r>
      <w:bookmarkEnd w:id="2492"/>
      <w:bookmarkEnd w:id="2493"/>
    </w:p>
    <w:p w14:paraId="1C086B6D" w14:textId="77777777" w:rsidR="006F28AF" w:rsidRDefault="006F28AF" w:rsidP="006F28AF">
      <w:pPr>
        <w:pStyle w:val="BodyText"/>
      </w:pPr>
      <w:r w:rsidRPr="00F72A3E">
        <w:t xml:space="preserve">When the folder location provided to the </w:t>
      </w:r>
      <w:r w:rsidRPr="001F650F">
        <w:t xml:space="preserve">Resource Management Reporting </w:t>
      </w:r>
      <w:r>
        <w:t>java a</w:t>
      </w:r>
      <w:r w:rsidRPr="001F650F">
        <w:t xml:space="preserve">pplication </w:t>
      </w:r>
      <w:r w:rsidRPr="00F72A3E">
        <w:t xml:space="preserve">does not exist, an error window is displayed. The VS GUI application uses the HOMEPATH windows environment variable to determine the documents folder for storing the </w:t>
      </w:r>
      <w:r>
        <w:t>application</w:t>
      </w:r>
      <w:r w:rsidRPr="00F72A3E">
        <w:t xml:space="preserve"> working files, i.e. the .xml and .</w:t>
      </w:r>
      <w:proofErr w:type="spellStart"/>
      <w:r w:rsidRPr="00F72A3E">
        <w:t>jrxml</w:t>
      </w:r>
      <w:proofErr w:type="spellEnd"/>
      <w:r w:rsidRPr="00F72A3E">
        <w:t xml:space="preserve"> files, check the value set for the HOMEPATH variable to confirm that the folder is valid and that the user is has access to this folder.</w:t>
      </w:r>
    </w:p>
    <w:p w14:paraId="0A0DF03F" w14:textId="77777777" w:rsidR="006F28AF" w:rsidRPr="00246E52" w:rsidRDefault="006F28AF" w:rsidP="0067132E">
      <w:pPr>
        <w:pStyle w:val="Heading4"/>
        <w:numPr>
          <w:ilvl w:val="3"/>
          <w:numId w:val="37"/>
        </w:numPr>
      </w:pPr>
      <w:bookmarkStart w:id="2494" w:name="_Toc426776923"/>
      <w:bookmarkStart w:id="2495" w:name="_Toc513557834"/>
      <w:r w:rsidRPr="00246E52">
        <w:lastRenderedPageBreak/>
        <w:t>Missing Source Data File (SDEC_VSE.xml)</w:t>
      </w:r>
      <w:bookmarkEnd w:id="2494"/>
      <w:bookmarkEnd w:id="2495"/>
    </w:p>
    <w:p w14:paraId="53C6447A" w14:textId="77777777" w:rsidR="006F28AF" w:rsidRPr="00246E52" w:rsidRDefault="006F28AF" w:rsidP="006F28AF">
      <w:pPr>
        <w:pStyle w:val="BodyText"/>
      </w:pPr>
      <w:r w:rsidRPr="00246E52">
        <w:t>The VISTA SCHEDULING GUI application uses RPCs to download the source data XML file from the central server to the folder path set by the HOMEPATH environment variable on the user’s local workstation. When a user launches the Resource Management Reporting Application, this XML files is accessed and parsed by the application in order to render the report content, if there was an issue with downloading the XML file either because of access permission issue or an invalid folder path and the file is missing from the designated HOMEPATH folder, then the user would see an empty Report Viewer window as shown below:</w:t>
      </w:r>
    </w:p>
    <w:p w14:paraId="783DE0DF" w14:textId="77777777" w:rsidR="006F28AF" w:rsidRDefault="006F28AF" w:rsidP="006F28AF">
      <w:pPr>
        <w:pStyle w:val="BodyText"/>
      </w:pPr>
      <w:r>
        <w:rPr>
          <w:noProof/>
        </w:rPr>
        <w:drawing>
          <wp:inline distT="0" distB="0" distL="0" distR="0" wp14:anchorId="00FEED79" wp14:editId="04327692">
            <wp:extent cx="5943600" cy="4754880"/>
            <wp:effectExtent l="0" t="0" r="0" b="7620"/>
            <wp:docPr id="5" name="Picture 5" descr="Report Viewer window" title="Repor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s Report Consol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78E8C212" w14:textId="1B3D2E89" w:rsidR="006F28AF" w:rsidRDefault="006F28AF" w:rsidP="006F28AF">
      <w:pPr>
        <w:pStyle w:val="Caption"/>
        <w:jc w:val="center"/>
      </w:pPr>
      <w:bookmarkStart w:id="2496" w:name="_Toc513557879"/>
      <w:r w:rsidRPr="00CF4778">
        <w:t xml:space="preserve">Figure </w:t>
      </w:r>
      <w:fldSimple w:instr=" SEQ Figure \* ARABIC ">
        <w:r w:rsidR="00BE4505">
          <w:rPr>
            <w:noProof/>
          </w:rPr>
          <w:t>44</w:t>
        </w:r>
      </w:fldSimple>
      <w:r w:rsidRPr="00CF4778">
        <w:t xml:space="preserve">: Report </w:t>
      </w:r>
      <w:r>
        <w:t>Viewer</w:t>
      </w:r>
      <w:bookmarkEnd w:id="2496"/>
    </w:p>
    <w:p w14:paraId="146A1E82" w14:textId="77777777" w:rsidR="006F28AF" w:rsidRDefault="006F28AF" w:rsidP="006F28AF">
      <w:pPr>
        <w:pStyle w:val="BodyText"/>
      </w:pPr>
      <w:r>
        <w:t>In order to resolve this issue, check that the user has the right permissions to the HOMEPATH folder and also check that the folder name that is set in this environment variable does not have invalid characters such as "$" or "&amp;" that may can cause the process of parsing the folder name to fail. If there are invalid characters in the folder name then this issue may have to be escalated to the development team to review and resolve.</w:t>
      </w:r>
    </w:p>
    <w:p w14:paraId="46211F58" w14:textId="77777777" w:rsidR="006F28AF" w:rsidRDefault="006F28AF" w:rsidP="0067132E">
      <w:pPr>
        <w:pStyle w:val="Heading4"/>
        <w:numPr>
          <w:ilvl w:val="3"/>
          <w:numId w:val="37"/>
        </w:numPr>
      </w:pPr>
      <w:bookmarkStart w:id="2497" w:name="_Toc426776924"/>
      <w:bookmarkStart w:id="2498" w:name="_Toc513557835"/>
      <w:r w:rsidRPr="00B92C1F">
        <w:lastRenderedPageBreak/>
        <w:t>Java Application Exception Error Logs</w:t>
      </w:r>
      <w:bookmarkEnd w:id="2497"/>
      <w:bookmarkEnd w:id="2498"/>
    </w:p>
    <w:p w14:paraId="7FBC3CB2" w14:textId="77777777" w:rsidR="006F28AF" w:rsidRDefault="006F28AF" w:rsidP="006F28AF">
      <w:pPr>
        <w:pStyle w:val="BodyText"/>
      </w:pPr>
      <w:r>
        <w:t xml:space="preserve">The </w:t>
      </w:r>
      <w:r w:rsidRPr="001F650F">
        <w:t xml:space="preserve">Resource Management Reporting Application </w:t>
      </w:r>
      <w:r>
        <w:t xml:space="preserve">is designed to log java exception errors to a log file “SDEC_VSE_LOG.log”. This log file is usually created in the same working folder as the .XML data source file and .JRXML </w:t>
      </w:r>
      <w:proofErr w:type="spellStart"/>
      <w:r>
        <w:t>JasperReport</w:t>
      </w:r>
      <w:proofErr w:type="spellEnd"/>
      <w:r>
        <w:t xml:space="preserve"> template files. The java exceptions logged into the file provide critical information for diagnosing issues with launching and using the </w:t>
      </w:r>
      <w:r w:rsidRPr="001F650F">
        <w:t>Resource Management Reporting Application</w:t>
      </w:r>
      <w:r>
        <w:t>. An excerpt from the contents of the log file below shows a scenario where the data source XML file was not found by the application at runtime, in this case the issue will have to be resolved by ensuring that the XML file was properly created and loaded into the correct folder as expected by the application.</w:t>
      </w:r>
    </w:p>
    <w:p w14:paraId="73716EAC" w14:textId="77777777" w:rsidR="006F28AF" w:rsidRPr="00950095" w:rsidRDefault="006F28AF" w:rsidP="006F28AF">
      <w:pPr>
        <w:pStyle w:val="BodyText"/>
        <w:ind w:left="720"/>
        <w:rPr>
          <w:i/>
          <w:sz w:val="22"/>
          <w:szCs w:val="22"/>
        </w:rPr>
      </w:pPr>
      <w:r w:rsidRPr="00950095">
        <w:rPr>
          <w:i/>
          <w:sz w:val="22"/>
          <w:szCs w:val="22"/>
        </w:rPr>
        <w:t xml:space="preserve">Jun 01, 2015 7:53:59 PM </w:t>
      </w:r>
      <w:proofErr w:type="spellStart"/>
      <w:r w:rsidRPr="00950095">
        <w:rPr>
          <w:i/>
          <w:sz w:val="22"/>
          <w:szCs w:val="22"/>
        </w:rPr>
        <w:t>gov.va.med.scheduling.utilities.Utilities</w:t>
      </w:r>
      <w:proofErr w:type="spellEnd"/>
      <w:r w:rsidRPr="00950095">
        <w:rPr>
          <w:i/>
          <w:sz w:val="22"/>
          <w:szCs w:val="22"/>
        </w:rPr>
        <w:t xml:space="preserve"> logger</w:t>
      </w:r>
    </w:p>
    <w:p w14:paraId="61AFBFFB" w14:textId="77777777" w:rsidR="006F28AF" w:rsidRPr="00950095" w:rsidRDefault="006F28AF" w:rsidP="006F28AF">
      <w:pPr>
        <w:pStyle w:val="BodyText"/>
        <w:ind w:left="720"/>
        <w:rPr>
          <w:i/>
          <w:sz w:val="22"/>
          <w:szCs w:val="22"/>
        </w:rPr>
      </w:pPr>
      <w:r w:rsidRPr="00950095">
        <w:rPr>
          <w:i/>
          <w:sz w:val="22"/>
          <w:szCs w:val="22"/>
        </w:rPr>
        <w:t>INFO: Exception in XML Parser</w:t>
      </w:r>
    </w:p>
    <w:p w14:paraId="2E64F7FF" w14:textId="77777777" w:rsidR="006F28AF" w:rsidRPr="00950095" w:rsidRDefault="006F28AF" w:rsidP="006F28AF">
      <w:pPr>
        <w:pStyle w:val="BodyText"/>
        <w:ind w:left="720"/>
        <w:rPr>
          <w:i/>
          <w:sz w:val="22"/>
          <w:szCs w:val="22"/>
        </w:rPr>
      </w:pPr>
      <w:r w:rsidRPr="00950095">
        <w:rPr>
          <w:i/>
          <w:sz w:val="22"/>
          <w:szCs w:val="22"/>
        </w:rPr>
        <w:t xml:space="preserve">Jun 01, 2015 7:53:59 PM </w:t>
      </w:r>
      <w:proofErr w:type="spellStart"/>
      <w:r w:rsidRPr="00950095">
        <w:rPr>
          <w:i/>
          <w:sz w:val="22"/>
          <w:szCs w:val="22"/>
        </w:rPr>
        <w:t>gov.va.med.scheduling.utilities.Utilities</w:t>
      </w:r>
      <w:proofErr w:type="spellEnd"/>
      <w:r w:rsidRPr="00950095">
        <w:rPr>
          <w:i/>
          <w:sz w:val="22"/>
          <w:szCs w:val="22"/>
        </w:rPr>
        <w:t xml:space="preserve"> logger</w:t>
      </w:r>
    </w:p>
    <w:p w14:paraId="728AB61E" w14:textId="77777777" w:rsidR="006F28AF" w:rsidRPr="00950095" w:rsidRDefault="006F28AF" w:rsidP="006F28AF">
      <w:pPr>
        <w:pStyle w:val="BodyText"/>
        <w:ind w:left="720"/>
        <w:rPr>
          <w:i/>
          <w:sz w:val="22"/>
          <w:szCs w:val="22"/>
        </w:rPr>
      </w:pPr>
      <w:r w:rsidRPr="00950095">
        <w:rPr>
          <w:i/>
          <w:sz w:val="22"/>
          <w:szCs w:val="22"/>
        </w:rPr>
        <w:t xml:space="preserve">INFO: </w:t>
      </w:r>
      <w:proofErr w:type="spellStart"/>
      <w:r w:rsidRPr="00950095">
        <w:rPr>
          <w:i/>
          <w:sz w:val="22"/>
          <w:szCs w:val="22"/>
        </w:rPr>
        <w:t>java.io.FileNotFoundException</w:t>
      </w:r>
      <w:proofErr w:type="spellEnd"/>
      <w:r w:rsidRPr="00950095">
        <w:rPr>
          <w:i/>
          <w:sz w:val="22"/>
          <w:szCs w:val="22"/>
        </w:rPr>
        <w:t>: C:\temp\Test My Documents\SDEC_VSE.XML (The system cannot find the file specified)</w:t>
      </w:r>
    </w:p>
    <w:p w14:paraId="4E799DD9" w14:textId="77777777" w:rsidR="006F28AF" w:rsidRPr="00950095" w:rsidRDefault="006F28AF" w:rsidP="006F28AF">
      <w:pPr>
        <w:pStyle w:val="BodyText"/>
        <w:ind w:left="720"/>
        <w:rPr>
          <w:i/>
          <w:sz w:val="22"/>
          <w:szCs w:val="22"/>
        </w:rPr>
      </w:pPr>
      <w:r w:rsidRPr="00950095">
        <w:rPr>
          <w:i/>
          <w:sz w:val="22"/>
          <w:szCs w:val="22"/>
        </w:rPr>
        <w:tab/>
        <w:t xml:space="preserve">at </w:t>
      </w:r>
      <w:proofErr w:type="spellStart"/>
      <w:r w:rsidRPr="00950095">
        <w:rPr>
          <w:i/>
          <w:sz w:val="22"/>
          <w:szCs w:val="22"/>
        </w:rPr>
        <w:t>java.io.FileInputStream.open</w:t>
      </w:r>
      <w:proofErr w:type="spellEnd"/>
      <w:r w:rsidRPr="00950095">
        <w:rPr>
          <w:i/>
          <w:sz w:val="22"/>
          <w:szCs w:val="22"/>
        </w:rPr>
        <w:t>(Native Method)</w:t>
      </w:r>
    </w:p>
    <w:p w14:paraId="2AA97EE7" w14:textId="77777777" w:rsidR="006F28AF" w:rsidRPr="00950095" w:rsidRDefault="006F28AF" w:rsidP="006F28AF">
      <w:pPr>
        <w:pStyle w:val="BodyText"/>
        <w:ind w:left="720"/>
        <w:rPr>
          <w:i/>
          <w:sz w:val="22"/>
          <w:szCs w:val="22"/>
        </w:rPr>
      </w:pPr>
      <w:r w:rsidRPr="00950095">
        <w:rPr>
          <w:i/>
          <w:sz w:val="22"/>
          <w:szCs w:val="22"/>
        </w:rPr>
        <w:tab/>
        <w:t xml:space="preserve">at </w:t>
      </w:r>
      <w:proofErr w:type="spellStart"/>
      <w:r w:rsidRPr="00950095">
        <w:rPr>
          <w:i/>
          <w:sz w:val="22"/>
          <w:szCs w:val="22"/>
        </w:rPr>
        <w:t>java.io.FileInputStream</w:t>
      </w:r>
      <w:proofErr w:type="spellEnd"/>
      <w:r w:rsidRPr="00950095">
        <w:rPr>
          <w:i/>
          <w:sz w:val="22"/>
          <w:szCs w:val="22"/>
        </w:rPr>
        <w:t>.&lt;</w:t>
      </w:r>
      <w:proofErr w:type="spellStart"/>
      <w:r w:rsidRPr="00950095">
        <w:rPr>
          <w:i/>
          <w:sz w:val="22"/>
          <w:szCs w:val="22"/>
        </w:rPr>
        <w:t>init</w:t>
      </w:r>
      <w:proofErr w:type="spellEnd"/>
      <w:r w:rsidRPr="00950095">
        <w:rPr>
          <w:i/>
          <w:sz w:val="22"/>
          <w:szCs w:val="22"/>
        </w:rPr>
        <w:t>&gt;(Unknown Source)</w:t>
      </w:r>
    </w:p>
    <w:p w14:paraId="43761B11" w14:textId="77777777" w:rsidR="006F28AF" w:rsidRPr="00950095" w:rsidRDefault="006F28AF" w:rsidP="006F28AF">
      <w:pPr>
        <w:pStyle w:val="BodyText"/>
        <w:ind w:left="720"/>
        <w:rPr>
          <w:i/>
          <w:sz w:val="22"/>
          <w:szCs w:val="22"/>
        </w:rPr>
      </w:pPr>
      <w:r w:rsidRPr="00950095">
        <w:rPr>
          <w:i/>
          <w:sz w:val="22"/>
          <w:szCs w:val="22"/>
        </w:rPr>
        <w:tab/>
        <w:t xml:space="preserve">at </w:t>
      </w:r>
      <w:proofErr w:type="spellStart"/>
      <w:r w:rsidRPr="00950095">
        <w:rPr>
          <w:i/>
          <w:sz w:val="22"/>
          <w:szCs w:val="22"/>
        </w:rPr>
        <w:t>java.io.FileReader</w:t>
      </w:r>
      <w:proofErr w:type="spellEnd"/>
      <w:r w:rsidRPr="00950095">
        <w:rPr>
          <w:i/>
          <w:sz w:val="22"/>
          <w:szCs w:val="22"/>
        </w:rPr>
        <w:t>.&lt;</w:t>
      </w:r>
      <w:proofErr w:type="spellStart"/>
      <w:r w:rsidRPr="00950095">
        <w:rPr>
          <w:i/>
          <w:sz w:val="22"/>
          <w:szCs w:val="22"/>
        </w:rPr>
        <w:t>init</w:t>
      </w:r>
      <w:proofErr w:type="spellEnd"/>
      <w:r w:rsidRPr="00950095">
        <w:rPr>
          <w:i/>
          <w:sz w:val="22"/>
          <w:szCs w:val="22"/>
        </w:rPr>
        <w:t>&gt;(Unknown Source)</w:t>
      </w:r>
    </w:p>
    <w:p w14:paraId="24F92907" w14:textId="77777777" w:rsidR="006F28AF" w:rsidRPr="00950095" w:rsidRDefault="006F28AF" w:rsidP="006F28AF">
      <w:pPr>
        <w:pStyle w:val="BodyText"/>
        <w:ind w:left="720"/>
        <w:rPr>
          <w:i/>
          <w:sz w:val="22"/>
          <w:szCs w:val="22"/>
        </w:rPr>
      </w:pPr>
      <w:r w:rsidRPr="00950095">
        <w:rPr>
          <w:i/>
          <w:sz w:val="22"/>
          <w:szCs w:val="22"/>
        </w:rPr>
        <w:tab/>
        <w:t>at gov.va.med.scheduling.infra.XMLParser.replaceAposInXML(XMLParser.java:304)</w:t>
      </w:r>
    </w:p>
    <w:p w14:paraId="05A7C0D2" w14:textId="77777777" w:rsidR="006F28AF" w:rsidRPr="00950095" w:rsidRDefault="006F28AF" w:rsidP="006F28AF">
      <w:pPr>
        <w:pStyle w:val="BodyText"/>
        <w:ind w:left="720"/>
        <w:rPr>
          <w:i/>
          <w:sz w:val="22"/>
          <w:szCs w:val="22"/>
        </w:rPr>
      </w:pPr>
      <w:r w:rsidRPr="00950095">
        <w:rPr>
          <w:i/>
          <w:sz w:val="22"/>
          <w:szCs w:val="22"/>
        </w:rPr>
        <w:tab/>
        <w:t>at gov.va.med.scheduling.infra.XMLParser.loadFilters(XMLParser.java:49)</w:t>
      </w:r>
    </w:p>
    <w:p w14:paraId="0F9CF283" w14:textId="77777777" w:rsidR="006F28AF" w:rsidRPr="00950095" w:rsidRDefault="006F28AF" w:rsidP="006F28AF">
      <w:pPr>
        <w:pStyle w:val="BodyText"/>
        <w:ind w:left="720"/>
        <w:rPr>
          <w:i/>
          <w:sz w:val="22"/>
          <w:szCs w:val="22"/>
        </w:rPr>
      </w:pPr>
      <w:r w:rsidRPr="00950095">
        <w:rPr>
          <w:i/>
          <w:sz w:val="22"/>
          <w:szCs w:val="22"/>
        </w:rPr>
        <w:tab/>
        <w:t>at gov.va.med.scheduling.ui.ReportConsole.getFacilityName(ReportConsole.java:433)</w:t>
      </w:r>
    </w:p>
    <w:p w14:paraId="1310443D" w14:textId="77777777" w:rsidR="006F28AF" w:rsidRPr="00950095" w:rsidRDefault="006F28AF" w:rsidP="006F28AF">
      <w:pPr>
        <w:pStyle w:val="BodyText"/>
        <w:ind w:left="720"/>
        <w:rPr>
          <w:i/>
          <w:sz w:val="22"/>
          <w:szCs w:val="22"/>
        </w:rPr>
      </w:pPr>
      <w:r w:rsidRPr="00950095">
        <w:rPr>
          <w:i/>
          <w:sz w:val="22"/>
          <w:szCs w:val="22"/>
        </w:rPr>
        <w:tab/>
        <w:t>at gov.va.med.scheduling.ui.ReportConsole.&lt;init&gt;(ReportConsole.java:53)</w:t>
      </w:r>
    </w:p>
    <w:p w14:paraId="721697EC" w14:textId="77777777" w:rsidR="006F28AF" w:rsidRPr="00950095" w:rsidRDefault="006F28AF" w:rsidP="006F28AF">
      <w:pPr>
        <w:pStyle w:val="BodyText"/>
        <w:ind w:left="720"/>
        <w:rPr>
          <w:sz w:val="22"/>
          <w:szCs w:val="22"/>
        </w:rPr>
      </w:pPr>
      <w:r w:rsidRPr="00950095">
        <w:rPr>
          <w:i/>
          <w:sz w:val="22"/>
          <w:szCs w:val="22"/>
        </w:rPr>
        <w:tab/>
        <w:t>at gov.va.med.scheduling.ui.ReportConsole.main(ReportConsole.java:420)</w:t>
      </w:r>
    </w:p>
    <w:p w14:paraId="67CF28AD" w14:textId="77777777" w:rsidR="006F28AF" w:rsidRDefault="006F28AF" w:rsidP="006F28AF"/>
    <w:bookmarkEnd w:id="1"/>
    <w:p w14:paraId="367B036A" w14:textId="77777777" w:rsidR="006F28AF" w:rsidRPr="009854FD" w:rsidRDefault="006F28AF" w:rsidP="009854FD"/>
    <w:sectPr w:rsidR="006F28AF" w:rsidRPr="009854FD" w:rsidSect="0066022A">
      <w:footerReference w:type="default" r:id="rId61"/>
      <w:pgSz w:w="12240" w:h="15840" w:code="1"/>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Author" w:initials="A">
    <w:p w14:paraId="550F7ADB" w14:textId="7ABD7A63" w:rsidR="00B77686" w:rsidRDefault="00B77686">
      <w:pPr>
        <w:pStyle w:val="CommentText"/>
      </w:pPr>
      <w:r>
        <w:rPr>
          <w:rStyle w:val="CommentReference"/>
        </w:rPr>
        <w:annotationRef/>
      </w:r>
      <w:r>
        <w:t>There is a previous version of this document already published so I’m not understanding why this is marked version 1.</w:t>
      </w:r>
    </w:p>
    <w:p w14:paraId="6A82F7C6" w14:textId="77777777" w:rsidR="00B77686" w:rsidRDefault="00B77686">
      <w:pPr>
        <w:pStyle w:val="CommentText"/>
      </w:pPr>
    </w:p>
    <w:p w14:paraId="3D6848DD" w14:textId="6EBE5C1C" w:rsidR="00B77686" w:rsidRDefault="00B77686">
      <w:pPr>
        <w:pStyle w:val="CommentText"/>
      </w:pPr>
      <w:r>
        <w:t>This is the technical manual for the 1.5 release.  It is the first version for that release.</w:t>
      </w:r>
    </w:p>
  </w:comment>
  <w:comment w:id="16" w:author="Author" w:initials="A">
    <w:p w14:paraId="520D1762" w14:textId="4A4C0DFF" w:rsidR="00B77686" w:rsidRDefault="00B77686">
      <w:pPr>
        <w:pStyle w:val="CommentText"/>
      </w:pPr>
      <w:r>
        <w:rPr>
          <w:rStyle w:val="CommentReference"/>
        </w:rPr>
        <w:annotationRef/>
      </w:r>
      <w:r>
        <w:t>How is this the initial submission when a version of the TM already exists and is published on the VDL.  This needs to be corrected.</w:t>
      </w:r>
    </w:p>
    <w:p w14:paraId="37D1E86B" w14:textId="77777777" w:rsidR="007B066D" w:rsidRDefault="007B066D">
      <w:pPr>
        <w:pStyle w:val="CommentText"/>
      </w:pPr>
    </w:p>
    <w:p w14:paraId="0ACE1223" w14:textId="1FCD7EA6" w:rsidR="007B066D" w:rsidRDefault="007B066D">
      <w:pPr>
        <w:pStyle w:val="CommentText"/>
      </w:pPr>
      <w:r>
        <w:t>This is the technical manual for the 1.5 release.  It is the first version for that</w:t>
      </w:r>
      <w:r>
        <w:t xml:space="preserve"> release.</w:t>
      </w:r>
    </w:p>
  </w:comment>
  <w:comment w:id="1263" w:author="Author" w:initials="A">
    <w:p w14:paraId="15FEDCAF" w14:textId="4EA7A5A6" w:rsidR="00B77686" w:rsidRDefault="00B77686">
      <w:pPr>
        <w:pStyle w:val="CommentText"/>
      </w:pPr>
      <w:r>
        <w:rPr>
          <w:rStyle w:val="CommentReference"/>
        </w:rPr>
        <w:annotationRef/>
      </w:r>
      <w:r>
        <w:t>All images need to be 508 compliant meaning it should have Alt Text completed with title and description.  Right click on the image and select “Format Picture” to get the Alt Text feature.</w:t>
      </w:r>
    </w:p>
  </w:comment>
  <w:comment w:id="1293" w:author="Author" w:initials="A">
    <w:p w14:paraId="2EE3E655" w14:textId="606DC715" w:rsidR="00B77686" w:rsidRDefault="00B77686">
      <w:pPr>
        <w:pStyle w:val="CommentText"/>
      </w:pPr>
      <w:r>
        <w:rPr>
          <w:rStyle w:val="CommentReference"/>
        </w:rPr>
        <w:annotationRef/>
      </w:r>
      <w:r>
        <w:t>Image is not in alignment with image below.  Try aligning the images.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F34508" w15:done="0"/>
  <w15:commentEx w15:paraId="37DD7268" w15:done="0"/>
  <w15:commentEx w15:paraId="6D42374B" w15:done="0"/>
  <w15:commentEx w15:paraId="0F674176" w15:done="0"/>
  <w15:commentEx w15:paraId="27C331BC" w15:done="0"/>
  <w15:commentEx w15:paraId="6E031B78" w15:done="0"/>
  <w15:commentEx w15:paraId="286086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F34508" w16cid:durableId="1E3115B8"/>
  <w16cid:commentId w16cid:paraId="37DD7268" w16cid:durableId="1E310D52"/>
  <w16cid:commentId w16cid:paraId="6D42374B" w16cid:durableId="1E311454"/>
  <w16cid:commentId w16cid:paraId="0F674176" w16cid:durableId="1E310DA6"/>
  <w16cid:commentId w16cid:paraId="27C331BC" w16cid:durableId="1E3114CD"/>
  <w16cid:commentId w16cid:paraId="6E031B78" w16cid:durableId="1E311515"/>
  <w16cid:commentId w16cid:paraId="286086A2" w16cid:durableId="1E31169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45FAB3" w14:textId="77777777" w:rsidR="006A1E29" w:rsidRDefault="006A1E29">
      <w:r>
        <w:separator/>
      </w:r>
    </w:p>
    <w:p w14:paraId="53AF94E5" w14:textId="77777777" w:rsidR="006A1E29" w:rsidRDefault="006A1E29"/>
  </w:endnote>
  <w:endnote w:type="continuationSeparator" w:id="0">
    <w:p w14:paraId="3DCB8AE8" w14:textId="77777777" w:rsidR="006A1E29" w:rsidRDefault="006A1E29">
      <w:r>
        <w:continuationSeparator/>
      </w:r>
    </w:p>
    <w:p w14:paraId="449CAB71" w14:textId="77777777" w:rsidR="006A1E29" w:rsidRDefault="006A1E29"/>
  </w:endnote>
  <w:endnote w:type="continuationNotice" w:id="1">
    <w:p w14:paraId="7CF51E63" w14:textId="77777777" w:rsidR="006A1E29" w:rsidRDefault="006A1E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r_ansi">
    <w:altName w:val="Calibri"/>
    <w:panose1 w:val="020B06090202020202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33C3E" w14:textId="77777777" w:rsidR="00B77686" w:rsidRDefault="00B77686">
    <w:pPr>
      <w:pStyle w:val="Footer"/>
    </w:pPr>
    <w:proofErr w:type="spellStart"/>
    <w:r>
      <w:t>VistA</w:t>
    </w:r>
    <w:proofErr w:type="spellEnd"/>
    <w:r>
      <w:t xml:space="preserve"> Scheduling </w:t>
    </w:r>
    <w:proofErr w:type="spellStart"/>
    <w:r>
      <w:t>Enhancemetns</w:t>
    </w:r>
    <w:proofErr w:type="spellEnd"/>
  </w:p>
  <w:p w14:paraId="77B61FD2" w14:textId="0A033FC6" w:rsidR="00B77686" w:rsidRDefault="00B77686">
    <w:pPr>
      <w:pStyle w:val="Footer"/>
    </w:pPr>
    <w:r>
      <w:t xml:space="preserve">Technical </w:t>
    </w:r>
    <w:proofErr w:type="spellStart"/>
    <w:r>
      <w:t>Manul</w:t>
    </w:r>
    <w:proofErr w:type="spellEnd"/>
    <w:r>
      <w:tab/>
    </w:r>
    <w:r>
      <w:ptab w:relativeTo="margin" w:alignment="center" w:leader="none"/>
    </w:r>
    <w:sdt>
      <w:sdtPr>
        <w:id w:val="969400748"/>
        <w:placeholder>
          <w:docPart w:val="4A735089529144E890D5EDC8CBC76DDD"/>
        </w:placeholder>
        <w:temporary/>
        <w:showingPlcHdr/>
      </w:sdtPr>
      <w:sdtContent>
        <w:r>
          <w:t>[Type text]</w:t>
        </w:r>
      </w:sdtContent>
    </w:sdt>
    <w:r>
      <w:ptab w:relativeTo="margin" w:alignment="right" w:leader="none"/>
    </w:r>
    <w:r>
      <w:t>February 2018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D5365" w14:textId="1484AAA5" w:rsidR="00B77686" w:rsidRDefault="00B77686" w:rsidP="0087314A">
    <w:pPr>
      <w:pStyle w:val="Footer"/>
      <w:rPr>
        <w:rStyle w:val="PageNumber"/>
      </w:rPr>
    </w:pPr>
    <w:proofErr w:type="spellStart"/>
    <w:r>
      <w:t>VistA</w:t>
    </w:r>
    <w:proofErr w:type="spellEnd"/>
    <w:r>
      <w:t xml:space="preserve"> Scheduling Enhancements (VSE), release 1.5</w:t>
    </w:r>
    <w:r>
      <w:tab/>
    </w:r>
    <w:r>
      <w:rPr>
        <w:rStyle w:val="PageNumber"/>
      </w:rPr>
      <w:fldChar w:fldCharType="begin"/>
    </w:r>
    <w:r>
      <w:rPr>
        <w:rStyle w:val="PageNumber"/>
      </w:rPr>
      <w:instrText xml:space="preserve"> PAGE </w:instrText>
    </w:r>
    <w:r>
      <w:rPr>
        <w:rStyle w:val="PageNumber"/>
      </w:rPr>
      <w:fldChar w:fldCharType="separate"/>
    </w:r>
    <w:r w:rsidR="007B066D">
      <w:rPr>
        <w:rStyle w:val="PageNumber"/>
        <w:noProof/>
      </w:rPr>
      <w:t>xii</w:t>
    </w:r>
    <w:r>
      <w:rPr>
        <w:rStyle w:val="PageNumber"/>
      </w:rPr>
      <w:fldChar w:fldCharType="end"/>
    </w:r>
    <w:r>
      <w:rPr>
        <w:rStyle w:val="PageNumber"/>
      </w:rPr>
      <w:tab/>
    </w:r>
    <w:del w:id="1241" w:author="Author">
      <w:r w:rsidDel="007B066D">
        <w:rPr>
          <w:rStyle w:val="PageNumber"/>
        </w:rPr>
        <w:delText>February</w:delText>
      </w:r>
    </w:del>
    <w:ins w:id="1242" w:author="Author">
      <w:r w:rsidR="007B066D">
        <w:rPr>
          <w:rStyle w:val="PageNumber"/>
        </w:rPr>
        <w:t>May</w:t>
      </w:r>
    </w:ins>
    <w:r>
      <w:rPr>
        <w:rStyle w:val="PageNumber"/>
      </w:rPr>
      <w:t xml:space="preserve"> 2018</w:t>
    </w:r>
  </w:p>
  <w:p w14:paraId="280534D7" w14:textId="77777777" w:rsidR="00B77686" w:rsidRPr="00AD2984" w:rsidRDefault="00B77686" w:rsidP="0087314A">
    <w:pPr>
      <w:pStyle w:val="Footer"/>
      <w:rPr>
        <w:rStyle w:val="PageNumber"/>
      </w:rPr>
    </w:pPr>
    <w:r>
      <w:t>Technical Manual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1A6766" w14:textId="7539D77F" w:rsidR="00B77686" w:rsidRDefault="00B77686" w:rsidP="0087314A">
    <w:pPr>
      <w:pStyle w:val="Footer"/>
      <w:rPr>
        <w:rStyle w:val="PageNumber"/>
      </w:rPr>
    </w:pPr>
    <w:proofErr w:type="spellStart"/>
    <w:r>
      <w:t>VistA</w:t>
    </w:r>
    <w:proofErr w:type="spellEnd"/>
    <w:r>
      <w:t xml:space="preserve"> Scheduling Enhancements (VSE), release 1.5</w:t>
    </w:r>
    <w:r>
      <w:tab/>
    </w:r>
    <w:r>
      <w:rPr>
        <w:rStyle w:val="PageNumber"/>
      </w:rPr>
      <w:fldChar w:fldCharType="begin"/>
    </w:r>
    <w:r>
      <w:rPr>
        <w:rStyle w:val="PageNumber"/>
      </w:rPr>
      <w:instrText xml:space="preserve"> PAGE </w:instrText>
    </w:r>
    <w:r>
      <w:rPr>
        <w:rStyle w:val="PageNumber"/>
      </w:rPr>
      <w:fldChar w:fldCharType="separate"/>
    </w:r>
    <w:r w:rsidR="007B066D">
      <w:rPr>
        <w:rStyle w:val="PageNumber"/>
        <w:noProof/>
      </w:rPr>
      <w:t>19</w:t>
    </w:r>
    <w:r>
      <w:rPr>
        <w:rStyle w:val="PageNumber"/>
      </w:rPr>
      <w:fldChar w:fldCharType="end"/>
    </w:r>
    <w:r>
      <w:rPr>
        <w:rStyle w:val="PageNumber"/>
      </w:rPr>
      <w:tab/>
    </w:r>
    <w:del w:id="2499" w:author="Author">
      <w:r w:rsidDel="007B066D">
        <w:rPr>
          <w:rStyle w:val="PageNumber"/>
        </w:rPr>
        <w:delText>February</w:delText>
      </w:r>
    </w:del>
    <w:ins w:id="2500" w:author="Author">
      <w:r w:rsidR="007B066D">
        <w:rPr>
          <w:rStyle w:val="PageNumber"/>
        </w:rPr>
        <w:t>May</w:t>
      </w:r>
    </w:ins>
    <w:r>
      <w:rPr>
        <w:rStyle w:val="PageNumber"/>
      </w:rPr>
      <w:t xml:space="preserve"> 2018</w:t>
    </w:r>
  </w:p>
  <w:p w14:paraId="44FD8C18" w14:textId="77777777" w:rsidR="00B77686" w:rsidRPr="00FD2649" w:rsidRDefault="00B77686">
    <w:pPr>
      <w:pStyle w:val="Footer"/>
      <w:rPr>
        <w:rStyle w:val="PageNumber"/>
        <w:rFonts w:cs="Times New Roman"/>
        <w:sz w:val="24"/>
        <w:szCs w:val="24"/>
      </w:rPr>
    </w:pPr>
    <w:r>
      <w:t>Technical Manual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20C9E3" w14:textId="77777777" w:rsidR="006A1E29" w:rsidRDefault="006A1E29">
      <w:r>
        <w:separator/>
      </w:r>
    </w:p>
    <w:p w14:paraId="08EDE901" w14:textId="77777777" w:rsidR="006A1E29" w:rsidRDefault="006A1E29"/>
  </w:footnote>
  <w:footnote w:type="continuationSeparator" w:id="0">
    <w:p w14:paraId="53860ACE" w14:textId="77777777" w:rsidR="006A1E29" w:rsidRDefault="006A1E29">
      <w:r>
        <w:continuationSeparator/>
      </w:r>
    </w:p>
    <w:p w14:paraId="58596B88" w14:textId="77777777" w:rsidR="006A1E29" w:rsidRDefault="006A1E29"/>
  </w:footnote>
  <w:footnote w:type="continuationNotice" w:id="1">
    <w:p w14:paraId="1FE4891B" w14:textId="77777777" w:rsidR="006A1E29" w:rsidRDefault="006A1E2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B17FE"/>
    <w:multiLevelType w:val="hybridMultilevel"/>
    <w:tmpl w:val="7D7A10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747A8"/>
    <w:multiLevelType w:val="multilevel"/>
    <w:tmpl w:val="42DC6088"/>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nsid w:val="031C7B1E"/>
    <w:multiLevelType w:val="hybridMultilevel"/>
    <w:tmpl w:val="0CE629BE"/>
    <w:lvl w:ilvl="0" w:tplc="EF74C1CA">
      <w:start w:val="13"/>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A2642E"/>
    <w:multiLevelType w:val="hybridMultilevel"/>
    <w:tmpl w:val="6BF4F68E"/>
    <w:lvl w:ilvl="0" w:tplc="5AD40A02">
      <w:start w:val="6"/>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C0413A"/>
    <w:multiLevelType w:val="hybridMultilevel"/>
    <w:tmpl w:val="14EE59FE"/>
    <w:lvl w:ilvl="0" w:tplc="357C55E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nsid w:val="0DBC157B"/>
    <w:multiLevelType w:val="hybridMultilevel"/>
    <w:tmpl w:val="46325E2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6B605C"/>
    <w:multiLevelType w:val="hybridMultilevel"/>
    <w:tmpl w:val="F8DEEE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9">
    <w:nsid w:val="21F90FDF"/>
    <w:multiLevelType w:val="multilevel"/>
    <w:tmpl w:val="FF46BD1C"/>
    <w:lvl w:ilvl="0">
      <w:start w:val="2"/>
      <w:numFmt w:val="decimal"/>
      <w:lvlText w:val="%1"/>
      <w:lvlJc w:val="left"/>
      <w:pPr>
        <w:ind w:left="645" w:hanging="645"/>
      </w:pPr>
      <w:rPr>
        <w:rFonts w:hint="default"/>
      </w:rPr>
    </w:lvl>
    <w:lvl w:ilvl="1">
      <w:start w:val="7"/>
      <w:numFmt w:val="decimal"/>
      <w:lvlText w:val="%1.%2"/>
      <w:lvlJc w:val="left"/>
      <w:pPr>
        <w:ind w:left="855"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3240" w:hanging="2160"/>
      </w:pPr>
      <w:rPr>
        <w:rFonts w:hint="default"/>
      </w:rPr>
    </w:lvl>
  </w:abstractNum>
  <w:abstractNum w:abstractNumId="10">
    <w:nsid w:val="26D57831"/>
    <w:multiLevelType w:val="multilevel"/>
    <w:tmpl w:val="88A48178"/>
    <w:lvl w:ilvl="0">
      <w:start w:val="2"/>
      <w:numFmt w:val="decimal"/>
      <w:lvlText w:val="%1"/>
      <w:lvlJc w:val="left"/>
      <w:pPr>
        <w:ind w:left="360" w:hanging="360"/>
      </w:pPr>
      <w:rPr>
        <w:rFonts w:hint="default"/>
      </w:rPr>
    </w:lvl>
    <w:lvl w:ilvl="1">
      <w:start w:val="5"/>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11">
    <w:nsid w:val="28C95192"/>
    <w:multiLevelType w:val="hybridMultilevel"/>
    <w:tmpl w:val="F90872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98A5E0A"/>
    <w:multiLevelType w:val="hybridMultilevel"/>
    <w:tmpl w:val="72FE0908"/>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9BA0775"/>
    <w:multiLevelType w:val="hybridMultilevel"/>
    <w:tmpl w:val="A0CC19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AB35F00"/>
    <w:multiLevelType w:val="multilevel"/>
    <w:tmpl w:val="E52C8718"/>
    <w:lvl w:ilvl="0">
      <w:start w:val="6"/>
      <w:numFmt w:val="decimal"/>
      <w:lvlText w:val="%1"/>
      <w:lvlJc w:val="left"/>
      <w:pPr>
        <w:ind w:left="645" w:hanging="645"/>
      </w:pPr>
      <w:rPr>
        <w:rFonts w:hint="default"/>
      </w:rPr>
    </w:lvl>
    <w:lvl w:ilvl="1">
      <w:start w:val="6"/>
      <w:numFmt w:val="decimal"/>
      <w:lvlText w:val="%1.%2"/>
      <w:lvlJc w:val="left"/>
      <w:pPr>
        <w:ind w:left="855"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3240" w:hanging="2160"/>
      </w:pPr>
      <w:rPr>
        <w:rFonts w:hint="default"/>
      </w:rPr>
    </w:lvl>
  </w:abstractNum>
  <w:abstractNum w:abstractNumId="15">
    <w:nsid w:val="2BB62455"/>
    <w:multiLevelType w:val="hybridMultilevel"/>
    <w:tmpl w:val="1960E7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7">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9">
    <w:nsid w:val="35507816"/>
    <w:multiLevelType w:val="multilevel"/>
    <w:tmpl w:val="6598FA74"/>
    <w:lvl w:ilvl="0">
      <w:start w:val="2"/>
      <w:numFmt w:val="decimal"/>
      <w:lvlText w:val="%1"/>
      <w:lvlJc w:val="left"/>
      <w:pPr>
        <w:ind w:left="645" w:hanging="645"/>
      </w:pPr>
      <w:rPr>
        <w:rFonts w:hint="default"/>
      </w:rPr>
    </w:lvl>
    <w:lvl w:ilvl="1">
      <w:start w:val="8"/>
      <w:numFmt w:val="decimal"/>
      <w:lvlText w:val="%1.%2"/>
      <w:lvlJc w:val="left"/>
      <w:pPr>
        <w:ind w:left="855"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3240" w:hanging="2160"/>
      </w:pPr>
      <w:rPr>
        <w:rFonts w:hint="default"/>
      </w:rPr>
    </w:lvl>
  </w:abstractNum>
  <w:abstractNum w:abstractNumId="20">
    <w:nsid w:val="38A126AD"/>
    <w:multiLevelType w:val="hybridMultilevel"/>
    <w:tmpl w:val="212ACD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0A0F21"/>
    <w:multiLevelType w:val="hybridMultilevel"/>
    <w:tmpl w:val="B6B85A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3">
    <w:nsid w:val="4DAC080D"/>
    <w:multiLevelType w:val="hybridMultilevel"/>
    <w:tmpl w:val="013A4A22"/>
    <w:lvl w:ilvl="0" w:tplc="3580F38A">
      <w:start w:val="1"/>
      <w:numFmt w:val="bullet"/>
      <w:lvlText w:val=""/>
      <w:lvlJc w:val="left"/>
      <w:pPr>
        <w:ind w:left="108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EB94C9F"/>
    <w:multiLevelType w:val="multilevel"/>
    <w:tmpl w:val="5416375A"/>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9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501B6B1E"/>
    <w:multiLevelType w:val="hybridMultilevel"/>
    <w:tmpl w:val="545CE5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0D963CD"/>
    <w:multiLevelType w:val="hybridMultilevel"/>
    <w:tmpl w:val="EA682C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2F134AA"/>
    <w:multiLevelType w:val="multilevel"/>
    <w:tmpl w:val="26AAC518"/>
    <w:lvl w:ilvl="0">
      <w:start w:val="3"/>
      <w:numFmt w:val="decimal"/>
      <w:lvlText w:val="%1"/>
      <w:lvlJc w:val="left"/>
      <w:pPr>
        <w:ind w:left="405" w:hanging="405"/>
      </w:pPr>
      <w:rPr>
        <w:rFonts w:hint="default"/>
        <w:sz w:val="28"/>
      </w:rPr>
    </w:lvl>
    <w:lvl w:ilvl="1">
      <w:start w:val="2"/>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400" w:hanging="180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8280" w:hanging="2520"/>
      </w:pPr>
      <w:rPr>
        <w:rFonts w:hint="default"/>
        <w:sz w:val="28"/>
      </w:rPr>
    </w:lvl>
  </w:abstractNum>
  <w:abstractNum w:abstractNumId="28">
    <w:nsid w:val="561124F4"/>
    <w:multiLevelType w:val="hybridMultilevel"/>
    <w:tmpl w:val="CBEA887C"/>
    <w:lvl w:ilvl="0" w:tplc="5ABA162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81571F7"/>
    <w:multiLevelType w:val="hybridMultilevel"/>
    <w:tmpl w:val="22DCDA9C"/>
    <w:lvl w:ilvl="0" w:tplc="C60E78A0">
      <w:start w:val="1"/>
      <w:numFmt w:val="bullet"/>
      <w:pStyle w:val="BodyTextBullet2"/>
      <w:lvlText w:val="o"/>
      <w:lvlJc w:val="left"/>
      <w:pPr>
        <w:ind w:left="144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AA41BF0"/>
    <w:multiLevelType w:val="multilevel"/>
    <w:tmpl w:val="FD74D77C"/>
    <w:lvl w:ilvl="0">
      <w:start w:val="2"/>
      <w:numFmt w:val="decimal"/>
      <w:lvlText w:val="%1"/>
      <w:lvlJc w:val="left"/>
      <w:pPr>
        <w:ind w:left="360" w:hanging="360"/>
      </w:pPr>
      <w:rPr>
        <w:rFonts w:hint="default"/>
      </w:rPr>
    </w:lvl>
    <w:lvl w:ilvl="1">
      <w:start w:val="4"/>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31">
    <w:nsid w:val="5D3636EB"/>
    <w:multiLevelType w:val="multilevel"/>
    <w:tmpl w:val="0A04A48A"/>
    <w:lvl w:ilvl="0">
      <w:start w:val="2"/>
      <w:numFmt w:val="decimal"/>
      <w:lvlText w:val="%1"/>
      <w:lvlJc w:val="left"/>
      <w:pPr>
        <w:ind w:left="645" w:hanging="645"/>
      </w:pPr>
      <w:rPr>
        <w:rFonts w:hint="default"/>
      </w:rPr>
    </w:lvl>
    <w:lvl w:ilvl="1">
      <w:start w:val="4"/>
      <w:numFmt w:val="decimal"/>
      <w:lvlText w:val="%1.%2"/>
      <w:lvlJc w:val="left"/>
      <w:pPr>
        <w:ind w:left="855"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3240" w:hanging="2160"/>
      </w:pPr>
      <w:rPr>
        <w:rFonts w:hint="default"/>
      </w:rPr>
    </w:lvl>
  </w:abstractNum>
  <w:abstractNum w:abstractNumId="32">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3">
    <w:nsid w:val="63615285"/>
    <w:multiLevelType w:val="hybridMultilevel"/>
    <w:tmpl w:val="E83606B2"/>
    <w:lvl w:ilvl="0" w:tplc="3E268B06">
      <w:start w:val="6"/>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43762D9"/>
    <w:multiLevelType w:val="hybridMultilevel"/>
    <w:tmpl w:val="3542875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6">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7">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8">
    <w:nsid w:val="78120D67"/>
    <w:multiLevelType w:val="hybridMultilevel"/>
    <w:tmpl w:val="2C10CCC0"/>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B924DC"/>
    <w:multiLevelType w:val="multilevel"/>
    <w:tmpl w:val="6D5E43EC"/>
    <w:lvl w:ilvl="0">
      <w:start w:val="3"/>
      <w:numFmt w:val="decimal"/>
      <w:lvlText w:val="%1"/>
      <w:lvlJc w:val="left"/>
      <w:pPr>
        <w:ind w:left="645" w:hanging="645"/>
      </w:pPr>
      <w:rPr>
        <w:rFonts w:hint="default"/>
      </w:rPr>
    </w:lvl>
    <w:lvl w:ilvl="1">
      <w:start w:val="6"/>
      <w:numFmt w:val="decimal"/>
      <w:lvlText w:val="%1.%2"/>
      <w:lvlJc w:val="left"/>
      <w:pPr>
        <w:ind w:left="855"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3240" w:hanging="2160"/>
      </w:pPr>
      <w:rPr>
        <w:rFonts w:hint="default"/>
      </w:rPr>
    </w:lvl>
  </w:abstractNum>
  <w:abstractNum w:abstractNumId="40">
    <w:nsid w:val="78F23CD2"/>
    <w:multiLevelType w:val="multilevel"/>
    <w:tmpl w:val="E52C8718"/>
    <w:lvl w:ilvl="0">
      <w:start w:val="2"/>
      <w:numFmt w:val="decimal"/>
      <w:lvlText w:val="%1"/>
      <w:lvlJc w:val="left"/>
      <w:pPr>
        <w:ind w:left="645" w:hanging="645"/>
      </w:pPr>
      <w:rPr>
        <w:rFonts w:hint="default"/>
      </w:rPr>
    </w:lvl>
    <w:lvl w:ilvl="1">
      <w:start w:val="3"/>
      <w:numFmt w:val="decimal"/>
      <w:lvlText w:val="%1.%2"/>
      <w:lvlJc w:val="left"/>
      <w:pPr>
        <w:ind w:left="855"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3240" w:hanging="2160"/>
      </w:pPr>
      <w:rPr>
        <w:rFonts w:hint="default"/>
      </w:rPr>
    </w:lvl>
  </w:abstractNum>
  <w:abstractNum w:abstractNumId="41">
    <w:nsid w:val="79C54D34"/>
    <w:multiLevelType w:val="hybridMultilevel"/>
    <w:tmpl w:val="35B821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BC57AF8"/>
    <w:multiLevelType w:val="hybridMultilevel"/>
    <w:tmpl w:val="A5A40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6"/>
  </w:num>
  <w:num w:numId="2">
    <w:abstractNumId w:val="35"/>
  </w:num>
  <w:num w:numId="3">
    <w:abstractNumId w:val="5"/>
  </w:num>
  <w:num w:numId="4">
    <w:abstractNumId w:val="37"/>
  </w:num>
  <w:num w:numId="5">
    <w:abstractNumId w:val="43"/>
  </w:num>
  <w:num w:numId="6">
    <w:abstractNumId w:val="29"/>
  </w:num>
  <w:num w:numId="7">
    <w:abstractNumId w:val="16"/>
  </w:num>
  <w:num w:numId="8">
    <w:abstractNumId w:val="8"/>
  </w:num>
  <w:num w:numId="9">
    <w:abstractNumId w:val="18"/>
  </w:num>
  <w:num w:numId="10">
    <w:abstractNumId w:val="22"/>
  </w:num>
  <w:num w:numId="11">
    <w:abstractNumId w:val="17"/>
  </w:num>
  <w:num w:numId="12">
    <w:abstractNumId w:val="32"/>
  </w:num>
  <w:num w:numId="13">
    <w:abstractNumId w:val="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pStyle w:val="Heading5"/>
        <w:lvlText w:val="%1.%2.%3.%4.%5."/>
        <w:lvlJc w:val="left"/>
        <w:pPr>
          <w:ind w:left="2232" w:hanging="792"/>
        </w:pPr>
        <w:rPr>
          <w:rFonts w:hint="default"/>
        </w:rPr>
      </w:lvl>
    </w:lvlOverride>
    <w:lvlOverride w:ilvl="5">
      <w:lvl w:ilvl="5">
        <w:start w:val="1"/>
        <w:numFmt w:val="decimal"/>
        <w:pStyle w:val="Heading6"/>
        <w:lvlText w:val="%1.%2.%3.%4.%5.%6."/>
        <w:lvlJc w:val="left"/>
        <w:pPr>
          <w:ind w:left="2736" w:hanging="936"/>
        </w:pPr>
        <w:rPr>
          <w:rFonts w:hint="default"/>
        </w:rPr>
      </w:lvl>
    </w:lvlOverride>
    <w:lvlOverride w:ilvl="6">
      <w:lvl w:ilvl="6">
        <w:start w:val="1"/>
        <w:numFmt w:val="decimal"/>
        <w:pStyle w:val="Heading7"/>
        <w:lvlText w:val="%1.%2.%3.%4.%5.%6.%7."/>
        <w:lvlJc w:val="left"/>
        <w:pPr>
          <w:ind w:left="3240" w:hanging="1080"/>
        </w:pPr>
        <w:rPr>
          <w:rFonts w:hint="default"/>
        </w:rPr>
      </w:lvl>
    </w:lvlOverride>
    <w:lvlOverride w:ilvl="7">
      <w:lvl w:ilvl="7">
        <w:start w:val="1"/>
        <w:numFmt w:val="decimal"/>
        <w:pStyle w:val="Heading8"/>
        <w:lvlText w:val="%1.%2.%3.%4.%5.%6.%7.%8."/>
        <w:lvlJc w:val="left"/>
        <w:pPr>
          <w:ind w:left="3744" w:hanging="1224"/>
        </w:pPr>
        <w:rPr>
          <w:rFonts w:hint="default"/>
        </w:rPr>
      </w:lvl>
    </w:lvlOverride>
    <w:lvlOverride w:ilvl="8">
      <w:lvl w:ilvl="8">
        <w:start w:val="1"/>
        <w:numFmt w:val="decimal"/>
        <w:pStyle w:val="Heading9"/>
        <w:lvlText w:val="%1.%2.%3.%4.%5.%6.%7.%8.%9."/>
        <w:lvlJc w:val="left"/>
        <w:pPr>
          <w:ind w:left="4320" w:hanging="1440"/>
        </w:pPr>
        <w:rPr>
          <w:rFonts w:hint="default"/>
        </w:rPr>
      </w:lvl>
    </w:lvlOverride>
  </w:num>
  <w:num w:numId="14">
    <w:abstractNumId w:val="3"/>
  </w:num>
  <w:num w:numId="15">
    <w:abstractNumId w:val="33"/>
  </w:num>
  <w:num w:numId="16">
    <w:abstractNumId w:val="43"/>
  </w:num>
  <w:num w:numId="17">
    <w:abstractNumId w:val="42"/>
  </w:num>
  <w:num w:numId="18">
    <w:abstractNumId w:val="15"/>
  </w:num>
  <w:num w:numId="19">
    <w:abstractNumId w:val="1"/>
    <w:lvlOverride w:ilvl="0">
      <w:lvl w:ilvl="0">
        <w:numFmt w:val="decimal"/>
        <w:pStyle w:val="Heading1"/>
        <w:lvlText w:val=""/>
        <w:lvlJc w:val="left"/>
      </w:lvl>
    </w:lvlOverride>
    <w:lvlOverride w:ilvl="1">
      <w:lvl w:ilvl="1">
        <w:start w:val="1"/>
        <w:numFmt w:val="decimal"/>
        <w:pStyle w:val="Heading2"/>
        <w:lvlText w:val="%1.%2."/>
        <w:lvlJc w:val="left"/>
        <w:pPr>
          <w:ind w:left="612" w:hanging="432"/>
        </w:pPr>
        <w:rPr>
          <w:rFonts w:hint="default"/>
          <w:sz w:val="32"/>
          <w:szCs w:val="32"/>
        </w:rPr>
      </w:lvl>
    </w:lvlOverride>
  </w:num>
  <w:num w:numId="20">
    <w:abstractNumId w:val="7"/>
  </w:num>
  <w:num w:numId="21">
    <w:abstractNumId w:val="11"/>
  </w:num>
  <w:num w:numId="22">
    <w:abstractNumId w:val="23"/>
  </w:num>
  <w:num w:numId="23">
    <w:abstractNumId w:val="0"/>
  </w:num>
  <w:num w:numId="24">
    <w:abstractNumId w:val="41"/>
  </w:num>
  <w:num w:numId="25">
    <w:abstractNumId w:val="20"/>
  </w:num>
  <w:num w:numId="26">
    <w:abstractNumId w:val="12"/>
  </w:num>
  <w:num w:numId="27">
    <w:abstractNumId w:val="1"/>
  </w:num>
  <w:num w:numId="28">
    <w:abstractNumId w:val="27"/>
  </w:num>
  <w:num w:numId="29">
    <w:abstractNumId w:val="30"/>
  </w:num>
  <w:num w:numId="30">
    <w:abstractNumId w:val="10"/>
  </w:num>
  <w:num w:numId="31">
    <w:abstractNumId w:val="24"/>
  </w:num>
  <w:num w:numId="32">
    <w:abstractNumId w:val="25"/>
  </w:num>
  <w:num w:numId="33">
    <w:abstractNumId w:val="38"/>
  </w:num>
  <w:num w:numId="34">
    <w:abstractNumId w:val="34"/>
  </w:num>
  <w:num w:numId="35">
    <w:abstractNumId w:val="21"/>
  </w:num>
  <w:num w:numId="36">
    <w:abstractNumId w:val="40"/>
  </w:num>
  <w:num w:numId="37">
    <w:abstractNumId w:val="14"/>
  </w:num>
  <w:num w:numId="38">
    <w:abstractNumId w:val="31"/>
  </w:num>
  <w:num w:numId="39">
    <w:abstractNumId w:val="19"/>
  </w:num>
  <w:num w:numId="40">
    <w:abstractNumId w:val="4"/>
  </w:num>
  <w:num w:numId="41">
    <w:abstractNumId w:val="28"/>
  </w:num>
  <w:num w:numId="42">
    <w:abstractNumId w:val="6"/>
  </w:num>
  <w:num w:numId="43">
    <w:abstractNumId w:val="2"/>
  </w:num>
  <w:num w:numId="44">
    <w:abstractNumId w:val="39"/>
  </w:num>
  <w:num w:numId="45">
    <w:abstractNumId w:val="1"/>
    <w:lvlOverride w:ilvl="0">
      <w:startOverride w:val="3"/>
      <w:lvl w:ilvl="0">
        <w:start w:val="3"/>
        <w:numFmt w:val="decimal"/>
        <w:pStyle w:val="Heading1"/>
        <w:lvlText w:val=""/>
        <w:lvlJc w:val="left"/>
      </w:lvl>
    </w:lvlOverride>
    <w:lvlOverride w:ilvl="1">
      <w:startOverride w:val="6"/>
      <w:lvl w:ilvl="1">
        <w:start w:val="6"/>
        <w:numFmt w:val="decimal"/>
        <w:pStyle w:val="Heading2"/>
        <w:lvlText w:val=""/>
        <w:lvlJc w:val="left"/>
      </w:lvl>
    </w:lvlOverride>
    <w:lvlOverride w:ilvl="2">
      <w:startOverride w:val="4"/>
      <w:lvl w:ilvl="2">
        <w:start w:val="4"/>
        <w:numFmt w:val="decimal"/>
        <w:pStyle w:val="Heading3"/>
        <w:lvlText w:val="%1.%2.%3."/>
        <w:lvlJc w:val="left"/>
        <w:pPr>
          <w:ind w:left="1224" w:hanging="504"/>
        </w:pPr>
        <w:rPr>
          <w:rFonts w:hint="default"/>
          <w:sz w:val="28"/>
        </w:rPr>
      </w:lvl>
    </w:lvlOverride>
  </w:num>
  <w:num w:numId="46">
    <w:abstractNumId w:val="13"/>
  </w:num>
  <w:num w:numId="47">
    <w:abstractNumId w:val="26"/>
  </w:num>
  <w:num w:numId="48">
    <w:abstractNumId w:val="1"/>
    <w:lvlOverride w:ilvl="0">
      <w:startOverride w:val="1"/>
      <w:lvl w:ilvl="0">
        <w:start w:val="1"/>
        <w:numFmt w:val="decimal"/>
        <w:pStyle w:val="Heading1"/>
        <w:lvlText w:val="%1."/>
        <w:lvlJc w:val="left"/>
        <w:pPr>
          <w:ind w:left="360" w:hanging="360"/>
        </w:pPr>
        <w:rPr>
          <w:rFonts w:hint="default"/>
        </w:rPr>
      </w:lvl>
    </w:lvlOverride>
    <w:lvlOverride w:ilvl="1">
      <w:startOverride w:val="1"/>
      <w:lvl w:ilvl="1">
        <w:start w:val="1"/>
        <w:numFmt w:val="decimal"/>
        <w:pStyle w:val="Heading2"/>
        <w:lvlText w:val="%1.%2."/>
        <w:lvlJc w:val="left"/>
        <w:pPr>
          <w:ind w:left="432" w:hanging="432"/>
        </w:pPr>
        <w:rPr>
          <w:rFonts w:hint="default"/>
        </w:rPr>
      </w:lvl>
    </w:lvlOverride>
    <w:lvlOverride w:ilvl="2">
      <w:startOverride w:val="1"/>
      <w:lvl w:ilvl="2">
        <w:start w:val="1"/>
        <w:numFmt w:val="decimal"/>
        <w:pStyle w:val="Heading3"/>
        <w:lvlText w:val="%1.%2.%3."/>
        <w:lvlJc w:val="left"/>
        <w:pPr>
          <w:ind w:left="1224" w:hanging="504"/>
        </w:pPr>
        <w:rPr>
          <w:rFonts w:hint="default"/>
        </w:rPr>
      </w:lvl>
    </w:lvlOverride>
    <w:lvlOverride w:ilvl="3">
      <w:startOverride w:val="1"/>
      <w:lvl w:ilvl="3">
        <w:start w:val="1"/>
        <w:numFmt w:val="decimal"/>
        <w:pStyle w:val="Heading4"/>
        <w:lvlText w:val="%1.%2.%3.%4."/>
        <w:lvlJc w:val="left"/>
        <w:pPr>
          <w:ind w:left="1728" w:hanging="648"/>
        </w:pPr>
        <w:rPr>
          <w:rFonts w:hint="default"/>
        </w:rPr>
      </w:lvl>
    </w:lvlOverride>
    <w:lvlOverride w:ilvl="4">
      <w:startOverride w:val="1"/>
      <w:lvl w:ilvl="4">
        <w:start w:val="1"/>
        <w:numFmt w:val="decimal"/>
        <w:pStyle w:val="Heading5"/>
        <w:lvlText w:val="%1.%2.%3.%4.%5."/>
        <w:lvlJc w:val="left"/>
        <w:pPr>
          <w:ind w:left="2232" w:hanging="792"/>
        </w:pPr>
        <w:rPr>
          <w:rFonts w:hint="default"/>
        </w:rPr>
      </w:lvl>
    </w:lvlOverride>
    <w:lvlOverride w:ilvl="5">
      <w:startOverride w:val="1"/>
      <w:lvl w:ilvl="5">
        <w:start w:val="1"/>
        <w:numFmt w:val="decimal"/>
        <w:pStyle w:val="Heading6"/>
        <w:lvlText w:val="%1.%2.%3.%4.%5.%6."/>
        <w:lvlJc w:val="left"/>
        <w:pPr>
          <w:ind w:left="2736" w:hanging="936"/>
        </w:pPr>
        <w:rPr>
          <w:rFonts w:hint="default"/>
        </w:rPr>
      </w:lvl>
    </w:lvlOverride>
    <w:lvlOverride w:ilvl="6">
      <w:startOverride w:val="1"/>
      <w:lvl w:ilvl="6">
        <w:start w:val="1"/>
        <w:numFmt w:val="decimal"/>
        <w:pStyle w:val="Heading7"/>
        <w:lvlText w:val="%1.%2.%3.%4.%5.%6.%7."/>
        <w:lvlJc w:val="left"/>
        <w:pPr>
          <w:ind w:left="3240" w:hanging="1080"/>
        </w:pPr>
        <w:rPr>
          <w:rFonts w:hint="default"/>
        </w:rPr>
      </w:lvl>
    </w:lvlOverride>
    <w:lvlOverride w:ilvl="7">
      <w:startOverride w:val="1"/>
      <w:lvl w:ilvl="7">
        <w:start w:val="1"/>
        <w:numFmt w:val="decimal"/>
        <w:pStyle w:val="Heading8"/>
        <w:lvlText w:val="%1.%2.%3.%4.%5.%6.%7.%8."/>
        <w:lvlJc w:val="left"/>
        <w:pPr>
          <w:ind w:left="3744" w:hanging="1224"/>
        </w:pPr>
        <w:rPr>
          <w:rFonts w:hint="default"/>
        </w:rPr>
      </w:lvl>
    </w:lvlOverride>
    <w:lvlOverride w:ilvl="8">
      <w:startOverride w:val="1"/>
      <w:lvl w:ilvl="8">
        <w:start w:val="1"/>
        <w:numFmt w:val="decimal"/>
        <w:pStyle w:val="Heading9"/>
        <w:lvlText w:val="%1.%2.%3.%4.%5.%6.%7.%8.%9."/>
        <w:lvlJc w:val="left"/>
        <w:pPr>
          <w:ind w:left="4320" w:hanging="1440"/>
        </w:pPr>
        <w:rPr>
          <w:rFonts w:hint="default"/>
        </w:rPr>
      </w:lvl>
    </w:lvlOverride>
  </w:num>
  <w:num w:numId="49">
    <w:abstractNumId w:val="1"/>
    <w:lvlOverride w:ilvl="0">
      <w:startOverride w:val="3"/>
      <w:lvl w:ilvl="0">
        <w:start w:val="3"/>
        <w:numFmt w:val="decimal"/>
        <w:pStyle w:val="Heading1"/>
        <w:lvlText w:val="%1."/>
        <w:lvlJc w:val="left"/>
        <w:pPr>
          <w:ind w:left="360" w:hanging="360"/>
        </w:pPr>
        <w:rPr>
          <w:rFonts w:hint="default"/>
        </w:rPr>
      </w:lvl>
    </w:lvlOverride>
    <w:lvlOverride w:ilvl="1">
      <w:startOverride w:val="5"/>
      <w:lvl w:ilvl="1">
        <w:start w:val="5"/>
        <w:numFmt w:val="decimal"/>
        <w:pStyle w:val="Heading2"/>
        <w:lvlText w:val="%1.%2."/>
        <w:lvlJc w:val="left"/>
        <w:pPr>
          <w:ind w:left="432" w:hanging="432"/>
        </w:pPr>
        <w:rPr>
          <w:rFonts w:hint="default"/>
        </w:rPr>
      </w:lvl>
    </w:lvlOverride>
    <w:lvlOverride w:ilvl="2">
      <w:startOverride w:val="3"/>
      <w:lvl w:ilvl="2">
        <w:start w:val="3"/>
        <w:numFmt w:val="decimal"/>
        <w:pStyle w:val="Heading3"/>
        <w:lvlText w:val="%1.%2.%3."/>
        <w:lvlJc w:val="left"/>
        <w:pPr>
          <w:ind w:left="1224" w:hanging="504"/>
        </w:pPr>
        <w:rPr>
          <w:rFonts w:hint="default"/>
        </w:rPr>
      </w:lvl>
    </w:lvlOverride>
  </w:num>
  <w:num w:numId="50">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removeDateAndTime/>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es-ES" w:vendorID="64" w:dllVersion="6" w:nlCheck="1" w:checkStyle="1"/>
  <w:activeWritingStyle w:appName="MSWord" w:lang="en-US" w:vendorID="64" w:dllVersion="131078" w:nlCheck="1" w:checkStyle="1"/>
  <w:activeWritingStyle w:appName="MSWord" w:lang="fr-FR" w:vendorID="64" w:dllVersion="131078" w:nlCheck="1" w:checkStyle="1"/>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2B6"/>
    <w:rsid w:val="0000159A"/>
    <w:rsid w:val="00001DC8"/>
    <w:rsid w:val="00003C2D"/>
    <w:rsid w:val="00005C38"/>
    <w:rsid w:val="000063A7"/>
    <w:rsid w:val="0000675B"/>
    <w:rsid w:val="0000677D"/>
    <w:rsid w:val="00006DB8"/>
    <w:rsid w:val="000074EB"/>
    <w:rsid w:val="00007B8A"/>
    <w:rsid w:val="00010140"/>
    <w:rsid w:val="000114B6"/>
    <w:rsid w:val="00011EE6"/>
    <w:rsid w:val="0001226E"/>
    <w:rsid w:val="000135E1"/>
    <w:rsid w:val="0001705F"/>
    <w:rsid w:val="000171DA"/>
    <w:rsid w:val="000263BB"/>
    <w:rsid w:val="00026C6C"/>
    <w:rsid w:val="00027949"/>
    <w:rsid w:val="00030C06"/>
    <w:rsid w:val="000349B5"/>
    <w:rsid w:val="00035110"/>
    <w:rsid w:val="00035DE0"/>
    <w:rsid w:val="00040DCD"/>
    <w:rsid w:val="0004471E"/>
    <w:rsid w:val="00046224"/>
    <w:rsid w:val="0004636C"/>
    <w:rsid w:val="00047025"/>
    <w:rsid w:val="000512B6"/>
    <w:rsid w:val="00051BC7"/>
    <w:rsid w:val="00054AAC"/>
    <w:rsid w:val="0005751D"/>
    <w:rsid w:val="0006197F"/>
    <w:rsid w:val="00064E72"/>
    <w:rsid w:val="000678D1"/>
    <w:rsid w:val="00070D23"/>
    <w:rsid w:val="00071609"/>
    <w:rsid w:val="00072920"/>
    <w:rsid w:val="00075AB1"/>
    <w:rsid w:val="0007778C"/>
    <w:rsid w:val="0008085A"/>
    <w:rsid w:val="000833BE"/>
    <w:rsid w:val="00085F49"/>
    <w:rsid w:val="00086D68"/>
    <w:rsid w:val="00087984"/>
    <w:rsid w:val="000915FB"/>
    <w:rsid w:val="0009184E"/>
    <w:rsid w:val="000926E7"/>
    <w:rsid w:val="00092983"/>
    <w:rsid w:val="00093172"/>
    <w:rsid w:val="000946C6"/>
    <w:rsid w:val="00095FDF"/>
    <w:rsid w:val="00097558"/>
    <w:rsid w:val="000A0533"/>
    <w:rsid w:val="000A0588"/>
    <w:rsid w:val="000A10C6"/>
    <w:rsid w:val="000A1D3E"/>
    <w:rsid w:val="000A20BC"/>
    <w:rsid w:val="000A2A47"/>
    <w:rsid w:val="000A624A"/>
    <w:rsid w:val="000B23F8"/>
    <w:rsid w:val="000C085A"/>
    <w:rsid w:val="000C0B66"/>
    <w:rsid w:val="000C1894"/>
    <w:rsid w:val="000C3187"/>
    <w:rsid w:val="000C5EB3"/>
    <w:rsid w:val="000D05FB"/>
    <w:rsid w:val="000D2A67"/>
    <w:rsid w:val="000D50B6"/>
    <w:rsid w:val="000D595E"/>
    <w:rsid w:val="000E0683"/>
    <w:rsid w:val="000E5AB8"/>
    <w:rsid w:val="000E6229"/>
    <w:rsid w:val="000E7B1B"/>
    <w:rsid w:val="000E7CE2"/>
    <w:rsid w:val="000F0E7A"/>
    <w:rsid w:val="000F1613"/>
    <w:rsid w:val="000F3438"/>
    <w:rsid w:val="000F4F82"/>
    <w:rsid w:val="000F5B35"/>
    <w:rsid w:val="000F698D"/>
    <w:rsid w:val="000F7303"/>
    <w:rsid w:val="00100120"/>
    <w:rsid w:val="00101538"/>
    <w:rsid w:val="00101B1F"/>
    <w:rsid w:val="0010320F"/>
    <w:rsid w:val="001036C8"/>
    <w:rsid w:val="00104399"/>
    <w:rsid w:val="0010664C"/>
    <w:rsid w:val="00107971"/>
    <w:rsid w:val="0011185B"/>
    <w:rsid w:val="00111A90"/>
    <w:rsid w:val="00113C70"/>
    <w:rsid w:val="00115EBB"/>
    <w:rsid w:val="00117954"/>
    <w:rsid w:val="0012060D"/>
    <w:rsid w:val="00120CE3"/>
    <w:rsid w:val="00122FBA"/>
    <w:rsid w:val="001243A2"/>
    <w:rsid w:val="00130404"/>
    <w:rsid w:val="001304A5"/>
    <w:rsid w:val="0013298C"/>
    <w:rsid w:val="00134729"/>
    <w:rsid w:val="001355B8"/>
    <w:rsid w:val="00136C31"/>
    <w:rsid w:val="00137E0C"/>
    <w:rsid w:val="00144E4C"/>
    <w:rsid w:val="00145DC0"/>
    <w:rsid w:val="0014707E"/>
    <w:rsid w:val="00151087"/>
    <w:rsid w:val="00151D97"/>
    <w:rsid w:val="001525AA"/>
    <w:rsid w:val="001550DE"/>
    <w:rsid w:val="00156938"/>
    <w:rsid w:val="001574A4"/>
    <w:rsid w:val="001576A9"/>
    <w:rsid w:val="00160824"/>
    <w:rsid w:val="00161428"/>
    <w:rsid w:val="00161ED8"/>
    <w:rsid w:val="001624C3"/>
    <w:rsid w:val="00163392"/>
    <w:rsid w:val="00163F45"/>
    <w:rsid w:val="001645B5"/>
    <w:rsid w:val="00165AB8"/>
    <w:rsid w:val="00170803"/>
    <w:rsid w:val="00170E4B"/>
    <w:rsid w:val="00172D7F"/>
    <w:rsid w:val="00173F2F"/>
    <w:rsid w:val="0017432E"/>
    <w:rsid w:val="00175C2D"/>
    <w:rsid w:val="00180235"/>
    <w:rsid w:val="0018029C"/>
    <w:rsid w:val="00182495"/>
    <w:rsid w:val="0018282C"/>
    <w:rsid w:val="001853E5"/>
    <w:rsid w:val="00186009"/>
    <w:rsid w:val="001956F8"/>
    <w:rsid w:val="001964EE"/>
    <w:rsid w:val="001A15EC"/>
    <w:rsid w:val="001A3C5C"/>
    <w:rsid w:val="001A3E5C"/>
    <w:rsid w:val="001A4339"/>
    <w:rsid w:val="001A55FC"/>
    <w:rsid w:val="001A58D9"/>
    <w:rsid w:val="001A75D9"/>
    <w:rsid w:val="001B130C"/>
    <w:rsid w:val="001B196C"/>
    <w:rsid w:val="001B2031"/>
    <w:rsid w:val="001B5385"/>
    <w:rsid w:val="001B7368"/>
    <w:rsid w:val="001C24C8"/>
    <w:rsid w:val="001C2599"/>
    <w:rsid w:val="001C2A2D"/>
    <w:rsid w:val="001C625D"/>
    <w:rsid w:val="001C6D26"/>
    <w:rsid w:val="001C7A76"/>
    <w:rsid w:val="001D234E"/>
    <w:rsid w:val="001D3222"/>
    <w:rsid w:val="001D3F78"/>
    <w:rsid w:val="001D453F"/>
    <w:rsid w:val="001D4DB3"/>
    <w:rsid w:val="001D4F49"/>
    <w:rsid w:val="001D6029"/>
    <w:rsid w:val="001D64FD"/>
    <w:rsid w:val="001D6650"/>
    <w:rsid w:val="001D6D36"/>
    <w:rsid w:val="001D7C76"/>
    <w:rsid w:val="001E048C"/>
    <w:rsid w:val="001E1865"/>
    <w:rsid w:val="001E2451"/>
    <w:rsid w:val="001E4B39"/>
    <w:rsid w:val="001F54E5"/>
    <w:rsid w:val="001F68CB"/>
    <w:rsid w:val="00200FCF"/>
    <w:rsid w:val="0020206F"/>
    <w:rsid w:val="0020212D"/>
    <w:rsid w:val="002043FA"/>
    <w:rsid w:val="002044D8"/>
    <w:rsid w:val="0020497A"/>
    <w:rsid w:val="00205486"/>
    <w:rsid w:val="00207A7D"/>
    <w:rsid w:val="00210B03"/>
    <w:rsid w:val="00210CEF"/>
    <w:rsid w:val="00217034"/>
    <w:rsid w:val="00217540"/>
    <w:rsid w:val="00222740"/>
    <w:rsid w:val="002236B0"/>
    <w:rsid w:val="00226234"/>
    <w:rsid w:val="002273CA"/>
    <w:rsid w:val="002277A6"/>
    <w:rsid w:val="00230B77"/>
    <w:rsid w:val="002314EE"/>
    <w:rsid w:val="002323E8"/>
    <w:rsid w:val="00234111"/>
    <w:rsid w:val="00235ACC"/>
    <w:rsid w:val="00236B7F"/>
    <w:rsid w:val="00236D4C"/>
    <w:rsid w:val="0023703E"/>
    <w:rsid w:val="00237D72"/>
    <w:rsid w:val="00246E52"/>
    <w:rsid w:val="002475EE"/>
    <w:rsid w:val="0025159B"/>
    <w:rsid w:val="0025221E"/>
    <w:rsid w:val="00252BD5"/>
    <w:rsid w:val="00255E18"/>
    <w:rsid w:val="00256279"/>
    <w:rsid w:val="00256419"/>
    <w:rsid w:val="00256630"/>
    <w:rsid w:val="00256F04"/>
    <w:rsid w:val="0026203E"/>
    <w:rsid w:val="00264CF3"/>
    <w:rsid w:val="00266BF7"/>
    <w:rsid w:val="00266D60"/>
    <w:rsid w:val="00267712"/>
    <w:rsid w:val="0027055A"/>
    <w:rsid w:val="00273C46"/>
    <w:rsid w:val="00274D08"/>
    <w:rsid w:val="002760A7"/>
    <w:rsid w:val="0027689D"/>
    <w:rsid w:val="00280A53"/>
    <w:rsid w:val="00282025"/>
    <w:rsid w:val="00282EDE"/>
    <w:rsid w:val="00283650"/>
    <w:rsid w:val="002850E3"/>
    <w:rsid w:val="002852AB"/>
    <w:rsid w:val="00285D12"/>
    <w:rsid w:val="002872AE"/>
    <w:rsid w:val="00287335"/>
    <w:rsid w:val="00291BE0"/>
    <w:rsid w:val="00292B10"/>
    <w:rsid w:val="00294058"/>
    <w:rsid w:val="00294452"/>
    <w:rsid w:val="00296080"/>
    <w:rsid w:val="002A0C8C"/>
    <w:rsid w:val="002A17A9"/>
    <w:rsid w:val="002A1D87"/>
    <w:rsid w:val="002A2EE5"/>
    <w:rsid w:val="002A3CCE"/>
    <w:rsid w:val="002A4907"/>
    <w:rsid w:val="002A62EF"/>
    <w:rsid w:val="002A7610"/>
    <w:rsid w:val="002B3675"/>
    <w:rsid w:val="002B4F5E"/>
    <w:rsid w:val="002B7FFB"/>
    <w:rsid w:val="002C2900"/>
    <w:rsid w:val="002C2E1E"/>
    <w:rsid w:val="002C3CB5"/>
    <w:rsid w:val="002C4007"/>
    <w:rsid w:val="002C6335"/>
    <w:rsid w:val="002D0A58"/>
    <w:rsid w:val="002D0C49"/>
    <w:rsid w:val="002D1A39"/>
    <w:rsid w:val="002D1B52"/>
    <w:rsid w:val="002D29B4"/>
    <w:rsid w:val="002D3074"/>
    <w:rsid w:val="002D5204"/>
    <w:rsid w:val="002D52F2"/>
    <w:rsid w:val="002D7876"/>
    <w:rsid w:val="002E1D8C"/>
    <w:rsid w:val="002E346F"/>
    <w:rsid w:val="002E39C5"/>
    <w:rsid w:val="002E3FDA"/>
    <w:rsid w:val="002E421D"/>
    <w:rsid w:val="002E44BE"/>
    <w:rsid w:val="002E58FD"/>
    <w:rsid w:val="002E751D"/>
    <w:rsid w:val="002F0076"/>
    <w:rsid w:val="002F0479"/>
    <w:rsid w:val="002F0920"/>
    <w:rsid w:val="002F15CD"/>
    <w:rsid w:val="002F2135"/>
    <w:rsid w:val="002F2B69"/>
    <w:rsid w:val="002F3246"/>
    <w:rsid w:val="002F4D7D"/>
    <w:rsid w:val="002F5410"/>
    <w:rsid w:val="002F54C8"/>
    <w:rsid w:val="00303850"/>
    <w:rsid w:val="00304BE5"/>
    <w:rsid w:val="00310C94"/>
    <w:rsid w:val="00310ECC"/>
    <w:rsid w:val="003110DB"/>
    <w:rsid w:val="00312983"/>
    <w:rsid w:val="00313E30"/>
    <w:rsid w:val="00314B90"/>
    <w:rsid w:val="003154E3"/>
    <w:rsid w:val="00315E64"/>
    <w:rsid w:val="00317891"/>
    <w:rsid w:val="00320DBB"/>
    <w:rsid w:val="0032241E"/>
    <w:rsid w:val="003224BE"/>
    <w:rsid w:val="003244E6"/>
    <w:rsid w:val="00326966"/>
    <w:rsid w:val="0033042A"/>
    <w:rsid w:val="0033154F"/>
    <w:rsid w:val="00334155"/>
    <w:rsid w:val="00335318"/>
    <w:rsid w:val="0033531D"/>
    <w:rsid w:val="00336C9E"/>
    <w:rsid w:val="00337FDF"/>
    <w:rsid w:val="003417C9"/>
    <w:rsid w:val="00342E0C"/>
    <w:rsid w:val="0034511C"/>
    <w:rsid w:val="0034519C"/>
    <w:rsid w:val="0034623E"/>
    <w:rsid w:val="00346906"/>
    <w:rsid w:val="00346959"/>
    <w:rsid w:val="0035190E"/>
    <w:rsid w:val="003527EE"/>
    <w:rsid w:val="0035285A"/>
    <w:rsid w:val="00353152"/>
    <w:rsid w:val="00354861"/>
    <w:rsid w:val="00355EAB"/>
    <w:rsid w:val="003565ED"/>
    <w:rsid w:val="00356A86"/>
    <w:rsid w:val="003632D7"/>
    <w:rsid w:val="00363CCA"/>
    <w:rsid w:val="003644B8"/>
    <w:rsid w:val="00372700"/>
    <w:rsid w:val="003740EE"/>
    <w:rsid w:val="00374386"/>
    <w:rsid w:val="003755EA"/>
    <w:rsid w:val="00376DD4"/>
    <w:rsid w:val="003777D3"/>
    <w:rsid w:val="00383ADE"/>
    <w:rsid w:val="00386502"/>
    <w:rsid w:val="00392B05"/>
    <w:rsid w:val="00392EA9"/>
    <w:rsid w:val="0039694B"/>
    <w:rsid w:val="00397318"/>
    <w:rsid w:val="003A2B93"/>
    <w:rsid w:val="003A2E9F"/>
    <w:rsid w:val="003A33DD"/>
    <w:rsid w:val="003A3425"/>
    <w:rsid w:val="003A4E43"/>
    <w:rsid w:val="003A6A58"/>
    <w:rsid w:val="003B03C4"/>
    <w:rsid w:val="003B2A91"/>
    <w:rsid w:val="003B31E7"/>
    <w:rsid w:val="003B447E"/>
    <w:rsid w:val="003B7556"/>
    <w:rsid w:val="003C11CB"/>
    <w:rsid w:val="003C2662"/>
    <w:rsid w:val="003C7B01"/>
    <w:rsid w:val="003D3C68"/>
    <w:rsid w:val="003D4261"/>
    <w:rsid w:val="003D525F"/>
    <w:rsid w:val="003D53A1"/>
    <w:rsid w:val="003D59EF"/>
    <w:rsid w:val="003D7264"/>
    <w:rsid w:val="003D7C4D"/>
    <w:rsid w:val="003D7EA1"/>
    <w:rsid w:val="003E12B5"/>
    <w:rsid w:val="003E1F9E"/>
    <w:rsid w:val="003E3CEA"/>
    <w:rsid w:val="003E434F"/>
    <w:rsid w:val="003E4E56"/>
    <w:rsid w:val="003E79C5"/>
    <w:rsid w:val="003F1962"/>
    <w:rsid w:val="003F30DB"/>
    <w:rsid w:val="003F408E"/>
    <w:rsid w:val="003F4789"/>
    <w:rsid w:val="003F5D44"/>
    <w:rsid w:val="003F7945"/>
    <w:rsid w:val="00401A26"/>
    <w:rsid w:val="0040259F"/>
    <w:rsid w:val="004037DA"/>
    <w:rsid w:val="004047ED"/>
    <w:rsid w:val="00404801"/>
    <w:rsid w:val="00410903"/>
    <w:rsid w:val="0041193F"/>
    <w:rsid w:val="00412EE0"/>
    <w:rsid w:val="004139B1"/>
    <w:rsid w:val="004145D9"/>
    <w:rsid w:val="0042289F"/>
    <w:rsid w:val="00423003"/>
    <w:rsid w:val="0042351E"/>
    <w:rsid w:val="00423665"/>
    <w:rsid w:val="00423956"/>
    <w:rsid w:val="00423A58"/>
    <w:rsid w:val="00424009"/>
    <w:rsid w:val="00424A25"/>
    <w:rsid w:val="00427794"/>
    <w:rsid w:val="00431A91"/>
    <w:rsid w:val="00433816"/>
    <w:rsid w:val="00434F4C"/>
    <w:rsid w:val="00436CB6"/>
    <w:rsid w:val="00440808"/>
    <w:rsid w:val="00440A78"/>
    <w:rsid w:val="00440E7D"/>
    <w:rsid w:val="004411D4"/>
    <w:rsid w:val="00444319"/>
    <w:rsid w:val="0045025C"/>
    <w:rsid w:val="00451181"/>
    <w:rsid w:val="004517BD"/>
    <w:rsid w:val="00452DB6"/>
    <w:rsid w:val="00453FD1"/>
    <w:rsid w:val="004559F0"/>
    <w:rsid w:val="004566F1"/>
    <w:rsid w:val="00457C59"/>
    <w:rsid w:val="004609EA"/>
    <w:rsid w:val="004634B0"/>
    <w:rsid w:val="0046632C"/>
    <w:rsid w:val="0046642C"/>
    <w:rsid w:val="00467F6F"/>
    <w:rsid w:val="004713ED"/>
    <w:rsid w:val="00472BB9"/>
    <w:rsid w:val="00474BBC"/>
    <w:rsid w:val="00477282"/>
    <w:rsid w:val="0048016C"/>
    <w:rsid w:val="00481F05"/>
    <w:rsid w:val="004820F3"/>
    <w:rsid w:val="00482594"/>
    <w:rsid w:val="0048455F"/>
    <w:rsid w:val="00484AC8"/>
    <w:rsid w:val="00485B22"/>
    <w:rsid w:val="00486B99"/>
    <w:rsid w:val="00487619"/>
    <w:rsid w:val="00490951"/>
    <w:rsid w:val="004929C8"/>
    <w:rsid w:val="00493439"/>
    <w:rsid w:val="00493D4E"/>
    <w:rsid w:val="004946BA"/>
    <w:rsid w:val="0049492A"/>
    <w:rsid w:val="00495529"/>
    <w:rsid w:val="00495F9F"/>
    <w:rsid w:val="004A194B"/>
    <w:rsid w:val="004A28E1"/>
    <w:rsid w:val="004A3528"/>
    <w:rsid w:val="004A6661"/>
    <w:rsid w:val="004A72C4"/>
    <w:rsid w:val="004B2159"/>
    <w:rsid w:val="004B4202"/>
    <w:rsid w:val="004B5719"/>
    <w:rsid w:val="004B61DB"/>
    <w:rsid w:val="004B64EC"/>
    <w:rsid w:val="004C0A99"/>
    <w:rsid w:val="004C13C7"/>
    <w:rsid w:val="004C2FDC"/>
    <w:rsid w:val="004D1373"/>
    <w:rsid w:val="004D1F3B"/>
    <w:rsid w:val="004D3CB7"/>
    <w:rsid w:val="004D3FB6"/>
    <w:rsid w:val="004D4D08"/>
    <w:rsid w:val="004D5CD2"/>
    <w:rsid w:val="004D6374"/>
    <w:rsid w:val="004E1E4F"/>
    <w:rsid w:val="004E308D"/>
    <w:rsid w:val="004E4D05"/>
    <w:rsid w:val="004E579B"/>
    <w:rsid w:val="004E5FEC"/>
    <w:rsid w:val="004F04C2"/>
    <w:rsid w:val="004F0FB3"/>
    <w:rsid w:val="004F227A"/>
    <w:rsid w:val="004F2EB5"/>
    <w:rsid w:val="004F3A80"/>
    <w:rsid w:val="004F7E80"/>
    <w:rsid w:val="00504BC1"/>
    <w:rsid w:val="005074FA"/>
    <w:rsid w:val="00507567"/>
    <w:rsid w:val="005100F6"/>
    <w:rsid w:val="00510914"/>
    <w:rsid w:val="00512BBC"/>
    <w:rsid w:val="00515F2A"/>
    <w:rsid w:val="00517AED"/>
    <w:rsid w:val="00524F9E"/>
    <w:rsid w:val="0052533E"/>
    <w:rsid w:val="00525A05"/>
    <w:rsid w:val="00526A4F"/>
    <w:rsid w:val="005272A9"/>
    <w:rsid w:val="005272C5"/>
    <w:rsid w:val="00527B5C"/>
    <w:rsid w:val="00530D34"/>
    <w:rsid w:val="00531CD9"/>
    <w:rsid w:val="005327F9"/>
    <w:rsid w:val="00532B92"/>
    <w:rsid w:val="00533CEC"/>
    <w:rsid w:val="00535883"/>
    <w:rsid w:val="00535A50"/>
    <w:rsid w:val="00536F33"/>
    <w:rsid w:val="005434C9"/>
    <w:rsid w:val="00543E06"/>
    <w:rsid w:val="005449B7"/>
    <w:rsid w:val="00546D12"/>
    <w:rsid w:val="005512DA"/>
    <w:rsid w:val="0055272A"/>
    <w:rsid w:val="00552BA0"/>
    <w:rsid w:val="00554B8F"/>
    <w:rsid w:val="0055509D"/>
    <w:rsid w:val="00555F93"/>
    <w:rsid w:val="00560721"/>
    <w:rsid w:val="00561A60"/>
    <w:rsid w:val="005647C7"/>
    <w:rsid w:val="00566D6A"/>
    <w:rsid w:val="005729A2"/>
    <w:rsid w:val="00573C0B"/>
    <w:rsid w:val="00575CFA"/>
    <w:rsid w:val="00576273"/>
    <w:rsid w:val="00576377"/>
    <w:rsid w:val="00577B5B"/>
    <w:rsid w:val="005801C8"/>
    <w:rsid w:val="005824E2"/>
    <w:rsid w:val="00582660"/>
    <w:rsid w:val="00584729"/>
    <w:rsid w:val="00584ED1"/>
    <w:rsid w:val="00584F2F"/>
    <w:rsid w:val="00585881"/>
    <w:rsid w:val="005938C3"/>
    <w:rsid w:val="00594383"/>
    <w:rsid w:val="00597A70"/>
    <w:rsid w:val="005A1C16"/>
    <w:rsid w:val="005A2009"/>
    <w:rsid w:val="005A31CD"/>
    <w:rsid w:val="005A3C01"/>
    <w:rsid w:val="005A3FCD"/>
    <w:rsid w:val="005A722B"/>
    <w:rsid w:val="005A7925"/>
    <w:rsid w:val="005B1701"/>
    <w:rsid w:val="005B3C20"/>
    <w:rsid w:val="005B7CDD"/>
    <w:rsid w:val="005C00E1"/>
    <w:rsid w:val="005C1385"/>
    <w:rsid w:val="005C22B9"/>
    <w:rsid w:val="005C2514"/>
    <w:rsid w:val="005C7600"/>
    <w:rsid w:val="005D18C5"/>
    <w:rsid w:val="005D3B22"/>
    <w:rsid w:val="005D6BEE"/>
    <w:rsid w:val="005D7878"/>
    <w:rsid w:val="005E1269"/>
    <w:rsid w:val="005E2AF9"/>
    <w:rsid w:val="005E2FF2"/>
    <w:rsid w:val="005E3C0F"/>
    <w:rsid w:val="005E601E"/>
    <w:rsid w:val="005F006D"/>
    <w:rsid w:val="005F1A66"/>
    <w:rsid w:val="005F579F"/>
    <w:rsid w:val="00600235"/>
    <w:rsid w:val="00600575"/>
    <w:rsid w:val="00600F9C"/>
    <w:rsid w:val="0060216C"/>
    <w:rsid w:val="006025F7"/>
    <w:rsid w:val="006042BA"/>
    <w:rsid w:val="006053EF"/>
    <w:rsid w:val="006061A4"/>
    <w:rsid w:val="00606743"/>
    <w:rsid w:val="00610A32"/>
    <w:rsid w:val="00611F36"/>
    <w:rsid w:val="00614A5E"/>
    <w:rsid w:val="00615E83"/>
    <w:rsid w:val="006177E8"/>
    <w:rsid w:val="006207AE"/>
    <w:rsid w:val="00620BFA"/>
    <w:rsid w:val="00621253"/>
    <w:rsid w:val="00624458"/>
    <w:rsid w:val="006244C7"/>
    <w:rsid w:val="00624D1A"/>
    <w:rsid w:val="00630958"/>
    <w:rsid w:val="0063256E"/>
    <w:rsid w:val="00637F9F"/>
    <w:rsid w:val="006412E2"/>
    <w:rsid w:val="00642849"/>
    <w:rsid w:val="00645A02"/>
    <w:rsid w:val="0064769E"/>
    <w:rsid w:val="00647B03"/>
    <w:rsid w:val="0065443F"/>
    <w:rsid w:val="00654662"/>
    <w:rsid w:val="0066022A"/>
    <w:rsid w:val="0066268F"/>
    <w:rsid w:val="00663AAB"/>
    <w:rsid w:val="00663B92"/>
    <w:rsid w:val="00665BF6"/>
    <w:rsid w:val="006670D2"/>
    <w:rsid w:val="00667E47"/>
    <w:rsid w:val="0067132E"/>
    <w:rsid w:val="00675DA9"/>
    <w:rsid w:val="00677271"/>
    <w:rsid w:val="00677451"/>
    <w:rsid w:val="00680463"/>
    <w:rsid w:val="00680563"/>
    <w:rsid w:val="00682003"/>
    <w:rsid w:val="0068253A"/>
    <w:rsid w:val="00683ABD"/>
    <w:rsid w:val="006875B5"/>
    <w:rsid w:val="00691431"/>
    <w:rsid w:val="00691853"/>
    <w:rsid w:val="00696EB1"/>
    <w:rsid w:val="006A1E29"/>
    <w:rsid w:val="006A20A1"/>
    <w:rsid w:val="006A5124"/>
    <w:rsid w:val="006A6E46"/>
    <w:rsid w:val="006A7603"/>
    <w:rsid w:val="006B6025"/>
    <w:rsid w:val="006B6EFC"/>
    <w:rsid w:val="006B71D6"/>
    <w:rsid w:val="006C0659"/>
    <w:rsid w:val="006C4414"/>
    <w:rsid w:val="006C4AEA"/>
    <w:rsid w:val="006C654E"/>
    <w:rsid w:val="006C74F4"/>
    <w:rsid w:val="006C7ACD"/>
    <w:rsid w:val="006D0B79"/>
    <w:rsid w:val="006D1A1D"/>
    <w:rsid w:val="006D308B"/>
    <w:rsid w:val="006D4142"/>
    <w:rsid w:val="006D663C"/>
    <w:rsid w:val="006D686A"/>
    <w:rsid w:val="006D68DA"/>
    <w:rsid w:val="006D7961"/>
    <w:rsid w:val="006E118D"/>
    <w:rsid w:val="006E32E0"/>
    <w:rsid w:val="006E4B51"/>
    <w:rsid w:val="006E5523"/>
    <w:rsid w:val="006E60D1"/>
    <w:rsid w:val="006E617F"/>
    <w:rsid w:val="006E7C27"/>
    <w:rsid w:val="006F20BF"/>
    <w:rsid w:val="006F28AF"/>
    <w:rsid w:val="006F41B9"/>
    <w:rsid w:val="006F4A29"/>
    <w:rsid w:val="006F6D65"/>
    <w:rsid w:val="00701980"/>
    <w:rsid w:val="0070235C"/>
    <w:rsid w:val="007023A3"/>
    <w:rsid w:val="0070328A"/>
    <w:rsid w:val="00706084"/>
    <w:rsid w:val="00706A9A"/>
    <w:rsid w:val="0071136D"/>
    <w:rsid w:val="0071143E"/>
    <w:rsid w:val="00712DAE"/>
    <w:rsid w:val="00712E8D"/>
    <w:rsid w:val="00713F58"/>
    <w:rsid w:val="00714730"/>
    <w:rsid w:val="00715F75"/>
    <w:rsid w:val="00715FF5"/>
    <w:rsid w:val="00716257"/>
    <w:rsid w:val="007164A2"/>
    <w:rsid w:val="00720443"/>
    <w:rsid w:val="0072087E"/>
    <w:rsid w:val="007209E6"/>
    <w:rsid w:val="00721EAF"/>
    <w:rsid w:val="007238FF"/>
    <w:rsid w:val="0072569B"/>
    <w:rsid w:val="00725C30"/>
    <w:rsid w:val="0072601B"/>
    <w:rsid w:val="0072766F"/>
    <w:rsid w:val="0073078F"/>
    <w:rsid w:val="00730B58"/>
    <w:rsid w:val="007316E5"/>
    <w:rsid w:val="00732339"/>
    <w:rsid w:val="00734665"/>
    <w:rsid w:val="007368B0"/>
    <w:rsid w:val="00736B0D"/>
    <w:rsid w:val="00737CA0"/>
    <w:rsid w:val="00741A0B"/>
    <w:rsid w:val="00742D4B"/>
    <w:rsid w:val="007437A0"/>
    <w:rsid w:val="00744224"/>
    <w:rsid w:val="00744365"/>
    <w:rsid w:val="00744F0F"/>
    <w:rsid w:val="00750FDE"/>
    <w:rsid w:val="007537E2"/>
    <w:rsid w:val="0075448C"/>
    <w:rsid w:val="00756E61"/>
    <w:rsid w:val="007572F3"/>
    <w:rsid w:val="00761BB7"/>
    <w:rsid w:val="00762B56"/>
    <w:rsid w:val="00763DBB"/>
    <w:rsid w:val="007654AB"/>
    <w:rsid w:val="00765E89"/>
    <w:rsid w:val="007672AB"/>
    <w:rsid w:val="00767528"/>
    <w:rsid w:val="00770657"/>
    <w:rsid w:val="00771FBD"/>
    <w:rsid w:val="00773EC6"/>
    <w:rsid w:val="00775A4B"/>
    <w:rsid w:val="0077650E"/>
    <w:rsid w:val="007808A1"/>
    <w:rsid w:val="007809A2"/>
    <w:rsid w:val="0078106A"/>
    <w:rsid w:val="00781144"/>
    <w:rsid w:val="00783484"/>
    <w:rsid w:val="0078531F"/>
    <w:rsid w:val="007864FA"/>
    <w:rsid w:val="00786A55"/>
    <w:rsid w:val="0078769E"/>
    <w:rsid w:val="00791020"/>
    <w:rsid w:val="007926DE"/>
    <w:rsid w:val="00792781"/>
    <w:rsid w:val="0079459C"/>
    <w:rsid w:val="007A0282"/>
    <w:rsid w:val="007A0DCE"/>
    <w:rsid w:val="007A13E0"/>
    <w:rsid w:val="007A161D"/>
    <w:rsid w:val="007A2876"/>
    <w:rsid w:val="007A39CC"/>
    <w:rsid w:val="007A47FF"/>
    <w:rsid w:val="007A5D88"/>
    <w:rsid w:val="007A6696"/>
    <w:rsid w:val="007B066D"/>
    <w:rsid w:val="007B1B0E"/>
    <w:rsid w:val="007B3D18"/>
    <w:rsid w:val="007B4077"/>
    <w:rsid w:val="007B5102"/>
    <w:rsid w:val="007B5233"/>
    <w:rsid w:val="007B61A3"/>
    <w:rsid w:val="007B65D7"/>
    <w:rsid w:val="007C0465"/>
    <w:rsid w:val="007C1D36"/>
    <w:rsid w:val="007C2637"/>
    <w:rsid w:val="007C4DE7"/>
    <w:rsid w:val="007D26BF"/>
    <w:rsid w:val="007D2D5E"/>
    <w:rsid w:val="007D30D8"/>
    <w:rsid w:val="007D4A4A"/>
    <w:rsid w:val="007D77CF"/>
    <w:rsid w:val="007E05D4"/>
    <w:rsid w:val="007E34BA"/>
    <w:rsid w:val="007E3B5E"/>
    <w:rsid w:val="007E4370"/>
    <w:rsid w:val="007E7B23"/>
    <w:rsid w:val="007F01C3"/>
    <w:rsid w:val="007F2264"/>
    <w:rsid w:val="007F3661"/>
    <w:rsid w:val="007F4C0A"/>
    <w:rsid w:val="007F767C"/>
    <w:rsid w:val="00800D03"/>
    <w:rsid w:val="00801B32"/>
    <w:rsid w:val="00804A5D"/>
    <w:rsid w:val="008068F1"/>
    <w:rsid w:val="008141C1"/>
    <w:rsid w:val="00814297"/>
    <w:rsid w:val="00815DC4"/>
    <w:rsid w:val="0081625B"/>
    <w:rsid w:val="00816F64"/>
    <w:rsid w:val="00820F93"/>
    <w:rsid w:val="00821D47"/>
    <w:rsid w:val="00821FD9"/>
    <w:rsid w:val="008241A1"/>
    <w:rsid w:val="008246DF"/>
    <w:rsid w:val="00825113"/>
    <w:rsid w:val="00825350"/>
    <w:rsid w:val="00827F8C"/>
    <w:rsid w:val="008308C2"/>
    <w:rsid w:val="00830DCB"/>
    <w:rsid w:val="0083235E"/>
    <w:rsid w:val="00834CB8"/>
    <w:rsid w:val="00834EB7"/>
    <w:rsid w:val="0083552A"/>
    <w:rsid w:val="00836540"/>
    <w:rsid w:val="00842C95"/>
    <w:rsid w:val="00845BB9"/>
    <w:rsid w:val="00847214"/>
    <w:rsid w:val="00850FA9"/>
    <w:rsid w:val="00851812"/>
    <w:rsid w:val="00853C73"/>
    <w:rsid w:val="00854339"/>
    <w:rsid w:val="00854E53"/>
    <w:rsid w:val="0085539F"/>
    <w:rsid w:val="00856A08"/>
    <w:rsid w:val="00856D9D"/>
    <w:rsid w:val="008602DC"/>
    <w:rsid w:val="00860A7A"/>
    <w:rsid w:val="00863B21"/>
    <w:rsid w:val="008701AE"/>
    <w:rsid w:val="00871E3C"/>
    <w:rsid w:val="0087314A"/>
    <w:rsid w:val="008756A9"/>
    <w:rsid w:val="0088044F"/>
    <w:rsid w:val="00880C3D"/>
    <w:rsid w:val="00882F40"/>
    <w:rsid w:val="008831EB"/>
    <w:rsid w:val="008838E1"/>
    <w:rsid w:val="008857BF"/>
    <w:rsid w:val="00886638"/>
    <w:rsid w:val="00887D77"/>
    <w:rsid w:val="00890F50"/>
    <w:rsid w:val="00892EE7"/>
    <w:rsid w:val="00893AC4"/>
    <w:rsid w:val="008946B2"/>
    <w:rsid w:val="008A01B0"/>
    <w:rsid w:val="008A1731"/>
    <w:rsid w:val="008A17C4"/>
    <w:rsid w:val="008A3C7C"/>
    <w:rsid w:val="008A4AE4"/>
    <w:rsid w:val="008A679C"/>
    <w:rsid w:val="008A782C"/>
    <w:rsid w:val="008A783A"/>
    <w:rsid w:val="008B1108"/>
    <w:rsid w:val="008B6296"/>
    <w:rsid w:val="008B6B75"/>
    <w:rsid w:val="008B7D68"/>
    <w:rsid w:val="008C0712"/>
    <w:rsid w:val="008C08F9"/>
    <w:rsid w:val="008C092E"/>
    <w:rsid w:val="008C2304"/>
    <w:rsid w:val="008C37FC"/>
    <w:rsid w:val="008C4576"/>
    <w:rsid w:val="008C470E"/>
    <w:rsid w:val="008C7633"/>
    <w:rsid w:val="008D039A"/>
    <w:rsid w:val="008D0769"/>
    <w:rsid w:val="008D0B6F"/>
    <w:rsid w:val="008D191D"/>
    <w:rsid w:val="008D46A6"/>
    <w:rsid w:val="008D4B25"/>
    <w:rsid w:val="008D75DA"/>
    <w:rsid w:val="008E1F3D"/>
    <w:rsid w:val="008E1F46"/>
    <w:rsid w:val="008E1FCF"/>
    <w:rsid w:val="008E3EF4"/>
    <w:rsid w:val="008E4052"/>
    <w:rsid w:val="008E52B0"/>
    <w:rsid w:val="008E661A"/>
    <w:rsid w:val="008F07B3"/>
    <w:rsid w:val="008F298E"/>
    <w:rsid w:val="008F3977"/>
    <w:rsid w:val="008F43AA"/>
    <w:rsid w:val="008F6207"/>
    <w:rsid w:val="008F68F8"/>
    <w:rsid w:val="008F72BA"/>
    <w:rsid w:val="009011D4"/>
    <w:rsid w:val="00901D12"/>
    <w:rsid w:val="00902E4A"/>
    <w:rsid w:val="00904CC5"/>
    <w:rsid w:val="00906711"/>
    <w:rsid w:val="009071B9"/>
    <w:rsid w:val="0091036E"/>
    <w:rsid w:val="00910653"/>
    <w:rsid w:val="00911899"/>
    <w:rsid w:val="00911EB0"/>
    <w:rsid w:val="00914E36"/>
    <w:rsid w:val="009205E6"/>
    <w:rsid w:val="00921379"/>
    <w:rsid w:val="009215A4"/>
    <w:rsid w:val="009216FE"/>
    <w:rsid w:val="00922501"/>
    <w:rsid w:val="00923216"/>
    <w:rsid w:val="0092407E"/>
    <w:rsid w:val="00924B8A"/>
    <w:rsid w:val="00927E1C"/>
    <w:rsid w:val="0093288E"/>
    <w:rsid w:val="00932CA1"/>
    <w:rsid w:val="00933443"/>
    <w:rsid w:val="00933529"/>
    <w:rsid w:val="00935001"/>
    <w:rsid w:val="00935224"/>
    <w:rsid w:val="00935992"/>
    <w:rsid w:val="00935C69"/>
    <w:rsid w:val="00936B32"/>
    <w:rsid w:val="00937532"/>
    <w:rsid w:val="009453C1"/>
    <w:rsid w:val="00946C57"/>
    <w:rsid w:val="00947655"/>
    <w:rsid w:val="00947AE3"/>
    <w:rsid w:val="00950095"/>
    <w:rsid w:val="0095133D"/>
    <w:rsid w:val="00952A39"/>
    <w:rsid w:val="009547B5"/>
    <w:rsid w:val="0095524F"/>
    <w:rsid w:val="00955475"/>
    <w:rsid w:val="0095575E"/>
    <w:rsid w:val="00955870"/>
    <w:rsid w:val="00957C3C"/>
    <w:rsid w:val="00961FED"/>
    <w:rsid w:val="009658D1"/>
    <w:rsid w:val="00967C1C"/>
    <w:rsid w:val="009739EF"/>
    <w:rsid w:val="009763BD"/>
    <w:rsid w:val="00976500"/>
    <w:rsid w:val="0097672C"/>
    <w:rsid w:val="00976D01"/>
    <w:rsid w:val="009814B6"/>
    <w:rsid w:val="00981A5A"/>
    <w:rsid w:val="00982264"/>
    <w:rsid w:val="0098257F"/>
    <w:rsid w:val="00984BFE"/>
    <w:rsid w:val="00984DA0"/>
    <w:rsid w:val="00984FE1"/>
    <w:rsid w:val="0098538F"/>
    <w:rsid w:val="009854FD"/>
    <w:rsid w:val="00986D5F"/>
    <w:rsid w:val="0099002E"/>
    <w:rsid w:val="00991613"/>
    <w:rsid w:val="009920AD"/>
    <w:rsid w:val="009921A9"/>
    <w:rsid w:val="009921F2"/>
    <w:rsid w:val="00993955"/>
    <w:rsid w:val="00996205"/>
    <w:rsid w:val="00996643"/>
    <w:rsid w:val="00996E0A"/>
    <w:rsid w:val="00996F3A"/>
    <w:rsid w:val="009A0140"/>
    <w:rsid w:val="009A09A6"/>
    <w:rsid w:val="009A11F3"/>
    <w:rsid w:val="009A4569"/>
    <w:rsid w:val="009A618E"/>
    <w:rsid w:val="009A622F"/>
    <w:rsid w:val="009B1957"/>
    <w:rsid w:val="009B2A4F"/>
    <w:rsid w:val="009B2C91"/>
    <w:rsid w:val="009B3BE0"/>
    <w:rsid w:val="009B3CD1"/>
    <w:rsid w:val="009B6969"/>
    <w:rsid w:val="009C14BB"/>
    <w:rsid w:val="009C1572"/>
    <w:rsid w:val="009C22AA"/>
    <w:rsid w:val="009C4C5F"/>
    <w:rsid w:val="009C53F3"/>
    <w:rsid w:val="009D33E7"/>
    <w:rsid w:val="009D368C"/>
    <w:rsid w:val="009D4125"/>
    <w:rsid w:val="009D5884"/>
    <w:rsid w:val="009D7AAC"/>
    <w:rsid w:val="009E34EC"/>
    <w:rsid w:val="009E61A0"/>
    <w:rsid w:val="009E67B2"/>
    <w:rsid w:val="009E6A73"/>
    <w:rsid w:val="009E72F0"/>
    <w:rsid w:val="009F0F79"/>
    <w:rsid w:val="009F522E"/>
    <w:rsid w:val="009F5E75"/>
    <w:rsid w:val="009F77D2"/>
    <w:rsid w:val="009F783F"/>
    <w:rsid w:val="00A0083C"/>
    <w:rsid w:val="00A00AB6"/>
    <w:rsid w:val="00A03D38"/>
    <w:rsid w:val="00A04018"/>
    <w:rsid w:val="00A04433"/>
    <w:rsid w:val="00A04B4D"/>
    <w:rsid w:val="00A0550C"/>
    <w:rsid w:val="00A05CA6"/>
    <w:rsid w:val="00A1086C"/>
    <w:rsid w:val="00A136DC"/>
    <w:rsid w:val="00A149C0"/>
    <w:rsid w:val="00A201DC"/>
    <w:rsid w:val="00A22C23"/>
    <w:rsid w:val="00A23642"/>
    <w:rsid w:val="00A242DF"/>
    <w:rsid w:val="00A24AF0"/>
    <w:rsid w:val="00A24CF9"/>
    <w:rsid w:val="00A26132"/>
    <w:rsid w:val="00A322F9"/>
    <w:rsid w:val="00A32324"/>
    <w:rsid w:val="00A33147"/>
    <w:rsid w:val="00A3322D"/>
    <w:rsid w:val="00A350B9"/>
    <w:rsid w:val="00A427AA"/>
    <w:rsid w:val="00A4358B"/>
    <w:rsid w:val="00A43AA1"/>
    <w:rsid w:val="00A443F1"/>
    <w:rsid w:val="00A524B9"/>
    <w:rsid w:val="00A536AA"/>
    <w:rsid w:val="00A5578C"/>
    <w:rsid w:val="00A6014A"/>
    <w:rsid w:val="00A670AE"/>
    <w:rsid w:val="00A67792"/>
    <w:rsid w:val="00A72147"/>
    <w:rsid w:val="00A72E0D"/>
    <w:rsid w:val="00A753C8"/>
    <w:rsid w:val="00A83220"/>
    <w:rsid w:val="00A83D56"/>
    <w:rsid w:val="00A83EB5"/>
    <w:rsid w:val="00A8512C"/>
    <w:rsid w:val="00A87F24"/>
    <w:rsid w:val="00A900E0"/>
    <w:rsid w:val="00A90971"/>
    <w:rsid w:val="00A91B5B"/>
    <w:rsid w:val="00A95A22"/>
    <w:rsid w:val="00A95D61"/>
    <w:rsid w:val="00AA0F64"/>
    <w:rsid w:val="00AA337E"/>
    <w:rsid w:val="00AA5424"/>
    <w:rsid w:val="00AA57A7"/>
    <w:rsid w:val="00AA6982"/>
    <w:rsid w:val="00AA7363"/>
    <w:rsid w:val="00AB1277"/>
    <w:rsid w:val="00AB173C"/>
    <w:rsid w:val="00AB177C"/>
    <w:rsid w:val="00AB1E80"/>
    <w:rsid w:val="00AB2C7C"/>
    <w:rsid w:val="00AC083C"/>
    <w:rsid w:val="00AC1110"/>
    <w:rsid w:val="00AC21A2"/>
    <w:rsid w:val="00AD074D"/>
    <w:rsid w:val="00AD2556"/>
    <w:rsid w:val="00AD50AE"/>
    <w:rsid w:val="00AD5D91"/>
    <w:rsid w:val="00AE0630"/>
    <w:rsid w:val="00AE173C"/>
    <w:rsid w:val="00AE551E"/>
    <w:rsid w:val="00AE59CB"/>
    <w:rsid w:val="00AF087E"/>
    <w:rsid w:val="00AF168F"/>
    <w:rsid w:val="00AF285E"/>
    <w:rsid w:val="00AF3E2A"/>
    <w:rsid w:val="00B01C46"/>
    <w:rsid w:val="00B03C80"/>
    <w:rsid w:val="00B04771"/>
    <w:rsid w:val="00B057D3"/>
    <w:rsid w:val="00B0714F"/>
    <w:rsid w:val="00B07A16"/>
    <w:rsid w:val="00B101C7"/>
    <w:rsid w:val="00B140A4"/>
    <w:rsid w:val="00B150EB"/>
    <w:rsid w:val="00B152FE"/>
    <w:rsid w:val="00B169B1"/>
    <w:rsid w:val="00B17C42"/>
    <w:rsid w:val="00B21534"/>
    <w:rsid w:val="00B21E8D"/>
    <w:rsid w:val="00B224C2"/>
    <w:rsid w:val="00B227D2"/>
    <w:rsid w:val="00B254C3"/>
    <w:rsid w:val="00B2570B"/>
    <w:rsid w:val="00B278BB"/>
    <w:rsid w:val="00B302E3"/>
    <w:rsid w:val="00B319DE"/>
    <w:rsid w:val="00B33598"/>
    <w:rsid w:val="00B33C5D"/>
    <w:rsid w:val="00B34A49"/>
    <w:rsid w:val="00B43397"/>
    <w:rsid w:val="00B43E46"/>
    <w:rsid w:val="00B441A8"/>
    <w:rsid w:val="00B46AFF"/>
    <w:rsid w:val="00B470C6"/>
    <w:rsid w:val="00B50C7D"/>
    <w:rsid w:val="00B531DD"/>
    <w:rsid w:val="00B5361F"/>
    <w:rsid w:val="00B536C5"/>
    <w:rsid w:val="00B53BBC"/>
    <w:rsid w:val="00B56D29"/>
    <w:rsid w:val="00B56E30"/>
    <w:rsid w:val="00B57274"/>
    <w:rsid w:val="00B64ABB"/>
    <w:rsid w:val="00B65149"/>
    <w:rsid w:val="00B667B2"/>
    <w:rsid w:val="00B66BD1"/>
    <w:rsid w:val="00B6706C"/>
    <w:rsid w:val="00B67B9C"/>
    <w:rsid w:val="00B67BD7"/>
    <w:rsid w:val="00B70D73"/>
    <w:rsid w:val="00B71814"/>
    <w:rsid w:val="00B725AB"/>
    <w:rsid w:val="00B725E5"/>
    <w:rsid w:val="00B7315C"/>
    <w:rsid w:val="00B77548"/>
    <w:rsid w:val="00B77686"/>
    <w:rsid w:val="00B776A7"/>
    <w:rsid w:val="00B80A08"/>
    <w:rsid w:val="00B811B1"/>
    <w:rsid w:val="00B8287B"/>
    <w:rsid w:val="00B8309A"/>
    <w:rsid w:val="00B83E5D"/>
    <w:rsid w:val="00B83F9C"/>
    <w:rsid w:val="00B84AAD"/>
    <w:rsid w:val="00B85085"/>
    <w:rsid w:val="00B859DB"/>
    <w:rsid w:val="00B8745A"/>
    <w:rsid w:val="00B901CD"/>
    <w:rsid w:val="00B92868"/>
    <w:rsid w:val="00B93D30"/>
    <w:rsid w:val="00B95323"/>
    <w:rsid w:val="00B959D1"/>
    <w:rsid w:val="00BA00DB"/>
    <w:rsid w:val="00BA178D"/>
    <w:rsid w:val="00BA306F"/>
    <w:rsid w:val="00BA31B4"/>
    <w:rsid w:val="00BA406C"/>
    <w:rsid w:val="00BA48D1"/>
    <w:rsid w:val="00BA4DA7"/>
    <w:rsid w:val="00BA5255"/>
    <w:rsid w:val="00BA5921"/>
    <w:rsid w:val="00BA5F98"/>
    <w:rsid w:val="00BA61D7"/>
    <w:rsid w:val="00BA7E70"/>
    <w:rsid w:val="00BB033A"/>
    <w:rsid w:val="00BB124A"/>
    <w:rsid w:val="00BB3044"/>
    <w:rsid w:val="00BB52EE"/>
    <w:rsid w:val="00BC129E"/>
    <w:rsid w:val="00BC2D41"/>
    <w:rsid w:val="00BC2F5F"/>
    <w:rsid w:val="00BC393E"/>
    <w:rsid w:val="00BC56C0"/>
    <w:rsid w:val="00BC6D4B"/>
    <w:rsid w:val="00BC7256"/>
    <w:rsid w:val="00BD09DB"/>
    <w:rsid w:val="00BE028D"/>
    <w:rsid w:val="00BE0F33"/>
    <w:rsid w:val="00BE3F8F"/>
    <w:rsid w:val="00BE4505"/>
    <w:rsid w:val="00BE4708"/>
    <w:rsid w:val="00BE4C9B"/>
    <w:rsid w:val="00BE4DC7"/>
    <w:rsid w:val="00BE518A"/>
    <w:rsid w:val="00BE51BC"/>
    <w:rsid w:val="00BE74D8"/>
    <w:rsid w:val="00BE7AD9"/>
    <w:rsid w:val="00BF028A"/>
    <w:rsid w:val="00BF1EB7"/>
    <w:rsid w:val="00BF2C5A"/>
    <w:rsid w:val="00BF30E7"/>
    <w:rsid w:val="00BF3EED"/>
    <w:rsid w:val="00BF7557"/>
    <w:rsid w:val="00C033C1"/>
    <w:rsid w:val="00C03950"/>
    <w:rsid w:val="00C03FC4"/>
    <w:rsid w:val="00C05108"/>
    <w:rsid w:val="00C06EEB"/>
    <w:rsid w:val="00C070F7"/>
    <w:rsid w:val="00C07AAD"/>
    <w:rsid w:val="00C10764"/>
    <w:rsid w:val="00C11BB6"/>
    <w:rsid w:val="00C13654"/>
    <w:rsid w:val="00C159B4"/>
    <w:rsid w:val="00C206A5"/>
    <w:rsid w:val="00C22963"/>
    <w:rsid w:val="00C2513A"/>
    <w:rsid w:val="00C34EAB"/>
    <w:rsid w:val="00C36612"/>
    <w:rsid w:val="00C36ED5"/>
    <w:rsid w:val="00C3721E"/>
    <w:rsid w:val="00C409A7"/>
    <w:rsid w:val="00C41945"/>
    <w:rsid w:val="00C41CE1"/>
    <w:rsid w:val="00C44272"/>
    <w:rsid w:val="00C44C32"/>
    <w:rsid w:val="00C44E3B"/>
    <w:rsid w:val="00C44EA0"/>
    <w:rsid w:val="00C459CA"/>
    <w:rsid w:val="00C46CFA"/>
    <w:rsid w:val="00C46F04"/>
    <w:rsid w:val="00C51C30"/>
    <w:rsid w:val="00C54143"/>
    <w:rsid w:val="00C54538"/>
    <w:rsid w:val="00C545BC"/>
    <w:rsid w:val="00C54796"/>
    <w:rsid w:val="00C55A8B"/>
    <w:rsid w:val="00C5659A"/>
    <w:rsid w:val="00C6071D"/>
    <w:rsid w:val="00C6311C"/>
    <w:rsid w:val="00C63F17"/>
    <w:rsid w:val="00C64117"/>
    <w:rsid w:val="00C70EED"/>
    <w:rsid w:val="00C72B25"/>
    <w:rsid w:val="00C72B59"/>
    <w:rsid w:val="00C76608"/>
    <w:rsid w:val="00C76F1D"/>
    <w:rsid w:val="00C83216"/>
    <w:rsid w:val="00C84F82"/>
    <w:rsid w:val="00C85BB6"/>
    <w:rsid w:val="00C868E6"/>
    <w:rsid w:val="00C879B7"/>
    <w:rsid w:val="00C90252"/>
    <w:rsid w:val="00C90338"/>
    <w:rsid w:val="00C90EBC"/>
    <w:rsid w:val="00C93BF9"/>
    <w:rsid w:val="00C946FE"/>
    <w:rsid w:val="00C94D76"/>
    <w:rsid w:val="00C95BAE"/>
    <w:rsid w:val="00C96FD1"/>
    <w:rsid w:val="00C970F1"/>
    <w:rsid w:val="00CA0162"/>
    <w:rsid w:val="00CA1477"/>
    <w:rsid w:val="00CA1ED2"/>
    <w:rsid w:val="00CA48E8"/>
    <w:rsid w:val="00CA5DF5"/>
    <w:rsid w:val="00CB1922"/>
    <w:rsid w:val="00CB2A72"/>
    <w:rsid w:val="00CB2D71"/>
    <w:rsid w:val="00CB56D7"/>
    <w:rsid w:val="00CB75B3"/>
    <w:rsid w:val="00CC0B16"/>
    <w:rsid w:val="00CC174D"/>
    <w:rsid w:val="00CC1C99"/>
    <w:rsid w:val="00CC1D9F"/>
    <w:rsid w:val="00CC2E46"/>
    <w:rsid w:val="00CC3543"/>
    <w:rsid w:val="00CC3C34"/>
    <w:rsid w:val="00CC439B"/>
    <w:rsid w:val="00CC7287"/>
    <w:rsid w:val="00CD32F4"/>
    <w:rsid w:val="00CD3628"/>
    <w:rsid w:val="00CD4F2E"/>
    <w:rsid w:val="00CD730B"/>
    <w:rsid w:val="00CE0DFC"/>
    <w:rsid w:val="00CE61F4"/>
    <w:rsid w:val="00CF08BF"/>
    <w:rsid w:val="00CF2864"/>
    <w:rsid w:val="00CF2FDB"/>
    <w:rsid w:val="00CF3424"/>
    <w:rsid w:val="00CF3B69"/>
    <w:rsid w:val="00CF4778"/>
    <w:rsid w:val="00CF503F"/>
    <w:rsid w:val="00CF5A24"/>
    <w:rsid w:val="00CF76B3"/>
    <w:rsid w:val="00D00186"/>
    <w:rsid w:val="00D008F5"/>
    <w:rsid w:val="00D01E67"/>
    <w:rsid w:val="00D028CF"/>
    <w:rsid w:val="00D07CD3"/>
    <w:rsid w:val="00D11663"/>
    <w:rsid w:val="00D1539D"/>
    <w:rsid w:val="00D22795"/>
    <w:rsid w:val="00D275D4"/>
    <w:rsid w:val="00D3172E"/>
    <w:rsid w:val="00D32540"/>
    <w:rsid w:val="00D3267F"/>
    <w:rsid w:val="00D32894"/>
    <w:rsid w:val="00D32CBE"/>
    <w:rsid w:val="00D335B0"/>
    <w:rsid w:val="00D35774"/>
    <w:rsid w:val="00D3642C"/>
    <w:rsid w:val="00D36A3F"/>
    <w:rsid w:val="00D419FA"/>
    <w:rsid w:val="00D41E05"/>
    <w:rsid w:val="00D4529D"/>
    <w:rsid w:val="00D4559D"/>
    <w:rsid w:val="00D50C8E"/>
    <w:rsid w:val="00D551BA"/>
    <w:rsid w:val="00D55793"/>
    <w:rsid w:val="00D5650A"/>
    <w:rsid w:val="00D60C86"/>
    <w:rsid w:val="00D61060"/>
    <w:rsid w:val="00D63877"/>
    <w:rsid w:val="00D670F6"/>
    <w:rsid w:val="00D672E7"/>
    <w:rsid w:val="00D713C8"/>
    <w:rsid w:val="00D71B75"/>
    <w:rsid w:val="00D71B9C"/>
    <w:rsid w:val="00D71CE5"/>
    <w:rsid w:val="00D74A8C"/>
    <w:rsid w:val="00D7512E"/>
    <w:rsid w:val="00D83562"/>
    <w:rsid w:val="00D8377B"/>
    <w:rsid w:val="00D83D40"/>
    <w:rsid w:val="00D87AD7"/>
    <w:rsid w:val="00D87E85"/>
    <w:rsid w:val="00D93822"/>
    <w:rsid w:val="00D93AE7"/>
    <w:rsid w:val="00D9445D"/>
    <w:rsid w:val="00D957C8"/>
    <w:rsid w:val="00D958A7"/>
    <w:rsid w:val="00D95A8A"/>
    <w:rsid w:val="00D95E4F"/>
    <w:rsid w:val="00D974C5"/>
    <w:rsid w:val="00DA201F"/>
    <w:rsid w:val="00DA21E3"/>
    <w:rsid w:val="00DA7E40"/>
    <w:rsid w:val="00DB0321"/>
    <w:rsid w:val="00DB1875"/>
    <w:rsid w:val="00DB4A3F"/>
    <w:rsid w:val="00DB74E5"/>
    <w:rsid w:val="00DB75A6"/>
    <w:rsid w:val="00DC0B18"/>
    <w:rsid w:val="00DC13CA"/>
    <w:rsid w:val="00DC1611"/>
    <w:rsid w:val="00DC2120"/>
    <w:rsid w:val="00DC3FD5"/>
    <w:rsid w:val="00DC49E2"/>
    <w:rsid w:val="00DC54BD"/>
    <w:rsid w:val="00DC5861"/>
    <w:rsid w:val="00DC5EEB"/>
    <w:rsid w:val="00DD2029"/>
    <w:rsid w:val="00DD2D55"/>
    <w:rsid w:val="00DD2DD6"/>
    <w:rsid w:val="00DD3484"/>
    <w:rsid w:val="00DD3B82"/>
    <w:rsid w:val="00DD47F1"/>
    <w:rsid w:val="00DD565E"/>
    <w:rsid w:val="00DD6972"/>
    <w:rsid w:val="00DD6D61"/>
    <w:rsid w:val="00DD7348"/>
    <w:rsid w:val="00DD748F"/>
    <w:rsid w:val="00DE37FC"/>
    <w:rsid w:val="00DE43A5"/>
    <w:rsid w:val="00DE4608"/>
    <w:rsid w:val="00DE4654"/>
    <w:rsid w:val="00DE4914"/>
    <w:rsid w:val="00DE50D7"/>
    <w:rsid w:val="00DE5816"/>
    <w:rsid w:val="00DF29CA"/>
    <w:rsid w:val="00DF2AE1"/>
    <w:rsid w:val="00DF425B"/>
    <w:rsid w:val="00DF646D"/>
    <w:rsid w:val="00DF64D2"/>
    <w:rsid w:val="00DF6735"/>
    <w:rsid w:val="00E017B9"/>
    <w:rsid w:val="00E01D4F"/>
    <w:rsid w:val="00E02B61"/>
    <w:rsid w:val="00E03070"/>
    <w:rsid w:val="00E0314E"/>
    <w:rsid w:val="00E045AC"/>
    <w:rsid w:val="00E12FD9"/>
    <w:rsid w:val="00E13F69"/>
    <w:rsid w:val="00E14BCB"/>
    <w:rsid w:val="00E20AB6"/>
    <w:rsid w:val="00E20AC2"/>
    <w:rsid w:val="00E21235"/>
    <w:rsid w:val="00E2245D"/>
    <w:rsid w:val="00E22BFD"/>
    <w:rsid w:val="00E2362A"/>
    <w:rsid w:val="00E2381D"/>
    <w:rsid w:val="00E24621"/>
    <w:rsid w:val="00E2463A"/>
    <w:rsid w:val="00E319D1"/>
    <w:rsid w:val="00E3221B"/>
    <w:rsid w:val="00E3386A"/>
    <w:rsid w:val="00E33E2B"/>
    <w:rsid w:val="00E37843"/>
    <w:rsid w:val="00E43619"/>
    <w:rsid w:val="00E4648B"/>
    <w:rsid w:val="00E4672C"/>
    <w:rsid w:val="00E46884"/>
    <w:rsid w:val="00E47D1B"/>
    <w:rsid w:val="00E50977"/>
    <w:rsid w:val="00E54302"/>
    <w:rsid w:val="00E54E10"/>
    <w:rsid w:val="00E57CF1"/>
    <w:rsid w:val="00E61632"/>
    <w:rsid w:val="00E616A0"/>
    <w:rsid w:val="00E62A3A"/>
    <w:rsid w:val="00E631F3"/>
    <w:rsid w:val="00E6352D"/>
    <w:rsid w:val="00E63BC7"/>
    <w:rsid w:val="00E648C4"/>
    <w:rsid w:val="00E673C1"/>
    <w:rsid w:val="00E74393"/>
    <w:rsid w:val="00E74F8E"/>
    <w:rsid w:val="00E76240"/>
    <w:rsid w:val="00E773E8"/>
    <w:rsid w:val="00E802CF"/>
    <w:rsid w:val="00E80F83"/>
    <w:rsid w:val="00E831DB"/>
    <w:rsid w:val="00E85826"/>
    <w:rsid w:val="00E85B47"/>
    <w:rsid w:val="00E87DD4"/>
    <w:rsid w:val="00E90049"/>
    <w:rsid w:val="00E9007C"/>
    <w:rsid w:val="00E94B37"/>
    <w:rsid w:val="00E96B4B"/>
    <w:rsid w:val="00EA1C70"/>
    <w:rsid w:val="00EA1FC9"/>
    <w:rsid w:val="00EA4B53"/>
    <w:rsid w:val="00EA61F9"/>
    <w:rsid w:val="00EA6E32"/>
    <w:rsid w:val="00EB15A2"/>
    <w:rsid w:val="00EB45EC"/>
    <w:rsid w:val="00EB4818"/>
    <w:rsid w:val="00EB4A2E"/>
    <w:rsid w:val="00EB6FFE"/>
    <w:rsid w:val="00EB771E"/>
    <w:rsid w:val="00EB7F5F"/>
    <w:rsid w:val="00EC0593"/>
    <w:rsid w:val="00EC1FAB"/>
    <w:rsid w:val="00EC3E97"/>
    <w:rsid w:val="00EC51AF"/>
    <w:rsid w:val="00EC5D82"/>
    <w:rsid w:val="00EC5FCC"/>
    <w:rsid w:val="00EC6D39"/>
    <w:rsid w:val="00ED0ED4"/>
    <w:rsid w:val="00ED2DB1"/>
    <w:rsid w:val="00ED419E"/>
    <w:rsid w:val="00ED4712"/>
    <w:rsid w:val="00ED5318"/>
    <w:rsid w:val="00ED5C8C"/>
    <w:rsid w:val="00ED699D"/>
    <w:rsid w:val="00EE1349"/>
    <w:rsid w:val="00EE4C2A"/>
    <w:rsid w:val="00EE6B2A"/>
    <w:rsid w:val="00EE7B47"/>
    <w:rsid w:val="00EF0C86"/>
    <w:rsid w:val="00EF54CE"/>
    <w:rsid w:val="00F00E29"/>
    <w:rsid w:val="00F02630"/>
    <w:rsid w:val="00F04B55"/>
    <w:rsid w:val="00F059F9"/>
    <w:rsid w:val="00F07A7B"/>
    <w:rsid w:val="00F1195C"/>
    <w:rsid w:val="00F14066"/>
    <w:rsid w:val="00F16610"/>
    <w:rsid w:val="00F17953"/>
    <w:rsid w:val="00F214A8"/>
    <w:rsid w:val="00F21EFE"/>
    <w:rsid w:val="00F225AF"/>
    <w:rsid w:val="00F243F5"/>
    <w:rsid w:val="00F245DF"/>
    <w:rsid w:val="00F246BB"/>
    <w:rsid w:val="00F24812"/>
    <w:rsid w:val="00F248F0"/>
    <w:rsid w:val="00F25152"/>
    <w:rsid w:val="00F30350"/>
    <w:rsid w:val="00F30B70"/>
    <w:rsid w:val="00F315D9"/>
    <w:rsid w:val="00F33DEC"/>
    <w:rsid w:val="00F356C3"/>
    <w:rsid w:val="00F35D94"/>
    <w:rsid w:val="00F35F8A"/>
    <w:rsid w:val="00F361F8"/>
    <w:rsid w:val="00F4062E"/>
    <w:rsid w:val="00F4182E"/>
    <w:rsid w:val="00F420FE"/>
    <w:rsid w:val="00F43A91"/>
    <w:rsid w:val="00F443A3"/>
    <w:rsid w:val="00F5014A"/>
    <w:rsid w:val="00F524D9"/>
    <w:rsid w:val="00F527C1"/>
    <w:rsid w:val="00F5290C"/>
    <w:rsid w:val="00F54831"/>
    <w:rsid w:val="00F56232"/>
    <w:rsid w:val="00F57F42"/>
    <w:rsid w:val="00F601FD"/>
    <w:rsid w:val="00F6054A"/>
    <w:rsid w:val="00F659D4"/>
    <w:rsid w:val="00F66704"/>
    <w:rsid w:val="00F6673C"/>
    <w:rsid w:val="00F6698D"/>
    <w:rsid w:val="00F71F88"/>
    <w:rsid w:val="00F7216E"/>
    <w:rsid w:val="00F741A0"/>
    <w:rsid w:val="00F75B97"/>
    <w:rsid w:val="00F761D4"/>
    <w:rsid w:val="00F7743A"/>
    <w:rsid w:val="00F805C6"/>
    <w:rsid w:val="00F82D81"/>
    <w:rsid w:val="00F866E3"/>
    <w:rsid w:val="00F879AC"/>
    <w:rsid w:val="00F87A7E"/>
    <w:rsid w:val="00F87C8B"/>
    <w:rsid w:val="00F9022F"/>
    <w:rsid w:val="00F91A26"/>
    <w:rsid w:val="00F9351A"/>
    <w:rsid w:val="00F94C8A"/>
    <w:rsid w:val="00F95042"/>
    <w:rsid w:val="00F9794C"/>
    <w:rsid w:val="00FA25B6"/>
    <w:rsid w:val="00FA37F2"/>
    <w:rsid w:val="00FA3889"/>
    <w:rsid w:val="00FA48AE"/>
    <w:rsid w:val="00FA4DAC"/>
    <w:rsid w:val="00FA4DDA"/>
    <w:rsid w:val="00FA5B5C"/>
    <w:rsid w:val="00FA5EDC"/>
    <w:rsid w:val="00FA7B50"/>
    <w:rsid w:val="00FB1A0A"/>
    <w:rsid w:val="00FB4D6D"/>
    <w:rsid w:val="00FB5415"/>
    <w:rsid w:val="00FB7215"/>
    <w:rsid w:val="00FB7BD6"/>
    <w:rsid w:val="00FC1C9B"/>
    <w:rsid w:val="00FC5358"/>
    <w:rsid w:val="00FC540F"/>
    <w:rsid w:val="00FD0146"/>
    <w:rsid w:val="00FD0DD8"/>
    <w:rsid w:val="00FD1E5A"/>
    <w:rsid w:val="00FD2649"/>
    <w:rsid w:val="00FD2FD2"/>
    <w:rsid w:val="00FD3D97"/>
    <w:rsid w:val="00FD4C70"/>
    <w:rsid w:val="00FE0067"/>
    <w:rsid w:val="00FE0A33"/>
    <w:rsid w:val="00FE1601"/>
    <w:rsid w:val="00FE37C8"/>
    <w:rsid w:val="00FE3863"/>
    <w:rsid w:val="00FE3AD6"/>
    <w:rsid w:val="00FE4E7F"/>
    <w:rsid w:val="00FE54A2"/>
    <w:rsid w:val="00FF26FB"/>
    <w:rsid w:val="00FF4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781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AB6"/>
    <w:rPr>
      <w:sz w:val="24"/>
      <w:szCs w:val="24"/>
    </w:rPr>
  </w:style>
  <w:style w:type="paragraph" w:styleId="Heading1">
    <w:name w:val="heading 1"/>
    <w:next w:val="BodyText"/>
    <w:qFormat/>
    <w:rsid w:val="00372700"/>
    <w:pPr>
      <w:keepNext/>
      <w:pageBreakBefore/>
      <w:numPr>
        <w:numId w:val="13"/>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075AB1"/>
    <w:pPr>
      <w:pageBreakBefore w:val="0"/>
      <w:numPr>
        <w:ilvl w:val="1"/>
      </w:numPr>
      <w:tabs>
        <w:tab w:val="clear" w:pos="720"/>
        <w:tab w:val="left" w:pos="900"/>
      </w:tabs>
      <w:spacing w:before="240"/>
      <w:ind w:left="907" w:hanging="907"/>
      <w:outlineLvl w:val="1"/>
    </w:pPr>
    <w:rPr>
      <w:iCs/>
      <w:sz w:val="32"/>
      <w:szCs w:val="28"/>
    </w:rPr>
  </w:style>
  <w:style w:type="paragraph" w:styleId="Heading3">
    <w:name w:val="heading 3"/>
    <w:basedOn w:val="Heading2"/>
    <w:next w:val="BodyText"/>
    <w:autoRedefine/>
    <w:qFormat/>
    <w:rsid w:val="0067132E"/>
    <w:pPr>
      <w:numPr>
        <w:ilvl w:val="2"/>
      </w:numPr>
      <w:tabs>
        <w:tab w:val="clear" w:pos="900"/>
        <w:tab w:val="left" w:pos="1080"/>
      </w:tabs>
      <w:outlineLvl w:val="2"/>
    </w:pPr>
    <w:rPr>
      <w:bCs w:val="0"/>
      <w:iCs w:val="0"/>
      <w:sz w:val="28"/>
      <w:szCs w:val="26"/>
    </w:rPr>
  </w:style>
  <w:style w:type="paragraph" w:styleId="Heading4">
    <w:name w:val="heading 4"/>
    <w:basedOn w:val="Heading3"/>
    <w:next w:val="BodyText"/>
    <w:qFormat/>
    <w:rsid w:val="0093288E"/>
    <w:pPr>
      <w:numPr>
        <w:ilvl w:val="3"/>
      </w:numPr>
      <w:ind w:left="648"/>
      <w:outlineLvl w:val="3"/>
    </w:pPr>
    <w:rPr>
      <w:sz w:val="24"/>
      <w:szCs w:val="28"/>
    </w:rPr>
  </w:style>
  <w:style w:type="paragraph" w:styleId="Heading5">
    <w:name w:val="heading 5"/>
    <w:basedOn w:val="Heading4"/>
    <w:next w:val="BodyText"/>
    <w:qFormat/>
    <w:rsid w:val="00372700"/>
    <w:pPr>
      <w:numPr>
        <w:ilvl w:val="4"/>
      </w:numPr>
      <w:tabs>
        <w:tab w:val="clear" w:pos="1080"/>
        <w:tab w:val="left" w:pos="2232"/>
      </w:tabs>
      <w:spacing w:before="40" w:after="40"/>
      <w:ind w:left="648" w:hanging="2232"/>
      <w:outlineLvl w:val="4"/>
    </w:pPr>
    <w:rPr>
      <w:bCs/>
      <w:iCs/>
      <w:szCs w:val="26"/>
    </w:rPr>
  </w:style>
  <w:style w:type="paragraph" w:styleId="Heading6">
    <w:name w:val="heading 6"/>
    <w:basedOn w:val="Heading5"/>
    <w:next w:val="BodyText"/>
    <w:qFormat/>
    <w:rsid w:val="00372700"/>
    <w:pPr>
      <w:numPr>
        <w:ilvl w:val="5"/>
      </w:numPr>
      <w:tabs>
        <w:tab w:val="clear" w:pos="2232"/>
      </w:tabs>
      <w:ind w:left="648" w:hanging="2736"/>
      <w:outlineLvl w:val="5"/>
    </w:pPr>
    <w:rPr>
      <w:bCs w:val="0"/>
      <w:sz w:val="22"/>
      <w:szCs w:val="22"/>
    </w:rPr>
  </w:style>
  <w:style w:type="paragraph" w:styleId="Heading7">
    <w:name w:val="heading 7"/>
    <w:basedOn w:val="Heading6"/>
    <w:next w:val="BodyText"/>
    <w:qFormat/>
    <w:rsid w:val="00372700"/>
    <w:pPr>
      <w:numPr>
        <w:ilvl w:val="6"/>
      </w:numPr>
      <w:ind w:left="648" w:hanging="3240"/>
      <w:outlineLvl w:val="6"/>
    </w:pPr>
    <w:rPr>
      <w:szCs w:val="24"/>
    </w:rPr>
  </w:style>
  <w:style w:type="paragraph" w:styleId="Heading8">
    <w:name w:val="heading 8"/>
    <w:basedOn w:val="Heading7"/>
    <w:next w:val="BodyText"/>
    <w:qFormat/>
    <w:rsid w:val="00372700"/>
    <w:pPr>
      <w:numPr>
        <w:ilvl w:val="7"/>
      </w:numPr>
      <w:ind w:left="648" w:hanging="3744"/>
      <w:outlineLvl w:val="7"/>
    </w:pPr>
    <w:rPr>
      <w:i/>
      <w:iCs w:val="0"/>
    </w:rPr>
  </w:style>
  <w:style w:type="paragraph" w:styleId="Heading9">
    <w:name w:val="heading 9"/>
    <w:basedOn w:val="Heading8"/>
    <w:next w:val="BodyText"/>
    <w:qFormat/>
    <w:rsid w:val="00372700"/>
    <w:pPr>
      <w:numPr>
        <w:ilvl w:val="8"/>
      </w:numPr>
      <w:ind w:left="648"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830DCB"/>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rPr>
  </w:style>
  <w:style w:type="paragraph" w:customStyle="1" w:styleId="BodyTextBullet2">
    <w:name w:val="Body Text Bullet 2"/>
    <w:rsid w:val="00C54538"/>
    <w:pPr>
      <w:numPr>
        <w:numId w:val="6"/>
      </w:numPr>
      <w:spacing w:before="60" w:after="60"/>
    </w:pPr>
    <w:rPr>
      <w:sz w:val="24"/>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F17953"/>
    <w:pPr>
      <w:numPr>
        <w:numId w:val="3"/>
      </w:numPr>
      <w:tabs>
        <w:tab w:val="clear" w:pos="1080"/>
        <w:tab w:val="num" w:pos="720"/>
      </w:tabs>
      <w:ind w:left="720"/>
    </w:pPr>
    <w:rPr>
      <w:sz w:val="24"/>
    </w:rPr>
  </w:style>
  <w:style w:type="paragraph" w:customStyle="1" w:styleId="BodyTextLettered2">
    <w:name w:val="Body Text Lettered 2"/>
    <w:rsid w:val="00792781"/>
    <w:pPr>
      <w:numPr>
        <w:numId w:val="4"/>
      </w:numPr>
      <w:tabs>
        <w:tab w:val="clear" w:pos="1440"/>
        <w:tab w:val="num" w:pos="1080"/>
      </w:tabs>
      <w:spacing w:before="120" w:after="120"/>
      <w:ind w:left="108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3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7D30D8"/>
    <w:pPr>
      <w:tabs>
        <w:tab w:val="left" w:pos="1760"/>
        <w:tab w:val="right" w:leader="dot" w:pos="9350"/>
      </w:tabs>
      <w:ind w:left="720"/>
    </w:pPr>
    <w:rPr>
      <w:rFonts w:ascii="Arial" w:hAnsi="Arial"/>
      <w:b/>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5272C5"/>
    <w:pPr>
      <w:spacing w:before="120" w:after="12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830DCB"/>
    <w:rPr>
      <w:rFonts w:ascii="Arial" w:hAnsi="Arial" w:cs="Arial"/>
      <w:sz w:val="22"/>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27"/>
      </w:numPr>
    </w:pPr>
  </w:style>
  <w:style w:type="paragraph" w:customStyle="1" w:styleId="TableText0">
    <w:name w:val="TableText"/>
    <w:basedOn w:val="Normal"/>
    <w:rsid w:val="00BA406C"/>
    <w:pPr>
      <w:keepLines/>
      <w:tabs>
        <w:tab w:val="left" w:pos="288"/>
        <w:tab w:val="left" w:pos="576"/>
        <w:tab w:val="left" w:pos="864"/>
        <w:tab w:val="left" w:pos="1152"/>
        <w:tab w:val="left" w:pos="1440"/>
      </w:tabs>
      <w:suppressAutoHyphens/>
      <w:spacing w:before="60" w:after="60"/>
    </w:pPr>
    <w:rPr>
      <w:rFonts w:ascii="Arial" w:hAnsi="Arial"/>
      <w:sz w:val="20"/>
      <w:szCs w:val="20"/>
      <w:lang w:eastAsia="ar-SA"/>
    </w:rPr>
  </w:style>
  <w:style w:type="paragraph" w:customStyle="1" w:styleId="TableHeadLeft">
    <w:name w:val="TableHeadLeft"/>
    <w:autoRedefine/>
    <w:qFormat/>
    <w:rsid w:val="00BA406C"/>
    <w:pPr>
      <w:keepNext/>
      <w:keepLines/>
      <w:suppressAutoHyphens/>
      <w:spacing w:before="120" w:after="120"/>
    </w:pPr>
    <w:rPr>
      <w:rFonts w:ascii="Arial" w:hAnsi="Arial"/>
      <w:b/>
      <w:sz w:val="22"/>
      <w:lang w:eastAsia="ar-SA"/>
    </w:rPr>
  </w:style>
  <w:style w:type="paragraph" w:customStyle="1" w:styleId="bdytxt1">
    <w:name w:val="bdytxt1"/>
    <w:basedOn w:val="Normal"/>
    <w:rsid w:val="00273C46"/>
    <w:pPr>
      <w:keepLines/>
      <w:suppressAutoHyphens/>
      <w:spacing w:after="240"/>
    </w:pPr>
    <w:rPr>
      <w:lang w:eastAsia="ar-SA"/>
    </w:rPr>
  </w:style>
  <w:style w:type="paragraph" w:customStyle="1" w:styleId="ImageFormat">
    <w:name w:val="Image Format"/>
    <w:basedOn w:val="BodyText"/>
    <w:qFormat/>
    <w:rsid w:val="00BE51BC"/>
    <w:pPr>
      <w:keepNext/>
      <w:widowControl w:val="0"/>
      <w:tabs>
        <w:tab w:val="left" w:pos="720"/>
        <w:tab w:val="right" w:pos="9270"/>
      </w:tabs>
      <w:spacing w:before="240"/>
    </w:pPr>
    <w:rPr>
      <w:rFonts w:ascii="Arial" w:hAnsi="Arial"/>
      <w:noProof/>
      <w:szCs w:val="24"/>
    </w:rPr>
  </w:style>
  <w:style w:type="character" w:customStyle="1" w:styleId="TitleChar">
    <w:name w:val="Title Char"/>
    <w:link w:val="Title"/>
    <w:rsid w:val="00A26132"/>
    <w:rPr>
      <w:rFonts w:ascii="Arial" w:hAnsi="Arial" w:cs="Arial"/>
      <w:b/>
      <w:bCs/>
      <w:sz w:val="36"/>
      <w:szCs w:val="32"/>
    </w:rPr>
  </w:style>
  <w:style w:type="character" w:styleId="CommentReference">
    <w:name w:val="annotation reference"/>
    <w:basedOn w:val="DefaultParagraphFont"/>
    <w:unhideWhenUsed/>
    <w:rsid w:val="00854E53"/>
    <w:rPr>
      <w:sz w:val="16"/>
      <w:szCs w:val="16"/>
    </w:rPr>
  </w:style>
  <w:style w:type="paragraph" w:styleId="CommentText">
    <w:name w:val="annotation text"/>
    <w:basedOn w:val="Normal"/>
    <w:link w:val="CommentTextChar"/>
    <w:unhideWhenUsed/>
    <w:rsid w:val="00854E53"/>
    <w:rPr>
      <w:sz w:val="20"/>
      <w:szCs w:val="20"/>
    </w:rPr>
  </w:style>
  <w:style w:type="character" w:customStyle="1" w:styleId="CommentTextChar">
    <w:name w:val="Comment Text Char"/>
    <w:basedOn w:val="DefaultParagraphFont"/>
    <w:link w:val="CommentText"/>
    <w:rsid w:val="00854E53"/>
  </w:style>
  <w:style w:type="paragraph" w:styleId="CommentSubject">
    <w:name w:val="annotation subject"/>
    <w:basedOn w:val="CommentText"/>
    <w:next w:val="CommentText"/>
    <w:link w:val="CommentSubjectChar"/>
    <w:unhideWhenUsed/>
    <w:rsid w:val="00854E53"/>
    <w:rPr>
      <w:b/>
      <w:bCs/>
    </w:rPr>
  </w:style>
  <w:style w:type="character" w:customStyle="1" w:styleId="CommentSubjectChar">
    <w:name w:val="Comment Subject Char"/>
    <w:basedOn w:val="CommentTextChar"/>
    <w:link w:val="CommentSubject"/>
    <w:rsid w:val="00854E53"/>
    <w:rPr>
      <w:b/>
      <w:bCs/>
    </w:rPr>
  </w:style>
  <w:style w:type="paragraph" w:styleId="TOCHeading">
    <w:name w:val="TOC Heading"/>
    <w:basedOn w:val="Heading1"/>
    <w:next w:val="Normal"/>
    <w:uiPriority w:val="39"/>
    <w:semiHidden/>
    <w:unhideWhenUsed/>
    <w:qFormat/>
    <w:rsid w:val="004D6374"/>
    <w:pPr>
      <w:keepLines/>
      <w:pageBreakBefore w:val="0"/>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4D6374"/>
  </w:style>
  <w:style w:type="paragraph" w:customStyle="1" w:styleId="ComputerOutput">
    <w:name w:val="Computer Output"/>
    <w:rsid w:val="00D275D4"/>
    <w:pPr>
      <w:keepNext/>
      <w:keepLines/>
      <w:widowControl w:val="0"/>
      <w:pBdr>
        <w:top w:val="single" w:sz="8" w:space="4" w:color="000000"/>
        <w:left w:val="single" w:sz="8" w:space="4" w:color="000000"/>
        <w:bottom w:val="single" w:sz="8" w:space="4" w:color="000000"/>
        <w:right w:val="single" w:sz="8" w:space="4" w:color="000000"/>
      </w:pBdr>
      <w:shd w:val="clear" w:color="auto" w:fill="E6E6E6"/>
      <w:suppressAutoHyphens/>
      <w:spacing w:before="120" w:after="120"/>
      <w:ind w:left="101" w:right="101"/>
    </w:pPr>
    <w:rPr>
      <w:rFonts w:ascii="Courier New" w:hAnsi="Courier New"/>
      <w:szCs w:val="22"/>
      <w:lang w:eastAsia="ar-SA"/>
    </w:rPr>
  </w:style>
  <w:style w:type="paragraph" w:styleId="ListParagraph">
    <w:name w:val="List Paragraph"/>
    <w:basedOn w:val="Normal"/>
    <w:uiPriority w:val="34"/>
    <w:qFormat/>
    <w:rsid w:val="00337FDF"/>
    <w:pPr>
      <w:ind w:left="720"/>
      <w:contextualSpacing/>
    </w:pPr>
    <w:rPr>
      <w:sz w:val="22"/>
    </w:rPr>
  </w:style>
  <w:style w:type="character" w:customStyle="1" w:styleId="bdytxt1Char">
    <w:name w:val="bdytxt1 Char"/>
    <w:basedOn w:val="DefaultParagraphFont"/>
    <w:rsid w:val="00337FDF"/>
    <w:rPr>
      <w:sz w:val="24"/>
      <w:szCs w:val="24"/>
      <w:lang w:val="en-US" w:eastAsia="ar-SA" w:bidi="ar-SA"/>
    </w:rPr>
  </w:style>
  <w:style w:type="paragraph" w:customStyle="1" w:styleId="bdytxt3">
    <w:name w:val="bdytxt3"/>
    <w:basedOn w:val="Normal"/>
    <w:rsid w:val="00337FDF"/>
    <w:pPr>
      <w:keepLines/>
      <w:suppressAutoHyphens/>
      <w:spacing w:after="240"/>
      <w:ind w:left="720"/>
    </w:pPr>
    <w:rPr>
      <w:lang w:eastAsia="ar-SA"/>
    </w:rPr>
  </w:style>
  <w:style w:type="paragraph" w:customStyle="1" w:styleId="computeroutput0">
    <w:name w:val="computer output"/>
    <w:basedOn w:val="ComputerOutput"/>
    <w:rsid w:val="00337FDF"/>
    <w:pPr>
      <w:keepNext w:val="0"/>
    </w:pPr>
    <w:rPr>
      <w:sz w:val="18"/>
    </w:rPr>
  </w:style>
  <w:style w:type="paragraph" w:styleId="Revision">
    <w:name w:val="Revision"/>
    <w:hidden/>
    <w:uiPriority w:val="99"/>
    <w:semiHidden/>
    <w:rsid w:val="0098257F"/>
    <w:rPr>
      <w:sz w:val="24"/>
      <w:szCs w:val="24"/>
    </w:rPr>
  </w:style>
  <w:style w:type="character" w:customStyle="1" w:styleId="UnresolvedMention1">
    <w:name w:val="Unresolved Mention1"/>
    <w:basedOn w:val="DefaultParagraphFont"/>
    <w:uiPriority w:val="99"/>
    <w:semiHidden/>
    <w:unhideWhenUsed/>
    <w:rsid w:val="00E21235"/>
    <w:rPr>
      <w:color w:val="808080"/>
      <w:shd w:val="clear" w:color="auto" w:fill="E6E6E6"/>
    </w:rPr>
  </w:style>
  <w:style w:type="character" w:customStyle="1" w:styleId="UnresolvedMention">
    <w:name w:val="Unresolved Mention"/>
    <w:basedOn w:val="DefaultParagraphFont"/>
    <w:uiPriority w:val="99"/>
    <w:semiHidden/>
    <w:unhideWhenUsed/>
    <w:rsid w:val="00BE450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uiPriority="3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AB6"/>
    <w:rPr>
      <w:sz w:val="24"/>
      <w:szCs w:val="24"/>
    </w:rPr>
  </w:style>
  <w:style w:type="paragraph" w:styleId="Heading1">
    <w:name w:val="heading 1"/>
    <w:next w:val="BodyText"/>
    <w:qFormat/>
    <w:rsid w:val="00372700"/>
    <w:pPr>
      <w:keepNext/>
      <w:pageBreakBefore/>
      <w:numPr>
        <w:numId w:val="13"/>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075AB1"/>
    <w:pPr>
      <w:pageBreakBefore w:val="0"/>
      <w:numPr>
        <w:ilvl w:val="1"/>
      </w:numPr>
      <w:tabs>
        <w:tab w:val="clear" w:pos="720"/>
        <w:tab w:val="left" w:pos="900"/>
      </w:tabs>
      <w:spacing w:before="240"/>
      <w:ind w:left="907" w:hanging="907"/>
      <w:outlineLvl w:val="1"/>
    </w:pPr>
    <w:rPr>
      <w:iCs/>
      <w:sz w:val="32"/>
      <w:szCs w:val="28"/>
    </w:rPr>
  </w:style>
  <w:style w:type="paragraph" w:styleId="Heading3">
    <w:name w:val="heading 3"/>
    <w:basedOn w:val="Heading2"/>
    <w:next w:val="BodyText"/>
    <w:autoRedefine/>
    <w:qFormat/>
    <w:rsid w:val="0067132E"/>
    <w:pPr>
      <w:numPr>
        <w:ilvl w:val="2"/>
      </w:numPr>
      <w:tabs>
        <w:tab w:val="clear" w:pos="900"/>
        <w:tab w:val="left" w:pos="1080"/>
      </w:tabs>
      <w:outlineLvl w:val="2"/>
    </w:pPr>
    <w:rPr>
      <w:bCs w:val="0"/>
      <w:iCs w:val="0"/>
      <w:sz w:val="28"/>
      <w:szCs w:val="26"/>
    </w:rPr>
  </w:style>
  <w:style w:type="paragraph" w:styleId="Heading4">
    <w:name w:val="heading 4"/>
    <w:basedOn w:val="Heading3"/>
    <w:next w:val="BodyText"/>
    <w:qFormat/>
    <w:rsid w:val="0093288E"/>
    <w:pPr>
      <w:numPr>
        <w:ilvl w:val="3"/>
      </w:numPr>
      <w:ind w:left="648"/>
      <w:outlineLvl w:val="3"/>
    </w:pPr>
    <w:rPr>
      <w:sz w:val="24"/>
      <w:szCs w:val="28"/>
    </w:rPr>
  </w:style>
  <w:style w:type="paragraph" w:styleId="Heading5">
    <w:name w:val="heading 5"/>
    <w:basedOn w:val="Heading4"/>
    <w:next w:val="BodyText"/>
    <w:qFormat/>
    <w:rsid w:val="00372700"/>
    <w:pPr>
      <w:numPr>
        <w:ilvl w:val="4"/>
      </w:numPr>
      <w:tabs>
        <w:tab w:val="clear" w:pos="1080"/>
        <w:tab w:val="left" w:pos="2232"/>
      </w:tabs>
      <w:spacing w:before="40" w:after="40"/>
      <w:ind w:left="648" w:hanging="2232"/>
      <w:outlineLvl w:val="4"/>
    </w:pPr>
    <w:rPr>
      <w:bCs/>
      <w:iCs/>
      <w:szCs w:val="26"/>
    </w:rPr>
  </w:style>
  <w:style w:type="paragraph" w:styleId="Heading6">
    <w:name w:val="heading 6"/>
    <w:basedOn w:val="Heading5"/>
    <w:next w:val="BodyText"/>
    <w:qFormat/>
    <w:rsid w:val="00372700"/>
    <w:pPr>
      <w:numPr>
        <w:ilvl w:val="5"/>
      </w:numPr>
      <w:tabs>
        <w:tab w:val="clear" w:pos="2232"/>
      </w:tabs>
      <w:ind w:left="648" w:hanging="2736"/>
      <w:outlineLvl w:val="5"/>
    </w:pPr>
    <w:rPr>
      <w:bCs w:val="0"/>
      <w:sz w:val="22"/>
      <w:szCs w:val="22"/>
    </w:rPr>
  </w:style>
  <w:style w:type="paragraph" w:styleId="Heading7">
    <w:name w:val="heading 7"/>
    <w:basedOn w:val="Heading6"/>
    <w:next w:val="BodyText"/>
    <w:qFormat/>
    <w:rsid w:val="00372700"/>
    <w:pPr>
      <w:numPr>
        <w:ilvl w:val="6"/>
      </w:numPr>
      <w:ind w:left="648" w:hanging="3240"/>
      <w:outlineLvl w:val="6"/>
    </w:pPr>
    <w:rPr>
      <w:szCs w:val="24"/>
    </w:rPr>
  </w:style>
  <w:style w:type="paragraph" w:styleId="Heading8">
    <w:name w:val="heading 8"/>
    <w:basedOn w:val="Heading7"/>
    <w:next w:val="BodyText"/>
    <w:qFormat/>
    <w:rsid w:val="00372700"/>
    <w:pPr>
      <w:numPr>
        <w:ilvl w:val="7"/>
      </w:numPr>
      <w:ind w:left="648" w:hanging="3744"/>
      <w:outlineLvl w:val="7"/>
    </w:pPr>
    <w:rPr>
      <w:i/>
      <w:iCs w:val="0"/>
    </w:rPr>
  </w:style>
  <w:style w:type="paragraph" w:styleId="Heading9">
    <w:name w:val="heading 9"/>
    <w:basedOn w:val="Heading8"/>
    <w:next w:val="BodyText"/>
    <w:qFormat/>
    <w:rsid w:val="00372700"/>
    <w:pPr>
      <w:numPr>
        <w:ilvl w:val="8"/>
      </w:numPr>
      <w:ind w:left="648"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830DCB"/>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rPr>
  </w:style>
  <w:style w:type="paragraph" w:customStyle="1" w:styleId="BodyTextBullet2">
    <w:name w:val="Body Text Bullet 2"/>
    <w:rsid w:val="00C54538"/>
    <w:pPr>
      <w:numPr>
        <w:numId w:val="6"/>
      </w:numPr>
      <w:spacing w:before="60" w:after="60"/>
    </w:pPr>
    <w:rPr>
      <w:sz w:val="24"/>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F17953"/>
    <w:pPr>
      <w:numPr>
        <w:numId w:val="3"/>
      </w:numPr>
      <w:tabs>
        <w:tab w:val="clear" w:pos="1080"/>
        <w:tab w:val="num" w:pos="720"/>
      </w:tabs>
      <w:ind w:left="720"/>
    </w:pPr>
    <w:rPr>
      <w:sz w:val="24"/>
    </w:rPr>
  </w:style>
  <w:style w:type="paragraph" w:customStyle="1" w:styleId="BodyTextLettered2">
    <w:name w:val="Body Text Lettered 2"/>
    <w:rsid w:val="00792781"/>
    <w:pPr>
      <w:numPr>
        <w:numId w:val="4"/>
      </w:numPr>
      <w:tabs>
        <w:tab w:val="clear" w:pos="1440"/>
        <w:tab w:val="num" w:pos="1080"/>
      </w:tabs>
      <w:spacing w:before="120" w:after="120"/>
      <w:ind w:left="108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3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7D30D8"/>
    <w:pPr>
      <w:tabs>
        <w:tab w:val="left" w:pos="1760"/>
        <w:tab w:val="right" w:leader="dot" w:pos="9350"/>
      </w:tabs>
      <w:ind w:left="720"/>
    </w:pPr>
    <w:rPr>
      <w:rFonts w:ascii="Arial" w:hAnsi="Arial"/>
      <w:b/>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5272C5"/>
    <w:pPr>
      <w:spacing w:before="120" w:after="12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830DCB"/>
    <w:rPr>
      <w:rFonts w:ascii="Arial" w:hAnsi="Arial" w:cs="Arial"/>
      <w:sz w:val="22"/>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27"/>
      </w:numPr>
    </w:pPr>
  </w:style>
  <w:style w:type="paragraph" w:customStyle="1" w:styleId="TableText0">
    <w:name w:val="TableText"/>
    <w:basedOn w:val="Normal"/>
    <w:rsid w:val="00BA406C"/>
    <w:pPr>
      <w:keepLines/>
      <w:tabs>
        <w:tab w:val="left" w:pos="288"/>
        <w:tab w:val="left" w:pos="576"/>
        <w:tab w:val="left" w:pos="864"/>
        <w:tab w:val="left" w:pos="1152"/>
        <w:tab w:val="left" w:pos="1440"/>
      </w:tabs>
      <w:suppressAutoHyphens/>
      <w:spacing w:before="60" w:after="60"/>
    </w:pPr>
    <w:rPr>
      <w:rFonts w:ascii="Arial" w:hAnsi="Arial"/>
      <w:sz w:val="20"/>
      <w:szCs w:val="20"/>
      <w:lang w:eastAsia="ar-SA"/>
    </w:rPr>
  </w:style>
  <w:style w:type="paragraph" w:customStyle="1" w:styleId="TableHeadLeft">
    <w:name w:val="TableHeadLeft"/>
    <w:autoRedefine/>
    <w:qFormat/>
    <w:rsid w:val="00BA406C"/>
    <w:pPr>
      <w:keepNext/>
      <w:keepLines/>
      <w:suppressAutoHyphens/>
      <w:spacing w:before="120" w:after="120"/>
    </w:pPr>
    <w:rPr>
      <w:rFonts w:ascii="Arial" w:hAnsi="Arial"/>
      <w:b/>
      <w:sz w:val="22"/>
      <w:lang w:eastAsia="ar-SA"/>
    </w:rPr>
  </w:style>
  <w:style w:type="paragraph" w:customStyle="1" w:styleId="bdytxt1">
    <w:name w:val="bdytxt1"/>
    <w:basedOn w:val="Normal"/>
    <w:rsid w:val="00273C46"/>
    <w:pPr>
      <w:keepLines/>
      <w:suppressAutoHyphens/>
      <w:spacing w:after="240"/>
    </w:pPr>
    <w:rPr>
      <w:lang w:eastAsia="ar-SA"/>
    </w:rPr>
  </w:style>
  <w:style w:type="paragraph" w:customStyle="1" w:styleId="ImageFormat">
    <w:name w:val="Image Format"/>
    <w:basedOn w:val="BodyText"/>
    <w:qFormat/>
    <w:rsid w:val="00BE51BC"/>
    <w:pPr>
      <w:keepNext/>
      <w:widowControl w:val="0"/>
      <w:tabs>
        <w:tab w:val="left" w:pos="720"/>
        <w:tab w:val="right" w:pos="9270"/>
      </w:tabs>
      <w:spacing w:before="240"/>
    </w:pPr>
    <w:rPr>
      <w:rFonts w:ascii="Arial" w:hAnsi="Arial"/>
      <w:noProof/>
      <w:szCs w:val="24"/>
    </w:rPr>
  </w:style>
  <w:style w:type="character" w:customStyle="1" w:styleId="TitleChar">
    <w:name w:val="Title Char"/>
    <w:link w:val="Title"/>
    <w:rsid w:val="00A26132"/>
    <w:rPr>
      <w:rFonts w:ascii="Arial" w:hAnsi="Arial" w:cs="Arial"/>
      <w:b/>
      <w:bCs/>
      <w:sz w:val="36"/>
      <w:szCs w:val="32"/>
    </w:rPr>
  </w:style>
  <w:style w:type="character" w:styleId="CommentReference">
    <w:name w:val="annotation reference"/>
    <w:basedOn w:val="DefaultParagraphFont"/>
    <w:unhideWhenUsed/>
    <w:rsid w:val="00854E53"/>
    <w:rPr>
      <w:sz w:val="16"/>
      <w:szCs w:val="16"/>
    </w:rPr>
  </w:style>
  <w:style w:type="paragraph" w:styleId="CommentText">
    <w:name w:val="annotation text"/>
    <w:basedOn w:val="Normal"/>
    <w:link w:val="CommentTextChar"/>
    <w:unhideWhenUsed/>
    <w:rsid w:val="00854E53"/>
    <w:rPr>
      <w:sz w:val="20"/>
      <w:szCs w:val="20"/>
    </w:rPr>
  </w:style>
  <w:style w:type="character" w:customStyle="1" w:styleId="CommentTextChar">
    <w:name w:val="Comment Text Char"/>
    <w:basedOn w:val="DefaultParagraphFont"/>
    <w:link w:val="CommentText"/>
    <w:rsid w:val="00854E53"/>
  </w:style>
  <w:style w:type="paragraph" w:styleId="CommentSubject">
    <w:name w:val="annotation subject"/>
    <w:basedOn w:val="CommentText"/>
    <w:next w:val="CommentText"/>
    <w:link w:val="CommentSubjectChar"/>
    <w:unhideWhenUsed/>
    <w:rsid w:val="00854E53"/>
    <w:rPr>
      <w:b/>
      <w:bCs/>
    </w:rPr>
  </w:style>
  <w:style w:type="character" w:customStyle="1" w:styleId="CommentSubjectChar">
    <w:name w:val="Comment Subject Char"/>
    <w:basedOn w:val="CommentTextChar"/>
    <w:link w:val="CommentSubject"/>
    <w:rsid w:val="00854E53"/>
    <w:rPr>
      <w:b/>
      <w:bCs/>
    </w:rPr>
  </w:style>
  <w:style w:type="paragraph" w:styleId="TOCHeading">
    <w:name w:val="TOC Heading"/>
    <w:basedOn w:val="Heading1"/>
    <w:next w:val="Normal"/>
    <w:uiPriority w:val="39"/>
    <w:semiHidden/>
    <w:unhideWhenUsed/>
    <w:qFormat/>
    <w:rsid w:val="004D6374"/>
    <w:pPr>
      <w:keepLines/>
      <w:pageBreakBefore w:val="0"/>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4D6374"/>
  </w:style>
  <w:style w:type="paragraph" w:customStyle="1" w:styleId="ComputerOutput">
    <w:name w:val="Computer Output"/>
    <w:rsid w:val="00D275D4"/>
    <w:pPr>
      <w:keepNext/>
      <w:keepLines/>
      <w:widowControl w:val="0"/>
      <w:pBdr>
        <w:top w:val="single" w:sz="8" w:space="4" w:color="000000"/>
        <w:left w:val="single" w:sz="8" w:space="4" w:color="000000"/>
        <w:bottom w:val="single" w:sz="8" w:space="4" w:color="000000"/>
        <w:right w:val="single" w:sz="8" w:space="4" w:color="000000"/>
      </w:pBdr>
      <w:shd w:val="clear" w:color="auto" w:fill="E6E6E6"/>
      <w:suppressAutoHyphens/>
      <w:spacing w:before="120" w:after="120"/>
      <w:ind w:left="101" w:right="101"/>
    </w:pPr>
    <w:rPr>
      <w:rFonts w:ascii="Courier New" w:hAnsi="Courier New"/>
      <w:szCs w:val="22"/>
      <w:lang w:eastAsia="ar-SA"/>
    </w:rPr>
  </w:style>
  <w:style w:type="paragraph" w:styleId="ListParagraph">
    <w:name w:val="List Paragraph"/>
    <w:basedOn w:val="Normal"/>
    <w:uiPriority w:val="34"/>
    <w:qFormat/>
    <w:rsid w:val="00337FDF"/>
    <w:pPr>
      <w:ind w:left="720"/>
      <w:contextualSpacing/>
    </w:pPr>
    <w:rPr>
      <w:sz w:val="22"/>
    </w:rPr>
  </w:style>
  <w:style w:type="character" w:customStyle="1" w:styleId="bdytxt1Char">
    <w:name w:val="bdytxt1 Char"/>
    <w:basedOn w:val="DefaultParagraphFont"/>
    <w:rsid w:val="00337FDF"/>
    <w:rPr>
      <w:sz w:val="24"/>
      <w:szCs w:val="24"/>
      <w:lang w:val="en-US" w:eastAsia="ar-SA" w:bidi="ar-SA"/>
    </w:rPr>
  </w:style>
  <w:style w:type="paragraph" w:customStyle="1" w:styleId="bdytxt3">
    <w:name w:val="bdytxt3"/>
    <w:basedOn w:val="Normal"/>
    <w:rsid w:val="00337FDF"/>
    <w:pPr>
      <w:keepLines/>
      <w:suppressAutoHyphens/>
      <w:spacing w:after="240"/>
      <w:ind w:left="720"/>
    </w:pPr>
    <w:rPr>
      <w:lang w:eastAsia="ar-SA"/>
    </w:rPr>
  </w:style>
  <w:style w:type="paragraph" w:customStyle="1" w:styleId="computeroutput0">
    <w:name w:val="computer output"/>
    <w:basedOn w:val="ComputerOutput"/>
    <w:rsid w:val="00337FDF"/>
    <w:pPr>
      <w:keepNext w:val="0"/>
    </w:pPr>
    <w:rPr>
      <w:sz w:val="18"/>
    </w:rPr>
  </w:style>
  <w:style w:type="paragraph" w:styleId="Revision">
    <w:name w:val="Revision"/>
    <w:hidden/>
    <w:uiPriority w:val="99"/>
    <w:semiHidden/>
    <w:rsid w:val="0098257F"/>
    <w:rPr>
      <w:sz w:val="24"/>
      <w:szCs w:val="24"/>
    </w:rPr>
  </w:style>
  <w:style w:type="character" w:customStyle="1" w:styleId="UnresolvedMention1">
    <w:name w:val="Unresolved Mention1"/>
    <w:basedOn w:val="DefaultParagraphFont"/>
    <w:uiPriority w:val="99"/>
    <w:semiHidden/>
    <w:unhideWhenUsed/>
    <w:rsid w:val="00E21235"/>
    <w:rPr>
      <w:color w:val="808080"/>
      <w:shd w:val="clear" w:color="auto" w:fill="E6E6E6"/>
    </w:rPr>
  </w:style>
  <w:style w:type="character" w:customStyle="1" w:styleId="UnresolvedMention">
    <w:name w:val="Unresolved Mention"/>
    <w:basedOn w:val="DefaultParagraphFont"/>
    <w:uiPriority w:val="99"/>
    <w:semiHidden/>
    <w:unhideWhenUsed/>
    <w:rsid w:val="00BE450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135637">
      <w:bodyDiv w:val="1"/>
      <w:marLeft w:val="0"/>
      <w:marRight w:val="0"/>
      <w:marTop w:val="0"/>
      <w:marBottom w:val="0"/>
      <w:divBdr>
        <w:top w:val="none" w:sz="0" w:space="0" w:color="auto"/>
        <w:left w:val="none" w:sz="0" w:space="0" w:color="auto"/>
        <w:bottom w:val="none" w:sz="0" w:space="0" w:color="auto"/>
        <w:right w:val="none" w:sz="0" w:space="0" w:color="auto"/>
      </w:divBdr>
    </w:div>
    <w:div w:id="586959835">
      <w:bodyDiv w:val="1"/>
      <w:marLeft w:val="0"/>
      <w:marRight w:val="0"/>
      <w:marTop w:val="0"/>
      <w:marBottom w:val="0"/>
      <w:divBdr>
        <w:top w:val="none" w:sz="0" w:space="0" w:color="auto"/>
        <w:left w:val="none" w:sz="0" w:space="0" w:color="auto"/>
        <w:bottom w:val="none" w:sz="0" w:space="0" w:color="auto"/>
        <w:right w:val="none" w:sz="0" w:space="0" w:color="auto"/>
      </w:divBdr>
    </w:div>
    <w:div w:id="974063030">
      <w:bodyDiv w:val="1"/>
      <w:marLeft w:val="0"/>
      <w:marRight w:val="0"/>
      <w:marTop w:val="0"/>
      <w:marBottom w:val="0"/>
      <w:divBdr>
        <w:top w:val="none" w:sz="0" w:space="0" w:color="auto"/>
        <w:left w:val="none" w:sz="0" w:space="0" w:color="auto"/>
        <w:bottom w:val="none" w:sz="0" w:space="0" w:color="auto"/>
        <w:right w:val="none" w:sz="0" w:space="0" w:color="auto"/>
      </w:divBdr>
    </w:div>
    <w:div w:id="1048643765">
      <w:bodyDiv w:val="1"/>
      <w:marLeft w:val="0"/>
      <w:marRight w:val="0"/>
      <w:marTop w:val="0"/>
      <w:marBottom w:val="0"/>
      <w:divBdr>
        <w:top w:val="none" w:sz="0" w:space="0" w:color="auto"/>
        <w:left w:val="none" w:sz="0" w:space="0" w:color="auto"/>
        <w:bottom w:val="none" w:sz="0" w:space="0" w:color="auto"/>
        <w:right w:val="none" w:sz="0" w:space="0" w:color="auto"/>
      </w:divBdr>
    </w:div>
    <w:div w:id="1108548252">
      <w:bodyDiv w:val="1"/>
      <w:marLeft w:val="0"/>
      <w:marRight w:val="0"/>
      <w:marTop w:val="0"/>
      <w:marBottom w:val="0"/>
      <w:divBdr>
        <w:top w:val="none" w:sz="0" w:space="0" w:color="auto"/>
        <w:left w:val="none" w:sz="0" w:space="0" w:color="auto"/>
        <w:bottom w:val="none" w:sz="0" w:space="0" w:color="auto"/>
        <w:right w:val="none" w:sz="0" w:space="0" w:color="auto"/>
      </w:divBdr>
    </w:div>
    <w:div w:id="1180856036">
      <w:bodyDiv w:val="1"/>
      <w:marLeft w:val="0"/>
      <w:marRight w:val="0"/>
      <w:marTop w:val="0"/>
      <w:marBottom w:val="0"/>
      <w:divBdr>
        <w:top w:val="none" w:sz="0" w:space="0" w:color="auto"/>
        <w:left w:val="none" w:sz="0" w:space="0" w:color="auto"/>
        <w:bottom w:val="none" w:sz="0" w:space="0" w:color="auto"/>
        <w:right w:val="none" w:sz="0" w:space="0" w:color="auto"/>
      </w:divBdr>
    </w:div>
    <w:div w:id="129776103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757901101">
      <w:bodyDiv w:val="1"/>
      <w:marLeft w:val="0"/>
      <w:marRight w:val="0"/>
      <w:marTop w:val="0"/>
      <w:marBottom w:val="0"/>
      <w:divBdr>
        <w:top w:val="none" w:sz="0" w:space="0" w:color="auto"/>
        <w:left w:val="none" w:sz="0" w:space="0" w:color="auto"/>
        <w:bottom w:val="none" w:sz="0" w:space="0" w:color="auto"/>
        <w:right w:val="none" w:sz="0" w:space="0" w:color="auto"/>
      </w:divBdr>
    </w:div>
    <w:div w:id="213012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emf"/><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jpeg"/><Relationship Id="rId29" Type="http://schemas.openxmlformats.org/officeDocument/2006/relationships/image" Target="media/image14.jp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jpeg"/><Relationship Id="rId66" Type="http://schemas.microsoft.com/office/2011/relationships/commentsExtended" Target="commentsExtended.xml"/><Relationship Id="rId5" Type="http://schemas.openxmlformats.org/officeDocument/2006/relationships/customXml" Target="../customXml/item5.xml"/><Relationship Id="rId15" Type="http://schemas.openxmlformats.org/officeDocument/2006/relationships/comments" Target="comment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emf"/><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footer" Target="footer3.xml"/><Relationship Id="rId10" Type="http://schemas.openxmlformats.org/officeDocument/2006/relationships/webSettings" Target="webSettings.xml"/><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theme" Target="theme/theme1.xml"/><Relationship Id="rId8" Type="http://schemas.microsoft.com/office/2007/relationships/stylesWithEffects" Target="stylesWithEffect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emf"/><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microsoft.com/office/2016/09/relationships/commentsIds" Target="commentsId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A735089529144E890D5EDC8CBC76DDD"/>
        <w:category>
          <w:name w:val="General"/>
          <w:gallery w:val="placeholder"/>
        </w:category>
        <w:types>
          <w:type w:val="bbPlcHdr"/>
        </w:types>
        <w:behaviors>
          <w:behavior w:val="content"/>
        </w:behaviors>
        <w:guid w:val="{96E026FE-0E1E-42F0-8101-8BCF942525F6}"/>
      </w:docPartPr>
      <w:docPartBody>
        <w:p w:rsidR="00DE7820" w:rsidRDefault="00CF24B9" w:rsidP="00CF24B9">
          <w:pPr>
            <w:pStyle w:val="4A735089529144E890D5EDC8CBC76DD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r_ansi">
    <w:altName w:val="Calibri"/>
    <w:panose1 w:val="020B06090202020202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24B9"/>
    <w:rsid w:val="004C09AA"/>
    <w:rsid w:val="004F6E00"/>
    <w:rsid w:val="008D4DFC"/>
    <w:rsid w:val="00C141AA"/>
    <w:rsid w:val="00CF24B9"/>
    <w:rsid w:val="00DE78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5A9FBC"/>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735089529144E890D5EDC8CBC76DDD">
    <w:name w:val="4A735089529144E890D5EDC8CBC76DDD"/>
    <w:rsid w:val="00CF24B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735089529144E890D5EDC8CBC76DDD">
    <w:name w:val="4A735089529144E890D5EDC8CBC76DDD"/>
    <w:rsid w:val="00CF24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933BED240B5E346A65428BF8A33445D" ma:contentTypeVersion="0" ma:contentTypeDescription="Create a new document." ma:contentTypeScope="" ma:versionID="55b83d300a1d052920984be10199d175">
  <xsd:schema xmlns:xsd="http://www.w3.org/2001/XMLSchema" xmlns:xs="http://www.w3.org/2001/XMLSchema" xmlns:p="http://schemas.microsoft.com/office/2006/metadata/properties" xmlns:ns2="cdd665a5-4d39-4c80-990a-8a3abca4f55f" targetNamespace="http://schemas.microsoft.com/office/2006/metadata/properties" ma:root="true" ma:fieldsID="b86e11a9263512258ba75d0042bfcfa2"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657KNE7CTRDA-40237020-41</_dlc_DocId>
    <_dlc_DocIdUrl xmlns="cdd665a5-4d39-4c80-990a-8a3abca4f55f">
      <Url>https://vaww.oed.portal.va.gov/pm/iehr/vista_evolution/enhancements/_layouts/15/DocIdRedir.aspx?ID=657KNE7CTRDA-40237020-41</Url>
      <Description>657KNE7CTRDA-40237020-41</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036D2-19BA-4C99-9773-D72645E43E75}">
  <ds:schemaRefs>
    <ds:schemaRef ds:uri="http://schemas.microsoft.com/sharepoint/v3/contenttype/forms"/>
  </ds:schemaRefs>
</ds:datastoreItem>
</file>

<file path=customXml/itemProps2.xml><?xml version="1.0" encoding="utf-8"?>
<ds:datastoreItem xmlns:ds="http://schemas.openxmlformats.org/officeDocument/2006/customXml" ds:itemID="{3E59EDCA-55C5-44E1-B214-A8611072E1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C47194-3FC1-4C2F-A5A3-635D9B02AAF3}">
  <ds:schemaRefs>
    <ds:schemaRef ds:uri="http://schemas.microsoft.com/office/2006/metadata/properties"/>
    <ds:schemaRef ds:uri="http://schemas.microsoft.com/office/infopath/2007/PartnerControls"/>
    <ds:schemaRef ds:uri="cdd665a5-4d39-4c80-990a-8a3abca4f55f"/>
  </ds:schemaRefs>
</ds:datastoreItem>
</file>

<file path=customXml/itemProps4.xml><?xml version="1.0" encoding="utf-8"?>
<ds:datastoreItem xmlns:ds="http://schemas.openxmlformats.org/officeDocument/2006/customXml" ds:itemID="{E765738B-31AA-4C45-AE35-5C97D8E2226B}">
  <ds:schemaRefs>
    <ds:schemaRef ds:uri="http://schemas.microsoft.com/sharepoint/events"/>
  </ds:schemaRefs>
</ds:datastoreItem>
</file>

<file path=customXml/itemProps5.xml><?xml version="1.0" encoding="utf-8"?>
<ds:datastoreItem xmlns:ds="http://schemas.openxmlformats.org/officeDocument/2006/customXml" ds:itemID="{E5605422-39DA-4748-A764-8406DCC5E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206</Pages>
  <Words>45194</Words>
  <Characters>257608</Characters>
  <Application>Microsoft Office Word</Application>
  <DocSecurity>0</DocSecurity>
  <Lines>2146</Lines>
  <Paragraphs>604</Paragraphs>
  <ScaleCrop>false</ScaleCrop>
  <HeadingPairs>
    <vt:vector size="2" baseType="variant">
      <vt:variant>
        <vt:lpstr>Title</vt:lpstr>
      </vt:variant>
      <vt:variant>
        <vt:i4>1</vt:i4>
      </vt:variant>
    </vt:vector>
  </HeadingPairs>
  <TitlesOfParts>
    <vt:vector size="1" baseType="lpstr">
      <vt:lpstr>VistA Scheduling Enhancements Technical Manual</vt:lpstr>
    </vt:vector>
  </TitlesOfParts>
  <LinksUpToDate>false</LinksUpToDate>
  <CharactersWithSpaces>302198</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Technical Manual</dc:title>
  <dc:subject>VSE E1 &amp; E2 Technical Manual</dc:subject>
  <dc:creator/>
  <cp:lastModifiedBy/>
  <cp:revision>1</cp:revision>
  <dcterms:created xsi:type="dcterms:W3CDTF">2018-04-05T14:17:00Z</dcterms:created>
  <dcterms:modified xsi:type="dcterms:W3CDTF">2018-05-08T19:47:00Z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Required by Operational Readiness">
    <vt:bool>true</vt:bool>
  </property>
  <property fmtid="{D5CDD505-2E9C-101B-9397-08002B2CF9AE}" pid="4" name="Required by Independent Testing">
    <vt:bool>true</vt:bool>
  </property>
  <property fmtid="{D5CDD505-2E9C-101B-9397-08002B2CF9AE}" pid="5" name="Required by PMAS">
    <vt:bool>true</vt:bool>
  </property>
  <property fmtid="{D5CDD505-2E9C-101B-9397-08002B2CF9AE}" pid="6" name="Required by VHA Release Management">
    <vt:bool>true</vt:bool>
  </property>
  <property fmtid="{D5CDD505-2E9C-101B-9397-08002B2CF9AE}" pid="7" name="Required for Assessment and Authorizatio">
    <vt:bool>false</vt:bool>
  </property>
  <property fmtid="{D5CDD505-2E9C-101B-9397-08002B2CF9AE}" pid="8" name="_dlc_DocIdItemGuid">
    <vt:lpwstr>b0040a82-8fc7-4c6a-bcde-0e72aaf41e73</vt:lpwstr>
  </property>
  <property fmtid="{D5CDD505-2E9C-101B-9397-08002B2CF9AE}" pid="9" name="Action Requested">
    <vt:lpwstr>No Action Required</vt:lpwstr>
  </property>
  <property fmtid="{D5CDD505-2E9C-101B-9397-08002B2CF9AE}" pid="10" name="Required by Enterprise Operations">
    <vt:bool>true</vt:bool>
  </property>
  <property fmtid="{D5CDD505-2E9C-101B-9397-08002B2CF9AE}" pid="11" name="Required by National Release">
    <vt:bool>true</vt:bool>
  </property>
  <property fmtid="{D5CDD505-2E9C-101B-9397-08002B2CF9AE}" pid="12" name="Public Storage Location">
    <vt:lpwstr>1</vt:lpwstr>
  </property>
  <property fmtid="{D5CDD505-2E9C-101B-9397-08002B2CF9AE}" pid="13" name="Description0">
    <vt:lpwstr>Provides the system business and operational description and defines routine operations, implementation planning, exception handling, operations and maintenance system support, disaster planning, and contingency planning.</vt:lpwstr>
  </property>
  <property fmtid="{D5CDD505-2E9C-101B-9397-08002B2CF9AE}" pid="14" name="Version Control Storage Location">
    <vt:lpwstr>2</vt:lpwstr>
  </property>
  <property fmtid="{D5CDD505-2E9C-101B-9397-08002B2CF9AE}" pid="15" name="_dlc_DocId">
    <vt:lpwstr>657KNE7CTRDA-583-12528</vt:lpwstr>
  </property>
  <property fmtid="{D5CDD505-2E9C-101B-9397-08002B2CF9AE}" pid="16" name="Artifact Owner">
    <vt:lpwstr>22</vt:lpwstr>
  </property>
  <property fmtid="{D5CDD505-2E9C-101B-9397-08002B2CF9AE}" pid="17" name="Process ID">
    <vt:lpwstr>2272416153318103917</vt:lpwstr>
  </property>
  <property fmtid="{D5CDD505-2E9C-101B-9397-08002B2CF9AE}" pid="18" name="Status">
    <vt:lpwstr>Active</vt:lpwstr>
  </property>
  <property fmtid="{D5CDD505-2E9C-101B-9397-08002B2CF9AE}" pid="19" name="Add to VOA">
    <vt:lpwstr>Yes</vt:lpwstr>
  </property>
  <property fmtid="{D5CDD505-2E9C-101B-9397-08002B2CF9AE}" pid="20" name="_dlc_DocIdUrl">
    <vt:lpwstr>http://vaww.oed.portal.va.gov/administration/Process/_layouts/DocIdRedir.aspx?ID=657KNE7CTRDA-583-12528657KNE7CTRDA-583-12528</vt:lpwstr>
  </property>
  <property fmtid="{D5CDD505-2E9C-101B-9397-08002B2CF9AE}" pid="21" name="Required for Operational Readiness Review">
    <vt:bool>true</vt:bool>
  </property>
  <property fmtid="{D5CDD505-2E9C-101B-9397-08002B2CF9AE}" pid="22" name="PMAS Milestone Required">
    <vt:lpwstr>MS 2</vt:lpwstr>
  </property>
  <property fmtid="{D5CDD505-2E9C-101B-9397-08002B2CF9AE}" pid="23" name="Required for Assessment and Authorization">
    <vt:bool>false</vt:bool>
  </property>
  <property fmtid="{D5CDD505-2E9C-101B-9397-08002B2CF9AE}" pid="24" name="ProPath Process ID">
    <vt:lpwstr>2</vt:lpwstr>
  </property>
  <property fmtid="{D5CDD505-2E9C-101B-9397-08002B2CF9AE}" pid="25" name="Contributors">
    <vt:lpwstr>VA PMAS Business Office34624</vt:lpwstr>
  </property>
  <property fmtid="{D5CDD505-2E9C-101B-9397-08002B2CF9AE}" pid="26" name="Replaced By">
    <vt:lpwstr>, </vt:lpwstr>
  </property>
  <property fmtid="{D5CDD505-2E9C-101B-9397-08002B2CF9AE}" pid="27" name="ContentTypeId">
    <vt:lpwstr>0x010100A933BED240B5E346A65428BF8A33445D</vt:lpwstr>
  </property>
  <property fmtid="{D5CDD505-2E9C-101B-9397-08002B2CF9AE}" pid="28" name="Offisync_ServerID">
    <vt:lpwstr>446f515a-9a89-47c2-a980-3adc02941f76</vt:lpwstr>
  </property>
  <property fmtid="{D5CDD505-2E9C-101B-9397-08002B2CF9AE}" pid="29" name="Jive_VersionGuid">
    <vt:lpwstr>e326ecaa-b97a-4006-8bcf-fd847687b7b4</vt:lpwstr>
  </property>
  <property fmtid="{D5CDD505-2E9C-101B-9397-08002B2CF9AE}" pid="30" name="Jive_LatestUserAccountName">
    <vt:lpwstr>timothy.cahall@va.gov</vt:lpwstr>
  </property>
  <property fmtid="{D5CDD505-2E9C-101B-9397-08002B2CF9AE}" pid="31" name="Offisync_ProviderInitializationData">
    <vt:lpwstr>https://www.vapulse.net</vt:lpwstr>
  </property>
  <property fmtid="{D5CDD505-2E9C-101B-9397-08002B2CF9AE}" pid="32" name="Offisync_UpdateToken">
    <vt:lpwstr>1</vt:lpwstr>
  </property>
  <property fmtid="{D5CDD505-2E9C-101B-9397-08002B2CF9AE}" pid="33" name="Offisync_UniqueId">
    <vt:lpwstr>65555</vt:lpwstr>
  </property>
</Properties>
</file>
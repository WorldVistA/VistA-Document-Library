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523698" w14:textId="77777777" w:rsidR="00AB04FA" w:rsidRDefault="00B41819">
      <w:pPr>
        <w:pStyle w:val="aTitle3"/>
        <w:rPr>
          <w:rStyle w:val="bStealth"/>
          <w:vanish w:val="0"/>
          <w:highlight w:val="green"/>
        </w:rPr>
      </w:pPr>
      <w:bookmarkStart w:id="0" w:name="_GoBack"/>
      <w:bookmarkEnd w:id="0"/>
      <w:r>
        <w:rPr>
          <w:noProof/>
        </w:rPr>
        <w:drawing>
          <wp:inline distT="0" distB="0" distL="0" distR="0" wp14:anchorId="36B1B6BE" wp14:editId="5ABC5609">
            <wp:extent cx="2304415" cy="1433830"/>
            <wp:effectExtent l="0" t="0" r="635" b="0"/>
            <wp:docPr id="1" name="Picture 1"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4415" cy="1433830"/>
                    </a:xfrm>
                    <a:prstGeom prst="rect">
                      <a:avLst/>
                    </a:prstGeom>
                    <a:noFill/>
                    <a:ln>
                      <a:noFill/>
                    </a:ln>
                  </pic:spPr>
                </pic:pic>
              </a:graphicData>
            </a:graphic>
          </wp:inline>
        </w:drawing>
      </w:r>
    </w:p>
    <w:p w14:paraId="790571C8" w14:textId="77777777" w:rsidR="00AB04FA" w:rsidRDefault="00AB04FA">
      <w:pPr>
        <w:pStyle w:val="aTitle1"/>
      </w:pPr>
    </w:p>
    <w:p w14:paraId="60EAFC91" w14:textId="77777777" w:rsidR="0008063D" w:rsidRDefault="0008063D">
      <w:pPr>
        <w:pStyle w:val="aTitle1"/>
      </w:pPr>
    </w:p>
    <w:p w14:paraId="31E82AB5" w14:textId="77777777" w:rsidR="0008063D" w:rsidRDefault="0008063D">
      <w:pPr>
        <w:pStyle w:val="aTitle1"/>
      </w:pPr>
      <w:r>
        <w:t>IMAGING SYSTEM</w:t>
      </w:r>
    </w:p>
    <w:p w14:paraId="32BB280A" w14:textId="77777777" w:rsidR="0008063D" w:rsidRDefault="0008063D">
      <w:pPr>
        <w:pStyle w:val="aNormSnug"/>
      </w:pPr>
    </w:p>
    <w:p w14:paraId="50FBC9A5" w14:textId="77777777" w:rsidR="00AB04FA" w:rsidRDefault="00AB04FA">
      <w:pPr>
        <w:pStyle w:val="aTitle1"/>
      </w:pPr>
      <w:r>
        <w:t>VistARad</w:t>
      </w:r>
      <w:r w:rsidR="0008063D">
        <w:t xml:space="preserve"> Quick Start Guide</w:t>
      </w:r>
    </w:p>
    <w:p w14:paraId="667399C1" w14:textId="77777777" w:rsidR="0008063D" w:rsidRDefault="0008063D">
      <w:pPr>
        <w:pStyle w:val="aTitle1"/>
      </w:pPr>
    </w:p>
    <w:p w14:paraId="7BDE60A5" w14:textId="77777777" w:rsidR="0008063D" w:rsidRDefault="0008063D">
      <w:pPr>
        <w:pStyle w:val="aTitle1"/>
      </w:pPr>
    </w:p>
    <w:p w14:paraId="1D2E8A7C" w14:textId="77777777" w:rsidR="00AB04FA" w:rsidRDefault="00AB04FA">
      <w:pPr>
        <w:pStyle w:val="aTitle2"/>
      </w:pPr>
      <w:r>
        <w:t xml:space="preserve">Version 3.0 </w:t>
      </w:r>
      <w:fldSimple w:instr=" DOCPROPERTY  Patch  \* MERGEFORMAT ">
        <w:r w:rsidR="00497BAA">
          <w:t>MAG*3.0*1</w:t>
        </w:r>
      </w:fldSimple>
      <w:r w:rsidR="007365EA">
        <w:t>99</w:t>
      </w:r>
      <w:r w:rsidR="0008063D">
        <w:br/>
      </w:r>
      <w:r w:rsidR="006A6F8C">
        <w:t>March</w:t>
      </w:r>
      <w:r w:rsidR="007365EA">
        <w:t xml:space="preserve"> 2018</w:t>
      </w:r>
      <w:r w:rsidR="0008063D">
        <w:t xml:space="preserve"> </w:t>
      </w:r>
    </w:p>
    <w:p w14:paraId="1D838A4B" w14:textId="77777777" w:rsidR="00AB04FA" w:rsidRDefault="00AB04FA">
      <w:pPr>
        <w:pStyle w:val="aTitle1"/>
      </w:pPr>
    </w:p>
    <w:p w14:paraId="5A5D3184" w14:textId="77777777" w:rsidR="0008063D" w:rsidRDefault="0008063D">
      <w:pPr>
        <w:pStyle w:val="aTitle1"/>
        <w:rPr>
          <w:color w:val="FFFFFF"/>
        </w:rPr>
      </w:pPr>
    </w:p>
    <w:p w14:paraId="44417FBA" w14:textId="77777777" w:rsidR="0008063D" w:rsidRDefault="0008063D">
      <w:pPr>
        <w:pStyle w:val="aTitle1"/>
      </w:pPr>
    </w:p>
    <w:p w14:paraId="1FCDD631" w14:textId="77777777" w:rsidR="00C722EF" w:rsidRDefault="00C722EF" w:rsidP="00C722EF">
      <w:pPr>
        <w:pStyle w:val="aNormSnug"/>
      </w:pPr>
    </w:p>
    <w:p w14:paraId="369EE48D" w14:textId="77777777" w:rsidR="00C722EF" w:rsidRDefault="00C722EF" w:rsidP="00C722EF">
      <w:pPr>
        <w:pStyle w:val="aNormSnug"/>
      </w:pPr>
    </w:p>
    <w:p w14:paraId="08B2CB65" w14:textId="77777777" w:rsidR="0008063D" w:rsidRDefault="0008063D">
      <w:pPr>
        <w:pStyle w:val="aTitle1"/>
      </w:pPr>
    </w:p>
    <w:p w14:paraId="4E3190D2" w14:textId="77777777" w:rsidR="0008063D" w:rsidRDefault="0008063D">
      <w:pPr>
        <w:pStyle w:val="aTitle1"/>
      </w:pPr>
    </w:p>
    <w:p w14:paraId="5E8DABCB" w14:textId="77777777" w:rsidR="0008063D" w:rsidRDefault="0008063D">
      <w:pPr>
        <w:pStyle w:val="aTitle1"/>
      </w:pPr>
    </w:p>
    <w:p w14:paraId="7C046CF9" w14:textId="77777777" w:rsidR="0008063D" w:rsidRDefault="0008063D">
      <w:pPr>
        <w:pStyle w:val="aTitle1"/>
      </w:pPr>
    </w:p>
    <w:p w14:paraId="50D591AE" w14:textId="77777777" w:rsidR="004667E4" w:rsidRDefault="004667E4">
      <w:pPr>
        <w:pStyle w:val="aTitle3"/>
        <w:rPr>
          <w:bCs/>
          <w:szCs w:val="22"/>
        </w:rPr>
      </w:pPr>
      <w:r>
        <w:rPr>
          <w:bCs/>
          <w:szCs w:val="22"/>
        </w:rPr>
        <w:t>Department of Veterans Affairs</w:t>
      </w:r>
    </w:p>
    <w:p w14:paraId="2C42988E" w14:textId="77777777" w:rsidR="004667E4" w:rsidRDefault="004667E4">
      <w:pPr>
        <w:pStyle w:val="aTitle3"/>
        <w:rPr>
          <w:bCs/>
          <w:szCs w:val="22"/>
        </w:rPr>
      </w:pPr>
      <w:r>
        <w:rPr>
          <w:bCs/>
          <w:szCs w:val="22"/>
        </w:rPr>
        <w:t>Office of Enterprise Development</w:t>
      </w:r>
    </w:p>
    <w:p w14:paraId="11E338FC" w14:textId="77777777" w:rsidR="004667E4" w:rsidRDefault="004667E4">
      <w:pPr>
        <w:pStyle w:val="aTitle3"/>
        <w:rPr>
          <w:bCs/>
          <w:szCs w:val="22"/>
        </w:rPr>
      </w:pPr>
      <w:r>
        <w:rPr>
          <w:bCs/>
          <w:szCs w:val="22"/>
        </w:rPr>
        <w:t>Health Provider Systems</w:t>
      </w:r>
    </w:p>
    <w:p w14:paraId="550DD444" w14:textId="77777777" w:rsidR="00AB04FA" w:rsidRDefault="00AB04FA">
      <w:pPr>
        <w:pStyle w:val="FrontMatter"/>
        <w:rPr>
          <w:rStyle w:val="Strong"/>
        </w:rPr>
      </w:pPr>
      <w:r>
        <w:br w:type="page"/>
      </w:r>
      <w:r>
        <w:rPr>
          <w:rStyle w:val="Strong"/>
        </w:rPr>
        <w:lastRenderedPageBreak/>
        <w:t xml:space="preserve">VistARad Quick Start Guide </w:t>
      </w:r>
      <w:r>
        <w:rPr>
          <w:rStyle w:val="Strong"/>
        </w:rPr>
        <w:br/>
      </w:r>
      <w:r w:rsidR="003176DC">
        <w:rPr>
          <w:rStyle w:val="Strong"/>
        </w:rPr>
        <w:t xml:space="preserve">VistA </w:t>
      </w:r>
      <w:r>
        <w:rPr>
          <w:rStyle w:val="Strong"/>
        </w:rPr>
        <w:t xml:space="preserve">Imaging 3.0 </w:t>
      </w:r>
      <w:r w:rsidR="009E68C9">
        <w:rPr>
          <w:rStyle w:val="Strong"/>
        </w:rPr>
        <w:fldChar w:fldCharType="begin"/>
      </w:r>
      <w:r w:rsidR="009E68C9">
        <w:rPr>
          <w:rStyle w:val="Strong"/>
        </w:rPr>
        <w:instrText xml:space="preserve"> DOCPROPERTY  Patch  \* MERGEFORMAT </w:instrText>
      </w:r>
      <w:r w:rsidR="009E68C9">
        <w:rPr>
          <w:rStyle w:val="Strong"/>
        </w:rPr>
        <w:fldChar w:fldCharType="separate"/>
      </w:r>
      <w:r w:rsidR="009E68C9">
        <w:rPr>
          <w:rStyle w:val="Strong"/>
        </w:rPr>
        <w:t>MAG*3.0*1</w:t>
      </w:r>
      <w:r w:rsidR="00FF382F">
        <w:rPr>
          <w:rStyle w:val="Strong"/>
        </w:rPr>
        <w:t>99</w:t>
      </w:r>
      <w:r w:rsidR="009E68C9">
        <w:rPr>
          <w:rStyle w:val="Strong"/>
        </w:rPr>
        <w:fldChar w:fldCharType="end"/>
      </w:r>
      <w:r>
        <w:rPr>
          <w:rStyle w:val="Strong"/>
        </w:rPr>
        <w:br/>
      </w:r>
      <w:r w:rsidR="009E68C9">
        <w:rPr>
          <w:rStyle w:val="Strong"/>
        </w:rPr>
        <w:fldChar w:fldCharType="begin"/>
      </w:r>
      <w:r w:rsidR="009E68C9">
        <w:rPr>
          <w:rStyle w:val="Strong"/>
        </w:rPr>
        <w:instrText xml:space="preserve"> DOCPROPERTY  "Release Date"  \* MERGEFORMAT </w:instrText>
      </w:r>
      <w:r w:rsidR="009E68C9">
        <w:rPr>
          <w:rStyle w:val="Strong"/>
        </w:rPr>
        <w:fldChar w:fldCharType="separate"/>
      </w:r>
      <w:r w:rsidR="006A6F8C">
        <w:rPr>
          <w:rStyle w:val="Strong"/>
        </w:rPr>
        <w:t>March</w:t>
      </w:r>
      <w:r w:rsidR="009E68C9">
        <w:rPr>
          <w:rStyle w:val="Strong"/>
        </w:rPr>
        <w:t xml:space="preserve"> </w:t>
      </w:r>
      <w:r w:rsidR="00FF382F">
        <w:rPr>
          <w:rStyle w:val="Strong"/>
        </w:rPr>
        <w:t>2018</w:t>
      </w:r>
      <w:r w:rsidR="009E68C9">
        <w:rPr>
          <w:rStyle w:val="Strong"/>
        </w:rPr>
        <w:fldChar w:fldCharType="end"/>
      </w:r>
    </w:p>
    <w:p w14:paraId="0E9521CD" w14:textId="77777777" w:rsidR="00AB04FA" w:rsidRDefault="00AB04FA">
      <w:pPr>
        <w:pStyle w:val="FrontMatter"/>
        <w:rPr>
          <w:rStyle w:val="Strong"/>
        </w:rPr>
      </w:pPr>
    </w:p>
    <w:p w14:paraId="0A3E7AEF" w14:textId="77777777" w:rsidR="004667E4" w:rsidRDefault="004667E4">
      <w:pPr>
        <w:pStyle w:val="aPubInfo"/>
        <w:rPr>
          <w:rStyle w:val="Strong"/>
        </w:rPr>
      </w:pPr>
      <w:r>
        <w:rPr>
          <w:rStyle w:val="Strong"/>
        </w:rPr>
        <w:t>Property of the US Government</w:t>
      </w:r>
      <w:bookmarkStart w:id="1" w:name="_WWID10000080"/>
    </w:p>
    <w:bookmarkEnd w:id="1"/>
    <w:p w14:paraId="19FEE4EA" w14:textId="77777777" w:rsidR="004667E4" w:rsidRDefault="004667E4">
      <w:pPr>
        <w:pStyle w:val="aPubInfo"/>
      </w:pPr>
      <w:r>
        <w:t xml:space="preserve">This is a controlled document. No changes to this document may be made without the express written consent of the VistA Imaging </w:t>
      </w:r>
      <w:r w:rsidR="00D771E9">
        <w:t>development group</w:t>
      </w:r>
      <w:r>
        <w:t>.</w:t>
      </w:r>
      <w:bookmarkStart w:id="2" w:name="_WWID10000082"/>
    </w:p>
    <w:bookmarkEnd w:id="2"/>
    <w:p w14:paraId="62A0A06D" w14:textId="77777777" w:rsidR="004667E4" w:rsidRDefault="004667E4">
      <w:pPr>
        <w:pStyle w:val="aPubInfo"/>
      </w:pPr>
      <w:r>
        <w:t>While every effort has been made to assure the accuracy of the information provided, this document may include technical inaccuracies and/or typographical errors. Changes are periodically made to the information herein and incorporated into new editions of this document.</w:t>
      </w:r>
      <w:bookmarkStart w:id="3" w:name="_WWID10000083"/>
    </w:p>
    <w:bookmarkEnd w:id="3"/>
    <w:p w14:paraId="47375103" w14:textId="77777777" w:rsidR="004667E4" w:rsidRDefault="004667E4">
      <w:pPr>
        <w:pStyle w:val="aPubInfo"/>
      </w:pPr>
      <w:r>
        <w:t>Product names mentioned in this document may be trademarks or registered trademarks of their respective companies, and are hereby acknowledged.</w:t>
      </w:r>
      <w:bookmarkStart w:id="4" w:name="_WWID10000084"/>
    </w:p>
    <w:bookmarkEnd w:id="4"/>
    <w:p w14:paraId="302BAAA5" w14:textId="77777777" w:rsidR="004667E4" w:rsidRDefault="004667E4">
      <w:pPr>
        <w:pStyle w:val="aPubInfo"/>
      </w:pPr>
      <w:r>
        <w:t>VistA Imaging Office of Enterprise Development</w:t>
      </w:r>
      <w:r>
        <w:br/>
        <w:t>Department of Veterans Affairs</w:t>
      </w:r>
      <w:r>
        <w:br/>
      </w:r>
      <w:bookmarkStart w:id="5" w:name="_WWID10000085"/>
      <w:r>
        <w:t xml:space="preserve">Internet: </w:t>
      </w:r>
      <w:hyperlink r:id="rId9" w:history="1">
        <w:r>
          <w:rPr>
            <w:rStyle w:val="Hyperlink"/>
          </w:rPr>
          <w:t>http://www.va.gov/imaging</w:t>
        </w:r>
      </w:hyperlink>
      <w:r>
        <w:br/>
      </w:r>
      <w:r w:rsidR="006933BB">
        <w:t xml:space="preserve">SharePoint: </w:t>
      </w:r>
      <w:hyperlink r:id="rId10" w:history="1">
        <w:r w:rsidR="006933BB">
          <w:rPr>
            <w:rStyle w:val="Hyperlink"/>
          </w:rPr>
          <w:t>http://go.va.gov/VistAImaging</w:t>
        </w:r>
      </w:hyperlink>
    </w:p>
    <w:bookmarkEnd w:id="5"/>
    <w:p w14:paraId="163E4B85" w14:textId="77777777" w:rsidR="004667E4" w:rsidRDefault="004667E4">
      <w:pPr>
        <w:pStyle w:val="aFrontMatter"/>
      </w:pPr>
    </w:p>
    <w:p w14:paraId="6EE3DD0B" w14:textId="77777777" w:rsidR="00AB04FA" w:rsidRDefault="00AB04FA"/>
    <w:p w14:paraId="36A3E3E3" w14:textId="77777777" w:rsidR="004667E4" w:rsidRDefault="004667E4"/>
    <w:p w14:paraId="486A3CBA" w14:textId="77777777" w:rsidR="004667E4" w:rsidRDefault="004667E4">
      <w:pPr>
        <w:sectPr w:rsidR="004667E4" w:rsidSect="0042555D">
          <w:headerReference w:type="default" r:id="rId11"/>
          <w:footerReference w:type="default" r:id="rId12"/>
          <w:footnotePr>
            <w:numFmt w:val="chicago"/>
            <w:numRestart w:val="eachPage"/>
          </w:footnotePr>
          <w:pgSz w:w="12240" w:h="15840" w:code="1"/>
          <w:pgMar w:top="1440" w:right="1800" w:bottom="1440" w:left="1800" w:header="720" w:footer="720" w:gutter="0"/>
          <w:pgNumType w:fmt="lowerRoman" w:start="1"/>
          <w:cols w:space="720"/>
          <w:titlePg/>
          <w:docGrid w:linePitch="360"/>
        </w:sectPr>
      </w:pPr>
    </w:p>
    <w:p w14:paraId="2EA88D6E" w14:textId="77777777" w:rsidR="00AB04FA" w:rsidRDefault="00AB04FA">
      <w:pPr>
        <w:pStyle w:val="H1NoTOC"/>
      </w:pPr>
      <w:r>
        <w:lastRenderedPageBreak/>
        <w:t>Contents</w:t>
      </w:r>
    </w:p>
    <w:p w14:paraId="134670FB" w14:textId="69D3E164" w:rsidR="00D97151" w:rsidRDefault="00AB04FA">
      <w:pPr>
        <w:pStyle w:val="TOC1"/>
        <w:rPr>
          <w:rFonts w:asciiTheme="minorHAnsi" w:eastAsiaTheme="minorEastAsia" w:hAnsiTheme="minorHAnsi" w:cstheme="minorBidi"/>
          <w:b w:val="0"/>
          <w:sz w:val="22"/>
          <w:szCs w:val="22"/>
        </w:rPr>
      </w:pPr>
      <w:r>
        <w:fldChar w:fldCharType="begin"/>
      </w:r>
      <w:r>
        <w:instrText xml:space="preserve"> TOC \h \z \t "Heading 1,1,Heading 2,2" </w:instrText>
      </w:r>
      <w:r>
        <w:fldChar w:fldCharType="separate"/>
      </w:r>
      <w:hyperlink w:anchor="_Toc508192121" w:history="1">
        <w:r w:rsidR="00D97151" w:rsidRPr="000168D5">
          <w:rPr>
            <w:rStyle w:val="Hyperlink"/>
          </w:rPr>
          <w:t>Introduction</w:t>
        </w:r>
        <w:r w:rsidR="00D97151">
          <w:rPr>
            <w:webHidden/>
          </w:rPr>
          <w:tab/>
        </w:r>
        <w:r w:rsidR="00D97151">
          <w:rPr>
            <w:webHidden/>
          </w:rPr>
          <w:fldChar w:fldCharType="begin"/>
        </w:r>
        <w:r w:rsidR="00D97151">
          <w:rPr>
            <w:webHidden/>
          </w:rPr>
          <w:instrText xml:space="preserve"> PAGEREF _Toc508192121 \h </w:instrText>
        </w:r>
        <w:r w:rsidR="00D97151">
          <w:rPr>
            <w:webHidden/>
          </w:rPr>
        </w:r>
        <w:r w:rsidR="00D97151">
          <w:rPr>
            <w:webHidden/>
          </w:rPr>
          <w:fldChar w:fldCharType="separate"/>
        </w:r>
        <w:r w:rsidR="006D477E">
          <w:rPr>
            <w:webHidden/>
          </w:rPr>
          <w:t>1</w:t>
        </w:r>
        <w:r w:rsidR="00D97151">
          <w:rPr>
            <w:webHidden/>
          </w:rPr>
          <w:fldChar w:fldCharType="end"/>
        </w:r>
      </w:hyperlink>
    </w:p>
    <w:p w14:paraId="1069139F" w14:textId="76B7F742" w:rsidR="00D97151" w:rsidRDefault="00CB0A18">
      <w:pPr>
        <w:pStyle w:val="TOC2"/>
        <w:rPr>
          <w:rFonts w:asciiTheme="minorHAnsi" w:eastAsiaTheme="minorEastAsia" w:hAnsiTheme="minorHAnsi" w:cstheme="minorBidi"/>
          <w:sz w:val="22"/>
          <w:szCs w:val="22"/>
        </w:rPr>
      </w:pPr>
      <w:hyperlink w:anchor="_Toc508192122" w:history="1">
        <w:r w:rsidR="00D97151" w:rsidRPr="000168D5">
          <w:rPr>
            <w:rStyle w:val="Hyperlink"/>
          </w:rPr>
          <w:t>Terms of Use</w:t>
        </w:r>
        <w:r w:rsidR="00D97151">
          <w:rPr>
            <w:webHidden/>
          </w:rPr>
          <w:tab/>
        </w:r>
        <w:r w:rsidR="00D97151">
          <w:rPr>
            <w:webHidden/>
          </w:rPr>
          <w:fldChar w:fldCharType="begin"/>
        </w:r>
        <w:r w:rsidR="00D97151">
          <w:rPr>
            <w:webHidden/>
          </w:rPr>
          <w:instrText xml:space="preserve"> PAGEREF _Toc508192122 \h </w:instrText>
        </w:r>
        <w:r w:rsidR="00D97151">
          <w:rPr>
            <w:webHidden/>
          </w:rPr>
        </w:r>
        <w:r w:rsidR="00D97151">
          <w:rPr>
            <w:webHidden/>
          </w:rPr>
          <w:fldChar w:fldCharType="separate"/>
        </w:r>
        <w:r w:rsidR="006D477E">
          <w:rPr>
            <w:webHidden/>
          </w:rPr>
          <w:t>1</w:t>
        </w:r>
        <w:r w:rsidR="00D97151">
          <w:rPr>
            <w:webHidden/>
          </w:rPr>
          <w:fldChar w:fldCharType="end"/>
        </w:r>
      </w:hyperlink>
    </w:p>
    <w:p w14:paraId="2A226459" w14:textId="2856417A" w:rsidR="00D97151" w:rsidRDefault="00CB0A18">
      <w:pPr>
        <w:pStyle w:val="TOC2"/>
        <w:rPr>
          <w:rFonts w:asciiTheme="minorHAnsi" w:eastAsiaTheme="minorEastAsia" w:hAnsiTheme="minorHAnsi" w:cstheme="minorBidi"/>
          <w:sz w:val="22"/>
          <w:szCs w:val="22"/>
        </w:rPr>
      </w:pPr>
      <w:hyperlink w:anchor="_Toc508192123" w:history="1">
        <w:r w:rsidR="00D97151" w:rsidRPr="000168D5">
          <w:rPr>
            <w:rStyle w:val="Hyperlink"/>
          </w:rPr>
          <w:t>Getting Help</w:t>
        </w:r>
        <w:r w:rsidR="00D97151">
          <w:rPr>
            <w:webHidden/>
          </w:rPr>
          <w:tab/>
        </w:r>
        <w:r w:rsidR="00D97151">
          <w:rPr>
            <w:webHidden/>
          </w:rPr>
          <w:fldChar w:fldCharType="begin"/>
        </w:r>
        <w:r w:rsidR="00D97151">
          <w:rPr>
            <w:webHidden/>
          </w:rPr>
          <w:instrText xml:space="preserve"> PAGEREF _Toc508192123 \h </w:instrText>
        </w:r>
        <w:r w:rsidR="00D97151">
          <w:rPr>
            <w:webHidden/>
          </w:rPr>
        </w:r>
        <w:r w:rsidR="00D97151">
          <w:rPr>
            <w:webHidden/>
          </w:rPr>
          <w:fldChar w:fldCharType="separate"/>
        </w:r>
        <w:r w:rsidR="006D477E">
          <w:rPr>
            <w:webHidden/>
          </w:rPr>
          <w:t>1</w:t>
        </w:r>
        <w:r w:rsidR="00D97151">
          <w:rPr>
            <w:webHidden/>
          </w:rPr>
          <w:fldChar w:fldCharType="end"/>
        </w:r>
      </w:hyperlink>
    </w:p>
    <w:p w14:paraId="04707CE8" w14:textId="6C2A44D1" w:rsidR="00D97151" w:rsidRDefault="00CB0A18">
      <w:pPr>
        <w:pStyle w:val="TOC1"/>
        <w:rPr>
          <w:rFonts w:asciiTheme="minorHAnsi" w:eastAsiaTheme="minorEastAsia" w:hAnsiTheme="minorHAnsi" w:cstheme="minorBidi"/>
          <w:b w:val="0"/>
          <w:sz w:val="22"/>
          <w:szCs w:val="22"/>
        </w:rPr>
      </w:pPr>
      <w:hyperlink w:anchor="_Toc508192124" w:history="1">
        <w:r w:rsidR="00D97151" w:rsidRPr="000168D5">
          <w:rPr>
            <w:rStyle w:val="Hyperlink"/>
          </w:rPr>
          <w:t>Getting Started</w:t>
        </w:r>
        <w:r w:rsidR="00D97151">
          <w:rPr>
            <w:webHidden/>
          </w:rPr>
          <w:tab/>
        </w:r>
        <w:r w:rsidR="00D97151">
          <w:rPr>
            <w:webHidden/>
          </w:rPr>
          <w:fldChar w:fldCharType="begin"/>
        </w:r>
        <w:r w:rsidR="00D97151">
          <w:rPr>
            <w:webHidden/>
          </w:rPr>
          <w:instrText xml:space="preserve"> PAGEREF _Toc508192124 \h </w:instrText>
        </w:r>
        <w:r w:rsidR="00D97151">
          <w:rPr>
            <w:webHidden/>
          </w:rPr>
        </w:r>
        <w:r w:rsidR="00D97151">
          <w:rPr>
            <w:webHidden/>
          </w:rPr>
          <w:fldChar w:fldCharType="separate"/>
        </w:r>
        <w:r w:rsidR="006D477E">
          <w:rPr>
            <w:webHidden/>
          </w:rPr>
          <w:t>1</w:t>
        </w:r>
        <w:r w:rsidR="00D97151">
          <w:rPr>
            <w:webHidden/>
          </w:rPr>
          <w:fldChar w:fldCharType="end"/>
        </w:r>
      </w:hyperlink>
    </w:p>
    <w:p w14:paraId="6A748A33" w14:textId="67E6BDE8" w:rsidR="00D97151" w:rsidRDefault="00CB0A18">
      <w:pPr>
        <w:pStyle w:val="TOC2"/>
        <w:rPr>
          <w:rFonts w:asciiTheme="minorHAnsi" w:eastAsiaTheme="minorEastAsia" w:hAnsiTheme="minorHAnsi" w:cstheme="minorBidi"/>
          <w:sz w:val="22"/>
          <w:szCs w:val="22"/>
        </w:rPr>
      </w:pPr>
      <w:hyperlink w:anchor="_Toc508192125" w:history="1">
        <w:r w:rsidR="00D97151" w:rsidRPr="000168D5">
          <w:rPr>
            <w:rStyle w:val="Hyperlink"/>
          </w:rPr>
          <w:t>New Users</w:t>
        </w:r>
        <w:r w:rsidR="00D97151">
          <w:rPr>
            <w:webHidden/>
          </w:rPr>
          <w:tab/>
        </w:r>
        <w:r w:rsidR="00D97151">
          <w:rPr>
            <w:webHidden/>
          </w:rPr>
          <w:fldChar w:fldCharType="begin"/>
        </w:r>
        <w:r w:rsidR="00D97151">
          <w:rPr>
            <w:webHidden/>
          </w:rPr>
          <w:instrText xml:space="preserve"> PAGEREF _Toc508192125 \h </w:instrText>
        </w:r>
        <w:r w:rsidR="00D97151">
          <w:rPr>
            <w:webHidden/>
          </w:rPr>
        </w:r>
        <w:r w:rsidR="00D97151">
          <w:rPr>
            <w:webHidden/>
          </w:rPr>
          <w:fldChar w:fldCharType="separate"/>
        </w:r>
        <w:r w:rsidR="006D477E">
          <w:rPr>
            <w:webHidden/>
          </w:rPr>
          <w:t>1</w:t>
        </w:r>
        <w:r w:rsidR="00D97151">
          <w:rPr>
            <w:webHidden/>
          </w:rPr>
          <w:fldChar w:fldCharType="end"/>
        </w:r>
      </w:hyperlink>
    </w:p>
    <w:p w14:paraId="13E6B008" w14:textId="032B20E3" w:rsidR="00D97151" w:rsidRDefault="00CB0A18">
      <w:pPr>
        <w:pStyle w:val="TOC1"/>
        <w:rPr>
          <w:rFonts w:asciiTheme="minorHAnsi" w:eastAsiaTheme="minorEastAsia" w:hAnsiTheme="minorHAnsi" w:cstheme="minorBidi"/>
          <w:b w:val="0"/>
          <w:sz w:val="22"/>
          <w:szCs w:val="22"/>
        </w:rPr>
      </w:pPr>
      <w:hyperlink w:anchor="_Toc508192126" w:history="1">
        <w:r w:rsidR="00D97151" w:rsidRPr="000168D5">
          <w:rPr>
            <w:rStyle w:val="Hyperlink"/>
          </w:rPr>
          <w:t>Starting &amp; Exiting VistARad</w:t>
        </w:r>
        <w:r w:rsidR="00D97151">
          <w:rPr>
            <w:webHidden/>
          </w:rPr>
          <w:tab/>
        </w:r>
        <w:r w:rsidR="00D97151">
          <w:rPr>
            <w:webHidden/>
          </w:rPr>
          <w:fldChar w:fldCharType="begin"/>
        </w:r>
        <w:r w:rsidR="00D97151">
          <w:rPr>
            <w:webHidden/>
          </w:rPr>
          <w:instrText xml:space="preserve"> PAGEREF _Toc508192126 \h </w:instrText>
        </w:r>
        <w:r w:rsidR="00D97151">
          <w:rPr>
            <w:webHidden/>
          </w:rPr>
        </w:r>
        <w:r w:rsidR="00D97151">
          <w:rPr>
            <w:webHidden/>
          </w:rPr>
          <w:fldChar w:fldCharType="separate"/>
        </w:r>
        <w:r w:rsidR="006D477E">
          <w:rPr>
            <w:webHidden/>
          </w:rPr>
          <w:t>2</w:t>
        </w:r>
        <w:r w:rsidR="00D97151">
          <w:rPr>
            <w:webHidden/>
          </w:rPr>
          <w:fldChar w:fldCharType="end"/>
        </w:r>
      </w:hyperlink>
    </w:p>
    <w:p w14:paraId="13FBCCCB" w14:textId="1D8D6D34" w:rsidR="00D97151" w:rsidRDefault="00CB0A18">
      <w:pPr>
        <w:pStyle w:val="TOC2"/>
        <w:rPr>
          <w:rFonts w:asciiTheme="minorHAnsi" w:eastAsiaTheme="minorEastAsia" w:hAnsiTheme="minorHAnsi" w:cstheme="minorBidi"/>
          <w:sz w:val="22"/>
          <w:szCs w:val="22"/>
        </w:rPr>
      </w:pPr>
      <w:hyperlink w:anchor="_Toc508192127" w:history="1">
        <w:r w:rsidR="00D97151" w:rsidRPr="000168D5">
          <w:rPr>
            <w:rStyle w:val="Hyperlink"/>
          </w:rPr>
          <w:t>Starting VistARad</w:t>
        </w:r>
        <w:r w:rsidR="00D97151">
          <w:rPr>
            <w:webHidden/>
          </w:rPr>
          <w:tab/>
        </w:r>
        <w:r w:rsidR="00D97151">
          <w:rPr>
            <w:webHidden/>
          </w:rPr>
          <w:fldChar w:fldCharType="begin"/>
        </w:r>
        <w:r w:rsidR="00D97151">
          <w:rPr>
            <w:webHidden/>
          </w:rPr>
          <w:instrText xml:space="preserve"> PAGEREF _Toc508192127 \h </w:instrText>
        </w:r>
        <w:r w:rsidR="00D97151">
          <w:rPr>
            <w:webHidden/>
          </w:rPr>
        </w:r>
        <w:r w:rsidR="00D97151">
          <w:rPr>
            <w:webHidden/>
          </w:rPr>
          <w:fldChar w:fldCharType="separate"/>
        </w:r>
        <w:r w:rsidR="006D477E">
          <w:rPr>
            <w:webHidden/>
          </w:rPr>
          <w:t>2</w:t>
        </w:r>
        <w:r w:rsidR="00D97151">
          <w:rPr>
            <w:webHidden/>
          </w:rPr>
          <w:fldChar w:fldCharType="end"/>
        </w:r>
      </w:hyperlink>
    </w:p>
    <w:p w14:paraId="3DEC4FD4" w14:textId="6D1A7EF0" w:rsidR="00D97151" w:rsidRDefault="00CB0A18">
      <w:pPr>
        <w:pStyle w:val="TOC2"/>
        <w:rPr>
          <w:rFonts w:asciiTheme="minorHAnsi" w:eastAsiaTheme="minorEastAsia" w:hAnsiTheme="minorHAnsi" w:cstheme="minorBidi"/>
          <w:sz w:val="22"/>
          <w:szCs w:val="22"/>
        </w:rPr>
      </w:pPr>
      <w:hyperlink w:anchor="_Toc508192128" w:history="1">
        <w:r w:rsidR="00D97151" w:rsidRPr="000168D5">
          <w:rPr>
            <w:rStyle w:val="Hyperlink"/>
          </w:rPr>
          <w:t>How VistARad Windows Behave</w:t>
        </w:r>
        <w:r w:rsidR="00D97151">
          <w:rPr>
            <w:webHidden/>
          </w:rPr>
          <w:tab/>
        </w:r>
        <w:r w:rsidR="00D97151">
          <w:rPr>
            <w:webHidden/>
          </w:rPr>
          <w:fldChar w:fldCharType="begin"/>
        </w:r>
        <w:r w:rsidR="00D97151">
          <w:rPr>
            <w:webHidden/>
          </w:rPr>
          <w:instrText xml:space="preserve"> PAGEREF _Toc508192128 \h </w:instrText>
        </w:r>
        <w:r w:rsidR="00D97151">
          <w:rPr>
            <w:webHidden/>
          </w:rPr>
        </w:r>
        <w:r w:rsidR="00D97151">
          <w:rPr>
            <w:webHidden/>
          </w:rPr>
          <w:fldChar w:fldCharType="separate"/>
        </w:r>
        <w:r w:rsidR="006D477E">
          <w:rPr>
            <w:webHidden/>
          </w:rPr>
          <w:t>2</w:t>
        </w:r>
        <w:r w:rsidR="00D97151">
          <w:rPr>
            <w:webHidden/>
          </w:rPr>
          <w:fldChar w:fldCharType="end"/>
        </w:r>
      </w:hyperlink>
    </w:p>
    <w:p w14:paraId="2DBF47D1" w14:textId="7A098697" w:rsidR="00D97151" w:rsidRDefault="00CB0A18">
      <w:pPr>
        <w:pStyle w:val="TOC2"/>
        <w:rPr>
          <w:rFonts w:asciiTheme="minorHAnsi" w:eastAsiaTheme="minorEastAsia" w:hAnsiTheme="minorHAnsi" w:cstheme="minorBidi"/>
          <w:sz w:val="22"/>
          <w:szCs w:val="22"/>
        </w:rPr>
      </w:pPr>
      <w:hyperlink w:anchor="_Toc508192129" w:history="1">
        <w:r w:rsidR="00D97151" w:rsidRPr="000168D5">
          <w:rPr>
            <w:rStyle w:val="Hyperlink"/>
          </w:rPr>
          <w:t>Exiting VistARad</w:t>
        </w:r>
        <w:r w:rsidR="00D97151">
          <w:rPr>
            <w:webHidden/>
          </w:rPr>
          <w:tab/>
        </w:r>
        <w:r w:rsidR="00D97151">
          <w:rPr>
            <w:webHidden/>
          </w:rPr>
          <w:fldChar w:fldCharType="begin"/>
        </w:r>
        <w:r w:rsidR="00D97151">
          <w:rPr>
            <w:webHidden/>
          </w:rPr>
          <w:instrText xml:space="preserve"> PAGEREF _Toc508192129 \h </w:instrText>
        </w:r>
        <w:r w:rsidR="00D97151">
          <w:rPr>
            <w:webHidden/>
          </w:rPr>
        </w:r>
        <w:r w:rsidR="00D97151">
          <w:rPr>
            <w:webHidden/>
          </w:rPr>
          <w:fldChar w:fldCharType="separate"/>
        </w:r>
        <w:r w:rsidR="006D477E">
          <w:rPr>
            <w:webHidden/>
          </w:rPr>
          <w:t>3</w:t>
        </w:r>
        <w:r w:rsidR="00D97151">
          <w:rPr>
            <w:webHidden/>
          </w:rPr>
          <w:fldChar w:fldCharType="end"/>
        </w:r>
      </w:hyperlink>
    </w:p>
    <w:p w14:paraId="1E32E190" w14:textId="14A7E044" w:rsidR="00D97151" w:rsidRDefault="00CB0A18">
      <w:pPr>
        <w:pStyle w:val="TOC1"/>
        <w:rPr>
          <w:rFonts w:asciiTheme="minorHAnsi" w:eastAsiaTheme="minorEastAsia" w:hAnsiTheme="minorHAnsi" w:cstheme="minorBidi"/>
          <w:b w:val="0"/>
          <w:sz w:val="22"/>
          <w:szCs w:val="22"/>
        </w:rPr>
      </w:pPr>
      <w:hyperlink w:anchor="_Toc508192130" w:history="1">
        <w:r w:rsidR="00D97151" w:rsidRPr="000168D5">
          <w:rPr>
            <w:rStyle w:val="Hyperlink"/>
          </w:rPr>
          <w:t>Locating &amp; Opening Exams</w:t>
        </w:r>
        <w:r w:rsidR="00D97151">
          <w:rPr>
            <w:webHidden/>
          </w:rPr>
          <w:tab/>
        </w:r>
        <w:r w:rsidR="00D97151">
          <w:rPr>
            <w:webHidden/>
          </w:rPr>
          <w:fldChar w:fldCharType="begin"/>
        </w:r>
        <w:r w:rsidR="00D97151">
          <w:rPr>
            <w:webHidden/>
          </w:rPr>
          <w:instrText xml:space="preserve"> PAGEREF _Toc508192130 \h </w:instrText>
        </w:r>
        <w:r w:rsidR="00D97151">
          <w:rPr>
            <w:webHidden/>
          </w:rPr>
        </w:r>
        <w:r w:rsidR="00D97151">
          <w:rPr>
            <w:webHidden/>
          </w:rPr>
          <w:fldChar w:fldCharType="separate"/>
        </w:r>
        <w:r w:rsidR="006D477E">
          <w:rPr>
            <w:webHidden/>
          </w:rPr>
          <w:t>4</w:t>
        </w:r>
        <w:r w:rsidR="00D97151">
          <w:rPr>
            <w:webHidden/>
          </w:rPr>
          <w:fldChar w:fldCharType="end"/>
        </w:r>
      </w:hyperlink>
    </w:p>
    <w:p w14:paraId="2104137A" w14:textId="208B08F6" w:rsidR="00D97151" w:rsidRDefault="00CB0A18">
      <w:pPr>
        <w:pStyle w:val="TOC2"/>
        <w:rPr>
          <w:rFonts w:asciiTheme="minorHAnsi" w:eastAsiaTheme="minorEastAsia" w:hAnsiTheme="minorHAnsi" w:cstheme="minorBidi"/>
          <w:sz w:val="22"/>
          <w:szCs w:val="22"/>
        </w:rPr>
      </w:pPr>
      <w:hyperlink w:anchor="_Toc508192131" w:history="1">
        <w:r w:rsidR="00D97151" w:rsidRPr="000168D5">
          <w:rPr>
            <w:rStyle w:val="Hyperlink"/>
          </w:rPr>
          <w:t>Using the Manager Window</w:t>
        </w:r>
        <w:r w:rsidR="00D97151">
          <w:rPr>
            <w:webHidden/>
          </w:rPr>
          <w:tab/>
        </w:r>
        <w:r w:rsidR="00D97151">
          <w:rPr>
            <w:webHidden/>
          </w:rPr>
          <w:fldChar w:fldCharType="begin"/>
        </w:r>
        <w:r w:rsidR="00D97151">
          <w:rPr>
            <w:webHidden/>
          </w:rPr>
          <w:instrText xml:space="preserve"> PAGEREF _Toc508192131 \h </w:instrText>
        </w:r>
        <w:r w:rsidR="00D97151">
          <w:rPr>
            <w:webHidden/>
          </w:rPr>
        </w:r>
        <w:r w:rsidR="00D97151">
          <w:rPr>
            <w:webHidden/>
          </w:rPr>
          <w:fldChar w:fldCharType="separate"/>
        </w:r>
        <w:r w:rsidR="006D477E">
          <w:rPr>
            <w:webHidden/>
          </w:rPr>
          <w:t>4</w:t>
        </w:r>
        <w:r w:rsidR="00D97151">
          <w:rPr>
            <w:webHidden/>
          </w:rPr>
          <w:fldChar w:fldCharType="end"/>
        </w:r>
      </w:hyperlink>
    </w:p>
    <w:p w14:paraId="346BF1B5" w14:textId="0642F2BC" w:rsidR="00D97151" w:rsidRDefault="00CB0A18">
      <w:pPr>
        <w:pStyle w:val="TOC2"/>
        <w:rPr>
          <w:rFonts w:asciiTheme="minorHAnsi" w:eastAsiaTheme="minorEastAsia" w:hAnsiTheme="minorHAnsi" w:cstheme="minorBidi"/>
          <w:sz w:val="22"/>
          <w:szCs w:val="22"/>
        </w:rPr>
      </w:pPr>
      <w:hyperlink w:anchor="_Toc508192132" w:history="1">
        <w:r w:rsidR="00D97151" w:rsidRPr="000168D5">
          <w:rPr>
            <w:rStyle w:val="Hyperlink"/>
          </w:rPr>
          <w:t>Opening Exams</w:t>
        </w:r>
        <w:r w:rsidR="00D97151">
          <w:rPr>
            <w:webHidden/>
          </w:rPr>
          <w:tab/>
        </w:r>
        <w:r w:rsidR="00D97151">
          <w:rPr>
            <w:webHidden/>
          </w:rPr>
          <w:fldChar w:fldCharType="begin"/>
        </w:r>
        <w:r w:rsidR="00D97151">
          <w:rPr>
            <w:webHidden/>
          </w:rPr>
          <w:instrText xml:space="preserve"> PAGEREF _Toc508192132 \h </w:instrText>
        </w:r>
        <w:r w:rsidR="00D97151">
          <w:rPr>
            <w:webHidden/>
          </w:rPr>
        </w:r>
        <w:r w:rsidR="00D97151">
          <w:rPr>
            <w:webHidden/>
          </w:rPr>
          <w:fldChar w:fldCharType="separate"/>
        </w:r>
        <w:r w:rsidR="006D477E">
          <w:rPr>
            <w:webHidden/>
          </w:rPr>
          <w:t>5</w:t>
        </w:r>
        <w:r w:rsidR="00D97151">
          <w:rPr>
            <w:webHidden/>
          </w:rPr>
          <w:fldChar w:fldCharType="end"/>
        </w:r>
      </w:hyperlink>
    </w:p>
    <w:p w14:paraId="2C24840C" w14:textId="6D2CBB8F" w:rsidR="00D97151" w:rsidRDefault="00CB0A18">
      <w:pPr>
        <w:pStyle w:val="TOC2"/>
        <w:rPr>
          <w:rFonts w:asciiTheme="minorHAnsi" w:eastAsiaTheme="minorEastAsia" w:hAnsiTheme="minorHAnsi" w:cstheme="minorBidi"/>
          <w:sz w:val="22"/>
          <w:szCs w:val="22"/>
        </w:rPr>
      </w:pPr>
      <w:hyperlink w:anchor="_Toc508192133" w:history="1">
        <w:r w:rsidR="00D97151" w:rsidRPr="000168D5">
          <w:rPr>
            <w:rStyle w:val="Hyperlink"/>
          </w:rPr>
          <w:t>Using ReadList</w:t>
        </w:r>
        <w:r w:rsidR="00D97151">
          <w:rPr>
            <w:webHidden/>
          </w:rPr>
          <w:tab/>
        </w:r>
        <w:r w:rsidR="00D97151">
          <w:rPr>
            <w:webHidden/>
          </w:rPr>
          <w:fldChar w:fldCharType="begin"/>
        </w:r>
        <w:r w:rsidR="00D97151">
          <w:rPr>
            <w:webHidden/>
          </w:rPr>
          <w:instrText xml:space="preserve"> PAGEREF _Toc508192133 \h </w:instrText>
        </w:r>
        <w:r w:rsidR="00D97151">
          <w:rPr>
            <w:webHidden/>
          </w:rPr>
        </w:r>
        <w:r w:rsidR="00D97151">
          <w:rPr>
            <w:webHidden/>
          </w:rPr>
          <w:fldChar w:fldCharType="separate"/>
        </w:r>
        <w:r w:rsidR="006D477E">
          <w:rPr>
            <w:webHidden/>
          </w:rPr>
          <w:t>6</w:t>
        </w:r>
        <w:r w:rsidR="00D97151">
          <w:rPr>
            <w:webHidden/>
          </w:rPr>
          <w:fldChar w:fldCharType="end"/>
        </w:r>
      </w:hyperlink>
    </w:p>
    <w:p w14:paraId="0FEA8B4A" w14:textId="547B6555" w:rsidR="00D97151" w:rsidRDefault="00CB0A18">
      <w:pPr>
        <w:pStyle w:val="TOC2"/>
        <w:rPr>
          <w:rFonts w:asciiTheme="minorHAnsi" w:eastAsiaTheme="minorEastAsia" w:hAnsiTheme="minorHAnsi" w:cstheme="minorBidi"/>
          <w:sz w:val="22"/>
          <w:szCs w:val="22"/>
        </w:rPr>
      </w:pPr>
      <w:hyperlink w:anchor="_Toc508192134" w:history="1">
        <w:r w:rsidR="00D97151" w:rsidRPr="000168D5">
          <w:rPr>
            <w:rStyle w:val="Hyperlink"/>
          </w:rPr>
          <w:t>Working with Routed Exams</w:t>
        </w:r>
        <w:r w:rsidR="00D97151">
          <w:rPr>
            <w:webHidden/>
          </w:rPr>
          <w:tab/>
        </w:r>
        <w:r w:rsidR="00D97151">
          <w:rPr>
            <w:webHidden/>
          </w:rPr>
          <w:fldChar w:fldCharType="begin"/>
        </w:r>
        <w:r w:rsidR="00D97151">
          <w:rPr>
            <w:webHidden/>
          </w:rPr>
          <w:instrText xml:space="preserve"> PAGEREF _Toc508192134 \h </w:instrText>
        </w:r>
        <w:r w:rsidR="00D97151">
          <w:rPr>
            <w:webHidden/>
          </w:rPr>
        </w:r>
        <w:r w:rsidR="00D97151">
          <w:rPr>
            <w:webHidden/>
          </w:rPr>
          <w:fldChar w:fldCharType="separate"/>
        </w:r>
        <w:r w:rsidR="006D477E">
          <w:rPr>
            <w:webHidden/>
          </w:rPr>
          <w:t>8</w:t>
        </w:r>
        <w:r w:rsidR="00D97151">
          <w:rPr>
            <w:webHidden/>
          </w:rPr>
          <w:fldChar w:fldCharType="end"/>
        </w:r>
      </w:hyperlink>
    </w:p>
    <w:p w14:paraId="33EE61F0" w14:textId="0B2DB85F" w:rsidR="00D97151" w:rsidRDefault="00CB0A18">
      <w:pPr>
        <w:pStyle w:val="TOC1"/>
        <w:rPr>
          <w:rFonts w:asciiTheme="minorHAnsi" w:eastAsiaTheme="minorEastAsia" w:hAnsiTheme="minorHAnsi" w:cstheme="minorBidi"/>
          <w:b w:val="0"/>
          <w:sz w:val="22"/>
          <w:szCs w:val="22"/>
        </w:rPr>
      </w:pPr>
      <w:hyperlink w:anchor="_Toc508192135" w:history="1">
        <w:r w:rsidR="00D97151" w:rsidRPr="000168D5">
          <w:rPr>
            <w:rStyle w:val="Hyperlink"/>
          </w:rPr>
          <w:t>Surveying Exams</w:t>
        </w:r>
        <w:r w:rsidR="00D97151">
          <w:rPr>
            <w:webHidden/>
          </w:rPr>
          <w:tab/>
        </w:r>
        <w:r w:rsidR="00D97151">
          <w:rPr>
            <w:webHidden/>
          </w:rPr>
          <w:fldChar w:fldCharType="begin"/>
        </w:r>
        <w:r w:rsidR="00D97151">
          <w:rPr>
            <w:webHidden/>
          </w:rPr>
          <w:instrText xml:space="preserve"> PAGEREF _Toc508192135 \h </w:instrText>
        </w:r>
        <w:r w:rsidR="00D97151">
          <w:rPr>
            <w:webHidden/>
          </w:rPr>
        </w:r>
        <w:r w:rsidR="00D97151">
          <w:rPr>
            <w:webHidden/>
          </w:rPr>
          <w:fldChar w:fldCharType="separate"/>
        </w:r>
        <w:r w:rsidR="006D477E">
          <w:rPr>
            <w:webHidden/>
          </w:rPr>
          <w:t>9</w:t>
        </w:r>
        <w:r w:rsidR="00D97151">
          <w:rPr>
            <w:webHidden/>
          </w:rPr>
          <w:fldChar w:fldCharType="end"/>
        </w:r>
      </w:hyperlink>
    </w:p>
    <w:p w14:paraId="5B2FF5AC" w14:textId="41D1767D" w:rsidR="00D97151" w:rsidRDefault="00CB0A18">
      <w:pPr>
        <w:pStyle w:val="TOC2"/>
        <w:rPr>
          <w:rFonts w:asciiTheme="minorHAnsi" w:eastAsiaTheme="minorEastAsia" w:hAnsiTheme="minorHAnsi" w:cstheme="minorBidi"/>
          <w:sz w:val="22"/>
          <w:szCs w:val="22"/>
        </w:rPr>
      </w:pPr>
      <w:hyperlink w:anchor="_Toc508192136" w:history="1">
        <w:r w:rsidR="00D97151" w:rsidRPr="000168D5">
          <w:rPr>
            <w:rStyle w:val="Hyperlink"/>
          </w:rPr>
          <w:t>How VistARad Displays Exams</w:t>
        </w:r>
        <w:r w:rsidR="00D97151">
          <w:rPr>
            <w:webHidden/>
          </w:rPr>
          <w:tab/>
        </w:r>
        <w:r w:rsidR="00D97151">
          <w:rPr>
            <w:webHidden/>
          </w:rPr>
          <w:fldChar w:fldCharType="begin"/>
        </w:r>
        <w:r w:rsidR="00D97151">
          <w:rPr>
            <w:webHidden/>
          </w:rPr>
          <w:instrText xml:space="preserve"> PAGEREF _Toc508192136 \h </w:instrText>
        </w:r>
        <w:r w:rsidR="00D97151">
          <w:rPr>
            <w:webHidden/>
          </w:rPr>
        </w:r>
        <w:r w:rsidR="00D97151">
          <w:rPr>
            <w:webHidden/>
          </w:rPr>
          <w:fldChar w:fldCharType="separate"/>
        </w:r>
        <w:r w:rsidR="006D477E">
          <w:rPr>
            <w:webHidden/>
          </w:rPr>
          <w:t>9</w:t>
        </w:r>
        <w:r w:rsidR="00D97151">
          <w:rPr>
            <w:webHidden/>
          </w:rPr>
          <w:fldChar w:fldCharType="end"/>
        </w:r>
      </w:hyperlink>
    </w:p>
    <w:p w14:paraId="59F0BE3F" w14:textId="026C227A" w:rsidR="00D97151" w:rsidRDefault="00CB0A18">
      <w:pPr>
        <w:pStyle w:val="TOC2"/>
        <w:rPr>
          <w:rFonts w:asciiTheme="minorHAnsi" w:eastAsiaTheme="minorEastAsia" w:hAnsiTheme="minorHAnsi" w:cstheme="minorBidi"/>
          <w:sz w:val="22"/>
          <w:szCs w:val="22"/>
        </w:rPr>
      </w:pPr>
      <w:hyperlink w:anchor="_Toc508192137" w:history="1">
        <w:r w:rsidR="00D97151" w:rsidRPr="000168D5">
          <w:rPr>
            <w:rStyle w:val="Hyperlink"/>
          </w:rPr>
          <w:t>Images and Viewports</w:t>
        </w:r>
        <w:r w:rsidR="00D97151">
          <w:rPr>
            <w:webHidden/>
          </w:rPr>
          <w:tab/>
        </w:r>
        <w:r w:rsidR="00D97151">
          <w:rPr>
            <w:webHidden/>
          </w:rPr>
          <w:fldChar w:fldCharType="begin"/>
        </w:r>
        <w:r w:rsidR="00D97151">
          <w:rPr>
            <w:webHidden/>
          </w:rPr>
          <w:instrText xml:space="preserve"> PAGEREF _Toc508192137 \h </w:instrText>
        </w:r>
        <w:r w:rsidR="00D97151">
          <w:rPr>
            <w:webHidden/>
          </w:rPr>
        </w:r>
        <w:r w:rsidR="00D97151">
          <w:rPr>
            <w:webHidden/>
          </w:rPr>
          <w:fldChar w:fldCharType="separate"/>
        </w:r>
        <w:r w:rsidR="006D477E">
          <w:rPr>
            <w:webHidden/>
          </w:rPr>
          <w:t>11</w:t>
        </w:r>
        <w:r w:rsidR="00D97151">
          <w:rPr>
            <w:webHidden/>
          </w:rPr>
          <w:fldChar w:fldCharType="end"/>
        </w:r>
      </w:hyperlink>
    </w:p>
    <w:p w14:paraId="03BF4CE9" w14:textId="27A110F1" w:rsidR="00D97151" w:rsidRDefault="00CB0A18">
      <w:pPr>
        <w:pStyle w:val="TOC2"/>
        <w:rPr>
          <w:rFonts w:asciiTheme="minorHAnsi" w:eastAsiaTheme="minorEastAsia" w:hAnsiTheme="minorHAnsi" w:cstheme="minorBidi"/>
          <w:sz w:val="22"/>
          <w:szCs w:val="22"/>
        </w:rPr>
      </w:pPr>
      <w:hyperlink w:anchor="_Toc508192138" w:history="1">
        <w:r w:rsidR="00D97151" w:rsidRPr="000168D5">
          <w:rPr>
            <w:rStyle w:val="Hyperlink"/>
          </w:rPr>
          <w:t>Conditional Indicator Icons</w:t>
        </w:r>
        <w:r w:rsidR="00D97151">
          <w:rPr>
            <w:webHidden/>
          </w:rPr>
          <w:tab/>
        </w:r>
        <w:r w:rsidR="00D97151">
          <w:rPr>
            <w:webHidden/>
          </w:rPr>
          <w:fldChar w:fldCharType="begin"/>
        </w:r>
        <w:r w:rsidR="00D97151">
          <w:rPr>
            <w:webHidden/>
          </w:rPr>
          <w:instrText xml:space="preserve"> PAGEREF _Toc508192138 \h </w:instrText>
        </w:r>
        <w:r w:rsidR="00D97151">
          <w:rPr>
            <w:webHidden/>
          </w:rPr>
        </w:r>
        <w:r w:rsidR="00D97151">
          <w:rPr>
            <w:webHidden/>
          </w:rPr>
          <w:fldChar w:fldCharType="separate"/>
        </w:r>
        <w:r w:rsidR="006D477E">
          <w:rPr>
            <w:webHidden/>
          </w:rPr>
          <w:t>12</w:t>
        </w:r>
        <w:r w:rsidR="00D97151">
          <w:rPr>
            <w:webHidden/>
          </w:rPr>
          <w:fldChar w:fldCharType="end"/>
        </w:r>
      </w:hyperlink>
    </w:p>
    <w:p w14:paraId="5CF627D6" w14:textId="3505F1D9" w:rsidR="00D97151" w:rsidRDefault="00CB0A18">
      <w:pPr>
        <w:pStyle w:val="TOC2"/>
        <w:rPr>
          <w:rFonts w:asciiTheme="minorHAnsi" w:eastAsiaTheme="minorEastAsia" w:hAnsiTheme="minorHAnsi" w:cstheme="minorBidi"/>
          <w:sz w:val="22"/>
          <w:szCs w:val="22"/>
        </w:rPr>
      </w:pPr>
      <w:hyperlink w:anchor="_Toc508192139" w:history="1">
        <w:r w:rsidR="00D97151" w:rsidRPr="000168D5">
          <w:rPr>
            <w:rStyle w:val="Hyperlink"/>
          </w:rPr>
          <w:t>Navigating with Scouts</w:t>
        </w:r>
        <w:r w:rsidR="00D97151">
          <w:rPr>
            <w:webHidden/>
          </w:rPr>
          <w:tab/>
        </w:r>
        <w:r w:rsidR="00D97151">
          <w:rPr>
            <w:webHidden/>
          </w:rPr>
          <w:fldChar w:fldCharType="begin"/>
        </w:r>
        <w:r w:rsidR="00D97151">
          <w:rPr>
            <w:webHidden/>
          </w:rPr>
          <w:instrText xml:space="preserve"> PAGEREF _Toc508192139 \h </w:instrText>
        </w:r>
        <w:r w:rsidR="00D97151">
          <w:rPr>
            <w:webHidden/>
          </w:rPr>
        </w:r>
        <w:r w:rsidR="00D97151">
          <w:rPr>
            <w:webHidden/>
          </w:rPr>
          <w:fldChar w:fldCharType="separate"/>
        </w:r>
        <w:r w:rsidR="006D477E">
          <w:rPr>
            <w:webHidden/>
          </w:rPr>
          <w:t>13</w:t>
        </w:r>
        <w:r w:rsidR="00D97151">
          <w:rPr>
            <w:webHidden/>
          </w:rPr>
          <w:fldChar w:fldCharType="end"/>
        </w:r>
      </w:hyperlink>
    </w:p>
    <w:p w14:paraId="6A63287D" w14:textId="0921A330" w:rsidR="00D97151" w:rsidRDefault="00CB0A18">
      <w:pPr>
        <w:pStyle w:val="TOC2"/>
        <w:rPr>
          <w:rFonts w:asciiTheme="minorHAnsi" w:eastAsiaTheme="minorEastAsia" w:hAnsiTheme="minorHAnsi" w:cstheme="minorBidi"/>
          <w:sz w:val="22"/>
          <w:szCs w:val="22"/>
        </w:rPr>
      </w:pPr>
      <w:hyperlink w:anchor="_Toc508192140" w:history="1">
        <w:r w:rsidR="00D97151" w:rsidRPr="000168D5">
          <w:rPr>
            <w:rStyle w:val="Hyperlink"/>
          </w:rPr>
          <w:t>Navigating between Patients</w:t>
        </w:r>
        <w:r w:rsidR="00D97151">
          <w:rPr>
            <w:webHidden/>
          </w:rPr>
          <w:tab/>
        </w:r>
        <w:r w:rsidR="00D97151">
          <w:rPr>
            <w:webHidden/>
          </w:rPr>
          <w:fldChar w:fldCharType="begin"/>
        </w:r>
        <w:r w:rsidR="00D97151">
          <w:rPr>
            <w:webHidden/>
          </w:rPr>
          <w:instrText xml:space="preserve"> PAGEREF _Toc508192140 \h </w:instrText>
        </w:r>
        <w:r w:rsidR="00D97151">
          <w:rPr>
            <w:webHidden/>
          </w:rPr>
        </w:r>
        <w:r w:rsidR="00D97151">
          <w:rPr>
            <w:webHidden/>
          </w:rPr>
          <w:fldChar w:fldCharType="separate"/>
        </w:r>
        <w:r w:rsidR="006D477E">
          <w:rPr>
            <w:webHidden/>
          </w:rPr>
          <w:t>14</w:t>
        </w:r>
        <w:r w:rsidR="00D97151">
          <w:rPr>
            <w:webHidden/>
          </w:rPr>
          <w:fldChar w:fldCharType="end"/>
        </w:r>
      </w:hyperlink>
    </w:p>
    <w:p w14:paraId="791524E4" w14:textId="02E2131B" w:rsidR="00D97151" w:rsidRDefault="00CB0A18">
      <w:pPr>
        <w:pStyle w:val="TOC1"/>
        <w:rPr>
          <w:rFonts w:asciiTheme="minorHAnsi" w:eastAsiaTheme="minorEastAsia" w:hAnsiTheme="minorHAnsi" w:cstheme="minorBidi"/>
          <w:b w:val="0"/>
          <w:sz w:val="22"/>
          <w:szCs w:val="22"/>
        </w:rPr>
      </w:pPr>
      <w:hyperlink w:anchor="_Toc508192141" w:history="1">
        <w:r w:rsidR="00D97151" w:rsidRPr="000168D5">
          <w:rPr>
            <w:rStyle w:val="Hyperlink"/>
          </w:rPr>
          <w:t>Working with Images</w:t>
        </w:r>
        <w:r w:rsidR="00D97151">
          <w:rPr>
            <w:webHidden/>
          </w:rPr>
          <w:tab/>
        </w:r>
        <w:r w:rsidR="00D97151">
          <w:rPr>
            <w:webHidden/>
          </w:rPr>
          <w:fldChar w:fldCharType="begin"/>
        </w:r>
        <w:r w:rsidR="00D97151">
          <w:rPr>
            <w:webHidden/>
          </w:rPr>
          <w:instrText xml:space="preserve"> PAGEREF _Toc508192141 \h </w:instrText>
        </w:r>
        <w:r w:rsidR="00D97151">
          <w:rPr>
            <w:webHidden/>
          </w:rPr>
        </w:r>
        <w:r w:rsidR="00D97151">
          <w:rPr>
            <w:webHidden/>
          </w:rPr>
          <w:fldChar w:fldCharType="separate"/>
        </w:r>
        <w:r w:rsidR="006D477E">
          <w:rPr>
            <w:webHidden/>
          </w:rPr>
          <w:t>15</w:t>
        </w:r>
        <w:r w:rsidR="00D97151">
          <w:rPr>
            <w:webHidden/>
          </w:rPr>
          <w:fldChar w:fldCharType="end"/>
        </w:r>
      </w:hyperlink>
    </w:p>
    <w:p w14:paraId="3B3524BB" w14:textId="460924F1" w:rsidR="00D97151" w:rsidRDefault="00CB0A18">
      <w:pPr>
        <w:pStyle w:val="TOC2"/>
        <w:rPr>
          <w:rFonts w:asciiTheme="minorHAnsi" w:eastAsiaTheme="minorEastAsia" w:hAnsiTheme="minorHAnsi" w:cstheme="minorBidi"/>
          <w:sz w:val="22"/>
          <w:szCs w:val="22"/>
        </w:rPr>
      </w:pPr>
      <w:hyperlink w:anchor="_Toc508192142" w:history="1">
        <w:r w:rsidR="00D97151" w:rsidRPr="000168D5">
          <w:rPr>
            <w:rStyle w:val="Hyperlink"/>
          </w:rPr>
          <w:t>Adjusting Images</w:t>
        </w:r>
        <w:r w:rsidR="00D97151">
          <w:rPr>
            <w:webHidden/>
          </w:rPr>
          <w:tab/>
        </w:r>
        <w:r w:rsidR="00D97151">
          <w:rPr>
            <w:webHidden/>
          </w:rPr>
          <w:fldChar w:fldCharType="begin"/>
        </w:r>
        <w:r w:rsidR="00D97151">
          <w:rPr>
            <w:webHidden/>
          </w:rPr>
          <w:instrText xml:space="preserve"> PAGEREF _Toc508192142 \h </w:instrText>
        </w:r>
        <w:r w:rsidR="00D97151">
          <w:rPr>
            <w:webHidden/>
          </w:rPr>
        </w:r>
        <w:r w:rsidR="00D97151">
          <w:rPr>
            <w:webHidden/>
          </w:rPr>
          <w:fldChar w:fldCharType="separate"/>
        </w:r>
        <w:r w:rsidR="006D477E">
          <w:rPr>
            <w:webHidden/>
          </w:rPr>
          <w:t>15</w:t>
        </w:r>
        <w:r w:rsidR="00D97151">
          <w:rPr>
            <w:webHidden/>
          </w:rPr>
          <w:fldChar w:fldCharType="end"/>
        </w:r>
      </w:hyperlink>
    </w:p>
    <w:p w14:paraId="00CEF4FA" w14:textId="5AB53CF6" w:rsidR="00D97151" w:rsidRDefault="00CB0A18">
      <w:pPr>
        <w:pStyle w:val="TOC2"/>
        <w:rPr>
          <w:rFonts w:asciiTheme="minorHAnsi" w:eastAsiaTheme="minorEastAsia" w:hAnsiTheme="minorHAnsi" w:cstheme="minorBidi"/>
          <w:sz w:val="22"/>
          <w:szCs w:val="22"/>
        </w:rPr>
      </w:pPr>
      <w:hyperlink w:anchor="_Toc508192143" w:history="1">
        <w:r w:rsidR="00D97151" w:rsidRPr="000168D5">
          <w:rPr>
            <w:rStyle w:val="Hyperlink"/>
          </w:rPr>
          <w:t>Changing Layout in a Viewport</w:t>
        </w:r>
        <w:r w:rsidR="00D97151">
          <w:rPr>
            <w:webHidden/>
          </w:rPr>
          <w:tab/>
        </w:r>
        <w:r w:rsidR="00D97151">
          <w:rPr>
            <w:webHidden/>
          </w:rPr>
          <w:fldChar w:fldCharType="begin"/>
        </w:r>
        <w:r w:rsidR="00D97151">
          <w:rPr>
            <w:webHidden/>
          </w:rPr>
          <w:instrText xml:space="preserve"> PAGEREF _Toc508192143 \h </w:instrText>
        </w:r>
        <w:r w:rsidR="00D97151">
          <w:rPr>
            <w:webHidden/>
          </w:rPr>
        </w:r>
        <w:r w:rsidR="00D97151">
          <w:rPr>
            <w:webHidden/>
          </w:rPr>
          <w:fldChar w:fldCharType="separate"/>
        </w:r>
        <w:r w:rsidR="006D477E">
          <w:rPr>
            <w:webHidden/>
          </w:rPr>
          <w:t>17</w:t>
        </w:r>
        <w:r w:rsidR="00D97151">
          <w:rPr>
            <w:webHidden/>
          </w:rPr>
          <w:fldChar w:fldCharType="end"/>
        </w:r>
      </w:hyperlink>
    </w:p>
    <w:p w14:paraId="1E98C289" w14:textId="2ABD6DB3" w:rsidR="00D97151" w:rsidRDefault="00CB0A18">
      <w:pPr>
        <w:pStyle w:val="TOC2"/>
        <w:rPr>
          <w:rFonts w:asciiTheme="minorHAnsi" w:eastAsiaTheme="minorEastAsia" w:hAnsiTheme="minorHAnsi" w:cstheme="minorBidi"/>
          <w:sz w:val="22"/>
          <w:szCs w:val="22"/>
        </w:rPr>
      </w:pPr>
      <w:hyperlink w:anchor="_Toc508192144" w:history="1">
        <w:r w:rsidR="00D97151" w:rsidRPr="000168D5">
          <w:rPr>
            <w:rStyle w:val="Hyperlink"/>
          </w:rPr>
          <w:t>Changing Layout in a Window</w:t>
        </w:r>
        <w:r w:rsidR="00D97151">
          <w:rPr>
            <w:webHidden/>
          </w:rPr>
          <w:tab/>
        </w:r>
        <w:r w:rsidR="00D97151">
          <w:rPr>
            <w:webHidden/>
          </w:rPr>
          <w:fldChar w:fldCharType="begin"/>
        </w:r>
        <w:r w:rsidR="00D97151">
          <w:rPr>
            <w:webHidden/>
          </w:rPr>
          <w:instrText xml:space="preserve"> PAGEREF _Toc508192144 \h </w:instrText>
        </w:r>
        <w:r w:rsidR="00D97151">
          <w:rPr>
            <w:webHidden/>
          </w:rPr>
        </w:r>
        <w:r w:rsidR="00D97151">
          <w:rPr>
            <w:webHidden/>
          </w:rPr>
          <w:fldChar w:fldCharType="separate"/>
        </w:r>
        <w:r w:rsidR="006D477E">
          <w:rPr>
            <w:webHidden/>
          </w:rPr>
          <w:t>18</w:t>
        </w:r>
        <w:r w:rsidR="00D97151">
          <w:rPr>
            <w:webHidden/>
          </w:rPr>
          <w:fldChar w:fldCharType="end"/>
        </w:r>
      </w:hyperlink>
    </w:p>
    <w:p w14:paraId="656BBF96" w14:textId="130358FC" w:rsidR="00D97151" w:rsidRDefault="00CB0A18">
      <w:pPr>
        <w:pStyle w:val="TOC2"/>
        <w:rPr>
          <w:rFonts w:asciiTheme="minorHAnsi" w:eastAsiaTheme="minorEastAsia" w:hAnsiTheme="minorHAnsi" w:cstheme="minorBidi"/>
          <w:sz w:val="22"/>
          <w:szCs w:val="22"/>
        </w:rPr>
      </w:pPr>
      <w:hyperlink w:anchor="_Toc508192145" w:history="1">
        <w:r w:rsidR="00D97151" w:rsidRPr="000168D5">
          <w:rPr>
            <w:rStyle w:val="Hyperlink"/>
          </w:rPr>
          <w:t>Manipulating Image Sets</w:t>
        </w:r>
        <w:r w:rsidR="00D97151">
          <w:rPr>
            <w:webHidden/>
          </w:rPr>
          <w:tab/>
        </w:r>
        <w:r w:rsidR="00D97151">
          <w:rPr>
            <w:webHidden/>
          </w:rPr>
          <w:fldChar w:fldCharType="begin"/>
        </w:r>
        <w:r w:rsidR="00D97151">
          <w:rPr>
            <w:webHidden/>
          </w:rPr>
          <w:instrText xml:space="preserve"> PAGEREF _Toc508192145 \h </w:instrText>
        </w:r>
        <w:r w:rsidR="00D97151">
          <w:rPr>
            <w:webHidden/>
          </w:rPr>
        </w:r>
        <w:r w:rsidR="00D97151">
          <w:rPr>
            <w:webHidden/>
          </w:rPr>
          <w:fldChar w:fldCharType="separate"/>
        </w:r>
        <w:r w:rsidR="006D477E">
          <w:rPr>
            <w:webHidden/>
          </w:rPr>
          <w:t>19</w:t>
        </w:r>
        <w:r w:rsidR="00D97151">
          <w:rPr>
            <w:webHidden/>
          </w:rPr>
          <w:fldChar w:fldCharType="end"/>
        </w:r>
      </w:hyperlink>
    </w:p>
    <w:p w14:paraId="71A1BD36" w14:textId="0903BB14" w:rsidR="00D97151" w:rsidRDefault="00CB0A18">
      <w:pPr>
        <w:pStyle w:val="TOC2"/>
        <w:rPr>
          <w:rFonts w:asciiTheme="minorHAnsi" w:eastAsiaTheme="minorEastAsia" w:hAnsiTheme="minorHAnsi" w:cstheme="minorBidi"/>
          <w:sz w:val="22"/>
          <w:szCs w:val="22"/>
        </w:rPr>
      </w:pPr>
      <w:hyperlink w:anchor="_Toc508192146" w:history="1">
        <w:r w:rsidR="00D97151" w:rsidRPr="000168D5">
          <w:rPr>
            <w:rStyle w:val="Hyperlink"/>
          </w:rPr>
          <w:t>Mensurated Scale</w:t>
        </w:r>
        <w:r w:rsidR="00D97151">
          <w:rPr>
            <w:webHidden/>
          </w:rPr>
          <w:tab/>
        </w:r>
        <w:r w:rsidR="00D97151">
          <w:rPr>
            <w:webHidden/>
          </w:rPr>
          <w:fldChar w:fldCharType="begin"/>
        </w:r>
        <w:r w:rsidR="00D97151">
          <w:rPr>
            <w:webHidden/>
          </w:rPr>
          <w:instrText xml:space="preserve"> PAGEREF _Toc508192146 \h </w:instrText>
        </w:r>
        <w:r w:rsidR="00D97151">
          <w:rPr>
            <w:webHidden/>
          </w:rPr>
        </w:r>
        <w:r w:rsidR="00D97151">
          <w:rPr>
            <w:webHidden/>
          </w:rPr>
          <w:fldChar w:fldCharType="separate"/>
        </w:r>
        <w:r w:rsidR="006D477E">
          <w:rPr>
            <w:webHidden/>
          </w:rPr>
          <w:t>20</w:t>
        </w:r>
        <w:r w:rsidR="00D97151">
          <w:rPr>
            <w:webHidden/>
          </w:rPr>
          <w:fldChar w:fldCharType="end"/>
        </w:r>
      </w:hyperlink>
    </w:p>
    <w:p w14:paraId="64E4AF5C" w14:textId="1D996673" w:rsidR="00D97151" w:rsidRDefault="00CB0A18">
      <w:pPr>
        <w:pStyle w:val="TOC2"/>
        <w:rPr>
          <w:rFonts w:asciiTheme="minorHAnsi" w:eastAsiaTheme="minorEastAsia" w:hAnsiTheme="minorHAnsi" w:cstheme="minorBidi"/>
          <w:sz w:val="22"/>
          <w:szCs w:val="22"/>
        </w:rPr>
      </w:pPr>
      <w:hyperlink w:anchor="_Toc508192147" w:history="1">
        <w:r w:rsidR="00D97151" w:rsidRPr="000168D5">
          <w:rPr>
            <w:rStyle w:val="Hyperlink"/>
          </w:rPr>
          <w:t>Annotations</w:t>
        </w:r>
        <w:r w:rsidR="00D97151">
          <w:rPr>
            <w:webHidden/>
          </w:rPr>
          <w:tab/>
        </w:r>
        <w:r w:rsidR="00D97151">
          <w:rPr>
            <w:webHidden/>
          </w:rPr>
          <w:fldChar w:fldCharType="begin"/>
        </w:r>
        <w:r w:rsidR="00D97151">
          <w:rPr>
            <w:webHidden/>
          </w:rPr>
          <w:instrText xml:space="preserve"> PAGEREF _Toc508192147 \h </w:instrText>
        </w:r>
        <w:r w:rsidR="00D97151">
          <w:rPr>
            <w:webHidden/>
          </w:rPr>
        </w:r>
        <w:r w:rsidR="00D97151">
          <w:rPr>
            <w:webHidden/>
          </w:rPr>
          <w:fldChar w:fldCharType="separate"/>
        </w:r>
        <w:r w:rsidR="006D477E">
          <w:rPr>
            <w:webHidden/>
          </w:rPr>
          <w:t>21</w:t>
        </w:r>
        <w:r w:rsidR="00D97151">
          <w:rPr>
            <w:webHidden/>
          </w:rPr>
          <w:fldChar w:fldCharType="end"/>
        </w:r>
      </w:hyperlink>
    </w:p>
    <w:p w14:paraId="3428483F" w14:textId="02CA0344" w:rsidR="00D97151" w:rsidRDefault="00CB0A18">
      <w:pPr>
        <w:pStyle w:val="TOC1"/>
        <w:rPr>
          <w:rFonts w:asciiTheme="minorHAnsi" w:eastAsiaTheme="minorEastAsia" w:hAnsiTheme="minorHAnsi" w:cstheme="minorBidi"/>
          <w:b w:val="0"/>
          <w:sz w:val="22"/>
          <w:szCs w:val="22"/>
        </w:rPr>
      </w:pPr>
      <w:hyperlink w:anchor="_Toc508192148" w:history="1">
        <w:r w:rsidR="00D97151" w:rsidRPr="000168D5">
          <w:rPr>
            <w:rStyle w:val="Hyperlink"/>
          </w:rPr>
          <w:t>Key Images</w:t>
        </w:r>
        <w:r w:rsidR="00D97151">
          <w:rPr>
            <w:webHidden/>
          </w:rPr>
          <w:tab/>
        </w:r>
        <w:r w:rsidR="00D97151">
          <w:rPr>
            <w:webHidden/>
          </w:rPr>
          <w:fldChar w:fldCharType="begin"/>
        </w:r>
        <w:r w:rsidR="00D97151">
          <w:rPr>
            <w:webHidden/>
          </w:rPr>
          <w:instrText xml:space="preserve"> PAGEREF _Toc508192148 \h </w:instrText>
        </w:r>
        <w:r w:rsidR="00D97151">
          <w:rPr>
            <w:webHidden/>
          </w:rPr>
        </w:r>
        <w:r w:rsidR="00D97151">
          <w:rPr>
            <w:webHidden/>
          </w:rPr>
          <w:fldChar w:fldCharType="separate"/>
        </w:r>
        <w:r w:rsidR="006D477E">
          <w:rPr>
            <w:webHidden/>
          </w:rPr>
          <w:t>25</w:t>
        </w:r>
        <w:r w:rsidR="00D97151">
          <w:rPr>
            <w:webHidden/>
          </w:rPr>
          <w:fldChar w:fldCharType="end"/>
        </w:r>
      </w:hyperlink>
    </w:p>
    <w:p w14:paraId="08685AFA" w14:textId="69BF6901" w:rsidR="00D97151" w:rsidRDefault="00CB0A18">
      <w:pPr>
        <w:pStyle w:val="TOC1"/>
        <w:rPr>
          <w:rFonts w:asciiTheme="minorHAnsi" w:eastAsiaTheme="minorEastAsia" w:hAnsiTheme="minorHAnsi" w:cstheme="minorBidi"/>
          <w:b w:val="0"/>
          <w:sz w:val="22"/>
          <w:szCs w:val="22"/>
        </w:rPr>
      </w:pPr>
      <w:hyperlink w:anchor="_Toc508192149" w:history="1">
        <w:r w:rsidR="00D97151" w:rsidRPr="000168D5">
          <w:rPr>
            <w:rStyle w:val="Hyperlink"/>
          </w:rPr>
          <w:t>Reviewing Online Records</w:t>
        </w:r>
        <w:r w:rsidR="00D97151">
          <w:rPr>
            <w:webHidden/>
          </w:rPr>
          <w:tab/>
        </w:r>
        <w:r w:rsidR="00D97151">
          <w:rPr>
            <w:webHidden/>
          </w:rPr>
          <w:fldChar w:fldCharType="begin"/>
        </w:r>
        <w:r w:rsidR="00D97151">
          <w:rPr>
            <w:webHidden/>
          </w:rPr>
          <w:instrText xml:space="preserve"> PAGEREF _Toc508192149 \h </w:instrText>
        </w:r>
        <w:r w:rsidR="00D97151">
          <w:rPr>
            <w:webHidden/>
          </w:rPr>
        </w:r>
        <w:r w:rsidR="00D97151">
          <w:rPr>
            <w:webHidden/>
          </w:rPr>
          <w:fldChar w:fldCharType="separate"/>
        </w:r>
        <w:r w:rsidR="006D477E">
          <w:rPr>
            <w:webHidden/>
          </w:rPr>
          <w:t>26</w:t>
        </w:r>
        <w:r w:rsidR="00D97151">
          <w:rPr>
            <w:webHidden/>
          </w:rPr>
          <w:fldChar w:fldCharType="end"/>
        </w:r>
      </w:hyperlink>
    </w:p>
    <w:p w14:paraId="2676E43E" w14:textId="0F08C61F" w:rsidR="00D97151" w:rsidRDefault="00CB0A18">
      <w:pPr>
        <w:pStyle w:val="TOC1"/>
        <w:rPr>
          <w:rFonts w:asciiTheme="minorHAnsi" w:eastAsiaTheme="minorEastAsia" w:hAnsiTheme="minorHAnsi" w:cstheme="minorBidi"/>
          <w:b w:val="0"/>
          <w:sz w:val="22"/>
          <w:szCs w:val="22"/>
        </w:rPr>
      </w:pPr>
      <w:hyperlink w:anchor="_Toc508192150" w:history="1">
        <w:r w:rsidR="00D97151" w:rsidRPr="000168D5">
          <w:rPr>
            <w:rStyle w:val="Hyperlink"/>
          </w:rPr>
          <w:t>Closing Exams</w:t>
        </w:r>
        <w:r w:rsidR="00D97151">
          <w:rPr>
            <w:webHidden/>
          </w:rPr>
          <w:tab/>
        </w:r>
        <w:r w:rsidR="00D97151">
          <w:rPr>
            <w:webHidden/>
          </w:rPr>
          <w:fldChar w:fldCharType="begin"/>
        </w:r>
        <w:r w:rsidR="00D97151">
          <w:rPr>
            <w:webHidden/>
          </w:rPr>
          <w:instrText xml:space="preserve"> PAGEREF _Toc508192150 \h </w:instrText>
        </w:r>
        <w:r w:rsidR="00D97151">
          <w:rPr>
            <w:webHidden/>
          </w:rPr>
        </w:r>
        <w:r w:rsidR="00D97151">
          <w:rPr>
            <w:webHidden/>
          </w:rPr>
          <w:fldChar w:fldCharType="separate"/>
        </w:r>
        <w:r w:rsidR="006D477E">
          <w:rPr>
            <w:webHidden/>
          </w:rPr>
          <w:t>27</w:t>
        </w:r>
        <w:r w:rsidR="00D97151">
          <w:rPr>
            <w:webHidden/>
          </w:rPr>
          <w:fldChar w:fldCharType="end"/>
        </w:r>
      </w:hyperlink>
    </w:p>
    <w:p w14:paraId="3A1ED393" w14:textId="06E50356" w:rsidR="00D97151" w:rsidRDefault="00CB0A18">
      <w:pPr>
        <w:pStyle w:val="TOC1"/>
        <w:rPr>
          <w:rFonts w:asciiTheme="minorHAnsi" w:eastAsiaTheme="minorEastAsia" w:hAnsiTheme="minorHAnsi" w:cstheme="minorBidi"/>
          <w:b w:val="0"/>
          <w:sz w:val="22"/>
          <w:szCs w:val="22"/>
        </w:rPr>
      </w:pPr>
      <w:hyperlink w:anchor="_Toc508192151" w:history="1">
        <w:r w:rsidR="00D97151" w:rsidRPr="000168D5">
          <w:rPr>
            <w:rStyle w:val="Hyperlink"/>
          </w:rPr>
          <w:t>Hanging Protocols &amp; Templates</w:t>
        </w:r>
        <w:r w:rsidR="00D97151">
          <w:rPr>
            <w:webHidden/>
          </w:rPr>
          <w:tab/>
        </w:r>
        <w:r w:rsidR="00D97151">
          <w:rPr>
            <w:webHidden/>
          </w:rPr>
          <w:fldChar w:fldCharType="begin"/>
        </w:r>
        <w:r w:rsidR="00D97151">
          <w:rPr>
            <w:webHidden/>
          </w:rPr>
          <w:instrText xml:space="preserve"> PAGEREF _Toc508192151 \h </w:instrText>
        </w:r>
        <w:r w:rsidR="00D97151">
          <w:rPr>
            <w:webHidden/>
          </w:rPr>
        </w:r>
        <w:r w:rsidR="00D97151">
          <w:rPr>
            <w:webHidden/>
          </w:rPr>
          <w:fldChar w:fldCharType="separate"/>
        </w:r>
        <w:r w:rsidR="006D477E">
          <w:rPr>
            <w:webHidden/>
          </w:rPr>
          <w:t>28</w:t>
        </w:r>
        <w:r w:rsidR="00D97151">
          <w:rPr>
            <w:webHidden/>
          </w:rPr>
          <w:fldChar w:fldCharType="end"/>
        </w:r>
      </w:hyperlink>
    </w:p>
    <w:p w14:paraId="4BA778F5" w14:textId="77069CCF" w:rsidR="00D97151" w:rsidRDefault="00CB0A18">
      <w:pPr>
        <w:pStyle w:val="TOC2"/>
        <w:rPr>
          <w:rFonts w:asciiTheme="minorHAnsi" w:eastAsiaTheme="minorEastAsia" w:hAnsiTheme="minorHAnsi" w:cstheme="minorBidi"/>
          <w:sz w:val="22"/>
          <w:szCs w:val="22"/>
        </w:rPr>
      </w:pPr>
      <w:hyperlink w:anchor="_Toc508192152" w:history="1">
        <w:r w:rsidR="00D97151" w:rsidRPr="000168D5">
          <w:rPr>
            <w:rStyle w:val="Hyperlink"/>
          </w:rPr>
          <w:t>Template &amp; Hanging Protocol Basics</w:t>
        </w:r>
        <w:r w:rsidR="00D97151">
          <w:rPr>
            <w:webHidden/>
          </w:rPr>
          <w:tab/>
        </w:r>
        <w:r w:rsidR="00D97151">
          <w:rPr>
            <w:webHidden/>
          </w:rPr>
          <w:fldChar w:fldCharType="begin"/>
        </w:r>
        <w:r w:rsidR="00D97151">
          <w:rPr>
            <w:webHidden/>
          </w:rPr>
          <w:instrText xml:space="preserve"> PAGEREF _Toc508192152 \h </w:instrText>
        </w:r>
        <w:r w:rsidR="00D97151">
          <w:rPr>
            <w:webHidden/>
          </w:rPr>
        </w:r>
        <w:r w:rsidR="00D97151">
          <w:rPr>
            <w:webHidden/>
          </w:rPr>
          <w:fldChar w:fldCharType="separate"/>
        </w:r>
        <w:r w:rsidR="006D477E">
          <w:rPr>
            <w:webHidden/>
          </w:rPr>
          <w:t>28</w:t>
        </w:r>
        <w:r w:rsidR="00D97151">
          <w:rPr>
            <w:webHidden/>
          </w:rPr>
          <w:fldChar w:fldCharType="end"/>
        </w:r>
      </w:hyperlink>
    </w:p>
    <w:p w14:paraId="72D81E93" w14:textId="3C1D8F33" w:rsidR="00D97151" w:rsidRDefault="00CB0A18">
      <w:pPr>
        <w:pStyle w:val="TOC1"/>
        <w:rPr>
          <w:rFonts w:asciiTheme="minorHAnsi" w:eastAsiaTheme="minorEastAsia" w:hAnsiTheme="minorHAnsi" w:cstheme="minorBidi"/>
          <w:b w:val="0"/>
          <w:sz w:val="22"/>
          <w:szCs w:val="22"/>
        </w:rPr>
      </w:pPr>
      <w:hyperlink w:anchor="_Toc508192153" w:history="1">
        <w:r w:rsidR="00D97151" w:rsidRPr="000168D5">
          <w:rPr>
            <w:rStyle w:val="Hyperlink"/>
          </w:rPr>
          <w:t>VistARad and Voxar 3D</w:t>
        </w:r>
        <w:r w:rsidR="00D97151">
          <w:rPr>
            <w:webHidden/>
          </w:rPr>
          <w:tab/>
        </w:r>
        <w:r w:rsidR="00D97151">
          <w:rPr>
            <w:webHidden/>
          </w:rPr>
          <w:fldChar w:fldCharType="begin"/>
        </w:r>
        <w:r w:rsidR="00D97151">
          <w:rPr>
            <w:webHidden/>
          </w:rPr>
          <w:instrText xml:space="preserve"> PAGEREF _Toc508192153 \h </w:instrText>
        </w:r>
        <w:r w:rsidR="00D97151">
          <w:rPr>
            <w:webHidden/>
          </w:rPr>
        </w:r>
        <w:r w:rsidR="00D97151">
          <w:rPr>
            <w:webHidden/>
          </w:rPr>
          <w:fldChar w:fldCharType="separate"/>
        </w:r>
        <w:r w:rsidR="006D477E">
          <w:rPr>
            <w:webHidden/>
          </w:rPr>
          <w:t>30</w:t>
        </w:r>
        <w:r w:rsidR="00D97151">
          <w:rPr>
            <w:webHidden/>
          </w:rPr>
          <w:fldChar w:fldCharType="end"/>
        </w:r>
      </w:hyperlink>
    </w:p>
    <w:p w14:paraId="6819E9DB" w14:textId="333412E2" w:rsidR="00D97151" w:rsidRDefault="00CB0A18">
      <w:pPr>
        <w:pStyle w:val="TOC2"/>
        <w:rPr>
          <w:rFonts w:asciiTheme="minorHAnsi" w:eastAsiaTheme="minorEastAsia" w:hAnsiTheme="minorHAnsi" w:cstheme="minorBidi"/>
          <w:sz w:val="22"/>
          <w:szCs w:val="22"/>
        </w:rPr>
      </w:pPr>
      <w:hyperlink w:anchor="_Toc508192154" w:history="1">
        <w:r w:rsidR="00D97151" w:rsidRPr="000168D5">
          <w:rPr>
            <w:rStyle w:val="Hyperlink"/>
          </w:rPr>
          <w:t>Loading Images from VistARad into Voxar</w:t>
        </w:r>
        <w:r w:rsidR="00D97151">
          <w:rPr>
            <w:webHidden/>
          </w:rPr>
          <w:tab/>
        </w:r>
        <w:r w:rsidR="00D97151">
          <w:rPr>
            <w:webHidden/>
          </w:rPr>
          <w:fldChar w:fldCharType="begin"/>
        </w:r>
        <w:r w:rsidR="00D97151">
          <w:rPr>
            <w:webHidden/>
          </w:rPr>
          <w:instrText xml:space="preserve"> PAGEREF _Toc508192154 \h </w:instrText>
        </w:r>
        <w:r w:rsidR="00D97151">
          <w:rPr>
            <w:webHidden/>
          </w:rPr>
        </w:r>
        <w:r w:rsidR="00D97151">
          <w:rPr>
            <w:webHidden/>
          </w:rPr>
          <w:fldChar w:fldCharType="separate"/>
        </w:r>
        <w:r w:rsidR="006D477E">
          <w:rPr>
            <w:webHidden/>
          </w:rPr>
          <w:t>30</w:t>
        </w:r>
        <w:r w:rsidR="00D97151">
          <w:rPr>
            <w:webHidden/>
          </w:rPr>
          <w:fldChar w:fldCharType="end"/>
        </w:r>
      </w:hyperlink>
    </w:p>
    <w:p w14:paraId="452D6B86" w14:textId="79EA9579" w:rsidR="00D97151" w:rsidRDefault="00CB0A18">
      <w:pPr>
        <w:pStyle w:val="TOC2"/>
        <w:rPr>
          <w:rFonts w:asciiTheme="minorHAnsi" w:eastAsiaTheme="minorEastAsia" w:hAnsiTheme="minorHAnsi" w:cstheme="minorBidi"/>
          <w:sz w:val="22"/>
          <w:szCs w:val="22"/>
        </w:rPr>
      </w:pPr>
      <w:hyperlink w:anchor="_Toc508192155" w:history="1">
        <w:r w:rsidR="00D97151" w:rsidRPr="000168D5">
          <w:rPr>
            <w:rStyle w:val="Hyperlink"/>
          </w:rPr>
          <w:t>Saving a Voxar Capture to VistA as a New Series</w:t>
        </w:r>
        <w:r w:rsidR="00D97151">
          <w:rPr>
            <w:webHidden/>
          </w:rPr>
          <w:tab/>
        </w:r>
        <w:r w:rsidR="00D97151">
          <w:rPr>
            <w:webHidden/>
          </w:rPr>
          <w:fldChar w:fldCharType="begin"/>
        </w:r>
        <w:r w:rsidR="00D97151">
          <w:rPr>
            <w:webHidden/>
          </w:rPr>
          <w:instrText xml:space="preserve"> PAGEREF _Toc508192155 \h </w:instrText>
        </w:r>
        <w:r w:rsidR="00D97151">
          <w:rPr>
            <w:webHidden/>
          </w:rPr>
        </w:r>
        <w:r w:rsidR="00D97151">
          <w:rPr>
            <w:webHidden/>
          </w:rPr>
          <w:fldChar w:fldCharType="separate"/>
        </w:r>
        <w:r w:rsidR="006D477E">
          <w:rPr>
            <w:webHidden/>
          </w:rPr>
          <w:t>30</w:t>
        </w:r>
        <w:r w:rsidR="00D97151">
          <w:rPr>
            <w:webHidden/>
          </w:rPr>
          <w:fldChar w:fldCharType="end"/>
        </w:r>
      </w:hyperlink>
    </w:p>
    <w:p w14:paraId="7A82BBE8" w14:textId="2A19BC92" w:rsidR="00D97151" w:rsidRDefault="00CB0A18">
      <w:pPr>
        <w:pStyle w:val="TOC1"/>
        <w:rPr>
          <w:rFonts w:asciiTheme="minorHAnsi" w:eastAsiaTheme="minorEastAsia" w:hAnsiTheme="minorHAnsi" w:cstheme="minorBidi"/>
          <w:b w:val="0"/>
          <w:sz w:val="22"/>
          <w:szCs w:val="22"/>
        </w:rPr>
      </w:pPr>
      <w:hyperlink w:anchor="_Toc508192156" w:history="1">
        <w:r w:rsidR="00D97151" w:rsidRPr="000168D5">
          <w:rPr>
            <w:rStyle w:val="Hyperlink"/>
          </w:rPr>
          <w:t>Teaching Files</w:t>
        </w:r>
        <w:r w:rsidR="00D97151">
          <w:rPr>
            <w:webHidden/>
          </w:rPr>
          <w:tab/>
        </w:r>
        <w:r w:rsidR="00D97151">
          <w:rPr>
            <w:webHidden/>
          </w:rPr>
          <w:fldChar w:fldCharType="begin"/>
        </w:r>
        <w:r w:rsidR="00D97151">
          <w:rPr>
            <w:webHidden/>
          </w:rPr>
          <w:instrText xml:space="preserve"> PAGEREF _Toc508192156 \h </w:instrText>
        </w:r>
        <w:r w:rsidR="00D97151">
          <w:rPr>
            <w:webHidden/>
          </w:rPr>
        </w:r>
        <w:r w:rsidR="00D97151">
          <w:rPr>
            <w:webHidden/>
          </w:rPr>
          <w:fldChar w:fldCharType="separate"/>
        </w:r>
        <w:r w:rsidR="006D477E">
          <w:rPr>
            <w:webHidden/>
          </w:rPr>
          <w:t>32</w:t>
        </w:r>
        <w:r w:rsidR="00D97151">
          <w:rPr>
            <w:webHidden/>
          </w:rPr>
          <w:fldChar w:fldCharType="end"/>
        </w:r>
      </w:hyperlink>
    </w:p>
    <w:p w14:paraId="046FB762" w14:textId="705A580E" w:rsidR="00D97151" w:rsidRDefault="00CB0A18">
      <w:pPr>
        <w:pStyle w:val="TOC2"/>
        <w:rPr>
          <w:rFonts w:asciiTheme="minorHAnsi" w:eastAsiaTheme="minorEastAsia" w:hAnsiTheme="minorHAnsi" w:cstheme="minorBidi"/>
          <w:sz w:val="22"/>
          <w:szCs w:val="22"/>
        </w:rPr>
      </w:pPr>
      <w:hyperlink w:anchor="_Toc508192157" w:history="1">
        <w:r w:rsidR="00D97151" w:rsidRPr="000168D5">
          <w:rPr>
            <w:rStyle w:val="Hyperlink"/>
          </w:rPr>
          <w:t>Creating Teaching Files</w:t>
        </w:r>
        <w:r w:rsidR="00D97151">
          <w:rPr>
            <w:webHidden/>
          </w:rPr>
          <w:tab/>
        </w:r>
        <w:r w:rsidR="00D97151">
          <w:rPr>
            <w:webHidden/>
          </w:rPr>
          <w:fldChar w:fldCharType="begin"/>
        </w:r>
        <w:r w:rsidR="00D97151">
          <w:rPr>
            <w:webHidden/>
          </w:rPr>
          <w:instrText xml:space="preserve"> PAGEREF _Toc508192157 \h </w:instrText>
        </w:r>
        <w:r w:rsidR="00D97151">
          <w:rPr>
            <w:webHidden/>
          </w:rPr>
        </w:r>
        <w:r w:rsidR="00D97151">
          <w:rPr>
            <w:webHidden/>
          </w:rPr>
          <w:fldChar w:fldCharType="separate"/>
        </w:r>
        <w:r w:rsidR="006D477E">
          <w:rPr>
            <w:webHidden/>
          </w:rPr>
          <w:t>32</w:t>
        </w:r>
        <w:r w:rsidR="00D97151">
          <w:rPr>
            <w:webHidden/>
          </w:rPr>
          <w:fldChar w:fldCharType="end"/>
        </w:r>
      </w:hyperlink>
    </w:p>
    <w:p w14:paraId="4CDAE711" w14:textId="3C7694FB" w:rsidR="00D97151" w:rsidRDefault="00CB0A18">
      <w:pPr>
        <w:pStyle w:val="TOC2"/>
        <w:rPr>
          <w:rFonts w:asciiTheme="minorHAnsi" w:eastAsiaTheme="minorEastAsia" w:hAnsiTheme="minorHAnsi" w:cstheme="minorBidi"/>
          <w:sz w:val="22"/>
          <w:szCs w:val="22"/>
        </w:rPr>
      </w:pPr>
      <w:hyperlink w:anchor="_Toc508192158" w:history="1">
        <w:r w:rsidR="00D97151" w:rsidRPr="000168D5">
          <w:rPr>
            <w:rStyle w:val="Hyperlink"/>
          </w:rPr>
          <w:t>Redact Sensitive Information from a Teaching File</w:t>
        </w:r>
        <w:r w:rsidR="00D97151">
          <w:rPr>
            <w:webHidden/>
          </w:rPr>
          <w:tab/>
        </w:r>
        <w:r w:rsidR="00D97151">
          <w:rPr>
            <w:webHidden/>
          </w:rPr>
          <w:fldChar w:fldCharType="begin"/>
        </w:r>
        <w:r w:rsidR="00D97151">
          <w:rPr>
            <w:webHidden/>
          </w:rPr>
          <w:instrText xml:space="preserve"> PAGEREF _Toc508192158 \h </w:instrText>
        </w:r>
        <w:r w:rsidR="00D97151">
          <w:rPr>
            <w:webHidden/>
          </w:rPr>
        </w:r>
        <w:r w:rsidR="00D97151">
          <w:rPr>
            <w:webHidden/>
          </w:rPr>
          <w:fldChar w:fldCharType="separate"/>
        </w:r>
        <w:r w:rsidR="006D477E">
          <w:rPr>
            <w:webHidden/>
          </w:rPr>
          <w:t>32</w:t>
        </w:r>
        <w:r w:rsidR="00D97151">
          <w:rPr>
            <w:webHidden/>
          </w:rPr>
          <w:fldChar w:fldCharType="end"/>
        </w:r>
      </w:hyperlink>
    </w:p>
    <w:p w14:paraId="04DF676C" w14:textId="6AF240C5" w:rsidR="00D97151" w:rsidRDefault="00CB0A18">
      <w:pPr>
        <w:pStyle w:val="TOC1"/>
        <w:rPr>
          <w:rFonts w:asciiTheme="minorHAnsi" w:eastAsiaTheme="minorEastAsia" w:hAnsiTheme="minorHAnsi" w:cstheme="minorBidi"/>
          <w:b w:val="0"/>
          <w:sz w:val="22"/>
          <w:szCs w:val="22"/>
        </w:rPr>
      </w:pPr>
      <w:hyperlink w:anchor="_Toc508192159" w:history="1">
        <w:r w:rsidR="00D97151" w:rsidRPr="000168D5">
          <w:rPr>
            <w:rStyle w:val="Hyperlink"/>
          </w:rPr>
          <w:t>Context Management</w:t>
        </w:r>
        <w:r w:rsidR="00D97151">
          <w:rPr>
            <w:webHidden/>
          </w:rPr>
          <w:tab/>
        </w:r>
        <w:r w:rsidR="00D97151">
          <w:rPr>
            <w:webHidden/>
          </w:rPr>
          <w:fldChar w:fldCharType="begin"/>
        </w:r>
        <w:r w:rsidR="00D97151">
          <w:rPr>
            <w:webHidden/>
          </w:rPr>
          <w:instrText xml:space="preserve"> PAGEREF _Toc508192159 \h </w:instrText>
        </w:r>
        <w:r w:rsidR="00D97151">
          <w:rPr>
            <w:webHidden/>
          </w:rPr>
        </w:r>
        <w:r w:rsidR="00D97151">
          <w:rPr>
            <w:webHidden/>
          </w:rPr>
          <w:fldChar w:fldCharType="separate"/>
        </w:r>
        <w:r w:rsidR="006D477E">
          <w:rPr>
            <w:webHidden/>
          </w:rPr>
          <w:t>35</w:t>
        </w:r>
        <w:r w:rsidR="00D97151">
          <w:rPr>
            <w:webHidden/>
          </w:rPr>
          <w:fldChar w:fldCharType="end"/>
        </w:r>
      </w:hyperlink>
    </w:p>
    <w:p w14:paraId="098F5176" w14:textId="5A75CC3F" w:rsidR="00D97151" w:rsidRDefault="00CB0A18">
      <w:pPr>
        <w:pStyle w:val="TOC2"/>
        <w:rPr>
          <w:rFonts w:asciiTheme="minorHAnsi" w:eastAsiaTheme="minorEastAsia" w:hAnsiTheme="minorHAnsi" w:cstheme="minorBidi"/>
          <w:sz w:val="22"/>
          <w:szCs w:val="22"/>
        </w:rPr>
      </w:pPr>
      <w:hyperlink w:anchor="_Toc508192160" w:history="1">
        <w:r w:rsidR="00D97151" w:rsidRPr="000168D5">
          <w:rPr>
            <w:rStyle w:val="Hyperlink"/>
          </w:rPr>
          <w:t>Context Management</w:t>
        </w:r>
        <w:r w:rsidR="00D97151">
          <w:rPr>
            <w:webHidden/>
          </w:rPr>
          <w:tab/>
        </w:r>
        <w:r w:rsidR="00D97151">
          <w:rPr>
            <w:webHidden/>
          </w:rPr>
          <w:fldChar w:fldCharType="begin"/>
        </w:r>
        <w:r w:rsidR="00D97151">
          <w:rPr>
            <w:webHidden/>
          </w:rPr>
          <w:instrText xml:space="preserve"> PAGEREF _Toc508192160 \h </w:instrText>
        </w:r>
        <w:r w:rsidR="00D97151">
          <w:rPr>
            <w:webHidden/>
          </w:rPr>
        </w:r>
        <w:r w:rsidR="00D97151">
          <w:rPr>
            <w:webHidden/>
          </w:rPr>
          <w:fldChar w:fldCharType="separate"/>
        </w:r>
        <w:r w:rsidR="006D477E">
          <w:rPr>
            <w:webHidden/>
          </w:rPr>
          <w:t>35</w:t>
        </w:r>
        <w:r w:rsidR="00D97151">
          <w:rPr>
            <w:webHidden/>
          </w:rPr>
          <w:fldChar w:fldCharType="end"/>
        </w:r>
      </w:hyperlink>
    </w:p>
    <w:p w14:paraId="5A34CA52" w14:textId="752B4A29" w:rsidR="00D97151" w:rsidRDefault="00CB0A18">
      <w:pPr>
        <w:pStyle w:val="TOC2"/>
        <w:rPr>
          <w:rFonts w:asciiTheme="minorHAnsi" w:eastAsiaTheme="minorEastAsia" w:hAnsiTheme="minorHAnsi" w:cstheme="minorBidi"/>
          <w:sz w:val="22"/>
          <w:szCs w:val="22"/>
        </w:rPr>
      </w:pPr>
      <w:hyperlink w:anchor="_Toc508192161" w:history="1">
        <w:r w:rsidR="00D97151" w:rsidRPr="000168D5">
          <w:rPr>
            <w:rStyle w:val="Hyperlink"/>
          </w:rPr>
          <w:t>The Clinical Context Object Workgroup Protocol</w:t>
        </w:r>
        <w:r w:rsidR="00D97151">
          <w:rPr>
            <w:webHidden/>
          </w:rPr>
          <w:tab/>
        </w:r>
        <w:r w:rsidR="00D97151">
          <w:rPr>
            <w:webHidden/>
          </w:rPr>
          <w:fldChar w:fldCharType="begin"/>
        </w:r>
        <w:r w:rsidR="00D97151">
          <w:rPr>
            <w:webHidden/>
          </w:rPr>
          <w:instrText xml:space="preserve"> PAGEREF _Toc508192161 \h </w:instrText>
        </w:r>
        <w:r w:rsidR="00D97151">
          <w:rPr>
            <w:webHidden/>
          </w:rPr>
        </w:r>
        <w:r w:rsidR="00D97151">
          <w:rPr>
            <w:webHidden/>
          </w:rPr>
          <w:fldChar w:fldCharType="separate"/>
        </w:r>
        <w:r w:rsidR="006D477E">
          <w:rPr>
            <w:webHidden/>
          </w:rPr>
          <w:t>35</w:t>
        </w:r>
        <w:r w:rsidR="00D97151">
          <w:rPr>
            <w:webHidden/>
          </w:rPr>
          <w:fldChar w:fldCharType="end"/>
        </w:r>
      </w:hyperlink>
    </w:p>
    <w:p w14:paraId="36429D4E" w14:textId="70257E3A" w:rsidR="00D97151" w:rsidRDefault="00CB0A18">
      <w:pPr>
        <w:pStyle w:val="TOC2"/>
        <w:rPr>
          <w:rFonts w:asciiTheme="minorHAnsi" w:eastAsiaTheme="minorEastAsia" w:hAnsiTheme="minorHAnsi" w:cstheme="minorBidi"/>
          <w:sz w:val="22"/>
          <w:szCs w:val="22"/>
        </w:rPr>
      </w:pPr>
      <w:hyperlink w:anchor="_Toc508192162" w:history="1">
        <w:r w:rsidR="00D97151" w:rsidRPr="000168D5">
          <w:rPr>
            <w:rStyle w:val="Hyperlink"/>
          </w:rPr>
          <w:t>The Context Management Settings Tab</w:t>
        </w:r>
        <w:r w:rsidR="00D97151">
          <w:rPr>
            <w:webHidden/>
          </w:rPr>
          <w:tab/>
        </w:r>
        <w:r w:rsidR="00D97151">
          <w:rPr>
            <w:webHidden/>
          </w:rPr>
          <w:fldChar w:fldCharType="begin"/>
        </w:r>
        <w:r w:rsidR="00D97151">
          <w:rPr>
            <w:webHidden/>
          </w:rPr>
          <w:instrText xml:space="preserve"> PAGEREF _Toc508192162 \h </w:instrText>
        </w:r>
        <w:r w:rsidR="00D97151">
          <w:rPr>
            <w:webHidden/>
          </w:rPr>
        </w:r>
        <w:r w:rsidR="00D97151">
          <w:rPr>
            <w:webHidden/>
          </w:rPr>
          <w:fldChar w:fldCharType="separate"/>
        </w:r>
        <w:r w:rsidR="006D477E">
          <w:rPr>
            <w:webHidden/>
          </w:rPr>
          <w:t>35</w:t>
        </w:r>
        <w:r w:rsidR="00D97151">
          <w:rPr>
            <w:webHidden/>
          </w:rPr>
          <w:fldChar w:fldCharType="end"/>
        </w:r>
      </w:hyperlink>
    </w:p>
    <w:p w14:paraId="34999A4B" w14:textId="663BFB0B" w:rsidR="00D97151" w:rsidRDefault="00CB0A18">
      <w:pPr>
        <w:pStyle w:val="TOC2"/>
        <w:rPr>
          <w:rFonts w:asciiTheme="minorHAnsi" w:eastAsiaTheme="minorEastAsia" w:hAnsiTheme="minorHAnsi" w:cstheme="minorBidi"/>
          <w:sz w:val="22"/>
          <w:szCs w:val="22"/>
        </w:rPr>
      </w:pPr>
      <w:hyperlink w:anchor="_Toc508192163" w:history="1">
        <w:r w:rsidR="00D97151" w:rsidRPr="000168D5">
          <w:rPr>
            <w:rStyle w:val="Hyperlink"/>
          </w:rPr>
          <w:t>Context Changes</w:t>
        </w:r>
        <w:r w:rsidR="00D97151">
          <w:rPr>
            <w:webHidden/>
          </w:rPr>
          <w:tab/>
        </w:r>
        <w:r w:rsidR="00D97151">
          <w:rPr>
            <w:webHidden/>
          </w:rPr>
          <w:fldChar w:fldCharType="begin"/>
        </w:r>
        <w:r w:rsidR="00D97151">
          <w:rPr>
            <w:webHidden/>
          </w:rPr>
          <w:instrText xml:space="preserve"> PAGEREF _Toc508192163 \h </w:instrText>
        </w:r>
        <w:r w:rsidR="00D97151">
          <w:rPr>
            <w:webHidden/>
          </w:rPr>
        </w:r>
        <w:r w:rsidR="00D97151">
          <w:rPr>
            <w:webHidden/>
          </w:rPr>
          <w:fldChar w:fldCharType="separate"/>
        </w:r>
        <w:r w:rsidR="006D477E">
          <w:rPr>
            <w:webHidden/>
          </w:rPr>
          <w:t>35</w:t>
        </w:r>
        <w:r w:rsidR="00D97151">
          <w:rPr>
            <w:webHidden/>
          </w:rPr>
          <w:fldChar w:fldCharType="end"/>
        </w:r>
      </w:hyperlink>
    </w:p>
    <w:p w14:paraId="03C10ABD" w14:textId="690B3567" w:rsidR="00D97151" w:rsidRDefault="00CB0A18">
      <w:pPr>
        <w:pStyle w:val="TOC1"/>
        <w:rPr>
          <w:rFonts w:asciiTheme="minorHAnsi" w:eastAsiaTheme="minorEastAsia" w:hAnsiTheme="minorHAnsi" w:cstheme="minorBidi"/>
          <w:b w:val="0"/>
          <w:sz w:val="22"/>
          <w:szCs w:val="22"/>
        </w:rPr>
      </w:pPr>
      <w:hyperlink w:anchor="_Toc508192164" w:history="1">
        <w:r w:rsidR="00D97151" w:rsidRPr="000168D5">
          <w:rPr>
            <w:rStyle w:val="Hyperlink"/>
          </w:rPr>
          <w:t>VistARad and Voice Dictation</w:t>
        </w:r>
        <w:r w:rsidR="00D97151">
          <w:rPr>
            <w:webHidden/>
          </w:rPr>
          <w:tab/>
        </w:r>
        <w:r w:rsidR="00D97151">
          <w:rPr>
            <w:webHidden/>
          </w:rPr>
          <w:fldChar w:fldCharType="begin"/>
        </w:r>
        <w:r w:rsidR="00D97151">
          <w:rPr>
            <w:webHidden/>
          </w:rPr>
          <w:instrText xml:space="preserve"> PAGEREF _Toc508192164 \h </w:instrText>
        </w:r>
        <w:r w:rsidR="00D97151">
          <w:rPr>
            <w:webHidden/>
          </w:rPr>
        </w:r>
        <w:r w:rsidR="00D97151">
          <w:rPr>
            <w:webHidden/>
          </w:rPr>
          <w:fldChar w:fldCharType="separate"/>
        </w:r>
        <w:r w:rsidR="006D477E">
          <w:rPr>
            <w:webHidden/>
          </w:rPr>
          <w:t>37</w:t>
        </w:r>
        <w:r w:rsidR="00D97151">
          <w:rPr>
            <w:webHidden/>
          </w:rPr>
          <w:fldChar w:fldCharType="end"/>
        </w:r>
      </w:hyperlink>
    </w:p>
    <w:p w14:paraId="1FC59FD2" w14:textId="75E98C10" w:rsidR="00D97151" w:rsidRDefault="00CB0A18">
      <w:pPr>
        <w:pStyle w:val="TOC2"/>
        <w:rPr>
          <w:rFonts w:asciiTheme="minorHAnsi" w:eastAsiaTheme="minorEastAsia" w:hAnsiTheme="minorHAnsi" w:cstheme="minorBidi"/>
          <w:sz w:val="22"/>
          <w:szCs w:val="22"/>
        </w:rPr>
      </w:pPr>
      <w:hyperlink w:anchor="_Toc508192165" w:history="1">
        <w:r w:rsidR="00D97151" w:rsidRPr="000168D5">
          <w:rPr>
            <w:rStyle w:val="Hyperlink"/>
          </w:rPr>
          <w:t>About the VistARad Dictation Interface</w:t>
        </w:r>
        <w:r w:rsidR="00D97151">
          <w:rPr>
            <w:webHidden/>
          </w:rPr>
          <w:tab/>
        </w:r>
        <w:r w:rsidR="00D97151">
          <w:rPr>
            <w:webHidden/>
          </w:rPr>
          <w:fldChar w:fldCharType="begin"/>
        </w:r>
        <w:r w:rsidR="00D97151">
          <w:rPr>
            <w:webHidden/>
          </w:rPr>
          <w:instrText xml:space="preserve"> PAGEREF _Toc508192165 \h </w:instrText>
        </w:r>
        <w:r w:rsidR="00D97151">
          <w:rPr>
            <w:webHidden/>
          </w:rPr>
        </w:r>
        <w:r w:rsidR="00D97151">
          <w:rPr>
            <w:webHidden/>
          </w:rPr>
          <w:fldChar w:fldCharType="separate"/>
        </w:r>
        <w:r w:rsidR="006D477E">
          <w:rPr>
            <w:webHidden/>
          </w:rPr>
          <w:t>37</w:t>
        </w:r>
        <w:r w:rsidR="00D97151">
          <w:rPr>
            <w:webHidden/>
          </w:rPr>
          <w:fldChar w:fldCharType="end"/>
        </w:r>
      </w:hyperlink>
    </w:p>
    <w:p w14:paraId="7B9106BD" w14:textId="2C4DF32B" w:rsidR="00D97151" w:rsidRDefault="00CB0A18">
      <w:pPr>
        <w:pStyle w:val="TOC2"/>
        <w:rPr>
          <w:rFonts w:asciiTheme="minorHAnsi" w:eastAsiaTheme="minorEastAsia" w:hAnsiTheme="minorHAnsi" w:cstheme="minorBidi"/>
          <w:sz w:val="22"/>
          <w:szCs w:val="22"/>
        </w:rPr>
      </w:pPr>
      <w:hyperlink w:anchor="_Toc508192166" w:history="1">
        <w:r w:rsidR="00D97151" w:rsidRPr="000168D5">
          <w:rPr>
            <w:rStyle w:val="Hyperlink"/>
          </w:rPr>
          <w:t>Opening Exams and Reports for Dictation</w:t>
        </w:r>
        <w:r w:rsidR="00D97151">
          <w:rPr>
            <w:webHidden/>
          </w:rPr>
          <w:tab/>
        </w:r>
        <w:r w:rsidR="00D97151">
          <w:rPr>
            <w:webHidden/>
          </w:rPr>
          <w:fldChar w:fldCharType="begin"/>
        </w:r>
        <w:r w:rsidR="00D97151">
          <w:rPr>
            <w:webHidden/>
          </w:rPr>
          <w:instrText xml:space="preserve"> PAGEREF _Toc508192166 \h </w:instrText>
        </w:r>
        <w:r w:rsidR="00D97151">
          <w:rPr>
            <w:webHidden/>
          </w:rPr>
        </w:r>
        <w:r w:rsidR="00D97151">
          <w:rPr>
            <w:webHidden/>
          </w:rPr>
          <w:fldChar w:fldCharType="separate"/>
        </w:r>
        <w:r w:rsidR="006D477E">
          <w:rPr>
            <w:webHidden/>
          </w:rPr>
          <w:t>37</w:t>
        </w:r>
        <w:r w:rsidR="00D97151">
          <w:rPr>
            <w:webHidden/>
          </w:rPr>
          <w:fldChar w:fldCharType="end"/>
        </w:r>
      </w:hyperlink>
    </w:p>
    <w:p w14:paraId="05BC7D7F" w14:textId="6F8D39AB" w:rsidR="00D97151" w:rsidRDefault="00CB0A18">
      <w:pPr>
        <w:pStyle w:val="TOC2"/>
        <w:rPr>
          <w:rFonts w:asciiTheme="minorHAnsi" w:eastAsiaTheme="minorEastAsia" w:hAnsiTheme="minorHAnsi" w:cstheme="minorBidi"/>
          <w:sz w:val="22"/>
          <w:szCs w:val="22"/>
        </w:rPr>
      </w:pPr>
      <w:hyperlink w:anchor="_Toc508192167" w:history="1">
        <w:r w:rsidR="00D97151" w:rsidRPr="000168D5">
          <w:rPr>
            <w:rStyle w:val="Hyperlink"/>
          </w:rPr>
          <w:t>Multiple Locked Exams</w:t>
        </w:r>
        <w:r w:rsidR="00D97151">
          <w:rPr>
            <w:webHidden/>
          </w:rPr>
          <w:tab/>
        </w:r>
        <w:r w:rsidR="00D97151">
          <w:rPr>
            <w:webHidden/>
          </w:rPr>
          <w:fldChar w:fldCharType="begin"/>
        </w:r>
        <w:r w:rsidR="00D97151">
          <w:rPr>
            <w:webHidden/>
          </w:rPr>
          <w:instrText xml:space="preserve"> PAGEREF _Toc508192167 \h </w:instrText>
        </w:r>
        <w:r w:rsidR="00D97151">
          <w:rPr>
            <w:webHidden/>
          </w:rPr>
        </w:r>
        <w:r w:rsidR="00D97151">
          <w:rPr>
            <w:webHidden/>
          </w:rPr>
          <w:fldChar w:fldCharType="separate"/>
        </w:r>
        <w:r w:rsidR="006D477E">
          <w:rPr>
            <w:webHidden/>
          </w:rPr>
          <w:t>38</w:t>
        </w:r>
        <w:r w:rsidR="00D97151">
          <w:rPr>
            <w:webHidden/>
          </w:rPr>
          <w:fldChar w:fldCharType="end"/>
        </w:r>
      </w:hyperlink>
    </w:p>
    <w:p w14:paraId="2B2715EE" w14:textId="114BA02F" w:rsidR="00D97151" w:rsidRDefault="00CB0A18">
      <w:pPr>
        <w:pStyle w:val="TOC1"/>
        <w:rPr>
          <w:rFonts w:asciiTheme="minorHAnsi" w:eastAsiaTheme="minorEastAsia" w:hAnsiTheme="minorHAnsi" w:cstheme="minorBidi"/>
          <w:b w:val="0"/>
          <w:sz w:val="22"/>
          <w:szCs w:val="22"/>
        </w:rPr>
      </w:pPr>
      <w:hyperlink w:anchor="_Toc508192168" w:history="1">
        <w:r w:rsidR="00D97151" w:rsidRPr="000168D5">
          <w:rPr>
            <w:rStyle w:val="Hyperlink"/>
          </w:rPr>
          <w:t>Remote Data/Image Views</w:t>
        </w:r>
        <w:r w:rsidR="00D97151">
          <w:rPr>
            <w:webHidden/>
          </w:rPr>
          <w:tab/>
        </w:r>
        <w:r w:rsidR="00D97151">
          <w:rPr>
            <w:webHidden/>
          </w:rPr>
          <w:fldChar w:fldCharType="begin"/>
        </w:r>
        <w:r w:rsidR="00D97151">
          <w:rPr>
            <w:webHidden/>
          </w:rPr>
          <w:instrText xml:space="preserve"> PAGEREF _Toc508192168 \h </w:instrText>
        </w:r>
        <w:r w:rsidR="00D97151">
          <w:rPr>
            <w:webHidden/>
          </w:rPr>
        </w:r>
        <w:r w:rsidR="00D97151">
          <w:rPr>
            <w:webHidden/>
          </w:rPr>
          <w:fldChar w:fldCharType="separate"/>
        </w:r>
        <w:r w:rsidR="006D477E">
          <w:rPr>
            <w:webHidden/>
          </w:rPr>
          <w:t>40</w:t>
        </w:r>
        <w:r w:rsidR="00D97151">
          <w:rPr>
            <w:webHidden/>
          </w:rPr>
          <w:fldChar w:fldCharType="end"/>
        </w:r>
      </w:hyperlink>
    </w:p>
    <w:p w14:paraId="1581060F" w14:textId="77777777" w:rsidR="006A6F8C" w:rsidRDefault="00AB04FA" w:rsidP="006A6F8C">
      <w:r>
        <w:fldChar w:fldCharType="end"/>
      </w:r>
    </w:p>
    <w:p w14:paraId="11D22294" w14:textId="77777777" w:rsidR="006A6F8C" w:rsidRDefault="006A6F8C">
      <w:pPr>
        <w:rPr>
          <w:rFonts w:ascii="Arial" w:hAnsi="Arial"/>
          <w:i/>
        </w:rPr>
      </w:pPr>
      <w:r>
        <w:br w:type="page"/>
      </w:r>
    </w:p>
    <w:p w14:paraId="458532ED" w14:textId="77777777" w:rsidR="00AB04FA" w:rsidRDefault="00B41819" w:rsidP="00876E67">
      <w:pPr>
        <w:pStyle w:val="aProcHead"/>
        <w:spacing w:line="220" w:lineRule="exact"/>
      </w:pPr>
      <w:r>
        <w:rPr>
          <w:noProof/>
        </w:rPr>
        <w:lastRenderedPageBreak/>
        <mc:AlternateContent>
          <mc:Choice Requires="wps">
            <w:drawing>
              <wp:anchor distT="0" distB="0" distL="114300" distR="114300" simplePos="0" relativeHeight="251643392" behindDoc="0" locked="1" layoutInCell="1" allowOverlap="1" wp14:anchorId="063D8E42" wp14:editId="02873E8A">
                <wp:simplePos x="0" y="0"/>
                <wp:positionH relativeFrom="column">
                  <wp:posOffset>-172085</wp:posOffset>
                </wp:positionH>
                <wp:positionV relativeFrom="paragraph">
                  <wp:posOffset>-585470</wp:posOffset>
                </wp:positionV>
                <wp:extent cx="800100" cy="342900"/>
                <wp:effectExtent l="0" t="0" r="635" b="4445"/>
                <wp:wrapSquare wrapText="left"/>
                <wp:docPr id="123" name="Rectangle 2" descr="Graphic for formatting purposes only"/>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EEEB0F" id="Rectangle 2" o:spid="_x0000_s1026" alt="Graphic for formatting purposes only" style="position:absolute;margin-left:-13.55pt;margin-top:-46.1pt;width:63pt;height:2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" stroked="f">
                <w10:wrap type="square" side="left"/>
                <w10:anchorlock/>
              </v:rect>
            </w:pict>
          </mc:Fallback>
        </mc:AlternateContent>
      </w:r>
      <w:r w:rsidR="00AB04FA">
        <w:t>Revision Table</w:t>
      </w:r>
    </w:p>
    <w:p w14:paraId="21FF798D" w14:textId="77777777" w:rsidR="00AB04FA" w:rsidRDefault="00AB04FA">
      <w:pPr>
        <w:pStyle w:val="aSpac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951"/>
        <w:gridCol w:w="6263"/>
      </w:tblGrid>
      <w:tr w:rsidR="0008063D" w14:paraId="2F0252CA" w14:textId="77777777" w:rsidTr="006A6F8C">
        <w:trPr>
          <w:tblHeader/>
        </w:trPr>
        <w:tc>
          <w:tcPr>
            <w:tcW w:w="927" w:type="pct"/>
            <w:shd w:val="clear" w:color="auto" w:fill="D9D9D9" w:themeFill="background1" w:themeFillShade="D9"/>
          </w:tcPr>
          <w:p w14:paraId="60E6ECB0" w14:textId="77777777" w:rsidR="0008063D" w:rsidRDefault="0008063D">
            <w:pPr>
              <w:pStyle w:val="aTable"/>
              <w:rPr>
                <w:rStyle w:val="Strong"/>
              </w:rPr>
            </w:pPr>
            <w:bookmarkStart w:id="6" w:name="_Hlk226342057"/>
            <w:r>
              <w:rPr>
                <w:rStyle w:val="Strong"/>
              </w:rPr>
              <w:t>Date</w:t>
            </w:r>
          </w:p>
        </w:tc>
        <w:tc>
          <w:tcPr>
            <w:tcW w:w="537" w:type="pct"/>
            <w:shd w:val="clear" w:color="auto" w:fill="D9D9D9" w:themeFill="background1" w:themeFillShade="D9"/>
          </w:tcPr>
          <w:p w14:paraId="16130D4F" w14:textId="77777777" w:rsidR="0008063D" w:rsidRDefault="0008063D" w:rsidP="006A6F8C">
            <w:pPr>
              <w:pStyle w:val="aTable"/>
              <w:rPr>
                <w:rStyle w:val="Strong"/>
              </w:rPr>
            </w:pPr>
            <w:r>
              <w:rPr>
                <w:rStyle w:val="Strong"/>
              </w:rPr>
              <w:t>Rev</w:t>
            </w:r>
          </w:p>
        </w:tc>
        <w:tc>
          <w:tcPr>
            <w:tcW w:w="3537" w:type="pct"/>
            <w:shd w:val="clear" w:color="auto" w:fill="D9D9D9" w:themeFill="background1" w:themeFillShade="D9"/>
          </w:tcPr>
          <w:p w14:paraId="73F23C5B" w14:textId="77777777" w:rsidR="0008063D" w:rsidRDefault="0008063D">
            <w:pPr>
              <w:pStyle w:val="aTable"/>
              <w:rPr>
                <w:rStyle w:val="Strong"/>
              </w:rPr>
            </w:pPr>
            <w:r>
              <w:rPr>
                <w:rStyle w:val="Strong"/>
              </w:rPr>
              <w:t>Notes</w:t>
            </w:r>
          </w:p>
        </w:tc>
      </w:tr>
      <w:tr w:rsidR="00BB2DFD" w14:paraId="7A81B961" w14:textId="77777777" w:rsidTr="006A6F8C">
        <w:tc>
          <w:tcPr>
            <w:tcW w:w="927" w:type="pct"/>
          </w:tcPr>
          <w:p w14:paraId="072EE03C" w14:textId="77777777" w:rsidR="00BB2DFD" w:rsidRDefault="006A6F8C">
            <w:pPr>
              <w:pStyle w:val="aTable"/>
              <w:rPr>
                <w:rStyle w:val="Strong"/>
              </w:rPr>
            </w:pPr>
            <w:r>
              <w:rPr>
                <w:rStyle w:val="Strong"/>
                <w:b w:val="0"/>
              </w:rPr>
              <w:t xml:space="preserve">Mar </w:t>
            </w:r>
            <w:r w:rsidR="00BB2DFD">
              <w:rPr>
                <w:rStyle w:val="Strong"/>
                <w:b w:val="0"/>
              </w:rPr>
              <w:t>7</w:t>
            </w:r>
            <w:r w:rsidR="00BB2DFD" w:rsidRPr="009E68C9">
              <w:rPr>
                <w:rStyle w:val="Strong"/>
                <w:b w:val="0"/>
              </w:rPr>
              <w:t>, 201</w:t>
            </w:r>
            <w:r w:rsidR="00BB2DFD">
              <w:rPr>
                <w:rStyle w:val="Strong"/>
                <w:b w:val="0"/>
              </w:rPr>
              <w:t>8</w:t>
            </w:r>
          </w:p>
        </w:tc>
        <w:tc>
          <w:tcPr>
            <w:tcW w:w="537" w:type="pct"/>
          </w:tcPr>
          <w:p w14:paraId="2C5D10E6" w14:textId="77777777" w:rsidR="00BB2DFD" w:rsidRDefault="00BB2DFD" w:rsidP="006A6F8C">
            <w:pPr>
              <w:pStyle w:val="aTable"/>
              <w:rPr>
                <w:rStyle w:val="Strong"/>
              </w:rPr>
            </w:pPr>
            <w:r w:rsidRPr="00547C0E">
              <w:rPr>
                <w:rStyle w:val="Strong"/>
                <w:b w:val="0"/>
              </w:rPr>
              <w:t>1</w:t>
            </w:r>
            <w:r>
              <w:rPr>
                <w:rStyle w:val="Strong"/>
                <w:b w:val="0"/>
              </w:rPr>
              <w:t>4</w:t>
            </w:r>
          </w:p>
        </w:tc>
        <w:tc>
          <w:tcPr>
            <w:tcW w:w="3537" w:type="pct"/>
          </w:tcPr>
          <w:p w14:paraId="095E1CC0" w14:textId="77777777" w:rsidR="00BB2DFD" w:rsidRDefault="00BB2DFD">
            <w:pPr>
              <w:pStyle w:val="aTable"/>
              <w:rPr>
                <w:rStyle w:val="Strong"/>
              </w:rPr>
            </w:pPr>
            <w:r w:rsidRPr="00BB2DFD">
              <w:rPr>
                <w:rStyle w:val="Strong"/>
                <w:b w:val="0"/>
              </w:rPr>
              <w:t>In support of MAG*3.0*184, TimeOutSeconds key was added into the configuration file. P. Chikkappaiah</w:t>
            </w:r>
          </w:p>
        </w:tc>
      </w:tr>
      <w:tr w:rsidR="00BB2DFD" w:rsidRPr="009A065F" w14:paraId="672F4133" w14:textId="77777777" w:rsidTr="006A6F8C">
        <w:tc>
          <w:tcPr>
            <w:tcW w:w="927" w:type="pct"/>
          </w:tcPr>
          <w:p w14:paraId="5DB1B0F4" w14:textId="77777777" w:rsidR="00BB2DFD" w:rsidRPr="003701F7" w:rsidRDefault="00BB2DFD">
            <w:pPr>
              <w:pStyle w:val="aTable"/>
              <w:rPr>
                <w:rStyle w:val="Strong"/>
                <w:b w:val="0"/>
              </w:rPr>
            </w:pPr>
            <w:r w:rsidRPr="009E68C9">
              <w:rPr>
                <w:rStyle w:val="Strong"/>
                <w:b w:val="0"/>
              </w:rPr>
              <w:t>May 16, 2017</w:t>
            </w:r>
          </w:p>
        </w:tc>
        <w:tc>
          <w:tcPr>
            <w:tcW w:w="537" w:type="pct"/>
          </w:tcPr>
          <w:p w14:paraId="04DE5E15" w14:textId="77777777" w:rsidR="00BB2DFD" w:rsidRPr="00547C0E" w:rsidRDefault="00BB2DFD" w:rsidP="006A6F8C">
            <w:pPr>
              <w:pStyle w:val="aTable"/>
              <w:rPr>
                <w:rStyle w:val="Strong"/>
                <w:b w:val="0"/>
              </w:rPr>
            </w:pPr>
            <w:r w:rsidRPr="00547C0E">
              <w:rPr>
                <w:rStyle w:val="Strong"/>
                <w:b w:val="0"/>
              </w:rPr>
              <w:t>13</w:t>
            </w:r>
          </w:p>
        </w:tc>
        <w:tc>
          <w:tcPr>
            <w:tcW w:w="3537" w:type="pct"/>
          </w:tcPr>
          <w:p w14:paraId="61CBEC25" w14:textId="77777777" w:rsidR="00BB2DFD" w:rsidRPr="009E68C9" w:rsidRDefault="00BB2DFD">
            <w:pPr>
              <w:pStyle w:val="aTable"/>
              <w:rPr>
                <w:rStyle w:val="Strong"/>
                <w:b w:val="0"/>
              </w:rPr>
            </w:pPr>
            <w:r w:rsidRPr="009A065F">
              <w:rPr>
                <w:rStyle w:val="Strong"/>
                <w:b w:val="0"/>
              </w:rPr>
              <w:t xml:space="preserve">In support of MAG*3.0*184, the 2FA sign on PIV PIN instructions replaced the access/verify instructions for sign on.  </w:t>
            </w:r>
            <w:r>
              <w:rPr>
                <w:rStyle w:val="Strong"/>
                <w:b w:val="0"/>
              </w:rPr>
              <w:t>The requirement for IE 11 was also added.</w:t>
            </w:r>
          </w:p>
        </w:tc>
      </w:tr>
      <w:tr w:rsidR="00BB2DFD" w14:paraId="68D8D5AB" w14:textId="77777777" w:rsidTr="006A6F8C">
        <w:tc>
          <w:tcPr>
            <w:tcW w:w="927" w:type="pct"/>
          </w:tcPr>
          <w:p w14:paraId="1AE521BD" w14:textId="77777777" w:rsidR="00BB2DFD" w:rsidRPr="008F5D03" w:rsidRDefault="00BB2DFD">
            <w:pPr>
              <w:pStyle w:val="aTable"/>
              <w:rPr>
                <w:rStyle w:val="Strong"/>
                <w:rFonts w:cs="Arial"/>
                <w:b w:val="0"/>
              </w:rPr>
            </w:pPr>
            <w:r w:rsidRPr="008F5D03">
              <w:rPr>
                <w:rStyle w:val="Strong"/>
                <w:rFonts w:cs="Arial"/>
                <w:b w:val="0"/>
              </w:rPr>
              <w:t>April 7, 2016</w:t>
            </w:r>
          </w:p>
        </w:tc>
        <w:tc>
          <w:tcPr>
            <w:tcW w:w="537" w:type="pct"/>
          </w:tcPr>
          <w:p w14:paraId="634C0BD3" w14:textId="77777777" w:rsidR="00BB2DFD" w:rsidRPr="008F5D03" w:rsidRDefault="00BB2DFD" w:rsidP="006A6F8C">
            <w:pPr>
              <w:pStyle w:val="aTable"/>
              <w:rPr>
                <w:rStyle w:val="Strong"/>
                <w:rFonts w:cs="Arial"/>
                <w:b w:val="0"/>
              </w:rPr>
            </w:pPr>
            <w:r w:rsidRPr="008F5D03">
              <w:rPr>
                <w:rStyle w:val="Strong"/>
                <w:rFonts w:cs="Arial"/>
                <w:b w:val="0"/>
              </w:rPr>
              <w:t>12</w:t>
            </w:r>
          </w:p>
        </w:tc>
        <w:tc>
          <w:tcPr>
            <w:tcW w:w="3537" w:type="pct"/>
          </w:tcPr>
          <w:p w14:paraId="776E9862" w14:textId="77777777" w:rsidR="00BB2DFD" w:rsidRPr="008F5D03" w:rsidRDefault="00BB2DFD" w:rsidP="008F5D03">
            <w:pPr>
              <w:rPr>
                <w:rStyle w:val="Strong"/>
                <w:rFonts w:ascii="Arial" w:hAnsi="Arial" w:cs="Arial"/>
                <w:b w:val="0"/>
                <w:bCs w:val="0"/>
                <w:sz w:val="20"/>
                <w:szCs w:val="20"/>
              </w:rPr>
            </w:pPr>
            <w:r w:rsidRPr="008F5D03">
              <w:rPr>
                <w:rStyle w:val="Strong"/>
                <w:rFonts w:ascii="Arial" w:hAnsi="Arial" w:cs="Arial"/>
                <w:b w:val="0"/>
                <w:sz w:val="20"/>
                <w:szCs w:val="20"/>
              </w:rPr>
              <w:t xml:space="preserve">In support of MAG*3.0*153, the section </w:t>
            </w:r>
            <w:r w:rsidRPr="008F5D03">
              <w:rPr>
                <w:rFonts w:ascii="Arial" w:hAnsi="Arial" w:cs="Arial"/>
                <w:sz w:val="20"/>
                <w:szCs w:val="20"/>
              </w:rPr>
              <w:t>Measuring Image Features: Hounsfield Areas on page 25 has been updated to remove references to the Ellipse tool in the Hounsfield measurement.</w:t>
            </w:r>
            <w:r>
              <w:rPr>
                <w:rFonts w:ascii="Arial" w:hAnsi="Arial" w:cs="Arial"/>
                <w:sz w:val="20"/>
                <w:szCs w:val="20"/>
              </w:rPr>
              <w:t xml:space="preserve"> S. Marner</w:t>
            </w:r>
          </w:p>
        </w:tc>
      </w:tr>
      <w:tr w:rsidR="00BB2DFD" w:rsidRPr="008039B7" w14:paraId="6EAE28C8" w14:textId="77777777" w:rsidTr="006A6F8C">
        <w:tc>
          <w:tcPr>
            <w:tcW w:w="927" w:type="pct"/>
          </w:tcPr>
          <w:p w14:paraId="6189FAE1" w14:textId="77777777" w:rsidR="00BB2DFD" w:rsidRPr="008039B7" w:rsidRDefault="00BB2DFD" w:rsidP="00211191">
            <w:pPr>
              <w:pStyle w:val="aTable"/>
              <w:rPr>
                <w:rStyle w:val="Strong"/>
                <w:b w:val="0"/>
              </w:rPr>
            </w:pPr>
            <w:r w:rsidRPr="008039B7">
              <w:rPr>
                <w:rStyle w:val="Strong"/>
                <w:b w:val="0"/>
              </w:rPr>
              <w:t xml:space="preserve">Aug </w:t>
            </w:r>
            <w:r>
              <w:rPr>
                <w:rStyle w:val="Strong"/>
                <w:b w:val="0"/>
              </w:rPr>
              <w:t>6</w:t>
            </w:r>
            <w:r w:rsidRPr="008039B7">
              <w:rPr>
                <w:rStyle w:val="Strong"/>
                <w:b w:val="0"/>
              </w:rPr>
              <w:t>, 2013</w:t>
            </w:r>
          </w:p>
        </w:tc>
        <w:tc>
          <w:tcPr>
            <w:tcW w:w="537" w:type="pct"/>
          </w:tcPr>
          <w:p w14:paraId="056A69F3" w14:textId="77777777" w:rsidR="00BB2DFD" w:rsidRPr="008039B7" w:rsidRDefault="00BB2DFD" w:rsidP="006A6F8C">
            <w:pPr>
              <w:pStyle w:val="aTable"/>
              <w:rPr>
                <w:rStyle w:val="Strong"/>
                <w:b w:val="0"/>
              </w:rPr>
            </w:pPr>
            <w:r>
              <w:rPr>
                <w:rStyle w:val="Strong"/>
                <w:b w:val="0"/>
              </w:rPr>
              <w:t>11</w:t>
            </w:r>
          </w:p>
        </w:tc>
        <w:tc>
          <w:tcPr>
            <w:tcW w:w="3537" w:type="pct"/>
          </w:tcPr>
          <w:p w14:paraId="5E6F4B71" w14:textId="77777777" w:rsidR="00BB2DFD" w:rsidRPr="008039B7" w:rsidRDefault="00BB2DFD">
            <w:pPr>
              <w:pStyle w:val="aTable"/>
              <w:rPr>
                <w:rStyle w:val="Strong"/>
                <w:b w:val="0"/>
              </w:rPr>
            </w:pPr>
            <w:r>
              <w:rPr>
                <w:rStyle w:val="Strong"/>
                <w:b w:val="0"/>
              </w:rPr>
              <w:t>Updates for MAG*3.0*133.  Preview window re-organization &amp; thumbnail size preference. J. Christensen</w:t>
            </w:r>
          </w:p>
        </w:tc>
      </w:tr>
      <w:tr w:rsidR="00BB2DFD" w14:paraId="1C2D38B9" w14:textId="77777777" w:rsidTr="006A6F8C">
        <w:tc>
          <w:tcPr>
            <w:tcW w:w="927" w:type="pct"/>
          </w:tcPr>
          <w:p w14:paraId="2A5F6EBA" w14:textId="77777777" w:rsidR="00BB2DFD" w:rsidRPr="00BA6684" w:rsidRDefault="00BB2DFD" w:rsidP="00CE6540">
            <w:pPr>
              <w:pStyle w:val="aTable"/>
              <w:rPr>
                <w:rStyle w:val="Strong"/>
                <w:b w:val="0"/>
              </w:rPr>
            </w:pPr>
            <w:r>
              <w:rPr>
                <w:rStyle w:val="Strong"/>
                <w:b w:val="0"/>
              </w:rPr>
              <w:t>June 4 2012</w:t>
            </w:r>
          </w:p>
        </w:tc>
        <w:tc>
          <w:tcPr>
            <w:tcW w:w="537" w:type="pct"/>
          </w:tcPr>
          <w:p w14:paraId="2A27A8F8" w14:textId="77777777" w:rsidR="00BB2DFD" w:rsidRPr="00BA6684" w:rsidRDefault="00BB2DFD" w:rsidP="006A6F8C">
            <w:pPr>
              <w:pStyle w:val="aTable"/>
              <w:rPr>
                <w:rStyle w:val="Strong"/>
                <w:b w:val="0"/>
              </w:rPr>
            </w:pPr>
            <w:r>
              <w:rPr>
                <w:rStyle w:val="Strong"/>
                <w:b w:val="0"/>
              </w:rPr>
              <w:t>10</w:t>
            </w:r>
          </w:p>
        </w:tc>
        <w:tc>
          <w:tcPr>
            <w:tcW w:w="3537" w:type="pct"/>
          </w:tcPr>
          <w:p w14:paraId="4E89EBF0" w14:textId="77777777" w:rsidR="00BB2DFD" w:rsidRPr="00100408" w:rsidRDefault="00BB2DFD" w:rsidP="007F2D44">
            <w:pPr>
              <w:pStyle w:val="aTableSmall"/>
              <w:rPr>
                <w:rStyle w:val="Strong"/>
                <w:b w:val="0"/>
                <w:lang w:val="en-US" w:eastAsia="en-US"/>
              </w:rPr>
            </w:pPr>
            <w:r w:rsidRPr="00100408">
              <w:rPr>
                <w:rStyle w:val="Strong"/>
                <w:b w:val="0"/>
                <w:lang w:val="en-US" w:eastAsia="en-US"/>
              </w:rPr>
              <w:t xml:space="preserve">Updates for MAG*3.0*120. </w:t>
            </w:r>
            <w:r w:rsidRPr="00100408">
              <w:rPr>
                <w:lang w:val="en-US" w:eastAsia="en-US"/>
              </w:rPr>
              <w:t xml:space="preserve">Integrates the Clinical Context Object Workgroup (CCOW) protocol at the user- and patient-context levels. Dictation interface now allows multiple locked exams to be open concurrently. New (optional) pixel erase function allows removal of  sensitive information prior to storing images to the MIRC Teaching file system. </w:t>
            </w:r>
            <w:r w:rsidRPr="00100408">
              <w:rPr>
                <w:rStyle w:val="Strong"/>
                <w:b w:val="0"/>
                <w:lang w:val="en-US" w:eastAsia="en-US"/>
              </w:rPr>
              <w:t>J. Christensen, S. Kingsley.</w:t>
            </w:r>
          </w:p>
        </w:tc>
      </w:tr>
      <w:tr w:rsidR="00BB2DFD" w14:paraId="7CCCEC36" w14:textId="77777777" w:rsidTr="006A6F8C">
        <w:tc>
          <w:tcPr>
            <w:tcW w:w="927" w:type="pct"/>
          </w:tcPr>
          <w:p w14:paraId="0DE5BF37" w14:textId="77777777" w:rsidR="00BB2DFD" w:rsidRPr="00BA6684" w:rsidRDefault="00BB2DFD" w:rsidP="00CE6540">
            <w:pPr>
              <w:pStyle w:val="aTable"/>
              <w:rPr>
                <w:rStyle w:val="Strong"/>
                <w:b w:val="0"/>
              </w:rPr>
            </w:pPr>
            <w:r w:rsidRPr="00BA6684">
              <w:rPr>
                <w:rStyle w:val="Strong"/>
                <w:b w:val="0"/>
              </w:rPr>
              <w:t>Feb 3 2011</w:t>
            </w:r>
          </w:p>
        </w:tc>
        <w:tc>
          <w:tcPr>
            <w:tcW w:w="537" w:type="pct"/>
          </w:tcPr>
          <w:p w14:paraId="41E568B0" w14:textId="77777777" w:rsidR="00BB2DFD" w:rsidRPr="00BA6684" w:rsidRDefault="00BB2DFD" w:rsidP="006A6F8C">
            <w:pPr>
              <w:pStyle w:val="aTable"/>
              <w:rPr>
                <w:rStyle w:val="Strong"/>
                <w:b w:val="0"/>
              </w:rPr>
            </w:pPr>
            <w:r w:rsidRPr="00BA6684">
              <w:rPr>
                <w:rStyle w:val="Strong"/>
                <w:b w:val="0"/>
              </w:rPr>
              <w:t>9</w:t>
            </w:r>
          </w:p>
        </w:tc>
        <w:tc>
          <w:tcPr>
            <w:tcW w:w="3537" w:type="pct"/>
          </w:tcPr>
          <w:p w14:paraId="18EDFB43" w14:textId="77777777" w:rsidR="00BB2DFD" w:rsidRDefault="00BB2DFD">
            <w:pPr>
              <w:pStyle w:val="aTable"/>
              <w:rPr>
                <w:rStyle w:val="Strong"/>
              </w:rPr>
            </w:pPr>
            <w:r w:rsidRPr="00422DBF">
              <w:rPr>
                <w:rStyle w:val="Strong"/>
                <w:b w:val="0"/>
              </w:rPr>
              <w:t>Updates for Patch 115.</w:t>
            </w:r>
            <w:r>
              <w:rPr>
                <w:rStyle w:val="Strong"/>
              </w:rPr>
              <w:t xml:space="preserve"> </w:t>
            </w:r>
            <w:r w:rsidRPr="00CC1E84">
              <w:t>J. Christensen, M. Turian, J. Kennedy.</w:t>
            </w:r>
          </w:p>
        </w:tc>
      </w:tr>
      <w:tr w:rsidR="00BB2DFD" w:rsidRPr="00CC1E84" w14:paraId="390FD54F" w14:textId="77777777" w:rsidTr="006A6F8C">
        <w:tc>
          <w:tcPr>
            <w:tcW w:w="927" w:type="pct"/>
          </w:tcPr>
          <w:p w14:paraId="5C8EE0A1" w14:textId="77777777" w:rsidR="00BB2DFD" w:rsidRPr="00CC1E84" w:rsidRDefault="00BB2DFD" w:rsidP="00CC1E84">
            <w:pPr>
              <w:pStyle w:val="aTable"/>
              <w:rPr>
                <w:rStyle w:val="Strong"/>
                <w:b w:val="0"/>
              </w:rPr>
            </w:pPr>
            <w:r w:rsidRPr="00CC1E84">
              <w:rPr>
                <w:rStyle w:val="Strong"/>
                <w:b w:val="0"/>
              </w:rPr>
              <w:t>Ju</w:t>
            </w:r>
            <w:r>
              <w:rPr>
                <w:rStyle w:val="Strong"/>
                <w:b w:val="0"/>
              </w:rPr>
              <w:t xml:space="preserve">n </w:t>
            </w:r>
            <w:r w:rsidRPr="00CC1E84">
              <w:rPr>
                <w:rStyle w:val="Strong"/>
                <w:b w:val="0"/>
              </w:rPr>
              <w:t>8 2010</w:t>
            </w:r>
          </w:p>
        </w:tc>
        <w:tc>
          <w:tcPr>
            <w:tcW w:w="537" w:type="pct"/>
          </w:tcPr>
          <w:p w14:paraId="704C7AFE" w14:textId="77777777" w:rsidR="00BB2DFD" w:rsidRPr="00CC1E84" w:rsidRDefault="00BB2DFD" w:rsidP="006A6F8C">
            <w:pPr>
              <w:pStyle w:val="aTable"/>
              <w:rPr>
                <w:rStyle w:val="Strong"/>
                <w:b w:val="0"/>
              </w:rPr>
            </w:pPr>
            <w:r w:rsidRPr="00CC1E84">
              <w:rPr>
                <w:rStyle w:val="Strong"/>
                <w:b w:val="0"/>
              </w:rPr>
              <w:t>8</w:t>
            </w:r>
          </w:p>
        </w:tc>
        <w:tc>
          <w:tcPr>
            <w:tcW w:w="3537" w:type="pct"/>
          </w:tcPr>
          <w:p w14:paraId="411761CD" w14:textId="77777777" w:rsidR="00BB2DFD" w:rsidRPr="00CC1E84" w:rsidRDefault="00BB2DFD">
            <w:pPr>
              <w:pStyle w:val="aTable"/>
              <w:rPr>
                <w:rStyle w:val="Strong"/>
              </w:rPr>
            </w:pPr>
            <w:r w:rsidRPr="00CC1E84">
              <w:rPr>
                <w:rStyle w:val="Strong"/>
                <w:b w:val="0"/>
              </w:rPr>
              <w:t>Updates for Patch 90</w:t>
            </w:r>
            <w:r w:rsidRPr="00CC1E84">
              <w:rPr>
                <w:rStyle w:val="Strong"/>
              </w:rPr>
              <w:t>.</w:t>
            </w:r>
            <w:r w:rsidRPr="00CC1E84">
              <w:t xml:space="preserve"> </w:t>
            </w:r>
            <w:bookmarkStart w:id="7" w:name="OLE_LINK5"/>
            <w:bookmarkStart w:id="8" w:name="OLE_LINK6"/>
            <w:r w:rsidRPr="00CC1E84">
              <w:t>J. Christensen, M. Turian, J. Kennedy.</w:t>
            </w:r>
            <w:bookmarkEnd w:id="7"/>
            <w:bookmarkEnd w:id="8"/>
          </w:p>
        </w:tc>
      </w:tr>
      <w:tr w:rsidR="00BB2DFD" w:rsidRPr="002020E1" w14:paraId="36E90C88" w14:textId="77777777" w:rsidTr="006A6F8C">
        <w:tc>
          <w:tcPr>
            <w:tcW w:w="927" w:type="pct"/>
          </w:tcPr>
          <w:p w14:paraId="2F76F764" w14:textId="77777777" w:rsidR="00BB2DFD" w:rsidRPr="002020E1" w:rsidRDefault="00BB2DFD" w:rsidP="00F17860">
            <w:pPr>
              <w:pStyle w:val="aTable"/>
              <w:rPr>
                <w:rStyle w:val="Strong"/>
                <w:b w:val="0"/>
              </w:rPr>
            </w:pPr>
            <w:r>
              <w:rPr>
                <w:rStyle w:val="Strong"/>
                <w:b w:val="0"/>
              </w:rPr>
              <w:t>Mar 31</w:t>
            </w:r>
            <w:r w:rsidRPr="002020E1">
              <w:rPr>
                <w:rStyle w:val="Strong"/>
                <w:b w:val="0"/>
              </w:rPr>
              <w:t xml:space="preserve"> 2010</w:t>
            </w:r>
          </w:p>
        </w:tc>
        <w:tc>
          <w:tcPr>
            <w:tcW w:w="537" w:type="pct"/>
          </w:tcPr>
          <w:p w14:paraId="01FD79F2" w14:textId="77777777" w:rsidR="00BB2DFD" w:rsidRPr="002020E1" w:rsidRDefault="00BB2DFD" w:rsidP="006A6F8C">
            <w:pPr>
              <w:pStyle w:val="aTable"/>
              <w:rPr>
                <w:rStyle w:val="Strong"/>
                <w:b w:val="0"/>
              </w:rPr>
            </w:pPr>
            <w:r w:rsidRPr="002020E1">
              <w:rPr>
                <w:rStyle w:val="Strong"/>
                <w:b w:val="0"/>
              </w:rPr>
              <w:t>7</w:t>
            </w:r>
          </w:p>
        </w:tc>
        <w:tc>
          <w:tcPr>
            <w:tcW w:w="3537" w:type="pct"/>
          </w:tcPr>
          <w:p w14:paraId="743BD862" w14:textId="77777777" w:rsidR="00BB2DFD" w:rsidRPr="002020E1" w:rsidRDefault="00BB2DFD">
            <w:pPr>
              <w:pStyle w:val="aTable"/>
              <w:rPr>
                <w:rStyle w:val="Strong"/>
                <w:b w:val="0"/>
              </w:rPr>
            </w:pPr>
            <w:r w:rsidRPr="002020E1">
              <w:rPr>
                <w:rStyle w:val="Strong"/>
                <w:b w:val="0"/>
              </w:rPr>
              <w:t>Corrections related to packaging issues with graphics and links</w:t>
            </w:r>
            <w:r>
              <w:rPr>
                <w:rStyle w:val="Strong"/>
                <w:b w:val="0"/>
              </w:rPr>
              <w:t>. J. Kennedy.</w:t>
            </w:r>
          </w:p>
        </w:tc>
      </w:tr>
      <w:tr w:rsidR="00BB2DFD" w14:paraId="7C43A3CF" w14:textId="77777777" w:rsidTr="006A6F8C">
        <w:tc>
          <w:tcPr>
            <w:tcW w:w="927" w:type="pct"/>
          </w:tcPr>
          <w:p w14:paraId="2592A196" w14:textId="77777777" w:rsidR="00BB2DFD" w:rsidRDefault="00BB2DFD" w:rsidP="007D108A">
            <w:pPr>
              <w:pStyle w:val="aTable"/>
            </w:pPr>
            <w:r>
              <w:t xml:space="preserve">Dec 10 2009 </w:t>
            </w:r>
          </w:p>
        </w:tc>
        <w:tc>
          <w:tcPr>
            <w:tcW w:w="537" w:type="pct"/>
          </w:tcPr>
          <w:p w14:paraId="054DCBB7" w14:textId="77777777" w:rsidR="00BB2DFD" w:rsidRDefault="00BB2DFD" w:rsidP="006A6F8C">
            <w:pPr>
              <w:pStyle w:val="aTable"/>
            </w:pPr>
            <w:r>
              <w:t>6</w:t>
            </w:r>
          </w:p>
        </w:tc>
        <w:tc>
          <w:tcPr>
            <w:tcW w:w="3537" w:type="pct"/>
          </w:tcPr>
          <w:p w14:paraId="148CE541" w14:textId="77777777" w:rsidR="00BB2DFD" w:rsidRPr="00D262EE" w:rsidRDefault="00BB2DFD" w:rsidP="00DE78E4">
            <w:pPr>
              <w:pStyle w:val="aTable"/>
            </w:pPr>
            <w:r>
              <w:t xml:space="preserve">Updates for Patch 101. </w:t>
            </w:r>
            <w:bookmarkStart w:id="9" w:name="OLE_LINK3"/>
            <w:bookmarkStart w:id="10" w:name="OLE_LINK4"/>
            <w:r>
              <w:t>J. Christensen, J. Kennedy.</w:t>
            </w:r>
            <w:bookmarkEnd w:id="9"/>
            <w:bookmarkEnd w:id="10"/>
          </w:p>
        </w:tc>
      </w:tr>
      <w:tr w:rsidR="00BB2DFD" w14:paraId="46DCA7DA" w14:textId="77777777" w:rsidTr="006A6F8C">
        <w:tc>
          <w:tcPr>
            <w:tcW w:w="927" w:type="pct"/>
          </w:tcPr>
          <w:p w14:paraId="49F03B0D" w14:textId="77777777" w:rsidR="00BB2DFD" w:rsidRDefault="00BB2DFD">
            <w:pPr>
              <w:pStyle w:val="aTable"/>
            </w:pPr>
            <w:r>
              <w:t>Dec 03 2007</w:t>
            </w:r>
          </w:p>
        </w:tc>
        <w:tc>
          <w:tcPr>
            <w:tcW w:w="537" w:type="pct"/>
          </w:tcPr>
          <w:p w14:paraId="20164F7F" w14:textId="77777777" w:rsidR="00BB2DFD" w:rsidRDefault="00BB2DFD" w:rsidP="006A6F8C">
            <w:pPr>
              <w:pStyle w:val="aTable"/>
            </w:pPr>
            <w:r>
              <w:t>5</w:t>
            </w:r>
          </w:p>
        </w:tc>
        <w:tc>
          <w:tcPr>
            <w:tcW w:w="3537" w:type="pct"/>
          </w:tcPr>
          <w:p w14:paraId="12F47296" w14:textId="77777777" w:rsidR="00BB2DFD" w:rsidRPr="00D262EE" w:rsidRDefault="00BB2DFD">
            <w:pPr>
              <w:pStyle w:val="aTable"/>
            </w:pPr>
            <w:r w:rsidRPr="00D262EE">
              <w:t xml:space="preserve">Remove non-essential p65 content. Reorganize </w:t>
            </w:r>
            <w:r w:rsidRPr="00D262EE">
              <w:rPr>
                <w:rStyle w:val="Emphasis"/>
              </w:rPr>
              <w:t xml:space="preserve">Surveying Exams </w:t>
            </w:r>
            <w:r w:rsidRPr="00D262EE">
              <w:t>section. Updates for Patch 76. A. McFarren, J. Christensen.</w:t>
            </w:r>
          </w:p>
        </w:tc>
      </w:tr>
      <w:tr w:rsidR="00BB2DFD" w14:paraId="73C38264" w14:textId="77777777" w:rsidTr="006A6F8C">
        <w:tc>
          <w:tcPr>
            <w:tcW w:w="927" w:type="pct"/>
          </w:tcPr>
          <w:p w14:paraId="1A203B5A" w14:textId="77777777" w:rsidR="00BB2DFD" w:rsidRDefault="00BB2DFD">
            <w:pPr>
              <w:pStyle w:val="aTable"/>
            </w:pPr>
            <w:r>
              <w:t>Feb 21 2007</w:t>
            </w:r>
          </w:p>
        </w:tc>
        <w:tc>
          <w:tcPr>
            <w:tcW w:w="537" w:type="pct"/>
          </w:tcPr>
          <w:p w14:paraId="6191A769" w14:textId="77777777" w:rsidR="00BB2DFD" w:rsidRDefault="00BB2DFD" w:rsidP="006A6F8C">
            <w:pPr>
              <w:pStyle w:val="aTable"/>
            </w:pPr>
            <w:r>
              <w:t>4</w:t>
            </w:r>
          </w:p>
        </w:tc>
        <w:tc>
          <w:tcPr>
            <w:tcW w:w="3537" w:type="pct"/>
          </w:tcPr>
          <w:p w14:paraId="2BD05E6F" w14:textId="77777777" w:rsidR="00BB2DFD" w:rsidRDefault="00BB2DFD">
            <w:pPr>
              <w:pStyle w:val="aTable"/>
            </w:pPr>
            <w:r>
              <w:t>Updates for Patch 65. A. McFarren, J. Christensen.</w:t>
            </w:r>
          </w:p>
        </w:tc>
      </w:tr>
      <w:tr w:rsidR="00BB2DFD" w14:paraId="05B2B851" w14:textId="77777777" w:rsidTr="006A6F8C">
        <w:tc>
          <w:tcPr>
            <w:tcW w:w="927" w:type="pct"/>
          </w:tcPr>
          <w:p w14:paraId="2E6E2DC4" w14:textId="77777777" w:rsidR="00BB2DFD" w:rsidRDefault="00BB2DFD">
            <w:pPr>
              <w:pStyle w:val="aTable"/>
            </w:pPr>
            <w:r>
              <w:t>April 3 2006</w:t>
            </w:r>
          </w:p>
        </w:tc>
        <w:tc>
          <w:tcPr>
            <w:tcW w:w="537" w:type="pct"/>
          </w:tcPr>
          <w:p w14:paraId="53DE805C" w14:textId="77777777" w:rsidR="00BB2DFD" w:rsidRDefault="00BB2DFD" w:rsidP="006A6F8C">
            <w:pPr>
              <w:pStyle w:val="aTable"/>
            </w:pPr>
            <w:r>
              <w:t>3</w:t>
            </w:r>
          </w:p>
        </w:tc>
        <w:tc>
          <w:tcPr>
            <w:tcW w:w="3537" w:type="pct"/>
          </w:tcPr>
          <w:p w14:paraId="19EF2031" w14:textId="77777777" w:rsidR="00BB2DFD" w:rsidRDefault="00BB2DFD">
            <w:pPr>
              <w:pStyle w:val="aTable"/>
            </w:pPr>
            <w:r>
              <w:t>Updated for release of Patch 18. A. McFarren, J. Christensen.</w:t>
            </w:r>
          </w:p>
        </w:tc>
      </w:tr>
      <w:tr w:rsidR="00BB2DFD" w14:paraId="5FCE16DE" w14:textId="77777777" w:rsidTr="006A6F8C">
        <w:tc>
          <w:tcPr>
            <w:tcW w:w="927" w:type="pct"/>
          </w:tcPr>
          <w:p w14:paraId="3455BDF7" w14:textId="77777777" w:rsidR="00BB2DFD" w:rsidRDefault="00BB2DFD">
            <w:pPr>
              <w:pStyle w:val="aTable"/>
            </w:pPr>
            <w:r>
              <w:t>Jun 20 2005</w:t>
            </w:r>
          </w:p>
        </w:tc>
        <w:tc>
          <w:tcPr>
            <w:tcW w:w="537" w:type="pct"/>
          </w:tcPr>
          <w:p w14:paraId="58656B98" w14:textId="77777777" w:rsidR="00BB2DFD" w:rsidRDefault="00BB2DFD" w:rsidP="006A6F8C">
            <w:pPr>
              <w:pStyle w:val="aTable"/>
            </w:pPr>
            <w:r>
              <w:t>2</w:t>
            </w:r>
          </w:p>
        </w:tc>
        <w:tc>
          <w:tcPr>
            <w:tcW w:w="3537" w:type="pct"/>
          </w:tcPr>
          <w:p w14:paraId="45DD8F45" w14:textId="77777777" w:rsidR="00BB2DFD" w:rsidRDefault="00BB2DFD">
            <w:pPr>
              <w:pStyle w:val="aTable"/>
            </w:pPr>
            <w:r>
              <w:t>Pre-alpha draft. A. McFarren, J. Christensen.</w:t>
            </w:r>
          </w:p>
        </w:tc>
      </w:tr>
      <w:tr w:rsidR="00BB2DFD" w14:paraId="77BFA348" w14:textId="77777777" w:rsidTr="006A6F8C">
        <w:tc>
          <w:tcPr>
            <w:tcW w:w="927" w:type="pct"/>
          </w:tcPr>
          <w:p w14:paraId="00502376" w14:textId="77777777" w:rsidR="00BB2DFD" w:rsidRDefault="00BB2DFD">
            <w:pPr>
              <w:pStyle w:val="aTable"/>
            </w:pPr>
            <w:r>
              <w:t>May 23 2005</w:t>
            </w:r>
          </w:p>
        </w:tc>
        <w:tc>
          <w:tcPr>
            <w:tcW w:w="537" w:type="pct"/>
          </w:tcPr>
          <w:p w14:paraId="1D6D0D0F" w14:textId="77777777" w:rsidR="00BB2DFD" w:rsidRDefault="00BB2DFD" w:rsidP="006A6F8C">
            <w:pPr>
              <w:pStyle w:val="aTable"/>
            </w:pPr>
            <w:r>
              <w:t>1</w:t>
            </w:r>
          </w:p>
        </w:tc>
        <w:tc>
          <w:tcPr>
            <w:tcW w:w="3537" w:type="pct"/>
          </w:tcPr>
          <w:p w14:paraId="7B9AABD9" w14:textId="77777777" w:rsidR="00BB2DFD" w:rsidRDefault="00BB2DFD">
            <w:pPr>
              <w:pStyle w:val="aTable"/>
            </w:pPr>
            <w:r>
              <w:t>VEHU draft. A. McFarren, J. Christensen.</w:t>
            </w:r>
          </w:p>
        </w:tc>
      </w:tr>
      <w:bookmarkEnd w:id="6"/>
    </w:tbl>
    <w:p w14:paraId="0DE80050" w14:textId="77777777" w:rsidR="00282894" w:rsidRDefault="00282894">
      <w:pPr>
        <w:pStyle w:val="aNorm"/>
      </w:pPr>
    </w:p>
    <w:p w14:paraId="1860B9FB" w14:textId="77777777" w:rsidR="002F7AC2" w:rsidRDefault="002F7AC2">
      <w:pPr>
        <w:pStyle w:val="aNorm"/>
        <w:sectPr w:rsidR="002F7AC2" w:rsidSect="002F7AC2">
          <w:headerReference w:type="even" r:id="rId13"/>
          <w:headerReference w:type="default" r:id="rId14"/>
          <w:footerReference w:type="even" r:id="rId15"/>
          <w:footerReference w:type="default" r:id="rId16"/>
          <w:headerReference w:type="first" r:id="rId17"/>
          <w:footerReference w:type="first" r:id="rId18"/>
          <w:footnotePr>
            <w:numFmt w:val="chicago"/>
            <w:numRestart w:val="eachPage"/>
          </w:footnotePr>
          <w:pgSz w:w="12240" w:h="15840" w:code="1"/>
          <w:pgMar w:top="1440" w:right="1800" w:bottom="1440" w:left="1800" w:header="720" w:footer="720" w:gutter="0"/>
          <w:pgNumType w:fmt="lowerRoman"/>
          <w:cols w:space="720"/>
          <w:titlePg/>
          <w:docGrid w:linePitch="360"/>
        </w:sectPr>
      </w:pPr>
    </w:p>
    <w:p w14:paraId="51CB9F82" w14:textId="77777777" w:rsidR="00AB04FA" w:rsidRDefault="00B41819">
      <w:pPr>
        <w:pStyle w:val="Heading1"/>
      </w:pPr>
      <w:bookmarkStart w:id="13" w:name="_Toc104284930"/>
      <w:bookmarkStart w:id="14" w:name="_Toc107030680"/>
      <w:bookmarkStart w:id="15" w:name="_Toc109801682"/>
      <w:bookmarkStart w:id="16" w:name="_Toc112478970"/>
      <w:bookmarkStart w:id="17" w:name="_Toc114630661"/>
      <w:bookmarkStart w:id="18" w:name="_Toc117391462"/>
      <w:bookmarkStart w:id="19" w:name="_Toc126729016"/>
      <w:bookmarkStart w:id="20" w:name="_Ref149121732"/>
      <w:bookmarkStart w:id="21" w:name="_Toc184521033"/>
      <w:bookmarkStart w:id="22" w:name="_Toc508192121"/>
      <w:r>
        <w:rPr>
          <w:noProof/>
        </w:rPr>
        <w:lastRenderedPageBreak/>
        <mc:AlternateContent>
          <mc:Choice Requires="wps">
            <w:drawing>
              <wp:anchor distT="0" distB="0" distL="114300" distR="114300" simplePos="0" relativeHeight="251644416" behindDoc="0" locked="1" layoutInCell="1" allowOverlap="1" wp14:anchorId="1976EF54" wp14:editId="02C83008">
                <wp:simplePos x="0" y="0"/>
                <wp:positionH relativeFrom="column">
                  <wp:posOffset>4286250</wp:posOffset>
                </wp:positionH>
                <wp:positionV relativeFrom="paragraph">
                  <wp:posOffset>-571500</wp:posOffset>
                </wp:positionV>
                <wp:extent cx="1314450" cy="342900"/>
                <wp:effectExtent l="0" t="0" r="0" b="0"/>
                <wp:wrapSquare wrapText="left"/>
                <wp:docPr id="122" name="Rectangle 3"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E6700B" id="Rectangle 3" o:spid="_x0000_s1026" alt="image here only for formatting purposes" style="position:absolute;margin-left:337.5pt;margin-top:-45pt;width:103.5pt;height:2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" stroked="f">
                <w10:wrap type="square" side="left"/>
                <w10:anchorlock/>
              </v:rect>
            </w:pict>
          </mc:Fallback>
        </mc:AlternateContent>
      </w:r>
      <w:r w:rsidR="00AB04FA">
        <w:t>Introduction</w:t>
      </w:r>
      <w:bookmarkEnd w:id="13"/>
      <w:bookmarkEnd w:id="14"/>
      <w:bookmarkEnd w:id="15"/>
      <w:bookmarkEnd w:id="16"/>
      <w:bookmarkEnd w:id="17"/>
      <w:bookmarkEnd w:id="18"/>
      <w:bookmarkEnd w:id="19"/>
      <w:bookmarkEnd w:id="20"/>
      <w:bookmarkEnd w:id="21"/>
      <w:bookmarkEnd w:id="22"/>
    </w:p>
    <w:p w14:paraId="0BB32974" w14:textId="77777777" w:rsidR="00AB04FA" w:rsidRDefault="00AB04FA">
      <w:pPr>
        <w:pStyle w:val="aNorm"/>
      </w:pPr>
      <w:r>
        <w:t xml:space="preserve">This document is intended </w:t>
      </w:r>
      <w:r w:rsidR="000C5380">
        <w:t xml:space="preserve">for radiologists and clinicians </w:t>
      </w:r>
      <w:r w:rsidR="00CF5C63">
        <w:t xml:space="preserve">who </w:t>
      </w:r>
      <w:r>
        <w:t>use the VistARad diagnostic workstation.</w:t>
      </w:r>
      <w:r w:rsidR="004E7201">
        <w:t xml:space="preserve"> </w:t>
      </w:r>
      <w:r w:rsidR="00867F08">
        <w:t>I</w:t>
      </w:r>
      <w:r>
        <w:t xml:space="preserve">nformation </w:t>
      </w:r>
      <w:r w:rsidR="00867F08">
        <w:t xml:space="preserve">is included for new users </w:t>
      </w:r>
      <w:r>
        <w:t>about how to use key VistARad features.</w:t>
      </w:r>
      <w:r w:rsidR="004E7201">
        <w:t xml:space="preserve"> </w:t>
      </w:r>
      <w:r w:rsidR="00867F08">
        <w:t xml:space="preserve">For returning </w:t>
      </w:r>
      <w:r>
        <w:t>users</w:t>
      </w:r>
      <w:r w:rsidR="00867F08">
        <w:t xml:space="preserve">, </w:t>
      </w:r>
      <w:r>
        <w:t>a summary of changes in the most recent VistARad patch</w:t>
      </w:r>
      <w:r w:rsidR="00867F08">
        <w:t xml:space="preserve"> is provided</w:t>
      </w:r>
      <w:r>
        <w:t xml:space="preserve">, </w:t>
      </w:r>
      <w:r w:rsidR="00867F08">
        <w:t xml:space="preserve">with </w:t>
      </w:r>
      <w:r>
        <w:t>an explanation of how those changes affect existing VistARad features.</w:t>
      </w:r>
    </w:p>
    <w:p w14:paraId="7349F7D7" w14:textId="77777777" w:rsidR="00AB04FA" w:rsidRDefault="00AB04FA">
      <w:pPr>
        <w:pStyle w:val="aNorm"/>
      </w:pPr>
      <w:r>
        <w:t>It is assumed that:</w:t>
      </w:r>
    </w:p>
    <w:p w14:paraId="77B5F5DA" w14:textId="77777777" w:rsidR="00AB04FA" w:rsidRPr="008352B8" w:rsidRDefault="00D57429">
      <w:pPr>
        <w:pStyle w:val="aNormSnug"/>
        <w:numPr>
          <w:ilvl w:val="0"/>
          <w:numId w:val="13"/>
        </w:numPr>
      </w:pPr>
      <w:r w:rsidRPr="008352B8">
        <w:t xml:space="preserve">You </w:t>
      </w:r>
      <w:r w:rsidR="00AB04FA" w:rsidRPr="008352B8">
        <w:t>are familiar with the Windows environment.</w:t>
      </w:r>
    </w:p>
    <w:p w14:paraId="1AA5AB0D" w14:textId="77777777" w:rsidR="00AB04FA" w:rsidRDefault="00AB04FA">
      <w:pPr>
        <w:pStyle w:val="aNormSnug"/>
        <w:numPr>
          <w:ilvl w:val="0"/>
          <w:numId w:val="13"/>
        </w:numPr>
      </w:pPr>
      <w:r w:rsidRPr="008352B8">
        <w:t xml:space="preserve">The client is installed </w:t>
      </w:r>
      <w:r w:rsidR="008352B8">
        <w:t xml:space="preserve">either </w:t>
      </w:r>
      <w:r w:rsidRPr="008352B8">
        <w:t xml:space="preserve">on a Windows </w:t>
      </w:r>
      <w:r w:rsidR="00BB3D6B" w:rsidRPr="008352B8">
        <w:t>XP-</w:t>
      </w:r>
      <w:r w:rsidR="00BB3D6B">
        <w:t xml:space="preserve">based </w:t>
      </w:r>
      <w:r w:rsidR="008352B8">
        <w:t xml:space="preserve">or a Windows 7-based </w:t>
      </w:r>
      <w:r w:rsidR="00BB3D6B">
        <w:t xml:space="preserve">diagnostic workstation, and the </w:t>
      </w:r>
      <w:r>
        <w:t>KIDS is installed</w:t>
      </w:r>
      <w:r w:rsidR="00792B5A">
        <w:t xml:space="preserve"> </w:t>
      </w:r>
      <w:r>
        <w:t>on the VistA Host.</w:t>
      </w:r>
    </w:p>
    <w:p w14:paraId="609FD921" w14:textId="77777777" w:rsidR="009E68C9" w:rsidRDefault="009E68C9">
      <w:pPr>
        <w:pStyle w:val="aNormSnug"/>
        <w:numPr>
          <w:ilvl w:val="0"/>
          <w:numId w:val="13"/>
        </w:numPr>
      </w:pPr>
      <w:r>
        <w:t>IE 11 is installed.</w:t>
      </w:r>
    </w:p>
    <w:p w14:paraId="6F59A4CC" w14:textId="77777777" w:rsidR="00AB04FA" w:rsidRDefault="00AB04FA">
      <w:pPr>
        <w:pStyle w:val="aNorm"/>
        <w:numPr>
          <w:ilvl w:val="0"/>
          <w:numId w:val="21"/>
        </w:numPr>
      </w:pPr>
      <w:r>
        <w:t>Appropriate test exams are available.</w:t>
      </w:r>
    </w:p>
    <w:p w14:paraId="5D140FD5" w14:textId="77777777" w:rsidR="00AB04FA" w:rsidRDefault="00AB04FA" w:rsidP="00BB3D6B">
      <w:pPr>
        <w:pStyle w:val="Heading2"/>
        <w:spacing w:before="180"/>
      </w:pPr>
      <w:bookmarkStart w:id="23" w:name="_Toc104284932"/>
      <w:bookmarkStart w:id="24" w:name="_Toc107030682"/>
      <w:bookmarkStart w:id="25" w:name="_Toc109801684"/>
      <w:bookmarkStart w:id="26" w:name="_Toc112478972"/>
      <w:bookmarkStart w:id="27" w:name="_Toc114630663"/>
      <w:bookmarkStart w:id="28" w:name="_Toc117391464"/>
      <w:bookmarkStart w:id="29" w:name="_Toc126729018"/>
      <w:bookmarkStart w:id="30" w:name="_Toc184521034"/>
      <w:bookmarkStart w:id="31" w:name="_Toc508192122"/>
      <w:r>
        <w:t>Terms of Use</w:t>
      </w:r>
      <w:bookmarkEnd w:id="23"/>
      <w:bookmarkEnd w:id="24"/>
      <w:bookmarkEnd w:id="25"/>
      <w:bookmarkEnd w:id="26"/>
      <w:bookmarkEnd w:id="27"/>
      <w:bookmarkEnd w:id="28"/>
      <w:bookmarkEnd w:id="29"/>
      <w:bookmarkEnd w:id="30"/>
      <w:bookmarkEnd w:id="31"/>
    </w:p>
    <w:p w14:paraId="65B0439B" w14:textId="77777777" w:rsidR="00AB04FA" w:rsidRDefault="0008063D">
      <w:pPr>
        <w:pStyle w:val="aNorm"/>
      </w:pPr>
      <w:r>
        <w:t>U</w:t>
      </w:r>
      <w:r w:rsidR="00AB04FA">
        <w:t>se of the VistARad diagnostic workstation is subject to the following provisions:</w:t>
      </w:r>
    </w:p>
    <w:tbl>
      <w:tblPr>
        <w:tblW w:w="7920" w:type="dxa"/>
        <w:tblInd w:w="648" w:type="dxa"/>
        <w:tblLook w:val="01E0" w:firstRow="1" w:lastRow="1" w:firstColumn="1" w:lastColumn="1" w:noHBand="0" w:noVBand="0"/>
      </w:tblPr>
      <w:tblGrid>
        <w:gridCol w:w="749"/>
        <w:gridCol w:w="7171"/>
      </w:tblGrid>
      <w:tr w:rsidR="00AB04FA" w:rsidRPr="0099662B" w14:paraId="6A01B383" w14:textId="77777777">
        <w:tc>
          <w:tcPr>
            <w:tcW w:w="0" w:type="auto"/>
          </w:tcPr>
          <w:p w14:paraId="361E7A5C" w14:textId="77777777" w:rsidR="00AB04FA" w:rsidRPr="00826E37" w:rsidRDefault="00B41819">
            <w:pPr>
              <w:pStyle w:val="aTable"/>
            </w:pPr>
            <w:r>
              <w:rPr>
                <w:noProof/>
                <w:position w:val="-6"/>
                <w:szCs w:val="22"/>
              </w:rPr>
              <w:drawing>
                <wp:inline distT="0" distB="0" distL="0" distR="0" wp14:anchorId="54E74419" wp14:editId="472C5ED5">
                  <wp:extent cx="299720" cy="278130"/>
                  <wp:effectExtent l="0" t="0" r="5080" b="7620"/>
                  <wp:docPr id="2" name="Picture 2" descr="Warning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rning graph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720" cy="278130"/>
                          </a:xfrm>
                          <a:prstGeom prst="rect">
                            <a:avLst/>
                          </a:prstGeom>
                          <a:noFill/>
                          <a:ln>
                            <a:noFill/>
                          </a:ln>
                        </pic:spPr>
                      </pic:pic>
                    </a:graphicData>
                  </a:graphic>
                </wp:inline>
              </w:drawing>
            </w:r>
            <w:bookmarkStart w:id="32" w:name="_WWID10000292"/>
            <w:bookmarkEnd w:id="32"/>
          </w:p>
        </w:tc>
        <w:tc>
          <w:tcPr>
            <w:tcW w:w="7171" w:type="dxa"/>
          </w:tcPr>
          <w:p w14:paraId="4A48E839" w14:textId="77777777" w:rsidR="00AB04FA" w:rsidRDefault="00AB04FA">
            <w:pPr>
              <w:pStyle w:val="aTable"/>
            </w:pPr>
            <w:r>
              <w:t>Caution: Federal law restricts this device to use by or on the order of either a licensed practitioner or persons lawfully engaged in the manufacture or distribution of the product.</w:t>
            </w:r>
            <w:bookmarkStart w:id="33" w:name="_WWID10000293"/>
            <w:bookmarkEnd w:id="33"/>
          </w:p>
        </w:tc>
        <w:bookmarkStart w:id="34" w:name="_WWID10000294"/>
        <w:bookmarkEnd w:id="34"/>
      </w:tr>
      <w:tr w:rsidR="00AB04FA" w14:paraId="31201D31" w14:textId="77777777">
        <w:tc>
          <w:tcPr>
            <w:tcW w:w="0" w:type="auto"/>
          </w:tcPr>
          <w:p w14:paraId="5E509C81" w14:textId="77777777" w:rsidR="00AB04FA" w:rsidRPr="00826E37" w:rsidRDefault="00B41819">
            <w:pPr>
              <w:pStyle w:val="aTable"/>
            </w:pPr>
            <w:bookmarkStart w:id="35" w:name="_WWID10000295"/>
            <w:bookmarkEnd w:id="35"/>
            <w:r>
              <w:rPr>
                <w:noProof/>
                <w:position w:val="-6"/>
                <w:szCs w:val="22"/>
              </w:rPr>
              <w:drawing>
                <wp:inline distT="0" distB="0" distL="0" distR="0" wp14:anchorId="0C3EE381" wp14:editId="63AA8256">
                  <wp:extent cx="307340" cy="270510"/>
                  <wp:effectExtent l="0" t="0" r="0" b="0"/>
                  <wp:docPr id="3" name="Picture 3" descr="Warning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rning graph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340" cy="270510"/>
                          </a:xfrm>
                          <a:prstGeom prst="rect">
                            <a:avLst/>
                          </a:prstGeom>
                          <a:noFill/>
                          <a:ln>
                            <a:noFill/>
                          </a:ln>
                        </pic:spPr>
                      </pic:pic>
                    </a:graphicData>
                  </a:graphic>
                </wp:inline>
              </w:drawing>
            </w:r>
          </w:p>
        </w:tc>
        <w:tc>
          <w:tcPr>
            <w:tcW w:w="7171" w:type="dxa"/>
          </w:tcPr>
          <w:p w14:paraId="5590DAA0" w14:textId="77777777" w:rsidR="00AB04FA" w:rsidRDefault="00AB04FA">
            <w:pPr>
              <w:pStyle w:val="aTable"/>
            </w:pPr>
            <w:r>
              <w:t xml:space="preserve">No modifications may be made to the VistARad diagnostic workstation without the express written consent of </w:t>
            </w:r>
            <w:r w:rsidRPr="00A05A19">
              <w:t xml:space="preserve">the </w:t>
            </w:r>
            <w:r>
              <w:t>VistA</w:t>
            </w:r>
            <w:r w:rsidRPr="00A05A19">
              <w:t xml:space="preserve"> Imaging National Project Manager. </w:t>
            </w:r>
            <w:bookmarkStart w:id="36" w:name="_WWID10000296"/>
            <w:bookmarkEnd w:id="36"/>
          </w:p>
        </w:tc>
        <w:bookmarkStart w:id="37" w:name="_WWID10000297"/>
        <w:bookmarkEnd w:id="37"/>
      </w:tr>
      <w:tr w:rsidR="00AB04FA" w14:paraId="4D747048" w14:textId="77777777">
        <w:tc>
          <w:tcPr>
            <w:tcW w:w="0" w:type="auto"/>
          </w:tcPr>
          <w:p w14:paraId="380CBE50" w14:textId="77777777" w:rsidR="00AB04FA" w:rsidRPr="00826E37" w:rsidRDefault="00B41819">
            <w:pPr>
              <w:pStyle w:val="aTable"/>
            </w:pPr>
            <w:bookmarkStart w:id="38" w:name="_WWID10000298"/>
            <w:bookmarkEnd w:id="38"/>
            <w:r>
              <w:rPr>
                <w:noProof/>
                <w:position w:val="-6"/>
                <w:szCs w:val="22"/>
              </w:rPr>
              <w:drawing>
                <wp:inline distT="0" distB="0" distL="0" distR="0" wp14:anchorId="1F56F91B" wp14:editId="669F4ECF">
                  <wp:extent cx="307340" cy="270510"/>
                  <wp:effectExtent l="0" t="0" r="0" b="0"/>
                  <wp:docPr id="4" name="Picture 4" descr="Warning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rning graph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340" cy="270510"/>
                          </a:xfrm>
                          <a:prstGeom prst="rect">
                            <a:avLst/>
                          </a:prstGeom>
                          <a:noFill/>
                          <a:ln>
                            <a:noFill/>
                          </a:ln>
                        </pic:spPr>
                      </pic:pic>
                    </a:graphicData>
                  </a:graphic>
                </wp:inline>
              </w:drawing>
            </w:r>
          </w:p>
        </w:tc>
        <w:tc>
          <w:tcPr>
            <w:tcW w:w="7171" w:type="dxa"/>
          </w:tcPr>
          <w:p w14:paraId="5BEDD0E9" w14:textId="77777777" w:rsidR="00AB04FA" w:rsidRDefault="00AB04FA">
            <w:pPr>
              <w:pStyle w:val="aTable"/>
            </w:pPr>
            <w:r>
              <w:t>The Food and Drug Administration classifies the VistARad software as a medical device. Modifications to the VistARad diagnostic workstation, such as the installation of unapproved software, will adulterate the medical device. The use of an adulterated medical device violates US federal law (21CFR820).</w:t>
            </w:r>
            <w:bookmarkStart w:id="39" w:name="_WWID10000299"/>
            <w:bookmarkEnd w:id="39"/>
          </w:p>
        </w:tc>
        <w:bookmarkStart w:id="40" w:name="_WWID10000300"/>
        <w:bookmarkEnd w:id="40"/>
      </w:tr>
      <w:tr w:rsidR="00AB04FA" w14:paraId="753FFD3F" w14:textId="77777777">
        <w:tc>
          <w:tcPr>
            <w:tcW w:w="0" w:type="auto"/>
          </w:tcPr>
          <w:p w14:paraId="07045ABE" w14:textId="77777777" w:rsidR="00AB04FA" w:rsidRPr="00826E37" w:rsidRDefault="00B41819">
            <w:pPr>
              <w:pStyle w:val="aTable"/>
            </w:pPr>
            <w:bookmarkStart w:id="41" w:name="_WWID10000301"/>
            <w:bookmarkEnd w:id="41"/>
            <w:r>
              <w:rPr>
                <w:noProof/>
                <w:position w:val="-6"/>
                <w:szCs w:val="22"/>
              </w:rPr>
              <w:drawing>
                <wp:inline distT="0" distB="0" distL="0" distR="0" wp14:anchorId="089F386A" wp14:editId="5F43EC7C">
                  <wp:extent cx="307340" cy="270510"/>
                  <wp:effectExtent l="0" t="0" r="0" b="0"/>
                  <wp:docPr id="5" name="Picture 5" descr="Warning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rning graph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340" cy="270510"/>
                          </a:xfrm>
                          <a:prstGeom prst="rect">
                            <a:avLst/>
                          </a:prstGeom>
                          <a:noFill/>
                          <a:ln>
                            <a:noFill/>
                          </a:ln>
                        </pic:spPr>
                      </pic:pic>
                    </a:graphicData>
                  </a:graphic>
                </wp:inline>
              </w:drawing>
            </w:r>
          </w:p>
        </w:tc>
        <w:tc>
          <w:tcPr>
            <w:tcW w:w="7171" w:type="dxa"/>
          </w:tcPr>
          <w:p w14:paraId="4D19E3AB" w14:textId="77777777" w:rsidR="00AB04FA" w:rsidRDefault="004B766C">
            <w:pPr>
              <w:pStyle w:val="aTable"/>
            </w:pPr>
            <w:r w:rsidRPr="0098064A">
              <w:t>Image presentation quality depends on monitor resolution, and on regular monitor testing and calibration</w:t>
            </w:r>
            <w:r>
              <w:t xml:space="preserve"> to </w:t>
            </w:r>
            <w:r w:rsidRPr="0098064A">
              <w:t xml:space="preserve">correct for display degradation over time. It is the responsibility of the clinical practitioner to </w:t>
            </w:r>
            <w:r>
              <w:t xml:space="preserve">determine if </w:t>
            </w:r>
            <w:r w:rsidRPr="0098064A">
              <w:t>images presented on a VistARad workstation are of sufficient quality for clinical interpretation. Any concerns regarding monitor resolution or calibration should be reported immediately to the Imaging Coordinator before interpretation is performed.</w:t>
            </w:r>
            <w:bookmarkStart w:id="42" w:name="_WWID10000303"/>
            <w:bookmarkEnd w:id="42"/>
          </w:p>
        </w:tc>
        <w:bookmarkStart w:id="43" w:name="_WWID10000304"/>
        <w:bookmarkEnd w:id="43"/>
      </w:tr>
    </w:tbl>
    <w:p w14:paraId="32E349D5" w14:textId="77777777" w:rsidR="00AB04FA" w:rsidRDefault="00AB04FA" w:rsidP="00BB3D6B">
      <w:pPr>
        <w:pStyle w:val="Heading2"/>
        <w:spacing w:before="180"/>
      </w:pPr>
      <w:bookmarkStart w:id="44" w:name="_Toc104284933"/>
      <w:bookmarkStart w:id="45" w:name="_Toc107030683"/>
      <w:bookmarkStart w:id="46" w:name="_Toc109801685"/>
      <w:bookmarkStart w:id="47" w:name="_Toc112478973"/>
      <w:bookmarkStart w:id="48" w:name="_Toc114630664"/>
      <w:bookmarkStart w:id="49" w:name="_Toc117391465"/>
      <w:bookmarkStart w:id="50" w:name="_Toc126729019"/>
      <w:bookmarkStart w:id="51" w:name="_Toc184521035"/>
      <w:bookmarkStart w:id="52" w:name="_Toc508192123"/>
      <w:r>
        <w:t>Getting Help</w:t>
      </w:r>
      <w:bookmarkEnd w:id="44"/>
      <w:bookmarkEnd w:id="45"/>
      <w:bookmarkEnd w:id="46"/>
      <w:bookmarkEnd w:id="47"/>
      <w:bookmarkEnd w:id="48"/>
      <w:bookmarkEnd w:id="49"/>
      <w:bookmarkEnd w:id="50"/>
      <w:bookmarkEnd w:id="51"/>
      <w:bookmarkEnd w:id="52"/>
    </w:p>
    <w:p w14:paraId="5494323D" w14:textId="77777777" w:rsidR="00AB04FA" w:rsidRDefault="009E1C52" w:rsidP="004B766C">
      <w:pPr>
        <w:pStyle w:val="aNorm"/>
        <w:keepLines/>
      </w:pPr>
      <w:r>
        <w:t xml:space="preserve">If you encounter any problems using VistARad, contact your local Imaging Coordinator or support staff. If the problem cannot be resolved locally, use </w:t>
      </w:r>
      <w:r w:rsidR="00EA16AC">
        <w:t xml:space="preserve">CA Service Desk Manager (SDM) </w:t>
      </w:r>
      <w:r>
        <w:t xml:space="preserve">to place a service request, or </w:t>
      </w:r>
      <w:r w:rsidR="0008063D">
        <w:t>contact CPS (Clinical Product Support</w:t>
      </w:r>
      <w:r w:rsidR="0008063D" w:rsidRPr="00EA16AC">
        <w:t>)</w:t>
      </w:r>
      <w:r w:rsidR="00772C8B" w:rsidRPr="00EA16AC">
        <w:t xml:space="preserve"> </w:t>
      </w:r>
      <w:r w:rsidRPr="00FD2848">
        <w:t xml:space="preserve">at </w:t>
      </w:r>
      <w:r w:rsidR="00EA16AC" w:rsidRPr="006D30ED">
        <w:rPr>
          <w:color w:val="000000"/>
        </w:rPr>
        <w:t>1-855-</w:t>
      </w:r>
      <w:r w:rsidR="005F6898">
        <w:rPr>
          <w:color w:val="000000"/>
        </w:rPr>
        <w:t>673</w:t>
      </w:r>
      <w:r w:rsidR="00EA16AC" w:rsidRPr="006D30ED">
        <w:rPr>
          <w:color w:val="000000"/>
        </w:rPr>
        <w:t>-4357, option 4</w:t>
      </w:r>
      <w:r>
        <w:t>.</w:t>
      </w:r>
    </w:p>
    <w:p w14:paraId="54584166" w14:textId="77777777" w:rsidR="00BB3D6B" w:rsidRPr="0070468B" w:rsidRDefault="00BB3D6B">
      <w:pPr>
        <w:pStyle w:val="aNorm"/>
        <w:sectPr w:rsidR="00BB3D6B" w:rsidRPr="0070468B" w:rsidSect="0042555D">
          <w:footnotePr>
            <w:numFmt w:val="chicago"/>
            <w:numRestart w:val="eachPage"/>
          </w:footnotePr>
          <w:pgSz w:w="12240" w:h="15840" w:code="1"/>
          <w:pgMar w:top="1440" w:right="1800" w:bottom="1440" w:left="1800" w:header="720" w:footer="720" w:gutter="0"/>
          <w:pgNumType w:start="1"/>
          <w:cols w:space="720"/>
          <w:titlePg/>
          <w:docGrid w:linePitch="360"/>
        </w:sectPr>
      </w:pPr>
    </w:p>
    <w:p w14:paraId="58D1CDD4" w14:textId="77777777" w:rsidR="0008063D" w:rsidRDefault="00B41819">
      <w:pPr>
        <w:pStyle w:val="Heading1"/>
        <w:keepNext w:val="0"/>
      </w:pPr>
      <w:bookmarkStart w:id="53" w:name="_Toc126729020"/>
      <w:bookmarkStart w:id="54" w:name="_Toc184521036"/>
      <w:bookmarkStart w:id="55" w:name="_Ref256778758"/>
      <w:bookmarkStart w:id="56" w:name="_Toc508192124"/>
      <w:bookmarkStart w:id="57" w:name="_Ref103649495"/>
      <w:r>
        <w:rPr>
          <w:noProof/>
        </w:rPr>
        <w:lastRenderedPageBreak/>
        <mc:AlternateContent>
          <mc:Choice Requires="wps">
            <w:drawing>
              <wp:anchor distT="0" distB="0" distL="114300" distR="114300" simplePos="0" relativeHeight="251645440" behindDoc="0" locked="1" layoutInCell="1" allowOverlap="1" wp14:anchorId="4BD430CE" wp14:editId="26612DEC">
                <wp:simplePos x="0" y="0"/>
                <wp:positionH relativeFrom="column">
                  <wp:posOffset>3975735</wp:posOffset>
                </wp:positionH>
                <wp:positionV relativeFrom="paragraph">
                  <wp:posOffset>-563245</wp:posOffset>
                </wp:positionV>
                <wp:extent cx="1600200" cy="342900"/>
                <wp:effectExtent l="3810" t="0" r="0" b="1270"/>
                <wp:wrapSquare wrapText="left"/>
                <wp:docPr id="121" name="Rectangle 4"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555BB" id="Rectangle 4" o:spid="_x0000_s1026" alt="image here only for formatting purposes" style="position:absolute;margin-left:313.05pt;margin-top:-44.35pt;width:126pt;height:2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" stroked="f">
                <w10:wrap type="square" side="left"/>
                <w10:anchorlock/>
              </v:rect>
            </w:pict>
          </mc:Fallback>
        </mc:AlternateContent>
      </w:r>
      <w:r w:rsidR="00AB04FA">
        <w:t>Getting Started</w:t>
      </w:r>
      <w:bookmarkEnd w:id="53"/>
      <w:bookmarkEnd w:id="54"/>
      <w:bookmarkEnd w:id="55"/>
      <w:bookmarkEnd w:id="56"/>
    </w:p>
    <w:p w14:paraId="03D22DD0" w14:textId="77777777" w:rsidR="00AB04FA" w:rsidRDefault="00AB04FA">
      <w:pPr>
        <w:pStyle w:val="Heading2"/>
      </w:pPr>
      <w:bookmarkStart w:id="58" w:name="_Toc184521037"/>
      <w:bookmarkStart w:id="59" w:name="_Toc508192125"/>
      <w:r>
        <w:t>New Users</w:t>
      </w:r>
      <w:bookmarkEnd w:id="58"/>
      <w:bookmarkEnd w:id="59"/>
    </w:p>
    <w:p w14:paraId="31343857" w14:textId="77777777" w:rsidR="00AB04FA" w:rsidRDefault="004E7201">
      <w:pPr>
        <w:pStyle w:val="aNorm"/>
      </w:pPr>
      <w:r>
        <w:t xml:space="preserve">To learn how to use VistARad for basic exam interpretation, </w:t>
      </w:r>
      <w:r w:rsidR="0008063D">
        <w:t xml:space="preserve">review the </w:t>
      </w:r>
      <w:r w:rsidR="00FA23A8">
        <w:t xml:space="preserve">Basic Workflow </w:t>
      </w:r>
      <w:r w:rsidR="0008063D">
        <w:t xml:space="preserve">topics listed </w:t>
      </w:r>
      <w:r w:rsidR="00FA23A8">
        <w:t>below</w:t>
      </w:r>
      <w:r w:rsidR="0008063D">
        <w:t>.</w:t>
      </w:r>
      <w:r w:rsidR="00772C8B">
        <w:t xml:space="preserve"> </w:t>
      </w:r>
      <w:r w:rsidR="0008063D">
        <w:t>For information about speeding up and fine-tuning interpretation, review the topic</w:t>
      </w:r>
      <w:r w:rsidR="0053568E">
        <w:t>s</w:t>
      </w:r>
      <w:r w:rsidR="0008063D">
        <w:t xml:space="preserve"> listed unde</w:t>
      </w:r>
      <w:r w:rsidR="00FA23A8">
        <w:t>r Workflow Refinements</w:t>
      </w:r>
      <w:r w:rsidR="0008063D">
        <w:t>.</w:t>
      </w:r>
    </w:p>
    <w:tbl>
      <w:tblPr>
        <w:tblW w:w="7784" w:type="dxa"/>
        <w:tblInd w:w="835" w:type="dxa"/>
        <w:tblBorders>
          <w:top w:val="single" w:sz="12" w:space="0" w:color="auto"/>
          <w:bottom w:val="single" w:sz="12" w:space="0" w:color="auto"/>
        </w:tblBorders>
        <w:tblLook w:val="01E0" w:firstRow="1" w:lastRow="1" w:firstColumn="1" w:lastColumn="1" w:noHBand="0" w:noVBand="0"/>
      </w:tblPr>
      <w:tblGrid>
        <w:gridCol w:w="2505"/>
        <w:gridCol w:w="939"/>
        <w:gridCol w:w="718"/>
        <w:gridCol w:w="2678"/>
        <w:gridCol w:w="944"/>
      </w:tblGrid>
      <w:tr w:rsidR="00213A30" w:rsidRPr="004365F7" w14:paraId="68F9A1D6" w14:textId="77777777" w:rsidTr="00213A30">
        <w:trPr>
          <w:cantSplit/>
          <w:tblHeader/>
        </w:trPr>
        <w:tc>
          <w:tcPr>
            <w:tcW w:w="2505" w:type="dxa"/>
            <w:tcBorders>
              <w:top w:val="single" w:sz="8" w:space="0" w:color="auto"/>
              <w:bottom w:val="single" w:sz="6" w:space="0" w:color="000000"/>
            </w:tcBorders>
            <w:tcMar>
              <w:left w:w="115" w:type="dxa"/>
              <w:right w:w="58" w:type="dxa"/>
            </w:tcMar>
          </w:tcPr>
          <w:p w14:paraId="3B6228CA" w14:textId="77777777" w:rsidR="00213A30" w:rsidRPr="004365F7" w:rsidRDefault="00213A30">
            <w:pPr>
              <w:pStyle w:val="aTable"/>
              <w:rPr>
                <w:rStyle w:val="Strong"/>
                <w:iCs/>
              </w:rPr>
            </w:pPr>
            <w:r w:rsidRPr="004365F7">
              <w:rPr>
                <w:rStyle w:val="Strong"/>
                <w:iCs/>
              </w:rPr>
              <w:t>Basic Workflow</w:t>
            </w:r>
          </w:p>
        </w:tc>
        <w:tc>
          <w:tcPr>
            <w:tcW w:w="939" w:type="dxa"/>
            <w:tcBorders>
              <w:top w:val="single" w:sz="8" w:space="0" w:color="auto"/>
              <w:bottom w:val="single" w:sz="6" w:space="0" w:color="000000"/>
            </w:tcBorders>
            <w:tcMar>
              <w:left w:w="115" w:type="dxa"/>
              <w:right w:w="58" w:type="dxa"/>
            </w:tcMar>
          </w:tcPr>
          <w:p w14:paraId="3FC3964A" w14:textId="77777777" w:rsidR="00213A30" w:rsidRPr="004365F7" w:rsidRDefault="00213A30">
            <w:pPr>
              <w:pStyle w:val="aTable"/>
              <w:rPr>
                <w:rStyle w:val="Strong"/>
                <w:iCs/>
              </w:rPr>
            </w:pPr>
            <w:r w:rsidRPr="004365F7">
              <w:rPr>
                <w:rStyle w:val="Strong"/>
                <w:iCs/>
              </w:rPr>
              <w:t>See…</w:t>
            </w:r>
          </w:p>
        </w:tc>
        <w:tc>
          <w:tcPr>
            <w:tcW w:w="718" w:type="dxa"/>
            <w:tcBorders>
              <w:top w:val="nil"/>
              <w:bottom w:val="nil"/>
            </w:tcBorders>
            <w:shd w:val="clear" w:color="auto" w:fill="auto"/>
            <w:tcMar>
              <w:left w:w="115" w:type="dxa"/>
              <w:right w:w="58" w:type="dxa"/>
            </w:tcMar>
          </w:tcPr>
          <w:p w14:paraId="4D69649B" w14:textId="77777777" w:rsidR="00213A30" w:rsidRPr="004365F7" w:rsidRDefault="00213A30">
            <w:pPr>
              <w:pStyle w:val="aTable"/>
              <w:rPr>
                <w:rStyle w:val="Strong"/>
                <w:iCs/>
              </w:rPr>
            </w:pPr>
          </w:p>
        </w:tc>
        <w:tc>
          <w:tcPr>
            <w:tcW w:w="2678" w:type="dxa"/>
            <w:tcBorders>
              <w:top w:val="single" w:sz="8" w:space="0" w:color="auto"/>
              <w:bottom w:val="single" w:sz="6" w:space="0" w:color="000000"/>
            </w:tcBorders>
            <w:shd w:val="clear" w:color="C0C0C0" w:fill="auto"/>
            <w:tcMar>
              <w:left w:w="115" w:type="dxa"/>
              <w:right w:w="58" w:type="dxa"/>
            </w:tcMar>
          </w:tcPr>
          <w:p w14:paraId="5F457256" w14:textId="77777777" w:rsidR="00213A30" w:rsidRPr="004365F7" w:rsidRDefault="00213A30">
            <w:pPr>
              <w:pStyle w:val="aTable"/>
              <w:rPr>
                <w:rStyle w:val="Strong"/>
                <w:iCs/>
              </w:rPr>
            </w:pPr>
            <w:r w:rsidRPr="004365F7">
              <w:rPr>
                <w:rStyle w:val="Strong"/>
                <w:iCs/>
              </w:rPr>
              <w:t>Workflow Refinements</w:t>
            </w:r>
          </w:p>
        </w:tc>
        <w:tc>
          <w:tcPr>
            <w:tcW w:w="944" w:type="dxa"/>
            <w:tcBorders>
              <w:top w:val="single" w:sz="8" w:space="0" w:color="auto"/>
              <w:bottom w:val="single" w:sz="6" w:space="0" w:color="000000"/>
            </w:tcBorders>
            <w:shd w:val="clear" w:color="C0C0C0" w:fill="auto"/>
            <w:tcMar>
              <w:left w:w="115" w:type="dxa"/>
              <w:right w:w="58" w:type="dxa"/>
            </w:tcMar>
          </w:tcPr>
          <w:p w14:paraId="064039E4" w14:textId="77777777" w:rsidR="00213A30" w:rsidRPr="004365F7" w:rsidRDefault="00213A30">
            <w:pPr>
              <w:pStyle w:val="aTable"/>
              <w:rPr>
                <w:rStyle w:val="Strong"/>
                <w:iCs/>
              </w:rPr>
            </w:pPr>
            <w:r w:rsidRPr="004365F7">
              <w:rPr>
                <w:rStyle w:val="Strong"/>
                <w:iCs/>
              </w:rPr>
              <w:t>See…</w:t>
            </w:r>
          </w:p>
        </w:tc>
      </w:tr>
      <w:tr w:rsidR="00213A30" w:rsidRPr="004365F7" w14:paraId="2C93E120" w14:textId="77777777" w:rsidTr="00213A30">
        <w:trPr>
          <w:cantSplit/>
        </w:trPr>
        <w:tc>
          <w:tcPr>
            <w:tcW w:w="2505" w:type="dxa"/>
            <w:tcBorders>
              <w:top w:val="single" w:sz="6" w:space="0" w:color="000000"/>
              <w:left w:val="nil"/>
              <w:bottom w:val="nil"/>
              <w:right w:val="nil"/>
              <w:tl2br w:val="nil"/>
              <w:tr2bl w:val="nil"/>
            </w:tcBorders>
            <w:shd w:val="clear" w:color="auto" w:fill="E6E6E6"/>
            <w:tcMar>
              <w:left w:w="115" w:type="dxa"/>
              <w:right w:w="58" w:type="dxa"/>
            </w:tcMar>
          </w:tcPr>
          <w:p w14:paraId="4BC28FEB" w14:textId="77777777" w:rsidR="00213A30" w:rsidRDefault="00213A30">
            <w:pPr>
              <w:pStyle w:val="aTable"/>
            </w:pPr>
            <w:r>
              <w:t>Log in</w:t>
            </w:r>
          </w:p>
        </w:tc>
        <w:tc>
          <w:tcPr>
            <w:tcW w:w="939" w:type="dxa"/>
            <w:tcBorders>
              <w:top w:val="single" w:sz="6" w:space="0" w:color="000000"/>
              <w:left w:val="nil"/>
              <w:bottom w:val="nil"/>
              <w:right w:val="nil"/>
              <w:tl2br w:val="nil"/>
              <w:tr2bl w:val="nil"/>
            </w:tcBorders>
            <w:shd w:val="clear" w:color="auto" w:fill="E6E6E6"/>
            <w:tcMar>
              <w:left w:w="115" w:type="dxa"/>
              <w:right w:w="58" w:type="dxa"/>
            </w:tcMar>
          </w:tcPr>
          <w:p w14:paraId="021809E9" w14:textId="4DD8F510" w:rsidR="00213A30" w:rsidRDefault="00213A30" w:rsidP="00C33CFD">
            <w:pPr>
              <w:pStyle w:val="aTable"/>
            </w:pPr>
            <w:r>
              <w:t xml:space="preserve">page </w:t>
            </w:r>
            <w:r w:rsidRPr="00C33CFD">
              <w:rPr>
                <w:color w:val="0000FF"/>
              </w:rPr>
              <w:fldChar w:fldCharType="begin"/>
            </w:r>
            <w:r w:rsidRPr="00C33CFD">
              <w:rPr>
                <w:color w:val="0000FF"/>
              </w:rPr>
              <w:instrText xml:space="preserve"> PAGEREF _Ref256778796 \h </w:instrText>
            </w:r>
            <w:r w:rsidRPr="00C33CFD">
              <w:rPr>
                <w:color w:val="0000FF"/>
              </w:rPr>
            </w:r>
            <w:r w:rsidRPr="00C33CFD">
              <w:rPr>
                <w:color w:val="0000FF"/>
              </w:rPr>
              <w:fldChar w:fldCharType="separate"/>
            </w:r>
            <w:r w:rsidR="006D477E">
              <w:rPr>
                <w:noProof/>
                <w:color w:val="0000FF"/>
              </w:rPr>
              <w:t>2</w:t>
            </w:r>
            <w:r w:rsidRPr="00C33CFD">
              <w:rPr>
                <w:color w:val="0000FF"/>
              </w:rPr>
              <w:fldChar w:fldCharType="end"/>
            </w:r>
          </w:p>
        </w:tc>
        <w:tc>
          <w:tcPr>
            <w:tcW w:w="718" w:type="dxa"/>
            <w:tcBorders>
              <w:top w:val="nil"/>
              <w:left w:val="nil"/>
              <w:bottom w:val="nil"/>
              <w:right w:val="nil"/>
              <w:tl2br w:val="nil"/>
              <w:tr2bl w:val="nil"/>
            </w:tcBorders>
            <w:shd w:val="clear" w:color="auto" w:fill="auto"/>
            <w:tcMar>
              <w:left w:w="115" w:type="dxa"/>
              <w:right w:w="58" w:type="dxa"/>
            </w:tcMar>
          </w:tcPr>
          <w:p w14:paraId="6F40D375" w14:textId="77777777" w:rsidR="00213A30" w:rsidRDefault="00213A30">
            <w:pPr>
              <w:pStyle w:val="aTable"/>
            </w:pPr>
          </w:p>
        </w:tc>
        <w:tc>
          <w:tcPr>
            <w:tcW w:w="2678" w:type="dxa"/>
            <w:tcBorders>
              <w:top w:val="nil"/>
              <w:left w:val="nil"/>
              <w:bottom w:val="nil"/>
              <w:right w:val="nil"/>
              <w:tl2br w:val="nil"/>
              <w:tr2bl w:val="nil"/>
            </w:tcBorders>
            <w:shd w:val="solid" w:color="EAEAEA" w:fill="FFFFFF"/>
            <w:tcMar>
              <w:left w:w="115" w:type="dxa"/>
              <w:right w:w="58" w:type="dxa"/>
            </w:tcMar>
          </w:tcPr>
          <w:p w14:paraId="24FD28F8" w14:textId="77777777" w:rsidR="00213A30" w:rsidRDefault="00213A30">
            <w:pPr>
              <w:pStyle w:val="aTable"/>
            </w:pPr>
            <w:r>
              <w:t>Use ReadList</w:t>
            </w:r>
          </w:p>
        </w:tc>
        <w:tc>
          <w:tcPr>
            <w:tcW w:w="944" w:type="dxa"/>
            <w:tcBorders>
              <w:top w:val="nil"/>
              <w:left w:val="nil"/>
              <w:bottom w:val="nil"/>
              <w:right w:val="nil"/>
              <w:tl2br w:val="nil"/>
              <w:tr2bl w:val="nil"/>
            </w:tcBorders>
            <w:shd w:val="solid" w:color="EAEAEA" w:fill="FFFFFF"/>
            <w:tcMar>
              <w:left w:w="115" w:type="dxa"/>
              <w:right w:w="58" w:type="dxa"/>
            </w:tcMar>
          </w:tcPr>
          <w:p w14:paraId="1F196712" w14:textId="4DB590A3" w:rsidR="00213A30" w:rsidRDefault="00213A30">
            <w:pPr>
              <w:pStyle w:val="aTable"/>
            </w:pPr>
            <w:r>
              <w:t xml:space="preserve">page </w:t>
            </w:r>
            <w:r w:rsidRPr="004365F7">
              <w:rPr>
                <w:color w:val="0000FF"/>
              </w:rPr>
              <w:fldChar w:fldCharType="begin"/>
            </w:r>
            <w:r w:rsidRPr="004365F7">
              <w:rPr>
                <w:color w:val="0000FF"/>
              </w:rPr>
              <w:instrText xml:space="preserve"> PAGEREF _Ref114024406 \h </w:instrText>
            </w:r>
            <w:r w:rsidRPr="004365F7">
              <w:rPr>
                <w:color w:val="0000FF"/>
              </w:rPr>
            </w:r>
            <w:r w:rsidRPr="004365F7">
              <w:rPr>
                <w:color w:val="0000FF"/>
              </w:rPr>
              <w:fldChar w:fldCharType="separate"/>
            </w:r>
            <w:r w:rsidR="006D477E">
              <w:rPr>
                <w:noProof/>
                <w:color w:val="0000FF"/>
              </w:rPr>
              <w:t>6</w:t>
            </w:r>
            <w:r w:rsidRPr="004365F7">
              <w:rPr>
                <w:color w:val="0000FF"/>
              </w:rPr>
              <w:fldChar w:fldCharType="end"/>
            </w:r>
          </w:p>
        </w:tc>
      </w:tr>
      <w:tr w:rsidR="00213A30" w:rsidRPr="004365F7" w14:paraId="459CD296" w14:textId="77777777" w:rsidTr="00213A30">
        <w:trPr>
          <w:cantSplit/>
        </w:trPr>
        <w:tc>
          <w:tcPr>
            <w:tcW w:w="2505" w:type="dxa"/>
            <w:tcBorders>
              <w:top w:val="nil"/>
              <w:bottom w:val="nil"/>
            </w:tcBorders>
            <w:tcMar>
              <w:left w:w="115" w:type="dxa"/>
              <w:right w:w="58" w:type="dxa"/>
            </w:tcMar>
          </w:tcPr>
          <w:p w14:paraId="40305C52" w14:textId="77777777" w:rsidR="00213A30" w:rsidRDefault="00213A30">
            <w:pPr>
              <w:pStyle w:val="aTable"/>
            </w:pPr>
            <w:r>
              <w:t>Open an exam</w:t>
            </w:r>
          </w:p>
        </w:tc>
        <w:tc>
          <w:tcPr>
            <w:tcW w:w="939" w:type="dxa"/>
            <w:tcBorders>
              <w:top w:val="nil"/>
              <w:bottom w:val="nil"/>
            </w:tcBorders>
            <w:tcMar>
              <w:left w:w="115" w:type="dxa"/>
              <w:right w:w="58" w:type="dxa"/>
            </w:tcMar>
          </w:tcPr>
          <w:p w14:paraId="1A528B82" w14:textId="7F10251C" w:rsidR="00213A30" w:rsidRDefault="00213A30">
            <w:pPr>
              <w:pStyle w:val="aTable"/>
            </w:pPr>
            <w:r>
              <w:t xml:space="preserve">page </w:t>
            </w:r>
            <w:r w:rsidRPr="004365F7">
              <w:rPr>
                <w:color w:val="0000FF"/>
              </w:rPr>
              <w:fldChar w:fldCharType="begin"/>
            </w:r>
            <w:r w:rsidRPr="004365F7">
              <w:rPr>
                <w:color w:val="0000FF"/>
              </w:rPr>
              <w:instrText xml:space="preserve"> PAGEREF _Ref103649505 \h </w:instrText>
            </w:r>
            <w:r w:rsidRPr="004365F7">
              <w:rPr>
                <w:color w:val="0000FF"/>
              </w:rPr>
            </w:r>
            <w:r w:rsidRPr="004365F7">
              <w:rPr>
                <w:color w:val="0000FF"/>
              </w:rPr>
              <w:fldChar w:fldCharType="separate"/>
            </w:r>
            <w:r w:rsidR="006D477E">
              <w:rPr>
                <w:noProof/>
                <w:color w:val="0000FF"/>
              </w:rPr>
              <w:t>5</w:t>
            </w:r>
            <w:r w:rsidRPr="004365F7">
              <w:rPr>
                <w:color w:val="0000FF"/>
              </w:rPr>
              <w:fldChar w:fldCharType="end"/>
            </w:r>
          </w:p>
        </w:tc>
        <w:tc>
          <w:tcPr>
            <w:tcW w:w="718" w:type="dxa"/>
            <w:tcBorders>
              <w:top w:val="nil"/>
              <w:bottom w:val="nil"/>
            </w:tcBorders>
            <w:shd w:val="clear" w:color="auto" w:fill="auto"/>
            <w:tcMar>
              <w:left w:w="115" w:type="dxa"/>
              <w:right w:w="58" w:type="dxa"/>
            </w:tcMar>
          </w:tcPr>
          <w:p w14:paraId="6BBECC45" w14:textId="77777777" w:rsidR="00213A30" w:rsidRDefault="00213A30">
            <w:pPr>
              <w:pStyle w:val="aTable"/>
            </w:pPr>
          </w:p>
        </w:tc>
        <w:tc>
          <w:tcPr>
            <w:tcW w:w="2678" w:type="dxa"/>
            <w:tcMar>
              <w:left w:w="115" w:type="dxa"/>
              <w:right w:w="58" w:type="dxa"/>
            </w:tcMar>
          </w:tcPr>
          <w:p w14:paraId="11AF6F4D" w14:textId="77777777" w:rsidR="00213A30" w:rsidRDefault="00213A30">
            <w:pPr>
              <w:pStyle w:val="aTable"/>
            </w:pPr>
            <w:r>
              <w:t>Select a hanging protocol</w:t>
            </w:r>
          </w:p>
        </w:tc>
        <w:tc>
          <w:tcPr>
            <w:tcW w:w="944" w:type="dxa"/>
            <w:tcMar>
              <w:left w:w="115" w:type="dxa"/>
              <w:right w:w="58" w:type="dxa"/>
            </w:tcMar>
          </w:tcPr>
          <w:p w14:paraId="124D96BF" w14:textId="449CB00A" w:rsidR="00213A30" w:rsidRDefault="00213A30">
            <w:pPr>
              <w:pStyle w:val="aTable"/>
            </w:pPr>
            <w:r>
              <w:t xml:space="preserve">page </w:t>
            </w:r>
            <w:r w:rsidRPr="004365F7">
              <w:rPr>
                <w:color w:val="0000FF"/>
              </w:rPr>
              <w:fldChar w:fldCharType="begin"/>
            </w:r>
            <w:r w:rsidRPr="004365F7">
              <w:rPr>
                <w:color w:val="0000FF"/>
              </w:rPr>
              <w:instrText xml:space="preserve"> PAGEREF open_exam_iii \h </w:instrText>
            </w:r>
            <w:r w:rsidRPr="004365F7">
              <w:rPr>
                <w:color w:val="0000FF"/>
              </w:rPr>
            </w:r>
            <w:r w:rsidRPr="004365F7">
              <w:rPr>
                <w:color w:val="0000FF"/>
              </w:rPr>
              <w:fldChar w:fldCharType="separate"/>
            </w:r>
            <w:r w:rsidR="006D477E">
              <w:rPr>
                <w:noProof/>
                <w:color w:val="0000FF"/>
              </w:rPr>
              <w:t>6</w:t>
            </w:r>
            <w:r w:rsidRPr="004365F7">
              <w:rPr>
                <w:color w:val="0000FF"/>
              </w:rPr>
              <w:fldChar w:fldCharType="end"/>
            </w:r>
          </w:p>
        </w:tc>
      </w:tr>
      <w:tr w:rsidR="00213A30" w:rsidRPr="004365F7" w14:paraId="0F854162" w14:textId="77777777" w:rsidTr="00213A30">
        <w:trPr>
          <w:cantSplit/>
        </w:trPr>
        <w:tc>
          <w:tcPr>
            <w:tcW w:w="2505" w:type="dxa"/>
            <w:tcBorders>
              <w:top w:val="nil"/>
              <w:left w:val="nil"/>
              <w:bottom w:val="nil"/>
              <w:right w:val="nil"/>
              <w:tl2br w:val="nil"/>
              <w:tr2bl w:val="nil"/>
            </w:tcBorders>
            <w:shd w:val="clear" w:color="auto" w:fill="E6E6E6"/>
            <w:tcMar>
              <w:left w:w="115" w:type="dxa"/>
              <w:right w:w="58" w:type="dxa"/>
            </w:tcMar>
          </w:tcPr>
          <w:p w14:paraId="2C479CFC" w14:textId="77777777" w:rsidR="00213A30" w:rsidRDefault="00213A30">
            <w:pPr>
              <w:pStyle w:val="aTable"/>
            </w:pPr>
            <w:r>
              <w:t>Display patient records</w:t>
            </w:r>
          </w:p>
        </w:tc>
        <w:tc>
          <w:tcPr>
            <w:tcW w:w="939" w:type="dxa"/>
            <w:tcBorders>
              <w:top w:val="nil"/>
              <w:left w:val="nil"/>
              <w:bottom w:val="nil"/>
              <w:right w:val="nil"/>
              <w:tl2br w:val="nil"/>
              <w:tr2bl w:val="nil"/>
            </w:tcBorders>
            <w:shd w:val="clear" w:color="auto" w:fill="E6E6E6"/>
            <w:tcMar>
              <w:left w:w="115" w:type="dxa"/>
              <w:right w:w="58" w:type="dxa"/>
            </w:tcMar>
          </w:tcPr>
          <w:p w14:paraId="525E36E1" w14:textId="4A1A37B7" w:rsidR="00213A30" w:rsidRDefault="00213A30">
            <w:pPr>
              <w:pStyle w:val="aTable"/>
            </w:pPr>
            <w:r>
              <w:t xml:space="preserve">page </w:t>
            </w:r>
            <w:r w:rsidRPr="004365F7">
              <w:rPr>
                <w:color w:val="0000FF"/>
              </w:rPr>
              <w:fldChar w:fldCharType="begin"/>
            </w:r>
            <w:r w:rsidRPr="004365F7">
              <w:rPr>
                <w:color w:val="0000FF"/>
              </w:rPr>
              <w:instrText xml:space="preserve"> PAGEREF _Ref125166429 \h </w:instrText>
            </w:r>
            <w:r w:rsidRPr="004365F7">
              <w:rPr>
                <w:color w:val="0000FF"/>
              </w:rPr>
            </w:r>
            <w:r w:rsidRPr="004365F7">
              <w:rPr>
                <w:color w:val="0000FF"/>
              </w:rPr>
              <w:fldChar w:fldCharType="separate"/>
            </w:r>
            <w:ins w:id="60" w:author="Andersen, Charles W.  (ManTech)" w:date="2019-12-10T15:20:00Z">
              <w:r w:rsidR="006D477E">
                <w:rPr>
                  <w:noProof/>
                  <w:color w:val="0000FF"/>
                </w:rPr>
                <w:t>26</w:t>
              </w:r>
            </w:ins>
            <w:del w:id="61" w:author="Andersen, Charles W.  (ManTech)" w:date="2019-12-10T15:20:00Z">
              <w:r w:rsidR="00497BAA" w:rsidDel="006D477E">
                <w:rPr>
                  <w:noProof/>
                  <w:color w:val="0000FF"/>
                </w:rPr>
                <w:delText>28</w:delText>
              </w:r>
            </w:del>
            <w:r w:rsidRPr="004365F7">
              <w:rPr>
                <w:color w:val="0000FF"/>
              </w:rPr>
              <w:fldChar w:fldCharType="end"/>
            </w:r>
          </w:p>
        </w:tc>
        <w:tc>
          <w:tcPr>
            <w:tcW w:w="718" w:type="dxa"/>
            <w:tcBorders>
              <w:top w:val="nil"/>
              <w:left w:val="nil"/>
              <w:bottom w:val="nil"/>
              <w:right w:val="nil"/>
              <w:tl2br w:val="nil"/>
              <w:tr2bl w:val="nil"/>
            </w:tcBorders>
            <w:shd w:val="clear" w:color="auto" w:fill="auto"/>
            <w:tcMar>
              <w:left w:w="115" w:type="dxa"/>
              <w:right w:w="58" w:type="dxa"/>
            </w:tcMar>
          </w:tcPr>
          <w:p w14:paraId="036C2C96" w14:textId="77777777" w:rsidR="00213A30" w:rsidRDefault="00213A30">
            <w:pPr>
              <w:pStyle w:val="aTable"/>
            </w:pPr>
          </w:p>
        </w:tc>
        <w:tc>
          <w:tcPr>
            <w:tcW w:w="2678" w:type="dxa"/>
            <w:tcBorders>
              <w:top w:val="nil"/>
              <w:left w:val="nil"/>
              <w:bottom w:val="nil"/>
              <w:right w:val="nil"/>
              <w:tl2br w:val="nil"/>
              <w:tr2bl w:val="nil"/>
            </w:tcBorders>
            <w:shd w:val="solid" w:color="EAEAEA" w:fill="FFFFFF"/>
            <w:tcMar>
              <w:left w:w="115" w:type="dxa"/>
              <w:right w:w="58" w:type="dxa"/>
            </w:tcMar>
          </w:tcPr>
          <w:p w14:paraId="67F7179C" w14:textId="77777777" w:rsidR="00213A30" w:rsidRDefault="00213A30">
            <w:pPr>
              <w:pStyle w:val="aTable"/>
            </w:pPr>
            <w:r>
              <w:t>Move, clone images</w:t>
            </w:r>
          </w:p>
        </w:tc>
        <w:tc>
          <w:tcPr>
            <w:tcW w:w="944" w:type="dxa"/>
            <w:tcBorders>
              <w:top w:val="nil"/>
              <w:left w:val="nil"/>
              <w:bottom w:val="nil"/>
              <w:right w:val="nil"/>
              <w:tl2br w:val="nil"/>
              <w:tr2bl w:val="nil"/>
            </w:tcBorders>
            <w:shd w:val="solid" w:color="EAEAEA" w:fill="FFFFFF"/>
            <w:tcMar>
              <w:left w:w="115" w:type="dxa"/>
              <w:right w:w="58" w:type="dxa"/>
            </w:tcMar>
          </w:tcPr>
          <w:p w14:paraId="0D51A074" w14:textId="6AD83747" w:rsidR="00213A30" w:rsidRDefault="00213A30" w:rsidP="0007647E">
            <w:pPr>
              <w:pStyle w:val="aTable"/>
            </w:pPr>
            <w:r>
              <w:t xml:space="preserve">page </w:t>
            </w:r>
            <w:r>
              <w:rPr>
                <w:color w:val="0000FF"/>
              </w:rPr>
              <w:fldChar w:fldCharType="begin"/>
            </w:r>
            <w:r>
              <w:instrText xml:space="preserve"> PAGEREF _Ref327795292 \h </w:instrText>
            </w:r>
            <w:r>
              <w:rPr>
                <w:color w:val="0000FF"/>
              </w:rPr>
            </w:r>
            <w:r>
              <w:rPr>
                <w:color w:val="0000FF"/>
              </w:rPr>
              <w:fldChar w:fldCharType="separate"/>
            </w:r>
            <w:ins w:id="62" w:author="Andersen, Charles W.  (ManTech)" w:date="2019-12-10T15:20:00Z">
              <w:r w:rsidR="006D477E">
                <w:rPr>
                  <w:noProof/>
                </w:rPr>
                <w:t>19</w:t>
              </w:r>
            </w:ins>
            <w:del w:id="63" w:author="Andersen, Charles W.  (ManTech)" w:date="2019-12-10T15:20:00Z">
              <w:r w:rsidR="00497BAA" w:rsidDel="006D477E">
                <w:rPr>
                  <w:noProof/>
                </w:rPr>
                <w:delText>21</w:delText>
              </w:r>
            </w:del>
            <w:r>
              <w:rPr>
                <w:color w:val="0000FF"/>
              </w:rPr>
              <w:fldChar w:fldCharType="end"/>
            </w:r>
          </w:p>
        </w:tc>
      </w:tr>
      <w:tr w:rsidR="00213A30" w:rsidRPr="004365F7" w14:paraId="2A357CED" w14:textId="77777777" w:rsidTr="00213A30">
        <w:trPr>
          <w:cantSplit/>
        </w:trPr>
        <w:tc>
          <w:tcPr>
            <w:tcW w:w="2505" w:type="dxa"/>
            <w:tcBorders>
              <w:top w:val="nil"/>
              <w:bottom w:val="nil"/>
            </w:tcBorders>
            <w:tcMar>
              <w:left w:w="115" w:type="dxa"/>
              <w:right w:w="58" w:type="dxa"/>
            </w:tcMar>
          </w:tcPr>
          <w:p w14:paraId="062A0BC5" w14:textId="77777777" w:rsidR="00213A30" w:rsidRDefault="00213A30">
            <w:pPr>
              <w:pStyle w:val="aTable"/>
            </w:pPr>
            <w:r>
              <w:t>Survey exams</w:t>
            </w:r>
          </w:p>
        </w:tc>
        <w:tc>
          <w:tcPr>
            <w:tcW w:w="939" w:type="dxa"/>
            <w:tcBorders>
              <w:top w:val="nil"/>
              <w:bottom w:val="nil"/>
            </w:tcBorders>
            <w:tcMar>
              <w:left w:w="115" w:type="dxa"/>
              <w:right w:w="58" w:type="dxa"/>
            </w:tcMar>
          </w:tcPr>
          <w:p w14:paraId="16123CC4" w14:textId="03CD89CB" w:rsidR="00213A30" w:rsidRDefault="00213A30">
            <w:pPr>
              <w:pStyle w:val="aTable"/>
            </w:pPr>
            <w:r>
              <w:t xml:space="preserve">page </w:t>
            </w:r>
            <w:r w:rsidRPr="004365F7">
              <w:rPr>
                <w:color w:val="0000FF"/>
              </w:rPr>
              <w:fldChar w:fldCharType="begin"/>
            </w:r>
            <w:r w:rsidRPr="004365F7">
              <w:rPr>
                <w:color w:val="0000FF"/>
              </w:rPr>
              <w:instrText xml:space="preserve"> PAGEREF _Ref128562793 \h </w:instrText>
            </w:r>
            <w:r w:rsidRPr="004365F7">
              <w:rPr>
                <w:color w:val="0000FF"/>
              </w:rPr>
            </w:r>
            <w:r w:rsidRPr="004365F7">
              <w:rPr>
                <w:color w:val="0000FF"/>
              </w:rPr>
              <w:fldChar w:fldCharType="separate"/>
            </w:r>
            <w:ins w:id="64" w:author="Andersen, Charles W.  (ManTech)" w:date="2019-12-10T15:20:00Z">
              <w:r w:rsidR="006D477E">
                <w:rPr>
                  <w:noProof/>
                  <w:color w:val="0000FF"/>
                </w:rPr>
                <w:t>9</w:t>
              </w:r>
            </w:ins>
            <w:del w:id="65" w:author="Andersen, Charles W.  (ManTech)" w:date="2019-12-10T15:20:00Z">
              <w:r w:rsidR="00497BAA" w:rsidDel="006D477E">
                <w:rPr>
                  <w:noProof/>
                  <w:color w:val="0000FF"/>
                </w:rPr>
                <w:delText>10</w:delText>
              </w:r>
            </w:del>
            <w:r w:rsidRPr="004365F7">
              <w:rPr>
                <w:color w:val="0000FF"/>
              </w:rPr>
              <w:fldChar w:fldCharType="end"/>
            </w:r>
          </w:p>
        </w:tc>
        <w:tc>
          <w:tcPr>
            <w:tcW w:w="718" w:type="dxa"/>
            <w:tcBorders>
              <w:top w:val="nil"/>
              <w:bottom w:val="nil"/>
            </w:tcBorders>
            <w:shd w:val="clear" w:color="auto" w:fill="auto"/>
            <w:tcMar>
              <w:left w:w="115" w:type="dxa"/>
              <w:right w:w="58" w:type="dxa"/>
            </w:tcMar>
          </w:tcPr>
          <w:p w14:paraId="54B1E785" w14:textId="77777777" w:rsidR="00213A30" w:rsidRDefault="00213A30">
            <w:pPr>
              <w:pStyle w:val="aTable"/>
            </w:pPr>
          </w:p>
        </w:tc>
        <w:tc>
          <w:tcPr>
            <w:tcW w:w="2678" w:type="dxa"/>
            <w:tcBorders>
              <w:top w:val="nil"/>
              <w:bottom w:val="nil"/>
            </w:tcBorders>
            <w:tcMar>
              <w:left w:w="115" w:type="dxa"/>
              <w:right w:w="58" w:type="dxa"/>
            </w:tcMar>
          </w:tcPr>
          <w:p w14:paraId="480BBB9F" w14:textId="77777777" w:rsidR="00213A30" w:rsidRDefault="00213A30">
            <w:pPr>
              <w:pStyle w:val="aTable"/>
            </w:pPr>
            <w:r>
              <w:t>Annotate/measure images</w:t>
            </w:r>
          </w:p>
        </w:tc>
        <w:tc>
          <w:tcPr>
            <w:tcW w:w="944" w:type="dxa"/>
            <w:tcBorders>
              <w:top w:val="nil"/>
              <w:bottom w:val="nil"/>
            </w:tcBorders>
            <w:tcMar>
              <w:left w:w="115" w:type="dxa"/>
              <w:right w:w="58" w:type="dxa"/>
            </w:tcMar>
          </w:tcPr>
          <w:p w14:paraId="0529A898" w14:textId="7F2BF2E7" w:rsidR="00213A30" w:rsidRDefault="00213A30">
            <w:pPr>
              <w:pStyle w:val="aTable"/>
            </w:pPr>
            <w:r>
              <w:t xml:space="preserve">page </w:t>
            </w:r>
            <w:r w:rsidRPr="004365F7">
              <w:rPr>
                <w:color w:val="0000FF"/>
              </w:rPr>
              <w:fldChar w:fldCharType="begin"/>
            </w:r>
            <w:r w:rsidRPr="004365F7">
              <w:rPr>
                <w:color w:val="0000FF"/>
              </w:rPr>
              <w:instrText xml:space="preserve"> PAGEREF _Ref103668280 \h </w:instrText>
            </w:r>
            <w:r w:rsidRPr="004365F7">
              <w:rPr>
                <w:color w:val="0000FF"/>
              </w:rPr>
            </w:r>
            <w:r w:rsidRPr="004365F7">
              <w:rPr>
                <w:color w:val="0000FF"/>
              </w:rPr>
              <w:fldChar w:fldCharType="separate"/>
            </w:r>
            <w:ins w:id="66" w:author="Andersen, Charles W.  (ManTech)" w:date="2019-12-10T15:20:00Z">
              <w:r w:rsidR="006D477E">
                <w:rPr>
                  <w:noProof/>
                  <w:color w:val="0000FF"/>
                </w:rPr>
                <w:t>21</w:t>
              </w:r>
            </w:ins>
            <w:del w:id="67" w:author="Andersen, Charles W.  (ManTech)" w:date="2019-12-10T15:20:00Z">
              <w:r w:rsidR="00497BAA" w:rsidDel="006D477E">
                <w:rPr>
                  <w:noProof/>
                  <w:color w:val="0000FF"/>
                </w:rPr>
                <w:delText>23</w:delText>
              </w:r>
            </w:del>
            <w:r w:rsidRPr="004365F7">
              <w:rPr>
                <w:color w:val="0000FF"/>
              </w:rPr>
              <w:fldChar w:fldCharType="end"/>
            </w:r>
          </w:p>
        </w:tc>
      </w:tr>
      <w:tr w:rsidR="00213A30" w:rsidRPr="004365F7" w14:paraId="7E799FCE" w14:textId="77777777" w:rsidTr="00213A30">
        <w:trPr>
          <w:cantSplit/>
        </w:trPr>
        <w:tc>
          <w:tcPr>
            <w:tcW w:w="2505" w:type="dxa"/>
            <w:tcBorders>
              <w:top w:val="nil"/>
              <w:left w:val="nil"/>
              <w:bottom w:val="nil"/>
              <w:right w:val="nil"/>
              <w:tl2br w:val="nil"/>
              <w:tr2bl w:val="nil"/>
            </w:tcBorders>
            <w:shd w:val="clear" w:color="auto" w:fill="E6E6E6"/>
            <w:tcMar>
              <w:left w:w="115" w:type="dxa"/>
              <w:right w:w="58" w:type="dxa"/>
            </w:tcMar>
          </w:tcPr>
          <w:p w14:paraId="6106624B" w14:textId="77777777" w:rsidR="00213A30" w:rsidRDefault="00213A30">
            <w:pPr>
              <w:pStyle w:val="aTable"/>
            </w:pPr>
            <w:r>
              <w:t>Work with images</w:t>
            </w:r>
          </w:p>
        </w:tc>
        <w:tc>
          <w:tcPr>
            <w:tcW w:w="939" w:type="dxa"/>
            <w:tcBorders>
              <w:top w:val="nil"/>
              <w:left w:val="nil"/>
              <w:bottom w:val="nil"/>
              <w:right w:val="nil"/>
              <w:tl2br w:val="nil"/>
              <w:tr2bl w:val="nil"/>
            </w:tcBorders>
            <w:shd w:val="clear" w:color="auto" w:fill="E6E6E6"/>
            <w:tcMar>
              <w:left w:w="115" w:type="dxa"/>
              <w:right w:w="58" w:type="dxa"/>
            </w:tcMar>
          </w:tcPr>
          <w:p w14:paraId="4CF5BB0D" w14:textId="54129708" w:rsidR="00213A30" w:rsidRDefault="00213A30">
            <w:pPr>
              <w:pStyle w:val="aTable"/>
            </w:pPr>
            <w:r>
              <w:t xml:space="preserve">page </w:t>
            </w:r>
            <w:r w:rsidRPr="004365F7">
              <w:rPr>
                <w:color w:val="0000FF"/>
              </w:rPr>
              <w:fldChar w:fldCharType="begin"/>
            </w:r>
            <w:r w:rsidRPr="004365F7">
              <w:rPr>
                <w:color w:val="0000FF"/>
              </w:rPr>
              <w:instrText xml:space="preserve"> PAGEREF _Ref125167101 \h </w:instrText>
            </w:r>
            <w:r w:rsidRPr="004365F7">
              <w:rPr>
                <w:color w:val="0000FF"/>
              </w:rPr>
            </w:r>
            <w:r w:rsidRPr="004365F7">
              <w:rPr>
                <w:color w:val="0000FF"/>
              </w:rPr>
              <w:fldChar w:fldCharType="separate"/>
            </w:r>
            <w:ins w:id="68" w:author="Andersen, Charles W.  (ManTech)" w:date="2019-12-10T15:20:00Z">
              <w:r w:rsidR="006D477E">
                <w:rPr>
                  <w:noProof/>
                  <w:color w:val="0000FF"/>
                </w:rPr>
                <w:t>15</w:t>
              </w:r>
            </w:ins>
            <w:del w:id="69" w:author="Andersen, Charles W.  (ManTech)" w:date="2019-12-10T15:20:00Z">
              <w:r w:rsidR="00497BAA" w:rsidDel="006D477E">
                <w:rPr>
                  <w:noProof/>
                  <w:color w:val="0000FF"/>
                </w:rPr>
                <w:delText>17</w:delText>
              </w:r>
            </w:del>
            <w:r w:rsidRPr="004365F7">
              <w:rPr>
                <w:color w:val="0000FF"/>
              </w:rPr>
              <w:fldChar w:fldCharType="end"/>
            </w:r>
          </w:p>
        </w:tc>
        <w:tc>
          <w:tcPr>
            <w:tcW w:w="718" w:type="dxa"/>
            <w:tcBorders>
              <w:top w:val="nil"/>
              <w:left w:val="nil"/>
              <w:bottom w:val="nil"/>
              <w:right w:val="nil"/>
              <w:tl2br w:val="nil"/>
              <w:tr2bl w:val="nil"/>
            </w:tcBorders>
            <w:shd w:val="clear" w:color="auto" w:fill="auto"/>
            <w:tcMar>
              <w:left w:w="115" w:type="dxa"/>
              <w:right w:w="58" w:type="dxa"/>
            </w:tcMar>
          </w:tcPr>
          <w:p w14:paraId="0A15B978" w14:textId="77777777" w:rsidR="00213A30" w:rsidRDefault="00213A30">
            <w:pPr>
              <w:pStyle w:val="aTable"/>
            </w:pPr>
          </w:p>
        </w:tc>
        <w:tc>
          <w:tcPr>
            <w:tcW w:w="2678" w:type="dxa"/>
            <w:tcBorders>
              <w:top w:val="nil"/>
              <w:left w:val="nil"/>
              <w:bottom w:val="nil"/>
              <w:right w:val="nil"/>
              <w:tl2br w:val="nil"/>
              <w:tr2bl w:val="nil"/>
            </w:tcBorders>
            <w:shd w:val="solid" w:color="EAEAEA" w:fill="FFFFFF"/>
            <w:tcMar>
              <w:left w:w="115" w:type="dxa"/>
              <w:right w:w="58" w:type="dxa"/>
            </w:tcMar>
          </w:tcPr>
          <w:p w14:paraId="7E78D89A" w14:textId="77777777" w:rsidR="00213A30" w:rsidRDefault="00213A30">
            <w:pPr>
              <w:pStyle w:val="aTable"/>
            </w:pPr>
            <w:r>
              <w:t>Change layout</w:t>
            </w:r>
          </w:p>
        </w:tc>
        <w:tc>
          <w:tcPr>
            <w:tcW w:w="944" w:type="dxa"/>
            <w:tcBorders>
              <w:top w:val="nil"/>
              <w:left w:val="nil"/>
              <w:bottom w:val="nil"/>
              <w:right w:val="nil"/>
              <w:tl2br w:val="nil"/>
              <w:tr2bl w:val="nil"/>
            </w:tcBorders>
            <w:shd w:val="solid" w:color="EAEAEA" w:fill="FFFFFF"/>
            <w:tcMar>
              <w:left w:w="115" w:type="dxa"/>
              <w:right w:w="58" w:type="dxa"/>
            </w:tcMar>
          </w:tcPr>
          <w:p w14:paraId="7D1A8BFF" w14:textId="6838E558" w:rsidR="00213A30" w:rsidRDefault="00213A30">
            <w:pPr>
              <w:pStyle w:val="aTable"/>
            </w:pPr>
            <w:r>
              <w:t>page</w:t>
            </w:r>
            <w:r w:rsidRPr="004365F7">
              <w:rPr>
                <w:color w:val="0000FF"/>
              </w:rPr>
              <w:t xml:space="preserve"> </w:t>
            </w:r>
            <w:r w:rsidRPr="004365F7">
              <w:rPr>
                <w:color w:val="0000FF"/>
              </w:rPr>
              <w:fldChar w:fldCharType="begin"/>
            </w:r>
            <w:r w:rsidRPr="004365F7">
              <w:rPr>
                <w:color w:val="0000FF"/>
              </w:rPr>
              <w:instrText xml:space="preserve"> PAGEREF _Ref125168432 \h </w:instrText>
            </w:r>
            <w:r w:rsidRPr="004365F7">
              <w:rPr>
                <w:color w:val="0000FF"/>
              </w:rPr>
            </w:r>
            <w:r w:rsidRPr="004365F7">
              <w:rPr>
                <w:color w:val="0000FF"/>
              </w:rPr>
              <w:fldChar w:fldCharType="separate"/>
            </w:r>
            <w:ins w:id="70" w:author="Andersen, Charles W.  (ManTech)" w:date="2019-12-10T15:20:00Z">
              <w:r w:rsidR="006D477E">
                <w:rPr>
                  <w:noProof/>
                  <w:color w:val="0000FF"/>
                </w:rPr>
                <w:t>17</w:t>
              </w:r>
            </w:ins>
            <w:del w:id="71" w:author="Andersen, Charles W.  (ManTech)" w:date="2019-12-10T15:20:00Z">
              <w:r w:rsidR="00497BAA" w:rsidDel="006D477E">
                <w:rPr>
                  <w:noProof/>
                  <w:color w:val="0000FF"/>
                </w:rPr>
                <w:delText>20</w:delText>
              </w:r>
            </w:del>
            <w:r w:rsidRPr="004365F7">
              <w:rPr>
                <w:color w:val="0000FF"/>
              </w:rPr>
              <w:fldChar w:fldCharType="end"/>
            </w:r>
          </w:p>
        </w:tc>
      </w:tr>
      <w:tr w:rsidR="00213A30" w:rsidRPr="0015288B" w14:paraId="2B5CC70E" w14:textId="77777777" w:rsidTr="00213A30">
        <w:trPr>
          <w:cantSplit/>
        </w:trPr>
        <w:tc>
          <w:tcPr>
            <w:tcW w:w="2505" w:type="dxa"/>
            <w:tcBorders>
              <w:top w:val="nil"/>
              <w:bottom w:val="nil"/>
            </w:tcBorders>
            <w:shd w:val="clear" w:color="auto" w:fill="auto"/>
            <w:tcMar>
              <w:left w:w="115" w:type="dxa"/>
              <w:right w:w="58" w:type="dxa"/>
            </w:tcMar>
          </w:tcPr>
          <w:p w14:paraId="1AF4B0E0" w14:textId="77777777" w:rsidR="00213A30" w:rsidRPr="0015288B" w:rsidRDefault="00213A30">
            <w:pPr>
              <w:pStyle w:val="aTable"/>
            </w:pPr>
            <w:r w:rsidRPr="0015288B">
              <w:t>Close an exam</w:t>
            </w:r>
          </w:p>
        </w:tc>
        <w:tc>
          <w:tcPr>
            <w:tcW w:w="939" w:type="dxa"/>
            <w:tcBorders>
              <w:top w:val="nil"/>
              <w:bottom w:val="nil"/>
            </w:tcBorders>
            <w:tcMar>
              <w:left w:w="115" w:type="dxa"/>
              <w:right w:w="58" w:type="dxa"/>
            </w:tcMar>
          </w:tcPr>
          <w:p w14:paraId="383251C6" w14:textId="69C36032" w:rsidR="00213A30" w:rsidRPr="0015288B" w:rsidRDefault="00213A30">
            <w:pPr>
              <w:pStyle w:val="aTable"/>
            </w:pPr>
            <w:r w:rsidRPr="0015288B">
              <w:t>page</w:t>
            </w:r>
            <w:r w:rsidRPr="0015288B">
              <w:rPr>
                <w:color w:val="0000FF"/>
              </w:rPr>
              <w:t xml:space="preserve"> </w:t>
            </w:r>
            <w:r w:rsidRPr="0015288B">
              <w:rPr>
                <w:color w:val="0000FF"/>
              </w:rPr>
              <w:fldChar w:fldCharType="begin"/>
            </w:r>
            <w:r w:rsidRPr="0015288B">
              <w:rPr>
                <w:color w:val="0000FF"/>
              </w:rPr>
              <w:instrText xml:space="preserve"> PAGEREF _Ref125167116 \h </w:instrText>
            </w:r>
            <w:r w:rsidRPr="0015288B">
              <w:rPr>
                <w:color w:val="0000FF"/>
              </w:rPr>
            </w:r>
            <w:r w:rsidRPr="0015288B">
              <w:rPr>
                <w:color w:val="0000FF"/>
              </w:rPr>
              <w:fldChar w:fldCharType="separate"/>
            </w:r>
            <w:ins w:id="72" w:author="Andersen, Charles W.  (ManTech)" w:date="2019-12-10T15:20:00Z">
              <w:r w:rsidR="006D477E">
                <w:rPr>
                  <w:noProof/>
                  <w:color w:val="0000FF"/>
                </w:rPr>
                <w:t>27</w:t>
              </w:r>
            </w:ins>
            <w:del w:id="73" w:author="Andersen, Charles W.  (ManTech)" w:date="2019-12-10T15:20:00Z">
              <w:r w:rsidR="00497BAA" w:rsidDel="006D477E">
                <w:rPr>
                  <w:noProof/>
                  <w:color w:val="0000FF"/>
                </w:rPr>
                <w:delText>29</w:delText>
              </w:r>
            </w:del>
            <w:r w:rsidRPr="0015288B">
              <w:rPr>
                <w:color w:val="0000FF"/>
              </w:rPr>
              <w:fldChar w:fldCharType="end"/>
            </w:r>
          </w:p>
        </w:tc>
        <w:tc>
          <w:tcPr>
            <w:tcW w:w="718" w:type="dxa"/>
            <w:tcBorders>
              <w:top w:val="nil"/>
              <w:bottom w:val="nil"/>
            </w:tcBorders>
            <w:shd w:val="clear" w:color="auto" w:fill="auto"/>
            <w:tcMar>
              <w:left w:w="115" w:type="dxa"/>
              <w:right w:w="58" w:type="dxa"/>
            </w:tcMar>
          </w:tcPr>
          <w:p w14:paraId="7D77EEF2" w14:textId="77777777" w:rsidR="00213A30" w:rsidRPr="0015288B" w:rsidRDefault="00213A30">
            <w:pPr>
              <w:pStyle w:val="aTable"/>
            </w:pPr>
          </w:p>
        </w:tc>
        <w:tc>
          <w:tcPr>
            <w:tcW w:w="2678" w:type="dxa"/>
            <w:tcBorders>
              <w:top w:val="nil"/>
              <w:bottom w:val="nil"/>
            </w:tcBorders>
            <w:tcMar>
              <w:left w:w="115" w:type="dxa"/>
              <w:right w:w="58" w:type="dxa"/>
            </w:tcMar>
          </w:tcPr>
          <w:p w14:paraId="7D16A7D5" w14:textId="77777777" w:rsidR="00213A30" w:rsidRPr="0015288B" w:rsidRDefault="00213A30" w:rsidP="00C33CFD">
            <w:pPr>
              <w:pStyle w:val="aTable"/>
            </w:pPr>
            <w:r w:rsidRPr="0015288B">
              <w:t>Mark images</w:t>
            </w:r>
          </w:p>
        </w:tc>
        <w:tc>
          <w:tcPr>
            <w:tcW w:w="944" w:type="dxa"/>
            <w:tcBorders>
              <w:top w:val="nil"/>
              <w:bottom w:val="nil"/>
            </w:tcBorders>
            <w:tcMar>
              <w:left w:w="115" w:type="dxa"/>
              <w:right w:w="58" w:type="dxa"/>
            </w:tcMar>
          </w:tcPr>
          <w:p w14:paraId="69318233" w14:textId="074E4857" w:rsidR="00213A30" w:rsidRPr="0015288B" w:rsidRDefault="00213A30">
            <w:pPr>
              <w:pStyle w:val="aTable"/>
            </w:pPr>
            <w:r w:rsidRPr="0015288B">
              <w:t xml:space="preserve">page </w:t>
            </w:r>
            <w:r w:rsidRPr="0015288B">
              <w:rPr>
                <w:color w:val="0000FF"/>
              </w:rPr>
              <w:fldChar w:fldCharType="begin"/>
            </w:r>
            <w:r w:rsidRPr="0015288B">
              <w:rPr>
                <w:color w:val="0000FF"/>
              </w:rPr>
              <w:instrText xml:space="preserve"> PAGEREF _Ref125168441 \h </w:instrText>
            </w:r>
            <w:r w:rsidRPr="0015288B">
              <w:rPr>
                <w:color w:val="0000FF"/>
              </w:rPr>
            </w:r>
            <w:r w:rsidRPr="0015288B">
              <w:rPr>
                <w:color w:val="0000FF"/>
              </w:rPr>
              <w:fldChar w:fldCharType="separate"/>
            </w:r>
            <w:ins w:id="74" w:author="Andersen, Charles W.  (ManTech)" w:date="2019-12-10T15:20:00Z">
              <w:r w:rsidR="006D477E">
                <w:rPr>
                  <w:noProof/>
                  <w:color w:val="0000FF"/>
                </w:rPr>
                <w:t>25</w:t>
              </w:r>
            </w:ins>
            <w:del w:id="75" w:author="Andersen, Charles W.  (ManTech)" w:date="2019-12-10T15:20:00Z">
              <w:r w:rsidR="00497BAA" w:rsidDel="006D477E">
                <w:rPr>
                  <w:noProof/>
                  <w:color w:val="0000FF"/>
                </w:rPr>
                <w:delText>27</w:delText>
              </w:r>
            </w:del>
            <w:r w:rsidRPr="0015288B">
              <w:rPr>
                <w:color w:val="0000FF"/>
              </w:rPr>
              <w:fldChar w:fldCharType="end"/>
            </w:r>
          </w:p>
        </w:tc>
      </w:tr>
      <w:tr w:rsidR="00213A30" w:rsidRPr="0015288B" w14:paraId="2A669EC7" w14:textId="77777777" w:rsidTr="00213A30">
        <w:trPr>
          <w:cantSplit/>
        </w:trPr>
        <w:tc>
          <w:tcPr>
            <w:tcW w:w="2505" w:type="dxa"/>
            <w:tcBorders>
              <w:top w:val="nil"/>
              <w:left w:val="nil"/>
              <w:bottom w:val="nil"/>
              <w:right w:val="nil"/>
              <w:tl2br w:val="nil"/>
              <w:tr2bl w:val="nil"/>
            </w:tcBorders>
            <w:shd w:val="clear" w:color="auto" w:fill="E6E6E6"/>
            <w:tcMar>
              <w:left w:w="115" w:type="dxa"/>
              <w:right w:w="58" w:type="dxa"/>
            </w:tcMar>
          </w:tcPr>
          <w:p w14:paraId="214D2679" w14:textId="77777777" w:rsidR="00213A30" w:rsidRPr="0015288B" w:rsidRDefault="00213A30" w:rsidP="00A9394D">
            <w:pPr>
              <w:pStyle w:val="aTable"/>
            </w:pPr>
            <w:r w:rsidRPr="0015288B">
              <w:t>Work with images</w:t>
            </w:r>
          </w:p>
        </w:tc>
        <w:tc>
          <w:tcPr>
            <w:tcW w:w="939" w:type="dxa"/>
            <w:tcBorders>
              <w:top w:val="nil"/>
              <w:left w:val="nil"/>
              <w:bottom w:val="nil"/>
              <w:right w:val="nil"/>
              <w:tl2br w:val="nil"/>
              <w:tr2bl w:val="nil"/>
            </w:tcBorders>
            <w:shd w:val="clear" w:color="auto" w:fill="E6E6E6"/>
            <w:tcMar>
              <w:left w:w="115" w:type="dxa"/>
              <w:right w:w="58" w:type="dxa"/>
            </w:tcMar>
          </w:tcPr>
          <w:p w14:paraId="27C9C740" w14:textId="6139F3D7" w:rsidR="00213A30" w:rsidRPr="0015288B" w:rsidRDefault="00213A30" w:rsidP="00A9394D">
            <w:pPr>
              <w:pStyle w:val="aTable"/>
            </w:pPr>
            <w:r w:rsidRPr="0015288B">
              <w:t xml:space="preserve">page </w:t>
            </w:r>
            <w:r w:rsidRPr="0015288B">
              <w:rPr>
                <w:color w:val="0000FF"/>
              </w:rPr>
              <w:fldChar w:fldCharType="begin"/>
            </w:r>
            <w:r w:rsidRPr="0015288B">
              <w:rPr>
                <w:color w:val="0000FF"/>
              </w:rPr>
              <w:instrText xml:space="preserve"> PAGEREF _Ref125167101 \h </w:instrText>
            </w:r>
            <w:r w:rsidRPr="0015288B">
              <w:rPr>
                <w:color w:val="0000FF"/>
              </w:rPr>
            </w:r>
            <w:r w:rsidRPr="0015288B">
              <w:rPr>
                <w:color w:val="0000FF"/>
              </w:rPr>
              <w:fldChar w:fldCharType="separate"/>
            </w:r>
            <w:ins w:id="76" w:author="Andersen, Charles W.  (ManTech)" w:date="2019-12-10T15:20:00Z">
              <w:r w:rsidR="006D477E">
                <w:rPr>
                  <w:noProof/>
                  <w:color w:val="0000FF"/>
                </w:rPr>
                <w:t>15</w:t>
              </w:r>
            </w:ins>
            <w:del w:id="77" w:author="Andersen, Charles W.  (ManTech)" w:date="2019-12-10T15:20:00Z">
              <w:r w:rsidR="00497BAA" w:rsidDel="006D477E">
                <w:rPr>
                  <w:noProof/>
                  <w:color w:val="0000FF"/>
                </w:rPr>
                <w:delText>17</w:delText>
              </w:r>
            </w:del>
            <w:r w:rsidRPr="0015288B">
              <w:rPr>
                <w:color w:val="0000FF"/>
              </w:rPr>
              <w:fldChar w:fldCharType="end"/>
            </w:r>
          </w:p>
        </w:tc>
        <w:tc>
          <w:tcPr>
            <w:tcW w:w="718" w:type="dxa"/>
            <w:tcBorders>
              <w:top w:val="nil"/>
              <w:left w:val="nil"/>
              <w:bottom w:val="nil"/>
              <w:right w:val="nil"/>
              <w:tl2br w:val="nil"/>
              <w:tr2bl w:val="nil"/>
            </w:tcBorders>
            <w:shd w:val="clear" w:color="auto" w:fill="auto"/>
            <w:tcMar>
              <w:left w:w="115" w:type="dxa"/>
              <w:right w:w="58" w:type="dxa"/>
            </w:tcMar>
          </w:tcPr>
          <w:p w14:paraId="02EDAD2F" w14:textId="77777777" w:rsidR="00213A30" w:rsidRPr="0015288B" w:rsidRDefault="00213A30" w:rsidP="00A9394D">
            <w:pPr>
              <w:pStyle w:val="aTable"/>
            </w:pPr>
          </w:p>
        </w:tc>
        <w:tc>
          <w:tcPr>
            <w:tcW w:w="2678" w:type="dxa"/>
            <w:tcBorders>
              <w:top w:val="nil"/>
              <w:left w:val="nil"/>
              <w:bottom w:val="nil"/>
              <w:right w:val="nil"/>
              <w:tl2br w:val="nil"/>
              <w:tr2bl w:val="nil"/>
            </w:tcBorders>
            <w:shd w:val="solid" w:color="EAEAEA" w:fill="FFFFFF"/>
            <w:tcMar>
              <w:left w:w="115" w:type="dxa"/>
              <w:right w:w="58" w:type="dxa"/>
            </w:tcMar>
          </w:tcPr>
          <w:p w14:paraId="731989C3" w14:textId="77777777" w:rsidR="00213A30" w:rsidRPr="0015288B" w:rsidRDefault="00213A30" w:rsidP="00A9394D">
            <w:pPr>
              <w:pStyle w:val="aTable"/>
            </w:pPr>
            <w:r w:rsidRPr="0015288B">
              <w:t>Context Management</w:t>
            </w:r>
          </w:p>
        </w:tc>
        <w:tc>
          <w:tcPr>
            <w:tcW w:w="944" w:type="dxa"/>
            <w:tcBorders>
              <w:top w:val="nil"/>
              <w:left w:val="nil"/>
              <w:bottom w:val="nil"/>
              <w:right w:val="nil"/>
              <w:tl2br w:val="nil"/>
              <w:tr2bl w:val="nil"/>
            </w:tcBorders>
            <w:shd w:val="solid" w:color="EAEAEA" w:fill="FFFFFF"/>
            <w:tcMar>
              <w:left w:w="115" w:type="dxa"/>
              <w:right w:w="58" w:type="dxa"/>
            </w:tcMar>
          </w:tcPr>
          <w:p w14:paraId="35C6E5B2" w14:textId="074C6ED4" w:rsidR="00213A30" w:rsidRPr="0015288B" w:rsidRDefault="00213A30" w:rsidP="00A9394D">
            <w:pPr>
              <w:pStyle w:val="aTable"/>
            </w:pPr>
            <w:r w:rsidRPr="0015288B">
              <w:t xml:space="preserve">page </w:t>
            </w:r>
            <w:r w:rsidRPr="0015288B">
              <w:fldChar w:fldCharType="begin"/>
            </w:r>
            <w:r w:rsidRPr="0015288B">
              <w:instrText xml:space="preserve"> PAGEREF _Ref325463946 \h </w:instrText>
            </w:r>
            <w:r w:rsidRPr="0015288B">
              <w:fldChar w:fldCharType="separate"/>
            </w:r>
            <w:ins w:id="78" w:author="Andersen, Charles W.  (ManTech)" w:date="2019-12-10T15:20:00Z">
              <w:r w:rsidR="006D477E">
                <w:rPr>
                  <w:noProof/>
                </w:rPr>
                <w:t>35</w:t>
              </w:r>
            </w:ins>
            <w:del w:id="79" w:author="Andersen, Charles W.  (ManTech)" w:date="2019-12-10T15:20:00Z">
              <w:r w:rsidR="00497BAA" w:rsidDel="006D477E">
                <w:rPr>
                  <w:noProof/>
                </w:rPr>
                <w:delText>37</w:delText>
              </w:r>
            </w:del>
            <w:r w:rsidRPr="0015288B">
              <w:fldChar w:fldCharType="end"/>
            </w:r>
          </w:p>
        </w:tc>
      </w:tr>
      <w:tr w:rsidR="00213A30" w:rsidRPr="0015288B" w14:paraId="3E3BF0BE" w14:textId="77777777" w:rsidTr="00213A30">
        <w:trPr>
          <w:cantSplit/>
        </w:trPr>
        <w:tc>
          <w:tcPr>
            <w:tcW w:w="2505" w:type="dxa"/>
            <w:tcBorders>
              <w:top w:val="nil"/>
              <w:bottom w:val="nil"/>
            </w:tcBorders>
            <w:shd w:val="clear" w:color="auto" w:fill="auto"/>
            <w:tcMar>
              <w:left w:w="115" w:type="dxa"/>
              <w:right w:w="58" w:type="dxa"/>
            </w:tcMar>
          </w:tcPr>
          <w:p w14:paraId="3DE60C37" w14:textId="77777777" w:rsidR="00213A30" w:rsidRPr="0015288B" w:rsidRDefault="00213A30">
            <w:pPr>
              <w:pStyle w:val="aTable"/>
            </w:pPr>
          </w:p>
        </w:tc>
        <w:tc>
          <w:tcPr>
            <w:tcW w:w="939" w:type="dxa"/>
            <w:tcBorders>
              <w:top w:val="nil"/>
              <w:bottom w:val="nil"/>
            </w:tcBorders>
            <w:tcMar>
              <w:left w:w="115" w:type="dxa"/>
              <w:right w:w="58" w:type="dxa"/>
            </w:tcMar>
          </w:tcPr>
          <w:p w14:paraId="3D6F5E3E" w14:textId="77777777" w:rsidR="00213A30" w:rsidRPr="0015288B" w:rsidRDefault="00213A30">
            <w:pPr>
              <w:pStyle w:val="aTable"/>
            </w:pPr>
          </w:p>
        </w:tc>
        <w:tc>
          <w:tcPr>
            <w:tcW w:w="718" w:type="dxa"/>
            <w:tcBorders>
              <w:top w:val="nil"/>
              <w:bottom w:val="nil"/>
            </w:tcBorders>
            <w:shd w:val="clear" w:color="auto" w:fill="auto"/>
            <w:tcMar>
              <w:left w:w="115" w:type="dxa"/>
              <w:right w:w="58" w:type="dxa"/>
            </w:tcMar>
          </w:tcPr>
          <w:p w14:paraId="747F3634" w14:textId="77777777" w:rsidR="00213A30" w:rsidRPr="0015288B" w:rsidRDefault="00213A30">
            <w:pPr>
              <w:pStyle w:val="aTable"/>
            </w:pPr>
          </w:p>
        </w:tc>
        <w:tc>
          <w:tcPr>
            <w:tcW w:w="2678" w:type="dxa"/>
            <w:tcBorders>
              <w:top w:val="nil"/>
              <w:bottom w:val="nil"/>
            </w:tcBorders>
            <w:tcMar>
              <w:left w:w="115" w:type="dxa"/>
              <w:right w:w="58" w:type="dxa"/>
            </w:tcMar>
          </w:tcPr>
          <w:p w14:paraId="4F4F663F" w14:textId="2B7C55BA" w:rsidR="00213A30" w:rsidRPr="0015288B" w:rsidRDefault="00213A30" w:rsidP="00C33CFD">
            <w:pPr>
              <w:pStyle w:val="aTable"/>
            </w:pPr>
            <w:r w:rsidRPr="0015288B">
              <w:fldChar w:fldCharType="begin"/>
            </w:r>
            <w:r w:rsidRPr="0015288B">
              <w:instrText xml:space="preserve"> REF _Ref326576646 \h </w:instrText>
            </w:r>
            <w:r>
              <w:instrText xml:space="preserve"> \* MERGEFORMAT </w:instrText>
            </w:r>
            <w:r w:rsidRPr="0015288B">
              <w:fldChar w:fldCharType="separate"/>
            </w:r>
            <w:r w:rsidR="006D477E">
              <w:t>Multiple Locked Exams</w:t>
            </w:r>
            <w:r w:rsidRPr="0015288B">
              <w:fldChar w:fldCharType="end"/>
            </w:r>
          </w:p>
        </w:tc>
        <w:tc>
          <w:tcPr>
            <w:tcW w:w="944" w:type="dxa"/>
            <w:tcBorders>
              <w:top w:val="nil"/>
              <w:bottom w:val="nil"/>
            </w:tcBorders>
            <w:tcMar>
              <w:left w:w="115" w:type="dxa"/>
              <w:right w:w="58" w:type="dxa"/>
            </w:tcMar>
          </w:tcPr>
          <w:p w14:paraId="34125462" w14:textId="5BF184FA" w:rsidR="00213A30" w:rsidRPr="0015288B" w:rsidRDefault="00213A30" w:rsidP="00A9394D">
            <w:pPr>
              <w:pStyle w:val="aTable"/>
            </w:pPr>
            <w:r w:rsidRPr="0015288B">
              <w:t xml:space="preserve">page </w:t>
            </w:r>
            <w:r w:rsidRPr="0015288B">
              <w:fldChar w:fldCharType="begin"/>
            </w:r>
            <w:r w:rsidRPr="0015288B">
              <w:instrText xml:space="preserve"> PAGEREF _Ref326576676 \h </w:instrText>
            </w:r>
            <w:r w:rsidRPr="0015288B">
              <w:fldChar w:fldCharType="separate"/>
            </w:r>
            <w:ins w:id="80" w:author="Andersen, Charles W.  (ManTech)" w:date="2019-12-10T15:20:00Z">
              <w:r w:rsidR="006D477E">
                <w:rPr>
                  <w:noProof/>
                </w:rPr>
                <w:t>38</w:t>
              </w:r>
            </w:ins>
            <w:del w:id="81" w:author="Andersen, Charles W.  (ManTech)" w:date="2019-12-10T15:20:00Z">
              <w:r w:rsidR="00497BAA" w:rsidDel="006D477E">
                <w:rPr>
                  <w:noProof/>
                </w:rPr>
                <w:delText>40</w:delText>
              </w:r>
            </w:del>
            <w:r w:rsidRPr="0015288B">
              <w:fldChar w:fldCharType="end"/>
            </w:r>
          </w:p>
        </w:tc>
      </w:tr>
      <w:tr w:rsidR="00213A30" w:rsidRPr="00B109AE" w14:paraId="6E45AD1F" w14:textId="77777777" w:rsidTr="00213A30">
        <w:trPr>
          <w:cantSplit/>
        </w:trPr>
        <w:tc>
          <w:tcPr>
            <w:tcW w:w="2505" w:type="dxa"/>
            <w:tcBorders>
              <w:top w:val="nil"/>
              <w:bottom w:val="single" w:sz="12" w:space="0" w:color="auto"/>
            </w:tcBorders>
            <w:shd w:val="clear" w:color="auto" w:fill="auto"/>
            <w:tcMar>
              <w:left w:w="115" w:type="dxa"/>
              <w:right w:w="58" w:type="dxa"/>
            </w:tcMar>
          </w:tcPr>
          <w:p w14:paraId="1C8F8B42" w14:textId="77777777" w:rsidR="00213A30" w:rsidRDefault="00213A30">
            <w:pPr>
              <w:pStyle w:val="aTable"/>
            </w:pPr>
          </w:p>
        </w:tc>
        <w:tc>
          <w:tcPr>
            <w:tcW w:w="939" w:type="dxa"/>
            <w:tcBorders>
              <w:top w:val="nil"/>
              <w:bottom w:val="single" w:sz="12" w:space="0" w:color="auto"/>
            </w:tcBorders>
            <w:tcMar>
              <w:left w:w="115" w:type="dxa"/>
              <w:right w:w="58" w:type="dxa"/>
            </w:tcMar>
          </w:tcPr>
          <w:p w14:paraId="49DE1B79" w14:textId="77777777" w:rsidR="00213A30" w:rsidRDefault="00213A30">
            <w:pPr>
              <w:pStyle w:val="aTable"/>
            </w:pPr>
          </w:p>
        </w:tc>
        <w:tc>
          <w:tcPr>
            <w:tcW w:w="718" w:type="dxa"/>
            <w:tcBorders>
              <w:top w:val="nil"/>
              <w:bottom w:val="nil"/>
            </w:tcBorders>
            <w:shd w:val="clear" w:color="auto" w:fill="auto"/>
            <w:tcMar>
              <w:left w:w="115" w:type="dxa"/>
              <w:right w:w="58" w:type="dxa"/>
            </w:tcMar>
          </w:tcPr>
          <w:p w14:paraId="68D0C925" w14:textId="77777777" w:rsidR="00213A30" w:rsidRDefault="00213A30">
            <w:pPr>
              <w:pStyle w:val="aTable"/>
            </w:pPr>
          </w:p>
        </w:tc>
        <w:tc>
          <w:tcPr>
            <w:tcW w:w="2678" w:type="dxa"/>
            <w:tcBorders>
              <w:top w:val="nil"/>
              <w:bottom w:val="single" w:sz="12" w:space="0" w:color="auto"/>
            </w:tcBorders>
            <w:tcMar>
              <w:left w:w="115" w:type="dxa"/>
              <w:right w:w="58" w:type="dxa"/>
            </w:tcMar>
          </w:tcPr>
          <w:p w14:paraId="2CC188A1" w14:textId="77777777" w:rsidR="00213A30" w:rsidRPr="00B109AE" w:rsidRDefault="00213A30" w:rsidP="00C33CFD">
            <w:pPr>
              <w:pStyle w:val="aTable"/>
              <w:rPr>
                <w:highlight w:val="yellow"/>
              </w:rPr>
            </w:pPr>
          </w:p>
        </w:tc>
        <w:tc>
          <w:tcPr>
            <w:tcW w:w="944" w:type="dxa"/>
            <w:tcBorders>
              <w:top w:val="nil"/>
              <w:bottom w:val="single" w:sz="12" w:space="0" w:color="auto"/>
            </w:tcBorders>
            <w:tcMar>
              <w:left w:w="115" w:type="dxa"/>
              <w:right w:w="58" w:type="dxa"/>
            </w:tcMar>
          </w:tcPr>
          <w:p w14:paraId="17A34974" w14:textId="77777777" w:rsidR="00213A30" w:rsidRPr="00B109AE" w:rsidRDefault="00213A30">
            <w:pPr>
              <w:pStyle w:val="aTable"/>
              <w:rPr>
                <w:highlight w:val="yellow"/>
              </w:rPr>
            </w:pPr>
          </w:p>
        </w:tc>
      </w:tr>
    </w:tbl>
    <w:p w14:paraId="020F7122" w14:textId="77777777" w:rsidR="00BB3D6B" w:rsidRDefault="00BB3D6B" w:rsidP="00BB3D6B">
      <w:pPr>
        <w:pStyle w:val="aSpacer"/>
      </w:pPr>
      <w:bookmarkStart w:id="82" w:name="_Ref103649492"/>
      <w:bookmarkStart w:id="83" w:name="_Ref103649494"/>
      <w:bookmarkStart w:id="84" w:name="_Toc104284934"/>
      <w:bookmarkStart w:id="85" w:name="_Toc107030684"/>
      <w:bookmarkStart w:id="86" w:name="_Toc109801686"/>
      <w:bookmarkStart w:id="87" w:name="_Toc112478974"/>
      <w:bookmarkStart w:id="88" w:name="_Toc114630665"/>
      <w:bookmarkStart w:id="89" w:name="_Toc122399389"/>
      <w:bookmarkStart w:id="90" w:name="_Toc117391466"/>
      <w:bookmarkStart w:id="91" w:name="_Toc126729023"/>
      <w:bookmarkStart w:id="92" w:name="_Toc104284936"/>
      <w:bookmarkStart w:id="93" w:name="_Toc107030686"/>
      <w:bookmarkStart w:id="94" w:name="_Toc109801688"/>
      <w:bookmarkStart w:id="95" w:name="_Toc112478976"/>
      <w:bookmarkStart w:id="96" w:name="_Toc114630667"/>
      <w:bookmarkStart w:id="97" w:name="_Toc117391468"/>
    </w:p>
    <w:p w14:paraId="2573C400" w14:textId="77777777" w:rsidR="00AB04FA" w:rsidRDefault="00B41819" w:rsidP="00155884">
      <w:pPr>
        <w:pStyle w:val="Heading1"/>
      </w:pPr>
      <w:bookmarkStart w:id="98" w:name="_Ref125166353"/>
      <w:bookmarkStart w:id="99" w:name="_Toc126729024"/>
      <w:bookmarkStart w:id="100" w:name="_Toc184521039"/>
      <w:bookmarkStart w:id="101" w:name="_Toc508192126"/>
      <w:bookmarkEnd w:id="82"/>
      <w:bookmarkEnd w:id="83"/>
      <w:bookmarkEnd w:id="84"/>
      <w:bookmarkEnd w:id="85"/>
      <w:bookmarkEnd w:id="86"/>
      <w:bookmarkEnd w:id="87"/>
      <w:bookmarkEnd w:id="88"/>
      <w:bookmarkEnd w:id="89"/>
      <w:bookmarkEnd w:id="90"/>
      <w:bookmarkEnd w:id="91"/>
      <w:r>
        <w:rPr>
          <w:noProof/>
        </w:rPr>
        <w:lastRenderedPageBreak/>
        <mc:AlternateContent>
          <mc:Choice Requires="wps">
            <w:drawing>
              <wp:anchor distT="0" distB="0" distL="114300" distR="114300" simplePos="0" relativeHeight="251664896" behindDoc="0" locked="1" layoutInCell="1" allowOverlap="1" wp14:anchorId="792B7D77" wp14:editId="14792A0E">
                <wp:simplePos x="0" y="0"/>
                <wp:positionH relativeFrom="column">
                  <wp:posOffset>-114300</wp:posOffset>
                </wp:positionH>
                <wp:positionV relativeFrom="paragraph">
                  <wp:posOffset>-571500</wp:posOffset>
                </wp:positionV>
                <wp:extent cx="1714500" cy="342900"/>
                <wp:effectExtent l="0" t="0" r="0" b="0"/>
                <wp:wrapSquare wrapText="left"/>
                <wp:docPr id="120" name="Rectangle 26" descr="empty text bo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8EB5920" w14:textId="77777777" w:rsidR="0042555D" w:rsidRDefault="0042555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2B7D77" id="Rectangle 26" o:spid="_x0000_s1026" alt="empty text box" style="position:absolute;margin-left:-9pt;margin-top:-45pt;width:135pt;height:2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" stroked="f">
                <v:textbox>
                  <w:txbxContent>
                    <w:p w14:paraId="58EB5920" w14:textId="77777777" w:rsidR="0042555D" w:rsidRDefault="0042555D"/>
                  </w:txbxContent>
                </v:textbox>
                <w10:wrap type="square" side="left"/>
                <w10:anchorlock/>
              </v:rect>
            </w:pict>
          </mc:Fallback>
        </mc:AlternateContent>
      </w:r>
      <w:r>
        <w:rPr>
          <w:noProof/>
        </w:rPr>
        <mc:AlternateContent>
          <mc:Choice Requires="wps">
            <w:drawing>
              <wp:anchor distT="0" distB="0" distL="114300" distR="114300" simplePos="0" relativeHeight="251646464" behindDoc="0" locked="1" layoutInCell="1" allowOverlap="1" wp14:anchorId="074F1D40" wp14:editId="0121E2A4">
                <wp:simplePos x="0" y="0"/>
                <wp:positionH relativeFrom="column">
                  <wp:posOffset>3886200</wp:posOffset>
                </wp:positionH>
                <wp:positionV relativeFrom="paragraph">
                  <wp:posOffset>-571500</wp:posOffset>
                </wp:positionV>
                <wp:extent cx="1714500" cy="342900"/>
                <wp:effectExtent l="0" t="0" r="0" b="0"/>
                <wp:wrapSquare wrapText="left"/>
                <wp:docPr id="119" name="Rectangle 5"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20850" id="Rectangle 5" o:spid="_x0000_s1026" alt="image here only for formatting purposes" style="position:absolute;margin-left:306pt;margin-top:-45pt;width:135pt;height:27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" stroked="f">
                <w10:wrap type="square" side="left"/>
                <w10:anchorlock/>
              </v:rect>
            </w:pict>
          </mc:Fallback>
        </mc:AlternateContent>
      </w:r>
      <w:r w:rsidR="00AB04FA">
        <w:t>Starting &amp; Exiting VistARad</w:t>
      </w:r>
      <w:bookmarkEnd w:id="57"/>
      <w:bookmarkEnd w:id="92"/>
      <w:bookmarkEnd w:id="93"/>
      <w:bookmarkEnd w:id="94"/>
      <w:bookmarkEnd w:id="95"/>
      <w:bookmarkEnd w:id="96"/>
      <w:bookmarkEnd w:id="97"/>
      <w:bookmarkEnd w:id="98"/>
      <w:bookmarkEnd w:id="99"/>
      <w:bookmarkEnd w:id="100"/>
      <w:bookmarkEnd w:id="101"/>
    </w:p>
    <w:p w14:paraId="6532F2A4" w14:textId="77777777" w:rsidR="00AB04FA" w:rsidRDefault="00AB04FA" w:rsidP="002F4326">
      <w:pPr>
        <w:pStyle w:val="Heading2"/>
      </w:pPr>
      <w:bookmarkStart w:id="102" w:name="_Ref256778796"/>
      <w:bookmarkStart w:id="103" w:name="_Toc508192127"/>
      <w:r>
        <w:t>Starting VistARad</w:t>
      </w:r>
      <w:bookmarkEnd w:id="102"/>
      <w:bookmarkEnd w:id="103"/>
    </w:p>
    <w:p w14:paraId="6E9368B9" w14:textId="77777777" w:rsidR="00AB04FA" w:rsidRDefault="00AB04FA">
      <w:pPr>
        <w:pStyle w:val="aNorm"/>
        <w:numPr>
          <w:ilvl w:val="0"/>
          <w:numId w:val="19"/>
        </w:numPr>
      </w:pPr>
      <w:r>
        <w:t xml:space="preserve">If VistARad </w:t>
      </w:r>
      <w:r w:rsidR="00B5465F">
        <w:t>is interfaced to</w:t>
      </w:r>
      <w:r w:rsidR="004E7201">
        <w:t xml:space="preserve"> a</w:t>
      </w:r>
      <w:r>
        <w:t xml:space="preserve"> voice dictation </w:t>
      </w:r>
      <w:r w:rsidR="004E7201">
        <w:t xml:space="preserve">system such as </w:t>
      </w:r>
      <w:r>
        <w:t>Talk or PowerScribe, log in</w:t>
      </w:r>
      <w:r w:rsidR="00CF5C63">
        <w:t xml:space="preserve"> </w:t>
      </w:r>
      <w:r>
        <w:t>to the voice dictation software</w:t>
      </w:r>
      <w:r w:rsidR="00B5465F">
        <w:t xml:space="preserve"> before starting VistARad</w:t>
      </w:r>
      <w:r>
        <w:t>.</w:t>
      </w:r>
    </w:p>
    <w:p w14:paraId="282577AC" w14:textId="77777777" w:rsidR="004667E4" w:rsidRDefault="004667E4">
      <w:pPr>
        <w:pStyle w:val="aNorm"/>
        <w:numPr>
          <w:ilvl w:val="0"/>
          <w:numId w:val="19"/>
        </w:numPr>
      </w:pPr>
      <w:r>
        <w:t xml:space="preserve">Double-click the VistARad shortcut on the Windows desktop, or go to the Start menu and select </w:t>
      </w:r>
      <w:r w:rsidRPr="002509A5">
        <w:rPr>
          <w:rStyle w:val="Strong"/>
        </w:rPr>
        <w:t>All</w:t>
      </w:r>
      <w:r>
        <w:t xml:space="preserve"> </w:t>
      </w:r>
      <w:r>
        <w:rPr>
          <w:rStyle w:val="Strong"/>
        </w:rPr>
        <w:t xml:space="preserve">Programs | VistA Imaging Programs | </w:t>
      </w:r>
      <w:r w:rsidR="00E82D47">
        <w:rPr>
          <w:rStyle w:val="Strong"/>
        </w:rPr>
        <w:t>MAG_</w:t>
      </w:r>
      <w:r w:rsidRPr="00D56DB4">
        <w:rPr>
          <w:rStyle w:val="Strong"/>
        </w:rPr>
        <w:t>VistARad</w:t>
      </w:r>
      <w:r w:rsidRPr="00D56DB4">
        <w:t>.</w:t>
      </w:r>
    </w:p>
    <w:p w14:paraId="406CBBB4" w14:textId="77777777" w:rsidR="00AB04FA" w:rsidRDefault="00AB04FA" w:rsidP="00E61495">
      <w:pPr>
        <w:pStyle w:val="aNorm"/>
        <w:numPr>
          <w:ilvl w:val="0"/>
          <w:numId w:val="19"/>
        </w:numPr>
      </w:pPr>
      <w:r>
        <w:t xml:space="preserve">If the Connect To box displays, select which VistA System you want to connect to, then click </w:t>
      </w:r>
      <w:r>
        <w:rPr>
          <w:rStyle w:val="Strong"/>
        </w:rPr>
        <w:t>OK</w:t>
      </w:r>
      <w:r>
        <w:t>.</w:t>
      </w:r>
    </w:p>
    <w:p w14:paraId="2669C767" w14:textId="77777777" w:rsidR="00AB04FA" w:rsidRDefault="007057ED">
      <w:pPr>
        <w:pStyle w:val="aNorm"/>
        <w:numPr>
          <w:ilvl w:val="0"/>
          <w:numId w:val="19"/>
        </w:numPr>
      </w:pPr>
      <w:r>
        <w:t xml:space="preserve">Make sure you have a valid PIV card attached to the computer.  </w:t>
      </w:r>
      <w:r w:rsidR="00AB04FA">
        <w:t xml:space="preserve">In the </w:t>
      </w:r>
      <w:r>
        <w:t>Windows Security box</w:t>
      </w:r>
      <w:r w:rsidR="00AB04FA">
        <w:t xml:space="preserve">, </w:t>
      </w:r>
      <w:r>
        <w:t>choose the correct certificate and type in your PIN</w:t>
      </w:r>
      <w:r w:rsidR="00AB04FA">
        <w:t xml:space="preserve"> code</w:t>
      </w:r>
      <w:r w:rsidR="00917076">
        <w:t xml:space="preserve"> when prompted in the ActivClient Login box. T</w:t>
      </w:r>
      <w:r w:rsidR="00AB04FA">
        <w:t xml:space="preserve">hen click </w:t>
      </w:r>
      <w:r w:rsidR="00AB04FA">
        <w:rPr>
          <w:rStyle w:val="Strong"/>
        </w:rPr>
        <w:t>OK</w:t>
      </w:r>
      <w:r w:rsidR="002D3A91">
        <w:t>.</w:t>
      </w:r>
    </w:p>
    <w:p w14:paraId="43137A2F" w14:textId="77777777" w:rsidR="003701F7" w:rsidRDefault="003701F7">
      <w:pPr>
        <w:pStyle w:val="aNorm"/>
        <w:numPr>
          <w:ilvl w:val="0"/>
          <w:numId w:val="19"/>
        </w:numPr>
      </w:pPr>
      <w:r w:rsidRPr="00C11F90">
        <w:t>Upon successful authentication and login, the user will be allowed to continue to the application.</w:t>
      </w:r>
      <w:r>
        <w:t xml:space="preserve">  </w:t>
      </w:r>
      <w:r w:rsidRPr="00C11F90">
        <w:t xml:space="preserve">When an attempt to log in with PIV/PIN fails to authenticate </w:t>
      </w:r>
      <w:r>
        <w:t>two-factor authentication (</w:t>
      </w:r>
      <w:r w:rsidRPr="00C11F90">
        <w:t>2FA</w:t>
      </w:r>
      <w:r>
        <w:t>)</w:t>
      </w:r>
      <w:r w:rsidRPr="00C11F90">
        <w:t>, the application will revert the user to the Access/Verify screen.</w:t>
      </w:r>
      <w:r>
        <w:t xml:space="preserve">  If the </w:t>
      </w:r>
      <w:r w:rsidRPr="00A205C1">
        <w:t>VistA</w:t>
      </w:r>
      <w:r>
        <w:t xml:space="preserve"> Sign-on box displays, type your access and verify codes in the </w:t>
      </w:r>
      <w:r w:rsidRPr="0032012A">
        <w:rPr>
          <w:b/>
        </w:rPr>
        <w:t>Access Code</w:t>
      </w:r>
      <w:r>
        <w:t xml:space="preserve"> and </w:t>
      </w:r>
      <w:r w:rsidRPr="0032012A">
        <w:rPr>
          <w:b/>
        </w:rPr>
        <w:t>Verify Code</w:t>
      </w:r>
      <w:r>
        <w:t xml:space="preserve"> boxes, then click </w:t>
      </w:r>
      <w:r w:rsidRPr="00792880">
        <w:rPr>
          <w:b/>
        </w:rPr>
        <w:t>OK</w:t>
      </w:r>
      <w:r>
        <w:t>.</w:t>
      </w:r>
    </w:p>
    <w:p w14:paraId="5D4326A7" w14:textId="77777777" w:rsidR="00AB04FA" w:rsidRDefault="00AB04FA">
      <w:pPr>
        <w:pStyle w:val="aNorm"/>
        <w:numPr>
          <w:ilvl w:val="0"/>
          <w:numId w:val="19"/>
        </w:numPr>
      </w:pPr>
      <w:r>
        <w:t>If the Select Division box displays, double-click the division you want to log in to.</w:t>
      </w:r>
    </w:p>
    <w:p w14:paraId="742EBCBE" w14:textId="77777777" w:rsidR="00AB04FA" w:rsidRDefault="00AB04FA">
      <w:pPr>
        <w:pStyle w:val="aNorm"/>
        <w:numPr>
          <w:ilvl w:val="0"/>
          <w:numId w:val="19"/>
        </w:numPr>
      </w:pPr>
      <w:r>
        <w:t>When VistARad starts, both the Manager and Viewer windows open.</w:t>
      </w:r>
    </w:p>
    <w:p w14:paraId="400BAA54" w14:textId="77777777" w:rsidR="004E7C13" w:rsidRDefault="004E7C13" w:rsidP="002F4326">
      <w:pPr>
        <w:pStyle w:val="Heading2"/>
      </w:pPr>
      <w:bookmarkStart w:id="104" w:name="_Ref149121739"/>
      <w:bookmarkStart w:id="105" w:name="_Toc508192128"/>
      <w:bookmarkStart w:id="106" w:name="_Ref136742852"/>
      <w:bookmarkStart w:id="107" w:name="_Ref136742855"/>
      <w:bookmarkStart w:id="108" w:name="_Toc149026396"/>
      <w:r>
        <w:t>How VistARad Windows Behave</w:t>
      </w:r>
      <w:bookmarkEnd w:id="104"/>
      <w:bookmarkEnd w:id="105"/>
    </w:p>
    <w:p w14:paraId="1A92222C" w14:textId="77777777" w:rsidR="0008063D" w:rsidRDefault="0008063D">
      <w:pPr>
        <w:pStyle w:val="aNorm"/>
        <w:keepNext/>
      </w:pPr>
      <w:r>
        <w:t>The Viewer window is designed to stretch across multiple monitors, and is usually not resized or minimized. Other VistARad windows can be sized, minimized, or ‘tacked’ into place as needed.</w:t>
      </w:r>
    </w:p>
    <w:p w14:paraId="7335BAA9" w14:textId="77777777" w:rsidR="0008063D" w:rsidRDefault="0008063D">
      <w:pPr>
        <w:pStyle w:val="aProcHead"/>
      </w:pPr>
      <w:r>
        <w:t>The Viewer</w:t>
      </w:r>
    </w:p>
    <w:p w14:paraId="6F46ECF0" w14:textId="77777777" w:rsidR="0008063D" w:rsidRDefault="0008063D">
      <w:pPr>
        <w:pStyle w:val="aNorm"/>
        <w:keepNext/>
      </w:pPr>
      <w:r>
        <w:t>The buttons in the upper right corner of the Viewer work as follows:</w:t>
      </w:r>
    </w:p>
    <w:p w14:paraId="0EFCA3A8" w14:textId="77777777" w:rsidR="004E7C13" w:rsidRDefault="00B41819" w:rsidP="00772C8B">
      <w:pPr>
        <w:pStyle w:val="aNorm3"/>
      </w:pPr>
      <w:r>
        <w:rPr>
          <w:noProof/>
          <w:position w:val="-6"/>
          <w:szCs w:val="22"/>
        </w:rPr>
        <w:drawing>
          <wp:inline distT="0" distB="0" distL="0" distR="0" wp14:anchorId="0C005E83" wp14:editId="05366C29">
            <wp:extent cx="197485" cy="182880"/>
            <wp:effectExtent l="0" t="0" r="0" b="7620"/>
            <wp:docPr id="6" name="Picture 6" descr="Minimiz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nimize butt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485" cy="182880"/>
                    </a:xfrm>
                    <a:prstGeom prst="rect">
                      <a:avLst/>
                    </a:prstGeom>
                    <a:noFill/>
                    <a:ln>
                      <a:noFill/>
                    </a:ln>
                    <a:effectLst/>
                  </pic:spPr>
                </pic:pic>
              </a:graphicData>
            </a:graphic>
          </wp:inline>
        </w:drawing>
      </w:r>
      <w:r w:rsidR="00772C8B">
        <w:t> </w:t>
      </w:r>
      <w:r w:rsidR="000A7D7E">
        <w:t xml:space="preserve">Clicking this </w:t>
      </w:r>
      <w:r w:rsidR="007D4EE3">
        <w:t xml:space="preserve">button </w:t>
      </w:r>
      <w:r w:rsidR="0008063D">
        <w:t>minimize</w:t>
      </w:r>
      <w:r w:rsidR="00867F08">
        <w:t>s</w:t>
      </w:r>
      <w:r w:rsidR="0008063D">
        <w:t xml:space="preserve"> the Viewer window.</w:t>
      </w:r>
    </w:p>
    <w:p w14:paraId="0D1F303D" w14:textId="77777777" w:rsidR="000A7D7E" w:rsidRDefault="00B41819" w:rsidP="00772C8B">
      <w:pPr>
        <w:pStyle w:val="aNorm3"/>
      </w:pPr>
      <w:r>
        <w:rPr>
          <w:noProof/>
          <w:position w:val="-6"/>
          <w:szCs w:val="22"/>
        </w:rPr>
        <w:drawing>
          <wp:inline distT="0" distB="0" distL="0" distR="0" wp14:anchorId="13E01217" wp14:editId="1622A622">
            <wp:extent cx="205105" cy="182880"/>
            <wp:effectExtent l="0" t="0" r="4445" b="7620"/>
            <wp:docPr id="7" name="Picture 7" descr="Maximize button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ximize button (disabl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105" cy="182880"/>
                    </a:xfrm>
                    <a:prstGeom prst="rect">
                      <a:avLst/>
                    </a:prstGeom>
                    <a:noFill/>
                    <a:ln>
                      <a:noFill/>
                    </a:ln>
                    <a:effectLst/>
                  </pic:spPr>
                </pic:pic>
              </a:graphicData>
            </a:graphic>
          </wp:inline>
        </w:drawing>
      </w:r>
      <w:r w:rsidR="00772C8B">
        <w:t> </w:t>
      </w:r>
      <w:r w:rsidR="00D373E8">
        <w:t>This button is disabled.</w:t>
      </w:r>
    </w:p>
    <w:p w14:paraId="008A3D3A" w14:textId="77777777" w:rsidR="000A7D7E" w:rsidRDefault="00B41819" w:rsidP="00772C8B">
      <w:pPr>
        <w:pStyle w:val="aNorm3"/>
      </w:pPr>
      <w:r>
        <w:rPr>
          <w:noProof/>
          <w:position w:val="-6"/>
          <w:szCs w:val="22"/>
        </w:rPr>
        <w:drawing>
          <wp:inline distT="0" distB="0" distL="0" distR="0" wp14:anchorId="4A4C10CC" wp14:editId="632D4B45">
            <wp:extent cx="205105" cy="182880"/>
            <wp:effectExtent l="0" t="0" r="4445" b="7620"/>
            <wp:docPr id="8" name="Picture 8" descr="Exi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it butt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105" cy="182880"/>
                    </a:xfrm>
                    <a:prstGeom prst="rect">
                      <a:avLst/>
                    </a:prstGeom>
                    <a:noFill/>
                    <a:ln>
                      <a:noFill/>
                    </a:ln>
                    <a:effectLst/>
                  </pic:spPr>
                </pic:pic>
              </a:graphicData>
            </a:graphic>
          </wp:inline>
        </w:drawing>
      </w:r>
      <w:r w:rsidR="00772C8B">
        <w:t> </w:t>
      </w:r>
      <w:r w:rsidR="000A7D7E">
        <w:t>Clicking this button exit</w:t>
      </w:r>
      <w:r w:rsidR="00867F08">
        <w:t>s</w:t>
      </w:r>
      <w:r w:rsidR="000A7D7E">
        <w:t xml:space="preserve"> VistARad.</w:t>
      </w:r>
    </w:p>
    <w:p w14:paraId="525B7BDD" w14:textId="77777777" w:rsidR="0008063D" w:rsidRDefault="0008063D">
      <w:pPr>
        <w:pStyle w:val="aProcHead"/>
      </w:pPr>
      <w:r>
        <w:lastRenderedPageBreak/>
        <w:t>Other VistARad windows</w:t>
      </w:r>
    </w:p>
    <w:p w14:paraId="1AABA40E" w14:textId="77777777" w:rsidR="004E7C13" w:rsidRDefault="0008063D">
      <w:pPr>
        <w:pStyle w:val="aNorm"/>
        <w:keepNext/>
      </w:pPr>
      <w:r>
        <w:t xml:space="preserve">Except for the Viewer window, other VistARad windows </w:t>
      </w:r>
      <w:r w:rsidR="004E7C13">
        <w:t>have the following buttons in their upper righ</w:t>
      </w:r>
      <w:r>
        <w:t>t corners:</w:t>
      </w:r>
    </w:p>
    <w:p w14:paraId="45C17910" w14:textId="77777777" w:rsidR="004E7C13" w:rsidRDefault="00B41819" w:rsidP="004E7C13">
      <w:pPr>
        <w:pStyle w:val="aNorm"/>
        <w:keepLines/>
        <w:numPr>
          <w:ilvl w:val="1"/>
          <w:numId w:val="18"/>
        </w:numPr>
      </w:pPr>
      <w:r>
        <w:rPr>
          <w:noProof/>
          <w:position w:val="-6"/>
          <w:szCs w:val="22"/>
        </w:rPr>
        <w:drawing>
          <wp:inline distT="0" distB="0" distL="0" distR="0" wp14:anchorId="5BAD8077" wp14:editId="2A262C60">
            <wp:extent cx="424180" cy="182880"/>
            <wp:effectExtent l="0" t="0" r="0" b="7620"/>
            <wp:docPr id="9" name="Picture 9" descr="Pushpin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ushpin (In) butt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180" cy="182880"/>
                    </a:xfrm>
                    <a:prstGeom prst="rect">
                      <a:avLst/>
                    </a:prstGeom>
                    <a:noFill/>
                    <a:ln>
                      <a:noFill/>
                    </a:ln>
                  </pic:spPr>
                </pic:pic>
              </a:graphicData>
            </a:graphic>
          </wp:inline>
        </w:drawing>
      </w:r>
      <w:r w:rsidR="00772C8B">
        <w:t> </w:t>
      </w:r>
      <w:r w:rsidR="004E7C13">
        <w:t xml:space="preserve">(or </w:t>
      </w:r>
      <w:r>
        <w:rPr>
          <w:noProof/>
          <w:position w:val="-6"/>
          <w:szCs w:val="22"/>
        </w:rPr>
        <w:drawing>
          <wp:inline distT="0" distB="0" distL="0" distR="0" wp14:anchorId="15811BDF" wp14:editId="1516E7F2">
            <wp:extent cx="424180" cy="182880"/>
            <wp:effectExtent l="0" t="0" r="0" b="7620"/>
            <wp:docPr id="10" name="Picture 10" descr="Pushpin (O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ushpin (Out) butt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80" cy="182880"/>
                    </a:xfrm>
                    <a:prstGeom prst="rect">
                      <a:avLst/>
                    </a:prstGeom>
                    <a:noFill/>
                    <a:ln>
                      <a:noFill/>
                    </a:ln>
                  </pic:spPr>
                </pic:pic>
              </a:graphicData>
            </a:graphic>
          </wp:inline>
        </w:drawing>
      </w:r>
      <w:r w:rsidR="004E7C13">
        <w:t xml:space="preserve"> )</w:t>
      </w:r>
      <w:r w:rsidR="00772C8B">
        <w:t> </w:t>
      </w:r>
      <w:r w:rsidR="007D4EE3">
        <w:t>Clicking t</w:t>
      </w:r>
      <w:r w:rsidR="004E7C13">
        <w:t xml:space="preserve">his button lets you control which windows stay visible while you are working with the Viewer, and which windows that you want ‘out of the way’ </w:t>
      </w:r>
      <w:r w:rsidR="0008063D">
        <w:t>when</w:t>
      </w:r>
      <w:r w:rsidR="004E7C13">
        <w:t xml:space="preserve"> you are not actively using them.</w:t>
      </w:r>
    </w:p>
    <w:p w14:paraId="2A4E3BB2" w14:textId="77777777" w:rsidR="004E7C13" w:rsidRDefault="00B41819" w:rsidP="004E7C13">
      <w:pPr>
        <w:pStyle w:val="aNorm"/>
        <w:keepLines/>
        <w:numPr>
          <w:ilvl w:val="1"/>
          <w:numId w:val="18"/>
        </w:numPr>
      </w:pPr>
      <w:r>
        <w:rPr>
          <w:noProof/>
          <w:position w:val="-6"/>
          <w:szCs w:val="22"/>
        </w:rPr>
        <w:drawing>
          <wp:inline distT="0" distB="0" distL="0" distR="0" wp14:anchorId="2ACCEFA7" wp14:editId="1312B11D">
            <wp:extent cx="402590" cy="182880"/>
            <wp:effectExtent l="0" t="0" r="0" b="7620"/>
            <wp:docPr id="11" name="Picture 11" descr="Maximiz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ximize butt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590" cy="182880"/>
                    </a:xfrm>
                    <a:prstGeom prst="rect">
                      <a:avLst/>
                    </a:prstGeom>
                    <a:noFill/>
                    <a:ln>
                      <a:noFill/>
                    </a:ln>
                    <a:effectLst/>
                  </pic:spPr>
                </pic:pic>
              </a:graphicData>
            </a:graphic>
          </wp:inline>
        </w:drawing>
      </w:r>
      <w:r w:rsidR="00772C8B">
        <w:t> </w:t>
      </w:r>
      <w:r w:rsidR="00F54C4F">
        <w:t xml:space="preserve">If present, </w:t>
      </w:r>
      <w:r w:rsidR="007D4EE3">
        <w:t xml:space="preserve">clicking </w:t>
      </w:r>
      <w:r w:rsidR="00F54C4F">
        <w:t xml:space="preserve">this button </w:t>
      </w:r>
      <w:r w:rsidR="00D373E8">
        <w:t>either maximize</w:t>
      </w:r>
      <w:r w:rsidR="00867F08">
        <w:t>s</w:t>
      </w:r>
      <w:r w:rsidR="00D373E8">
        <w:t xml:space="preserve"> the window to cover the entire screen or restore</w:t>
      </w:r>
      <w:r w:rsidR="00867F08">
        <w:t>s</w:t>
      </w:r>
      <w:r w:rsidR="00D373E8">
        <w:t xml:space="preserve"> </w:t>
      </w:r>
      <w:r w:rsidR="0008063D">
        <w:t>the window to it</w:t>
      </w:r>
      <w:r w:rsidR="00D373E8">
        <w:t>s original size</w:t>
      </w:r>
      <w:r w:rsidR="00F54C4F">
        <w:t>. This button is not available in the Preview, Scout, or Reports window.</w:t>
      </w:r>
    </w:p>
    <w:p w14:paraId="1654F030" w14:textId="77777777" w:rsidR="0008063D" w:rsidRDefault="00B41819" w:rsidP="004E7C13">
      <w:pPr>
        <w:pStyle w:val="aNorm"/>
        <w:keepLines/>
        <w:numPr>
          <w:ilvl w:val="1"/>
          <w:numId w:val="18"/>
        </w:numPr>
      </w:pPr>
      <w:r>
        <w:rPr>
          <w:noProof/>
          <w:position w:val="-6"/>
          <w:szCs w:val="22"/>
        </w:rPr>
        <w:drawing>
          <wp:inline distT="0" distB="0" distL="0" distR="0" wp14:anchorId="4F215809" wp14:editId="4D3B3B71">
            <wp:extent cx="402590" cy="182880"/>
            <wp:effectExtent l="0" t="0" r="0" b="7620"/>
            <wp:docPr id="12" name="Picture 12" descr="Hide Windo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de Window butt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 cy="182880"/>
                    </a:xfrm>
                    <a:prstGeom prst="rect">
                      <a:avLst/>
                    </a:prstGeom>
                    <a:noFill/>
                    <a:ln>
                      <a:noFill/>
                    </a:ln>
                  </pic:spPr>
                </pic:pic>
              </a:graphicData>
            </a:graphic>
          </wp:inline>
        </w:drawing>
      </w:r>
      <w:r w:rsidR="00772C8B">
        <w:t> </w:t>
      </w:r>
      <w:r w:rsidR="000A7D7E">
        <w:t>Clicking t</w:t>
      </w:r>
      <w:r w:rsidR="004E7C13">
        <w:t>his button minimize</w:t>
      </w:r>
      <w:r w:rsidR="00867F08">
        <w:t>s</w:t>
      </w:r>
      <w:r w:rsidR="004E7C13">
        <w:t xml:space="preserve"> </w:t>
      </w:r>
      <w:r w:rsidR="000A7D7E">
        <w:t xml:space="preserve">the </w:t>
      </w:r>
      <w:r w:rsidR="0008063D">
        <w:t>window.</w:t>
      </w:r>
    </w:p>
    <w:p w14:paraId="538F10B7" w14:textId="77777777" w:rsidR="0008063D" w:rsidRDefault="0008063D">
      <w:pPr>
        <w:pStyle w:val="aProcHead"/>
      </w:pPr>
      <w:r>
        <w:t>Restoring minimized windows</w:t>
      </w:r>
    </w:p>
    <w:p w14:paraId="32812DEC" w14:textId="77777777" w:rsidR="004E7C13" w:rsidRPr="004E7C13" w:rsidRDefault="00867F08">
      <w:pPr>
        <w:pStyle w:val="aNorm"/>
      </w:pPr>
      <w:r>
        <w:t xml:space="preserve">Use </w:t>
      </w:r>
      <w:r w:rsidR="0008063D">
        <w:t>one of the buttons in the Viewer window toolbar</w:t>
      </w:r>
      <w:r>
        <w:t xml:space="preserve"> to restore minimized windows</w:t>
      </w:r>
      <w:r w:rsidR="009E1C52">
        <w:t>.</w:t>
      </w:r>
    </w:p>
    <w:bookmarkEnd w:id="106"/>
    <w:bookmarkEnd w:id="107"/>
    <w:bookmarkEnd w:id="108"/>
    <w:p w14:paraId="20CB90BA" w14:textId="77777777" w:rsidR="005129E9" w:rsidRDefault="009E1C52">
      <w:pPr>
        <w:pStyle w:val="aNorm"/>
      </w:pPr>
      <w:r>
        <w:tab/>
      </w:r>
      <w:r w:rsidR="00B41819">
        <w:rPr>
          <w:noProof/>
        </w:rPr>
        <w:drawing>
          <wp:inline distT="0" distB="0" distL="0" distR="0" wp14:anchorId="746446A6" wp14:editId="45F73E06">
            <wp:extent cx="4754880" cy="906780"/>
            <wp:effectExtent l="0" t="0" r="7620" b="7620"/>
            <wp:docPr id="13" name="Picture 13" descr="Viewer windows controls: Preview and Browser windows, Scrapbook window, Scout window, Manager and Reports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er windows controls: Preview and Browser windows, Scrapbook window, Scout window, Manager and Reports window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4880" cy="906780"/>
                    </a:xfrm>
                    <a:prstGeom prst="rect">
                      <a:avLst/>
                    </a:prstGeom>
                    <a:noFill/>
                    <a:ln>
                      <a:noFill/>
                    </a:ln>
                  </pic:spPr>
                </pic:pic>
              </a:graphicData>
            </a:graphic>
          </wp:inline>
        </w:drawing>
      </w:r>
    </w:p>
    <w:p w14:paraId="3C7BE8D1" w14:textId="77777777" w:rsidR="009E1C52" w:rsidRDefault="00867F08">
      <w:pPr>
        <w:pStyle w:val="aNorm"/>
      </w:pPr>
      <w:r>
        <w:t>Alternatively,</w:t>
      </w:r>
      <w:r w:rsidR="0008063D">
        <w:t xml:space="preserve"> press </w:t>
      </w:r>
      <w:r w:rsidR="0008063D">
        <w:rPr>
          <w:rStyle w:val="Strong"/>
        </w:rPr>
        <w:t>&lt;CTRL+W&gt;</w:t>
      </w:r>
      <w:r w:rsidR="0008063D">
        <w:t xml:space="preserve"> or use the </w:t>
      </w:r>
      <w:r w:rsidR="009E1C52">
        <w:t>Windows taskbar to restore any window.</w:t>
      </w:r>
    </w:p>
    <w:p w14:paraId="789F6B12" w14:textId="77777777" w:rsidR="009E1C52" w:rsidRDefault="009E1C52" w:rsidP="002F4326">
      <w:pPr>
        <w:pStyle w:val="Heading2"/>
      </w:pPr>
      <w:bookmarkStart w:id="109" w:name="_Toc508192129"/>
      <w:r>
        <w:t>Exiting VistARad</w:t>
      </w:r>
      <w:bookmarkEnd w:id="109"/>
    </w:p>
    <w:p w14:paraId="16DB86E1" w14:textId="77777777" w:rsidR="009E1C52" w:rsidRDefault="009E1C52">
      <w:pPr>
        <w:pStyle w:val="aNorm"/>
        <w:numPr>
          <w:ilvl w:val="0"/>
          <w:numId w:val="33"/>
        </w:numPr>
      </w:pPr>
      <w:r>
        <w:t xml:space="preserve">Go to the menu bar in either the Manager or the Viewer and click </w:t>
      </w:r>
      <w:r>
        <w:rPr>
          <w:rStyle w:val="Strong"/>
        </w:rPr>
        <w:t>File | Exit</w:t>
      </w:r>
      <w:r w:rsidR="00752D3C">
        <w:rPr>
          <w:rStyle w:val="Strong"/>
        </w:rPr>
        <w:t xml:space="preserve"> </w:t>
      </w:r>
      <w:r w:rsidR="004C7549" w:rsidRPr="004C7549">
        <w:rPr>
          <w:b/>
        </w:rPr>
        <w:t>VistARad.</w:t>
      </w:r>
    </w:p>
    <w:p w14:paraId="7ED22A98" w14:textId="563F6D04" w:rsidR="009E1C52" w:rsidRDefault="009E1C52">
      <w:pPr>
        <w:pStyle w:val="aNorm"/>
        <w:numPr>
          <w:ilvl w:val="0"/>
          <w:numId w:val="33"/>
        </w:numPr>
      </w:pPr>
      <w:r>
        <w:t xml:space="preserve">If the </w:t>
      </w:r>
      <w:r w:rsidR="002629C7">
        <w:t xml:space="preserve">Close Exams/Update Status </w:t>
      </w:r>
      <w:r>
        <w:t xml:space="preserve">dialog displays, make sure the </w:t>
      </w:r>
      <w:r>
        <w:rPr>
          <w:rStyle w:val="Strong"/>
        </w:rPr>
        <w:t>Interpret?</w:t>
      </w:r>
      <w:r>
        <w:t xml:space="preserve"> </w:t>
      </w:r>
      <w:r w:rsidR="002629C7">
        <w:t xml:space="preserve">and Annotation </w:t>
      </w:r>
      <w:r>
        <w:t>field</w:t>
      </w:r>
      <w:r w:rsidR="002629C7">
        <w:t>s</w:t>
      </w:r>
      <w:r>
        <w:t xml:space="preserve"> </w:t>
      </w:r>
      <w:r w:rsidR="002629C7">
        <w:t xml:space="preserve">are </w:t>
      </w:r>
      <w:r>
        <w:t xml:space="preserve">set as desired for each exam in the dialog, then click </w:t>
      </w:r>
      <w:r>
        <w:rPr>
          <w:rStyle w:val="Strong"/>
        </w:rPr>
        <w:t>OK</w:t>
      </w:r>
      <w:r>
        <w:t xml:space="preserve">. For </w:t>
      </w:r>
      <w:r w:rsidR="0008063D">
        <w:t>details</w:t>
      </w:r>
      <w:r>
        <w:t xml:space="preserve">, see page </w:t>
      </w:r>
      <w:r w:rsidRPr="008350FF">
        <w:rPr>
          <w:color w:val="0000FF"/>
        </w:rPr>
        <w:fldChar w:fldCharType="begin"/>
      </w:r>
      <w:r w:rsidRPr="008350FF">
        <w:rPr>
          <w:color w:val="0000FF"/>
        </w:rPr>
        <w:instrText xml:space="preserve"> PAGEREF _Ref103862839 \h </w:instrText>
      </w:r>
      <w:r w:rsidRPr="008350FF">
        <w:rPr>
          <w:color w:val="0000FF"/>
        </w:rPr>
      </w:r>
      <w:r w:rsidRPr="008350FF">
        <w:rPr>
          <w:color w:val="0000FF"/>
        </w:rPr>
        <w:fldChar w:fldCharType="separate"/>
      </w:r>
      <w:ins w:id="110" w:author="Andersen, Charles W.  (ManTech)" w:date="2019-12-10T15:20:00Z">
        <w:r w:rsidR="006D477E">
          <w:rPr>
            <w:noProof/>
            <w:color w:val="0000FF"/>
          </w:rPr>
          <w:t>27</w:t>
        </w:r>
      </w:ins>
      <w:del w:id="111" w:author="Andersen, Charles W.  (ManTech)" w:date="2019-12-10T15:20:00Z">
        <w:r w:rsidR="00497BAA" w:rsidDel="006D477E">
          <w:rPr>
            <w:noProof/>
            <w:color w:val="0000FF"/>
          </w:rPr>
          <w:delText>29</w:delText>
        </w:r>
      </w:del>
      <w:r w:rsidRPr="008350FF">
        <w:rPr>
          <w:color w:val="0000FF"/>
        </w:rPr>
        <w:fldChar w:fldCharType="end"/>
      </w:r>
      <w:r>
        <w:t>.</w:t>
      </w:r>
    </w:p>
    <w:p w14:paraId="5FB906A6" w14:textId="77777777" w:rsidR="009E1C52" w:rsidRDefault="009E1C52">
      <w:pPr>
        <w:pStyle w:val="aNorm"/>
      </w:pPr>
    </w:p>
    <w:p w14:paraId="5840EAD7" w14:textId="77777777" w:rsidR="00AB04FA" w:rsidRDefault="00B41819">
      <w:pPr>
        <w:pStyle w:val="Heading1"/>
      </w:pPr>
      <w:bookmarkStart w:id="112" w:name="_Ref103649497"/>
      <w:bookmarkStart w:id="113" w:name="_Toc104284937"/>
      <w:bookmarkStart w:id="114" w:name="_Toc107030687"/>
      <w:bookmarkStart w:id="115" w:name="_Toc109801689"/>
      <w:bookmarkStart w:id="116" w:name="_Toc112478977"/>
      <w:bookmarkStart w:id="117" w:name="_Toc114630668"/>
      <w:bookmarkStart w:id="118" w:name="_Toc117391469"/>
      <w:bookmarkStart w:id="119" w:name="_Toc126729025"/>
      <w:bookmarkStart w:id="120" w:name="_Toc184521040"/>
      <w:bookmarkStart w:id="121" w:name="_Toc508192130"/>
      <w:r>
        <w:rPr>
          <w:noProof/>
        </w:rPr>
        <w:lastRenderedPageBreak/>
        <mc:AlternateContent>
          <mc:Choice Requires="wps">
            <w:drawing>
              <wp:anchor distT="0" distB="0" distL="114300" distR="114300" simplePos="0" relativeHeight="251663872" behindDoc="0" locked="1" layoutInCell="1" allowOverlap="1" wp14:anchorId="39133F6D" wp14:editId="32750ADF">
                <wp:simplePos x="0" y="0"/>
                <wp:positionH relativeFrom="column">
                  <wp:posOffset>3886200</wp:posOffset>
                </wp:positionH>
                <wp:positionV relativeFrom="paragraph">
                  <wp:posOffset>-571500</wp:posOffset>
                </wp:positionV>
                <wp:extent cx="1714500" cy="342900"/>
                <wp:effectExtent l="0" t="0" r="0" b="0"/>
                <wp:wrapSquare wrapText="left"/>
                <wp:docPr id="118" name="Rectangle 22"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3DD3AD" id="Rectangle 22" o:spid="_x0000_s1026" alt="image here only for formatting purposes" style="position:absolute;margin-left:306pt;margin-top:-45pt;width:135pt;height:2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" stroked="f">
                <w10:wrap type="square" side="left"/>
                <w10:anchorlock/>
              </v:rect>
            </w:pict>
          </mc:Fallback>
        </mc:AlternateContent>
      </w:r>
      <w:r>
        <w:rPr>
          <w:noProof/>
        </w:rPr>
        <mc:AlternateContent>
          <mc:Choice Requires="wps">
            <w:drawing>
              <wp:anchor distT="0" distB="0" distL="114300" distR="114300" simplePos="0" relativeHeight="251647488" behindDoc="0" locked="1" layoutInCell="1" allowOverlap="1" wp14:anchorId="4F2ED16C" wp14:editId="5224EFDB">
                <wp:simplePos x="0" y="0"/>
                <wp:positionH relativeFrom="column">
                  <wp:posOffset>-228600</wp:posOffset>
                </wp:positionH>
                <wp:positionV relativeFrom="paragraph">
                  <wp:posOffset>-571500</wp:posOffset>
                </wp:positionV>
                <wp:extent cx="1828800" cy="342900"/>
                <wp:effectExtent l="0" t="0" r="0" b="0"/>
                <wp:wrapSquare wrapText="left"/>
                <wp:docPr id="117" name="Rectangle 6" descr="empty text box "/>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617CC6" id="Rectangle 6" o:spid="_x0000_s1026" alt="empty text box " style="position:absolute;margin-left:-18pt;margin-top:-45pt;width:2in;height: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" stroked="f">
                <w10:wrap type="square" side="left"/>
                <w10:anchorlock/>
              </v:rect>
            </w:pict>
          </mc:Fallback>
        </mc:AlternateContent>
      </w:r>
      <w:r w:rsidR="00AB04FA">
        <w:t>Locating &amp; Opening Exams</w:t>
      </w:r>
      <w:bookmarkEnd w:id="112"/>
      <w:bookmarkEnd w:id="113"/>
      <w:bookmarkEnd w:id="114"/>
      <w:bookmarkEnd w:id="115"/>
      <w:bookmarkEnd w:id="116"/>
      <w:bookmarkEnd w:id="117"/>
      <w:bookmarkEnd w:id="118"/>
      <w:bookmarkEnd w:id="119"/>
      <w:bookmarkEnd w:id="120"/>
      <w:bookmarkEnd w:id="121"/>
    </w:p>
    <w:p w14:paraId="4D7E2075" w14:textId="77777777" w:rsidR="00AB04FA" w:rsidRDefault="00AB04FA">
      <w:pPr>
        <w:pStyle w:val="Heading2"/>
        <w:spacing w:before="240"/>
      </w:pPr>
      <w:bookmarkStart w:id="122" w:name="_Ref103649501"/>
      <w:bookmarkStart w:id="123" w:name="_Toc104284938"/>
      <w:bookmarkStart w:id="124" w:name="_Toc107030688"/>
      <w:bookmarkStart w:id="125" w:name="_Toc109801690"/>
      <w:bookmarkStart w:id="126" w:name="_Toc112478978"/>
      <w:bookmarkStart w:id="127" w:name="_Toc114630669"/>
      <w:bookmarkStart w:id="128" w:name="_Toc117391470"/>
      <w:bookmarkStart w:id="129" w:name="_Toc126729026"/>
      <w:bookmarkStart w:id="130" w:name="_Toc184521041"/>
      <w:bookmarkStart w:id="131" w:name="_Toc508192131"/>
      <w:r>
        <w:t>Using the Manager Window</w:t>
      </w:r>
      <w:bookmarkEnd w:id="122"/>
      <w:bookmarkEnd w:id="123"/>
      <w:bookmarkEnd w:id="124"/>
      <w:bookmarkEnd w:id="125"/>
      <w:bookmarkEnd w:id="126"/>
      <w:bookmarkEnd w:id="127"/>
      <w:bookmarkEnd w:id="128"/>
      <w:bookmarkEnd w:id="129"/>
      <w:bookmarkEnd w:id="130"/>
      <w:bookmarkEnd w:id="131"/>
    </w:p>
    <w:p w14:paraId="7AB006FC" w14:textId="77777777" w:rsidR="00AB04FA" w:rsidRDefault="00AB04FA">
      <w:pPr>
        <w:pStyle w:val="aNorm"/>
        <w:keepNext/>
      </w:pPr>
      <w:r>
        <w:t xml:space="preserve">The Manager window is used to </w:t>
      </w:r>
      <w:r w:rsidR="0008063D">
        <w:t xml:space="preserve">locate </w:t>
      </w:r>
      <w:r>
        <w:t>and open exams and reports.</w:t>
      </w:r>
    </w:p>
    <w:p w14:paraId="4E08F39F" w14:textId="77777777" w:rsidR="00AB04FA" w:rsidRDefault="00310005">
      <w:pPr>
        <w:pStyle w:val="aNorm0"/>
      </w:pPr>
      <w:r w:rsidRPr="00310005">
        <w:object w:dxaOrig="9211" w:dyaOrig="4664" w14:anchorId="6E12734E">
          <v:shape id="_x0000_i1030" type="#_x0000_t75" alt="Manager window" style="width:6in;height:217.5pt" o:ole="">
            <v:imagedata r:id="rId28" o:title=""/>
          </v:shape>
          <o:OLEObject Type="Embed" ProgID="Visio.Drawing.11" ShapeID="_x0000_i1030" DrawAspect="Content" ObjectID="_1637496424" r:id="rId29"/>
        </w:object>
      </w:r>
    </w:p>
    <w:p w14:paraId="48770130" w14:textId="77777777" w:rsidR="00AB04FA" w:rsidRDefault="0008063D">
      <w:pPr>
        <w:pStyle w:val="aNorm"/>
      </w:pPr>
      <w:r>
        <w:t>Exam lists, which are used to organize exams into manageable groups, are displayed as a row of tabs near the top of the Manager window.</w:t>
      </w:r>
      <w:r w:rsidR="00AB04FA">
        <w:t xml:space="preserve"> Many sites use customized exam lists to create specific groupings of exams.</w:t>
      </w:r>
      <w:r w:rsidR="004E7201">
        <w:t xml:space="preserve"> </w:t>
      </w:r>
      <w:r w:rsidR="00AB04FA">
        <w:t>These lists, if available, can be viewed by clicking the Custom tab.</w:t>
      </w:r>
    </w:p>
    <w:p w14:paraId="187573E5" w14:textId="77777777" w:rsidR="00D25FAE" w:rsidRDefault="0008063D" w:rsidP="00102E8C">
      <w:pPr>
        <w:pStyle w:val="aNorm"/>
      </w:pPr>
      <w:r>
        <w:t>Y</w:t>
      </w:r>
      <w:r w:rsidR="00AB04FA">
        <w:t xml:space="preserve">ou can use the settings under </w:t>
      </w:r>
      <w:r w:rsidR="00AB04FA">
        <w:rPr>
          <w:rStyle w:val="Strong"/>
        </w:rPr>
        <w:t xml:space="preserve">View | Settings | Manager | General </w:t>
      </w:r>
      <w:r>
        <w:t xml:space="preserve">to show or hide exam lists. </w:t>
      </w:r>
      <w:r w:rsidR="00AB04FA">
        <w:t>Some lists, such as the Unre</w:t>
      </w:r>
      <w:r>
        <w:t>ad Exams list, cannot be hidden</w:t>
      </w:r>
      <w:r w:rsidR="00AB04FA">
        <w:t>.</w:t>
      </w:r>
    </w:p>
    <w:p w14:paraId="6CEBC96B" w14:textId="77777777" w:rsidR="00AB04FA" w:rsidRDefault="008930C0">
      <w:pPr>
        <w:pStyle w:val="Heading3"/>
      </w:pPr>
      <w:bookmarkStart w:id="132" w:name="_Toc104284940"/>
      <w:bookmarkStart w:id="133" w:name="_Toc107030690"/>
      <w:bookmarkStart w:id="134" w:name="_Toc109801692"/>
      <w:bookmarkStart w:id="135" w:name="_Toc112478980"/>
      <w:r>
        <w:t>Exam</w:t>
      </w:r>
      <w:r w:rsidR="00AB04FA">
        <w:t xml:space="preserve"> Locks</w:t>
      </w:r>
      <w:bookmarkEnd w:id="132"/>
      <w:bookmarkEnd w:id="133"/>
      <w:bookmarkEnd w:id="134"/>
      <w:bookmarkEnd w:id="135"/>
      <w:r>
        <w:t xml:space="preserve"> and Exam Reserves</w:t>
      </w:r>
    </w:p>
    <w:p w14:paraId="2C9AF4AD" w14:textId="77777777" w:rsidR="0008063D" w:rsidRDefault="00AB04FA">
      <w:pPr>
        <w:pStyle w:val="aNorm"/>
      </w:pPr>
      <w:r>
        <w:t>In VistARad, locks</w:t>
      </w:r>
      <w:r w:rsidR="008930C0">
        <w:t xml:space="preserve"> and reserves</w:t>
      </w:r>
      <w:r w:rsidR="00103909">
        <w:t xml:space="preserve"> are used to prevent</w:t>
      </w:r>
      <w:r>
        <w:t xml:space="preserve"> </w:t>
      </w:r>
      <w:r w:rsidR="008930C0">
        <w:t xml:space="preserve">two radiologists from </w:t>
      </w:r>
      <w:r>
        <w:t>interpret</w:t>
      </w:r>
      <w:r w:rsidR="008930C0">
        <w:t>ing the same exam</w:t>
      </w:r>
      <w:r>
        <w:t xml:space="preserve">. </w:t>
      </w:r>
    </w:p>
    <w:bookmarkStart w:id="136" w:name="_MON_1243411822"/>
    <w:bookmarkEnd w:id="136"/>
    <w:p w14:paraId="4FA94C6A" w14:textId="77777777" w:rsidR="0008063D" w:rsidRDefault="00310005">
      <w:pPr>
        <w:pStyle w:val="aNorm0"/>
      </w:pPr>
      <w:r>
        <w:object w:dxaOrig="7517" w:dyaOrig="1891" w14:anchorId="54DE73DE">
          <v:shape id="_x0000_i1031" type="#_x0000_t75" alt="Locked and Reserved exams" style="width:375.75pt;height:94.5pt" o:ole="">
            <v:imagedata r:id="rId30" o:title=""/>
          </v:shape>
          <o:OLEObject Type="Embed" ProgID="Visio.Drawing.11" ShapeID="_x0000_i1031" DrawAspect="Content" ObjectID="_1637496425" r:id="rId31"/>
        </w:object>
      </w:r>
    </w:p>
    <w:p w14:paraId="2CE567DC" w14:textId="77777777" w:rsidR="00AB04FA" w:rsidRDefault="0008063D">
      <w:pPr>
        <w:pStyle w:val="aNorm"/>
      </w:pPr>
      <w:r>
        <w:t>Unless locks are explicitly disabled</w:t>
      </w:r>
      <w:r w:rsidR="00883138">
        <w:t>, u</w:t>
      </w:r>
      <w:r w:rsidR="00AB04FA">
        <w:t>nread exams are locked on a first come, first served basis—</w:t>
      </w:r>
      <w:r w:rsidR="00867F08">
        <w:t>the exam is autom</w:t>
      </w:r>
      <w:r w:rsidR="00FD6097">
        <w:t>at</w:t>
      </w:r>
      <w:r w:rsidR="00867F08">
        <w:t xml:space="preserve">ically locked in the name of </w:t>
      </w:r>
      <w:r w:rsidR="00AB04FA">
        <w:t>the first radiologist to display an unread exam.</w:t>
      </w:r>
    </w:p>
    <w:p w14:paraId="77CE253B" w14:textId="77777777" w:rsidR="00AB04FA" w:rsidRDefault="00AB04FA">
      <w:pPr>
        <w:pStyle w:val="aNorm"/>
      </w:pPr>
      <w:r>
        <w:lastRenderedPageBreak/>
        <w:t>If a radiologist closes a locked exam without updating its status, the lock is removed, and the exam can be locked and interpreted by a different radiologist.</w:t>
      </w:r>
      <w:r w:rsidR="00985B92">
        <w:t xml:space="preserve"> </w:t>
      </w:r>
    </w:p>
    <w:p w14:paraId="3A773F1F" w14:textId="77777777" w:rsidR="00D80E87" w:rsidRDefault="00AB04FA" w:rsidP="00D80E87">
      <w:pPr>
        <w:pStyle w:val="aNorm"/>
        <w:rPr>
          <w:rFonts w:cs="Arial"/>
        </w:rPr>
      </w:pPr>
      <w:r>
        <w:t xml:space="preserve">Exam reserves are </w:t>
      </w:r>
      <w:r w:rsidR="008930C0">
        <w:t xml:space="preserve">a ‘pre-lock’ </w:t>
      </w:r>
      <w:r>
        <w:t xml:space="preserve">used for exams that have been loaded into memory as part of the ReadList process. A reserved exam is automatically locked when it is displayed. </w:t>
      </w:r>
    </w:p>
    <w:p w14:paraId="0BBD5751" w14:textId="50715B74" w:rsidR="00AB04FA" w:rsidRDefault="00AB04FA">
      <w:pPr>
        <w:pStyle w:val="aNorm"/>
      </w:pPr>
      <w:r>
        <w:t xml:space="preserve">For </w:t>
      </w:r>
      <w:r w:rsidR="0008063D">
        <w:t>details</w:t>
      </w:r>
      <w:r>
        <w:t xml:space="preserve"> about ReadList, see page </w:t>
      </w:r>
      <w:r>
        <w:rPr>
          <w:color w:val="0000FF"/>
        </w:rPr>
        <w:fldChar w:fldCharType="begin"/>
      </w:r>
      <w:r>
        <w:rPr>
          <w:color w:val="0000FF"/>
        </w:rPr>
        <w:instrText xml:space="preserve"> PAGEREF _Ref126632874 \h </w:instrText>
      </w:r>
      <w:r>
        <w:rPr>
          <w:color w:val="0000FF"/>
        </w:rPr>
      </w:r>
      <w:r>
        <w:rPr>
          <w:color w:val="0000FF"/>
        </w:rPr>
        <w:fldChar w:fldCharType="separate"/>
      </w:r>
      <w:r w:rsidR="006D477E">
        <w:rPr>
          <w:noProof/>
          <w:color w:val="0000FF"/>
        </w:rPr>
        <w:t>6</w:t>
      </w:r>
      <w:r>
        <w:rPr>
          <w:color w:val="0000FF"/>
        </w:rPr>
        <w:fldChar w:fldCharType="end"/>
      </w:r>
      <w:r>
        <w:t>.</w:t>
      </w:r>
    </w:p>
    <w:p w14:paraId="79CB63BD" w14:textId="77777777" w:rsidR="00AB04FA" w:rsidRDefault="00AB04FA">
      <w:pPr>
        <w:pStyle w:val="Heading2"/>
      </w:pPr>
      <w:bookmarkStart w:id="137" w:name="_Ref103649505"/>
      <w:bookmarkStart w:id="138" w:name="_Toc104284941"/>
      <w:bookmarkStart w:id="139" w:name="_Toc107030691"/>
      <w:bookmarkStart w:id="140" w:name="_Toc109801693"/>
      <w:bookmarkStart w:id="141" w:name="_Toc112478981"/>
      <w:bookmarkStart w:id="142" w:name="_Toc114630670"/>
      <w:bookmarkStart w:id="143" w:name="_Toc117391471"/>
      <w:bookmarkStart w:id="144" w:name="_Toc126729027"/>
      <w:bookmarkStart w:id="145" w:name="_Toc184521042"/>
      <w:bookmarkStart w:id="146" w:name="_Toc508192132"/>
      <w:r>
        <w:t>Opening Exams</w:t>
      </w:r>
      <w:bookmarkEnd w:id="137"/>
      <w:bookmarkEnd w:id="138"/>
      <w:bookmarkEnd w:id="139"/>
      <w:bookmarkEnd w:id="140"/>
      <w:bookmarkEnd w:id="141"/>
      <w:bookmarkEnd w:id="142"/>
      <w:bookmarkEnd w:id="143"/>
      <w:bookmarkEnd w:id="144"/>
      <w:bookmarkEnd w:id="145"/>
      <w:bookmarkEnd w:id="146"/>
    </w:p>
    <w:p w14:paraId="0ABE3509" w14:textId="77777777" w:rsidR="00A52D98" w:rsidRPr="00A52D98" w:rsidRDefault="00A52D98">
      <w:pPr>
        <w:pStyle w:val="aNorm"/>
      </w:pPr>
      <w:r>
        <w:t>The following sections explain two of the most frequently</w:t>
      </w:r>
      <w:r w:rsidR="004D1431">
        <w:t xml:space="preserve"> </w:t>
      </w:r>
      <w:r>
        <w:t>used methods used to open an exam.</w:t>
      </w:r>
      <w:r w:rsidR="00772C8B">
        <w:t xml:space="preserve"> </w:t>
      </w:r>
      <w:r>
        <w:t xml:space="preserve">For additional methods, see the </w:t>
      </w:r>
      <w:r>
        <w:rPr>
          <w:rStyle w:val="Emphasis"/>
        </w:rPr>
        <w:t>VistARad User Guide</w:t>
      </w:r>
      <w:r>
        <w:t>.</w:t>
      </w:r>
    </w:p>
    <w:p w14:paraId="3E0558FC" w14:textId="77777777" w:rsidR="00AB04FA" w:rsidRDefault="00AB04FA">
      <w:pPr>
        <w:pStyle w:val="Heading3"/>
      </w:pPr>
      <w:bookmarkStart w:id="147" w:name="_Ref147561564"/>
      <w:r>
        <w:t>Opening an Exam I</w:t>
      </w:r>
      <w:bookmarkEnd w:id="147"/>
    </w:p>
    <w:p w14:paraId="6E3396A8" w14:textId="27CE60A3" w:rsidR="00AB04FA" w:rsidRDefault="00AB04FA">
      <w:pPr>
        <w:pStyle w:val="aNorm"/>
        <w:keepNext/>
      </w:pPr>
      <w:r>
        <w:t>Use these steps to open an exam and to automatically select a hanging protocol</w:t>
      </w:r>
      <w:r w:rsidR="008930C0">
        <w:t>. (H</w:t>
      </w:r>
      <w:r>
        <w:t xml:space="preserve">anging protocols are described on page </w:t>
      </w:r>
      <w:r>
        <w:rPr>
          <w:color w:val="0000FF"/>
        </w:rPr>
        <w:fldChar w:fldCharType="begin"/>
      </w:r>
      <w:r>
        <w:rPr>
          <w:color w:val="0000FF"/>
        </w:rPr>
        <w:instrText xml:space="preserve"> PAGEREF _Ref125165935 \h </w:instrText>
      </w:r>
      <w:r>
        <w:rPr>
          <w:color w:val="0000FF"/>
        </w:rPr>
      </w:r>
      <w:r>
        <w:rPr>
          <w:color w:val="0000FF"/>
        </w:rPr>
        <w:fldChar w:fldCharType="separate"/>
      </w:r>
      <w:ins w:id="148" w:author="Andersen, Charles W.  (ManTech)" w:date="2019-12-10T15:20:00Z">
        <w:r w:rsidR="006D477E">
          <w:rPr>
            <w:noProof/>
            <w:color w:val="0000FF"/>
          </w:rPr>
          <w:t>28</w:t>
        </w:r>
      </w:ins>
      <w:del w:id="149" w:author="Andersen, Charles W.  (ManTech)" w:date="2019-12-10T15:20:00Z">
        <w:r w:rsidR="00497BAA" w:rsidDel="006D477E">
          <w:rPr>
            <w:noProof/>
            <w:color w:val="0000FF"/>
          </w:rPr>
          <w:delText>30</w:delText>
        </w:r>
      </w:del>
      <w:r>
        <w:rPr>
          <w:color w:val="0000FF"/>
        </w:rPr>
        <w:fldChar w:fldCharType="end"/>
      </w:r>
      <w:r w:rsidR="008930C0">
        <w:rPr>
          <w:color w:val="0000FF"/>
        </w:rPr>
        <w:t>.</w:t>
      </w:r>
      <w:r>
        <w:t xml:space="preserve">) </w:t>
      </w:r>
    </w:p>
    <w:p w14:paraId="4C27A670" w14:textId="77777777" w:rsidR="00AB04FA" w:rsidRDefault="00AB04FA">
      <w:pPr>
        <w:pStyle w:val="aNorm"/>
        <w:numPr>
          <w:ilvl w:val="0"/>
          <w:numId w:val="41"/>
        </w:numPr>
      </w:pPr>
      <w:r>
        <w:t xml:space="preserve">Display the Manager window by clicking </w:t>
      </w:r>
      <w:r w:rsidR="00B41819">
        <w:rPr>
          <w:noProof/>
          <w:position w:val="-6"/>
          <w:szCs w:val="22"/>
        </w:rPr>
        <w:drawing>
          <wp:inline distT="0" distB="0" distL="0" distR="0" wp14:anchorId="750FE14A" wp14:editId="7D42C552">
            <wp:extent cx="190500" cy="190500"/>
            <wp:effectExtent l="0" t="0" r="0" b="0"/>
            <wp:docPr id="16" name="Picture 16" descr="Vist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stA butt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in the Viewer toolbar.</w:t>
      </w:r>
    </w:p>
    <w:p w14:paraId="2828F6D3" w14:textId="77777777" w:rsidR="00AB04FA" w:rsidRDefault="00AB04FA">
      <w:pPr>
        <w:pStyle w:val="aNorm"/>
        <w:numPr>
          <w:ilvl w:val="0"/>
          <w:numId w:val="41"/>
        </w:numPr>
      </w:pPr>
      <w:r>
        <w:t xml:space="preserve">In the Manager window, click the </w:t>
      </w:r>
      <w:r>
        <w:rPr>
          <w:rStyle w:val="Strong"/>
        </w:rPr>
        <w:t>Unread Exams</w:t>
      </w:r>
      <w:r>
        <w:t xml:space="preserve"> tab.</w:t>
      </w:r>
    </w:p>
    <w:p w14:paraId="4691B1DA" w14:textId="77777777" w:rsidR="00AB04FA" w:rsidRDefault="004E7201">
      <w:pPr>
        <w:pStyle w:val="aNorm"/>
        <w:numPr>
          <w:ilvl w:val="1"/>
          <w:numId w:val="41"/>
        </w:numPr>
      </w:pPr>
      <w:r>
        <w:t xml:space="preserve">To open the </w:t>
      </w:r>
      <w:r w:rsidR="00AB04FA">
        <w:t xml:space="preserve">selected exam in the list, </w:t>
      </w:r>
      <w:r w:rsidR="0008063D">
        <w:t xml:space="preserve">click </w:t>
      </w:r>
      <w:r w:rsidR="0008063D">
        <w:rPr>
          <w:rStyle w:val="Strong"/>
        </w:rPr>
        <w:t>Open</w:t>
      </w:r>
      <w:r w:rsidR="0008063D">
        <w:t xml:space="preserve"> or </w:t>
      </w:r>
      <w:r w:rsidR="00AB04FA">
        <w:t xml:space="preserve">press </w:t>
      </w:r>
      <w:r w:rsidR="00AB04FA">
        <w:rPr>
          <w:rStyle w:val="Strong"/>
        </w:rPr>
        <w:t>&lt;ENTER&gt;</w:t>
      </w:r>
      <w:r w:rsidR="00AB04FA">
        <w:t>.</w:t>
      </w:r>
    </w:p>
    <w:p w14:paraId="5E60D0AF" w14:textId="77777777" w:rsidR="00AB04FA" w:rsidRDefault="00AB04FA">
      <w:pPr>
        <w:pStyle w:val="aNorm"/>
        <w:numPr>
          <w:ilvl w:val="1"/>
          <w:numId w:val="41"/>
        </w:numPr>
      </w:pPr>
      <w:r>
        <w:t xml:space="preserve">To open any exam in the list, select the exam you want to open, then double-click the exam, or click </w:t>
      </w:r>
      <w:r>
        <w:rPr>
          <w:rStyle w:val="Strong"/>
        </w:rPr>
        <w:t>Open</w:t>
      </w:r>
      <w:r>
        <w:t>.</w:t>
      </w:r>
      <w:r w:rsidR="00F7295E">
        <w:t xml:space="preserve"> </w:t>
      </w:r>
    </w:p>
    <w:p w14:paraId="4332B745" w14:textId="77777777" w:rsidR="00AB04FA" w:rsidRDefault="0008063D">
      <w:pPr>
        <w:pStyle w:val="aNorm"/>
        <w:numPr>
          <w:ilvl w:val="0"/>
          <w:numId w:val="41"/>
        </w:numPr>
      </w:pPr>
      <w:r>
        <w:t>As the exam opens and images are loaded, additional prompts or windows may display:</w:t>
      </w:r>
    </w:p>
    <w:p w14:paraId="0BADA8E9" w14:textId="77777777" w:rsidR="0008063D" w:rsidRDefault="0008063D">
      <w:pPr>
        <w:pStyle w:val="aNorm"/>
        <w:keepLines/>
        <w:numPr>
          <w:ilvl w:val="1"/>
          <w:numId w:val="41"/>
        </w:numPr>
      </w:pPr>
      <w:r>
        <w:t>Usually, the requisition</w:t>
      </w:r>
      <w:r w:rsidR="007D7600">
        <w:t xml:space="preserve"> for the exam</w:t>
      </w:r>
      <w:r>
        <w:t xml:space="preserve"> display</w:t>
      </w:r>
      <w:r w:rsidR="00867F08">
        <w:t>s</w:t>
      </w:r>
      <w:r>
        <w:t xml:space="preserve"> automatically.</w:t>
      </w:r>
      <w:r w:rsidR="00F7295E">
        <w:t xml:space="preserve"> </w:t>
      </w:r>
    </w:p>
    <w:p w14:paraId="2035BA21" w14:textId="335E0B7B" w:rsidR="00AB04FA" w:rsidRDefault="00AB04FA">
      <w:pPr>
        <w:pStyle w:val="aNorm"/>
        <w:keepLines/>
        <w:numPr>
          <w:ilvl w:val="1"/>
          <w:numId w:val="41"/>
        </w:numPr>
      </w:pPr>
      <w:r>
        <w:t xml:space="preserve">If </w:t>
      </w:r>
      <w:r w:rsidR="0008063D">
        <w:t>more than one matching hanging protocol is found,</w:t>
      </w:r>
      <w:r>
        <w:t xml:space="preserve"> you </w:t>
      </w:r>
      <w:r w:rsidR="00867F08">
        <w:t>are</w:t>
      </w:r>
      <w:r>
        <w:t xml:space="preserve"> </w:t>
      </w:r>
      <w:r w:rsidR="0008063D">
        <w:t>asked</w:t>
      </w:r>
      <w:r>
        <w:t xml:space="preserve"> to select </w:t>
      </w:r>
      <w:r w:rsidR="0008063D">
        <w:t>which</w:t>
      </w:r>
      <w:r>
        <w:t xml:space="preserve"> hanging protocol you want to use. For </w:t>
      </w:r>
      <w:r w:rsidR="0008063D">
        <w:t>details</w:t>
      </w:r>
      <w:r>
        <w:t xml:space="preserve">, see page </w:t>
      </w:r>
      <w:r>
        <w:rPr>
          <w:color w:val="0000FF"/>
        </w:rPr>
        <w:fldChar w:fldCharType="begin"/>
      </w:r>
      <w:r>
        <w:rPr>
          <w:color w:val="0000FF"/>
        </w:rPr>
        <w:instrText xml:space="preserve"> PAGEREF _Ref126644743 \h </w:instrText>
      </w:r>
      <w:r>
        <w:rPr>
          <w:color w:val="0000FF"/>
        </w:rPr>
      </w:r>
      <w:r>
        <w:rPr>
          <w:color w:val="0000FF"/>
        </w:rPr>
        <w:fldChar w:fldCharType="separate"/>
      </w:r>
      <w:ins w:id="150" w:author="Andersen, Charles W.  (ManTech)" w:date="2019-12-10T15:20:00Z">
        <w:r w:rsidR="006D477E">
          <w:rPr>
            <w:noProof/>
            <w:color w:val="0000FF"/>
          </w:rPr>
          <w:t>29</w:t>
        </w:r>
      </w:ins>
      <w:del w:id="151" w:author="Andersen, Charles W.  (ManTech)" w:date="2019-12-10T15:20:00Z">
        <w:r w:rsidR="00497BAA" w:rsidDel="006D477E">
          <w:rPr>
            <w:noProof/>
            <w:color w:val="0000FF"/>
          </w:rPr>
          <w:delText>31</w:delText>
        </w:r>
      </w:del>
      <w:r>
        <w:rPr>
          <w:color w:val="0000FF"/>
        </w:rPr>
        <w:fldChar w:fldCharType="end"/>
      </w:r>
      <w:r>
        <w:t>.</w:t>
      </w:r>
    </w:p>
    <w:p w14:paraId="48324267" w14:textId="39EB455A" w:rsidR="00AB04FA" w:rsidRDefault="0044389E">
      <w:pPr>
        <w:pStyle w:val="aNorm"/>
        <w:keepLines/>
        <w:numPr>
          <w:ilvl w:val="1"/>
          <w:numId w:val="41"/>
        </w:numPr>
      </w:pPr>
      <w:r>
        <w:t xml:space="preserve">If </w:t>
      </w:r>
      <w:r w:rsidR="005A728E">
        <w:t xml:space="preserve">the </w:t>
      </w:r>
      <w:r w:rsidR="00AB04FA">
        <w:t>voice dictation interface</w:t>
      </w:r>
      <w:r w:rsidR="005A728E">
        <w:t xml:space="preserve"> of VistARad </w:t>
      </w:r>
      <w:r w:rsidR="00AB04FA">
        <w:t xml:space="preserve">is enabled, the report </w:t>
      </w:r>
      <w:r w:rsidR="005A728E">
        <w:t xml:space="preserve">for that exam </w:t>
      </w:r>
      <w:r w:rsidR="00AB04FA">
        <w:t>automatically open</w:t>
      </w:r>
      <w:r w:rsidR="00867F08">
        <w:t>s</w:t>
      </w:r>
      <w:r w:rsidR="00AB04FA">
        <w:t xml:space="preserve"> </w:t>
      </w:r>
      <w:r w:rsidR="0008063D">
        <w:t>for dictation</w:t>
      </w:r>
      <w:r w:rsidR="00AB04FA">
        <w:t xml:space="preserve">. For </w:t>
      </w:r>
      <w:r w:rsidR="0008063D">
        <w:t>details</w:t>
      </w:r>
      <w:r w:rsidR="00AB04FA">
        <w:t>, see page</w:t>
      </w:r>
      <w:r w:rsidR="004E7201">
        <w:t xml:space="preserve"> </w:t>
      </w:r>
      <w:r w:rsidR="004E7201">
        <w:rPr>
          <w:color w:val="0000FF"/>
        </w:rPr>
        <w:fldChar w:fldCharType="begin"/>
      </w:r>
      <w:r w:rsidR="004E7201">
        <w:rPr>
          <w:color w:val="0000FF"/>
        </w:rPr>
        <w:instrText xml:space="preserve"> PAGEREF _Ref147116424 \h </w:instrText>
      </w:r>
      <w:r w:rsidR="004E7201">
        <w:rPr>
          <w:color w:val="0000FF"/>
        </w:rPr>
      </w:r>
      <w:r w:rsidR="004E7201">
        <w:rPr>
          <w:color w:val="0000FF"/>
        </w:rPr>
        <w:fldChar w:fldCharType="separate"/>
      </w:r>
      <w:ins w:id="152" w:author="Andersen, Charles W.  (ManTech)" w:date="2019-12-10T15:20:00Z">
        <w:r w:rsidR="006D477E">
          <w:rPr>
            <w:noProof/>
            <w:color w:val="0000FF"/>
          </w:rPr>
          <w:t>37</w:t>
        </w:r>
      </w:ins>
      <w:del w:id="153" w:author="Andersen, Charles W.  (ManTech)" w:date="2019-12-10T15:20:00Z">
        <w:r w:rsidR="00497BAA" w:rsidDel="006D477E">
          <w:rPr>
            <w:noProof/>
            <w:color w:val="0000FF"/>
          </w:rPr>
          <w:delText>39</w:delText>
        </w:r>
      </w:del>
      <w:r w:rsidR="004E7201">
        <w:rPr>
          <w:color w:val="0000FF"/>
        </w:rPr>
        <w:fldChar w:fldCharType="end"/>
      </w:r>
      <w:r w:rsidR="00AB04FA">
        <w:t>.</w:t>
      </w:r>
      <w:r w:rsidR="00F7295E">
        <w:t xml:space="preserve"> </w:t>
      </w:r>
    </w:p>
    <w:p w14:paraId="4B2A4F05" w14:textId="11D0551B" w:rsidR="009E1C52" w:rsidRPr="00226F42" w:rsidRDefault="009E1C52">
      <w:pPr>
        <w:pStyle w:val="aNorm"/>
        <w:keepLines/>
        <w:numPr>
          <w:ilvl w:val="1"/>
          <w:numId w:val="41"/>
        </w:numPr>
      </w:pPr>
      <w:r>
        <w:t xml:space="preserve">If the exam </w:t>
      </w:r>
      <w:r w:rsidR="0008063D">
        <w:t>being</w:t>
      </w:r>
      <w:r>
        <w:t xml:space="preserve"> opened is locked, and if</w:t>
      </w:r>
      <w:r w:rsidR="00772C8B">
        <w:t xml:space="preserve"> </w:t>
      </w:r>
      <w:r w:rsidR="0008063D">
        <w:t xml:space="preserve">not all </w:t>
      </w:r>
      <w:r>
        <w:t xml:space="preserve">image sets </w:t>
      </w:r>
      <w:r w:rsidR="0008063D">
        <w:t xml:space="preserve">are loaded </w:t>
      </w:r>
      <w:r>
        <w:t>in the Viewer window, the Preview win</w:t>
      </w:r>
      <w:r w:rsidR="00771EA6">
        <w:t>dow display</w:t>
      </w:r>
      <w:r w:rsidR="00867F08">
        <w:t>s</w:t>
      </w:r>
      <w:r w:rsidR="00771EA6">
        <w:t>.</w:t>
      </w:r>
      <w:r>
        <w:t xml:space="preserve"> </w:t>
      </w:r>
      <w:r w:rsidR="0053568E">
        <w:t xml:space="preserve"> For complex exams (such as CT and MR exams), the Preview window can be used to monitor and alter the order in which series are loaded. </w:t>
      </w:r>
      <w:r>
        <w:t xml:space="preserve">For </w:t>
      </w:r>
      <w:r w:rsidR="0008063D">
        <w:t>details</w:t>
      </w:r>
      <w:r>
        <w:t xml:space="preserve">, see page </w:t>
      </w:r>
      <w:r w:rsidRPr="00226F42">
        <w:rPr>
          <w:color w:val="0000FF"/>
        </w:rPr>
        <w:fldChar w:fldCharType="begin"/>
      </w:r>
      <w:r w:rsidRPr="00226F42">
        <w:rPr>
          <w:color w:val="0000FF"/>
        </w:rPr>
        <w:instrText xml:space="preserve"> PAGEREF _Ref126644667 \h </w:instrText>
      </w:r>
      <w:r w:rsidRPr="00226F42">
        <w:rPr>
          <w:color w:val="0000FF"/>
        </w:rPr>
      </w:r>
      <w:r w:rsidRPr="00226F42">
        <w:rPr>
          <w:color w:val="0000FF"/>
        </w:rPr>
        <w:fldChar w:fldCharType="separate"/>
      </w:r>
      <w:ins w:id="154" w:author="Andersen, Charles W.  (ManTech)" w:date="2019-12-10T15:20:00Z">
        <w:r w:rsidR="006D477E">
          <w:rPr>
            <w:noProof/>
            <w:color w:val="0000FF"/>
          </w:rPr>
          <w:t>9</w:t>
        </w:r>
      </w:ins>
      <w:del w:id="155" w:author="Andersen, Charles W.  (ManTech)" w:date="2019-12-10T15:20:00Z">
        <w:r w:rsidR="00497BAA" w:rsidDel="006D477E">
          <w:rPr>
            <w:noProof/>
            <w:color w:val="0000FF"/>
          </w:rPr>
          <w:delText>10</w:delText>
        </w:r>
      </w:del>
      <w:r w:rsidRPr="00226F42">
        <w:rPr>
          <w:color w:val="0000FF"/>
        </w:rPr>
        <w:fldChar w:fldCharType="end"/>
      </w:r>
      <w:r w:rsidRPr="00226F42">
        <w:t>.</w:t>
      </w:r>
    </w:p>
    <w:p w14:paraId="31265858" w14:textId="005DA442" w:rsidR="00E325B2" w:rsidRPr="00226F42" w:rsidRDefault="0053568E">
      <w:pPr>
        <w:pStyle w:val="aNorm"/>
        <w:numPr>
          <w:ilvl w:val="0"/>
          <w:numId w:val="41"/>
        </w:numPr>
      </w:pPr>
      <w:r>
        <w:t xml:space="preserve">Images in the Viewer can be interacted with as soon as they display. For more details about the Viewer, see </w:t>
      </w:r>
      <w:r w:rsidR="007F1F92">
        <w:t xml:space="preserve">page </w:t>
      </w:r>
      <w:r w:rsidR="004E628B">
        <w:rPr>
          <w:color w:val="0000FF"/>
        </w:rPr>
        <w:fldChar w:fldCharType="begin"/>
      </w:r>
      <w:r w:rsidR="004E628B">
        <w:rPr>
          <w:color w:val="0000FF"/>
        </w:rPr>
        <w:instrText xml:space="preserve"> PAGEREF _Ref126644667 \h </w:instrText>
      </w:r>
      <w:r w:rsidR="004E628B">
        <w:rPr>
          <w:color w:val="0000FF"/>
        </w:rPr>
      </w:r>
      <w:r w:rsidR="004E628B">
        <w:rPr>
          <w:color w:val="0000FF"/>
        </w:rPr>
        <w:fldChar w:fldCharType="separate"/>
      </w:r>
      <w:ins w:id="156" w:author="Andersen, Charles W.  (ManTech)" w:date="2019-12-10T15:20:00Z">
        <w:r w:rsidR="006D477E">
          <w:rPr>
            <w:noProof/>
            <w:color w:val="0000FF"/>
          </w:rPr>
          <w:t>9</w:t>
        </w:r>
      </w:ins>
      <w:del w:id="157" w:author="Andersen, Charles W.  (ManTech)" w:date="2019-12-10T15:20:00Z">
        <w:r w:rsidR="00497BAA" w:rsidDel="006D477E">
          <w:rPr>
            <w:noProof/>
            <w:color w:val="0000FF"/>
          </w:rPr>
          <w:delText>10</w:delText>
        </w:r>
      </w:del>
      <w:r w:rsidR="004E628B">
        <w:rPr>
          <w:color w:val="0000FF"/>
        </w:rPr>
        <w:fldChar w:fldCharType="end"/>
      </w:r>
      <w:r w:rsidR="004E628B">
        <w:t>.</w:t>
      </w:r>
    </w:p>
    <w:p w14:paraId="27180688" w14:textId="77777777" w:rsidR="00AB04FA" w:rsidRDefault="00AB04FA">
      <w:pPr>
        <w:pStyle w:val="Heading3"/>
      </w:pPr>
      <w:bookmarkStart w:id="158" w:name="open_exam_iii"/>
      <w:r w:rsidRPr="004E628B">
        <w:lastRenderedPageBreak/>
        <w:t>Opening an Exam II</w:t>
      </w:r>
      <w:bookmarkEnd w:id="158"/>
      <w:r w:rsidR="00E325B2" w:rsidRPr="004E628B">
        <w:t xml:space="preserve"> </w:t>
      </w:r>
    </w:p>
    <w:p w14:paraId="5FBF4BB9" w14:textId="23733B57" w:rsidR="00AB04FA" w:rsidRDefault="00AB04FA">
      <w:pPr>
        <w:pStyle w:val="aNorm"/>
        <w:keepNext/>
      </w:pPr>
      <w:r>
        <w:t>Use these steps to open an exam using a manually selected hanging protocol</w:t>
      </w:r>
      <w:r w:rsidR="001F434D">
        <w:t>. (H</w:t>
      </w:r>
      <w:r>
        <w:t xml:space="preserve">anging protocols are described on page </w:t>
      </w:r>
      <w:r>
        <w:rPr>
          <w:color w:val="0000FF"/>
        </w:rPr>
        <w:fldChar w:fldCharType="begin"/>
      </w:r>
      <w:r>
        <w:rPr>
          <w:color w:val="0000FF"/>
        </w:rPr>
        <w:instrText xml:space="preserve"> PAGEREF _Ref125165935 \h </w:instrText>
      </w:r>
      <w:r>
        <w:rPr>
          <w:color w:val="0000FF"/>
        </w:rPr>
      </w:r>
      <w:r>
        <w:rPr>
          <w:color w:val="0000FF"/>
        </w:rPr>
        <w:fldChar w:fldCharType="separate"/>
      </w:r>
      <w:ins w:id="159" w:author="Andersen, Charles W.  (ManTech)" w:date="2019-12-10T15:20:00Z">
        <w:r w:rsidR="006D477E">
          <w:rPr>
            <w:noProof/>
            <w:color w:val="0000FF"/>
          </w:rPr>
          <w:t>28</w:t>
        </w:r>
      </w:ins>
      <w:del w:id="160" w:author="Andersen, Charles W.  (ManTech)" w:date="2019-12-10T15:20:00Z">
        <w:r w:rsidR="00497BAA" w:rsidDel="006D477E">
          <w:rPr>
            <w:noProof/>
            <w:color w:val="0000FF"/>
          </w:rPr>
          <w:delText>30</w:delText>
        </w:r>
      </w:del>
      <w:r>
        <w:rPr>
          <w:color w:val="0000FF"/>
        </w:rPr>
        <w:fldChar w:fldCharType="end"/>
      </w:r>
      <w:r w:rsidR="001F434D">
        <w:rPr>
          <w:color w:val="0000FF"/>
        </w:rPr>
        <w:t>.</w:t>
      </w:r>
      <w:r>
        <w:t xml:space="preserve">) </w:t>
      </w:r>
    </w:p>
    <w:p w14:paraId="48C8DA83" w14:textId="77777777" w:rsidR="00AB04FA" w:rsidRDefault="00AB04FA">
      <w:pPr>
        <w:pStyle w:val="aNorm"/>
        <w:keepNext/>
        <w:numPr>
          <w:ilvl w:val="0"/>
          <w:numId w:val="27"/>
        </w:numPr>
      </w:pPr>
      <w:r>
        <w:t xml:space="preserve">Display the Manager window by clicking </w:t>
      </w:r>
      <w:r w:rsidR="00B41819">
        <w:rPr>
          <w:noProof/>
          <w:position w:val="-6"/>
          <w:szCs w:val="22"/>
        </w:rPr>
        <w:drawing>
          <wp:inline distT="0" distB="0" distL="0" distR="0" wp14:anchorId="0598DB4C" wp14:editId="54219381">
            <wp:extent cx="182880" cy="182880"/>
            <wp:effectExtent l="0" t="0" r="7620" b="7620"/>
            <wp:docPr id="17" name="Picture 17" descr="Vist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stA butt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Viewer toolbar.</w:t>
      </w:r>
    </w:p>
    <w:p w14:paraId="5C73B96A" w14:textId="77777777" w:rsidR="00AB04FA" w:rsidRDefault="00AB04FA">
      <w:pPr>
        <w:pStyle w:val="aNorm"/>
        <w:keepNext/>
        <w:numPr>
          <w:ilvl w:val="0"/>
          <w:numId w:val="27"/>
        </w:numPr>
      </w:pPr>
      <w:r>
        <w:t xml:space="preserve">In the Manager window, click the </w:t>
      </w:r>
      <w:r>
        <w:rPr>
          <w:rStyle w:val="Strong"/>
        </w:rPr>
        <w:t>Unread Exams</w:t>
      </w:r>
      <w:r>
        <w:t xml:space="preserve"> tab.</w:t>
      </w:r>
    </w:p>
    <w:p w14:paraId="5E9D11F0" w14:textId="77777777" w:rsidR="00F7295E" w:rsidRDefault="00AB04FA" w:rsidP="00F7295E">
      <w:pPr>
        <w:pStyle w:val="aNorm"/>
        <w:numPr>
          <w:ilvl w:val="0"/>
          <w:numId w:val="27"/>
        </w:numPr>
      </w:pPr>
      <w:r>
        <w:t>Select the exam you want to open.</w:t>
      </w:r>
    </w:p>
    <w:p w14:paraId="4AC61CBF" w14:textId="77777777" w:rsidR="00AB04FA" w:rsidRDefault="00AB04FA">
      <w:pPr>
        <w:pStyle w:val="aNorm"/>
        <w:numPr>
          <w:ilvl w:val="0"/>
          <w:numId w:val="27"/>
        </w:numPr>
      </w:pPr>
      <w:r>
        <w:t xml:space="preserve">Make sure the </w:t>
      </w:r>
      <w:r w:rsidR="009E1C52">
        <w:t>check box</w:t>
      </w:r>
      <w:r>
        <w:t xml:space="preserve"> to the right of the </w:t>
      </w:r>
      <w:r>
        <w:rPr>
          <w:rStyle w:val="Strong"/>
        </w:rPr>
        <w:t>Open With</w:t>
      </w:r>
      <w:r>
        <w:t xml:space="preserve"> button is </w:t>
      </w:r>
      <w:r w:rsidRPr="002A2472">
        <w:rPr>
          <w:rStyle w:val="Emphasis"/>
          <w:i w:val="0"/>
        </w:rPr>
        <w:t>cleared</w:t>
      </w:r>
      <w:r>
        <w:t>.</w:t>
      </w:r>
    </w:p>
    <w:p w14:paraId="2D49AF31" w14:textId="77777777" w:rsidR="00AB04FA" w:rsidRDefault="00AB04FA" w:rsidP="00F7295E">
      <w:pPr>
        <w:pStyle w:val="aNorm"/>
        <w:numPr>
          <w:ilvl w:val="0"/>
          <w:numId w:val="27"/>
        </w:numPr>
      </w:pPr>
      <w:r>
        <w:t xml:space="preserve">Click </w:t>
      </w:r>
      <w:r>
        <w:rPr>
          <w:rStyle w:val="Strong"/>
        </w:rPr>
        <w:t>Open With</w:t>
      </w:r>
      <w:r>
        <w:t xml:space="preserve">. </w:t>
      </w:r>
    </w:p>
    <w:p w14:paraId="7ED2C28A" w14:textId="77777777" w:rsidR="00AB04FA" w:rsidRDefault="00AB04FA">
      <w:pPr>
        <w:pStyle w:val="aNorm"/>
        <w:numPr>
          <w:ilvl w:val="0"/>
          <w:numId w:val="27"/>
        </w:numPr>
      </w:pPr>
      <w:r>
        <w:t>Use the dialog that opens to select a hanging protocol.</w:t>
      </w:r>
    </w:p>
    <w:p w14:paraId="767E1CDE" w14:textId="77777777" w:rsidR="00AB04FA" w:rsidRDefault="00AB04FA">
      <w:pPr>
        <w:pStyle w:val="aNorm"/>
        <w:numPr>
          <w:ilvl w:val="2"/>
          <w:numId w:val="27"/>
        </w:numPr>
      </w:pPr>
      <w:r>
        <w:t xml:space="preserve">Hanging protocols are grouped under each username, and a default collection is available under the </w:t>
      </w:r>
      <w:r w:rsidR="002A2472">
        <w:t xml:space="preserve">“sysAdmin” </w:t>
      </w:r>
      <w:r>
        <w:t>group.</w:t>
      </w:r>
    </w:p>
    <w:p w14:paraId="5F2670D9" w14:textId="77777777" w:rsidR="00AB04FA" w:rsidRDefault="00AB04FA">
      <w:pPr>
        <w:pStyle w:val="aNorm"/>
        <w:numPr>
          <w:ilvl w:val="2"/>
          <w:numId w:val="27"/>
        </w:numPr>
      </w:pPr>
      <w:r>
        <w:t>The viewport arrangement of the selected hanging protocol is shown in the Preview area near the bottom of the dialog.</w:t>
      </w:r>
    </w:p>
    <w:p w14:paraId="60C42CF1" w14:textId="77777777" w:rsidR="00AB04FA" w:rsidRDefault="00AB04FA">
      <w:pPr>
        <w:pStyle w:val="aNorm"/>
        <w:keepNext/>
        <w:numPr>
          <w:ilvl w:val="0"/>
          <w:numId w:val="27"/>
        </w:numPr>
      </w:pPr>
      <w:r>
        <w:t xml:space="preserve">Select the hanging protocol or template you want to use, and click </w:t>
      </w:r>
      <w:r>
        <w:rPr>
          <w:rStyle w:val="Strong"/>
        </w:rPr>
        <w:t>OK</w:t>
      </w:r>
      <w:r>
        <w:t>.</w:t>
      </w:r>
    </w:p>
    <w:p w14:paraId="60FCF9E8" w14:textId="77777777" w:rsidR="0008063D" w:rsidRDefault="0008063D">
      <w:pPr>
        <w:pStyle w:val="aNorm"/>
        <w:numPr>
          <w:ilvl w:val="0"/>
          <w:numId w:val="27"/>
        </w:numPr>
      </w:pPr>
      <w:bookmarkStart w:id="161" w:name="_Toc104284954"/>
      <w:bookmarkStart w:id="162" w:name="_Toc107030704"/>
      <w:bookmarkStart w:id="163" w:name="_Toc109801709"/>
      <w:bookmarkStart w:id="164" w:name="_Ref114024406"/>
      <w:bookmarkStart w:id="165" w:name="_Toc114630671"/>
      <w:bookmarkStart w:id="166" w:name="_Toc117391472"/>
      <w:bookmarkStart w:id="167" w:name="_Ref126632874"/>
      <w:bookmarkStart w:id="168" w:name="_Ref126644238"/>
      <w:bookmarkStart w:id="169" w:name="_Toc126729028"/>
      <w:r>
        <w:t>As the exam opens and images are loaded, additional prompts or windows may display:</w:t>
      </w:r>
    </w:p>
    <w:p w14:paraId="640C29BF" w14:textId="77777777" w:rsidR="0008063D" w:rsidRDefault="0008063D">
      <w:pPr>
        <w:pStyle w:val="aNorm"/>
        <w:numPr>
          <w:ilvl w:val="2"/>
          <w:numId w:val="27"/>
        </w:numPr>
      </w:pPr>
      <w:r>
        <w:t xml:space="preserve">Usually, the </w:t>
      </w:r>
      <w:r w:rsidR="00D96298">
        <w:t xml:space="preserve">requisition for the </w:t>
      </w:r>
      <w:r>
        <w:t>exam display</w:t>
      </w:r>
      <w:r w:rsidR="00867F08">
        <w:t>s</w:t>
      </w:r>
      <w:r>
        <w:t xml:space="preserve"> automatically.</w:t>
      </w:r>
    </w:p>
    <w:p w14:paraId="41AA76E1" w14:textId="16B83766" w:rsidR="0008063D" w:rsidRDefault="0008063D">
      <w:pPr>
        <w:pStyle w:val="aNorm"/>
        <w:numPr>
          <w:ilvl w:val="2"/>
          <w:numId w:val="27"/>
        </w:numPr>
      </w:pPr>
      <w:r>
        <w:t xml:space="preserve">If </w:t>
      </w:r>
      <w:r w:rsidR="00D96298">
        <w:t>the</w:t>
      </w:r>
      <w:r>
        <w:t xml:space="preserve"> voice dictation interface</w:t>
      </w:r>
      <w:r w:rsidR="00D96298">
        <w:t xml:space="preserve"> with V</w:t>
      </w:r>
      <w:r w:rsidR="00CC5772">
        <w:t>ist</w:t>
      </w:r>
      <w:r w:rsidR="00D96298">
        <w:t xml:space="preserve">ARad </w:t>
      </w:r>
      <w:r>
        <w:t xml:space="preserve"> is enabled, the report </w:t>
      </w:r>
      <w:r w:rsidR="00D96298">
        <w:t xml:space="preserve">for the exam </w:t>
      </w:r>
      <w:r>
        <w:t>automatically open</w:t>
      </w:r>
      <w:r w:rsidR="00867F08">
        <w:t>s</w:t>
      </w:r>
      <w:r>
        <w:t xml:space="preserve"> for dictation. For details, see page </w:t>
      </w:r>
      <w:r>
        <w:rPr>
          <w:color w:val="0000FF"/>
        </w:rPr>
        <w:fldChar w:fldCharType="begin"/>
      </w:r>
      <w:r>
        <w:rPr>
          <w:color w:val="0000FF"/>
        </w:rPr>
        <w:instrText xml:space="preserve"> PAGEREF _Ref147116424 \h </w:instrText>
      </w:r>
      <w:r>
        <w:rPr>
          <w:color w:val="0000FF"/>
        </w:rPr>
      </w:r>
      <w:r>
        <w:rPr>
          <w:color w:val="0000FF"/>
        </w:rPr>
        <w:fldChar w:fldCharType="separate"/>
      </w:r>
      <w:ins w:id="170" w:author="Andersen, Charles W.  (ManTech)" w:date="2019-12-10T15:20:00Z">
        <w:r w:rsidR="006D477E">
          <w:rPr>
            <w:noProof/>
            <w:color w:val="0000FF"/>
          </w:rPr>
          <w:t>37</w:t>
        </w:r>
      </w:ins>
      <w:del w:id="171" w:author="Andersen, Charles W.  (ManTech)" w:date="2019-12-10T15:20:00Z">
        <w:r w:rsidR="00497BAA" w:rsidDel="006D477E">
          <w:rPr>
            <w:noProof/>
            <w:color w:val="0000FF"/>
          </w:rPr>
          <w:delText>39</w:delText>
        </w:r>
      </w:del>
      <w:r>
        <w:rPr>
          <w:color w:val="0000FF"/>
        </w:rPr>
        <w:fldChar w:fldCharType="end"/>
      </w:r>
      <w:r>
        <w:t>.</w:t>
      </w:r>
    </w:p>
    <w:p w14:paraId="439F5E32" w14:textId="34320E29" w:rsidR="0008063D" w:rsidRDefault="0008063D">
      <w:pPr>
        <w:pStyle w:val="aNorm"/>
        <w:numPr>
          <w:ilvl w:val="2"/>
          <w:numId w:val="27"/>
        </w:numPr>
      </w:pPr>
      <w:r>
        <w:t>If the exam being opened is locked, and if</w:t>
      </w:r>
      <w:r w:rsidR="00772C8B">
        <w:t xml:space="preserve"> </w:t>
      </w:r>
      <w:r>
        <w:t>not all image sets are loaded in the Viewer window, the Preview window display</w:t>
      </w:r>
      <w:r w:rsidR="00867F08">
        <w:t>s</w:t>
      </w:r>
      <w:r>
        <w:t xml:space="preserve">. For details, see page </w:t>
      </w:r>
      <w:r>
        <w:rPr>
          <w:color w:val="0000FF"/>
        </w:rPr>
        <w:fldChar w:fldCharType="begin"/>
      </w:r>
      <w:r>
        <w:rPr>
          <w:color w:val="0000FF"/>
        </w:rPr>
        <w:instrText xml:space="preserve"> PAGEREF _Ref126644667 \h </w:instrText>
      </w:r>
      <w:r>
        <w:rPr>
          <w:color w:val="0000FF"/>
        </w:rPr>
      </w:r>
      <w:r>
        <w:rPr>
          <w:color w:val="0000FF"/>
        </w:rPr>
        <w:fldChar w:fldCharType="separate"/>
      </w:r>
      <w:ins w:id="172" w:author="Andersen, Charles W.  (ManTech)" w:date="2019-12-10T15:20:00Z">
        <w:r w:rsidR="006D477E">
          <w:rPr>
            <w:noProof/>
            <w:color w:val="0000FF"/>
          </w:rPr>
          <w:t>9</w:t>
        </w:r>
      </w:ins>
      <w:del w:id="173" w:author="Andersen, Charles W.  (ManTech)" w:date="2019-12-10T15:20:00Z">
        <w:r w:rsidR="00497BAA" w:rsidDel="006D477E">
          <w:rPr>
            <w:noProof/>
            <w:color w:val="0000FF"/>
          </w:rPr>
          <w:delText>10</w:delText>
        </w:r>
      </w:del>
      <w:r>
        <w:rPr>
          <w:color w:val="0000FF"/>
        </w:rPr>
        <w:fldChar w:fldCharType="end"/>
      </w:r>
      <w:r>
        <w:t>.</w:t>
      </w:r>
    </w:p>
    <w:p w14:paraId="53ED7071" w14:textId="77777777" w:rsidR="00AB04FA" w:rsidRDefault="00AB04FA">
      <w:pPr>
        <w:pStyle w:val="Heading2"/>
      </w:pPr>
      <w:bookmarkStart w:id="174" w:name="_Toc184521043"/>
      <w:bookmarkStart w:id="175" w:name="_Toc508192133"/>
      <w:r>
        <w:t xml:space="preserve">Using </w:t>
      </w:r>
      <w:bookmarkEnd w:id="161"/>
      <w:bookmarkEnd w:id="162"/>
      <w:bookmarkEnd w:id="163"/>
      <w:r>
        <w:t>ReadList</w:t>
      </w:r>
      <w:bookmarkEnd w:id="164"/>
      <w:bookmarkEnd w:id="165"/>
      <w:bookmarkEnd w:id="166"/>
      <w:bookmarkEnd w:id="167"/>
      <w:bookmarkEnd w:id="168"/>
      <w:bookmarkEnd w:id="169"/>
      <w:bookmarkEnd w:id="174"/>
      <w:bookmarkEnd w:id="175"/>
    </w:p>
    <w:p w14:paraId="56FF7571" w14:textId="77777777" w:rsidR="00AB04FA" w:rsidRDefault="00AB04FA">
      <w:pPr>
        <w:pStyle w:val="aNorm"/>
        <w:keepNext/>
        <w:keepLines/>
      </w:pPr>
      <w:r>
        <w:t xml:space="preserve">ReadList </w:t>
      </w:r>
      <w:r w:rsidR="0008063D">
        <w:t>lets you</w:t>
      </w:r>
      <w:r>
        <w:t xml:space="preserve"> successively display all unread exams in an exam list. When ReadList is active, you can step from one unread exam to the next in a single step, without displaying the Manager, and with minimal wait times.</w:t>
      </w:r>
      <w:r w:rsidR="00BA1864">
        <w:t xml:space="preserve"> </w:t>
      </w:r>
    </w:p>
    <w:p w14:paraId="21495A73" w14:textId="77777777" w:rsidR="00AB04FA" w:rsidRDefault="00AB04FA">
      <w:pPr>
        <w:pStyle w:val="Heading3"/>
      </w:pPr>
      <w:r>
        <w:t>Starting ReadList</w:t>
      </w:r>
    </w:p>
    <w:p w14:paraId="161FC4EC" w14:textId="77777777" w:rsidR="00AB04FA" w:rsidRDefault="00AB04FA">
      <w:pPr>
        <w:pStyle w:val="aNorm"/>
        <w:keepNext/>
        <w:numPr>
          <w:ilvl w:val="0"/>
          <w:numId w:val="25"/>
        </w:numPr>
      </w:pPr>
      <w:r>
        <w:t xml:space="preserve">Display the Manager window by clicking </w:t>
      </w:r>
      <w:r w:rsidR="00B41819">
        <w:rPr>
          <w:noProof/>
          <w:position w:val="-6"/>
          <w:szCs w:val="22"/>
        </w:rPr>
        <w:drawing>
          <wp:inline distT="0" distB="0" distL="0" distR="0" wp14:anchorId="27248BBD" wp14:editId="40119D43">
            <wp:extent cx="182880" cy="182880"/>
            <wp:effectExtent l="0" t="0" r="7620" b="7620"/>
            <wp:docPr id="18" name="Picture 18" descr="Vist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tA butt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in the Viewer toolbar.</w:t>
      </w:r>
    </w:p>
    <w:p w14:paraId="5BD24EBA" w14:textId="77777777" w:rsidR="00AB04FA" w:rsidRDefault="00AB04FA">
      <w:pPr>
        <w:pStyle w:val="aNorm"/>
        <w:numPr>
          <w:ilvl w:val="0"/>
          <w:numId w:val="25"/>
        </w:numPr>
      </w:pPr>
      <w:r>
        <w:t xml:space="preserve">In the Manager window, click the </w:t>
      </w:r>
      <w:r>
        <w:rPr>
          <w:rStyle w:val="Strong"/>
        </w:rPr>
        <w:t>Unread Exams</w:t>
      </w:r>
      <w:r>
        <w:t xml:space="preserve"> tab.</w:t>
      </w:r>
    </w:p>
    <w:p w14:paraId="2E2309DE" w14:textId="77777777" w:rsidR="00AB04FA" w:rsidRDefault="00AB04FA">
      <w:pPr>
        <w:pStyle w:val="aNorm"/>
        <w:keepNext/>
        <w:numPr>
          <w:ilvl w:val="0"/>
          <w:numId w:val="25"/>
        </w:numPr>
      </w:pPr>
      <w:r>
        <w:lastRenderedPageBreak/>
        <w:t xml:space="preserve">Click the </w:t>
      </w:r>
      <w:r>
        <w:rPr>
          <w:rStyle w:val="Strong"/>
        </w:rPr>
        <w:t>ReadList</w:t>
      </w:r>
      <w:r>
        <w:t xml:space="preserve"> button, located near the middle of the Manager window. </w:t>
      </w:r>
      <w:r w:rsidR="00867F08">
        <w:t xml:space="preserve">This opens the </w:t>
      </w:r>
      <w:r>
        <w:t>first unread exam in the list.</w:t>
      </w:r>
    </w:p>
    <w:p w14:paraId="113E4A64" w14:textId="2C8B49B6" w:rsidR="00AB04FA" w:rsidRDefault="00AB04FA">
      <w:pPr>
        <w:pStyle w:val="aNorm"/>
        <w:keepLines/>
        <w:numPr>
          <w:ilvl w:val="1"/>
          <w:numId w:val="25"/>
        </w:numPr>
      </w:pPr>
      <w:r>
        <w:t xml:space="preserve">A matching hanging protocol </w:t>
      </w:r>
      <w:r w:rsidR="00265DC4">
        <w:t>is</w:t>
      </w:r>
      <w:r>
        <w:t xml:space="preserve"> selected automatically. If there are multiple match</w:t>
      </w:r>
      <w:r w:rsidR="001F434D">
        <w:t>e</w:t>
      </w:r>
      <w:r>
        <w:t xml:space="preserve">s, you </w:t>
      </w:r>
      <w:r w:rsidR="00867F08">
        <w:t>are</w:t>
      </w:r>
      <w:r>
        <w:t xml:space="preserve"> prompted to select the hanging protocol you want to use. For </w:t>
      </w:r>
      <w:r w:rsidR="0008063D">
        <w:t>details</w:t>
      </w:r>
      <w:r>
        <w:t xml:space="preserve">, see page </w:t>
      </w:r>
      <w:r>
        <w:rPr>
          <w:color w:val="0000FF"/>
        </w:rPr>
        <w:fldChar w:fldCharType="begin"/>
      </w:r>
      <w:r>
        <w:rPr>
          <w:color w:val="0000FF"/>
        </w:rPr>
        <w:instrText xml:space="preserve"> PAGEREF _Ref126644743 \h </w:instrText>
      </w:r>
      <w:r>
        <w:rPr>
          <w:color w:val="0000FF"/>
        </w:rPr>
      </w:r>
      <w:r>
        <w:rPr>
          <w:color w:val="0000FF"/>
        </w:rPr>
        <w:fldChar w:fldCharType="separate"/>
      </w:r>
      <w:ins w:id="176" w:author="Andersen, Charles W.  (ManTech)" w:date="2019-12-10T15:20:00Z">
        <w:r w:rsidR="006D477E">
          <w:rPr>
            <w:noProof/>
            <w:color w:val="0000FF"/>
          </w:rPr>
          <w:t>29</w:t>
        </w:r>
      </w:ins>
      <w:del w:id="177" w:author="Andersen, Charles W.  (ManTech)" w:date="2019-12-10T15:20:00Z">
        <w:r w:rsidR="00497BAA" w:rsidDel="006D477E">
          <w:rPr>
            <w:noProof/>
            <w:color w:val="0000FF"/>
          </w:rPr>
          <w:delText>31</w:delText>
        </w:r>
      </w:del>
      <w:r>
        <w:rPr>
          <w:color w:val="0000FF"/>
        </w:rPr>
        <w:fldChar w:fldCharType="end"/>
      </w:r>
      <w:r>
        <w:t>.</w:t>
      </w:r>
    </w:p>
    <w:p w14:paraId="1DB88F69" w14:textId="77777777" w:rsidR="00AB04FA" w:rsidRDefault="00AB04FA">
      <w:pPr>
        <w:pStyle w:val="aNorm"/>
        <w:keepLines/>
        <w:numPr>
          <w:ilvl w:val="1"/>
          <w:numId w:val="25"/>
        </w:numPr>
      </w:pPr>
      <w:r>
        <w:t xml:space="preserve">Any priors identified by the selected hanging protocol also </w:t>
      </w:r>
      <w:r w:rsidR="00867F08">
        <w:t>open</w:t>
      </w:r>
      <w:r>
        <w:t xml:space="preserve"> automatically.</w:t>
      </w:r>
    </w:p>
    <w:p w14:paraId="4C6261A5" w14:textId="77777777" w:rsidR="00AB04FA" w:rsidRDefault="00AB04FA">
      <w:pPr>
        <w:pStyle w:val="aNorm"/>
        <w:keepNext/>
        <w:numPr>
          <w:ilvl w:val="0"/>
          <w:numId w:val="25"/>
        </w:numPr>
      </w:pPr>
      <w:r>
        <w:t>The exam and any priors display</w:t>
      </w:r>
      <w:r w:rsidR="00FD6097">
        <w:t>.</w:t>
      </w:r>
      <w:r>
        <w:t xml:space="preserve"> As you are reviewing the displayed exam, the next exam in the Unread list is reserved and loaded into memory. Any applicable priors are loaded as well.</w:t>
      </w:r>
    </w:p>
    <w:p w14:paraId="7548E11D" w14:textId="77777777" w:rsidR="00AB04FA" w:rsidRDefault="00310005">
      <w:pPr>
        <w:pStyle w:val="aNorm0"/>
      </w:pPr>
      <w:r>
        <w:object w:dxaOrig="9852" w:dyaOrig="2875" w14:anchorId="7ECAF7BE">
          <v:shape id="_x0000_i1032" type="#_x0000_t75" alt="Exams in Viewer and Exams loaded in memory" style="width:431.25pt;height:126pt" o:ole="">
            <v:imagedata r:id="rId33" o:title=""/>
          </v:shape>
          <o:OLEObject Type="Embed" ProgID="Visio.Drawing.11" ShapeID="_x0000_i1032" DrawAspect="Content" ObjectID="_1637496426" r:id="rId34"/>
        </w:object>
      </w:r>
    </w:p>
    <w:p w14:paraId="07F0FE24" w14:textId="77777777" w:rsidR="00AB04FA" w:rsidRDefault="00AB04FA">
      <w:pPr>
        <w:pStyle w:val="aNorm3"/>
      </w:pPr>
      <w:r w:rsidRPr="008D5238">
        <w:rPr>
          <w:rStyle w:val="bLeadin"/>
        </w:rPr>
        <w:t>Note</w:t>
      </w:r>
      <w:r>
        <w:t xml:space="preserve"> If </w:t>
      </w:r>
      <w:r w:rsidR="00D96298">
        <w:t xml:space="preserve">the voice dictation interface for </w:t>
      </w:r>
      <w:r>
        <w:t>VistARad is enabled, the report for the exam being opened display</w:t>
      </w:r>
      <w:r w:rsidR="00867F08">
        <w:t>s</w:t>
      </w:r>
      <w:r>
        <w:t xml:space="preserve"> in the voice dictation window. </w:t>
      </w:r>
      <w:r w:rsidR="00867F08">
        <w:t xml:space="preserve">Save any </w:t>
      </w:r>
      <w:r>
        <w:t>findings you enter</w:t>
      </w:r>
      <w:r w:rsidR="00867F08">
        <w:t>ed</w:t>
      </w:r>
      <w:r>
        <w:t xml:space="preserve"> </w:t>
      </w:r>
      <w:r w:rsidR="006767F8">
        <w:t xml:space="preserve">for that exam </w:t>
      </w:r>
      <w:r>
        <w:t>before the next exam in VistARad.</w:t>
      </w:r>
    </w:p>
    <w:p w14:paraId="43524E12" w14:textId="77777777" w:rsidR="00AB04FA" w:rsidRDefault="00AB04FA">
      <w:pPr>
        <w:pStyle w:val="Heading3"/>
        <w:spacing w:before="0"/>
      </w:pPr>
      <w:bookmarkStart w:id="178" w:name="readlist_step"/>
      <w:r>
        <w:t>Stepping through Exams with ReadList</w:t>
      </w:r>
      <w:bookmarkEnd w:id="178"/>
    </w:p>
    <w:p w14:paraId="4789DBB6" w14:textId="77777777" w:rsidR="00AB04FA" w:rsidRDefault="00AB04FA">
      <w:pPr>
        <w:pStyle w:val="aNorm"/>
        <w:keepNext/>
      </w:pPr>
      <w:r>
        <w:t>When ReadList is active, you can step through exams without using the Manager. When you are ready to close an exam, do the following:</w:t>
      </w:r>
    </w:p>
    <w:p w14:paraId="0EBEA06C" w14:textId="77777777" w:rsidR="00AB04FA" w:rsidRDefault="00AB04FA">
      <w:pPr>
        <w:pStyle w:val="aNorm"/>
        <w:keepNext/>
        <w:numPr>
          <w:ilvl w:val="0"/>
          <w:numId w:val="26"/>
        </w:numPr>
      </w:pPr>
      <w:r>
        <w:t>If VistARad has been integrated with a voice dictation system, and if you have a report open in that system, save or sign the report.</w:t>
      </w:r>
    </w:p>
    <w:p w14:paraId="421D17C4" w14:textId="77777777" w:rsidR="00AB04FA" w:rsidRDefault="00AB04FA">
      <w:pPr>
        <w:pStyle w:val="aNorm"/>
        <w:keepNext/>
        <w:numPr>
          <w:ilvl w:val="0"/>
          <w:numId w:val="26"/>
        </w:numPr>
      </w:pPr>
      <w:r>
        <w:t xml:space="preserve">In VistARad, </w:t>
      </w:r>
      <w:r w:rsidR="001F434D">
        <w:t xml:space="preserve">press </w:t>
      </w:r>
      <w:r w:rsidR="001F434D" w:rsidRPr="001F434D">
        <w:rPr>
          <w:rStyle w:val="Strong"/>
        </w:rPr>
        <w:t>&lt;CTRL + N&gt;</w:t>
      </w:r>
      <w:r w:rsidR="001F434D">
        <w:t xml:space="preserve">, </w:t>
      </w:r>
      <w:r>
        <w:t xml:space="preserve">click </w:t>
      </w:r>
      <w:r>
        <w:rPr>
          <w:rStyle w:val="Strong"/>
        </w:rPr>
        <w:t>Next</w:t>
      </w:r>
      <w:r>
        <w:t xml:space="preserve"> in the Manager, or click </w:t>
      </w:r>
      <w:r w:rsidR="00B41819">
        <w:rPr>
          <w:noProof/>
          <w:position w:val="-6"/>
          <w:szCs w:val="22"/>
        </w:rPr>
        <w:drawing>
          <wp:inline distT="0" distB="0" distL="0" distR="0" wp14:anchorId="4B8F1D26" wp14:editId="4C5E0EA6">
            <wp:extent cx="190500" cy="182880"/>
            <wp:effectExtent l="19050" t="19050" r="19050" b="26670"/>
            <wp:docPr id="20" name="Picture 20" descr="Close current/open nex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ose current/open next butt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w="6350" cmpd="sng">
                      <a:solidFill>
                        <a:srgbClr val="808080"/>
                      </a:solidFill>
                      <a:miter lim="800000"/>
                      <a:headEnd/>
                      <a:tailEnd/>
                    </a:ln>
                    <a:effectLst/>
                  </pic:spPr>
                </pic:pic>
              </a:graphicData>
            </a:graphic>
          </wp:inline>
        </w:drawing>
      </w:r>
      <w:r>
        <w:t xml:space="preserve"> in the Viewer toolbar. The </w:t>
      </w:r>
      <w:r w:rsidR="002629C7">
        <w:t xml:space="preserve">Close Exams/Update Status </w:t>
      </w:r>
      <w:r>
        <w:t>dialog open</w:t>
      </w:r>
      <w:r w:rsidR="00867F08">
        <w:t>s</w:t>
      </w:r>
      <w:r>
        <w:t>.</w:t>
      </w:r>
    </w:p>
    <w:p w14:paraId="71258D72" w14:textId="76978ACE" w:rsidR="00AB04FA" w:rsidRDefault="00AB04FA">
      <w:pPr>
        <w:pStyle w:val="aNorm"/>
        <w:keepNext/>
        <w:numPr>
          <w:ilvl w:val="0"/>
          <w:numId w:val="26"/>
        </w:numPr>
      </w:pPr>
      <w:r>
        <w:t xml:space="preserve">Set the values in the </w:t>
      </w:r>
      <w:r w:rsidR="002629C7">
        <w:t xml:space="preserve">Close Exams/Update Status </w:t>
      </w:r>
      <w:r>
        <w:t>dialog as desired.</w:t>
      </w:r>
      <w:r w:rsidR="0008063D">
        <w:t xml:space="preserve"> For details, see page </w:t>
      </w:r>
      <w:r w:rsidR="0008063D">
        <w:rPr>
          <w:color w:val="0000FF"/>
        </w:rPr>
        <w:fldChar w:fldCharType="begin"/>
      </w:r>
      <w:r w:rsidR="0008063D">
        <w:rPr>
          <w:color w:val="0000FF"/>
        </w:rPr>
        <w:instrText xml:space="preserve"> PAGEREF _Ref148231953 \h </w:instrText>
      </w:r>
      <w:r w:rsidR="0008063D">
        <w:rPr>
          <w:color w:val="0000FF"/>
        </w:rPr>
      </w:r>
      <w:r w:rsidR="0008063D">
        <w:rPr>
          <w:color w:val="0000FF"/>
        </w:rPr>
        <w:fldChar w:fldCharType="separate"/>
      </w:r>
      <w:ins w:id="179" w:author="Andersen, Charles W.  (ManTech)" w:date="2019-12-10T15:20:00Z">
        <w:r w:rsidR="006D477E">
          <w:rPr>
            <w:noProof/>
            <w:color w:val="0000FF"/>
          </w:rPr>
          <w:t>27</w:t>
        </w:r>
      </w:ins>
      <w:del w:id="180" w:author="Andersen, Charles W.  (ManTech)" w:date="2019-12-10T15:20:00Z">
        <w:r w:rsidR="00497BAA" w:rsidDel="006D477E">
          <w:rPr>
            <w:noProof/>
            <w:color w:val="0000FF"/>
          </w:rPr>
          <w:delText>29</w:delText>
        </w:r>
      </w:del>
      <w:r w:rsidR="0008063D">
        <w:rPr>
          <w:color w:val="0000FF"/>
        </w:rPr>
        <w:fldChar w:fldCharType="end"/>
      </w:r>
      <w:r w:rsidR="0008063D">
        <w:rPr>
          <w:color w:val="0000FF"/>
        </w:rPr>
        <w:t>.</w:t>
      </w:r>
    </w:p>
    <w:p w14:paraId="48B0470C" w14:textId="77777777" w:rsidR="00AB04FA" w:rsidRDefault="00AB04FA" w:rsidP="00C107C2">
      <w:pPr>
        <w:pStyle w:val="aNorm"/>
        <w:keepNext/>
        <w:numPr>
          <w:ilvl w:val="0"/>
          <w:numId w:val="26"/>
        </w:numPr>
      </w:pPr>
      <w:r>
        <w:t xml:space="preserve">Click </w:t>
      </w:r>
      <w:r>
        <w:rPr>
          <w:rStyle w:val="Strong"/>
        </w:rPr>
        <w:t>OK</w:t>
      </w:r>
      <w:r>
        <w:t xml:space="preserve"> to close the </w:t>
      </w:r>
      <w:r w:rsidR="002629C7">
        <w:t xml:space="preserve">Close Exams/Update Status </w:t>
      </w:r>
      <w:r>
        <w:t>dialog.</w:t>
      </w:r>
    </w:p>
    <w:p w14:paraId="2DA28249" w14:textId="77777777" w:rsidR="00AB04FA" w:rsidRDefault="00AB04FA">
      <w:pPr>
        <w:pStyle w:val="aNorm"/>
        <w:numPr>
          <w:ilvl w:val="2"/>
          <w:numId w:val="27"/>
        </w:numPr>
      </w:pPr>
      <w:r>
        <w:t xml:space="preserve">After the dialog is closed, the next exam in the ReadList sequence </w:t>
      </w:r>
      <w:r w:rsidR="00867F08">
        <w:t>displays</w:t>
      </w:r>
      <w:r>
        <w:t>.</w:t>
      </w:r>
    </w:p>
    <w:p w14:paraId="4E6CE5B6" w14:textId="77777777" w:rsidR="004E7201" w:rsidRDefault="00AB04FA">
      <w:pPr>
        <w:pStyle w:val="aNorm"/>
        <w:numPr>
          <w:ilvl w:val="2"/>
          <w:numId w:val="27"/>
        </w:numPr>
      </w:pPr>
      <w:r>
        <w:lastRenderedPageBreak/>
        <w:t>VistARad automatically refresh</w:t>
      </w:r>
      <w:r w:rsidR="00867F08">
        <w:t>es</w:t>
      </w:r>
      <w:r>
        <w:t xml:space="preserve"> the active exam list</w:t>
      </w:r>
      <w:r w:rsidR="006767F8">
        <w:t>,</w:t>
      </w:r>
      <w:r>
        <w:t xml:space="preserve"> and preload</w:t>
      </w:r>
      <w:r w:rsidR="00867F08">
        <w:t>s</w:t>
      </w:r>
      <w:r>
        <w:t xml:space="preserve"> and reserve</w:t>
      </w:r>
      <w:r w:rsidR="006767F8">
        <w:t>s</w:t>
      </w:r>
      <w:r>
        <w:t xml:space="preserve"> the next exam</w:t>
      </w:r>
      <w:r w:rsidR="004E7201">
        <w:t xml:space="preserve"> in the list.</w:t>
      </w:r>
    </w:p>
    <w:p w14:paraId="42B563FD" w14:textId="77777777" w:rsidR="00AB04FA" w:rsidRDefault="00AB04FA">
      <w:pPr>
        <w:pStyle w:val="aNorm"/>
        <w:numPr>
          <w:ilvl w:val="2"/>
          <w:numId w:val="27"/>
        </w:numPr>
      </w:pPr>
      <w:r>
        <w:t>ReadList mode continue</w:t>
      </w:r>
      <w:r w:rsidR="00867F08">
        <w:t>s</w:t>
      </w:r>
      <w:r>
        <w:t xml:space="preserve"> until all unread exams have been displayed or until ReadList is stopped manually.</w:t>
      </w:r>
      <w:r>
        <w:rPr>
          <w:rStyle w:val="FootnoteReference"/>
        </w:rPr>
        <w:t xml:space="preserve"> </w:t>
      </w:r>
    </w:p>
    <w:p w14:paraId="43C9B7D4" w14:textId="77777777" w:rsidR="00AB04FA" w:rsidRDefault="00AB04FA">
      <w:pPr>
        <w:pStyle w:val="Heading3"/>
      </w:pPr>
      <w:bookmarkStart w:id="181" w:name="readlist_stop"/>
      <w:r>
        <w:t>Stopping ReadList Manually</w:t>
      </w:r>
      <w:bookmarkEnd w:id="181"/>
    </w:p>
    <w:p w14:paraId="2C9E0E78" w14:textId="77777777" w:rsidR="00AB04FA" w:rsidRDefault="00AB04FA">
      <w:pPr>
        <w:pStyle w:val="aNorm"/>
        <w:keepLines/>
      </w:pPr>
      <w:r>
        <w:t xml:space="preserve">To stop ReadList manually, click the </w:t>
      </w:r>
      <w:r>
        <w:rPr>
          <w:rStyle w:val="Strong"/>
        </w:rPr>
        <w:t xml:space="preserve">Stop RL </w:t>
      </w:r>
      <w:r>
        <w:t>button located near the middle of the Manager window. (This button is</w:t>
      </w:r>
      <w:r w:rsidR="001F434D">
        <w:t xml:space="preserve"> only</w:t>
      </w:r>
      <w:r>
        <w:t xml:space="preserve"> visible when ReadList is active.) </w:t>
      </w:r>
      <w:r w:rsidR="001F434D">
        <w:t xml:space="preserve">The currently </w:t>
      </w:r>
      <w:r>
        <w:t>displayed exam remain</w:t>
      </w:r>
      <w:r w:rsidR="00867F08">
        <w:t>s</w:t>
      </w:r>
      <w:r>
        <w:t xml:space="preserve"> open, but no additional exams open once the currently displayed exam is closed.</w:t>
      </w:r>
    </w:p>
    <w:p w14:paraId="469DCBE3" w14:textId="77777777" w:rsidR="00AB04FA" w:rsidRDefault="00AB04FA">
      <w:pPr>
        <w:pStyle w:val="Heading2"/>
      </w:pPr>
      <w:bookmarkStart w:id="182" w:name="_Toc126729030"/>
      <w:bookmarkStart w:id="183" w:name="_Toc184521044"/>
      <w:bookmarkStart w:id="184" w:name="_Toc508192134"/>
      <w:bookmarkStart w:id="185" w:name="_Toc104284943"/>
      <w:bookmarkStart w:id="186" w:name="_Toc107030693"/>
      <w:bookmarkStart w:id="187" w:name="_Toc109801695"/>
      <w:bookmarkStart w:id="188" w:name="_Ref112118282"/>
      <w:bookmarkStart w:id="189" w:name="_Ref112118303"/>
      <w:bookmarkStart w:id="190" w:name="_Toc112478985"/>
      <w:bookmarkStart w:id="191" w:name="_Ref114531365"/>
      <w:bookmarkStart w:id="192" w:name="_Ref114531389"/>
      <w:bookmarkStart w:id="193" w:name="_Toc114630675"/>
      <w:bookmarkStart w:id="194" w:name="_Toc117391477"/>
      <w:bookmarkStart w:id="195" w:name="_Ref126632780"/>
      <w:bookmarkStart w:id="196" w:name="_Ref126632783"/>
      <w:r>
        <w:t>Working with Routed Exams</w:t>
      </w:r>
      <w:bookmarkEnd w:id="182"/>
      <w:bookmarkEnd w:id="183"/>
      <w:bookmarkEnd w:id="184"/>
    </w:p>
    <w:p w14:paraId="2EA3A972" w14:textId="77777777" w:rsidR="00AB04FA" w:rsidRDefault="00AB04FA">
      <w:pPr>
        <w:pStyle w:val="aNorm"/>
        <w:keepNext/>
      </w:pPr>
      <w:bookmarkStart w:id="197" w:name="_WWID10003138"/>
      <w:r>
        <w:t>If your workstation is set up for remote reading, you can use VistARad to interpret copies of exams routed to you from other sites.</w:t>
      </w:r>
      <w:bookmarkStart w:id="198" w:name="_WWID10001585"/>
      <w:bookmarkEnd w:id="197"/>
      <w:r w:rsidR="004E7201">
        <w:t xml:space="preserve"> </w:t>
      </w:r>
      <w:r>
        <w:t>Working with a routed exam that is</w:t>
      </w:r>
      <w:r w:rsidR="001F434D">
        <w:t xml:space="preserve"> temporarily</w:t>
      </w:r>
      <w:r>
        <w:t xml:space="preserve"> stored on your workstation is much faster than retrieving that exam from the originating site.</w:t>
      </w:r>
    </w:p>
    <w:p w14:paraId="57A8360E" w14:textId="77777777" w:rsidR="00AB04FA" w:rsidRDefault="00AB04FA">
      <w:pPr>
        <w:pStyle w:val="aNorm"/>
        <w:keepNext/>
        <w:keepLines/>
      </w:pPr>
      <w:r>
        <w:t>When you log in</w:t>
      </w:r>
      <w:r w:rsidR="00526E9B">
        <w:t xml:space="preserve"> </w:t>
      </w:r>
      <w:r>
        <w:t xml:space="preserve">to a site to read exams from a remote location, the Manager window </w:t>
      </w:r>
      <w:r w:rsidR="004E7201">
        <w:t xml:space="preserve">displays </w:t>
      </w:r>
      <w:r>
        <w:t xml:space="preserve">the </w:t>
      </w:r>
      <w:r>
        <w:rPr>
          <w:rStyle w:val="Strong"/>
        </w:rPr>
        <w:t xml:space="preserve">Remote Read Filter </w:t>
      </w:r>
      <w:r w:rsidR="004E7201">
        <w:t xml:space="preserve">button </w:t>
      </w:r>
      <w:r>
        <w:t xml:space="preserve">and the </w:t>
      </w:r>
      <w:r>
        <w:rPr>
          <w:rStyle w:val="Strong"/>
        </w:rPr>
        <w:t xml:space="preserve">RC </w:t>
      </w:r>
      <w:r>
        <w:t>column</w:t>
      </w:r>
      <w:r w:rsidR="004E7201">
        <w:t xml:space="preserve"> </w:t>
      </w:r>
      <w:r>
        <w:t>to indicate that routed exams may be present.</w:t>
      </w:r>
    </w:p>
    <w:p w14:paraId="6B2EA767" w14:textId="77777777" w:rsidR="00AB04FA" w:rsidRDefault="00AF70D8" w:rsidP="00746220">
      <w:pPr>
        <w:pStyle w:val="aNorm"/>
      </w:pPr>
      <w:r w:rsidRPr="00310005">
        <w:object w:dxaOrig="8149" w:dyaOrig="3568" w14:anchorId="4F64D9F5">
          <v:shape id="_x0000_i1033" type="#_x0000_t75" alt="Remote Read Filter button and RC column" style="width:408pt;height:178.5pt" o:ole="">
            <v:imagedata r:id="rId36" o:title=""/>
          </v:shape>
          <o:OLEObject Type="Embed" ProgID="Visio.Drawing.11" ShapeID="_x0000_i1033" DrawAspect="Content" ObjectID="_1637496427" r:id="rId37"/>
        </w:object>
      </w:r>
    </w:p>
    <w:p w14:paraId="77D8FEF8" w14:textId="6D7A9678" w:rsidR="00AB04FA" w:rsidRDefault="0008063D">
      <w:pPr>
        <w:pStyle w:val="aNorm"/>
        <w:keepLines/>
      </w:pPr>
      <w:r>
        <w:t>The process to open and interpret a r</w:t>
      </w:r>
      <w:r w:rsidR="00AB04FA">
        <w:t>outed exam</w:t>
      </w:r>
      <w:r>
        <w:t xml:space="preserve"> is the same process used for non</w:t>
      </w:r>
      <w:r w:rsidR="00746220">
        <w:noBreakHyphen/>
      </w:r>
      <w:r>
        <w:t xml:space="preserve">routed exams. </w:t>
      </w:r>
      <w:r w:rsidR="00AB04FA">
        <w:t xml:space="preserve">For information about opening exams, see page </w:t>
      </w:r>
      <w:r w:rsidR="00AB04FA">
        <w:rPr>
          <w:color w:val="0000FF"/>
        </w:rPr>
        <w:fldChar w:fldCharType="begin"/>
      </w:r>
      <w:r w:rsidR="00AB04FA">
        <w:rPr>
          <w:color w:val="0000FF"/>
        </w:rPr>
        <w:instrText xml:space="preserve"> PAGEREF _Ref103649505 \h </w:instrText>
      </w:r>
      <w:r w:rsidR="00AB04FA">
        <w:rPr>
          <w:color w:val="0000FF"/>
        </w:rPr>
      </w:r>
      <w:r w:rsidR="00AB04FA">
        <w:rPr>
          <w:color w:val="0000FF"/>
        </w:rPr>
        <w:fldChar w:fldCharType="separate"/>
      </w:r>
      <w:r w:rsidR="006D477E">
        <w:rPr>
          <w:noProof/>
          <w:color w:val="0000FF"/>
        </w:rPr>
        <w:t>5</w:t>
      </w:r>
      <w:r w:rsidR="00AB04FA">
        <w:rPr>
          <w:color w:val="0000FF"/>
        </w:rPr>
        <w:fldChar w:fldCharType="end"/>
      </w:r>
      <w:r w:rsidR="00AB04FA">
        <w:t>.</w:t>
      </w:r>
    </w:p>
    <w:p w14:paraId="5ABA674E" w14:textId="77777777" w:rsidR="00AB04FA" w:rsidRDefault="00AB04FA">
      <w:pPr>
        <w:pStyle w:val="aNorm"/>
        <w:keepLines/>
      </w:pPr>
      <w:r>
        <w:t>Certain settings control how VistARad manages prior exams and ReadList function</w:t>
      </w:r>
      <w:r w:rsidR="0008063D">
        <w:t>s</w:t>
      </w:r>
      <w:r>
        <w:t xml:space="preserve"> when routed exams are present.</w:t>
      </w:r>
      <w:r w:rsidR="004E7201">
        <w:t xml:space="preserve"> </w:t>
      </w:r>
      <w:r>
        <w:t xml:space="preserve">To review these settings, click </w:t>
      </w:r>
      <w:r>
        <w:rPr>
          <w:rStyle w:val="Strong"/>
        </w:rPr>
        <w:t>View | Settings</w:t>
      </w:r>
      <w:r>
        <w:t xml:space="preserve"> and select the </w:t>
      </w:r>
      <w:r>
        <w:rPr>
          <w:rStyle w:val="Strong"/>
        </w:rPr>
        <w:t>Remote/Local Reading</w:t>
      </w:r>
      <w:r>
        <w:t xml:space="preserve"> tab.</w:t>
      </w:r>
    </w:p>
    <w:p w14:paraId="3C19F4E0" w14:textId="77777777" w:rsidR="00AB04FA" w:rsidRDefault="00AB04FA">
      <w:pPr>
        <w:pStyle w:val="aNorm"/>
        <w:keepLines/>
      </w:pPr>
      <w:r>
        <w:t>A VistARad workstation can also be set up to route exams</w:t>
      </w:r>
      <w:r w:rsidR="0008063D">
        <w:t xml:space="preserve"> </w:t>
      </w:r>
      <w:r>
        <w:t>on-demand.</w:t>
      </w:r>
      <w:r w:rsidR="004E7201">
        <w:t xml:space="preserve"> </w:t>
      </w:r>
      <w:r>
        <w:t xml:space="preserve">For details, see the </w:t>
      </w:r>
      <w:r>
        <w:rPr>
          <w:rStyle w:val="Emphasis"/>
        </w:rPr>
        <w:t>VistARad User Guide</w:t>
      </w:r>
      <w:r>
        <w:t xml:space="preserve"> or the </w:t>
      </w:r>
      <w:r>
        <w:rPr>
          <w:rStyle w:val="Emphasis"/>
        </w:rPr>
        <w:t>Routing User Guide</w:t>
      </w:r>
      <w:r>
        <w:t>.</w:t>
      </w:r>
    </w:p>
    <w:p w14:paraId="4AD41189" w14:textId="77777777" w:rsidR="00AB04FA" w:rsidRDefault="00B41819">
      <w:pPr>
        <w:pStyle w:val="Heading1"/>
      </w:pPr>
      <w:bookmarkStart w:id="199" w:name="_Ref128562665"/>
      <w:bookmarkStart w:id="200" w:name="_Ref128562793"/>
      <w:bookmarkStart w:id="201" w:name="_Toc184521045"/>
      <w:bookmarkStart w:id="202" w:name="_Toc508192135"/>
      <w:bookmarkEnd w:id="185"/>
      <w:bookmarkEnd w:id="186"/>
      <w:bookmarkEnd w:id="187"/>
      <w:bookmarkEnd w:id="188"/>
      <w:bookmarkEnd w:id="189"/>
      <w:bookmarkEnd w:id="190"/>
      <w:bookmarkEnd w:id="191"/>
      <w:bookmarkEnd w:id="192"/>
      <w:bookmarkEnd w:id="193"/>
      <w:bookmarkEnd w:id="194"/>
      <w:bookmarkEnd w:id="195"/>
      <w:bookmarkEnd w:id="196"/>
      <w:bookmarkEnd w:id="198"/>
      <w:r>
        <w:rPr>
          <w:noProof/>
        </w:rPr>
        <w:lastRenderedPageBreak/>
        <mc:AlternateContent>
          <mc:Choice Requires="wps">
            <w:drawing>
              <wp:anchor distT="0" distB="0" distL="114300" distR="114300" simplePos="0" relativeHeight="251662848" behindDoc="0" locked="1" layoutInCell="1" allowOverlap="1" wp14:anchorId="6B0A7C2B" wp14:editId="0C4A7A9B">
                <wp:simplePos x="0" y="0"/>
                <wp:positionH relativeFrom="column">
                  <wp:posOffset>4114800</wp:posOffset>
                </wp:positionH>
                <wp:positionV relativeFrom="paragraph">
                  <wp:posOffset>-571500</wp:posOffset>
                </wp:positionV>
                <wp:extent cx="1714500" cy="342900"/>
                <wp:effectExtent l="0" t="0" r="0" b="0"/>
                <wp:wrapSquare wrapText="left"/>
                <wp:docPr id="116" name="Rectangle 21"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4100F5" id="Rectangle 21" o:spid="_x0000_s1026" alt="image here only for formatting purposes" style="position:absolute;margin-left:324pt;margin-top:-45pt;width:135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" stroked="f">
                <w10:wrap type="square" side="left"/>
                <w10:anchorlock/>
              </v:rect>
            </w:pict>
          </mc:Fallback>
        </mc:AlternateContent>
      </w:r>
      <w:r>
        <w:rPr>
          <w:noProof/>
        </w:rPr>
        <mc:AlternateContent>
          <mc:Choice Requires="wps">
            <w:drawing>
              <wp:anchor distT="0" distB="0" distL="114300" distR="114300" simplePos="0" relativeHeight="251648512" behindDoc="0" locked="1" layoutInCell="1" allowOverlap="1" wp14:anchorId="204E3EE3" wp14:editId="74CF553E">
                <wp:simplePos x="0" y="0"/>
                <wp:positionH relativeFrom="column">
                  <wp:posOffset>-114300</wp:posOffset>
                </wp:positionH>
                <wp:positionV relativeFrom="paragraph">
                  <wp:posOffset>-571500</wp:posOffset>
                </wp:positionV>
                <wp:extent cx="1714500" cy="342900"/>
                <wp:effectExtent l="0" t="0" r="0" b="0"/>
                <wp:wrapSquare wrapText="left"/>
                <wp:docPr id="115" name="Rectangle 7" descr="empty text bo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E3F2A1" id="Rectangle 7" o:spid="_x0000_s1026" alt="empty text box" style="position:absolute;margin-left:-9pt;margin-top:-45pt;width:135pt;height:2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" stroked="f">
                <w10:wrap type="square" side="left"/>
                <w10:anchorlock/>
              </v:rect>
            </w:pict>
          </mc:Fallback>
        </mc:AlternateContent>
      </w:r>
      <w:r w:rsidR="00AB04FA">
        <w:t>Surveying Exams</w:t>
      </w:r>
      <w:bookmarkEnd w:id="199"/>
      <w:bookmarkEnd w:id="200"/>
      <w:bookmarkEnd w:id="201"/>
      <w:bookmarkEnd w:id="202"/>
    </w:p>
    <w:p w14:paraId="44B19EA5" w14:textId="77777777" w:rsidR="0008063D" w:rsidRDefault="0008063D" w:rsidP="00A4529C">
      <w:pPr>
        <w:pStyle w:val="Heading2"/>
        <w:spacing w:before="240"/>
      </w:pPr>
      <w:bookmarkStart w:id="203" w:name="_Toc184521046"/>
      <w:bookmarkStart w:id="204" w:name="_Toc508192136"/>
      <w:r>
        <w:t>How VistARad Displays Exams</w:t>
      </w:r>
      <w:bookmarkEnd w:id="203"/>
      <w:bookmarkEnd w:id="204"/>
    </w:p>
    <w:p w14:paraId="6D1FECAA" w14:textId="77777777" w:rsidR="0008063D" w:rsidRDefault="0008063D" w:rsidP="00D71305">
      <w:pPr>
        <w:pStyle w:val="aNorm"/>
        <w:spacing w:after="160"/>
      </w:pPr>
      <w:r>
        <w:t>Once an exam has been opened using the Manager, images are generally loaded into the Preview and Viewer windows.</w:t>
      </w:r>
      <w:r>
        <w:rPr>
          <w:szCs w:val="22"/>
        </w:rPr>
        <w:t xml:space="preserve"> Images can also be manually loaded into th</w:t>
      </w:r>
      <w:r>
        <w:t>e Browser window.</w:t>
      </w:r>
    </w:p>
    <w:p w14:paraId="7CC735F5" w14:textId="77777777" w:rsidR="00AB04FA" w:rsidRDefault="00AB04FA" w:rsidP="00D71305">
      <w:pPr>
        <w:pStyle w:val="Heading3"/>
        <w:spacing w:before="0" w:after="160"/>
      </w:pPr>
      <w:bookmarkStart w:id="205" w:name="_Ref126644667"/>
      <w:bookmarkStart w:id="206" w:name="_Ref103668559"/>
      <w:bookmarkStart w:id="207" w:name="_Toc104284945"/>
      <w:bookmarkStart w:id="208" w:name="_Toc107030695"/>
      <w:bookmarkStart w:id="209" w:name="_Toc109801697"/>
      <w:bookmarkStart w:id="210" w:name="_Toc112478987"/>
      <w:bookmarkStart w:id="211" w:name="_Toc114630677"/>
      <w:bookmarkStart w:id="212" w:name="_Toc117391479"/>
      <w:r>
        <w:t>The Preview Window</w:t>
      </w:r>
      <w:bookmarkEnd w:id="205"/>
    </w:p>
    <w:p w14:paraId="016DF01E" w14:textId="77777777" w:rsidR="00AB04FA" w:rsidRDefault="00AB04FA" w:rsidP="00D71305">
      <w:pPr>
        <w:pStyle w:val="aNorm"/>
        <w:spacing w:after="160"/>
      </w:pPr>
      <w:r>
        <w:t xml:space="preserve">The Preview window </w:t>
      </w:r>
      <w:r w:rsidR="0053568E">
        <w:t>provides</w:t>
      </w:r>
      <w:r>
        <w:t xml:space="preserve"> a summary view of exams that are currently open.</w:t>
      </w:r>
      <w:r w:rsidR="004E7201">
        <w:t xml:space="preserve"> </w:t>
      </w:r>
      <w:r>
        <w:t xml:space="preserve">If the Preview window is not visible, it can be displayed by clicking </w:t>
      </w:r>
      <w:r w:rsidR="00B41819">
        <w:rPr>
          <w:noProof/>
          <w:position w:val="-6"/>
          <w:szCs w:val="22"/>
        </w:rPr>
        <w:drawing>
          <wp:inline distT="0" distB="0" distL="0" distR="0" wp14:anchorId="51061000" wp14:editId="70A0C02A">
            <wp:extent cx="205105" cy="190500"/>
            <wp:effectExtent l="19050" t="19050" r="23495" b="19050"/>
            <wp:docPr id="22" name="Picture 22" descr="P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105" cy="190500"/>
                    </a:xfrm>
                    <a:prstGeom prst="rect">
                      <a:avLst/>
                    </a:prstGeom>
                    <a:noFill/>
                    <a:ln w="6350" cmpd="sng">
                      <a:solidFill>
                        <a:srgbClr val="000000"/>
                      </a:solidFill>
                      <a:miter lim="800000"/>
                      <a:headEnd/>
                      <a:tailEnd/>
                    </a:ln>
                    <a:effectLst/>
                  </pic:spPr>
                </pic:pic>
              </a:graphicData>
            </a:graphic>
          </wp:inline>
        </w:drawing>
      </w:r>
      <w:r>
        <w:rPr>
          <w:rStyle w:val="bIconDrop3pt"/>
        </w:rPr>
        <w:t xml:space="preserve"> </w:t>
      </w:r>
      <w:r>
        <w:t>in the toolbar near the top of the screen.</w:t>
      </w:r>
    </w:p>
    <w:p w14:paraId="71A168F7" w14:textId="77777777" w:rsidR="00AB04FA" w:rsidRDefault="000F76A3" w:rsidP="00D71305">
      <w:pPr>
        <w:pStyle w:val="aNorm"/>
        <w:keepNext/>
        <w:spacing w:after="160"/>
        <w:rPr>
          <w:szCs w:val="22"/>
        </w:rPr>
      </w:pPr>
      <w:r>
        <w:rPr>
          <w:szCs w:val="22"/>
        </w:rPr>
        <w:t>Each exam in the Preview is shown as one or more thumbnail images, where each thumbnail represents an</w:t>
      </w:r>
      <w:r>
        <w:rPr>
          <w:rStyle w:val="Emphasis"/>
          <w:szCs w:val="22"/>
        </w:rPr>
        <w:t xml:space="preserve"> image set </w:t>
      </w:r>
      <w:r w:rsidR="009071C0">
        <w:rPr>
          <w:rStyle w:val="Emphasis"/>
          <w:i w:val="0"/>
          <w:szCs w:val="22"/>
        </w:rPr>
        <w:t xml:space="preserve">consisting </w:t>
      </w:r>
      <w:r>
        <w:rPr>
          <w:szCs w:val="22"/>
        </w:rPr>
        <w:t xml:space="preserve">of one or more related images. General radiology (CR) exams are usually presented as a single image set.  Cross-sectional (CT and MR) exams are usually presented as multiple image sets, with each thumbnail representing a series. </w:t>
      </w:r>
    </w:p>
    <w:p w14:paraId="5844C32B" w14:textId="77777777" w:rsidR="009E1C52" w:rsidRDefault="009E1C52" w:rsidP="00D71305">
      <w:pPr>
        <w:pStyle w:val="aNorm"/>
        <w:keepNext/>
        <w:spacing w:after="160"/>
      </w:pPr>
      <w:r>
        <w:t xml:space="preserve">The Preview window </w:t>
      </w:r>
      <w:r w:rsidR="009071C0">
        <w:t xml:space="preserve">(see screenshot below) </w:t>
      </w:r>
      <w:r>
        <w:t>tracks the display state of each image set in an open exam.</w:t>
      </w:r>
    </w:p>
    <w:p w14:paraId="61001C2A" w14:textId="77777777" w:rsidR="009E1C52" w:rsidRDefault="009E1C52" w:rsidP="00D71305">
      <w:pPr>
        <w:pStyle w:val="aNorm"/>
        <w:numPr>
          <w:ilvl w:val="0"/>
          <w:numId w:val="20"/>
        </w:numPr>
        <w:spacing w:after="160"/>
      </w:pPr>
      <w:r>
        <w:t xml:space="preserve">If an </w:t>
      </w:r>
      <w:r w:rsidR="00B41819">
        <w:rPr>
          <w:noProof/>
          <w:position w:val="-6"/>
          <w:szCs w:val="22"/>
        </w:rPr>
        <w:drawing>
          <wp:inline distT="0" distB="0" distL="0" distR="0" wp14:anchorId="61F9083D" wp14:editId="29BDE51A">
            <wp:extent cx="226695" cy="219710"/>
            <wp:effectExtent l="0" t="0" r="1905" b="8890"/>
            <wp:docPr id="23" name="Picture 23" descr="Eye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yeball"/>
                    <pic:cNvPicPr>
                      <a:picLocks noChangeAspect="1" noChangeArrowheads="1"/>
                    </pic:cNvPicPr>
                  </pic:nvPicPr>
                  <pic:blipFill>
                    <a:blip r:embed="rId39">
                      <a:lum contrast="40000"/>
                      <a:extLst>
                        <a:ext uri="{28A0092B-C50C-407E-A947-70E740481C1C}">
                          <a14:useLocalDpi xmlns:a14="http://schemas.microsoft.com/office/drawing/2010/main" val="0"/>
                        </a:ext>
                      </a:extLst>
                    </a:blip>
                    <a:srcRect/>
                    <a:stretch>
                      <a:fillRect/>
                    </a:stretch>
                  </pic:blipFill>
                  <pic:spPr bwMode="auto">
                    <a:xfrm>
                      <a:off x="0" y="0"/>
                      <a:ext cx="226695" cy="219710"/>
                    </a:xfrm>
                    <a:prstGeom prst="rect">
                      <a:avLst/>
                    </a:prstGeom>
                    <a:noFill/>
                    <a:ln>
                      <a:noFill/>
                    </a:ln>
                  </pic:spPr>
                </pic:pic>
              </a:graphicData>
            </a:graphic>
          </wp:inline>
        </w:drawing>
      </w:r>
      <w:r>
        <w:t xml:space="preserve"> icon is displayed in the thumbnail, the associated image set </w:t>
      </w:r>
      <w:r w:rsidRPr="00E7772E">
        <w:t>is</w:t>
      </w:r>
      <w:r w:rsidR="00E7772E" w:rsidRPr="00E7772E">
        <w:t xml:space="preserve"> (or has been)</w:t>
      </w:r>
      <w:r w:rsidRPr="00E7772E">
        <w:t xml:space="preserve"> loaded and </w:t>
      </w:r>
      <w:r w:rsidR="00E7772E">
        <w:t xml:space="preserve">made </w:t>
      </w:r>
      <w:r w:rsidRPr="00E7772E">
        <w:t>visible in</w:t>
      </w:r>
      <w:r>
        <w:t xml:space="preserve"> the Viewer or the Browser</w:t>
      </w:r>
      <w:r w:rsidR="00E7772E">
        <w:t xml:space="preserve"> during the current load instance</w:t>
      </w:r>
      <w:r>
        <w:t>.</w:t>
      </w:r>
    </w:p>
    <w:p w14:paraId="5C456567" w14:textId="77777777" w:rsidR="00E325B2" w:rsidRPr="00F13129" w:rsidRDefault="00A41388" w:rsidP="00D71305">
      <w:pPr>
        <w:pStyle w:val="aNorm"/>
        <w:numPr>
          <w:ilvl w:val="0"/>
          <w:numId w:val="20"/>
        </w:numPr>
        <w:spacing w:after="160"/>
      </w:pPr>
      <w:r w:rsidRPr="00F13129">
        <w:t>If</w:t>
      </w:r>
      <w:r w:rsidR="000334DB">
        <w:t xml:space="preserve"> </w:t>
      </w:r>
      <w:r w:rsidR="00D8302A">
        <w:t>a</w:t>
      </w:r>
      <w:r w:rsidRPr="00F13129">
        <w:t xml:space="preserve"> </w:t>
      </w:r>
      <w:r w:rsidR="00B41819">
        <w:rPr>
          <w:rFonts w:ascii="Arial" w:hAnsi="Arial" w:cs="Arial"/>
          <w:b/>
          <w:noProof/>
          <w:sz w:val="28"/>
          <w:szCs w:val="28"/>
        </w:rPr>
        <w:drawing>
          <wp:inline distT="0" distB="0" distL="0" distR="0" wp14:anchorId="750AE139" wp14:editId="3D6F2C30">
            <wp:extent cx="212090" cy="205105"/>
            <wp:effectExtent l="0" t="0" r="0" b="4445"/>
            <wp:docPr id="24" name="Picture 24" descr="Letter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etter P"/>
                    <pic:cNvPicPr>
                      <a:picLocks noChangeAspect="1" noChangeArrowheads="1"/>
                    </pic:cNvPicPr>
                  </pic:nvPicPr>
                  <pic:blipFill>
                    <a:blip r:embed="rId40">
                      <a:lum contrast="40000"/>
                      <a:extLst>
                        <a:ext uri="{28A0092B-C50C-407E-A947-70E740481C1C}">
                          <a14:useLocalDpi xmlns:a14="http://schemas.microsoft.com/office/drawing/2010/main" val="0"/>
                        </a:ext>
                      </a:extLst>
                    </a:blip>
                    <a:srcRect/>
                    <a:stretch>
                      <a:fillRect/>
                    </a:stretch>
                  </pic:blipFill>
                  <pic:spPr bwMode="auto">
                    <a:xfrm>
                      <a:off x="0" y="0"/>
                      <a:ext cx="212090" cy="205105"/>
                    </a:xfrm>
                    <a:prstGeom prst="rect">
                      <a:avLst/>
                    </a:prstGeom>
                    <a:noFill/>
                    <a:ln>
                      <a:noFill/>
                    </a:ln>
                  </pic:spPr>
                </pic:pic>
              </a:graphicData>
            </a:graphic>
          </wp:inline>
        </w:drawing>
      </w:r>
      <w:r w:rsidRPr="00F13129">
        <w:t xml:space="preserve"> icon is displayed in the thumbnail, the associated image set is partially loaded</w:t>
      </w:r>
      <w:r w:rsidR="00E7772E">
        <w:t xml:space="preserve"> (loading is in progress, or </w:t>
      </w:r>
      <w:r w:rsidRPr="00F13129">
        <w:t>was paused</w:t>
      </w:r>
      <w:r w:rsidR="00E7772E">
        <w:t>)</w:t>
      </w:r>
      <w:r w:rsidRPr="00F13129">
        <w:t>.</w:t>
      </w:r>
    </w:p>
    <w:p w14:paraId="6D4FFAB4" w14:textId="6448AC21" w:rsidR="009E1C52" w:rsidRDefault="009E1C52" w:rsidP="00D71305">
      <w:pPr>
        <w:pStyle w:val="aNorm"/>
        <w:numPr>
          <w:ilvl w:val="0"/>
          <w:numId w:val="20"/>
        </w:numPr>
        <w:spacing w:after="160"/>
      </w:pPr>
      <w:r>
        <w:t xml:space="preserve">If an </w:t>
      </w:r>
      <w:r w:rsidR="00B41819">
        <w:rPr>
          <w:rFonts w:ascii="Arial" w:hAnsi="Arial" w:cs="Arial"/>
          <w:b/>
          <w:noProof/>
          <w:sz w:val="28"/>
          <w:szCs w:val="28"/>
        </w:rPr>
        <w:drawing>
          <wp:inline distT="0" distB="0" distL="0" distR="0" wp14:anchorId="6CFEF73D" wp14:editId="0C5FDC25">
            <wp:extent cx="212090" cy="205105"/>
            <wp:effectExtent l="0" t="0" r="0" b="4445"/>
            <wp:docPr id="25" name="Picture 25" descr="Letter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etter H"/>
                    <pic:cNvPicPr>
                      <a:picLocks noChangeAspect="1" noChangeArrowheads="1"/>
                    </pic:cNvPicPr>
                  </pic:nvPicPr>
                  <pic:blipFill>
                    <a:blip r:embed="rId41">
                      <a:lum contrast="40000"/>
                      <a:extLst>
                        <a:ext uri="{28A0092B-C50C-407E-A947-70E740481C1C}">
                          <a14:useLocalDpi xmlns:a14="http://schemas.microsoft.com/office/drawing/2010/main" val="0"/>
                        </a:ext>
                      </a:extLst>
                    </a:blip>
                    <a:srcRect/>
                    <a:stretch>
                      <a:fillRect/>
                    </a:stretch>
                  </pic:blipFill>
                  <pic:spPr bwMode="auto">
                    <a:xfrm>
                      <a:off x="0" y="0"/>
                      <a:ext cx="212090" cy="205105"/>
                    </a:xfrm>
                    <a:prstGeom prst="rect">
                      <a:avLst/>
                    </a:prstGeom>
                    <a:noFill/>
                    <a:ln>
                      <a:noFill/>
                    </a:ln>
                  </pic:spPr>
                </pic:pic>
              </a:graphicData>
            </a:graphic>
          </wp:inline>
        </w:drawing>
      </w:r>
      <w:r>
        <w:t xml:space="preserve"> icon is displayed in the thumbnail, </w:t>
      </w:r>
      <w:r w:rsidR="0008063D">
        <w:t>the images are loaded into the Viewer window but are hidden.</w:t>
      </w:r>
      <w:r w:rsidR="00772C8B">
        <w:t xml:space="preserve"> </w:t>
      </w:r>
      <w:r w:rsidR="0008063D">
        <w:t>For details</w:t>
      </w:r>
      <w:r>
        <w:t xml:space="preserve">, see page </w:t>
      </w:r>
      <w:r>
        <w:rPr>
          <w:color w:val="0000FF"/>
        </w:rPr>
        <w:fldChar w:fldCharType="begin"/>
      </w:r>
      <w:r>
        <w:rPr>
          <w:color w:val="0000FF"/>
        </w:rPr>
        <w:instrText xml:space="preserve"> PAGEREF _Ref159038762 \h </w:instrText>
      </w:r>
      <w:r>
        <w:rPr>
          <w:color w:val="0000FF"/>
        </w:rPr>
      </w:r>
      <w:r>
        <w:rPr>
          <w:color w:val="0000FF"/>
        </w:rPr>
        <w:fldChar w:fldCharType="separate"/>
      </w:r>
      <w:ins w:id="213" w:author="Andersen, Charles W.  (ManTech)" w:date="2019-12-10T15:20:00Z">
        <w:r w:rsidR="006D477E">
          <w:rPr>
            <w:noProof/>
            <w:color w:val="0000FF"/>
          </w:rPr>
          <w:t>11</w:t>
        </w:r>
      </w:ins>
      <w:del w:id="214" w:author="Andersen, Charles W.  (ManTech)" w:date="2019-12-10T15:20:00Z">
        <w:r w:rsidR="00497BAA" w:rsidDel="006D477E">
          <w:rPr>
            <w:noProof/>
            <w:color w:val="0000FF"/>
          </w:rPr>
          <w:delText>13</w:delText>
        </w:r>
      </w:del>
      <w:r>
        <w:rPr>
          <w:color w:val="0000FF"/>
        </w:rPr>
        <w:fldChar w:fldCharType="end"/>
      </w:r>
      <w:r>
        <w:t>.</w:t>
      </w:r>
    </w:p>
    <w:p w14:paraId="3051C6E0" w14:textId="77777777" w:rsidR="009E1C52" w:rsidRDefault="009E1C52" w:rsidP="00D71305">
      <w:pPr>
        <w:pStyle w:val="aNorm"/>
        <w:numPr>
          <w:ilvl w:val="0"/>
          <w:numId w:val="20"/>
        </w:numPr>
        <w:spacing w:after="160"/>
      </w:pPr>
      <w:r>
        <w:t>If no icon is displayed in the thumbnail, the associated image set</w:t>
      </w:r>
      <w:r w:rsidR="00A71509">
        <w:t xml:space="preserve"> has been loaded but</w:t>
      </w:r>
      <w:r w:rsidR="00E325B2">
        <w:t xml:space="preserve"> must be loaded manually</w:t>
      </w:r>
      <w:r w:rsidR="00C61D1F">
        <w:t>.</w:t>
      </w:r>
    </w:p>
    <w:p w14:paraId="4C47400A" w14:textId="77777777" w:rsidR="00D71305" w:rsidRDefault="00B41819" w:rsidP="00D71305">
      <w:pPr>
        <w:pStyle w:val="aNorm"/>
        <w:ind w:left="180"/>
      </w:pPr>
      <w:r>
        <w:rPr>
          <w:noProof/>
        </w:rPr>
        <mc:AlternateContent>
          <mc:Choice Requires="wps">
            <w:drawing>
              <wp:anchor distT="0" distB="0" distL="114300" distR="114300" simplePos="0" relativeHeight="251672064" behindDoc="0" locked="0" layoutInCell="1" allowOverlap="1" wp14:anchorId="548D2A04" wp14:editId="4691CC98">
                <wp:simplePos x="0" y="0"/>
                <wp:positionH relativeFrom="column">
                  <wp:posOffset>-697230</wp:posOffset>
                </wp:positionH>
                <wp:positionV relativeFrom="paragraph">
                  <wp:posOffset>754380</wp:posOffset>
                </wp:positionV>
                <wp:extent cx="739775" cy="328930"/>
                <wp:effectExtent l="7620" t="11430" r="5080" b="12065"/>
                <wp:wrapNone/>
                <wp:docPr id="114"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775" cy="328930"/>
                        </a:xfrm>
                        <a:prstGeom prst="rect">
                          <a:avLst/>
                        </a:prstGeom>
                        <a:solidFill>
                          <a:srgbClr val="FFFFFF"/>
                        </a:solidFill>
                        <a:ln w="9525">
                          <a:solidFill>
                            <a:srgbClr val="FFFFFF"/>
                          </a:solidFill>
                          <a:miter lim="800000"/>
                          <a:headEnd/>
                          <a:tailEnd/>
                        </a:ln>
                      </wps:spPr>
                      <wps:txbx>
                        <w:txbxContent>
                          <w:p w14:paraId="0C128466" w14:textId="77777777" w:rsidR="0042555D" w:rsidRDefault="0042555D" w:rsidP="00572B91">
                            <w:pPr>
                              <w:ind w:right="-27"/>
                              <w:jc w:val="right"/>
                              <w:rPr>
                                <w:rFonts w:ascii="Arial" w:hAnsi="Arial" w:cs="Arial"/>
                                <w:b/>
                                <w:smallCaps/>
                                <w:color w:val="808080"/>
                                <w:sz w:val="16"/>
                                <w:szCs w:val="16"/>
                              </w:rPr>
                            </w:pPr>
                            <w:r>
                              <w:rPr>
                                <w:rFonts w:ascii="Arial" w:hAnsi="Arial" w:cs="Arial"/>
                                <w:b/>
                                <w:smallCaps/>
                                <w:color w:val="808080"/>
                                <w:sz w:val="16"/>
                                <w:szCs w:val="16"/>
                              </w:rPr>
                              <w:t xml:space="preserve"> new  in </w:t>
                            </w:r>
                            <w:r w:rsidRPr="00B22295">
                              <w:rPr>
                                <w:rFonts w:ascii="Arial" w:hAnsi="Arial" w:cs="Arial"/>
                                <w:b/>
                                <w:smallCaps/>
                                <w:color w:val="808080"/>
                                <w:sz w:val="16"/>
                                <w:szCs w:val="16"/>
                              </w:rPr>
                              <w:fldChar w:fldCharType="begin"/>
                            </w:r>
                            <w:r w:rsidRPr="00B22295">
                              <w:rPr>
                                <w:rFonts w:ascii="Arial" w:hAnsi="Arial" w:cs="Arial"/>
                                <w:b/>
                                <w:smallCaps/>
                                <w:color w:val="808080"/>
                                <w:sz w:val="16"/>
                                <w:szCs w:val="16"/>
                              </w:rPr>
                              <w:instrText xml:space="preserve"> DOCPROPERTY  Patch  \* MERGEFORMAT </w:instrText>
                            </w:r>
                            <w:r w:rsidRPr="00B22295">
                              <w:rPr>
                                <w:rFonts w:ascii="Arial" w:hAnsi="Arial" w:cs="Arial"/>
                                <w:b/>
                                <w:smallCaps/>
                                <w:color w:val="808080"/>
                                <w:sz w:val="16"/>
                                <w:szCs w:val="16"/>
                              </w:rPr>
                              <w:fldChar w:fldCharType="separate"/>
                            </w:r>
                            <w:r w:rsidRPr="00B22295">
                              <w:rPr>
                                <w:rFonts w:ascii="Arial" w:hAnsi="Arial" w:cs="Arial"/>
                                <w:b/>
                                <w:smallCaps/>
                                <w:color w:val="808080"/>
                                <w:sz w:val="16"/>
                                <w:szCs w:val="16"/>
                              </w:rPr>
                              <w:t>1</w:t>
                            </w:r>
                            <w:r>
                              <w:rPr>
                                <w:rFonts w:ascii="Arial" w:hAnsi="Arial" w:cs="Arial"/>
                                <w:b/>
                                <w:smallCaps/>
                                <w:color w:val="808080"/>
                                <w:sz w:val="16"/>
                                <w:szCs w:val="16"/>
                              </w:rPr>
                              <w:t>33</w:t>
                            </w:r>
                            <w:r w:rsidRPr="00B22295">
                              <w:rPr>
                                <w:rFonts w:ascii="Arial" w:hAnsi="Arial" w:cs="Arial"/>
                                <w:b/>
                                <w:smallCaps/>
                                <w:color w:val="808080"/>
                                <w:sz w:val="16"/>
                                <w:szCs w:val="16"/>
                              </w:rPr>
                              <w:fldChar w:fldCharType="end"/>
                            </w:r>
                          </w:p>
                          <w:p w14:paraId="3D6DFEEB" w14:textId="77777777" w:rsidR="0042555D" w:rsidRPr="00B30DD3" w:rsidRDefault="0042555D" w:rsidP="00572B91">
                            <w:pPr>
                              <w:ind w:right="-27"/>
                              <w:jc w:val="right"/>
                              <w:rPr>
                                <w:rFonts w:ascii="Arial" w:hAnsi="Arial" w:cs="Arial"/>
                                <w:b/>
                                <w:color w:val="808080"/>
                                <w:sz w:val="16"/>
                                <w:szCs w:val="16"/>
                              </w:rPr>
                            </w:pPr>
                            <w:r>
                              <w:rPr>
                                <w:rFonts w:ascii="Arial" w:hAnsi="Arial" w:cs="Arial"/>
                                <w:b/>
                                <w:smallCaps/>
                                <w:color w:val="808080"/>
                                <w:sz w:val="16"/>
                                <w:szCs w:val="16"/>
                              </w:rPr>
                              <w:t xml:space="preserve">  </w:t>
                            </w:r>
                            <w:r>
                              <w:rPr>
                                <w:rFonts w:ascii="Arial" w:hAnsi="Arial" w:cs="Arial"/>
                                <w:b/>
                                <w:color w:val="808080"/>
                                <w:sz w:val="16"/>
                                <w:szCs w:val="16"/>
                              </w:rPr>
                              <w:sym w:font="Wingdings 3" w:char="F086"/>
                            </w:r>
                          </w:p>
                          <w:p w14:paraId="3FD94A3F" w14:textId="77777777" w:rsidR="0042555D" w:rsidRDefault="0042555D" w:rsidP="00572B9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48D2A04" id="_x0000_t202" coordsize="21600,21600" o:spt="202" path="m,l,21600r21600,l21600,xe">
                <v:stroke joinstyle="miter"/>
                <v:path gradientshapeok="t" o:connecttype="rect"/>
              </v:shapetype>
              <v:shape id="Text Box 160" o:spid="_x0000_s1027" type="#_x0000_t202" style="position:absolute;left:0;text-align:left;margin-left:-54.9pt;margin-top:59.4pt;width:58.25pt;height:25.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" strokecolor="white">
                <v:textbox>
                  <w:txbxContent>
                    <w:p w14:paraId="0C128466" w14:textId="77777777" w:rsidR="0042555D" w:rsidRDefault="0042555D" w:rsidP="00572B91">
                      <w:pPr>
                        <w:ind w:right="-27"/>
                        <w:jc w:val="right"/>
                        <w:rPr>
                          <w:rFonts w:ascii="Arial" w:hAnsi="Arial" w:cs="Arial"/>
                          <w:b/>
                          <w:smallCaps/>
                          <w:color w:val="808080"/>
                          <w:sz w:val="16"/>
                          <w:szCs w:val="16"/>
                        </w:rPr>
                      </w:pPr>
                      <w:r>
                        <w:rPr>
                          <w:rFonts w:ascii="Arial" w:hAnsi="Arial" w:cs="Arial"/>
                          <w:b/>
                          <w:smallCaps/>
                          <w:color w:val="808080"/>
                          <w:sz w:val="16"/>
                          <w:szCs w:val="16"/>
                        </w:rPr>
                        <w:t xml:space="preserve"> new  in </w:t>
                      </w:r>
                      <w:r w:rsidRPr="00B22295">
                        <w:rPr>
                          <w:rFonts w:ascii="Arial" w:hAnsi="Arial" w:cs="Arial"/>
                          <w:b/>
                          <w:smallCaps/>
                          <w:color w:val="808080"/>
                          <w:sz w:val="16"/>
                          <w:szCs w:val="16"/>
                        </w:rPr>
                        <w:fldChar w:fldCharType="begin"/>
                      </w:r>
                      <w:r w:rsidRPr="00B22295">
                        <w:rPr>
                          <w:rFonts w:ascii="Arial" w:hAnsi="Arial" w:cs="Arial"/>
                          <w:b/>
                          <w:smallCaps/>
                          <w:color w:val="808080"/>
                          <w:sz w:val="16"/>
                          <w:szCs w:val="16"/>
                        </w:rPr>
                        <w:instrText xml:space="preserve"> DOCPROPERTY  Patch  \* MERGEFORMAT </w:instrText>
                      </w:r>
                      <w:r w:rsidRPr="00B22295">
                        <w:rPr>
                          <w:rFonts w:ascii="Arial" w:hAnsi="Arial" w:cs="Arial"/>
                          <w:b/>
                          <w:smallCaps/>
                          <w:color w:val="808080"/>
                          <w:sz w:val="16"/>
                          <w:szCs w:val="16"/>
                        </w:rPr>
                        <w:fldChar w:fldCharType="separate"/>
                      </w:r>
                      <w:r w:rsidRPr="00B22295">
                        <w:rPr>
                          <w:rFonts w:ascii="Arial" w:hAnsi="Arial" w:cs="Arial"/>
                          <w:b/>
                          <w:smallCaps/>
                          <w:color w:val="808080"/>
                          <w:sz w:val="16"/>
                          <w:szCs w:val="16"/>
                        </w:rPr>
                        <w:t>1</w:t>
                      </w:r>
                      <w:r>
                        <w:rPr>
                          <w:rFonts w:ascii="Arial" w:hAnsi="Arial" w:cs="Arial"/>
                          <w:b/>
                          <w:smallCaps/>
                          <w:color w:val="808080"/>
                          <w:sz w:val="16"/>
                          <w:szCs w:val="16"/>
                        </w:rPr>
                        <w:t>33</w:t>
                      </w:r>
                      <w:r w:rsidRPr="00B22295">
                        <w:rPr>
                          <w:rFonts w:ascii="Arial" w:hAnsi="Arial" w:cs="Arial"/>
                          <w:b/>
                          <w:smallCaps/>
                          <w:color w:val="808080"/>
                          <w:sz w:val="16"/>
                          <w:szCs w:val="16"/>
                        </w:rPr>
                        <w:fldChar w:fldCharType="end"/>
                      </w:r>
                    </w:p>
                    <w:p w14:paraId="3D6DFEEB" w14:textId="77777777" w:rsidR="0042555D" w:rsidRPr="00B30DD3" w:rsidRDefault="0042555D" w:rsidP="00572B91">
                      <w:pPr>
                        <w:ind w:right="-27"/>
                        <w:jc w:val="right"/>
                        <w:rPr>
                          <w:rFonts w:ascii="Arial" w:hAnsi="Arial" w:cs="Arial"/>
                          <w:b/>
                          <w:color w:val="808080"/>
                          <w:sz w:val="16"/>
                          <w:szCs w:val="16"/>
                        </w:rPr>
                      </w:pPr>
                      <w:r>
                        <w:rPr>
                          <w:rFonts w:ascii="Arial" w:hAnsi="Arial" w:cs="Arial"/>
                          <w:b/>
                          <w:smallCaps/>
                          <w:color w:val="808080"/>
                          <w:sz w:val="16"/>
                          <w:szCs w:val="16"/>
                        </w:rPr>
                        <w:t xml:space="preserve">  </w:t>
                      </w:r>
                      <w:r>
                        <w:rPr>
                          <w:rFonts w:ascii="Arial" w:hAnsi="Arial" w:cs="Arial"/>
                          <w:b/>
                          <w:color w:val="808080"/>
                          <w:sz w:val="16"/>
                          <w:szCs w:val="16"/>
                        </w:rPr>
                        <w:sym w:font="Wingdings 3" w:char="F086"/>
                      </w:r>
                    </w:p>
                    <w:p w14:paraId="3FD94A3F" w14:textId="77777777" w:rsidR="0042555D" w:rsidRDefault="0042555D" w:rsidP="00572B91"/>
                  </w:txbxContent>
                </v:textbox>
              </v:shape>
            </w:pict>
          </mc:Fallback>
        </mc:AlternateContent>
      </w:r>
      <w:r w:rsidR="009071C0">
        <w:t>Two presentation styles are available in</w:t>
      </w:r>
      <w:r w:rsidR="009071C0" w:rsidRPr="009071C0">
        <w:t xml:space="preserve"> </w:t>
      </w:r>
      <w:r w:rsidR="009071C0" w:rsidRPr="00B95854">
        <w:t>the Preview window</w:t>
      </w:r>
      <w:r w:rsidR="009071C0">
        <w:t xml:space="preserve">: a traditional thumbnail view; and </w:t>
      </w:r>
      <w:r w:rsidR="00B95854" w:rsidRPr="00B95854">
        <w:t>“List view</w:t>
      </w:r>
      <w:r w:rsidR="00D8302A">
        <w:t>.</w:t>
      </w:r>
      <w:r w:rsidR="00B95854" w:rsidRPr="00B95854">
        <w:t xml:space="preserve">” In </w:t>
      </w:r>
      <w:r w:rsidR="009071C0">
        <w:t xml:space="preserve">the </w:t>
      </w:r>
      <w:r w:rsidR="00B95854" w:rsidRPr="00B95854">
        <w:t xml:space="preserve">List view, progress bars shows the loading status of all </w:t>
      </w:r>
      <w:r w:rsidR="009071C0">
        <w:t xml:space="preserve">the image sets in each </w:t>
      </w:r>
      <w:r w:rsidR="00B95854" w:rsidRPr="00B95854">
        <w:t>exam</w:t>
      </w:r>
      <w:r w:rsidR="009071C0">
        <w:t xml:space="preserve">, and other controls allow </w:t>
      </w:r>
      <w:r w:rsidR="00B95854" w:rsidRPr="00B95854">
        <w:t xml:space="preserve">you </w:t>
      </w:r>
      <w:r w:rsidR="009071C0">
        <w:t xml:space="preserve">to </w:t>
      </w:r>
      <w:r w:rsidR="000334DB">
        <w:t>pause or resume</w:t>
      </w:r>
      <w:r w:rsidR="00B95854" w:rsidRPr="00B95854">
        <w:t xml:space="preserve"> load</w:t>
      </w:r>
      <w:r w:rsidR="009071C0">
        <w:t>ing</w:t>
      </w:r>
      <w:r w:rsidR="00B95854" w:rsidRPr="00B95854">
        <w:t xml:space="preserve"> of </w:t>
      </w:r>
      <w:r w:rsidR="009071C0">
        <w:t xml:space="preserve">image sets, or to </w:t>
      </w:r>
      <w:r w:rsidR="000334DB">
        <w:t>pur</w:t>
      </w:r>
      <w:r w:rsidR="000205AC">
        <w:t>ge image sets to free up memory</w:t>
      </w:r>
      <w:r w:rsidR="002A60B9">
        <w:t xml:space="preserve"> if needed</w:t>
      </w:r>
      <w:r w:rsidR="000205AC">
        <w:t>.</w:t>
      </w:r>
    </w:p>
    <w:p w14:paraId="6470901B" w14:textId="77777777" w:rsidR="00572B91" w:rsidRDefault="00572B91" w:rsidP="00D71305">
      <w:pPr>
        <w:pStyle w:val="aNorm"/>
        <w:ind w:left="180"/>
      </w:pPr>
      <w:r>
        <w:t xml:space="preserve">A user preference allows you to use different sized thumbnail images in the List view.  For details, refer to the </w:t>
      </w:r>
      <w:r w:rsidRPr="00176B0D">
        <w:rPr>
          <w:i/>
        </w:rPr>
        <w:t>VistARad User Guide</w:t>
      </w:r>
      <w:r>
        <w:rPr>
          <w:i/>
        </w:rPr>
        <w:t xml:space="preserve">, </w:t>
      </w:r>
      <w:r w:rsidRPr="00176B0D">
        <w:t>“C</w:t>
      </w:r>
      <w:r>
        <w:t>ustomizing Thumbnail Size</w:t>
      </w:r>
      <w:r w:rsidRPr="00176B0D">
        <w:t>.”</w:t>
      </w:r>
    </w:p>
    <w:p w14:paraId="4D5538CB" w14:textId="77777777" w:rsidR="00246FAB" w:rsidRDefault="00B41819" w:rsidP="0022077F">
      <w:pPr>
        <w:pStyle w:val="aNorm"/>
        <w:ind w:left="180"/>
        <w:jc w:val="center"/>
      </w:pPr>
      <w:r>
        <w:rPr>
          <w:noProof/>
        </w:rPr>
        <w:lastRenderedPageBreak/>
        <mc:AlternateContent>
          <mc:Choice Requires="wps">
            <w:drawing>
              <wp:anchor distT="0" distB="0" distL="114300" distR="114300" simplePos="0" relativeHeight="251671040" behindDoc="0" locked="0" layoutInCell="1" allowOverlap="1" wp14:anchorId="6262C7B2" wp14:editId="0293E7C3">
                <wp:simplePos x="0" y="0"/>
                <wp:positionH relativeFrom="column">
                  <wp:posOffset>-655320</wp:posOffset>
                </wp:positionH>
                <wp:positionV relativeFrom="paragraph">
                  <wp:posOffset>-331470</wp:posOffset>
                </wp:positionV>
                <wp:extent cx="739775" cy="328930"/>
                <wp:effectExtent l="11430" t="11430" r="10795" b="12065"/>
                <wp:wrapNone/>
                <wp:docPr id="113"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775" cy="328930"/>
                        </a:xfrm>
                        <a:prstGeom prst="rect">
                          <a:avLst/>
                        </a:prstGeom>
                        <a:solidFill>
                          <a:srgbClr val="FFFFFF"/>
                        </a:solidFill>
                        <a:ln w="9525">
                          <a:solidFill>
                            <a:srgbClr val="FFFFFF"/>
                          </a:solidFill>
                          <a:miter lim="800000"/>
                          <a:headEnd/>
                          <a:tailEnd/>
                        </a:ln>
                      </wps:spPr>
                      <wps:txbx>
                        <w:txbxContent>
                          <w:p w14:paraId="06915531" w14:textId="77777777" w:rsidR="0042555D" w:rsidRDefault="0042555D" w:rsidP="004964A2">
                            <w:pPr>
                              <w:ind w:right="-27"/>
                              <w:jc w:val="right"/>
                              <w:rPr>
                                <w:rFonts w:ascii="Arial" w:hAnsi="Arial" w:cs="Arial"/>
                                <w:b/>
                                <w:smallCaps/>
                                <w:color w:val="808080"/>
                                <w:sz w:val="16"/>
                                <w:szCs w:val="16"/>
                              </w:rPr>
                            </w:pPr>
                            <w:r>
                              <w:rPr>
                                <w:rFonts w:ascii="Arial" w:hAnsi="Arial" w:cs="Arial"/>
                                <w:b/>
                                <w:smallCaps/>
                                <w:color w:val="808080"/>
                                <w:sz w:val="16"/>
                                <w:szCs w:val="16"/>
                              </w:rPr>
                              <w:t xml:space="preserve">new look </w:t>
                            </w:r>
                          </w:p>
                          <w:p w14:paraId="107DEC94" w14:textId="77777777" w:rsidR="0042555D" w:rsidRPr="00B30DD3" w:rsidRDefault="0042555D" w:rsidP="004964A2">
                            <w:pPr>
                              <w:ind w:right="-27"/>
                              <w:jc w:val="right"/>
                              <w:rPr>
                                <w:rFonts w:ascii="Arial" w:hAnsi="Arial" w:cs="Arial"/>
                                <w:b/>
                                <w:color w:val="808080"/>
                                <w:sz w:val="16"/>
                                <w:szCs w:val="16"/>
                              </w:rPr>
                            </w:pPr>
                            <w:r>
                              <w:rPr>
                                <w:rFonts w:ascii="Arial" w:hAnsi="Arial" w:cs="Arial"/>
                                <w:b/>
                                <w:smallCaps/>
                                <w:color w:val="808080"/>
                                <w:sz w:val="16"/>
                                <w:szCs w:val="16"/>
                              </w:rPr>
                              <w:t xml:space="preserve"> in </w:t>
                            </w:r>
                            <w:r w:rsidRPr="00B22295">
                              <w:rPr>
                                <w:rFonts w:ascii="Arial" w:hAnsi="Arial" w:cs="Arial"/>
                                <w:b/>
                                <w:smallCaps/>
                                <w:color w:val="808080"/>
                                <w:sz w:val="16"/>
                                <w:szCs w:val="16"/>
                              </w:rPr>
                              <w:fldChar w:fldCharType="begin"/>
                            </w:r>
                            <w:r w:rsidRPr="00B22295">
                              <w:rPr>
                                <w:rFonts w:ascii="Arial" w:hAnsi="Arial" w:cs="Arial"/>
                                <w:b/>
                                <w:smallCaps/>
                                <w:color w:val="808080"/>
                                <w:sz w:val="16"/>
                                <w:szCs w:val="16"/>
                              </w:rPr>
                              <w:instrText xml:space="preserve"> DOCPROPERTY  Patch  \* MERGEFORMAT </w:instrText>
                            </w:r>
                            <w:r w:rsidRPr="00B22295">
                              <w:rPr>
                                <w:rFonts w:ascii="Arial" w:hAnsi="Arial" w:cs="Arial"/>
                                <w:b/>
                                <w:smallCaps/>
                                <w:color w:val="808080"/>
                                <w:sz w:val="16"/>
                                <w:szCs w:val="16"/>
                              </w:rPr>
                              <w:fldChar w:fldCharType="separate"/>
                            </w:r>
                            <w:r w:rsidRPr="00B22295">
                              <w:rPr>
                                <w:rFonts w:ascii="Arial" w:hAnsi="Arial" w:cs="Arial"/>
                                <w:b/>
                                <w:smallCaps/>
                                <w:color w:val="808080"/>
                                <w:sz w:val="16"/>
                                <w:szCs w:val="16"/>
                              </w:rPr>
                              <w:t>1</w:t>
                            </w:r>
                            <w:r>
                              <w:rPr>
                                <w:rFonts w:ascii="Arial" w:hAnsi="Arial" w:cs="Arial"/>
                                <w:b/>
                                <w:smallCaps/>
                                <w:color w:val="808080"/>
                                <w:sz w:val="16"/>
                                <w:szCs w:val="16"/>
                              </w:rPr>
                              <w:t>33</w:t>
                            </w:r>
                            <w:r w:rsidRPr="00B22295">
                              <w:rPr>
                                <w:rFonts w:ascii="Arial" w:hAnsi="Arial" w:cs="Arial"/>
                                <w:b/>
                                <w:smallCaps/>
                                <w:color w:val="808080"/>
                                <w:sz w:val="16"/>
                                <w:szCs w:val="16"/>
                              </w:rPr>
                              <w:fldChar w:fldCharType="end"/>
                            </w:r>
                            <w:r>
                              <w:rPr>
                                <w:rFonts w:ascii="Arial" w:hAnsi="Arial" w:cs="Arial"/>
                                <w:b/>
                                <w:smallCaps/>
                                <w:color w:val="808080"/>
                                <w:sz w:val="16"/>
                                <w:szCs w:val="16"/>
                              </w:rPr>
                              <w:t xml:space="preserve"> </w:t>
                            </w:r>
                            <w:r>
                              <w:t xml:space="preserve"> </w:t>
                            </w:r>
                            <w:r>
                              <w:rPr>
                                <w:rFonts w:ascii="Arial" w:hAnsi="Arial" w:cs="Arial"/>
                                <w:b/>
                                <w:smallCaps/>
                                <w:color w:val="808080"/>
                                <w:sz w:val="16"/>
                                <w:szCs w:val="16"/>
                              </w:rPr>
                              <w:t xml:space="preserve"> </w:t>
                            </w:r>
                            <w:r>
                              <w:rPr>
                                <w:rFonts w:ascii="Arial" w:hAnsi="Arial" w:cs="Arial"/>
                                <w:b/>
                                <w:color w:val="808080"/>
                                <w:sz w:val="16"/>
                                <w:szCs w:val="16"/>
                              </w:rPr>
                              <w:sym w:font="Wingdings 3" w:char="F086"/>
                            </w:r>
                          </w:p>
                          <w:p w14:paraId="49E9B0F2" w14:textId="77777777" w:rsidR="0042555D" w:rsidRDefault="0042555D" w:rsidP="004964A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62C7B2" id="Text Box 159" o:spid="_x0000_s1028" type="#_x0000_t202" style="position:absolute;left:0;text-align:left;margin-left:-51.6pt;margin-top:-26.1pt;width:58.25pt;height:25.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" strokecolor="white">
                <v:textbox>
                  <w:txbxContent>
                    <w:p w14:paraId="06915531" w14:textId="77777777" w:rsidR="0042555D" w:rsidRDefault="0042555D" w:rsidP="004964A2">
                      <w:pPr>
                        <w:ind w:right="-27"/>
                        <w:jc w:val="right"/>
                        <w:rPr>
                          <w:rFonts w:ascii="Arial" w:hAnsi="Arial" w:cs="Arial"/>
                          <w:b/>
                          <w:smallCaps/>
                          <w:color w:val="808080"/>
                          <w:sz w:val="16"/>
                          <w:szCs w:val="16"/>
                        </w:rPr>
                      </w:pPr>
                      <w:r>
                        <w:rPr>
                          <w:rFonts w:ascii="Arial" w:hAnsi="Arial" w:cs="Arial"/>
                          <w:b/>
                          <w:smallCaps/>
                          <w:color w:val="808080"/>
                          <w:sz w:val="16"/>
                          <w:szCs w:val="16"/>
                        </w:rPr>
                        <w:t xml:space="preserve">new look </w:t>
                      </w:r>
                    </w:p>
                    <w:p w14:paraId="107DEC94" w14:textId="77777777" w:rsidR="0042555D" w:rsidRPr="00B30DD3" w:rsidRDefault="0042555D" w:rsidP="004964A2">
                      <w:pPr>
                        <w:ind w:right="-27"/>
                        <w:jc w:val="right"/>
                        <w:rPr>
                          <w:rFonts w:ascii="Arial" w:hAnsi="Arial" w:cs="Arial"/>
                          <w:b/>
                          <w:color w:val="808080"/>
                          <w:sz w:val="16"/>
                          <w:szCs w:val="16"/>
                        </w:rPr>
                      </w:pPr>
                      <w:r>
                        <w:rPr>
                          <w:rFonts w:ascii="Arial" w:hAnsi="Arial" w:cs="Arial"/>
                          <w:b/>
                          <w:smallCaps/>
                          <w:color w:val="808080"/>
                          <w:sz w:val="16"/>
                          <w:szCs w:val="16"/>
                        </w:rPr>
                        <w:t xml:space="preserve"> in </w:t>
                      </w:r>
                      <w:r w:rsidRPr="00B22295">
                        <w:rPr>
                          <w:rFonts w:ascii="Arial" w:hAnsi="Arial" w:cs="Arial"/>
                          <w:b/>
                          <w:smallCaps/>
                          <w:color w:val="808080"/>
                          <w:sz w:val="16"/>
                          <w:szCs w:val="16"/>
                        </w:rPr>
                        <w:fldChar w:fldCharType="begin"/>
                      </w:r>
                      <w:r w:rsidRPr="00B22295">
                        <w:rPr>
                          <w:rFonts w:ascii="Arial" w:hAnsi="Arial" w:cs="Arial"/>
                          <w:b/>
                          <w:smallCaps/>
                          <w:color w:val="808080"/>
                          <w:sz w:val="16"/>
                          <w:szCs w:val="16"/>
                        </w:rPr>
                        <w:instrText xml:space="preserve"> DOCPROPERTY  Patch  \* MERGEFORMAT </w:instrText>
                      </w:r>
                      <w:r w:rsidRPr="00B22295">
                        <w:rPr>
                          <w:rFonts w:ascii="Arial" w:hAnsi="Arial" w:cs="Arial"/>
                          <w:b/>
                          <w:smallCaps/>
                          <w:color w:val="808080"/>
                          <w:sz w:val="16"/>
                          <w:szCs w:val="16"/>
                        </w:rPr>
                        <w:fldChar w:fldCharType="separate"/>
                      </w:r>
                      <w:r w:rsidRPr="00B22295">
                        <w:rPr>
                          <w:rFonts w:ascii="Arial" w:hAnsi="Arial" w:cs="Arial"/>
                          <w:b/>
                          <w:smallCaps/>
                          <w:color w:val="808080"/>
                          <w:sz w:val="16"/>
                          <w:szCs w:val="16"/>
                        </w:rPr>
                        <w:t>1</w:t>
                      </w:r>
                      <w:r>
                        <w:rPr>
                          <w:rFonts w:ascii="Arial" w:hAnsi="Arial" w:cs="Arial"/>
                          <w:b/>
                          <w:smallCaps/>
                          <w:color w:val="808080"/>
                          <w:sz w:val="16"/>
                          <w:szCs w:val="16"/>
                        </w:rPr>
                        <w:t>33</w:t>
                      </w:r>
                      <w:r w:rsidRPr="00B22295">
                        <w:rPr>
                          <w:rFonts w:ascii="Arial" w:hAnsi="Arial" w:cs="Arial"/>
                          <w:b/>
                          <w:smallCaps/>
                          <w:color w:val="808080"/>
                          <w:sz w:val="16"/>
                          <w:szCs w:val="16"/>
                        </w:rPr>
                        <w:fldChar w:fldCharType="end"/>
                      </w:r>
                      <w:r>
                        <w:rPr>
                          <w:rFonts w:ascii="Arial" w:hAnsi="Arial" w:cs="Arial"/>
                          <w:b/>
                          <w:smallCaps/>
                          <w:color w:val="808080"/>
                          <w:sz w:val="16"/>
                          <w:szCs w:val="16"/>
                        </w:rPr>
                        <w:t xml:space="preserve"> </w:t>
                      </w:r>
                      <w:r>
                        <w:t xml:space="preserve"> </w:t>
                      </w:r>
                      <w:r>
                        <w:rPr>
                          <w:rFonts w:ascii="Arial" w:hAnsi="Arial" w:cs="Arial"/>
                          <w:b/>
                          <w:smallCaps/>
                          <w:color w:val="808080"/>
                          <w:sz w:val="16"/>
                          <w:szCs w:val="16"/>
                        </w:rPr>
                        <w:t xml:space="preserve"> </w:t>
                      </w:r>
                      <w:r>
                        <w:rPr>
                          <w:rFonts w:ascii="Arial" w:hAnsi="Arial" w:cs="Arial"/>
                          <w:b/>
                          <w:color w:val="808080"/>
                          <w:sz w:val="16"/>
                          <w:szCs w:val="16"/>
                        </w:rPr>
                        <w:sym w:font="Wingdings 3" w:char="F086"/>
                      </w:r>
                    </w:p>
                    <w:p w14:paraId="49E9B0F2" w14:textId="77777777" w:rsidR="0042555D" w:rsidRDefault="0042555D" w:rsidP="004964A2"/>
                  </w:txbxContent>
                </v:textbox>
              </v:shape>
            </w:pict>
          </mc:Fallback>
        </mc:AlternateContent>
      </w:r>
      <w:r>
        <w:rPr>
          <w:noProof/>
        </w:rPr>
        <w:drawing>
          <wp:inline distT="0" distB="0" distL="0" distR="0" wp14:anchorId="7F2ECD1F" wp14:editId="418021B0">
            <wp:extent cx="5478780" cy="2611755"/>
            <wp:effectExtent l="0" t="0" r="7620" b="0"/>
            <wp:docPr id="26" name="Picture 26" descr="Screen shot of Preview window indicating these items: thumbnail view, list view, control to toggle between thumbnail and list views, control to collapse exam view, controls to: pause or resume image loading; purge image set; and progr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of Preview window indicating these items: thumbnail view, list view, control to toggle between thumbnail and list views, control to collapse exam view, controls to: pause or resume image loading; purge image set; and progress bar"/>
                    <pic:cNvPicPr>
                      <a:picLocks noChangeAspect="1" noChangeArrowheads="1"/>
                    </pic:cNvPicPr>
                  </pic:nvPicPr>
                  <pic:blipFill>
                    <a:blip r:embed="rId42">
                      <a:lum contrast="40000"/>
                      <a:extLst>
                        <a:ext uri="{28A0092B-C50C-407E-A947-70E740481C1C}">
                          <a14:useLocalDpi xmlns:a14="http://schemas.microsoft.com/office/drawing/2010/main" val="0"/>
                        </a:ext>
                      </a:extLst>
                    </a:blip>
                    <a:srcRect/>
                    <a:stretch>
                      <a:fillRect/>
                    </a:stretch>
                  </pic:blipFill>
                  <pic:spPr bwMode="auto">
                    <a:xfrm>
                      <a:off x="0" y="0"/>
                      <a:ext cx="5478780" cy="2611755"/>
                    </a:xfrm>
                    <a:prstGeom prst="rect">
                      <a:avLst/>
                    </a:prstGeom>
                    <a:noFill/>
                    <a:ln>
                      <a:noFill/>
                    </a:ln>
                  </pic:spPr>
                </pic:pic>
              </a:graphicData>
            </a:graphic>
          </wp:inline>
        </w:drawing>
      </w:r>
    </w:p>
    <w:p w14:paraId="5970AD8B" w14:textId="77777777" w:rsidR="0008063D" w:rsidRDefault="009E1C52">
      <w:pPr>
        <w:pStyle w:val="aProcHead"/>
      </w:pPr>
      <w:r>
        <w:t>To load an image set manually</w:t>
      </w:r>
    </w:p>
    <w:p w14:paraId="52BE999E" w14:textId="77777777" w:rsidR="00B95854" w:rsidRPr="00B95854" w:rsidRDefault="00035508" w:rsidP="00B95854">
      <w:pPr>
        <w:pStyle w:val="aNorm"/>
        <w:keepNext/>
      </w:pPr>
      <w:r>
        <w:t>From either the traditional thumbnail or list view, d</w:t>
      </w:r>
      <w:r w:rsidR="00B95854" w:rsidRPr="00B95854">
        <w:t xml:space="preserve">rag the </w:t>
      </w:r>
      <w:r>
        <w:t xml:space="preserve">corresponding </w:t>
      </w:r>
      <w:r w:rsidR="00B95854" w:rsidRPr="00B95854">
        <w:t>thumbnail</w:t>
      </w:r>
      <w:r>
        <w:t xml:space="preserve"> image</w:t>
      </w:r>
      <w:r w:rsidR="00B95854" w:rsidRPr="00B95854">
        <w:t xml:space="preserve"> from the Preview window into </w:t>
      </w:r>
      <w:r w:rsidR="00D8302A">
        <w:t>a viewport</w:t>
      </w:r>
      <w:r w:rsidR="00B95854" w:rsidRPr="00B95854">
        <w:t xml:space="preserve"> in the Viewer window. You can also double-click </w:t>
      </w:r>
      <w:r>
        <w:t>any</w:t>
      </w:r>
      <w:r w:rsidR="00B95854" w:rsidRPr="00B95854">
        <w:t xml:space="preserve"> thumbnail to display the entire exam in the Browser window. </w:t>
      </w:r>
    </w:p>
    <w:p w14:paraId="7518205B" w14:textId="77777777" w:rsidR="00AB04FA" w:rsidRDefault="00AB04FA">
      <w:pPr>
        <w:pStyle w:val="Heading3"/>
      </w:pPr>
      <w:bookmarkStart w:id="215" w:name="_Ref232228139"/>
      <w:r>
        <w:t>The Viewer Window</w:t>
      </w:r>
      <w:bookmarkEnd w:id="215"/>
    </w:p>
    <w:p w14:paraId="399E3AB8" w14:textId="53006CD7" w:rsidR="0008063D" w:rsidRDefault="00AB04FA">
      <w:pPr>
        <w:pStyle w:val="aNorm"/>
        <w:keepNext/>
      </w:pPr>
      <w:r>
        <w:t>The Viewer window occupies most of the display space on a VistARad workstation, and is the primary workspace for exam interpretation.</w:t>
      </w:r>
      <w:r w:rsidR="0008063D">
        <w:t xml:space="preserve"> The Viewer window contains one or more </w:t>
      </w:r>
      <w:r w:rsidR="0008063D">
        <w:rPr>
          <w:rStyle w:val="Emphasis"/>
        </w:rPr>
        <w:t>viewports</w:t>
      </w:r>
      <w:r w:rsidR="0008063D">
        <w:t xml:space="preserve"> where images can be manipulated. Viewports are described on page </w:t>
      </w:r>
      <w:r w:rsidR="00BB76BE">
        <w:rPr>
          <w:color w:val="0000FF"/>
        </w:rPr>
        <w:fldChar w:fldCharType="begin"/>
      </w:r>
      <w:r w:rsidR="00BB76BE">
        <w:rPr>
          <w:color w:val="0000FF"/>
        </w:rPr>
        <w:instrText xml:space="preserve"> PAGEREF _Ref149119692 \h </w:instrText>
      </w:r>
      <w:r w:rsidR="00BB76BE">
        <w:rPr>
          <w:color w:val="0000FF"/>
        </w:rPr>
      </w:r>
      <w:r w:rsidR="00BB76BE">
        <w:rPr>
          <w:color w:val="0000FF"/>
        </w:rPr>
        <w:fldChar w:fldCharType="separate"/>
      </w:r>
      <w:ins w:id="216" w:author="Andersen, Charles W.  (ManTech)" w:date="2019-12-10T15:20:00Z">
        <w:r w:rsidR="006D477E">
          <w:rPr>
            <w:noProof/>
            <w:color w:val="0000FF"/>
          </w:rPr>
          <w:t>11</w:t>
        </w:r>
      </w:ins>
      <w:del w:id="217" w:author="Andersen, Charles W.  (ManTech)" w:date="2019-12-10T15:20:00Z">
        <w:r w:rsidR="00497BAA" w:rsidDel="006D477E">
          <w:rPr>
            <w:noProof/>
            <w:color w:val="0000FF"/>
          </w:rPr>
          <w:delText>12</w:delText>
        </w:r>
      </w:del>
      <w:r w:rsidR="00BB76BE">
        <w:rPr>
          <w:color w:val="0000FF"/>
        </w:rPr>
        <w:fldChar w:fldCharType="end"/>
      </w:r>
      <w:r w:rsidR="0008063D">
        <w:t>.</w:t>
      </w:r>
    </w:p>
    <w:p w14:paraId="063F81D5" w14:textId="77777777" w:rsidR="00E1577C" w:rsidRDefault="00B117AC" w:rsidP="00E1577C">
      <w:pPr>
        <w:pStyle w:val="aNorm"/>
        <w:keepNext/>
      </w:pPr>
      <w:r>
        <w:t xml:space="preserve">You </w:t>
      </w:r>
      <w:r w:rsidR="00E1577C">
        <w:t xml:space="preserve">can interact with images </w:t>
      </w:r>
      <w:r w:rsidR="00992EFD">
        <w:t xml:space="preserve">in the viewer </w:t>
      </w:r>
      <w:r w:rsidR="00E1577C">
        <w:t>as soon as they are visible, while the exam load continues in the background.</w:t>
      </w:r>
    </w:p>
    <w:p w14:paraId="4D648BD0" w14:textId="525C61CD" w:rsidR="009E1C52" w:rsidRDefault="009E1C52">
      <w:pPr>
        <w:pStyle w:val="aNorm"/>
      </w:pPr>
      <w:r>
        <w:t>Depending on how the exam is</w:t>
      </w:r>
      <w:r w:rsidR="00992EFD">
        <w:t xml:space="preserve"> </w:t>
      </w:r>
      <w:r>
        <w:t>opened, the Viewer window may not display the entire exam. To determine which images in an exam have been displayed, use the Preview window.</w:t>
      </w:r>
      <w:r w:rsidR="00772C8B">
        <w:t xml:space="preserve"> </w:t>
      </w:r>
      <w:r>
        <w:t xml:space="preserve">For details, see </w:t>
      </w:r>
      <w:r w:rsidR="005F4BDE">
        <w:t xml:space="preserve">page </w:t>
      </w:r>
      <w:r w:rsidR="005F4BDE">
        <w:rPr>
          <w:color w:val="0000FF"/>
        </w:rPr>
        <w:fldChar w:fldCharType="begin"/>
      </w:r>
      <w:r w:rsidR="005F4BDE">
        <w:instrText xml:space="preserve"> PAGEREF _Ref126644667 \h </w:instrText>
      </w:r>
      <w:r w:rsidR="005F4BDE">
        <w:rPr>
          <w:color w:val="0000FF"/>
        </w:rPr>
      </w:r>
      <w:r w:rsidR="005F4BDE">
        <w:rPr>
          <w:color w:val="0000FF"/>
        </w:rPr>
        <w:fldChar w:fldCharType="separate"/>
      </w:r>
      <w:ins w:id="218" w:author="Andersen, Charles W.  (ManTech)" w:date="2019-12-10T15:20:00Z">
        <w:r w:rsidR="006D477E">
          <w:rPr>
            <w:noProof/>
          </w:rPr>
          <w:t>9</w:t>
        </w:r>
      </w:ins>
      <w:del w:id="219" w:author="Andersen, Charles W.  (ManTech)" w:date="2019-12-10T15:20:00Z">
        <w:r w:rsidR="00497BAA" w:rsidDel="006D477E">
          <w:rPr>
            <w:noProof/>
          </w:rPr>
          <w:delText>10</w:delText>
        </w:r>
      </w:del>
      <w:r w:rsidR="005F4BDE">
        <w:rPr>
          <w:color w:val="0000FF"/>
        </w:rPr>
        <w:fldChar w:fldCharType="end"/>
      </w:r>
      <w:r w:rsidR="005F4BDE">
        <w:rPr>
          <w:color w:val="0000FF"/>
        </w:rPr>
        <w:t>.</w:t>
      </w:r>
    </w:p>
    <w:p w14:paraId="255496B0" w14:textId="77777777" w:rsidR="00AB04FA" w:rsidRDefault="00AB04FA">
      <w:pPr>
        <w:pStyle w:val="Heading3"/>
      </w:pPr>
      <w:r>
        <w:t>The Browser Window</w:t>
      </w:r>
    </w:p>
    <w:p w14:paraId="39259589" w14:textId="77777777" w:rsidR="0008063D" w:rsidRDefault="00AB04FA">
      <w:pPr>
        <w:pStyle w:val="aNorm"/>
      </w:pPr>
      <w:r>
        <w:t xml:space="preserve">The Browser window provides a </w:t>
      </w:r>
      <w:r w:rsidR="00801529">
        <w:t>flexible work</w:t>
      </w:r>
      <w:r>
        <w:t xml:space="preserve"> area for exams that do not lend themselves to display with a hanging protocol.</w:t>
      </w:r>
      <w:r w:rsidR="004E7201">
        <w:t xml:space="preserve"> </w:t>
      </w:r>
      <w:r w:rsidR="0008063D">
        <w:t xml:space="preserve">To load an open exam into the Browser window, go to the Preview window and double-click any thumbnail image from </w:t>
      </w:r>
      <w:r w:rsidR="0008063D">
        <w:rPr>
          <w:szCs w:val="22"/>
        </w:rPr>
        <w:t>that</w:t>
      </w:r>
      <w:r w:rsidR="0008063D">
        <w:t xml:space="preserve"> exam.</w:t>
      </w:r>
      <w:r w:rsidR="00772C8B">
        <w:t xml:space="preserve"> </w:t>
      </w:r>
    </w:p>
    <w:p w14:paraId="71E67A10" w14:textId="77777777" w:rsidR="00AB04FA" w:rsidRDefault="0008063D">
      <w:pPr>
        <w:pStyle w:val="aNorm"/>
      </w:pPr>
      <w:r>
        <w:t>The Browser display</w:t>
      </w:r>
      <w:r w:rsidR="00867F08">
        <w:t>s</w:t>
      </w:r>
      <w:r>
        <w:t xml:space="preserve"> automatically when images are loaded into it from the Preview window.</w:t>
      </w:r>
      <w:r w:rsidR="00772C8B">
        <w:t xml:space="preserve"> </w:t>
      </w:r>
      <w:r>
        <w:t xml:space="preserve">It can also be displayed (if loaded) </w:t>
      </w:r>
      <w:r w:rsidR="00AB04FA">
        <w:t>by clicking</w:t>
      </w:r>
      <w:r w:rsidR="004E7201">
        <w:t xml:space="preserve"> </w:t>
      </w:r>
      <w:r w:rsidR="00B41819">
        <w:rPr>
          <w:noProof/>
          <w:position w:val="-6"/>
          <w:szCs w:val="22"/>
        </w:rPr>
        <w:drawing>
          <wp:inline distT="0" distB="0" distL="0" distR="0" wp14:anchorId="6B993E6B" wp14:editId="70FC74C5">
            <wp:extent cx="197485" cy="190500"/>
            <wp:effectExtent l="19050" t="19050" r="12065" b="19050"/>
            <wp:docPr id="27" name="Picture 27" descr="P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view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485" cy="190500"/>
                    </a:xfrm>
                    <a:prstGeom prst="rect">
                      <a:avLst/>
                    </a:prstGeom>
                    <a:noFill/>
                    <a:ln w="6350" cmpd="sng">
                      <a:solidFill>
                        <a:srgbClr val="000000"/>
                      </a:solidFill>
                      <a:miter lim="800000"/>
                      <a:headEnd/>
                      <a:tailEnd/>
                    </a:ln>
                    <a:effectLst/>
                  </pic:spPr>
                </pic:pic>
              </a:graphicData>
            </a:graphic>
          </wp:inline>
        </w:drawing>
      </w:r>
      <w:r w:rsidR="00AB04FA">
        <w:t xml:space="preserve"> (the same button used to open the Preview window).</w:t>
      </w:r>
    </w:p>
    <w:p w14:paraId="31E5BB17" w14:textId="77777777" w:rsidR="00AB04FA" w:rsidRDefault="00AB04FA">
      <w:pPr>
        <w:pStyle w:val="aNorm"/>
      </w:pPr>
      <w:r>
        <w:lastRenderedPageBreak/>
        <w:t xml:space="preserve">Like the Viewer, the Browser window contains one or more </w:t>
      </w:r>
      <w:r>
        <w:rPr>
          <w:rStyle w:val="Emphasis"/>
        </w:rPr>
        <w:t>viewports</w:t>
      </w:r>
      <w:r>
        <w:t xml:space="preserve"> where images can be manipulated. Viewports are described </w:t>
      </w:r>
      <w:r w:rsidR="0008063D">
        <w:t>below</w:t>
      </w:r>
      <w:r>
        <w:t>.</w:t>
      </w:r>
    </w:p>
    <w:p w14:paraId="55471DD2" w14:textId="77777777" w:rsidR="0008063D" w:rsidRDefault="0008063D">
      <w:pPr>
        <w:pStyle w:val="Heading2"/>
      </w:pPr>
      <w:bookmarkStart w:id="220" w:name="_Ref149119692"/>
      <w:bookmarkStart w:id="221" w:name="_Toc184521047"/>
      <w:bookmarkStart w:id="222" w:name="_Toc508192137"/>
      <w:r>
        <w:t>Images and Viewports</w:t>
      </w:r>
      <w:bookmarkEnd w:id="220"/>
      <w:bookmarkEnd w:id="221"/>
      <w:bookmarkEnd w:id="222"/>
    </w:p>
    <w:p w14:paraId="244FF189" w14:textId="77777777" w:rsidR="0008063D" w:rsidRDefault="0008063D">
      <w:pPr>
        <w:pStyle w:val="aNorm"/>
        <w:keepNext/>
        <w:keepLines/>
      </w:pPr>
      <w:r>
        <w:rPr>
          <w:szCs w:val="22"/>
        </w:rPr>
        <w:t xml:space="preserve">The Viewer, Browser, and other image-oriented windows are made up of one or more </w:t>
      </w:r>
      <w:r>
        <w:rPr>
          <w:rStyle w:val="Emphasis"/>
        </w:rPr>
        <w:t>viewports</w:t>
      </w:r>
      <w:r>
        <w:rPr>
          <w:szCs w:val="22"/>
        </w:rPr>
        <w:t>.</w:t>
      </w:r>
      <w:r>
        <w:t xml:space="preserve"> A viewport can contain one or more exams, part of an exam (such as a series), or a single image.</w:t>
      </w:r>
    </w:p>
    <w:p w14:paraId="29F1CBFE" w14:textId="77777777" w:rsidR="0008063D" w:rsidRDefault="0008063D">
      <w:pPr>
        <w:pStyle w:val="aNorm"/>
        <w:keepNext/>
        <w:keepLines/>
      </w:pPr>
      <w:r>
        <w:t>The viewport title bar displays the case number, exam status</w:t>
      </w:r>
      <w:r w:rsidR="004178B9">
        <w:rPr>
          <w:rStyle w:val="FootnoteReference"/>
        </w:rPr>
        <w:footnoteReference w:id="1"/>
      </w:r>
      <w:r>
        <w:t xml:space="preserve">, exam date, and series </w:t>
      </w:r>
      <w:r w:rsidRPr="003B47FB">
        <w:t>ID</w:t>
      </w:r>
      <w:r w:rsidR="006106E1" w:rsidRPr="003B47FB">
        <w:t>,</w:t>
      </w:r>
      <w:r w:rsidR="002C11CF">
        <w:t xml:space="preserve"> </w:t>
      </w:r>
      <w:r w:rsidRPr="003B47FB">
        <w:t>for</w:t>
      </w:r>
      <w:r>
        <w:t xml:space="preserve"> the images in the viewport. </w:t>
      </w:r>
    </w:p>
    <w:p w14:paraId="3C2BA418" w14:textId="77777777" w:rsidR="0008063D" w:rsidRDefault="00CB0A18" w:rsidP="00867F08">
      <w:pPr>
        <w:pStyle w:val="aNorm"/>
        <w:keepNext/>
        <w:keepLines/>
      </w:pPr>
      <w:r>
        <w:rPr>
          <w:noProof/>
        </w:rPr>
        <w:object w:dxaOrig="1440" w:dyaOrig="1440" w14:anchorId="2018AAF8">
          <v:shape id="_x0000_s1148" type="#_x0000_t75" alt="Screen shot of viewport indicating Title bar, Contents bar, and Info area" style="position:absolute;left:0;text-align:left;margin-left:236.15pt;margin-top:0;width:195.95pt;height:236.65pt;z-index:251666944" wrapcoords="331 342 331 21327 21517 21327 21517 342 331 342">
            <v:imagedata r:id="rId43" o:title=""/>
            <w10:wrap type="tight"/>
          </v:shape>
          <o:OLEObject Type="Embed" ProgID="Visio.Drawing.11" ShapeID="_x0000_s1148" DrawAspect="Content" ObjectID="_1637496434" r:id="rId44"/>
        </w:object>
      </w:r>
      <w:r w:rsidR="0008063D">
        <w:t xml:space="preserve">The viewport contents </w:t>
      </w:r>
      <w:r w:rsidR="006106E1">
        <w:t xml:space="preserve">title </w:t>
      </w:r>
      <w:r w:rsidR="0008063D">
        <w:t>bar displays the number of images, series or sequences, and exams</w:t>
      </w:r>
      <w:r w:rsidR="00772C8B">
        <w:t xml:space="preserve"> </w:t>
      </w:r>
      <w:r w:rsidR="0008063D">
        <w:t xml:space="preserve">in the viewport. </w:t>
      </w:r>
    </w:p>
    <w:p w14:paraId="7142F7DF" w14:textId="77777777" w:rsidR="0008063D" w:rsidRDefault="0008063D">
      <w:pPr>
        <w:pStyle w:val="aNorm"/>
        <w:keepNext/>
        <w:keepLines/>
      </w:pPr>
      <w:r>
        <w:t>The viewport info area displays information about the active image in the viewport.</w:t>
      </w:r>
    </w:p>
    <w:p w14:paraId="312C06F8" w14:textId="3D20CC51" w:rsidR="0008063D" w:rsidRDefault="0008063D" w:rsidP="00867F08">
      <w:pPr>
        <w:pStyle w:val="aNorm"/>
      </w:pPr>
      <w:r>
        <w:t xml:space="preserve">If there are multiple images in a viewport, the active layout dictates if images are displayed 1-up (stacked) or in one or more rows and columns (tiled). In the Viewer </w:t>
      </w:r>
      <w:r w:rsidRPr="00867F08">
        <w:t>and</w:t>
      </w:r>
      <w:r>
        <w:t xml:space="preserve"> the Browser windows, the layout of each viewport can be changed independently. For details, see page </w:t>
      </w:r>
      <w:r>
        <w:rPr>
          <w:color w:val="0000FF"/>
        </w:rPr>
        <w:fldChar w:fldCharType="begin"/>
      </w:r>
      <w:r>
        <w:rPr>
          <w:color w:val="0000FF"/>
        </w:rPr>
        <w:instrText xml:space="preserve"> PAGEREF _Ref125168432 \h </w:instrText>
      </w:r>
      <w:r>
        <w:rPr>
          <w:color w:val="0000FF"/>
        </w:rPr>
      </w:r>
      <w:r>
        <w:rPr>
          <w:color w:val="0000FF"/>
        </w:rPr>
        <w:fldChar w:fldCharType="separate"/>
      </w:r>
      <w:ins w:id="223" w:author="Andersen, Charles W.  (ManTech)" w:date="2019-12-10T15:20:00Z">
        <w:r w:rsidR="006D477E">
          <w:rPr>
            <w:noProof/>
            <w:color w:val="0000FF"/>
          </w:rPr>
          <w:t>17</w:t>
        </w:r>
      </w:ins>
      <w:del w:id="224" w:author="Andersen, Charles W.  (ManTech)" w:date="2019-12-10T15:20:00Z">
        <w:r w:rsidR="00497BAA" w:rsidDel="006D477E">
          <w:rPr>
            <w:noProof/>
            <w:color w:val="0000FF"/>
          </w:rPr>
          <w:delText>20</w:delText>
        </w:r>
      </w:del>
      <w:r>
        <w:rPr>
          <w:color w:val="0000FF"/>
        </w:rPr>
        <w:fldChar w:fldCharType="end"/>
      </w:r>
      <w:r>
        <w:t xml:space="preserve">. </w:t>
      </w:r>
    </w:p>
    <w:p w14:paraId="011433BC" w14:textId="77777777" w:rsidR="00AB04FA" w:rsidRDefault="00AB04FA">
      <w:pPr>
        <w:pStyle w:val="Heading3"/>
      </w:pPr>
      <w:bookmarkStart w:id="225" w:name="_Ref159038762"/>
      <w:bookmarkEnd w:id="206"/>
      <w:bookmarkEnd w:id="207"/>
      <w:bookmarkEnd w:id="208"/>
      <w:bookmarkEnd w:id="209"/>
      <w:bookmarkEnd w:id="210"/>
      <w:bookmarkEnd w:id="211"/>
      <w:bookmarkEnd w:id="212"/>
      <w:r>
        <w:t>Navigating in Viewports</w:t>
      </w:r>
      <w:bookmarkEnd w:id="225"/>
    </w:p>
    <w:p w14:paraId="7F116C64" w14:textId="77777777" w:rsidR="0008063D" w:rsidRDefault="004E7201">
      <w:pPr>
        <w:pStyle w:val="aNorm"/>
        <w:keepNext/>
        <w:keepLines/>
        <w:tabs>
          <w:tab w:val="num" w:pos="1080"/>
        </w:tabs>
      </w:pPr>
      <w:r>
        <w:t>In a viewport, t</w:t>
      </w:r>
      <w:r w:rsidR="00AB04FA">
        <w:t xml:space="preserve">he Contents bar and tick marks indicate if there are multiple images </w:t>
      </w:r>
      <w:r>
        <w:t>present</w:t>
      </w:r>
      <w:r w:rsidR="00AB04FA">
        <w:t xml:space="preserve">, and indicate your relative position in the group of images. </w:t>
      </w:r>
    </w:p>
    <w:p w14:paraId="5A7821E7" w14:textId="77777777" w:rsidR="002841C0" w:rsidRDefault="00B41819" w:rsidP="002841C0">
      <w:pPr>
        <w:pStyle w:val="aNorm"/>
        <w:jc w:val="center"/>
      </w:pPr>
      <w:r>
        <w:rPr>
          <w:noProof/>
        </w:rPr>
        <w:drawing>
          <wp:inline distT="0" distB="0" distL="0" distR="0" wp14:anchorId="6D63BA3E" wp14:editId="25ECC7AC">
            <wp:extent cx="2845435" cy="1909445"/>
            <wp:effectExtent l="0" t="0" r="0" b="0"/>
            <wp:docPr id="28" name="Picture 28" descr="Viewport detail, with Contents bar, Paging buttons, and Tick mark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iewport detail, with Contents bar, Paging buttons, and Tick marks label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5435" cy="1909445"/>
                    </a:xfrm>
                    <a:prstGeom prst="rect">
                      <a:avLst/>
                    </a:prstGeom>
                    <a:noFill/>
                    <a:ln>
                      <a:noFill/>
                    </a:ln>
                  </pic:spPr>
                </pic:pic>
              </a:graphicData>
            </a:graphic>
          </wp:inline>
        </w:drawing>
      </w:r>
    </w:p>
    <w:p w14:paraId="4DB97DBF" w14:textId="77777777" w:rsidR="00AB04FA" w:rsidRDefault="004178B9" w:rsidP="002841C0">
      <w:pPr>
        <w:pStyle w:val="aNorm"/>
        <w:widowControl w:val="0"/>
      </w:pPr>
      <w:r>
        <w:lastRenderedPageBreak/>
        <w:t>In a viewport that contains multiple images, you can do any of the following to display each image:</w:t>
      </w:r>
    </w:p>
    <w:p w14:paraId="6019F8A1" w14:textId="77777777" w:rsidR="002841C0" w:rsidRDefault="002841C0" w:rsidP="002841C0">
      <w:pPr>
        <w:pStyle w:val="aNorm"/>
        <w:widowControl w:val="0"/>
        <w:numPr>
          <w:ilvl w:val="0"/>
          <w:numId w:val="20"/>
        </w:numPr>
      </w:pPr>
      <w:r>
        <w:t xml:space="preserve">Roll </w:t>
      </w:r>
      <w:r w:rsidR="00D96298">
        <w:t xml:space="preserve">the scroll wheel of </w:t>
      </w:r>
      <w:r>
        <w:t>your mouse up or down while pointing to the viewport to step through images one at a time.</w:t>
      </w:r>
    </w:p>
    <w:p w14:paraId="5F641612" w14:textId="77777777" w:rsidR="002841C0" w:rsidRDefault="002841C0" w:rsidP="002841C0">
      <w:pPr>
        <w:pStyle w:val="aNorm"/>
        <w:widowControl w:val="0"/>
        <w:numPr>
          <w:ilvl w:val="0"/>
          <w:numId w:val="20"/>
        </w:numPr>
      </w:pPr>
      <w:r>
        <w:t>Drag up and down using the scroll wheel (or middle mouse button) to scroll rapidly.</w:t>
      </w:r>
    </w:p>
    <w:p w14:paraId="1DAFABB9" w14:textId="77777777" w:rsidR="002841C0" w:rsidRDefault="002841C0" w:rsidP="002841C0">
      <w:pPr>
        <w:pStyle w:val="aNorm"/>
        <w:widowControl w:val="0"/>
        <w:numPr>
          <w:ilvl w:val="0"/>
          <w:numId w:val="20"/>
        </w:numPr>
      </w:pPr>
      <w:r>
        <w:t>Click the paging buttons located near the top of the viewport. A “page” is based on the current layout (number of visible images) in the viewport.</w:t>
      </w:r>
    </w:p>
    <w:p w14:paraId="775BA35B" w14:textId="77777777" w:rsidR="00AB04FA" w:rsidRDefault="00CB0A18" w:rsidP="00EC663E">
      <w:pPr>
        <w:pStyle w:val="aNorm"/>
        <w:keepNext/>
      </w:pPr>
      <w:r>
        <w:rPr>
          <w:noProof/>
        </w:rPr>
        <w:object w:dxaOrig="1440" w:dyaOrig="1440" w14:anchorId="07B4E1BD">
          <v:shape id="_x0000_s1162" type="#_x0000_t75" alt="Contents bar in viewport, showing:&#10;&quot;Ex&quot; used to display a list of hidden exams&#10;&quot;S&quot; used to display a list of hidden series" style="position:absolute;left:0;text-align:left;margin-left:170.55pt;margin-top:31.45pt;width:305.3pt;height:229.25pt;z-index:251670016" wrapcoords="6869 331 6869 3747 7117 3857 10593 3857 166 4849 166 21049 21269 21049 21434 4959 20110 4739 11669 3857 15062 3857 15476 3637 15310 331 6869 331">
            <v:imagedata r:id="rId46" o:title=""/>
            <w10:wrap type="tight"/>
          </v:shape>
          <o:OLEObject Type="Embed" ProgID="Visio.Drawing.11" ShapeID="_x0000_s1162" DrawAspect="Content" ObjectID="_1637496435" r:id="rId47"/>
        </w:object>
      </w:r>
      <w:r w:rsidR="00AB04FA">
        <w:t>If a viewport contains multiple exams or multiple series, only one exam/series can be active at once.</w:t>
      </w:r>
      <w:r w:rsidR="004E7201">
        <w:t xml:space="preserve"> </w:t>
      </w:r>
      <w:r w:rsidR="00AB04FA">
        <w:t>Other exams or series are considered hidden.</w:t>
      </w:r>
      <w:r w:rsidR="004E7201">
        <w:t xml:space="preserve"> </w:t>
      </w:r>
      <w:r w:rsidR="00AB04FA">
        <w:t>The Contents bar indicates if hidden exams or series are present.</w:t>
      </w:r>
    </w:p>
    <w:p w14:paraId="1196E162" w14:textId="77777777" w:rsidR="00AB04FA" w:rsidRDefault="00AB04FA">
      <w:pPr>
        <w:pStyle w:val="aNorm"/>
      </w:pPr>
      <w:r>
        <w:t xml:space="preserve">To display a hidden exam or series, click on the </w:t>
      </w:r>
      <w:r>
        <w:rPr>
          <w:rStyle w:val="Strong"/>
        </w:rPr>
        <w:t>E</w:t>
      </w:r>
      <w:r w:rsidR="00470531">
        <w:rPr>
          <w:rStyle w:val="Strong"/>
        </w:rPr>
        <w:t>x</w:t>
      </w:r>
      <w:r>
        <w:rPr>
          <w:rStyle w:val="Strong"/>
        </w:rPr>
        <w:t xml:space="preserve"> </w:t>
      </w:r>
      <w:r>
        <w:t xml:space="preserve">or </w:t>
      </w:r>
      <w:r>
        <w:rPr>
          <w:rStyle w:val="Strong"/>
        </w:rPr>
        <w:t xml:space="preserve">S </w:t>
      </w:r>
      <w:r>
        <w:t>label on the Contents bar.</w:t>
      </w:r>
      <w:r w:rsidR="004E7201">
        <w:t xml:space="preserve"> </w:t>
      </w:r>
      <w:r>
        <w:t>Then click the item you want to display.</w:t>
      </w:r>
      <w:r w:rsidR="004E7201">
        <w:t xml:space="preserve"> </w:t>
      </w:r>
    </w:p>
    <w:p w14:paraId="645121E0" w14:textId="77777777" w:rsidR="00A73C65" w:rsidRDefault="00A73C65">
      <w:pPr>
        <w:pStyle w:val="Heading3"/>
      </w:pPr>
      <w:bookmarkStart w:id="226" w:name="_Ref147635195"/>
    </w:p>
    <w:p w14:paraId="178D6DD6" w14:textId="77777777" w:rsidR="00A73C65" w:rsidRPr="00A73C65" w:rsidRDefault="00A73C65" w:rsidP="00A73C65">
      <w:pPr>
        <w:pStyle w:val="aNorm"/>
      </w:pPr>
    </w:p>
    <w:p w14:paraId="27BB6DF4" w14:textId="77777777" w:rsidR="00A73C65" w:rsidRDefault="00A73C65">
      <w:pPr>
        <w:pStyle w:val="Heading3"/>
      </w:pPr>
    </w:p>
    <w:p w14:paraId="5C7600DB" w14:textId="77777777" w:rsidR="00A73C65" w:rsidRDefault="00A73C65" w:rsidP="00096B00">
      <w:pPr>
        <w:pStyle w:val="Heading2"/>
      </w:pPr>
      <w:bookmarkStart w:id="227" w:name="_Ref284255670"/>
      <w:bookmarkStart w:id="228" w:name="_Toc508192138"/>
      <w:r>
        <w:t>Conditional Indicator Icons</w:t>
      </w:r>
      <w:bookmarkEnd w:id="227"/>
      <w:bookmarkEnd w:id="228"/>
    </w:p>
    <w:p w14:paraId="360BBBE2" w14:textId="77777777" w:rsidR="00C1639D" w:rsidRDefault="00C1639D" w:rsidP="00C1639D">
      <w:pPr>
        <w:pStyle w:val="aNorm"/>
      </w:pPr>
      <w:r w:rsidRPr="007D376A">
        <w:t>VistARad place</w:t>
      </w:r>
      <w:r>
        <w:t>s</w:t>
      </w:r>
      <w:r w:rsidRPr="007D376A">
        <w:t xml:space="preserve"> indicator icons in the upper-right corner of images to alert </w:t>
      </w:r>
      <w:r>
        <w:t>you</w:t>
      </w:r>
      <w:r w:rsidRPr="007D376A">
        <w:t xml:space="preserve"> to certain conditions. These will appear in any viewport, regardless of the viewport’s parent window.</w:t>
      </w:r>
      <w:r>
        <w:t xml:space="preserve"> </w:t>
      </w:r>
    </w:p>
    <w:p w14:paraId="7B339D46" w14:textId="77777777" w:rsidR="00C1639D" w:rsidRPr="00513852" w:rsidRDefault="00C1639D" w:rsidP="00096B00">
      <w:pPr>
        <w:pStyle w:val="Heading3"/>
      </w:pPr>
      <w:r w:rsidRPr="00513852">
        <w:t>Image Compression Alert</w:t>
      </w:r>
      <w:r>
        <w:t xml:space="preserve"> </w:t>
      </w:r>
    </w:p>
    <w:p w14:paraId="06256DE9" w14:textId="77777777" w:rsidR="00C1639D" w:rsidRPr="00176B0D" w:rsidRDefault="00C1639D" w:rsidP="00176B0D">
      <w:pPr>
        <w:pStyle w:val="aNorm"/>
      </w:pPr>
      <w:r w:rsidRPr="007D376A">
        <w:t xml:space="preserve">VistARad indicates a compressed image by displaying the Compression Alert icon </w:t>
      </w:r>
      <w:r w:rsidR="00B41819">
        <w:rPr>
          <w:noProof/>
          <w:position w:val="-6"/>
        </w:rPr>
        <w:drawing>
          <wp:inline distT="0" distB="0" distL="0" distR="0" wp14:anchorId="4144B161" wp14:editId="0355A60A">
            <wp:extent cx="234315" cy="182880"/>
            <wp:effectExtent l="0" t="0" r="0" b="7620"/>
            <wp:docPr id="29" name="Picture 1" descr="Compression Ale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ression Alert icon"/>
                    <pic:cNvPicPr>
                      <a:picLocks noChangeAspect="1" noChangeArrowheads="1"/>
                    </pic:cNvPicPr>
                  </pic:nvPicPr>
                  <pic:blipFill>
                    <a:blip r:embed="rId48">
                      <a:grayscl/>
                      <a:biLevel thresh="50000"/>
                      <a:extLst>
                        <a:ext uri="{28A0092B-C50C-407E-A947-70E740481C1C}">
                          <a14:useLocalDpi xmlns:a14="http://schemas.microsoft.com/office/drawing/2010/main" val="0"/>
                        </a:ext>
                      </a:extLst>
                    </a:blip>
                    <a:srcRect l="7320" t="522" r="85680" b="94748"/>
                    <a:stretch>
                      <a:fillRect/>
                    </a:stretch>
                  </pic:blipFill>
                  <pic:spPr bwMode="auto">
                    <a:xfrm>
                      <a:off x="0" y="0"/>
                      <a:ext cx="234315" cy="182880"/>
                    </a:xfrm>
                    <a:prstGeom prst="rect">
                      <a:avLst/>
                    </a:prstGeom>
                    <a:noFill/>
                    <a:ln>
                      <a:noFill/>
                    </a:ln>
                  </pic:spPr>
                </pic:pic>
              </a:graphicData>
            </a:graphic>
          </wp:inline>
        </w:drawing>
      </w:r>
      <w:r w:rsidRPr="007D376A">
        <w:t>. Right-clicking on the icon displays a context menu with two options:</w:t>
      </w:r>
      <w:r w:rsidR="00176B0D">
        <w:t xml:space="preserve"> </w:t>
      </w:r>
      <w:r w:rsidRPr="007D376A">
        <w:t>Click</w:t>
      </w:r>
      <w:r>
        <w:t>ing</w:t>
      </w:r>
      <w:r w:rsidRPr="007D376A">
        <w:t xml:space="preserve"> </w:t>
      </w:r>
      <w:r w:rsidRPr="00176B0D">
        <w:rPr>
          <w:b/>
        </w:rPr>
        <w:t>Display Compression Details</w:t>
      </w:r>
      <w:r w:rsidRPr="007D376A">
        <w:t xml:space="preserve"> </w:t>
      </w:r>
      <w:r>
        <w:t>opens</w:t>
      </w:r>
      <w:r w:rsidRPr="007D376A">
        <w:t xml:space="preserve"> the Display Data tab of the Image Detail window. Click</w:t>
      </w:r>
      <w:r w:rsidR="00176B0D">
        <w:t>ing</w:t>
      </w:r>
      <w:r w:rsidRPr="007D376A">
        <w:t xml:space="preserve"> </w:t>
      </w:r>
      <w:r w:rsidRPr="00C1639D">
        <w:rPr>
          <w:b/>
        </w:rPr>
        <w:t>Hide Icon</w:t>
      </w:r>
      <w:r w:rsidRPr="007D376A">
        <w:t xml:space="preserve"> </w:t>
      </w:r>
      <w:r w:rsidR="00176B0D">
        <w:t>will</w:t>
      </w:r>
      <w:r w:rsidRPr="007D376A">
        <w:t xml:space="preserve"> hide </w:t>
      </w:r>
      <w:r>
        <w:t>it</w:t>
      </w:r>
      <w:r w:rsidRPr="007D376A">
        <w:t xml:space="preserve">. </w:t>
      </w:r>
    </w:p>
    <w:p w14:paraId="64F63146" w14:textId="77777777" w:rsidR="00C1639D" w:rsidRPr="00C1639D" w:rsidRDefault="00C1639D" w:rsidP="00096B00">
      <w:pPr>
        <w:pStyle w:val="Heading3"/>
      </w:pPr>
      <w:r w:rsidRPr="00C1639D">
        <w:t>VOI LUT Indicator</w:t>
      </w:r>
    </w:p>
    <w:p w14:paraId="53CD3C05" w14:textId="77777777" w:rsidR="00176B0D" w:rsidRDefault="00C1639D" w:rsidP="00C1639D">
      <w:pPr>
        <w:pStyle w:val="aNorm"/>
      </w:pPr>
      <w:r w:rsidRPr="007D376A">
        <w:t>VistARad indicates that an image has a Value Of Interest Look Up Table</w:t>
      </w:r>
      <w:r w:rsidR="00660805">
        <w:t xml:space="preserve"> (VOI/LUT)</w:t>
      </w:r>
      <w:r w:rsidRPr="007D376A">
        <w:t xml:space="preserve"> applied by displaying the </w:t>
      </w:r>
      <w:r w:rsidR="00B41819">
        <w:rPr>
          <w:noProof/>
          <w:position w:val="-6"/>
        </w:rPr>
        <w:drawing>
          <wp:inline distT="0" distB="0" distL="0" distR="0" wp14:anchorId="07CF9245" wp14:editId="412B233A">
            <wp:extent cx="175260" cy="160655"/>
            <wp:effectExtent l="0" t="0" r="0" b="0"/>
            <wp:docPr id="30" name="Picture 30" descr="VOI/LUT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OI/LUT indicator"/>
                    <pic:cNvPicPr>
                      <a:picLocks noChangeAspect="1" noChangeArrowheads="1"/>
                    </pic:cNvPicPr>
                  </pic:nvPicPr>
                  <pic:blipFill>
                    <a:blip r:embed="rId49">
                      <a:lum contrast="40000"/>
                      <a:extLst>
                        <a:ext uri="{28A0092B-C50C-407E-A947-70E740481C1C}">
                          <a14:useLocalDpi xmlns:a14="http://schemas.microsoft.com/office/drawing/2010/main" val="0"/>
                        </a:ext>
                      </a:extLst>
                    </a:blip>
                    <a:srcRect/>
                    <a:stretch>
                      <a:fillRect/>
                    </a:stretch>
                  </pic:blipFill>
                  <pic:spPr bwMode="auto">
                    <a:xfrm>
                      <a:off x="0" y="0"/>
                      <a:ext cx="175260" cy="160655"/>
                    </a:xfrm>
                    <a:prstGeom prst="rect">
                      <a:avLst/>
                    </a:prstGeom>
                    <a:noFill/>
                    <a:ln>
                      <a:noFill/>
                    </a:ln>
                  </pic:spPr>
                </pic:pic>
              </a:graphicData>
            </a:graphic>
          </wp:inline>
        </w:drawing>
      </w:r>
      <w:r w:rsidRPr="007D376A">
        <w:t xml:space="preserve"> icon in the upper-right corner of the image</w:t>
      </w:r>
      <w:r w:rsidR="001B2883">
        <w:t xml:space="preserve"> (</w:t>
      </w:r>
      <w:r w:rsidR="001B2883" w:rsidRPr="007D376A">
        <w:t>the letters ‘LUT’</w:t>
      </w:r>
      <w:r w:rsidR="001B2883">
        <w:t xml:space="preserve"> appear if the VOI/LUT is currently applied)</w:t>
      </w:r>
      <w:r w:rsidRPr="007D376A">
        <w:t xml:space="preserve">. </w:t>
      </w:r>
      <w:r w:rsidR="005958CF">
        <w:t xml:space="preserve"> </w:t>
      </w:r>
      <w:r w:rsidRPr="007D376A">
        <w:t>By default, VistARad displays images with the first embedded VOI</w:t>
      </w:r>
      <w:r w:rsidR="00660805">
        <w:t>/</w:t>
      </w:r>
      <w:r w:rsidRPr="007D376A">
        <w:t xml:space="preserve">LUT applied. </w:t>
      </w:r>
      <w:r w:rsidR="005958CF">
        <w:t xml:space="preserve"> </w:t>
      </w:r>
      <w:r w:rsidRPr="007D376A">
        <w:t>Right-</w:t>
      </w:r>
      <w:r w:rsidRPr="007D376A">
        <w:lastRenderedPageBreak/>
        <w:t xml:space="preserve">clicking the icon displays a context menu with </w:t>
      </w:r>
      <w:r w:rsidR="00660805">
        <w:t xml:space="preserve">other </w:t>
      </w:r>
      <w:r w:rsidRPr="007D376A">
        <w:t>op</w:t>
      </w:r>
      <w:r w:rsidR="00176B0D">
        <w:t>tions</w:t>
      </w:r>
      <w:r w:rsidR="00660805">
        <w:t xml:space="preserve"> listed, based on modality-supplied information.</w:t>
      </w:r>
    </w:p>
    <w:p w14:paraId="038473BF" w14:textId="77777777" w:rsidR="00C1639D" w:rsidRPr="00176B0D" w:rsidRDefault="00176B0D" w:rsidP="00C1639D">
      <w:pPr>
        <w:pStyle w:val="aNorm"/>
      </w:pPr>
      <w:r>
        <w:t xml:space="preserve">For more details, refer to the </w:t>
      </w:r>
      <w:r w:rsidRPr="00176B0D">
        <w:rPr>
          <w:i/>
        </w:rPr>
        <w:t>VistARad User Guide</w:t>
      </w:r>
      <w:r>
        <w:rPr>
          <w:i/>
        </w:rPr>
        <w:t xml:space="preserve">, </w:t>
      </w:r>
      <w:r w:rsidRPr="00176B0D">
        <w:t xml:space="preserve">“Using Conditional </w:t>
      </w:r>
      <w:r w:rsidR="00E5655E">
        <w:t xml:space="preserve">Indicator </w:t>
      </w:r>
      <w:r w:rsidRPr="00176B0D">
        <w:t>Icons.”</w:t>
      </w:r>
    </w:p>
    <w:p w14:paraId="0B591765" w14:textId="77777777" w:rsidR="00AB04FA" w:rsidRDefault="00AB04FA" w:rsidP="00841192">
      <w:pPr>
        <w:pStyle w:val="Heading2"/>
        <w:spacing w:after="240"/>
      </w:pPr>
      <w:bookmarkStart w:id="229" w:name="_Ref284255716"/>
      <w:bookmarkStart w:id="230" w:name="_Toc508192139"/>
      <w:r>
        <w:t>Navigating with Scouts</w:t>
      </w:r>
      <w:bookmarkEnd w:id="226"/>
      <w:bookmarkEnd w:id="229"/>
      <w:bookmarkEnd w:id="230"/>
    </w:p>
    <w:p w14:paraId="73E32939" w14:textId="77777777" w:rsidR="005106DF" w:rsidRDefault="005106DF" w:rsidP="005106DF">
      <w:pPr>
        <w:pStyle w:val="aNorm"/>
        <w:keepLines/>
      </w:pPr>
      <w:r>
        <w:t xml:space="preserve">Scout (localizer) images, if present, load automatically into the Scout Image window when an exam is opened. To display the Scout Image window, click </w:t>
      </w:r>
      <w:r w:rsidR="00310005" w:rsidRPr="00510FB2">
        <w:rPr>
          <w:rFonts w:ascii="Arial" w:hAnsi="Arial" w:cs="Arial"/>
          <w:position w:val="-6"/>
          <w:sz w:val="20"/>
          <w:szCs w:val="20"/>
        </w:rPr>
        <w:object w:dxaOrig="1035" w:dyaOrig="720" w14:anchorId="2EF350D2">
          <v:shape id="_x0000_i1036" type="#_x0000_t75" alt="Scout button" style="width:23.25pt;height:16.5pt" o:ole="">
            <v:imagedata r:id="rId50" o:title=""/>
          </v:shape>
          <o:OLEObject Type="Embed" ProgID="PBrush" ShapeID="_x0000_i1036" DrawAspect="Content" ObjectID="_1637496428" r:id="rId51"/>
        </w:object>
      </w:r>
      <w:r>
        <w:t xml:space="preserve"> in the Viewer toolbar.</w:t>
      </w:r>
    </w:p>
    <w:p w14:paraId="6CB15E00" w14:textId="77777777" w:rsidR="005106DF" w:rsidRDefault="005106DF" w:rsidP="005106DF">
      <w:pPr>
        <w:pStyle w:val="aNorm"/>
      </w:pPr>
      <w:r>
        <w:t>Scout images may load into a viewport in the Viewer if so directed by the hanging protocol in use.</w:t>
      </w:r>
    </w:p>
    <w:p w14:paraId="6B700E39" w14:textId="77777777" w:rsidR="005106DF" w:rsidRDefault="005106DF" w:rsidP="005106DF">
      <w:pPr>
        <w:pStyle w:val="aNorm"/>
      </w:pPr>
      <w:r>
        <w:t xml:space="preserve">In the Viewer, you can generate a scout image if the displayed exam contains images from intersecting planes. To generate a scout, select the image you want to use, right-click, and then click </w:t>
      </w:r>
      <w:r>
        <w:rPr>
          <w:rStyle w:val="Strong"/>
        </w:rPr>
        <w:t>Create Scout</w:t>
      </w:r>
      <w:r>
        <w:t>. This adds the scout image to the Scout Image window.</w:t>
      </w:r>
    </w:p>
    <w:p w14:paraId="44DE9406" w14:textId="77777777" w:rsidR="00841192" w:rsidRDefault="00841192" w:rsidP="00841192">
      <w:pPr>
        <w:ind w:left="720"/>
      </w:pPr>
      <w:r w:rsidRPr="00760659">
        <w:t>VistARad project</w:t>
      </w:r>
      <w:r>
        <w:t>s</w:t>
      </w:r>
      <w:r w:rsidRPr="00760659">
        <w:t xml:space="preserve"> cross-referencing slice lines on all applicable cross-sections of simultaneously displayed image sets</w:t>
      </w:r>
      <w:r>
        <w:t>. VistARad</w:t>
      </w:r>
      <w:r w:rsidRPr="00760659">
        <w:t xml:space="preserve"> synchronize</w:t>
      </w:r>
      <w:r>
        <w:t>s</w:t>
      </w:r>
      <w:r w:rsidRPr="00760659">
        <w:t xml:space="preserve"> them to the stack position of the active viewport. Changing the active viewport re-applies and re-synchronizes all reference slice lines. This is the default behavior, which can be changed from the context menu accessible from the right of the </w:t>
      </w:r>
      <w:r>
        <w:t>S</w:t>
      </w:r>
      <w:r w:rsidRPr="00760659">
        <w:t xml:space="preserve">cout </w:t>
      </w:r>
      <w:r>
        <w:t xml:space="preserve">Image </w:t>
      </w:r>
      <w:r w:rsidRPr="00760659">
        <w:t xml:space="preserve">window button. </w:t>
      </w:r>
    </w:p>
    <w:p w14:paraId="29E172A3" w14:textId="77777777" w:rsidR="00841192" w:rsidRDefault="00841192" w:rsidP="00841192">
      <w:pPr>
        <w:ind w:left="720"/>
      </w:pPr>
    </w:p>
    <w:p w14:paraId="48F7A37E" w14:textId="77777777" w:rsidR="00841192" w:rsidRDefault="002949B0" w:rsidP="00841192">
      <w:pPr>
        <w:ind w:left="720"/>
      </w:pPr>
      <w:r w:rsidRPr="00225AB8">
        <w:rPr>
          <w:rFonts w:ascii="Arial" w:hAnsi="Arial" w:cs="Arial"/>
          <w:b/>
          <w:sz w:val="20"/>
          <w:szCs w:val="20"/>
        </w:rPr>
        <w:t xml:space="preserve">NOTE  </w:t>
      </w:r>
      <w:r w:rsidR="00841192" w:rsidRPr="00225AB8">
        <w:t>This user preference setting</w:t>
      </w:r>
      <w:r w:rsidR="00841192">
        <w:t xml:space="preserve"> persists until changed, even after VistARad is closed.</w:t>
      </w:r>
    </w:p>
    <w:p w14:paraId="5F47EF2A" w14:textId="77777777" w:rsidR="002949B0" w:rsidRDefault="002949B0" w:rsidP="00841192">
      <w:pPr>
        <w:ind w:left="720"/>
      </w:pPr>
    </w:p>
    <w:p w14:paraId="65AF08A7" w14:textId="77777777" w:rsidR="002949B0" w:rsidRPr="00147993" w:rsidRDefault="002949B0" w:rsidP="002949B0">
      <w:pPr>
        <w:pStyle w:val="Default"/>
        <w:widowControl w:val="0"/>
        <w:ind w:left="720"/>
        <w:rPr>
          <w:color w:val="auto"/>
        </w:rPr>
      </w:pPr>
      <w:r w:rsidRPr="00841192">
        <w:rPr>
          <w:rFonts w:ascii="Arial" w:hAnsi="Arial" w:cs="Arial"/>
          <w:b/>
          <w:color w:val="auto"/>
          <w:sz w:val="20"/>
          <w:szCs w:val="20"/>
        </w:rPr>
        <w:t>NOTE</w:t>
      </w:r>
      <w:r>
        <w:rPr>
          <w:color w:val="auto"/>
        </w:rPr>
        <w:t xml:space="preserve">  </w:t>
      </w:r>
      <w:r w:rsidRPr="00147993">
        <w:rPr>
          <w:color w:val="auto"/>
        </w:rPr>
        <w:t>When the</w:t>
      </w:r>
      <w:r>
        <w:rPr>
          <w:color w:val="auto"/>
        </w:rPr>
        <w:t xml:space="preserve"> Show X-Ref Slice Lines</w:t>
      </w:r>
      <w:r w:rsidRPr="00147993">
        <w:rPr>
          <w:color w:val="auto"/>
        </w:rPr>
        <w:t xml:space="preserve"> menu item is unchecked, slice lines appear only on the Scout </w:t>
      </w:r>
      <w:r>
        <w:rPr>
          <w:color w:val="auto"/>
        </w:rPr>
        <w:t>Image w</w:t>
      </w:r>
      <w:r w:rsidRPr="00147993">
        <w:rPr>
          <w:color w:val="auto"/>
        </w:rPr>
        <w:t xml:space="preserve">indow. When </w:t>
      </w:r>
      <w:r>
        <w:rPr>
          <w:color w:val="auto"/>
        </w:rPr>
        <w:t>the menu item</w:t>
      </w:r>
      <w:r w:rsidRPr="00147993">
        <w:rPr>
          <w:color w:val="auto"/>
        </w:rPr>
        <w:t xml:space="preserve"> is checked, slice lines appear on both VistARad Viewer and the Scout </w:t>
      </w:r>
      <w:r>
        <w:rPr>
          <w:color w:val="auto"/>
        </w:rPr>
        <w:t xml:space="preserve">Image </w:t>
      </w:r>
      <w:r w:rsidRPr="00147993">
        <w:rPr>
          <w:color w:val="auto"/>
        </w:rPr>
        <w:t>window.</w:t>
      </w:r>
    </w:p>
    <w:p w14:paraId="06EBEC2D" w14:textId="77777777" w:rsidR="002949B0" w:rsidRPr="00225AB8" w:rsidRDefault="002949B0" w:rsidP="00841192">
      <w:pPr>
        <w:ind w:left="720"/>
      </w:pPr>
    </w:p>
    <w:p w14:paraId="23D03757" w14:textId="77777777" w:rsidR="00841192" w:rsidRPr="00760659" w:rsidRDefault="00841192" w:rsidP="00841192">
      <w:pPr>
        <w:ind w:left="720"/>
      </w:pPr>
      <w:r w:rsidRPr="00760659">
        <w:t xml:space="preserve">An illustration of the context menu appears below. </w:t>
      </w:r>
    </w:p>
    <w:p w14:paraId="05E7D8E7" w14:textId="77777777" w:rsidR="00841192" w:rsidRDefault="00841192" w:rsidP="00841192">
      <w:pPr>
        <w:rPr>
          <w:highlight w:val="lightGray"/>
        </w:rPr>
      </w:pPr>
    </w:p>
    <w:p w14:paraId="2A78D6A8" w14:textId="77777777" w:rsidR="00841192" w:rsidRPr="00450FD4" w:rsidRDefault="00B41819" w:rsidP="00841192">
      <w:pPr>
        <w:jc w:val="center"/>
        <w:rPr>
          <w:highlight w:val="lightGray"/>
        </w:rPr>
      </w:pPr>
      <w:r>
        <w:rPr>
          <w:noProof/>
        </w:rPr>
        <w:drawing>
          <wp:inline distT="0" distB="0" distL="0" distR="0" wp14:anchorId="47705F95" wp14:editId="3D0FA20F">
            <wp:extent cx="3094355" cy="629285"/>
            <wp:effectExtent l="0" t="0" r="0" b="0"/>
            <wp:docPr id="32" name="Picture 1" descr="Scout menu, displaying &quot;Show X-Ref Slice Lines&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out menu, displaying &quot;Show X-Ref Slice Lines&quot; op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4355" cy="629285"/>
                    </a:xfrm>
                    <a:prstGeom prst="rect">
                      <a:avLst/>
                    </a:prstGeom>
                    <a:noFill/>
                    <a:ln>
                      <a:noFill/>
                    </a:ln>
                  </pic:spPr>
                </pic:pic>
              </a:graphicData>
            </a:graphic>
          </wp:inline>
        </w:drawing>
      </w:r>
    </w:p>
    <w:p w14:paraId="78CFC278" w14:textId="77777777" w:rsidR="00841192" w:rsidRPr="00841192" w:rsidRDefault="00841192" w:rsidP="00841192">
      <w:pPr>
        <w:pStyle w:val="aNorm"/>
      </w:pPr>
    </w:p>
    <w:p w14:paraId="556474D2" w14:textId="77777777" w:rsidR="00AB04FA" w:rsidRDefault="00AB04FA">
      <w:pPr>
        <w:pStyle w:val="Heading2"/>
      </w:pPr>
      <w:bookmarkStart w:id="231" w:name="_Toc184521048"/>
      <w:bookmarkStart w:id="232" w:name="_Toc508192140"/>
      <w:r>
        <w:lastRenderedPageBreak/>
        <w:t>Navigating between Patients</w:t>
      </w:r>
      <w:bookmarkEnd w:id="231"/>
      <w:bookmarkEnd w:id="232"/>
    </w:p>
    <w:p w14:paraId="09E2869E" w14:textId="77777777" w:rsidR="00AB04FA" w:rsidRDefault="00AB04FA">
      <w:pPr>
        <w:pStyle w:val="aNorm"/>
        <w:keepNext/>
      </w:pPr>
      <w:r>
        <w:t>Except for the Manager, all VistARad windows are designed to display information for only one patient at a time.</w:t>
      </w:r>
      <w:r w:rsidR="004E7201">
        <w:t xml:space="preserve"> When</w:t>
      </w:r>
      <w:r>
        <w:t xml:space="preserve"> exams for multiple patients </w:t>
      </w:r>
      <w:r w:rsidR="004E7201">
        <w:t xml:space="preserve">are </w:t>
      </w:r>
      <w:r>
        <w:t>open, only exams related to the active patient are visible.</w:t>
      </w:r>
    </w:p>
    <w:p w14:paraId="52530535" w14:textId="77777777" w:rsidR="00AB04FA" w:rsidRDefault="00801529">
      <w:pPr>
        <w:pStyle w:val="aNormSnug"/>
      </w:pPr>
      <w:r>
        <w:t xml:space="preserve">All image-related windows include </w:t>
      </w:r>
      <w:r w:rsidR="00AB04FA">
        <w:t xml:space="preserve">the </w:t>
      </w:r>
      <w:r w:rsidR="00AB04FA" w:rsidRPr="006B1E54">
        <w:rPr>
          <w:rStyle w:val="Strong"/>
        </w:rPr>
        <w:t>Active Patient</w:t>
      </w:r>
      <w:r w:rsidR="00AB04FA">
        <w:t xml:space="preserve"> button in the</w:t>
      </w:r>
      <w:r>
        <w:t>ir</w:t>
      </w:r>
      <w:r w:rsidR="00AB04FA">
        <w:t xml:space="preserve"> title bar</w:t>
      </w:r>
      <w:r>
        <w:t>s</w:t>
      </w:r>
      <w:r w:rsidR="00AB04FA">
        <w:t xml:space="preserve">. </w:t>
      </w:r>
      <w:r w:rsidR="00352537">
        <w:t xml:space="preserve">The </w:t>
      </w:r>
      <w:r w:rsidR="00352537">
        <w:rPr>
          <w:rStyle w:val="Strong"/>
        </w:rPr>
        <w:t>Active Patient</w:t>
      </w:r>
      <w:r w:rsidR="00AB04FA">
        <w:t xml:space="preserve"> button displays the name, SSN, age, and sex of the patient associated with the currently displayed exam.</w:t>
      </w:r>
    </w:p>
    <w:p w14:paraId="55FBA9BB" w14:textId="77777777" w:rsidR="00AB04FA" w:rsidRDefault="00AB04FA">
      <w:pPr>
        <w:pStyle w:val="aNorm"/>
      </w:pPr>
      <w:r>
        <w:tab/>
      </w:r>
    </w:p>
    <w:p w14:paraId="32AB3EDB" w14:textId="77777777" w:rsidR="0005027E" w:rsidRDefault="00B41819">
      <w:pPr>
        <w:pStyle w:val="aNorm"/>
      </w:pPr>
      <w:r>
        <w:rPr>
          <w:noProof/>
        </w:rPr>
        <w:drawing>
          <wp:inline distT="0" distB="0" distL="0" distR="0" wp14:anchorId="1BC8E581" wp14:editId="0519475B">
            <wp:extent cx="4293870" cy="2296795"/>
            <wp:effectExtent l="0" t="0" r="0" b="8255"/>
            <wp:docPr id="33" name="Picture 33" descr="Viewer window, showing:&#10;Active patient button&#10;Patients with open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er window, showing:&#10;Active patient button&#10;Patients with open exams butt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3870" cy="2296795"/>
                    </a:xfrm>
                    <a:prstGeom prst="rect">
                      <a:avLst/>
                    </a:prstGeom>
                    <a:noFill/>
                    <a:ln>
                      <a:noFill/>
                    </a:ln>
                  </pic:spPr>
                </pic:pic>
              </a:graphicData>
            </a:graphic>
          </wp:inline>
        </w:drawing>
      </w:r>
    </w:p>
    <w:p w14:paraId="6E971BD1" w14:textId="77777777" w:rsidR="00AB04FA" w:rsidRDefault="00AB04FA">
      <w:pPr>
        <w:pStyle w:val="aNorm"/>
      </w:pPr>
      <w:r>
        <w:t xml:space="preserve">When exams for multiple patients are open, you can click the </w:t>
      </w:r>
      <w:r>
        <w:rPr>
          <w:rStyle w:val="Strong"/>
        </w:rPr>
        <w:t>Active Patient</w:t>
      </w:r>
      <w:r>
        <w:t xml:space="preserve"> button and use a drop-down list to switch between </w:t>
      </w:r>
      <w:r w:rsidR="00352537">
        <w:t xml:space="preserve">each </w:t>
      </w:r>
      <w:r>
        <w:t>patient</w:t>
      </w:r>
      <w:r w:rsidR="00352537">
        <w:t>’</w:t>
      </w:r>
      <w:r>
        <w:t>s exams.</w:t>
      </w:r>
      <w:r w:rsidR="004E7201">
        <w:t xml:space="preserve"> </w:t>
      </w:r>
      <w:r>
        <w:t>Switching to a different patient update</w:t>
      </w:r>
      <w:r w:rsidR="00867F08">
        <w:t>s</w:t>
      </w:r>
      <w:r>
        <w:t xml:space="preserve"> all windows in VistARad.</w:t>
      </w:r>
    </w:p>
    <w:p w14:paraId="36130CF9" w14:textId="77777777" w:rsidR="00AB04FA" w:rsidRDefault="00B41819">
      <w:pPr>
        <w:pStyle w:val="Heading1"/>
      </w:pPr>
      <w:bookmarkStart w:id="233" w:name="_Toc184521049"/>
      <w:bookmarkStart w:id="234" w:name="_Toc508192141"/>
      <w:bookmarkStart w:id="235" w:name="_Toc104284947"/>
      <w:bookmarkStart w:id="236" w:name="_Toc107030697"/>
      <w:bookmarkStart w:id="237" w:name="_Toc109801699"/>
      <w:bookmarkStart w:id="238" w:name="_Toc112478989"/>
      <w:bookmarkStart w:id="239" w:name="_Toc114630679"/>
      <w:bookmarkStart w:id="240" w:name="_Toc117391481"/>
      <w:bookmarkStart w:id="241" w:name="_Ref125167101"/>
      <w:r>
        <w:rPr>
          <w:noProof/>
        </w:rPr>
        <w:lastRenderedPageBreak/>
        <mc:AlternateContent>
          <mc:Choice Requires="wps">
            <w:drawing>
              <wp:anchor distT="0" distB="0" distL="114300" distR="114300" simplePos="0" relativeHeight="251655680" behindDoc="0" locked="1" layoutInCell="1" allowOverlap="1" wp14:anchorId="35D31818" wp14:editId="7E5026BC">
                <wp:simplePos x="0" y="0"/>
                <wp:positionH relativeFrom="column">
                  <wp:posOffset>4000500</wp:posOffset>
                </wp:positionH>
                <wp:positionV relativeFrom="paragraph">
                  <wp:posOffset>-571500</wp:posOffset>
                </wp:positionV>
                <wp:extent cx="1714500" cy="342900"/>
                <wp:effectExtent l="0" t="0" r="0" b="0"/>
                <wp:wrapSquare wrapText="left"/>
                <wp:docPr id="112" name="Rectangle 14"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9ACE71" id="Rectangle 14" o:spid="_x0000_s1026" alt="image here only for formatting purposes" style="position:absolute;margin-left:315pt;margin-top:-45pt;width:135pt;height:2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" stroked="f">
                <w10:wrap type="square" side="left"/>
                <w10:anchorlock/>
              </v:rect>
            </w:pict>
          </mc:Fallback>
        </mc:AlternateContent>
      </w:r>
      <w:r>
        <w:rPr>
          <w:noProof/>
        </w:rPr>
        <mc:AlternateContent>
          <mc:Choice Requires="wps">
            <w:drawing>
              <wp:anchor distT="0" distB="0" distL="114300" distR="114300" simplePos="0" relativeHeight="251649536" behindDoc="0" locked="1" layoutInCell="1" allowOverlap="1" wp14:anchorId="63EAE837" wp14:editId="45DB71CD">
                <wp:simplePos x="0" y="0"/>
                <wp:positionH relativeFrom="column">
                  <wp:posOffset>-114300</wp:posOffset>
                </wp:positionH>
                <wp:positionV relativeFrom="paragraph">
                  <wp:posOffset>-571500</wp:posOffset>
                </wp:positionV>
                <wp:extent cx="1714500" cy="342900"/>
                <wp:effectExtent l="0" t="0" r="0" b="0"/>
                <wp:wrapSquare wrapText="left"/>
                <wp:docPr id="111" name="Rectangle 8" descr="empty text bo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761227" id="Rectangle 8" o:spid="_x0000_s1026" alt="empty text box" style="position:absolute;margin-left:-9pt;margin-top:-45pt;width:135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" stroked="f">
                <w10:wrap type="square" side="left"/>
                <w10:anchorlock/>
              </v:rect>
            </w:pict>
          </mc:Fallback>
        </mc:AlternateContent>
      </w:r>
      <w:r w:rsidR="00AB04FA">
        <w:t>Working with Images</w:t>
      </w:r>
      <w:bookmarkEnd w:id="233"/>
      <w:bookmarkEnd w:id="234"/>
    </w:p>
    <w:p w14:paraId="13E5839A" w14:textId="77777777" w:rsidR="00BB3D6B" w:rsidRDefault="00BB3D6B" w:rsidP="00BB3D6B">
      <w:pPr>
        <w:pStyle w:val="Heading2"/>
      </w:pPr>
      <w:bookmarkStart w:id="242" w:name="_Toc184521050"/>
      <w:bookmarkStart w:id="243" w:name="_Toc508192142"/>
      <w:bookmarkStart w:id="244" w:name="_Toc126729035"/>
      <w:r>
        <w:t>Adjusting Images</w:t>
      </w:r>
      <w:bookmarkEnd w:id="242"/>
      <w:bookmarkEnd w:id="243"/>
    </w:p>
    <w:p w14:paraId="66F667EF" w14:textId="77777777" w:rsidR="0008063D" w:rsidRDefault="0008063D">
      <w:pPr>
        <w:pStyle w:val="aNorm"/>
        <w:keepNext/>
      </w:pPr>
      <w:r>
        <w:t>The most commonly used tools (pan, scale, window/level) are always assigned to specific buttons on your mouse.</w:t>
      </w:r>
      <w:r w:rsidR="00772C8B">
        <w:t xml:space="preserve"> </w:t>
      </w:r>
      <w:r>
        <w:t>You can also temporarily assign any of the standard manipulation tools to the left button of your mouse.</w:t>
      </w:r>
    </w:p>
    <w:p w14:paraId="15FE367C" w14:textId="77777777" w:rsidR="0008063D" w:rsidRDefault="0008063D">
      <w:pPr>
        <w:pStyle w:val="Heading3"/>
      </w:pPr>
      <w:r>
        <w:t>Using Built-In Pan, Scale, and Window/Level</w:t>
      </w:r>
    </w:p>
    <w:bookmarkEnd w:id="235"/>
    <w:bookmarkEnd w:id="236"/>
    <w:bookmarkEnd w:id="237"/>
    <w:bookmarkEnd w:id="238"/>
    <w:bookmarkEnd w:id="239"/>
    <w:bookmarkEnd w:id="240"/>
    <w:bookmarkEnd w:id="241"/>
    <w:bookmarkEnd w:id="244"/>
    <w:p w14:paraId="547CF3C9" w14:textId="77777777" w:rsidR="00AB04FA" w:rsidRDefault="00AB04FA">
      <w:pPr>
        <w:pStyle w:val="aNorm"/>
        <w:numPr>
          <w:ilvl w:val="0"/>
          <w:numId w:val="34"/>
        </w:numPr>
      </w:pPr>
      <w:r>
        <w:t>Point to the image you want to change.</w:t>
      </w:r>
    </w:p>
    <w:p w14:paraId="58A13D76" w14:textId="77777777" w:rsidR="00AB04FA" w:rsidRDefault="00AB04FA">
      <w:pPr>
        <w:pStyle w:val="aNorm"/>
        <w:numPr>
          <w:ilvl w:val="0"/>
          <w:numId w:val="34"/>
        </w:numPr>
      </w:pPr>
      <w:r>
        <w:t>Click the appropriate mouse button and drag the mouse.</w:t>
      </w:r>
    </w:p>
    <w:p w14:paraId="3CBFB0BC" w14:textId="77777777" w:rsidR="00AB04FA" w:rsidRDefault="00AB04FA">
      <w:pPr>
        <w:pStyle w:val="aNorm"/>
        <w:keepNext/>
      </w:pPr>
      <w:r>
        <w:tab/>
      </w:r>
      <w:r w:rsidR="0093286D">
        <w:object w:dxaOrig="5635" w:dyaOrig="3139" w14:anchorId="0EA9ADED">
          <v:shape id="_x0000_i1037" type="#_x0000_t75" alt="Mouse button, showing controls:&#10;Scroll through images (mouse wheel)&#10;Pan Image [left key]&#10;Change windows level [right key]&#10;" style="width:282pt;height:156.75pt" o:ole="">
            <v:imagedata r:id="rId54" o:title=""/>
          </v:shape>
          <o:OLEObject Type="Embed" ProgID="Visio.Drawing.11" ShapeID="_x0000_i1037" DrawAspect="Content" ObjectID="_1637496429" r:id="rId55"/>
        </w:object>
      </w:r>
    </w:p>
    <w:p w14:paraId="20EBE01C" w14:textId="77777777" w:rsidR="00AB04FA" w:rsidRDefault="00AB04FA">
      <w:pPr>
        <w:pStyle w:val="aNorm3"/>
        <w:ind w:left="1512" w:hanging="432"/>
      </w:pPr>
      <w:r>
        <w:t>*</w:t>
      </w:r>
      <w:r>
        <w:tab/>
      </w:r>
      <w:r w:rsidR="0008063D">
        <w:t xml:space="preserve">Pan is the default operation, and is active when the mouse pointer looks like </w:t>
      </w:r>
      <w:r w:rsidR="00B41819">
        <w:rPr>
          <w:noProof/>
          <w:position w:val="-4"/>
          <w:szCs w:val="22"/>
        </w:rPr>
        <w:drawing>
          <wp:inline distT="0" distB="0" distL="0" distR="0" wp14:anchorId="1E821885" wp14:editId="7FF35B5D">
            <wp:extent cx="160655" cy="160655"/>
            <wp:effectExtent l="0" t="0" r="0" b="0"/>
            <wp:docPr id="35" name="Picture 35" descr="Default poin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fault pointer ic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655" cy="160655"/>
                    </a:xfrm>
                    <a:prstGeom prst="rect">
                      <a:avLst/>
                    </a:prstGeom>
                    <a:noFill/>
                    <a:ln>
                      <a:noFill/>
                    </a:ln>
                  </pic:spPr>
                </pic:pic>
              </a:graphicData>
            </a:graphic>
          </wp:inline>
        </w:drawing>
      </w:r>
      <w:r w:rsidR="0008063D">
        <w:t>.</w:t>
      </w:r>
      <w:r w:rsidR="00772C8B">
        <w:t xml:space="preserve"> </w:t>
      </w:r>
      <w:r w:rsidR="0008063D">
        <w:t>See the next section for details.</w:t>
      </w:r>
    </w:p>
    <w:p w14:paraId="14015469" w14:textId="012F668C" w:rsidR="00AB04FA" w:rsidRDefault="00AB04FA">
      <w:pPr>
        <w:pStyle w:val="aNorm3"/>
        <w:ind w:left="1512" w:hanging="432"/>
      </w:pPr>
      <w:r>
        <w:t>**</w:t>
      </w:r>
      <w:r>
        <w:tab/>
        <w:t xml:space="preserve">Scrolling is used for viewports that contain more than one image. See page </w:t>
      </w:r>
      <w:r w:rsidR="0071441B" w:rsidRPr="0071441B">
        <w:rPr>
          <w:color w:val="0000FF"/>
        </w:rPr>
        <w:fldChar w:fldCharType="begin"/>
      </w:r>
      <w:r w:rsidR="0071441B" w:rsidRPr="0071441B">
        <w:rPr>
          <w:color w:val="0000FF"/>
        </w:rPr>
        <w:instrText xml:space="preserve"> PAGEREF  _Ref159038762 \h  \* MERGEFORMAT </w:instrText>
      </w:r>
      <w:r w:rsidR="0071441B" w:rsidRPr="0071441B">
        <w:rPr>
          <w:color w:val="0000FF"/>
        </w:rPr>
      </w:r>
      <w:r w:rsidR="0071441B" w:rsidRPr="0071441B">
        <w:rPr>
          <w:color w:val="0000FF"/>
        </w:rPr>
        <w:fldChar w:fldCharType="separate"/>
      </w:r>
      <w:ins w:id="245" w:author="Andersen, Charles W.  (ManTech)" w:date="2019-12-10T15:20:00Z">
        <w:r w:rsidR="006D477E">
          <w:rPr>
            <w:noProof/>
            <w:color w:val="0000FF"/>
          </w:rPr>
          <w:t>11</w:t>
        </w:r>
      </w:ins>
      <w:del w:id="246" w:author="Andersen, Charles W.  (ManTech)" w:date="2019-12-10T15:20:00Z">
        <w:r w:rsidR="00497BAA" w:rsidDel="006D477E">
          <w:rPr>
            <w:noProof/>
            <w:color w:val="0000FF"/>
          </w:rPr>
          <w:delText>13</w:delText>
        </w:r>
      </w:del>
      <w:r w:rsidR="0071441B" w:rsidRPr="0071441B">
        <w:rPr>
          <w:color w:val="0000FF"/>
        </w:rPr>
        <w:fldChar w:fldCharType="end"/>
      </w:r>
      <w:r>
        <w:t xml:space="preserve"> for more details.</w:t>
      </w:r>
    </w:p>
    <w:p w14:paraId="12100981" w14:textId="77777777" w:rsidR="00AB04FA" w:rsidRDefault="00AB04FA">
      <w:pPr>
        <w:pStyle w:val="aNorm3"/>
        <w:ind w:left="1512" w:hanging="432"/>
      </w:pPr>
      <w:r>
        <w:t>***</w:t>
      </w:r>
      <w:r>
        <w:tab/>
      </w:r>
      <w:r w:rsidR="0008063D">
        <w:t>Window/level is the default operation.</w:t>
      </w:r>
      <w:r w:rsidR="00772C8B">
        <w:t xml:space="preserve"> </w:t>
      </w:r>
      <w:r w:rsidR="0008063D">
        <w:t xml:space="preserve">Settings for the </w:t>
      </w:r>
      <w:r>
        <w:t xml:space="preserve">right mouse button can be changed using the options under </w:t>
      </w:r>
      <w:r>
        <w:rPr>
          <w:rStyle w:val="Strong"/>
        </w:rPr>
        <w:t>View | Settings | Mouse</w:t>
      </w:r>
      <w:r>
        <w:t>.</w:t>
      </w:r>
    </w:p>
    <w:p w14:paraId="0C4946AD" w14:textId="77777777" w:rsidR="0008063D" w:rsidRDefault="0008063D">
      <w:pPr>
        <w:pStyle w:val="Heading3"/>
        <w:keepNext w:val="0"/>
      </w:pPr>
      <w:bookmarkStart w:id="247" w:name="_Ref147743515"/>
      <w:r>
        <w:t>Using Image Manipulation Tools</w:t>
      </w:r>
    </w:p>
    <w:bookmarkEnd w:id="247"/>
    <w:p w14:paraId="7228FFC9" w14:textId="77777777" w:rsidR="004E7201" w:rsidRDefault="004E7201">
      <w:pPr>
        <w:pStyle w:val="aNorm"/>
        <w:numPr>
          <w:ilvl w:val="0"/>
          <w:numId w:val="40"/>
        </w:numPr>
      </w:pPr>
      <w:r>
        <w:t>Go to the toolbar at the top of the window and cli</w:t>
      </w:r>
      <w:r w:rsidR="0008063D">
        <w:t xml:space="preserve">ck one of the following tools. </w:t>
      </w:r>
      <w:r>
        <w:t>You can also right-click an image an</w:t>
      </w:r>
      <w:r w:rsidR="0008063D">
        <w:t>d use the shortcut menu.</w:t>
      </w:r>
    </w:p>
    <w:p w14:paraId="29E9B0EA" w14:textId="77777777" w:rsidR="00AB04FA" w:rsidRDefault="00AB04FA">
      <w:pPr>
        <w:pStyle w:val="aNorm"/>
        <w:rPr>
          <w:highlight w:val="yellow"/>
        </w:rPr>
      </w:pPr>
      <w:r>
        <w:tab/>
      </w:r>
      <w:r w:rsidR="0093286D">
        <w:object w:dxaOrig="6310" w:dyaOrig="1305" w14:anchorId="3604EFB4">
          <v:shape id="_x0000_i1038" type="#_x0000_t75" alt="Image Manipulation tools, showing buttons:&#10;Window level&#10;Scale&#10;Sharpen&#10;Invert&#10;Flip 180 degrees&#10;Rotate 90 degrees" style="width:316.5pt;height:65.25pt" o:ole="">
            <v:imagedata r:id="rId57" o:title=""/>
          </v:shape>
          <o:OLEObject Type="Embed" ProgID="Visio.Drawing.11" ShapeID="_x0000_i1038" DrawAspect="Content" ObjectID="_1637496430" r:id="rId58"/>
        </w:object>
      </w:r>
    </w:p>
    <w:p w14:paraId="0534D442" w14:textId="77777777" w:rsidR="0008063D" w:rsidRDefault="0008063D">
      <w:pPr>
        <w:pStyle w:val="aNorm"/>
        <w:numPr>
          <w:ilvl w:val="0"/>
          <w:numId w:val="40"/>
        </w:numPr>
      </w:pPr>
      <w:r>
        <w:t>Point to the image you want to work with.</w:t>
      </w:r>
      <w:r w:rsidR="00772C8B">
        <w:t xml:space="preserve"> </w:t>
      </w:r>
      <w:r>
        <w:t>The mouse pointer change</w:t>
      </w:r>
      <w:r w:rsidR="00867F08">
        <w:t>s,</w:t>
      </w:r>
      <w:r>
        <w:t xml:space="preserve"> showing the </w:t>
      </w:r>
      <w:r w:rsidR="00867F08">
        <w:t>“</w:t>
      </w:r>
      <w:r>
        <w:t xml:space="preserve">active </w:t>
      </w:r>
      <w:r w:rsidR="00867F08">
        <w:t xml:space="preserve">area” </w:t>
      </w:r>
      <w:r>
        <w:t>where the tool can be used.</w:t>
      </w:r>
    </w:p>
    <w:p w14:paraId="56BF93E2" w14:textId="77777777" w:rsidR="00AB04FA" w:rsidRDefault="0008063D">
      <w:pPr>
        <w:pStyle w:val="aNorm"/>
        <w:numPr>
          <w:ilvl w:val="0"/>
          <w:numId w:val="40"/>
        </w:numPr>
      </w:pPr>
      <w:r>
        <w:lastRenderedPageBreak/>
        <w:t>Depending on which tool you have selected, do one of the following:</w:t>
      </w:r>
      <w:r w:rsidR="0093286D" w:rsidRPr="0093286D">
        <w:t xml:space="preserve"> </w:t>
      </w:r>
    </w:p>
    <w:tbl>
      <w:tblPr>
        <w:tblW w:w="6745" w:type="dxa"/>
        <w:tblInd w:w="1728" w:type="dxa"/>
        <w:tblBorders>
          <w:top w:val="single" w:sz="12" w:space="0" w:color="auto"/>
          <w:bottom w:val="single" w:sz="12" w:space="0" w:color="auto"/>
        </w:tblBorders>
        <w:tblLook w:val="01E0" w:firstRow="1" w:lastRow="1" w:firstColumn="1" w:lastColumn="1" w:noHBand="0" w:noVBand="0"/>
      </w:tblPr>
      <w:tblGrid>
        <w:gridCol w:w="1555"/>
        <w:gridCol w:w="1512"/>
        <w:gridCol w:w="3678"/>
      </w:tblGrid>
      <w:tr w:rsidR="00ED2DED" w:rsidRPr="004365F7" w14:paraId="7558EC21" w14:textId="77777777">
        <w:trPr>
          <w:cantSplit/>
          <w:tblHeader/>
        </w:trPr>
        <w:tc>
          <w:tcPr>
            <w:tcW w:w="1555" w:type="dxa"/>
            <w:tcBorders>
              <w:top w:val="single" w:sz="8" w:space="0" w:color="auto"/>
              <w:bottom w:val="single" w:sz="6" w:space="0" w:color="000000"/>
            </w:tcBorders>
            <w:shd w:val="clear" w:color="C0C0C0" w:fill="auto"/>
            <w:tcMar>
              <w:left w:w="115" w:type="dxa"/>
              <w:right w:w="0" w:type="dxa"/>
            </w:tcMar>
          </w:tcPr>
          <w:p w14:paraId="0E992FE1" w14:textId="77777777" w:rsidR="0008063D" w:rsidRPr="004365F7" w:rsidRDefault="0008063D">
            <w:pPr>
              <w:pStyle w:val="aTable"/>
              <w:rPr>
                <w:rStyle w:val="Strong"/>
                <w:iCs/>
              </w:rPr>
            </w:pPr>
            <w:r w:rsidRPr="004365F7">
              <w:rPr>
                <w:rStyle w:val="Strong"/>
                <w:iCs/>
              </w:rPr>
              <w:t>Tool</w:t>
            </w:r>
          </w:p>
        </w:tc>
        <w:tc>
          <w:tcPr>
            <w:tcW w:w="1512" w:type="dxa"/>
            <w:tcBorders>
              <w:top w:val="single" w:sz="8" w:space="0" w:color="auto"/>
              <w:bottom w:val="single" w:sz="6" w:space="0" w:color="000000"/>
            </w:tcBorders>
            <w:shd w:val="clear" w:color="C0C0C0" w:fill="auto"/>
            <w:tcMar>
              <w:left w:w="0" w:type="dxa"/>
              <w:right w:w="115" w:type="dxa"/>
            </w:tcMar>
          </w:tcPr>
          <w:p w14:paraId="25CE77FF" w14:textId="77777777" w:rsidR="0008063D" w:rsidRPr="004365F7" w:rsidRDefault="0008063D" w:rsidP="004365F7">
            <w:pPr>
              <w:pStyle w:val="aTable"/>
              <w:jc w:val="center"/>
              <w:rPr>
                <w:rStyle w:val="Strong"/>
                <w:iCs/>
              </w:rPr>
            </w:pPr>
            <w:r w:rsidRPr="004365F7">
              <w:rPr>
                <w:rStyle w:val="Strong"/>
                <w:iCs/>
              </w:rPr>
              <w:t>Pointer</w:t>
            </w:r>
          </w:p>
        </w:tc>
        <w:tc>
          <w:tcPr>
            <w:tcW w:w="3678" w:type="dxa"/>
            <w:tcBorders>
              <w:top w:val="single" w:sz="8" w:space="0" w:color="auto"/>
              <w:bottom w:val="single" w:sz="6" w:space="0" w:color="000000"/>
            </w:tcBorders>
            <w:shd w:val="clear" w:color="C0C0C0" w:fill="auto"/>
          </w:tcPr>
          <w:p w14:paraId="7CDE4062" w14:textId="77777777" w:rsidR="0008063D" w:rsidRPr="004365F7" w:rsidRDefault="0008063D">
            <w:pPr>
              <w:pStyle w:val="aTable"/>
              <w:rPr>
                <w:rStyle w:val="Strong"/>
                <w:iCs/>
              </w:rPr>
            </w:pPr>
            <w:r w:rsidRPr="004365F7">
              <w:rPr>
                <w:rStyle w:val="Strong"/>
                <w:iCs/>
              </w:rPr>
              <w:t>Point to image, then...</w:t>
            </w:r>
          </w:p>
        </w:tc>
      </w:tr>
      <w:tr w:rsidR="0008063D" w:rsidRPr="004365F7" w14:paraId="1744A90B" w14:textId="77777777">
        <w:trPr>
          <w:cantSplit/>
        </w:trPr>
        <w:tc>
          <w:tcPr>
            <w:tcW w:w="1555" w:type="dxa"/>
            <w:tcBorders>
              <w:top w:val="nil"/>
              <w:left w:val="nil"/>
              <w:bottom w:val="nil"/>
              <w:right w:val="nil"/>
              <w:tl2br w:val="nil"/>
              <w:tr2bl w:val="nil"/>
            </w:tcBorders>
            <w:shd w:val="solid" w:color="EAEAEA" w:fill="FFFFFF"/>
            <w:tcMar>
              <w:left w:w="115" w:type="dxa"/>
              <w:right w:w="0" w:type="dxa"/>
            </w:tcMar>
          </w:tcPr>
          <w:p w14:paraId="6F67A9FE" w14:textId="77777777" w:rsidR="0008063D" w:rsidRDefault="0008063D">
            <w:pPr>
              <w:pStyle w:val="aTable"/>
            </w:pPr>
            <w:r>
              <w:t>Window/level</w:t>
            </w:r>
          </w:p>
        </w:tc>
        <w:tc>
          <w:tcPr>
            <w:tcW w:w="1512" w:type="dxa"/>
            <w:tcBorders>
              <w:top w:val="nil"/>
              <w:left w:val="nil"/>
              <w:bottom w:val="nil"/>
              <w:right w:val="nil"/>
              <w:tl2br w:val="nil"/>
              <w:tr2bl w:val="nil"/>
            </w:tcBorders>
            <w:shd w:val="solid" w:color="EAEAEA" w:fill="FFFFFF"/>
            <w:tcMar>
              <w:left w:w="0" w:type="dxa"/>
              <w:right w:w="115" w:type="dxa"/>
            </w:tcMar>
          </w:tcPr>
          <w:p w14:paraId="76F166C9" w14:textId="77777777" w:rsidR="0008063D" w:rsidRDefault="00B41819" w:rsidP="004365F7">
            <w:pPr>
              <w:pStyle w:val="aTable"/>
              <w:jc w:val="center"/>
            </w:pPr>
            <w:r>
              <w:rPr>
                <w:noProof/>
              </w:rPr>
              <w:drawing>
                <wp:inline distT="0" distB="0" distL="0" distR="0" wp14:anchorId="766C9C09" wp14:editId="3FAB08B2">
                  <wp:extent cx="241300" cy="226695"/>
                  <wp:effectExtent l="0" t="0" r="6350" b="1905"/>
                  <wp:docPr id="37" name="Picture 37" descr="Window/Level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indow/Level poi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300" cy="226695"/>
                          </a:xfrm>
                          <a:prstGeom prst="rect">
                            <a:avLst/>
                          </a:prstGeom>
                          <a:noFill/>
                          <a:ln>
                            <a:noFill/>
                          </a:ln>
                        </pic:spPr>
                      </pic:pic>
                    </a:graphicData>
                  </a:graphic>
                </wp:inline>
              </w:drawing>
            </w:r>
          </w:p>
        </w:tc>
        <w:tc>
          <w:tcPr>
            <w:tcW w:w="3678" w:type="dxa"/>
            <w:tcBorders>
              <w:top w:val="nil"/>
              <w:left w:val="nil"/>
              <w:bottom w:val="nil"/>
              <w:right w:val="nil"/>
              <w:tl2br w:val="nil"/>
              <w:tr2bl w:val="nil"/>
            </w:tcBorders>
            <w:shd w:val="solid" w:color="EAEAEA" w:fill="FFFFFF"/>
          </w:tcPr>
          <w:p w14:paraId="2601346B" w14:textId="77777777" w:rsidR="0008063D" w:rsidRDefault="0008063D">
            <w:pPr>
              <w:pStyle w:val="aTable"/>
            </w:pPr>
            <w:r>
              <w:t xml:space="preserve">Drag up or down to change window; </w:t>
            </w:r>
            <w:r>
              <w:br/>
              <w:t>drag left or right to change level.</w:t>
            </w:r>
          </w:p>
        </w:tc>
      </w:tr>
      <w:tr w:rsidR="0008063D" w:rsidRPr="004365F7" w14:paraId="4C609D29" w14:textId="77777777">
        <w:trPr>
          <w:cantSplit/>
        </w:trPr>
        <w:tc>
          <w:tcPr>
            <w:tcW w:w="1555" w:type="dxa"/>
            <w:tcMar>
              <w:left w:w="115" w:type="dxa"/>
              <w:right w:w="0" w:type="dxa"/>
            </w:tcMar>
          </w:tcPr>
          <w:p w14:paraId="4015B901" w14:textId="77777777" w:rsidR="0008063D" w:rsidRDefault="0008063D">
            <w:pPr>
              <w:pStyle w:val="aTable"/>
            </w:pPr>
            <w:r>
              <w:t>Zoom in/out</w:t>
            </w:r>
          </w:p>
        </w:tc>
        <w:tc>
          <w:tcPr>
            <w:tcW w:w="1512" w:type="dxa"/>
            <w:tcMar>
              <w:left w:w="0" w:type="dxa"/>
              <w:right w:w="115" w:type="dxa"/>
            </w:tcMar>
          </w:tcPr>
          <w:p w14:paraId="1C672312" w14:textId="77777777" w:rsidR="0008063D" w:rsidRDefault="00B41819" w:rsidP="004365F7">
            <w:pPr>
              <w:pStyle w:val="aTable"/>
              <w:jc w:val="center"/>
            </w:pPr>
            <w:r>
              <w:rPr>
                <w:noProof/>
              </w:rPr>
              <w:drawing>
                <wp:inline distT="0" distB="0" distL="0" distR="0" wp14:anchorId="1F795F38" wp14:editId="0E46B6EC">
                  <wp:extent cx="248920" cy="234315"/>
                  <wp:effectExtent l="0" t="0" r="0" b="0"/>
                  <wp:docPr id="38" name="Picture 38" descr="Zoom In/Out (scal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Zoom In/Out (scale) poin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8920" cy="234315"/>
                          </a:xfrm>
                          <a:prstGeom prst="rect">
                            <a:avLst/>
                          </a:prstGeom>
                          <a:noFill/>
                          <a:ln>
                            <a:noFill/>
                          </a:ln>
                        </pic:spPr>
                      </pic:pic>
                    </a:graphicData>
                  </a:graphic>
                </wp:inline>
              </w:drawing>
            </w:r>
          </w:p>
        </w:tc>
        <w:tc>
          <w:tcPr>
            <w:tcW w:w="3678" w:type="dxa"/>
          </w:tcPr>
          <w:p w14:paraId="3BB93CDC" w14:textId="77777777" w:rsidR="0008063D" w:rsidRDefault="0071441B">
            <w:pPr>
              <w:pStyle w:val="aTable"/>
            </w:pPr>
            <w:r>
              <w:t>D</w:t>
            </w:r>
            <w:r w:rsidR="0008063D">
              <w:t>rag up or left to increase zoom; drag down or right to decrease zoom.</w:t>
            </w:r>
          </w:p>
        </w:tc>
      </w:tr>
      <w:tr w:rsidR="0008063D" w:rsidRPr="004365F7" w14:paraId="0787D4F3" w14:textId="77777777">
        <w:trPr>
          <w:cantSplit/>
        </w:trPr>
        <w:tc>
          <w:tcPr>
            <w:tcW w:w="1555" w:type="dxa"/>
            <w:tcBorders>
              <w:top w:val="nil"/>
              <w:left w:val="nil"/>
              <w:bottom w:val="nil"/>
              <w:right w:val="nil"/>
              <w:tl2br w:val="nil"/>
              <w:tr2bl w:val="nil"/>
            </w:tcBorders>
            <w:shd w:val="solid" w:color="EAEAEA" w:fill="FFFFFF"/>
            <w:tcMar>
              <w:left w:w="115" w:type="dxa"/>
              <w:right w:w="0" w:type="dxa"/>
            </w:tcMar>
          </w:tcPr>
          <w:p w14:paraId="317A148C" w14:textId="77777777" w:rsidR="0008063D" w:rsidRDefault="0008063D">
            <w:pPr>
              <w:pStyle w:val="aTable"/>
            </w:pPr>
            <w:r>
              <w:t>Scale image to 100%</w:t>
            </w:r>
          </w:p>
        </w:tc>
        <w:tc>
          <w:tcPr>
            <w:tcW w:w="1512" w:type="dxa"/>
            <w:tcBorders>
              <w:top w:val="nil"/>
              <w:left w:val="nil"/>
              <w:bottom w:val="nil"/>
              <w:right w:val="nil"/>
              <w:tl2br w:val="nil"/>
              <w:tr2bl w:val="nil"/>
            </w:tcBorders>
            <w:shd w:val="solid" w:color="EAEAEA" w:fill="FFFFFF"/>
            <w:tcMar>
              <w:left w:w="0" w:type="dxa"/>
              <w:right w:w="115" w:type="dxa"/>
            </w:tcMar>
          </w:tcPr>
          <w:p w14:paraId="337312DB" w14:textId="77777777" w:rsidR="0008063D" w:rsidRDefault="00B41819" w:rsidP="004365F7">
            <w:pPr>
              <w:pStyle w:val="aTable"/>
              <w:jc w:val="center"/>
            </w:pPr>
            <w:r>
              <w:rPr>
                <w:noProof/>
              </w:rPr>
              <w:drawing>
                <wp:inline distT="0" distB="0" distL="0" distR="0" wp14:anchorId="49E42B77" wp14:editId="516442C1">
                  <wp:extent cx="241300" cy="241300"/>
                  <wp:effectExtent l="0" t="0" r="6350" b="6350"/>
                  <wp:docPr id="39" name="Picture 39" descr="&quot;Scale image to 100%&quot;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ot;Scale image to 100%&quot; poin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3678" w:type="dxa"/>
            <w:tcBorders>
              <w:top w:val="nil"/>
              <w:left w:val="nil"/>
              <w:bottom w:val="nil"/>
              <w:right w:val="nil"/>
              <w:tl2br w:val="nil"/>
              <w:tr2bl w:val="nil"/>
            </w:tcBorders>
            <w:shd w:val="solid" w:color="EAEAEA" w:fill="FFFFFF"/>
          </w:tcPr>
          <w:p w14:paraId="60A726C9" w14:textId="77777777" w:rsidR="0008063D" w:rsidRDefault="0008063D">
            <w:pPr>
              <w:pStyle w:val="aTable"/>
            </w:pPr>
            <w:r>
              <w:t>Turn on scale tool, then click in upper left part of image.</w:t>
            </w:r>
          </w:p>
        </w:tc>
      </w:tr>
      <w:tr w:rsidR="0008063D" w:rsidRPr="004365F7" w14:paraId="2ECE612E" w14:textId="77777777">
        <w:trPr>
          <w:cantSplit/>
        </w:trPr>
        <w:tc>
          <w:tcPr>
            <w:tcW w:w="1555" w:type="dxa"/>
            <w:tcMar>
              <w:left w:w="115" w:type="dxa"/>
              <w:right w:w="0" w:type="dxa"/>
            </w:tcMar>
          </w:tcPr>
          <w:p w14:paraId="01011F49" w14:textId="77777777" w:rsidR="0008063D" w:rsidRDefault="0008063D">
            <w:pPr>
              <w:pStyle w:val="aTable"/>
            </w:pPr>
            <w:r>
              <w:t>Scale image to fit viewport</w:t>
            </w:r>
          </w:p>
        </w:tc>
        <w:tc>
          <w:tcPr>
            <w:tcW w:w="1512" w:type="dxa"/>
            <w:tcMar>
              <w:left w:w="0" w:type="dxa"/>
              <w:right w:w="115" w:type="dxa"/>
            </w:tcMar>
          </w:tcPr>
          <w:p w14:paraId="2319DF0E" w14:textId="77777777" w:rsidR="0008063D" w:rsidRDefault="00B41819" w:rsidP="004365F7">
            <w:pPr>
              <w:pStyle w:val="aTable"/>
              <w:jc w:val="center"/>
            </w:pPr>
            <w:r>
              <w:rPr>
                <w:noProof/>
              </w:rPr>
              <w:drawing>
                <wp:inline distT="0" distB="0" distL="0" distR="0" wp14:anchorId="0E61CDBE" wp14:editId="591EAD84">
                  <wp:extent cx="241300" cy="241300"/>
                  <wp:effectExtent l="0" t="0" r="6350" b="6350"/>
                  <wp:docPr id="40" name="Picture 40" descr="pointer for &quot;scale image to fit viewpor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inter for &quot;scale image to fit viewport&qu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3678" w:type="dxa"/>
          </w:tcPr>
          <w:p w14:paraId="328EE405" w14:textId="77777777" w:rsidR="0008063D" w:rsidRDefault="0008063D">
            <w:pPr>
              <w:pStyle w:val="aTable"/>
            </w:pPr>
            <w:r>
              <w:t>Turn on scale tool, then click in upper middle part of image.</w:t>
            </w:r>
          </w:p>
        </w:tc>
      </w:tr>
      <w:tr w:rsidR="0008063D" w:rsidRPr="004365F7" w14:paraId="5E5FC9DA" w14:textId="77777777">
        <w:trPr>
          <w:cantSplit/>
        </w:trPr>
        <w:tc>
          <w:tcPr>
            <w:tcW w:w="1555" w:type="dxa"/>
            <w:tcBorders>
              <w:top w:val="nil"/>
              <w:left w:val="nil"/>
              <w:bottom w:val="nil"/>
              <w:right w:val="nil"/>
              <w:tl2br w:val="nil"/>
              <w:tr2bl w:val="nil"/>
            </w:tcBorders>
            <w:shd w:val="solid" w:color="EAEAEA" w:fill="FFFFFF"/>
            <w:tcMar>
              <w:left w:w="115" w:type="dxa"/>
              <w:right w:w="0" w:type="dxa"/>
            </w:tcMar>
          </w:tcPr>
          <w:p w14:paraId="3E72FD3C" w14:textId="77777777" w:rsidR="0008063D" w:rsidRDefault="0008063D">
            <w:pPr>
              <w:pStyle w:val="aTable"/>
            </w:pPr>
            <w:r>
              <w:t>Scale image to specific size</w:t>
            </w:r>
          </w:p>
        </w:tc>
        <w:tc>
          <w:tcPr>
            <w:tcW w:w="1512" w:type="dxa"/>
            <w:tcBorders>
              <w:top w:val="nil"/>
              <w:left w:val="nil"/>
              <w:bottom w:val="nil"/>
              <w:right w:val="nil"/>
              <w:tl2br w:val="nil"/>
              <w:tr2bl w:val="nil"/>
            </w:tcBorders>
            <w:shd w:val="solid" w:color="EAEAEA" w:fill="FFFFFF"/>
            <w:tcMar>
              <w:left w:w="0" w:type="dxa"/>
              <w:right w:w="115" w:type="dxa"/>
            </w:tcMar>
          </w:tcPr>
          <w:p w14:paraId="5C69CEFC" w14:textId="77777777" w:rsidR="0008063D" w:rsidRDefault="00B41819" w:rsidP="004365F7">
            <w:pPr>
              <w:pStyle w:val="aTable"/>
              <w:jc w:val="center"/>
            </w:pPr>
            <w:r>
              <w:rPr>
                <w:noProof/>
              </w:rPr>
              <w:drawing>
                <wp:inline distT="0" distB="0" distL="0" distR="0" wp14:anchorId="08F38356" wp14:editId="010240AE">
                  <wp:extent cx="241300" cy="241300"/>
                  <wp:effectExtent l="0" t="0" r="6350" b="6350"/>
                  <wp:docPr id="41" name="Picture 41" descr="&quot;Scale image to specific size&quot;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Scale image to specific size&quot; point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3678" w:type="dxa"/>
            <w:tcBorders>
              <w:top w:val="nil"/>
              <w:left w:val="nil"/>
              <w:bottom w:val="nil"/>
              <w:right w:val="nil"/>
              <w:tl2br w:val="nil"/>
              <w:tr2bl w:val="nil"/>
            </w:tcBorders>
            <w:shd w:val="solid" w:color="EAEAEA" w:fill="FFFFFF"/>
          </w:tcPr>
          <w:p w14:paraId="62367628" w14:textId="77777777" w:rsidR="0008063D" w:rsidRDefault="0008063D">
            <w:pPr>
              <w:pStyle w:val="aTable"/>
            </w:pPr>
            <w:r>
              <w:t>Turn on scale tool, then click in upper right part of image.</w:t>
            </w:r>
            <w:r w:rsidRPr="004365F7">
              <w:rPr>
                <w:rFonts w:eastAsia="MS Mincho"/>
              </w:rPr>
              <w:t xml:space="preserve"> </w:t>
            </w:r>
            <w:r>
              <w:t xml:space="preserve">Choose a </w:t>
            </w:r>
            <w:r w:rsidR="0071441B">
              <w:t>scale</w:t>
            </w:r>
            <w:r>
              <w:t xml:space="preserve"> option </w:t>
            </w:r>
            <w:r w:rsidR="0071441B">
              <w:t>from</w:t>
            </w:r>
            <w:r>
              <w:t xml:space="preserve"> the menu that displays.</w:t>
            </w:r>
          </w:p>
        </w:tc>
      </w:tr>
      <w:tr w:rsidR="0008063D" w:rsidRPr="004365F7" w14:paraId="4D932732" w14:textId="77777777">
        <w:trPr>
          <w:cantSplit/>
        </w:trPr>
        <w:tc>
          <w:tcPr>
            <w:tcW w:w="1555" w:type="dxa"/>
            <w:tcMar>
              <w:left w:w="115" w:type="dxa"/>
              <w:right w:w="0" w:type="dxa"/>
            </w:tcMar>
          </w:tcPr>
          <w:p w14:paraId="1BCF8A90" w14:textId="77777777" w:rsidR="0008063D" w:rsidRDefault="0008063D">
            <w:pPr>
              <w:pStyle w:val="aTable"/>
            </w:pPr>
            <w:r>
              <w:t>Sharpen</w:t>
            </w:r>
          </w:p>
        </w:tc>
        <w:tc>
          <w:tcPr>
            <w:tcW w:w="1512" w:type="dxa"/>
            <w:tcMar>
              <w:left w:w="0" w:type="dxa"/>
              <w:right w:w="115" w:type="dxa"/>
            </w:tcMar>
          </w:tcPr>
          <w:p w14:paraId="04036C0A" w14:textId="77777777" w:rsidR="0008063D" w:rsidRDefault="00B41819" w:rsidP="004365F7">
            <w:pPr>
              <w:pStyle w:val="aTable"/>
              <w:jc w:val="center"/>
            </w:pPr>
            <w:r>
              <w:rPr>
                <w:noProof/>
              </w:rPr>
              <w:drawing>
                <wp:inline distT="0" distB="0" distL="0" distR="0" wp14:anchorId="4E77FCCC" wp14:editId="6C29F0AE">
                  <wp:extent cx="248920" cy="234315"/>
                  <wp:effectExtent l="0" t="0" r="0" b="0"/>
                  <wp:docPr id="42" name="Picture 42" descr="Sharpen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harpen point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920" cy="234315"/>
                          </a:xfrm>
                          <a:prstGeom prst="rect">
                            <a:avLst/>
                          </a:prstGeom>
                          <a:noFill/>
                          <a:ln>
                            <a:noFill/>
                          </a:ln>
                        </pic:spPr>
                      </pic:pic>
                    </a:graphicData>
                  </a:graphic>
                </wp:inline>
              </w:drawing>
            </w:r>
          </w:p>
        </w:tc>
        <w:tc>
          <w:tcPr>
            <w:tcW w:w="3678" w:type="dxa"/>
          </w:tcPr>
          <w:p w14:paraId="1254782E" w14:textId="77777777" w:rsidR="0008063D" w:rsidRDefault="0008063D">
            <w:pPr>
              <w:pStyle w:val="aTable"/>
            </w:pPr>
            <w:r>
              <w:t xml:space="preserve">Drag up or left to sharpen; </w:t>
            </w:r>
            <w:r>
              <w:br/>
              <w:t>drag down or right to smooth.</w:t>
            </w:r>
          </w:p>
        </w:tc>
      </w:tr>
      <w:tr w:rsidR="0008063D" w:rsidRPr="004365F7" w14:paraId="307D019B" w14:textId="77777777">
        <w:trPr>
          <w:cantSplit/>
        </w:trPr>
        <w:tc>
          <w:tcPr>
            <w:tcW w:w="1555" w:type="dxa"/>
            <w:tcBorders>
              <w:top w:val="nil"/>
              <w:left w:val="nil"/>
              <w:bottom w:val="nil"/>
              <w:right w:val="nil"/>
              <w:tl2br w:val="nil"/>
              <w:tr2bl w:val="nil"/>
            </w:tcBorders>
            <w:shd w:val="solid" w:color="EAEAEA" w:fill="FFFFFF"/>
            <w:tcMar>
              <w:left w:w="115" w:type="dxa"/>
              <w:right w:w="0" w:type="dxa"/>
            </w:tcMar>
          </w:tcPr>
          <w:p w14:paraId="215382A1" w14:textId="77777777" w:rsidR="0008063D" w:rsidRDefault="0008063D">
            <w:pPr>
              <w:pStyle w:val="aTable"/>
            </w:pPr>
            <w:r>
              <w:t>Invert</w:t>
            </w:r>
          </w:p>
        </w:tc>
        <w:tc>
          <w:tcPr>
            <w:tcW w:w="1512" w:type="dxa"/>
            <w:tcBorders>
              <w:top w:val="nil"/>
              <w:left w:val="nil"/>
              <w:bottom w:val="nil"/>
              <w:right w:val="nil"/>
              <w:tl2br w:val="nil"/>
              <w:tr2bl w:val="nil"/>
            </w:tcBorders>
            <w:shd w:val="solid" w:color="EAEAEA" w:fill="FFFFFF"/>
            <w:tcMar>
              <w:left w:w="0" w:type="dxa"/>
              <w:right w:w="115" w:type="dxa"/>
            </w:tcMar>
          </w:tcPr>
          <w:p w14:paraId="1BC72FAF" w14:textId="77777777" w:rsidR="0008063D" w:rsidRDefault="00B41819" w:rsidP="004365F7">
            <w:pPr>
              <w:pStyle w:val="aTable"/>
              <w:jc w:val="center"/>
            </w:pPr>
            <w:r>
              <w:rPr>
                <w:noProof/>
              </w:rPr>
              <w:drawing>
                <wp:inline distT="0" distB="0" distL="0" distR="0" wp14:anchorId="20032EF6" wp14:editId="352D4EA3">
                  <wp:extent cx="248920" cy="234315"/>
                  <wp:effectExtent l="0" t="0" r="0" b="0"/>
                  <wp:docPr id="43" name="Picture 43" descr="Invert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vert point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8920" cy="234315"/>
                          </a:xfrm>
                          <a:prstGeom prst="rect">
                            <a:avLst/>
                          </a:prstGeom>
                          <a:noFill/>
                          <a:ln>
                            <a:noFill/>
                          </a:ln>
                        </pic:spPr>
                      </pic:pic>
                    </a:graphicData>
                  </a:graphic>
                </wp:inline>
              </w:drawing>
            </w:r>
          </w:p>
        </w:tc>
        <w:tc>
          <w:tcPr>
            <w:tcW w:w="3678" w:type="dxa"/>
            <w:tcBorders>
              <w:top w:val="nil"/>
              <w:left w:val="nil"/>
              <w:bottom w:val="nil"/>
              <w:right w:val="nil"/>
              <w:tl2br w:val="nil"/>
              <w:tr2bl w:val="nil"/>
            </w:tcBorders>
            <w:shd w:val="solid" w:color="EAEAEA" w:fill="FFFFFF"/>
          </w:tcPr>
          <w:p w14:paraId="437D1435" w14:textId="77777777" w:rsidR="0008063D" w:rsidRDefault="0008063D">
            <w:pPr>
              <w:pStyle w:val="aTable"/>
            </w:pPr>
            <w:r>
              <w:t>Click to invert.</w:t>
            </w:r>
          </w:p>
        </w:tc>
      </w:tr>
      <w:tr w:rsidR="0008063D" w:rsidRPr="004365F7" w14:paraId="0D68DAE0" w14:textId="77777777">
        <w:trPr>
          <w:cantSplit/>
        </w:trPr>
        <w:tc>
          <w:tcPr>
            <w:tcW w:w="1555" w:type="dxa"/>
            <w:tcBorders>
              <w:bottom w:val="nil"/>
            </w:tcBorders>
            <w:tcMar>
              <w:left w:w="115" w:type="dxa"/>
              <w:right w:w="0" w:type="dxa"/>
            </w:tcMar>
          </w:tcPr>
          <w:p w14:paraId="46B374AB" w14:textId="77777777" w:rsidR="0008063D" w:rsidRDefault="0008063D">
            <w:pPr>
              <w:pStyle w:val="aTable"/>
            </w:pPr>
            <w:r>
              <w:t>Flip</w:t>
            </w:r>
          </w:p>
        </w:tc>
        <w:tc>
          <w:tcPr>
            <w:tcW w:w="1512" w:type="dxa"/>
            <w:tcBorders>
              <w:bottom w:val="nil"/>
            </w:tcBorders>
            <w:tcMar>
              <w:left w:w="0" w:type="dxa"/>
              <w:right w:w="115" w:type="dxa"/>
            </w:tcMar>
          </w:tcPr>
          <w:p w14:paraId="6D8FAA65" w14:textId="77777777" w:rsidR="0008063D" w:rsidRDefault="00B41819" w:rsidP="00571E76">
            <w:pPr>
              <w:pStyle w:val="aTable"/>
              <w:jc w:val="center"/>
            </w:pPr>
            <w:r>
              <w:rPr>
                <w:noProof/>
              </w:rPr>
              <w:drawing>
                <wp:inline distT="0" distB="0" distL="0" distR="0" wp14:anchorId="262E90B1" wp14:editId="6371A918">
                  <wp:extent cx="248920" cy="234315"/>
                  <wp:effectExtent l="0" t="0" r="0" b="0"/>
                  <wp:docPr id="44" name="Picture 44" descr="Vertical Flip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ertical Flip point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920" cy="234315"/>
                          </a:xfrm>
                          <a:prstGeom prst="rect">
                            <a:avLst/>
                          </a:prstGeom>
                          <a:noFill/>
                          <a:ln>
                            <a:noFill/>
                          </a:ln>
                        </pic:spPr>
                      </pic:pic>
                    </a:graphicData>
                  </a:graphic>
                </wp:inline>
              </w:drawing>
            </w:r>
            <w:r w:rsidR="00571E76">
              <w:t xml:space="preserve"> </w:t>
            </w:r>
            <w:r w:rsidR="0008063D" w:rsidRPr="004365F7">
              <w:rPr>
                <w:position w:val="12"/>
              </w:rPr>
              <w:t>or</w:t>
            </w:r>
            <w:r w:rsidR="0008063D">
              <w:t xml:space="preserve"> </w:t>
            </w:r>
            <w:r>
              <w:rPr>
                <w:noProof/>
              </w:rPr>
              <w:drawing>
                <wp:inline distT="0" distB="0" distL="0" distR="0" wp14:anchorId="1A70F2E9" wp14:editId="7A238B6A">
                  <wp:extent cx="248920" cy="234315"/>
                  <wp:effectExtent l="0" t="0" r="0" b="0"/>
                  <wp:docPr id="45" name="Picture 45" descr="Horizontal Flip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rizontal Flip poin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920" cy="234315"/>
                          </a:xfrm>
                          <a:prstGeom prst="rect">
                            <a:avLst/>
                          </a:prstGeom>
                          <a:noFill/>
                          <a:ln>
                            <a:noFill/>
                          </a:ln>
                        </pic:spPr>
                      </pic:pic>
                    </a:graphicData>
                  </a:graphic>
                </wp:inline>
              </w:drawing>
            </w:r>
          </w:p>
        </w:tc>
        <w:tc>
          <w:tcPr>
            <w:tcW w:w="3678" w:type="dxa"/>
            <w:tcBorders>
              <w:bottom w:val="nil"/>
            </w:tcBorders>
          </w:tcPr>
          <w:p w14:paraId="3B88E292" w14:textId="77777777" w:rsidR="0008063D" w:rsidRDefault="0008063D">
            <w:pPr>
              <w:pStyle w:val="aTable"/>
            </w:pPr>
            <w:r>
              <w:t>Click on top part of image to flip</w:t>
            </w:r>
            <w:r w:rsidR="00792B5A">
              <w:t xml:space="preserve"> </w:t>
            </w:r>
            <w:r>
              <w:t>vertically; click on bottom to flip</w:t>
            </w:r>
            <w:r w:rsidR="00792B5A">
              <w:t xml:space="preserve"> </w:t>
            </w:r>
            <w:r>
              <w:t>horizontally.</w:t>
            </w:r>
          </w:p>
        </w:tc>
      </w:tr>
      <w:tr w:rsidR="00ED2DED" w:rsidRPr="004365F7" w14:paraId="7773EEE8" w14:textId="77777777">
        <w:trPr>
          <w:cantSplit/>
        </w:trPr>
        <w:tc>
          <w:tcPr>
            <w:tcW w:w="1555" w:type="dxa"/>
            <w:tcBorders>
              <w:top w:val="nil"/>
              <w:bottom w:val="single" w:sz="8" w:space="0" w:color="auto"/>
            </w:tcBorders>
            <w:shd w:val="clear" w:color="auto" w:fill="E6E6E6"/>
            <w:tcMar>
              <w:left w:w="115" w:type="dxa"/>
              <w:right w:w="0" w:type="dxa"/>
            </w:tcMar>
          </w:tcPr>
          <w:p w14:paraId="0AA18311" w14:textId="77777777" w:rsidR="0008063D" w:rsidRDefault="0008063D">
            <w:pPr>
              <w:pStyle w:val="aTable"/>
            </w:pPr>
            <w:r>
              <w:t>Rotate</w:t>
            </w:r>
          </w:p>
        </w:tc>
        <w:tc>
          <w:tcPr>
            <w:tcW w:w="1512" w:type="dxa"/>
            <w:tcBorders>
              <w:top w:val="nil"/>
              <w:bottom w:val="single" w:sz="8" w:space="0" w:color="auto"/>
            </w:tcBorders>
            <w:shd w:val="clear" w:color="auto" w:fill="E6E6E6"/>
            <w:tcMar>
              <w:left w:w="0" w:type="dxa"/>
              <w:right w:w="115" w:type="dxa"/>
            </w:tcMar>
          </w:tcPr>
          <w:p w14:paraId="712DE5C9" w14:textId="77777777" w:rsidR="0008063D" w:rsidRDefault="00B41819" w:rsidP="00571E76">
            <w:pPr>
              <w:pStyle w:val="aTable"/>
              <w:jc w:val="center"/>
            </w:pPr>
            <w:r>
              <w:rPr>
                <w:noProof/>
              </w:rPr>
              <w:drawing>
                <wp:inline distT="0" distB="0" distL="0" distR="0" wp14:anchorId="40A8593E" wp14:editId="1574838E">
                  <wp:extent cx="248920" cy="234315"/>
                  <wp:effectExtent l="0" t="0" r="0" b="0"/>
                  <wp:docPr id="46" name="Picture 46" descr="Rotate Left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otate Left poi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8920" cy="234315"/>
                          </a:xfrm>
                          <a:prstGeom prst="rect">
                            <a:avLst/>
                          </a:prstGeom>
                          <a:noFill/>
                          <a:ln>
                            <a:noFill/>
                          </a:ln>
                        </pic:spPr>
                      </pic:pic>
                    </a:graphicData>
                  </a:graphic>
                </wp:inline>
              </w:drawing>
            </w:r>
            <w:r w:rsidR="00571E76">
              <w:t xml:space="preserve"> </w:t>
            </w:r>
            <w:r w:rsidR="0008063D" w:rsidRPr="004365F7">
              <w:rPr>
                <w:position w:val="12"/>
              </w:rPr>
              <w:t xml:space="preserve">or </w:t>
            </w:r>
            <w:r>
              <w:rPr>
                <w:noProof/>
              </w:rPr>
              <w:drawing>
                <wp:inline distT="0" distB="0" distL="0" distR="0" wp14:anchorId="31E7A4DF" wp14:editId="1EACC107">
                  <wp:extent cx="248920" cy="234315"/>
                  <wp:effectExtent l="0" t="0" r="0" b="0"/>
                  <wp:docPr id="47" name="Picture 47" descr="Rotate Right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otate Right poi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8920" cy="234315"/>
                          </a:xfrm>
                          <a:prstGeom prst="rect">
                            <a:avLst/>
                          </a:prstGeom>
                          <a:noFill/>
                          <a:ln>
                            <a:noFill/>
                          </a:ln>
                        </pic:spPr>
                      </pic:pic>
                    </a:graphicData>
                  </a:graphic>
                </wp:inline>
              </w:drawing>
            </w:r>
          </w:p>
        </w:tc>
        <w:tc>
          <w:tcPr>
            <w:tcW w:w="3678" w:type="dxa"/>
            <w:tcBorders>
              <w:top w:val="nil"/>
              <w:bottom w:val="single" w:sz="8" w:space="0" w:color="auto"/>
            </w:tcBorders>
            <w:shd w:val="clear" w:color="auto" w:fill="E6E6E6"/>
          </w:tcPr>
          <w:p w14:paraId="08D53C38" w14:textId="77777777" w:rsidR="0008063D" w:rsidRDefault="0008063D">
            <w:pPr>
              <w:pStyle w:val="aTable"/>
            </w:pPr>
            <w:r>
              <w:t>Click on left side of image to rotate 90° counterclockwise; click on right side to rotate 90° clockwise.</w:t>
            </w:r>
          </w:p>
        </w:tc>
      </w:tr>
    </w:tbl>
    <w:p w14:paraId="35A12DD2" w14:textId="77777777" w:rsidR="00AB04FA" w:rsidRDefault="00AB04FA">
      <w:pPr>
        <w:pStyle w:val="aSpacer"/>
      </w:pPr>
    </w:p>
    <w:p w14:paraId="0367AEBB" w14:textId="77777777" w:rsidR="0008063D" w:rsidRDefault="0008063D">
      <w:pPr>
        <w:pStyle w:val="aSpacer"/>
      </w:pPr>
    </w:p>
    <w:p w14:paraId="3BA6DC74" w14:textId="77777777" w:rsidR="00AB04FA" w:rsidRDefault="004E7201">
      <w:pPr>
        <w:pStyle w:val="aNorm"/>
        <w:numPr>
          <w:ilvl w:val="0"/>
          <w:numId w:val="40"/>
        </w:numPr>
      </w:pPr>
      <w:r>
        <w:t>The tool remain</w:t>
      </w:r>
      <w:r w:rsidR="00867F08">
        <w:t>s</w:t>
      </w:r>
      <w:r>
        <w:t xml:space="preserve"> active</w:t>
      </w:r>
      <w:r w:rsidR="009E1C52">
        <w:t xml:space="preserve"> until disabled</w:t>
      </w:r>
      <w:r>
        <w:t>. You can change other images, select a different tool, or dis</w:t>
      </w:r>
      <w:r w:rsidR="00F02B6E">
        <w:t xml:space="preserve">able the tool by right-clicking </w:t>
      </w:r>
      <w:r>
        <w:t>once.</w:t>
      </w:r>
    </w:p>
    <w:p w14:paraId="0B64218A" w14:textId="77777777" w:rsidR="0008063D" w:rsidRDefault="0008063D" w:rsidP="0071441B">
      <w:pPr>
        <w:pStyle w:val="Heading3"/>
      </w:pPr>
      <w:bookmarkStart w:id="248" w:name="_Ref170889349"/>
      <w:r>
        <w:t>Using Arrow Keys for Precise Control</w:t>
      </w:r>
      <w:bookmarkEnd w:id="248"/>
      <w:r w:rsidR="00DE3FD8">
        <w:t xml:space="preserve"> </w:t>
      </w:r>
    </w:p>
    <w:p w14:paraId="1B6764FB" w14:textId="77777777" w:rsidR="0008063D" w:rsidRDefault="0008063D">
      <w:pPr>
        <w:pStyle w:val="aNorm"/>
      </w:pPr>
      <w:r>
        <w:t xml:space="preserve">When you need </w:t>
      </w:r>
      <w:r w:rsidR="0071441B">
        <w:t xml:space="preserve">to make </w:t>
      </w:r>
      <w:r>
        <w:t xml:space="preserve">precise window/level, scale, or sharpen adjustments, you can use </w:t>
      </w:r>
      <w:r w:rsidR="0071441B">
        <w:t xml:space="preserve">the </w:t>
      </w:r>
      <w:r>
        <w:t>arrow keys.</w:t>
      </w:r>
      <w:r w:rsidR="00867F08">
        <w:t xml:space="preserve"> </w:t>
      </w:r>
    </w:p>
    <w:p w14:paraId="6899AD59" w14:textId="77777777" w:rsidR="0008063D" w:rsidRDefault="0008063D">
      <w:pPr>
        <w:pStyle w:val="aNorm"/>
        <w:numPr>
          <w:ilvl w:val="0"/>
          <w:numId w:val="42"/>
        </w:numPr>
      </w:pPr>
      <w:r>
        <w:t>In the VistARad Settings dialog (</w:t>
      </w:r>
      <w:r>
        <w:rPr>
          <w:rStyle w:val="Strong"/>
        </w:rPr>
        <w:t>View | Settings</w:t>
      </w:r>
      <w:r>
        <w:t>), go to the Mouse/Shortcut tab and make sure the</w:t>
      </w:r>
      <w:r>
        <w:rPr>
          <w:rStyle w:val="Strong"/>
        </w:rPr>
        <w:t xml:space="preserve"> Enable arrow keys for image adjustments</w:t>
      </w:r>
      <w:r>
        <w:t xml:space="preserve"> check box is checked.</w:t>
      </w:r>
    </w:p>
    <w:p w14:paraId="6A9C2A10" w14:textId="77777777" w:rsidR="0008063D" w:rsidRDefault="0008063D">
      <w:pPr>
        <w:pStyle w:val="aNorm"/>
        <w:numPr>
          <w:ilvl w:val="0"/>
          <w:numId w:val="42"/>
        </w:numPr>
      </w:pPr>
      <w:r>
        <w:t>Turn on the window/level, scale, or sharpen tool (assign this tool to the left mouse button as described in the previous section).</w:t>
      </w:r>
    </w:p>
    <w:p w14:paraId="040695E3" w14:textId="77777777" w:rsidR="0008063D" w:rsidRDefault="0008063D">
      <w:pPr>
        <w:pStyle w:val="aNorm"/>
        <w:numPr>
          <w:ilvl w:val="0"/>
          <w:numId w:val="42"/>
        </w:numPr>
      </w:pPr>
      <w:r>
        <w:t>Drag the mouse to make initial rough adjustments (this step can be skipped for the Sharpen tool</w:t>
      </w:r>
      <w:r w:rsidR="00347169">
        <w:t>)</w:t>
      </w:r>
      <w:r>
        <w:t>.</w:t>
      </w:r>
      <w:r w:rsidR="00921385">
        <w:t xml:space="preserve"> </w:t>
      </w:r>
    </w:p>
    <w:p w14:paraId="0BB0D26D" w14:textId="77777777" w:rsidR="0008063D" w:rsidRDefault="0008063D">
      <w:pPr>
        <w:pStyle w:val="aNorm"/>
        <w:numPr>
          <w:ilvl w:val="0"/>
          <w:numId w:val="42"/>
        </w:numPr>
      </w:pPr>
      <w:r>
        <w:t>Use the arrow keys as follows to make precision adjustments:</w:t>
      </w:r>
    </w:p>
    <w:tbl>
      <w:tblPr>
        <w:tblW w:w="6480" w:type="dxa"/>
        <w:tblInd w:w="1548" w:type="dxa"/>
        <w:tblBorders>
          <w:top w:val="single" w:sz="12" w:space="0" w:color="auto"/>
          <w:bottom w:val="single" w:sz="12" w:space="0" w:color="auto"/>
        </w:tblBorders>
        <w:tblLook w:val="01E0" w:firstRow="1" w:lastRow="1" w:firstColumn="1" w:lastColumn="1" w:noHBand="0" w:noVBand="0"/>
      </w:tblPr>
      <w:tblGrid>
        <w:gridCol w:w="1440"/>
        <w:gridCol w:w="5040"/>
      </w:tblGrid>
      <w:tr w:rsidR="0008063D" w:rsidRPr="004365F7" w14:paraId="35D17EAB" w14:textId="77777777">
        <w:trPr>
          <w:cantSplit/>
          <w:tblHeader/>
        </w:trPr>
        <w:tc>
          <w:tcPr>
            <w:tcW w:w="1440" w:type="dxa"/>
            <w:tcBorders>
              <w:bottom w:val="single" w:sz="6" w:space="0" w:color="000000"/>
            </w:tcBorders>
            <w:shd w:val="clear" w:color="C0C0C0" w:fill="auto"/>
          </w:tcPr>
          <w:p w14:paraId="1985527A" w14:textId="77777777" w:rsidR="0008063D" w:rsidRPr="004365F7" w:rsidRDefault="0008063D">
            <w:pPr>
              <w:pStyle w:val="aTable"/>
              <w:rPr>
                <w:b/>
                <w:bCs/>
                <w:iCs/>
              </w:rPr>
            </w:pPr>
            <w:r w:rsidRPr="004365F7">
              <w:rPr>
                <w:b/>
                <w:bCs/>
                <w:iCs/>
              </w:rPr>
              <w:lastRenderedPageBreak/>
              <w:t>Shortcut</w:t>
            </w:r>
          </w:p>
        </w:tc>
        <w:tc>
          <w:tcPr>
            <w:tcW w:w="5040" w:type="dxa"/>
            <w:tcBorders>
              <w:bottom w:val="single" w:sz="6" w:space="0" w:color="000000"/>
            </w:tcBorders>
            <w:shd w:val="clear" w:color="C0C0C0" w:fill="auto"/>
          </w:tcPr>
          <w:p w14:paraId="2AB9D29C" w14:textId="77777777" w:rsidR="0008063D" w:rsidRPr="004365F7" w:rsidRDefault="0008063D">
            <w:pPr>
              <w:pStyle w:val="aTable"/>
              <w:rPr>
                <w:b/>
                <w:bCs/>
                <w:iCs/>
              </w:rPr>
            </w:pPr>
            <w:r w:rsidRPr="004365F7">
              <w:rPr>
                <w:b/>
                <w:bCs/>
                <w:iCs/>
              </w:rPr>
              <w:t xml:space="preserve">Description </w:t>
            </w:r>
          </w:p>
        </w:tc>
        <w:bookmarkStart w:id="249" w:name="_WWID10000601"/>
        <w:bookmarkStart w:id="250" w:name="_WWID10000602"/>
        <w:bookmarkStart w:id="251" w:name="_WWID10000603"/>
        <w:bookmarkEnd w:id="249"/>
        <w:bookmarkEnd w:id="250"/>
        <w:bookmarkEnd w:id="251"/>
      </w:tr>
      <w:tr w:rsidR="0008063D" w:rsidRPr="006C3ACB" w14:paraId="6D83BA57" w14:textId="77777777">
        <w:trPr>
          <w:cantSplit/>
        </w:trPr>
        <w:tc>
          <w:tcPr>
            <w:tcW w:w="1440" w:type="dxa"/>
            <w:tcBorders>
              <w:top w:val="nil"/>
              <w:left w:val="nil"/>
              <w:bottom w:val="nil"/>
              <w:right w:val="nil"/>
              <w:tl2br w:val="nil"/>
              <w:tr2bl w:val="nil"/>
            </w:tcBorders>
            <w:shd w:val="solid" w:color="EAEAEA" w:fill="FFFFFF"/>
          </w:tcPr>
          <w:p w14:paraId="40F53159" w14:textId="77777777" w:rsidR="0008063D" w:rsidRPr="00BA7C17" w:rsidRDefault="0008063D">
            <w:pPr>
              <w:pStyle w:val="aTable"/>
            </w:pPr>
            <w:r w:rsidRPr="004365F7">
              <w:sym w:font="Symbol" w:char="F0AE"/>
            </w:r>
            <w:r>
              <w:t xml:space="preserve"> or </w:t>
            </w:r>
            <w:r w:rsidRPr="004365F7">
              <w:sym w:font="Symbol" w:char="F0AD"/>
            </w:r>
          </w:p>
        </w:tc>
        <w:tc>
          <w:tcPr>
            <w:tcW w:w="5040" w:type="dxa"/>
            <w:tcBorders>
              <w:top w:val="nil"/>
              <w:left w:val="nil"/>
              <w:bottom w:val="nil"/>
              <w:right w:val="nil"/>
              <w:tl2br w:val="nil"/>
              <w:tr2bl w:val="nil"/>
            </w:tcBorders>
            <w:shd w:val="solid" w:color="EAEAEA" w:fill="FFFFFF"/>
          </w:tcPr>
          <w:p w14:paraId="19730B43" w14:textId="77777777" w:rsidR="0008063D" w:rsidRPr="004F113E" w:rsidRDefault="0008063D">
            <w:pPr>
              <w:pStyle w:val="aTable"/>
            </w:pPr>
            <w:bookmarkStart w:id="252" w:name="_WWID10000604"/>
            <w:bookmarkEnd w:id="252"/>
            <w:r>
              <w:t xml:space="preserve">Increase window/level, scale, or sharpness (coarse) </w:t>
            </w:r>
          </w:p>
        </w:tc>
        <w:bookmarkStart w:id="253" w:name="_WWID10000605"/>
        <w:bookmarkStart w:id="254" w:name="_WWID10000606"/>
        <w:bookmarkStart w:id="255" w:name="_WWID10000607"/>
        <w:bookmarkEnd w:id="253"/>
        <w:bookmarkEnd w:id="254"/>
        <w:bookmarkEnd w:id="255"/>
      </w:tr>
      <w:tr w:rsidR="0008063D" w:rsidRPr="00B965AD" w14:paraId="64B2BCEF" w14:textId="77777777">
        <w:trPr>
          <w:cantSplit/>
        </w:trPr>
        <w:tc>
          <w:tcPr>
            <w:tcW w:w="1440" w:type="dxa"/>
          </w:tcPr>
          <w:p w14:paraId="719093DD" w14:textId="77777777" w:rsidR="0008063D" w:rsidRPr="00BA7C17" w:rsidRDefault="0008063D">
            <w:pPr>
              <w:pStyle w:val="aTable"/>
            </w:pPr>
            <w:r>
              <w:t xml:space="preserve">CTRL + </w:t>
            </w:r>
            <w:r w:rsidRPr="004365F7">
              <w:sym w:font="Symbol" w:char="F0AE"/>
            </w:r>
            <w:r>
              <w:t xml:space="preserve"> </w:t>
            </w:r>
            <w:r>
              <w:br/>
              <w:t xml:space="preserve">or CTRL + </w:t>
            </w:r>
            <w:r w:rsidRPr="004365F7">
              <w:sym w:font="Symbol" w:char="F0AD"/>
            </w:r>
          </w:p>
        </w:tc>
        <w:tc>
          <w:tcPr>
            <w:tcW w:w="5040" w:type="dxa"/>
          </w:tcPr>
          <w:p w14:paraId="528573A7" w14:textId="77777777" w:rsidR="0008063D" w:rsidRPr="004F113E" w:rsidRDefault="0008063D">
            <w:pPr>
              <w:pStyle w:val="aTable"/>
            </w:pPr>
            <w:bookmarkStart w:id="256" w:name="_WWID10000608"/>
            <w:bookmarkEnd w:id="256"/>
            <w:r>
              <w:t>Increase window/leve</w:t>
            </w:r>
            <w:r w:rsidR="00347169">
              <w:t>l</w:t>
            </w:r>
            <w:r>
              <w:t xml:space="preserve"> </w:t>
            </w:r>
            <w:r w:rsidR="00347169">
              <w:t xml:space="preserve">or </w:t>
            </w:r>
            <w:r>
              <w:t>scale</w:t>
            </w:r>
            <w:r w:rsidR="00347169">
              <w:t xml:space="preserve"> </w:t>
            </w:r>
            <w:r>
              <w:t xml:space="preserve">(fine) </w:t>
            </w:r>
          </w:p>
        </w:tc>
        <w:bookmarkStart w:id="257" w:name="_WWID10000609"/>
        <w:bookmarkStart w:id="258" w:name="_WWID10000611"/>
        <w:bookmarkEnd w:id="257"/>
        <w:bookmarkEnd w:id="258"/>
      </w:tr>
      <w:tr w:rsidR="0008063D" w:rsidRPr="006C3ACB" w14:paraId="37EFAB22" w14:textId="77777777">
        <w:trPr>
          <w:cantSplit/>
        </w:trPr>
        <w:tc>
          <w:tcPr>
            <w:tcW w:w="1440" w:type="dxa"/>
            <w:tcBorders>
              <w:top w:val="nil"/>
              <w:left w:val="nil"/>
              <w:bottom w:val="nil"/>
              <w:right w:val="nil"/>
              <w:tl2br w:val="nil"/>
              <w:tr2bl w:val="nil"/>
            </w:tcBorders>
            <w:shd w:val="solid" w:color="EAEAEA" w:fill="FFFFFF"/>
          </w:tcPr>
          <w:p w14:paraId="380712E9" w14:textId="77777777" w:rsidR="0008063D" w:rsidRPr="00BA7C17" w:rsidRDefault="0008063D">
            <w:pPr>
              <w:pStyle w:val="aTable"/>
            </w:pPr>
            <w:r w:rsidRPr="004365F7">
              <w:sym w:font="Symbol" w:char="F0AC"/>
            </w:r>
            <w:r>
              <w:t xml:space="preserve"> or </w:t>
            </w:r>
            <w:r w:rsidRPr="004365F7">
              <w:sym w:font="Symbol" w:char="F0AF"/>
            </w:r>
          </w:p>
        </w:tc>
        <w:tc>
          <w:tcPr>
            <w:tcW w:w="5040" w:type="dxa"/>
            <w:tcBorders>
              <w:top w:val="nil"/>
              <w:left w:val="nil"/>
              <w:bottom w:val="nil"/>
              <w:right w:val="nil"/>
              <w:tl2br w:val="nil"/>
              <w:tr2bl w:val="nil"/>
            </w:tcBorders>
            <w:shd w:val="solid" w:color="EAEAEA" w:fill="FFFFFF"/>
          </w:tcPr>
          <w:p w14:paraId="026D58AE" w14:textId="77777777" w:rsidR="0008063D" w:rsidRPr="004F113E" w:rsidRDefault="0008063D">
            <w:pPr>
              <w:pStyle w:val="aTable"/>
            </w:pPr>
            <w:bookmarkStart w:id="259" w:name="_WWID10000612"/>
            <w:bookmarkEnd w:id="259"/>
            <w:r>
              <w:t xml:space="preserve">Decrease window/level, scale, or sharpness (coarse) </w:t>
            </w:r>
          </w:p>
        </w:tc>
        <w:bookmarkStart w:id="260" w:name="_WWID10000613"/>
        <w:bookmarkStart w:id="261" w:name="_WWID10000614"/>
        <w:bookmarkStart w:id="262" w:name="_WWID10000615"/>
        <w:bookmarkEnd w:id="260"/>
        <w:bookmarkEnd w:id="261"/>
        <w:bookmarkEnd w:id="262"/>
      </w:tr>
      <w:tr w:rsidR="0008063D" w:rsidRPr="006C3ACB" w14:paraId="4C8A286A" w14:textId="77777777">
        <w:trPr>
          <w:cantSplit/>
        </w:trPr>
        <w:tc>
          <w:tcPr>
            <w:tcW w:w="1440" w:type="dxa"/>
            <w:tcBorders>
              <w:top w:val="nil"/>
            </w:tcBorders>
          </w:tcPr>
          <w:p w14:paraId="0084F95F" w14:textId="77777777" w:rsidR="0008063D" w:rsidRPr="00BA7C17" w:rsidRDefault="0008063D">
            <w:pPr>
              <w:pStyle w:val="aTable"/>
            </w:pPr>
            <w:r w:rsidRPr="00BA7C17">
              <w:t xml:space="preserve">CTRL + </w:t>
            </w:r>
            <w:r w:rsidRPr="004365F7">
              <w:sym w:font="Symbol" w:char="F0AC"/>
            </w:r>
            <w:r>
              <w:t xml:space="preserve"> </w:t>
            </w:r>
            <w:r>
              <w:br/>
              <w:t xml:space="preserve">or CTRL + </w:t>
            </w:r>
            <w:r w:rsidRPr="004365F7">
              <w:sym w:font="Symbol" w:char="F0AF"/>
            </w:r>
          </w:p>
        </w:tc>
        <w:tc>
          <w:tcPr>
            <w:tcW w:w="5040" w:type="dxa"/>
            <w:tcBorders>
              <w:top w:val="nil"/>
            </w:tcBorders>
          </w:tcPr>
          <w:p w14:paraId="085F569B" w14:textId="77777777" w:rsidR="0008063D" w:rsidRPr="004F113E" w:rsidRDefault="0008063D">
            <w:pPr>
              <w:pStyle w:val="aTable"/>
            </w:pPr>
            <w:bookmarkStart w:id="263" w:name="_WWID10000616"/>
            <w:bookmarkEnd w:id="263"/>
            <w:r>
              <w:t>Decrease window/level</w:t>
            </w:r>
            <w:r w:rsidR="00347169">
              <w:t xml:space="preserve"> or</w:t>
            </w:r>
            <w:r>
              <w:t xml:space="preserve"> scale</w:t>
            </w:r>
            <w:r w:rsidR="00347169">
              <w:t xml:space="preserve"> </w:t>
            </w:r>
            <w:r>
              <w:t xml:space="preserve">(fine) </w:t>
            </w:r>
          </w:p>
        </w:tc>
        <w:bookmarkStart w:id="264" w:name="_WWID10000617"/>
        <w:bookmarkStart w:id="265" w:name="_WWID10006048"/>
        <w:bookmarkStart w:id="266" w:name="_WWID10000619"/>
        <w:bookmarkEnd w:id="264"/>
        <w:bookmarkEnd w:id="265"/>
        <w:bookmarkEnd w:id="266"/>
      </w:tr>
    </w:tbl>
    <w:p w14:paraId="6B3D4103" w14:textId="77777777" w:rsidR="0008063D" w:rsidRDefault="0008063D">
      <w:pPr>
        <w:pStyle w:val="aSpacer"/>
      </w:pPr>
    </w:p>
    <w:p w14:paraId="27F3F1CC" w14:textId="77777777" w:rsidR="0008063D" w:rsidRDefault="0008063D">
      <w:pPr>
        <w:pStyle w:val="aNorm"/>
      </w:pPr>
      <w:r>
        <w:rPr>
          <w:rStyle w:val="bLeadin"/>
        </w:rPr>
        <w:t>Tip</w:t>
      </w:r>
      <w:r w:rsidR="00772C8B">
        <w:t> </w:t>
      </w:r>
      <w:r>
        <w:t xml:space="preserve">For a complete list of keyboard shortcuts and shortcut-related options, see the VistARad </w:t>
      </w:r>
      <w:r w:rsidR="00CC5772">
        <w:t>Help menu.</w:t>
      </w:r>
    </w:p>
    <w:p w14:paraId="548FF38D" w14:textId="77777777" w:rsidR="00AB04FA" w:rsidRDefault="0008063D" w:rsidP="00E06E1E">
      <w:pPr>
        <w:pStyle w:val="aNorm"/>
        <w:keepNext/>
        <w:numPr>
          <w:ilvl w:val="0"/>
          <w:numId w:val="22"/>
        </w:numPr>
      </w:pPr>
      <w:r>
        <w:t xml:space="preserve"> </w:t>
      </w:r>
      <w:r w:rsidR="00AB04FA">
        <w:t>‘Apply To’ Settings</w:t>
      </w:r>
    </w:p>
    <w:p w14:paraId="317F5D43" w14:textId="77777777" w:rsidR="00AB04FA" w:rsidRDefault="00AB04FA">
      <w:pPr>
        <w:pStyle w:val="aNorm"/>
        <w:keepNext/>
      </w:pPr>
      <w:r>
        <w:t>Usually changes to window/level, scale, etc., affect all images in a viewport.</w:t>
      </w:r>
      <w:r w:rsidR="004E7201">
        <w:t xml:space="preserve"> </w:t>
      </w:r>
      <w:r>
        <w:t>You can change this behavior and make changes affect only the selected image.</w:t>
      </w:r>
    </w:p>
    <w:p w14:paraId="7E29A289" w14:textId="77777777" w:rsidR="00AB04FA" w:rsidRDefault="00AB04FA">
      <w:pPr>
        <w:pStyle w:val="aNorm"/>
        <w:keepNext/>
        <w:numPr>
          <w:ilvl w:val="0"/>
          <w:numId w:val="22"/>
        </w:numPr>
      </w:pPr>
      <w:r>
        <w:t>Click the tool</w:t>
      </w:r>
      <w:r w:rsidR="0008063D">
        <w:t xml:space="preserve"> for the property you want to change Apply To settings for</w:t>
      </w:r>
      <w:r>
        <w:t>:</w:t>
      </w:r>
    </w:p>
    <w:p w14:paraId="1E4D61C0" w14:textId="77777777" w:rsidR="00AB04FA" w:rsidRDefault="00AB04FA">
      <w:pPr>
        <w:pStyle w:val="aNormInProc"/>
        <w:keepNext/>
        <w:spacing w:after="120"/>
        <w:rPr>
          <w:sz w:val="24"/>
        </w:rPr>
      </w:pPr>
      <w:r>
        <w:rPr>
          <w:rStyle w:val="icondrop3pt"/>
          <w:sz w:val="24"/>
          <w:szCs w:val="24"/>
        </w:rPr>
        <w:tab/>
      </w:r>
      <w:r w:rsidR="00B41819">
        <w:rPr>
          <w:noProof/>
          <w:position w:val="-6"/>
          <w:sz w:val="24"/>
        </w:rPr>
        <w:drawing>
          <wp:inline distT="0" distB="0" distL="0" distR="0" wp14:anchorId="6475DDFE" wp14:editId="18D238CF">
            <wp:extent cx="205105" cy="197485"/>
            <wp:effectExtent l="19050" t="19050" r="23495" b="12065"/>
            <wp:docPr id="48" name="Picture 48" descr="Window/lev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indow/level butt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105" cy="197485"/>
                    </a:xfrm>
                    <a:prstGeom prst="rect">
                      <a:avLst/>
                    </a:prstGeom>
                    <a:noFill/>
                    <a:ln w="6350" cmpd="sng">
                      <a:solidFill>
                        <a:srgbClr val="000000"/>
                      </a:solidFill>
                      <a:miter lim="800000"/>
                      <a:headEnd/>
                      <a:tailEnd/>
                    </a:ln>
                    <a:effectLst/>
                  </pic:spPr>
                </pic:pic>
              </a:graphicData>
            </a:graphic>
          </wp:inline>
        </w:drawing>
      </w:r>
      <w:r>
        <w:rPr>
          <w:sz w:val="24"/>
        </w:rPr>
        <w:t xml:space="preserve"> Window/level</w:t>
      </w:r>
      <w:r>
        <w:rPr>
          <w:sz w:val="24"/>
        </w:rPr>
        <w:tab/>
      </w:r>
      <w:r>
        <w:rPr>
          <w:sz w:val="24"/>
        </w:rPr>
        <w:tab/>
      </w:r>
      <w:r w:rsidR="00B41819">
        <w:rPr>
          <w:noProof/>
          <w:position w:val="-6"/>
          <w:sz w:val="24"/>
        </w:rPr>
        <w:drawing>
          <wp:inline distT="0" distB="0" distL="0" distR="0" wp14:anchorId="53DA2761" wp14:editId="73258755">
            <wp:extent cx="205105" cy="197485"/>
            <wp:effectExtent l="19050" t="19050" r="23495" b="12065"/>
            <wp:docPr id="49" name="Picture 49" descr="Sca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ale butt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105" cy="197485"/>
                    </a:xfrm>
                    <a:prstGeom prst="rect">
                      <a:avLst/>
                    </a:prstGeom>
                    <a:noFill/>
                    <a:ln w="6350" cmpd="sng">
                      <a:solidFill>
                        <a:srgbClr val="000000"/>
                      </a:solidFill>
                      <a:miter lim="800000"/>
                      <a:headEnd/>
                      <a:tailEnd/>
                    </a:ln>
                    <a:effectLst/>
                  </pic:spPr>
                </pic:pic>
              </a:graphicData>
            </a:graphic>
          </wp:inline>
        </w:drawing>
      </w:r>
      <w:r>
        <w:rPr>
          <w:sz w:val="24"/>
        </w:rPr>
        <w:t xml:space="preserve"> Scale (zoom)</w:t>
      </w:r>
    </w:p>
    <w:p w14:paraId="19ABBF85" w14:textId="77777777" w:rsidR="00AB04FA" w:rsidRDefault="00AB04FA">
      <w:pPr>
        <w:pStyle w:val="aNormInProc"/>
        <w:keepNext/>
        <w:spacing w:after="120"/>
        <w:rPr>
          <w:sz w:val="24"/>
        </w:rPr>
      </w:pPr>
      <w:r>
        <w:rPr>
          <w:rStyle w:val="icondrop3pt"/>
          <w:sz w:val="24"/>
          <w:szCs w:val="24"/>
        </w:rPr>
        <w:tab/>
      </w:r>
      <w:r w:rsidR="00B41819">
        <w:rPr>
          <w:noProof/>
          <w:position w:val="-6"/>
          <w:sz w:val="24"/>
        </w:rPr>
        <w:drawing>
          <wp:inline distT="0" distB="0" distL="0" distR="0" wp14:anchorId="01C5B295" wp14:editId="1860A46C">
            <wp:extent cx="205105" cy="197485"/>
            <wp:effectExtent l="19050" t="19050" r="23495" b="12065"/>
            <wp:docPr id="50" name="Picture 50" descr="Sharpe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harpen but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105" cy="197485"/>
                    </a:xfrm>
                    <a:prstGeom prst="rect">
                      <a:avLst/>
                    </a:prstGeom>
                    <a:noFill/>
                    <a:ln w="6350" cmpd="sng">
                      <a:solidFill>
                        <a:srgbClr val="000000"/>
                      </a:solidFill>
                      <a:miter lim="800000"/>
                      <a:headEnd/>
                      <a:tailEnd/>
                    </a:ln>
                    <a:effectLst/>
                  </pic:spPr>
                </pic:pic>
              </a:graphicData>
            </a:graphic>
          </wp:inline>
        </w:drawing>
      </w:r>
      <w:r>
        <w:rPr>
          <w:sz w:val="24"/>
        </w:rPr>
        <w:t xml:space="preserve"> Sharpen</w:t>
      </w:r>
      <w:r>
        <w:rPr>
          <w:sz w:val="24"/>
        </w:rPr>
        <w:tab/>
      </w:r>
      <w:r>
        <w:rPr>
          <w:sz w:val="24"/>
        </w:rPr>
        <w:tab/>
      </w:r>
      <w:r>
        <w:rPr>
          <w:sz w:val="24"/>
        </w:rPr>
        <w:tab/>
      </w:r>
      <w:r w:rsidR="00B41819">
        <w:rPr>
          <w:noProof/>
          <w:position w:val="-6"/>
          <w:sz w:val="24"/>
        </w:rPr>
        <w:drawing>
          <wp:inline distT="0" distB="0" distL="0" distR="0" wp14:anchorId="4E906FBE" wp14:editId="161BB8D2">
            <wp:extent cx="205105" cy="197485"/>
            <wp:effectExtent l="19050" t="19050" r="23495" b="12065"/>
            <wp:docPr id="51" name="Picture 51" descr="Inve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nvert butt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105" cy="197485"/>
                    </a:xfrm>
                    <a:prstGeom prst="rect">
                      <a:avLst/>
                    </a:prstGeom>
                    <a:noFill/>
                    <a:ln w="6350" cmpd="sng">
                      <a:solidFill>
                        <a:srgbClr val="000000"/>
                      </a:solidFill>
                      <a:miter lim="800000"/>
                      <a:headEnd/>
                      <a:tailEnd/>
                    </a:ln>
                    <a:effectLst/>
                  </pic:spPr>
                </pic:pic>
              </a:graphicData>
            </a:graphic>
          </wp:inline>
        </w:drawing>
      </w:r>
      <w:r>
        <w:rPr>
          <w:sz w:val="24"/>
        </w:rPr>
        <w:t xml:space="preserve"> Invert</w:t>
      </w:r>
    </w:p>
    <w:p w14:paraId="6CDF10B4" w14:textId="77777777" w:rsidR="00AB04FA" w:rsidRDefault="00AB04FA">
      <w:pPr>
        <w:pStyle w:val="aNormInProc"/>
        <w:rPr>
          <w:sz w:val="24"/>
        </w:rPr>
      </w:pPr>
      <w:r>
        <w:rPr>
          <w:rStyle w:val="icondrop3pt"/>
          <w:sz w:val="24"/>
          <w:szCs w:val="24"/>
        </w:rPr>
        <w:tab/>
      </w:r>
      <w:r w:rsidR="00B41819">
        <w:rPr>
          <w:noProof/>
          <w:position w:val="-6"/>
          <w:sz w:val="24"/>
        </w:rPr>
        <w:drawing>
          <wp:inline distT="0" distB="0" distL="0" distR="0" wp14:anchorId="408E203D" wp14:editId="277796BC">
            <wp:extent cx="205105" cy="197485"/>
            <wp:effectExtent l="19050" t="19050" r="23495" b="12065"/>
            <wp:docPr id="52" name="Picture 52" descr="Fli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ip butt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105" cy="197485"/>
                    </a:xfrm>
                    <a:prstGeom prst="rect">
                      <a:avLst/>
                    </a:prstGeom>
                    <a:noFill/>
                    <a:ln w="6350" cmpd="sng">
                      <a:solidFill>
                        <a:srgbClr val="000000"/>
                      </a:solidFill>
                      <a:miter lim="800000"/>
                      <a:headEnd/>
                      <a:tailEnd/>
                    </a:ln>
                    <a:effectLst/>
                  </pic:spPr>
                </pic:pic>
              </a:graphicData>
            </a:graphic>
          </wp:inline>
        </w:drawing>
      </w:r>
      <w:r w:rsidR="007C1E3A">
        <w:rPr>
          <w:sz w:val="24"/>
        </w:rPr>
        <w:t xml:space="preserve"> Flip 18</w:t>
      </w:r>
      <w:r>
        <w:rPr>
          <w:sz w:val="24"/>
        </w:rPr>
        <w:t>0°</w:t>
      </w:r>
      <w:r>
        <w:rPr>
          <w:sz w:val="24"/>
        </w:rPr>
        <w:tab/>
      </w:r>
      <w:r>
        <w:rPr>
          <w:sz w:val="24"/>
        </w:rPr>
        <w:tab/>
      </w:r>
      <w:r>
        <w:rPr>
          <w:sz w:val="24"/>
        </w:rPr>
        <w:tab/>
      </w:r>
      <w:r w:rsidR="00B41819">
        <w:rPr>
          <w:noProof/>
          <w:position w:val="-6"/>
          <w:sz w:val="24"/>
        </w:rPr>
        <w:drawing>
          <wp:inline distT="0" distB="0" distL="0" distR="0" wp14:anchorId="31DE6438" wp14:editId="3BB77B7B">
            <wp:extent cx="205105" cy="197485"/>
            <wp:effectExtent l="19050" t="19050" r="23495" b="12065"/>
            <wp:docPr id="53" name="Picture 53" descr="Rot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otate butt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105" cy="197485"/>
                    </a:xfrm>
                    <a:prstGeom prst="rect">
                      <a:avLst/>
                    </a:prstGeom>
                    <a:noFill/>
                    <a:ln w="6350" cmpd="sng">
                      <a:solidFill>
                        <a:srgbClr val="000000"/>
                      </a:solidFill>
                      <a:miter lim="800000"/>
                      <a:headEnd/>
                      <a:tailEnd/>
                    </a:ln>
                    <a:effectLst/>
                  </pic:spPr>
                </pic:pic>
              </a:graphicData>
            </a:graphic>
          </wp:inline>
        </w:drawing>
      </w:r>
      <w:r w:rsidR="007C1E3A">
        <w:rPr>
          <w:sz w:val="24"/>
        </w:rPr>
        <w:t xml:space="preserve"> Rotate 9</w:t>
      </w:r>
      <w:r>
        <w:rPr>
          <w:sz w:val="24"/>
        </w:rPr>
        <w:t>0°</w:t>
      </w:r>
    </w:p>
    <w:p w14:paraId="4490BCDB" w14:textId="77777777" w:rsidR="00AB04FA" w:rsidRDefault="00AB04FA">
      <w:pPr>
        <w:pStyle w:val="aNorm"/>
        <w:keepNext/>
        <w:numPr>
          <w:ilvl w:val="0"/>
          <w:numId w:val="22"/>
        </w:numPr>
      </w:pPr>
      <w:r>
        <w:t xml:space="preserve">In the viewport containing the image you want to change, click the </w:t>
      </w:r>
      <w:r>
        <w:rPr>
          <w:rStyle w:val="Strong"/>
        </w:rPr>
        <w:t>Apply To</w:t>
      </w:r>
      <w:r>
        <w:t xml:space="preserve"> icon. </w:t>
      </w:r>
    </w:p>
    <w:p w14:paraId="7FA9F3F3" w14:textId="77777777" w:rsidR="00AB04FA" w:rsidRDefault="00AB04FA">
      <w:pPr>
        <w:pStyle w:val="aNorm"/>
        <w:numPr>
          <w:ilvl w:val="1"/>
          <w:numId w:val="22"/>
        </w:numPr>
      </w:pPr>
      <w:r>
        <w:t xml:space="preserve">When the </w:t>
      </w:r>
      <w:r>
        <w:rPr>
          <w:rStyle w:val="Strong"/>
        </w:rPr>
        <w:t>Apply To</w:t>
      </w:r>
      <w:r>
        <w:t xml:space="preserve"> icon looks like</w:t>
      </w:r>
      <w:r>
        <w:rPr>
          <w:rStyle w:val="icondrop3pt"/>
        </w:rPr>
        <w:t xml:space="preserve"> </w:t>
      </w:r>
      <w:r w:rsidR="00B41819">
        <w:rPr>
          <w:noProof/>
          <w:position w:val="-6"/>
          <w:szCs w:val="22"/>
        </w:rPr>
        <w:drawing>
          <wp:inline distT="0" distB="0" distL="0" distR="0" wp14:anchorId="0908EDEF" wp14:editId="369CB1E8">
            <wp:extent cx="197485" cy="197485"/>
            <wp:effectExtent l="0" t="0" r="0" b="0"/>
            <wp:docPr id="54" name="Picture 54" descr="Apply to Current Imag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pply to Current Image ic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inline>
        </w:drawing>
      </w:r>
      <w:r w:rsidR="006767F8">
        <w:rPr>
          <w:rStyle w:val="icondrop3pt"/>
        </w:rPr>
        <w:t>,</w:t>
      </w:r>
      <w:r>
        <w:t xml:space="preserve"> your change </w:t>
      </w:r>
      <w:r w:rsidR="00867F08">
        <w:t xml:space="preserve">is </w:t>
      </w:r>
      <w:r>
        <w:t>applied only to the selected image.</w:t>
      </w:r>
    </w:p>
    <w:p w14:paraId="36009BAD" w14:textId="77777777" w:rsidR="00AB04FA" w:rsidRDefault="00AB04FA">
      <w:pPr>
        <w:pStyle w:val="aNorm"/>
        <w:numPr>
          <w:ilvl w:val="1"/>
          <w:numId w:val="22"/>
        </w:numPr>
      </w:pPr>
      <w:r>
        <w:t xml:space="preserve">When the </w:t>
      </w:r>
      <w:r>
        <w:rPr>
          <w:rStyle w:val="Strong"/>
        </w:rPr>
        <w:t>Apply To</w:t>
      </w:r>
      <w:r>
        <w:t xml:space="preserve"> icon looks like</w:t>
      </w:r>
      <w:r>
        <w:rPr>
          <w:rStyle w:val="icondrop3pt"/>
        </w:rPr>
        <w:t xml:space="preserve"> </w:t>
      </w:r>
      <w:r w:rsidR="00B41819">
        <w:rPr>
          <w:noProof/>
          <w:position w:val="-6"/>
          <w:szCs w:val="22"/>
        </w:rPr>
        <w:drawing>
          <wp:inline distT="0" distB="0" distL="0" distR="0" wp14:anchorId="3461E115" wp14:editId="2A04A744">
            <wp:extent cx="197485" cy="197485"/>
            <wp:effectExtent l="0" t="0" r="0" b="0"/>
            <wp:docPr id="55" name="Picture 55" descr="Apply to All Imag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pply to All Images ic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a:noFill/>
                    </a:ln>
                  </pic:spPr>
                </pic:pic>
              </a:graphicData>
            </a:graphic>
          </wp:inline>
        </w:drawing>
      </w:r>
      <w:r w:rsidR="006767F8">
        <w:rPr>
          <w:rStyle w:val="icondrop3pt"/>
        </w:rPr>
        <w:t>,</w:t>
      </w:r>
      <w:r>
        <w:t xml:space="preserve"> your change </w:t>
      </w:r>
      <w:r w:rsidR="00867F08">
        <w:t>is</w:t>
      </w:r>
      <w:r>
        <w:t xml:space="preserve"> applied to all </w:t>
      </w:r>
      <w:r w:rsidR="00867F08">
        <w:t xml:space="preserve">the </w:t>
      </w:r>
      <w:r>
        <w:t>images in the viewport.</w:t>
      </w:r>
    </w:p>
    <w:p w14:paraId="506112FD" w14:textId="77777777" w:rsidR="00AB04FA" w:rsidRDefault="00AB04FA">
      <w:pPr>
        <w:pStyle w:val="aNorm"/>
        <w:numPr>
          <w:ilvl w:val="1"/>
          <w:numId w:val="22"/>
        </w:numPr>
      </w:pPr>
      <w:r>
        <w:t xml:space="preserve">You can set the default ‘Apply To’ behavior using the options under </w:t>
      </w:r>
      <w:r>
        <w:rPr>
          <w:rStyle w:val="Strong"/>
        </w:rPr>
        <w:br/>
        <w:t xml:space="preserve">View | Settings | </w:t>
      </w:r>
      <w:r w:rsidR="004E7201">
        <w:rPr>
          <w:rStyle w:val="Strong"/>
        </w:rPr>
        <w:t>Viewport</w:t>
      </w:r>
      <w:r>
        <w:t>.</w:t>
      </w:r>
      <w:r w:rsidR="004178B9">
        <w:t xml:space="preserve"> (Note that Apply To settings defined in a hanging protocol override</w:t>
      </w:r>
      <w:r w:rsidR="00867F08">
        <w:t>s</w:t>
      </w:r>
      <w:r w:rsidR="004178B9">
        <w:t xml:space="preserve"> the settings in this tab.)</w:t>
      </w:r>
    </w:p>
    <w:p w14:paraId="37225744" w14:textId="77777777" w:rsidR="00AB04FA" w:rsidRDefault="00AB04FA">
      <w:pPr>
        <w:pStyle w:val="Heading2"/>
      </w:pPr>
      <w:bookmarkStart w:id="267" w:name="_Ref125168432"/>
      <w:bookmarkStart w:id="268" w:name="_Toc184521051"/>
      <w:bookmarkStart w:id="269" w:name="_Toc508192143"/>
      <w:r>
        <w:t>Changing Layout</w:t>
      </w:r>
      <w:bookmarkEnd w:id="267"/>
      <w:r w:rsidR="0008063D">
        <w:t xml:space="preserve"> in a Viewport</w:t>
      </w:r>
      <w:bookmarkEnd w:id="268"/>
      <w:bookmarkEnd w:id="269"/>
      <w:r w:rsidR="000334DB">
        <w:t xml:space="preserve"> </w:t>
      </w:r>
    </w:p>
    <w:p w14:paraId="3B7AA000" w14:textId="77777777" w:rsidR="00AB04FA" w:rsidRDefault="00AB04FA">
      <w:pPr>
        <w:pStyle w:val="aNorm"/>
      </w:pPr>
      <w:r>
        <w:t xml:space="preserve">In a viewport, </w:t>
      </w:r>
      <w:r w:rsidR="0008063D">
        <w:t>images</w:t>
      </w:r>
      <w:r>
        <w:t xml:space="preserve"> </w:t>
      </w:r>
      <w:r w:rsidR="0008063D">
        <w:t xml:space="preserve">can be arranged </w:t>
      </w:r>
      <w:r>
        <w:t xml:space="preserve">1-up (stacked) or in </w:t>
      </w:r>
      <w:r w:rsidR="0008063D">
        <w:t>multiple</w:t>
      </w:r>
      <w:r>
        <w:t xml:space="preserve"> rows and columns (tiled). In the Viewer and Browser windows</w:t>
      </w:r>
      <w:r w:rsidR="0008063D">
        <w:t xml:space="preserve"> only</w:t>
      </w:r>
      <w:r>
        <w:t xml:space="preserve">, </w:t>
      </w:r>
      <w:r w:rsidR="0008063D">
        <w:t>you can change viewport layout as follows:</w:t>
      </w:r>
      <w:r>
        <w:t xml:space="preserve"> </w:t>
      </w:r>
    </w:p>
    <w:p w14:paraId="6A58E0BC" w14:textId="77777777" w:rsidR="00792B5A" w:rsidRDefault="00792B5A" w:rsidP="00F17AA4">
      <w:pPr>
        <w:pStyle w:val="aNorm"/>
        <w:keepNext/>
        <w:spacing w:after="0"/>
        <w:ind w:left="0" w:firstLine="360"/>
      </w:pPr>
      <w:r>
        <w:lastRenderedPageBreak/>
        <w:tab/>
      </w:r>
      <w:r w:rsidR="00571E76">
        <w:object w:dxaOrig="9631" w:dyaOrig="2574" w14:anchorId="0F919DDE">
          <v:shape id="_x0000_i1039" type="#_x0000_t75" alt="Viewport window, showing changing of layout:&#10;Click-and-drag from Layout icon&#10;Move mouse to highlight rows/columns&#10;" style="width:6in;height:115.5pt" o:ole="">
            <v:imagedata r:id="rId78" o:title=""/>
          </v:shape>
          <o:OLEObject Type="Embed" ProgID="Visio.Drawing.11" ShapeID="_x0000_i1039" DrawAspect="Content" ObjectID="_1637496431" r:id="rId79"/>
        </w:object>
      </w:r>
    </w:p>
    <w:p w14:paraId="6EB28A19" w14:textId="77777777" w:rsidR="008A6D2B" w:rsidRDefault="008A6D2B" w:rsidP="008A6D2B">
      <w:pPr>
        <w:pStyle w:val="Heading3"/>
      </w:pPr>
      <w:r>
        <w:t>Using Full-Screen View</w:t>
      </w:r>
    </w:p>
    <w:p w14:paraId="5268E04F" w14:textId="77777777" w:rsidR="00792B5A" w:rsidRDefault="00792B5A">
      <w:pPr>
        <w:pStyle w:val="aNorm"/>
      </w:pPr>
      <w:r>
        <w:t>In the Viewer window only, you can double-click an image to expand it to fit the size of the current monitor. While full-screen view is active, you can change the current image (window/level, flip/rotate, etc.), scroll to other images, or use the cine feature.</w:t>
      </w:r>
    </w:p>
    <w:p w14:paraId="1C722106" w14:textId="127DB824" w:rsidR="00792B5A" w:rsidRDefault="00792B5A" w:rsidP="0047190C">
      <w:pPr>
        <w:pStyle w:val="aNorm"/>
      </w:pPr>
      <w:r w:rsidRPr="008A6D2B">
        <w:t xml:space="preserve">If viewport navigation shortcut keys are enabled, you can also press </w:t>
      </w:r>
      <w:r w:rsidRPr="008A6D2B">
        <w:rPr>
          <w:rStyle w:val="Strong"/>
        </w:rPr>
        <w:t>&lt;F&gt;</w:t>
      </w:r>
      <w:r w:rsidRPr="008A6D2B">
        <w:t xml:space="preserve"> to turn full-screen view on or off.</w:t>
      </w:r>
      <w:r>
        <w:t xml:space="preserve"> See page </w:t>
      </w:r>
      <w:r w:rsidRPr="008A6D2B">
        <w:rPr>
          <w:color w:val="0000FF"/>
        </w:rPr>
        <w:fldChar w:fldCharType="begin"/>
      </w:r>
      <w:r w:rsidRPr="008A6D2B">
        <w:rPr>
          <w:color w:val="0000FF"/>
        </w:rPr>
        <w:instrText xml:space="preserve"> PAGEREF _Ref170889349 \h </w:instrText>
      </w:r>
      <w:r w:rsidRPr="008A6D2B">
        <w:rPr>
          <w:color w:val="0000FF"/>
        </w:rPr>
      </w:r>
      <w:r w:rsidRPr="008A6D2B">
        <w:rPr>
          <w:color w:val="0000FF"/>
        </w:rPr>
        <w:fldChar w:fldCharType="separate"/>
      </w:r>
      <w:ins w:id="270" w:author="Andersen, Charles W.  (ManTech)" w:date="2019-12-10T15:20:00Z">
        <w:r w:rsidR="006D477E">
          <w:rPr>
            <w:noProof/>
            <w:color w:val="0000FF"/>
          </w:rPr>
          <w:t>16</w:t>
        </w:r>
      </w:ins>
      <w:del w:id="271" w:author="Andersen, Charles W.  (ManTech)" w:date="2019-12-10T15:20:00Z">
        <w:r w:rsidR="00497BAA" w:rsidDel="006D477E">
          <w:rPr>
            <w:noProof/>
            <w:color w:val="0000FF"/>
          </w:rPr>
          <w:delText>18</w:delText>
        </w:r>
      </w:del>
      <w:r w:rsidRPr="008A6D2B">
        <w:rPr>
          <w:color w:val="0000FF"/>
        </w:rPr>
        <w:fldChar w:fldCharType="end"/>
      </w:r>
      <w:r>
        <w:t xml:space="preserve"> for steps to enable shortcut keys.</w:t>
      </w:r>
      <w:r w:rsidR="00BF2B91">
        <w:t xml:space="preserve"> </w:t>
      </w:r>
    </w:p>
    <w:p w14:paraId="6169B35A" w14:textId="77777777" w:rsidR="00AB04FA" w:rsidRDefault="00AB04FA">
      <w:pPr>
        <w:pStyle w:val="Heading2"/>
      </w:pPr>
      <w:bookmarkStart w:id="272" w:name="_Toc184521052"/>
      <w:bookmarkStart w:id="273" w:name="_Toc508192144"/>
      <w:r>
        <w:t>Changing Layout in a Window</w:t>
      </w:r>
      <w:bookmarkEnd w:id="272"/>
      <w:bookmarkEnd w:id="273"/>
    </w:p>
    <w:p w14:paraId="2F126B2C" w14:textId="77777777" w:rsidR="00AB04FA" w:rsidRDefault="00AB04FA">
      <w:pPr>
        <w:pStyle w:val="aNorm"/>
      </w:pPr>
      <w:r>
        <w:t>In the Browser, Scrapbook, and Scout windows,</w:t>
      </w:r>
      <w:r w:rsidR="004E7201">
        <w:t xml:space="preserve"> </w:t>
      </w:r>
      <w:r>
        <w:t xml:space="preserve">you can </w:t>
      </w:r>
      <w:r w:rsidR="0008063D">
        <w:t xml:space="preserve">change window </w:t>
      </w:r>
      <w:r w:rsidR="004E7201">
        <w:t>layout</w:t>
      </w:r>
      <w:r>
        <w:t xml:space="preserve"> </w:t>
      </w:r>
      <w:r w:rsidR="00347169">
        <w:t xml:space="preserve">as </w:t>
      </w:r>
      <w:r>
        <w:t>follows:</w:t>
      </w:r>
    </w:p>
    <w:p w14:paraId="70A64AE7" w14:textId="77777777" w:rsidR="00AB04FA" w:rsidRDefault="00AB04FA">
      <w:pPr>
        <w:pStyle w:val="aNorm"/>
        <w:numPr>
          <w:ilvl w:val="0"/>
          <w:numId w:val="29"/>
        </w:numPr>
      </w:pPr>
      <w:r>
        <w:t xml:space="preserve">Click </w:t>
      </w:r>
      <w:r w:rsidR="00B41819">
        <w:rPr>
          <w:noProof/>
          <w:position w:val="-6"/>
          <w:szCs w:val="22"/>
        </w:rPr>
        <w:drawing>
          <wp:inline distT="0" distB="0" distL="0" distR="0" wp14:anchorId="60621009" wp14:editId="2D0E0090">
            <wp:extent cx="212090" cy="197485"/>
            <wp:effectExtent l="0" t="0" r="0" b="0"/>
            <wp:docPr id="57" name="Picture 57" descr="Layo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ayout butto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2090" cy="197485"/>
                    </a:xfrm>
                    <a:prstGeom prst="rect">
                      <a:avLst/>
                    </a:prstGeom>
                    <a:noFill/>
                    <a:ln>
                      <a:noFill/>
                    </a:ln>
                  </pic:spPr>
                </pic:pic>
              </a:graphicData>
            </a:graphic>
          </wp:inline>
        </w:drawing>
      </w:r>
      <w:r>
        <w:t xml:space="preserve"> and drag down using the mouse.</w:t>
      </w:r>
    </w:p>
    <w:p w14:paraId="36946A8B" w14:textId="77777777" w:rsidR="00347169" w:rsidRDefault="00AB04FA">
      <w:pPr>
        <w:pStyle w:val="aNorm"/>
        <w:numPr>
          <w:ilvl w:val="0"/>
          <w:numId w:val="29"/>
        </w:numPr>
      </w:pPr>
      <w:r>
        <w:t xml:space="preserve">In the box that displays, </w:t>
      </w:r>
      <w:r w:rsidR="00347169">
        <w:t xml:space="preserve">move the mouse to </w:t>
      </w:r>
      <w:r>
        <w:t>highlight the rows and columns you want to set the layout to</w:t>
      </w:r>
      <w:r w:rsidR="00347169">
        <w:t>.</w:t>
      </w:r>
    </w:p>
    <w:p w14:paraId="76C81C40" w14:textId="77777777" w:rsidR="00AB04FA" w:rsidRDefault="00347169">
      <w:pPr>
        <w:pStyle w:val="aNorm"/>
        <w:numPr>
          <w:ilvl w:val="0"/>
          <w:numId w:val="29"/>
        </w:numPr>
      </w:pPr>
      <w:r>
        <w:t>When the desired number of rows and columns are highlighted</w:t>
      </w:r>
      <w:r w:rsidR="00AB04FA">
        <w:t>, click the left mouse button.</w:t>
      </w:r>
    </w:p>
    <w:p w14:paraId="75F0C792" w14:textId="77777777" w:rsidR="0047190C" w:rsidRDefault="0047190C" w:rsidP="0047190C">
      <w:pPr>
        <w:pStyle w:val="aNorm"/>
      </w:pPr>
      <w:bookmarkStart w:id="274" w:name="_Toc114630680"/>
      <w:bookmarkStart w:id="275" w:name="_Toc117391482"/>
      <w:bookmarkStart w:id="276" w:name="_Ref125168434"/>
      <w:r>
        <w:rPr>
          <w:rStyle w:val="bLeadin"/>
        </w:rPr>
        <w:t>Tip</w:t>
      </w:r>
      <w:r>
        <w:t> </w:t>
      </w:r>
      <w:r>
        <w:t xml:space="preserve">Click </w:t>
      </w:r>
      <w:r w:rsidR="00B41819">
        <w:rPr>
          <w:noProof/>
          <w:position w:val="-6"/>
        </w:rPr>
        <w:drawing>
          <wp:inline distT="0" distB="0" distL="0" distR="0" wp14:anchorId="0D385F3F" wp14:editId="46AA9993">
            <wp:extent cx="212090" cy="197485"/>
            <wp:effectExtent l="0" t="0" r="0" b="0"/>
            <wp:docPr id="58" name="Picture 58" descr="Layo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Layout butto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2090" cy="197485"/>
                    </a:xfrm>
                    <a:prstGeom prst="rect">
                      <a:avLst/>
                    </a:prstGeom>
                    <a:noFill/>
                    <a:ln>
                      <a:noFill/>
                    </a:ln>
                  </pic:spPr>
                </pic:pic>
              </a:graphicData>
            </a:graphic>
          </wp:inline>
        </w:drawing>
      </w:r>
      <w:r>
        <w:t xml:space="preserve"> to switch back and forth between 1-up and the last selected layout.</w:t>
      </w:r>
    </w:p>
    <w:p w14:paraId="312523DA" w14:textId="77777777" w:rsidR="0008063D" w:rsidRDefault="0008063D">
      <w:pPr>
        <w:pStyle w:val="aNorm"/>
      </w:pPr>
      <w:r>
        <w:rPr>
          <w:rStyle w:val="bLeadin"/>
        </w:rPr>
        <w:t>Note</w:t>
      </w:r>
      <w:r w:rsidR="00772C8B">
        <w:t> </w:t>
      </w:r>
      <w:r>
        <w:t xml:space="preserve">In the Viewer window, the arrangement of viewports is dictated by the current </w:t>
      </w:r>
      <w:r w:rsidR="00347169">
        <w:t>hanging protocol and template</w:t>
      </w:r>
      <w:r>
        <w:t>.</w:t>
      </w:r>
    </w:p>
    <w:p w14:paraId="78DD26C0" w14:textId="77777777" w:rsidR="00AB04FA" w:rsidRDefault="00AB04FA">
      <w:pPr>
        <w:pStyle w:val="Heading2"/>
      </w:pPr>
      <w:bookmarkStart w:id="277" w:name="_Toc184521053"/>
      <w:bookmarkStart w:id="278" w:name="_Toc508192145"/>
      <w:r>
        <w:lastRenderedPageBreak/>
        <w:t>Manipulating Image Sets</w:t>
      </w:r>
      <w:bookmarkEnd w:id="274"/>
      <w:bookmarkEnd w:id="275"/>
      <w:bookmarkEnd w:id="277"/>
      <w:bookmarkEnd w:id="278"/>
    </w:p>
    <w:bookmarkEnd w:id="276"/>
    <w:p w14:paraId="57249BAB" w14:textId="77777777" w:rsidR="00AB04FA" w:rsidRDefault="00AB04FA">
      <w:pPr>
        <w:pStyle w:val="aNorm"/>
        <w:keepNext/>
      </w:pPr>
      <w:r>
        <w:t xml:space="preserve">An image set (the active group of images in a viewport) can be moved, </w:t>
      </w:r>
      <w:r w:rsidR="0008063D">
        <w:t xml:space="preserve">or </w:t>
      </w:r>
      <w:r>
        <w:t xml:space="preserve">cloned. You </w:t>
      </w:r>
      <w:r w:rsidR="007C1E3A">
        <w:t xml:space="preserve">can </w:t>
      </w:r>
      <w:r>
        <w:t>also clear a viewport without closing the associated exam.</w:t>
      </w:r>
    </w:p>
    <w:p w14:paraId="3274DC25" w14:textId="77777777" w:rsidR="00AB04FA" w:rsidRDefault="00AB04FA">
      <w:pPr>
        <w:pStyle w:val="Heading3"/>
      </w:pPr>
      <w:bookmarkStart w:id="279" w:name="_Ref327795292"/>
      <w:r>
        <w:t xml:space="preserve">Moving </w:t>
      </w:r>
      <w:r w:rsidR="00E06E1E">
        <w:t xml:space="preserve">an </w:t>
      </w:r>
      <w:r>
        <w:t>Image Set</w:t>
      </w:r>
      <w:bookmarkEnd w:id="279"/>
    </w:p>
    <w:p w14:paraId="482E35EE" w14:textId="77777777" w:rsidR="004E7201" w:rsidRDefault="00AB04FA">
      <w:pPr>
        <w:pStyle w:val="aNorm"/>
        <w:keepNext/>
      </w:pPr>
      <w:r>
        <w:t xml:space="preserve">In the Viewer window, you can move any image set to </w:t>
      </w:r>
      <w:r w:rsidR="004E7201">
        <w:t>a different</w:t>
      </w:r>
      <w:r>
        <w:t xml:space="preserve"> viewport by </w:t>
      </w:r>
      <w:r w:rsidR="004E7201">
        <w:t xml:space="preserve">dragging the title bar of one viewport </w:t>
      </w:r>
      <w:r w:rsidR="00347169">
        <w:t>into</w:t>
      </w:r>
      <w:r w:rsidR="004E7201">
        <w:t xml:space="preserve"> a different viewport.</w:t>
      </w:r>
    </w:p>
    <w:p w14:paraId="2FD7D809" w14:textId="77777777" w:rsidR="004E7201" w:rsidRDefault="004E7201">
      <w:pPr>
        <w:pStyle w:val="aNorm"/>
        <w:numPr>
          <w:ilvl w:val="0"/>
          <w:numId w:val="31"/>
        </w:numPr>
      </w:pPr>
      <w:r>
        <w:t>If the target viewport in the Viewer is empty, the images being moved are shifted to the target viewport.</w:t>
      </w:r>
    </w:p>
    <w:p w14:paraId="06878C51" w14:textId="77777777" w:rsidR="004E7201" w:rsidRDefault="004E7201">
      <w:pPr>
        <w:pStyle w:val="aNorm"/>
        <w:numPr>
          <w:ilvl w:val="0"/>
          <w:numId w:val="31"/>
        </w:numPr>
      </w:pPr>
      <w:r>
        <w:t>If the target viewport in the Viewer contains a single image set, your user settings determine if the contents of the two viewports are swapped, or if the images being moved replace the images in the target viewport.</w:t>
      </w:r>
      <w:r>
        <w:rPr>
          <w:rStyle w:val="FootnoteReference"/>
        </w:rPr>
        <w:t xml:space="preserve"> </w:t>
      </w:r>
      <w:r>
        <w:rPr>
          <w:rStyle w:val="FootnoteReference"/>
        </w:rPr>
        <w:footnoteReference w:id="2"/>
      </w:r>
    </w:p>
    <w:p w14:paraId="191EB800" w14:textId="77777777" w:rsidR="004E7201" w:rsidRDefault="004E7201">
      <w:pPr>
        <w:pStyle w:val="aNorm"/>
        <w:numPr>
          <w:ilvl w:val="0"/>
          <w:numId w:val="31"/>
        </w:numPr>
      </w:pPr>
      <w:r>
        <w:t>If the target viewport in the Viewer contains multiple image sets, you cannot move more images into that viewport</w:t>
      </w:r>
      <w:r w:rsidR="00AB04FA">
        <w:t xml:space="preserve">. </w:t>
      </w:r>
    </w:p>
    <w:p w14:paraId="4A8590CC" w14:textId="77777777" w:rsidR="00AB04FA" w:rsidRDefault="00AB04FA">
      <w:pPr>
        <w:pStyle w:val="aNorm"/>
      </w:pPr>
      <w:r>
        <w:t>In the Browser window, you can move image sets from one viewport to another by dragging the title bar</w:t>
      </w:r>
      <w:r w:rsidR="001C288E">
        <w:t xml:space="preserve"> of the viewport you want to move</w:t>
      </w:r>
      <w:r>
        <w:t xml:space="preserve">. </w:t>
      </w:r>
    </w:p>
    <w:p w14:paraId="0110AFD0" w14:textId="77777777" w:rsidR="004E7201" w:rsidRDefault="004E7201">
      <w:pPr>
        <w:pStyle w:val="aNorm"/>
        <w:numPr>
          <w:ilvl w:val="0"/>
          <w:numId w:val="31"/>
        </w:numPr>
      </w:pPr>
      <w:r>
        <w:t>If the target viewport in the Browser is empty, the image being dragged is moved to the last position in the Browser window (where images wrap from left to right, then top to bottom).</w:t>
      </w:r>
    </w:p>
    <w:p w14:paraId="78357FE6" w14:textId="77777777" w:rsidR="00AB04FA" w:rsidRDefault="00AB04FA">
      <w:pPr>
        <w:pStyle w:val="aNorm"/>
        <w:numPr>
          <w:ilvl w:val="0"/>
          <w:numId w:val="31"/>
        </w:numPr>
      </w:pPr>
      <w:r>
        <w:t>If the target viewport in the Browser is occupied, the image being dragged is inserted into the target cell and the pre-existing image set is shifted to the left.</w:t>
      </w:r>
    </w:p>
    <w:p w14:paraId="37788362" w14:textId="77777777" w:rsidR="00AB04FA" w:rsidRDefault="00AB04FA">
      <w:pPr>
        <w:pStyle w:val="Heading3"/>
      </w:pPr>
      <w:r>
        <w:t>Cloning an Image Set</w:t>
      </w:r>
    </w:p>
    <w:p w14:paraId="25550A1D" w14:textId="77777777" w:rsidR="00AB04FA" w:rsidRDefault="00AB04FA">
      <w:pPr>
        <w:pStyle w:val="aNorm"/>
      </w:pPr>
      <w:r>
        <w:t xml:space="preserve">In the Viewer window only, you can </w:t>
      </w:r>
      <w:r w:rsidR="001C288E">
        <w:t>copy</w:t>
      </w:r>
      <w:r>
        <w:t xml:space="preserve"> the </w:t>
      </w:r>
      <w:r w:rsidR="001C288E">
        <w:t xml:space="preserve">images in </w:t>
      </w:r>
      <w:r>
        <w:t>one viewport into another (empty) viewport.</w:t>
      </w:r>
      <w:r w:rsidR="004E7201">
        <w:t xml:space="preserve"> </w:t>
      </w:r>
      <w:r>
        <w:t>The resulting ‘clone’ can be manipulated independently of the source images.</w:t>
      </w:r>
    </w:p>
    <w:p w14:paraId="4A71C743" w14:textId="77777777" w:rsidR="00AB04FA" w:rsidRDefault="00AB04FA">
      <w:pPr>
        <w:pStyle w:val="aNorm"/>
        <w:numPr>
          <w:ilvl w:val="0"/>
          <w:numId w:val="14"/>
        </w:numPr>
      </w:pPr>
      <w:r>
        <w:t>Point to the title bar at the top of the image set you want to clone.</w:t>
      </w:r>
    </w:p>
    <w:p w14:paraId="09F62F2F" w14:textId="77777777" w:rsidR="00AB04FA" w:rsidRDefault="00AB04FA">
      <w:pPr>
        <w:pStyle w:val="aNorm"/>
        <w:numPr>
          <w:ilvl w:val="0"/>
          <w:numId w:val="14"/>
        </w:numPr>
      </w:pPr>
      <w:r>
        <w:t>Using the right mouse button, drag the images to an empty viewport.</w:t>
      </w:r>
      <w:r w:rsidR="004E7201">
        <w:t xml:space="preserve"> </w:t>
      </w:r>
      <w:r>
        <w:t>A popup menu display</w:t>
      </w:r>
      <w:r w:rsidR="00867F08">
        <w:t>s</w:t>
      </w:r>
      <w:r>
        <w:t xml:space="preserve"> when you complete the drag.</w:t>
      </w:r>
    </w:p>
    <w:p w14:paraId="447CC962" w14:textId="77777777" w:rsidR="00AB04FA" w:rsidRDefault="001C288E">
      <w:pPr>
        <w:pStyle w:val="aNorm"/>
        <w:numPr>
          <w:ilvl w:val="0"/>
          <w:numId w:val="14"/>
        </w:numPr>
      </w:pPr>
      <w:r>
        <w:t>C</w:t>
      </w:r>
      <w:r w:rsidR="00AB04FA">
        <w:t xml:space="preserve">lick the </w:t>
      </w:r>
      <w:r w:rsidR="00AB04FA">
        <w:rPr>
          <w:rStyle w:val="Strong"/>
        </w:rPr>
        <w:t>Clone</w:t>
      </w:r>
      <w:r w:rsidR="00AB04FA">
        <w:t xml:space="preserve"> option from the menu that </w:t>
      </w:r>
      <w:r w:rsidR="00867F08">
        <w:t>displays</w:t>
      </w:r>
      <w:r w:rsidR="00AB04FA">
        <w:t>.</w:t>
      </w:r>
    </w:p>
    <w:p w14:paraId="02468DFF" w14:textId="77777777" w:rsidR="00AB04FA" w:rsidRDefault="00AB04FA">
      <w:pPr>
        <w:pStyle w:val="Heading3"/>
      </w:pPr>
      <w:r>
        <w:lastRenderedPageBreak/>
        <w:t>Removing an Image Set</w:t>
      </w:r>
    </w:p>
    <w:p w14:paraId="67C2177F" w14:textId="77777777" w:rsidR="001C288E" w:rsidRDefault="00AB04FA">
      <w:pPr>
        <w:pStyle w:val="aNorm"/>
      </w:pPr>
      <w:r>
        <w:t xml:space="preserve">To remove images from a viewport, click </w:t>
      </w:r>
      <w:r w:rsidR="00B41819">
        <w:rPr>
          <w:noProof/>
          <w:position w:val="-6"/>
          <w:szCs w:val="22"/>
        </w:rPr>
        <w:drawing>
          <wp:inline distT="0" distB="0" distL="0" distR="0" wp14:anchorId="19D28441" wp14:editId="3C288203">
            <wp:extent cx="190500" cy="175260"/>
            <wp:effectExtent l="0" t="0" r="0" b="0"/>
            <wp:docPr id="59" name="Picture 59" descr="Clo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ose butt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75260"/>
                    </a:xfrm>
                    <a:prstGeom prst="rect">
                      <a:avLst/>
                    </a:prstGeom>
                    <a:noFill/>
                    <a:ln>
                      <a:noFill/>
                    </a:ln>
                  </pic:spPr>
                </pic:pic>
              </a:graphicData>
            </a:graphic>
          </wp:inline>
        </w:drawing>
      </w:r>
      <w:r>
        <w:t xml:space="preserve"> in the upper right corner of the viewport. Note that even when all viewports are </w:t>
      </w:r>
      <w:r w:rsidR="001C288E">
        <w:t>emptied using this method</w:t>
      </w:r>
      <w:r>
        <w:t xml:space="preserve">, </w:t>
      </w:r>
      <w:r w:rsidR="001C288E">
        <w:t xml:space="preserve">the exam </w:t>
      </w:r>
      <w:r>
        <w:t>is still considered open by VistARad</w:t>
      </w:r>
      <w:r w:rsidR="001C288E">
        <w:t>.</w:t>
      </w:r>
    </w:p>
    <w:p w14:paraId="1C0C5542" w14:textId="77777777" w:rsidR="00AB04FA" w:rsidRDefault="004E7201" w:rsidP="00A4529C">
      <w:pPr>
        <w:pStyle w:val="aNorm"/>
        <w:spacing w:after="80"/>
        <w:ind w:left="1080" w:hanging="360"/>
      </w:pPr>
      <w:r>
        <w:t>I</w:t>
      </w:r>
      <w:r w:rsidR="00AB04FA">
        <w:t>mage</w:t>
      </w:r>
      <w:r>
        <w:t xml:space="preserve">s can be </w:t>
      </w:r>
      <w:r w:rsidR="00AB04FA">
        <w:t>re-loaded into viewports</w:t>
      </w:r>
      <w:r>
        <w:t xml:space="preserve"> using the Preview window</w:t>
      </w:r>
      <w:r w:rsidR="00AB04FA">
        <w:t>.</w:t>
      </w:r>
    </w:p>
    <w:p w14:paraId="202F8199" w14:textId="77777777" w:rsidR="008F2015" w:rsidRDefault="008F2015" w:rsidP="008F2015">
      <w:pPr>
        <w:pStyle w:val="Heading2"/>
        <w:spacing w:before="180"/>
      </w:pPr>
      <w:bookmarkStart w:id="280" w:name="_Toc508192146"/>
      <w:bookmarkStart w:id="281" w:name="OLE_LINK18"/>
      <w:bookmarkStart w:id="282" w:name="OLE_LINK19"/>
      <w:r>
        <w:t>Mensurated Scale</w:t>
      </w:r>
      <w:bookmarkEnd w:id="280"/>
    </w:p>
    <w:p w14:paraId="598B7C09" w14:textId="77777777" w:rsidR="008F2015" w:rsidRPr="00E638A0" w:rsidRDefault="008F2015" w:rsidP="008F2015">
      <w:pPr>
        <w:pStyle w:val="aNorm"/>
        <w:keepNext/>
      </w:pPr>
      <w:r w:rsidRPr="00E638A0">
        <w:t>When an image is displayed, a mensurated scale can</w:t>
      </w:r>
      <w:r>
        <w:t xml:space="preserve"> </w:t>
      </w:r>
      <w:r w:rsidRPr="00E638A0">
        <w:t xml:space="preserve">be displayed </w:t>
      </w:r>
      <w:r w:rsidR="007D7600">
        <w:t>to the</w:t>
      </w:r>
      <w:r w:rsidRPr="00E638A0">
        <w:t xml:space="preserve"> left of the image</w:t>
      </w:r>
      <w:r w:rsidR="007D7600">
        <w:t xml:space="preserve"> in the</w:t>
      </w:r>
      <w:r w:rsidRPr="00E638A0">
        <w:t xml:space="preserve"> viewport. This scale signifies the length dimensions of the image. The scale uses pixel size data in the image header. If there is no pixel size data available for the image, you can use </w:t>
      </w:r>
      <w:r w:rsidR="007D7600">
        <w:t>the</w:t>
      </w:r>
      <w:r w:rsidR="00435940">
        <w:t xml:space="preserve"> </w:t>
      </w:r>
      <w:r w:rsidRPr="00E638A0">
        <w:t xml:space="preserve">Calibrate tool </w:t>
      </w:r>
      <w:r w:rsidR="007D7600">
        <w:t xml:space="preserve">in VistARad </w:t>
      </w:r>
      <w:r w:rsidRPr="00E638A0">
        <w:t xml:space="preserve">to establish a pixel size. For details, see “Using the Calibrate Tool” in the </w:t>
      </w:r>
      <w:r w:rsidRPr="007D7600">
        <w:rPr>
          <w:i/>
        </w:rPr>
        <w:t>VistARad User Guide</w:t>
      </w:r>
      <w:r w:rsidRPr="00E638A0">
        <w:t>.</w:t>
      </w:r>
    </w:p>
    <w:p w14:paraId="57223A9D" w14:textId="77777777" w:rsidR="008F2015" w:rsidRPr="00E638A0" w:rsidRDefault="00571E76" w:rsidP="008F2015">
      <w:pPr>
        <w:pStyle w:val="aNorm11pt"/>
        <w:jc w:val="center"/>
        <w:rPr>
          <w:sz w:val="24"/>
        </w:rPr>
      </w:pPr>
      <w:r w:rsidRPr="00E638A0">
        <w:object w:dxaOrig="5143" w:dyaOrig="4864" w14:anchorId="7910831B">
          <v:shape id="_x0000_i1040" type="#_x0000_t75" alt="Mensurated scale" style="width:196.5pt;height:186pt" o:ole="">
            <v:imagedata r:id="rId82" o:title=""/>
          </v:shape>
          <o:OLEObject Type="Embed" ProgID="Visio.Drawing.11" ShapeID="_x0000_i1040" DrawAspect="Content" ObjectID="_1637496432" r:id="rId83"/>
        </w:object>
      </w:r>
    </w:p>
    <w:p w14:paraId="572F6E9A" w14:textId="77777777" w:rsidR="008F2015" w:rsidRPr="00E638A0" w:rsidRDefault="008F2015" w:rsidP="008F2015">
      <w:pPr>
        <w:pStyle w:val="aNorm"/>
        <w:keepNext/>
      </w:pPr>
      <w:r w:rsidRPr="00E638A0">
        <w:t>To display the mensurated scale:</w:t>
      </w:r>
    </w:p>
    <w:p w14:paraId="51B2F46B" w14:textId="77777777" w:rsidR="008F2015" w:rsidRPr="00E638A0" w:rsidRDefault="008F2015" w:rsidP="00447A42">
      <w:pPr>
        <w:pStyle w:val="aNorm"/>
        <w:numPr>
          <w:ilvl w:val="0"/>
          <w:numId w:val="48"/>
        </w:numPr>
      </w:pPr>
      <w:r w:rsidRPr="00E638A0">
        <w:t>With an image in the viewport, right-click to display the Context menu.</w:t>
      </w:r>
    </w:p>
    <w:p w14:paraId="59578AFB" w14:textId="77777777" w:rsidR="008F2015" w:rsidRPr="00E638A0" w:rsidRDefault="008F2015" w:rsidP="00447A42">
      <w:pPr>
        <w:pStyle w:val="aNorm"/>
        <w:numPr>
          <w:ilvl w:val="0"/>
          <w:numId w:val="48"/>
        </w:numPr>
      </w:pPr>
      <w:r w:rsidRPr="00E638A0">
        <w:t>Click the Mensurated scale option from the menu. The scale will display to the left of the image.</w:t>
      </w:r>
    </w:p>
    <w:p w14:paraId="0E7B9E6C" w14:textId="77777777" w:rsidR="008F2015" w:rsidRPr="00E638A0" w:rsidRDefault="008F2015" w:rsidP="008F2015">
      <w:pPr>
        <w:pStyle w:val="aNorm11pt"/>
        <w:rPr>
          <w:sz w:val="24"/>
        </w:rPr>
      </w:pPr>
      <w:r w:rsidRPr="00E638A0">
        <w:rPr>
          <w:sz w:val="24"/>
        </w:rPr>
        <w:t xml:space="preserve">To remove the mensurated scale from view: </w:t>
      </w:r>
    </w:p>
    <w:p w14:paraId="3779438A" w14:textId="77777777" w:rsidR="008F2015" w:rsidRPr="00E638A0" w:rsidRDefault="008F2015" w:rsidP="00447A42">
      <w:pPr>
        <w:pStyle w:val="aNorm"/>
        <w:numPr>
          <w:ilvl w:val="0"/>
          <w:numId w:val="49"/>
        </w:numPr>
      </w:pPr>
      <w:r w:rsidRPr="00E638A0">
        <w:t xml:space="preserve">Right-click the image to display the Image Context menu, </w:t>
      </w:r>
    </w:p>
    <w:p w14:paraId="4220E8B6" w14:textId="77777777" w:rsidR="008F2015" w:rsidRPr="00E638A0" w:rsidRDefault="008F2015" w:rsidP="00447A42">
      <w:pPr>
        <w:pStyle w:val="aNorm"/>
        <w:numPr>
          <w:ilvl w:val="0"/>
          <w:numId w:val="49"/>
        </w:numPr>
      </w:pPr>
      <w:r w:rsidRPr="00E638A0">
        <w:t xml:space="preserve">Click the Mensurated scale option, and the scale will no longer be visible. </w:t>
      </w:r>
    </w:p>
    <w:p w14:paraId="038C7752" w14:textId="77777777" w:rsidR="00881362" w:rsidRPr="00881362" w:rsidRDefault="00881362" w:rsidP="00881362">
      <w:pPr>
        <w:pStyle w:val="aNorm"/>
      </w:pPr>
    </w:p>
    <w:p w14:paraId="3ECA392A" w14:textId="77777777" w:rsidR="00AB04FA" w:rsidRDefault="00AB04FA" w:rsidP="00A07E5B">
      <w:pPr>
        <w:pStyle w:val="Heading2"/>
        <w:spacing w:before="180"/>
      </w:pPr>
      <w:bookmarkStart w:id="283" w:name="_Ref103668280"/>
      <w:bookmarkStart w:id="284" w:name="_Toc104284951"/>
      <w:bookmarkStart w:id="285" w:name="_Toc107030701"/>
      <w:bookmarkStart w:id="286" w:name="_Toc109801703"/>
      <w:bookmarkStart w:id="287" w:name="_Toc112478993"/>
      <w:bookmarkStart w:id="288" w:name="_Toc114630683"/>
      <w:bookmarkStart w:id="289" w:name="_Toc117391485"/>
      <w:bookmarkStart w:id="290" w:name="_Toc126729039"/>
      <w:bookmarkStart w:id="291" w:name="_Toc508192147"/>
      <w:bookmarkStart w:id="292" w:name="_Toc184521054"/>
      <w:bookmarkEnd w:id="281"/>
      <w:bookmarkEnd w:id="282"/>
      <w:r>
        <w:lastRenderedPageBreak/>
        <w:t>Annotations</w:t>
      </w:r>
      <w:bookmarkEnd w:id="283"/>
      <w:bookmarkEnd w:id="284"/>
      <w:bookmarkEnd w:id="285"/>
      <w:bookmarkEnd w:id="286"/>
      <w:bookmarkEnd w:id="287"/>
      <w:bookmarkEnd w:id="288"/>
      <w:bookmarkEnd w:id="289"/>
      <w:bookmarkEnd w:id="290"/>
      <w:bookmarkEnd w:id="291"/>
      <w:r w:rsidR="00DE3FD8">
        <w:t xml:space="preserve"> </w:t>
      </w:r>
      <w:bookmarkEnd w:id="292"/>
    </w:p>
    <w:p w14:paraId="6EFFD8D2" w14:textId="77777777" w:rsidR="009B629D" w:rsidRDefault="00AB04FA" w:rsidP="00E04C2D">
      <w:pPr>
        <w:pStyle w:val="aNorm"/>
        <w:keepNext/>
      </w:pPr>
      <w:r>
        <w:t>You can add annotations to images displayed in the Viewer, Browser, or Scrapbook windows</w:t>
      </w:r>
      <w:r w:rsidR="00945832">
        <w:t>.</w:t>
      </w:r>
      <w:r w:rsidR="00D3321C">
        <w:t xml:space="preserve"> </w:t>
      </w:r>
      <w:r w:rsidR="008F3E5E">
        <w:t xml:space="preserve">The Line Measurement tool </w:t>
      </w:r>
      <w:r w:rsidR="00735E9D">
        <w:t>is accessed through</w:t>
      </w:r>
      <w:r w:rsidR="008F3E5E">
        <w:t xml:space="preserve"> its own</w:t>
      </w:r>
      <w:r w:rsidR="00141AC9">
        <w:t xml:space="preserve"> dedicated</w:t>
      </w:r>
      <w:r w:rsidR="008F3E5E">
        <w:t xml:space="preserve"> </w:t>
      </w:r>
      <w:r w:rsidR="00141AC9">
        <w:t>button</w:t>
      </w:r>
      <w:r w:rsidR="00735E9D">
        <w:t xml:space="preserve"> ( </w:t>
      </w:r>
      <w:r w:rsidR="00B41819">
        <w:rPr>
          <w:noProof/>
          <w:position w:val="-6"/>
        </w:rPr>
        <w:drawing>
          <wp:inline distT="0" distB="0" distL="0" distR="0" wp14:anchorId="098290BB" wp14:editId="70F71B64">
            <wp:extent cx="197485" cy="182880"/>
            <wp:effectExtent l="0" t="0" r="0" b="7620"/>
            <wp:docPr id="61" name="Picture 61" descr="Line Measurem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ine Measurement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485" cy="182880"/>
                    </a:xfrm>
                    <a:prstGeom prst="rect">
                      <a:avLst/>
                    </a:prstGeom>
                    <a:noFill/>
                    <a:ln>
                      <a:noFill/>
                    </a:ln>
                  </pic:spPr>
                </pic:pic>
              </a:graphicData>
            </a:graphic>
          </wp:inline>
        </w:drawing>
      </w:r>
      <w:r w:rsidR="00735E9D" w:rsidRPr="00735E9D">
        <w:t>)</w:t>
      </w:r>
      <w:r w:rsidR="008F3E5E">
        <w:t>. For</w:t>
      </w:r>
      <w:r w:rsidR="00141AC9">
        <w:t xml:space="preserve"> </w:t>
      </w:r>
      <w:r w:rsidR="008F3E5E">
        <w:t xml:space="preserve">the </w:t>
      </w:r>
      <w:r w:rsidR="002604F9">
        <w:t>four</w:t>
      </w:r>
      <w:r w:rsidR="006509BF">
        <w:t xml:space="preserve"> </w:t>
      </w:r>
      <w:r w:rsidR="00A102C3">
        <w:t xml:space="preserve">other </w:t>
      </w:r>
      <w:r w:rsidR="006509BF">
        <w:t xml:space="preserve">annotation-related buttons, the appearance of </w:t>
      </w:r>
      <w:r w:rsidR="00141AC9">
        <w:t>each</w:t>
      </w:r>
      <w:r w:rsidR="006509BF">
        <w:t xml:space="preserve"> </w:t>
      </w:r>
      <w:r w:rsidR="003B47FB">
        <w:t xml:space="preserve">icon </w:t>
      </w:r>
      <w:r w:rsidR="005738FB">
        <w:t>varies</w:t>
      </w:r>
      <w:r w:rsidR="003B47FB">
        <w:t xml:space="preserve">, </w:t>
      </w:r>
      <w:r w:rsidR="002604F9">
        <w:t>displaying whichever</w:t>
      </w:r>
      <w:r w:rsidR="003B47FB">
        <w:t xml:space="preserve"> tool </w:t>
      </w:r>
      <w:r w:rsidR="00A102C3">
        <w:t xml:space="preserve">you have </w:t>
      </w:r>
      <w:r w:rsidR="003B47FB">
        <w:t>used most recently.</w:t>
      </w:r>
    </w:p>
    <w:p w14:paraId="682DE4F3" w14:textId="77777777" w:rsidR="00B53265" w:rsidRDefault="00B41819">
      <w:pPr>
        <w:pStyle w:val="aNorm"/>
        <w:keepNext/>
      </w:pPr>
      <w:r>
        <w:rPr>
          <w:noProof/>
        </w:rPr>
        <w:drawing>
          <wp:inline distT="0" distB="0" distL="0" distR="0" wp14:anchorId="52E2B3C7" wp14:editId="5E17BB39">
            <wp:extent cx="4638040" cy="848360"/>
            <wp:effectExtent l="0" t="0" r="0" b="8890"/>
            <wp:docPr id="62" name="Picture 62" descr="Annotations toolbar, showing:&#10;Line Measurement tool&#10;Angle Measurement tool&#10;Hounsfield tool&#10;Show/Hide button&#10;Draw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nnotations toolbar, showing:&#10;Line Measurement tool&#10;Angle Measurement tool&#10;Hounsfield tool&#10;Show/Hide button&#10;Drawing too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38040" cy="848360"/>
                    </a:xfrm>
                    <a:prstGeom prst="rect">
                      <a:avLst/>
                    </a:prstGeom>
                    <a:noFill/>
                    <a:ln>
                      <a:noFill/>
                    </a:ln>
                  </pic:spPr>
                </pic:pic>
              </a:graphicData>
            </a:graphic>
          </wp:inline>
        </w:drawing>
      </w:r>
    </w:p>
    <w:p w14:paraId="43B53770" w14:textId="77777777" w:rsidR="00AB04FA" w:rsidRDefault="00AB04FA" w:rsidP="00A4529C">
      <w:pPr>
        <w:pStyle w:val="Heading3"/>
        <w:spacing w:before="60"/>
      </w:pPr>
      <w:r>
        <w:t>Annotating Images</w:t>
      </w:r>
    </w:p>
    <w:p w14:paraId="1A1C9284" w14:textId="77777777" w:rsidR="009A7BB2" w:rsidRDefault="00AB04FA" w:rsidP="009A7BB2">
      <w:pPr>
        <w:pStyle w:val="aNorm"/>
        <w:numPr>
          <w:ilvl w:val="0"/>
          <w:numId w:val="16"/>
        </w:numPr>
      </w:pPr>
      <w:r>
        <w:t>Display the image you want to annotate.</w:t>
      </w:r>
    </w:p>
    <w:p w14:paraId="552D88BA" w14:textId="77777777" w:rsidR="00E82D47" w:rsidRDefault="00E82D47" w:rsidP="00E82D47">
      <w:pPr>
        <w:pStyle w:val="aNorm"/>
        <w:numPr>
          <w:ilvl w:val="0"/>
          <w:numId w:val="16"/>
        </w:numPr>
      </w:pPr>
      <w:r w:rsidRPr="00E82D47">
        <w:t xml:space="preserve">In the Viewer toolbar, click the pulldown arrow to the right of the </w:t>
      </w:r>
      <w:r w:rsidR="008F3E5E">
        <w:t>Drawing</w:t>
      </w:r>
      <w:r w:rsidR="008F3E5E" w:rsidRPr="00E82D47">
        <w:t xml:space="preserve"> </w:t>
      </w:r>
      <w:r w:rsidRPr="00E82D47">
        <w:t xml:space="preserve">tool. Depending on which </w:t>
      </w:r>
      <w:r w:rsidR="00376A2D">
        <w:t>feature</w:t>
      </w:r>
      <w:r w:rsidRPr="00E82D47">
        <w:t xml:space="preserve"> you </w:t>
      </w:r>
      <w:r w:rsidR="00376A2D">
        <w:t>used last</w:t>
      </w:r>
      <w:r w:rsidRPr="00E82D47">
        <w:t xml:space="preserve">, the icon displays as </w:t>
      </w:r>
      <w:r w:rsidR="005738FB">
        <w:t>Text</w:t>
      </w:r>
      <w:r>
        <w:t xml:space="preserve">, </w:t>
      </w:r>
      <w:r w:rsidR="008D076D">
        <w:t xml:space="preserve">Line, </w:t>
      </w:r>
      <w:r>
        <w:t>Arrow, Rectangle, Ellipse, Free Hand, or Auto Number.</w:t>
      </w:r>
    </w:p>
    <w:p w14:paraId="4EE318F1" w14:textId="77777777" w:rsidR="00B53265" w:rsidRDefault="00B41819" w:rsidP="00E82D47">
      <w:pPr>
        <w:pStyle w:val="aNorm"/>
        <w:ind w:left="1080"/>
        <w:jc w:val="center"/>
      </w:pPr>
      <w:r>
        <w:rPr>
          <w:noProof/>
        </w:rPr>
        <w:drawing>
          <wp:inline distT="0" distB="0" distL="0" distR="0" wp14:anchorId="4F76630E" wp14:editId="0BC2F8C4">
            <wp:extent cx="1492250" cy="1799590"/>
            <wp:effectExtent l="0" t="0" r="0" b="0"/>
            <wp:docPr id="63" name="Picture 63" descr="Drawing tool, showing text icon displayed, along with list of other options:&#10;Text&#10;Line&#10;Arrow&#10;Rectangle&#10;Ellipse&#10;Free Hand&#10;Auto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rawing tool, showing text icon displayed, along with list of other options:&#10;Text&#10;Line&#10;Arrow&#10;Rectangle&#10;Ellipse&#10;Free Hand&#10;Auto Numb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92250" cy="1799590"/>
                    </a:xfrm>
                    <a:prstGeom prst="rect">
                      <a:avLst/>
                    </a:prstGeom>
                    <a:noFill/>
                    <a:ln>
                      <a:noFill/>
                    </a:ln>
                  </pic:spPr>
                </pic:pic>
              </a:graphicData>
            </a:graphic>
          </wp:inline>
        </w:drawing>
      </w:r>
    </w:p>
    <w:p w14:paraId="7940B96D" w14:textId="77777777" w:rsidR="00AB04FA" w:rsidRPr="00ED2DED" w:rsidRDefault="00AB04FA">
      <w:pPr>
        <w:pStyle w:val="aNorm"/>
        <w:keepNext/>
        <w:numPr>
          <w:ilvl w:val="0"/>
          <w:numId w:val="16"/>
        </w:numPr>
      </w:pPr>
      <w:r w:rsidRPr="00ED2DED">
        <w:t>Annotate the image. Steps for each tool are noted below:</w:t>
      </w:r>
      <w:r w:rsidR="00DE3FD8" w:rsidRPr="00ED2DED">
        <w:t xml:space="preserve"> </w:t>
      </w:r>
    </w:p>
    <w:tbl>
      <w:tblPr>
        <w:tblW w:w="6408" w:type="dxa"/>
        <w:tblInd w:w="1440" w:type="dxa"/>
        <w:tblBorders>
          <w:top w:val="single" w:sz="12" w:space="0" w:color="auto"/>
          <w:bottom w:val="single" w:sz="12" w:space="0" w:color="auto"/>
        </w:tblBorders>
        <w:tblLook w:val="01E0" w:firstRow="1" w:lastRow="1" w:firstColumn="1" w:lastColumn="1" w:noHBand="0" w:noVBand="0"/>
      </w:tblPr>
      <w:tblGrid>
        <w:gridCol w:w="1379"/>
        <w:gridCol w:w="3949"/>
        <w:gridCol w:w="1080"/>
      </w:tblGrid>
      <w:tr w:rsidR="0008063D" w:rsidRPr="004365F7" w14:paraId="1B6576C9" w14:textId="77777777" w:rsidTr="00B82F4B">
        <w:trPr>
          <w:cantSplit/>
          <w:tblHeader/>
        </w:trPr>
        <w:tc>
          <w:tcPr>
            <w:tcW w:w="1379" w:type="dxa"/>
            <w:tcBorders>
              <w:top w:val="single" w:sz="8" w:space="0" w:color="auto"/>
              <w:bottom w:val="nil"/>
            </w:tcBorders>
            <w:shd w:val="clear" w:color="C0C0C0" w:fill="auto"/>
          </w:tcPr>
          <w:p w14:paraId="43168FAC" w14:textId="77777777" w:rsidR="0008063D" w:rsidRPr="004365F7" w:rsidRDefault="0008063D">
            <w:pPr>
              <w:pStyle w:val="aTable"/>
              <w:rPr>
                <w:rStyle w:val="Strong"/>
                <w:iCs/>
              </w:rPr>
            </w:pPr>
            <w:r w:rsidRPr="004365F7">
              <w:rPr>
                <w:rStyle w:val="Strong"/>
                <w:iCs/>
              </w:rPr>
              <w:t>Tool</w:t>
            </w:r>
          </w:p>
        </w:tc>
        <w:tc>
          <w:tcPr>
            <w:tcW w:w="3949" w:type="dxa"/>
            <w:tcBorders>
              <w:top w:val="single" w:sz="8" w:space="0" w:color="auto"/>
              <w:bottom w:val="nil"/>
            </w:tcBorders>
            <w:shd w:val="clear" w:color="C0C0C0" w:fill="auto"/>
          </w:tcPr>
          <w:p w14:paraId="539283BD" w14:textId="77777777" w:rsidR="0008063D" w:rsidRPr="004365F7" w:rsidRDefault="0008063D">
            <w:pPr>
              <w:pStyle w:val="aTable"/>
              <w:rPr>
                <w:rStyle w:val="Strong"/>
                <w:iCs/>
              </w:rPr>
            </w:pPr>
            <w:r w:rsidRPr="004365F7">
              <w:rPr>
                <w:rStyle w:val="Strong"/>
                <w:iCs/>
              </w:rPr>
              <w:t>Steps</w:t>
            </w:r>
          </w:p>
        </w:tc>
        <w:tc>
          <w:tcPr>
            <w:tcW w:w="1080" w:type="dxa"/>
            <w:tcBorders>
              <w:top w:val="single" w:sz="8" w:space="0" w:color="auto"/>
              <w:bottom w:val="nil"/>
            </w:tcBorders>
            <w:shd w:val="clear" w:color="C0C0C0" w:fill="auto"/>
          </w:tcPr>
          <w:p w14:paraId="36D4C3BA" w14:textId="77777777" w:rsidR="0008063D" w:rsidRPr="004365F7" w:rsidRDefault="0008063D">
            <w:pPr>
              <w:pStyle w:val="aTable"/>
              <w:rPr>
                <w:rStyle w:val="Strong"/>
                <w:iCs/>
              </w:rPr>
            </w:pPr>
            <w:r w:rsidRPr="004365F7">
              <w:rPr>
                <w:rStyle w:val="Strong"/>
                <w:iCs/>
              </w:rPr>
              <w:t>Pointer</w:t>
            </w:r>
          </w:p>
        </w:tc>
      </w:tr>
      <w:tr w:rsidR="00B82F4B" w:rsidRPr="004365F7" w14:paraId="1A19BB3A" w14:textId="77777777" w:rsidTr="00B82F4B">
        <w:trPr>
          <w:cantSplit/>
        </w:trPr>
        <w:tc>
          <w:tcPr>
            <w:tcW w:w="1379" w:type="dxa"/>
            <w:tcBorders>
              <w:top w:val="nil"/>
              <w:bottom w:val="nil"/>
            </w:tcBorders>
            <w:shd w:val="clear" w:color="auto" w:fill="EEECE1"/>
          </w:tcPr>
          <w:p w14:paraId="1E8ACA0C" w14:textId="77777777" w:rsidR="00B82F4B" w:rsidRDefault="00B82F4B" w:rsidP="00D71305">
            <w:pPr>
              <w:pStyle w:val="aTable"/>
            </w:pPr>
            <w:r>
              <w:t>Text</w:t>
            </w:r>
          </w:p>
        </w:tc>
        <w:tc>
          <w:tcPr>
            <w:tcW w:w="3949" w:type="dxa"/>
            <w:tcBorders>
              <w:top w:val="nil"/>
              <w:bottom w:val="nil"/>
            </w:tcBorders>
            <w:shd w:val="clear" w:color="auto" w:fill="EEECE1"/>
          </w:tcPr>
          <w:p w14:paraId="4D75FDB5" w14:textId="77777777" w:rsidR="00B82F4B" w:rsidRDefault="00B82F4B" w:rsidP="00D71305">
            <w:pPr>
              <w:pStyle w:val="aTable"/>
            </w:pPr>
            <w:r>
              <w:t>Drag to create the text box, then enter the text.</w:t>
            </w:r>
          </w:p>
        </w:tc>
        <w:tc>
          <w:tcPr>
            <w:tcW w:w="1080" w:type="dxa"/>
            <w:tcBorders>
              <w:top w:val="nil"/>
              <w:bottom w:val="nil"/>
            </w:tcBorders>
            <w:shd w:val="clear" w:color="auto" w:fill="EEECE1"/>
          </w:tcPr>
          <w:p w14:paraId="4292F04E" w14:textId="77777777" w:rsidR="00B82F4B" w:rsidRDefault="00B41819" w:rsidP="00D71305">
            <w:pPr>
              <w:pStyle w:val="aTable"/>
              <w:jc w:val="center"/>
            </w:pPr>
            <w:r>
              <w:rPr>
                <w:noProof/>
              </w:rPr>
              <w:drawing>
                <wp:inline distT="0" distB="0" distL="0" distR="0" wp14:anchorId="51CE212A" wp14:editId="6BDB174E">
                  <wp:extent cx="226695" cy="226695"/>
                  <wp:effectExtent l="0" t="0" r="1905" b="1905"/>
                  <wp:docPr id="64" name="Picture 64" descr="Text Label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ext Label poin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p>
        </w:tc>
      </w:tr>
      <w:tr w:rsidR="00B82F4B" w:rsidRPr="004365F7" w14:paraId="3A292F9A" w14:textId="77777777" w:rsidTr="00B82F4B">
        <w:trPr>
          <w:cantSplit/>
        </w:trPr>
        <w:tc>
          <w:tcPr>
            <w:tcW w:w="1379" w:type="dxa"/>
            <w:tcBorders>
              <w:top w:val="nil"/>
              <w:left w:val="nil"/>
              <w:bottom w:val="nil"/>
              <w:right w:val="nil"/>
              <w:tl2br w:val="nil"/>
              <w:tr2bl w:val="nil"/>
            </w:tcBorders>
            <w:shd w:val="clear" w:color="EAEAEA" w:fill="FFFFFF"/>
          </w:tcPr>
          <w:p w14:paraId="68306035" w14:textId="77777777" w:rsidR="00B82F4B" w:rsidRDefault="00B82F4B" w:rsidP="00D71305">
            <w:pPr>
              <w:pStyle w:val="aTable"/>
            </w:pPr>
            <w:r>
              <w:t>Line</w:t>
            </w:r>
          </w:p>
        </w:tc>
        <w:tc>
          <w:tcPr>
            <w:tcW w:w="3949" w:type="dxa"/>
            <w:tcBorders>
              <w:top w:val="nil"/>
              <w:left w:val="nil"/>
              <w:bottom w:val="nil"/>
              <w:right w:val="nil"/>
              <w:tl2br w:val="nil"/>
              <w:tr2bl w:val="nil"/>
            </w:tcBorders>
            <w:shd w:val="clear" w:color="EAEAEA" w:fill="FFFFFF"/>
          </w:tcPr>
          <w:p w14:paraId="22E7BDAD" w14:textId="77777777" w:rsidR="00B82F4B" w:rsidRDefault="00B82F4B" w:rsidP="00D71305">
            <w:pPr>
              <w:pStyle w:val="aTable"/>
            </w:pPr>
            <w:r>
              <w:t xml:space="preserve">Click, then drag. Complete the drag when the line is the desired length. </w:t>
            </w:r>
          </w:p>
        </w:tc>
        <w:tc>
          <w:tcPr>
            <w:tcW w:w="1080" w:type="dxa"/>
            <w:tcBorders>
              <w:top w:val="nil"/>
              <w:left w:val="nil"/>
              <w:bottom w:val="nil"/>
              <w:right w:val="nil"/>
              <w:tl2br w:val="nil"/>
              <w:tr2bl w:val="nil"/>
            </w:tcBorders>
            <w:shd w:val="clear" w:color="EAEAEA" w:fill="FFFFFF"/>
          </w:tcPr>
          <w:p w14:paraId="2F646952" w14:textId="77777777" w:rsidR="00B82F4B" w:rsidRDefault="00B41819" w:rsidP="00D71305">
            <w:pPr>
              <w:pStyle w:val="aTable"/>
              <w:jc w:val="center"/>
            </w:pPr>
            <w:r>
              <w:rPr>
                <w:noProof/>
              </w:rPr>
              <w:drawing>
                <wp:inline distT="0" distB="0" distL="0" distR="0" wp14:anchorId="4F19FD60" wp14:editId="331A3766">
                  <wp:extent cx="226695" cy="241300"/>
                  <wp:effectExtent l="0" t="0" r="1905" b="6350"/>
                  <wp:docPr id="65" name="Picture 65" descr="Lin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ne point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695" cy="241300"/>
                          </a:xfrm>
                          <a:prstGeom prst="rect">
                            <a:avLst/>
                          </a:prstGeom>
                          <a:noFill/>
                          <a:ln>
                            <a:noFill/>
                          </a:ln>
                        </pic:spPr>
                      </pic:pic>
                    </a:graphicData>
                  </a:graphic>
                </wp:inline>
              </w:drawing>
            </w:r>
          </w:p>
        </w:tc>
      </w:tr>
      <w:tr w:rsidR="00B82F4B" w:rsidRPr="004365F7" w14:paraId="4FF2E30B" w14:textId="77777777" w:rsidTr="00B82F4B">
        <w:trPr>
          <w:cantSplit/>
        </w:trPr>
        <w:tc>
          <w:tcPr>
            <w:tcW w:w="1379" w:type="dxa"/>
            <w:tcBorders>
              <w:top w:val="nil"/>
              <w:bottom w:val="nil"/>
            </w:tcBorders>
            <w:shd w:val="clear" w:color="auto" w:fill="EEECE1"/>
          </w:tcPr>
          <w:p w14:paraId="5914055B" w14:textId="77777777" w:rsidR="00B82F4B" w:rsidRPr="001F3B8C" w:rsidRDefault="00B82F4B" w:rsidP="00D71305">
            <w:pPr>
              <w:pStyle w:val="aTable"/>
            </w:pPr>
            <w:r w:rsidRPr="001F3B8C">
              <w:t>Arrow</w:t>
            </w:r>
          </w:p>
          <w:p w14:paraId="701E48CD" w14:textId="77777777" w:rsidR="00B82F4B" w:rsidRPr="001F3B8C" w:rsidRDefault="00B82F4B" w:rsidP="00D71305">
            <w:pPr>
              <w:pStyle w:val="aTable"/>
            </w:pPr>
          </w:p>
        </w:tc>
        <w:tc>
          <w:tcPr>
            <w:tcW w:w="3949" w:type="dxa"/>
            <w:tcBorders>
              <w:top w:val="nil"/>
              <w:bottom w:val="nil"/>
            </w:tcBorders>
            <w:shd w:val="clear" w:color="auto" w:fill="EEECE1"/>
          </w:tcPr>
          <w:p w14:paraId="54DBCB05" w14:textId="77777777" w:rsidR="00B82F4B" w:rsidRPr="001F3B8C" w:rsidRDefault="00B82F4B" w:rsidP="00C855FF">
            <w:pPr>
              <w:pStyle w:val="aTable"/>
            </w:pPr>
            <w:r w:rsidRPr="001F3B8C">
              <w:rPr>
                <w:rFonts w:cs="Arial"/>
              </w:rPr>
              <w:t xml:space="preserve">Click where you want the </w:t>
            </w:r>
            <w:r w:rsidR="00C855FF">
              <w:rPr>
                <w:rFonts w:cs="Arial"/>
              </w:rPr>
              <w:t xml:space="preserve">head of the </w:t>
            </w:r>
            <w:r w:rsidRPr="001F3B8C">
              <w:rPr>
                <w:rFonts w:cs="Arial"/>
              </w:rPr>
              <w:t>arrow to display, then drag and adjust as needed.</w:t>
            </w:r>
          </w:p>
        </w:tc>
        <w:tc>
          <w:tcPr>
            <w:tcW w:w="1080" w:type="dxa"/>
            <w:tcBorders>
              <w:top w:val="nil"/>
              <w:bottom w:val="nil"/>
            </w:tcBorders>
            <w:shd w:val="clear" w:color="auto" w:fill="EEECE1"/>
          </w:tcPr>
          <w:p w14:paraId="0F08640C" w14:textId="77777777" w:rsidR="00B82F4B" w:rsidRPr="001F3B8C" w:rsidRDefault="00B41819" w:rsidP="00D71305">
            <w:pPr>
              <w:pStyle w:val="aTable"/>
              <w:jc w:val="center"/>
            </w:pPr>
            <w:r>
              <w:rPr>
                <w:noProof/>
              </w:rPr>
              <w:drawing>
                <wp:inline distT="0" distB="0" distL="0" distR="0" wp14:anchorId="0FCC10A2" wp14:editId="22A6E2C2">
                  <wp:extent cx="255905" cy="263525"/>
                  <wp:effectExtent l="0" t="0" r="0" b="3175"/>
                  <wp:docPr id="66" name="Picture 66" descr="Arrow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rrow point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5905" cy="263525"/>
                          </a:xfrm>
                          <a:prstGeom prst="rect">
                            <a:avLst/>
                          </a:prstGeom>
                          <a:noFill/>
                          <a:ln>
                            <a:noFill/>
                          </a:ln>
                        </pic:spPr>
                      </pic:pic>
                    </a:graphicData>
                  </a:graphic>
                </wp:inline>
              </w:drawing>
            </w:r>
          </w:p>
        </w:tc>
      </w:tr>
      <w:tr w:rsidR="00B82F4B" w:rsidRPr="004365F7" w14:paraId="50192250" w14:textId="77777777" w:rsidTr="00B82F4B">
        <w:trPr>
          <w:cantSplit/>
        </w:trPr>
        <w:tc>
          <w:tcPr>
            <w:tcW w:w="1379" w:type="dxa"/>
            <w:tcBorders>
              <w:top w:val="nil"/>
              <w:bottom w:val="nil"/>
            </w:tcBorders>
            <w:shd w:val="clear" w:color="auto" w:fill="auto"/>
          </w:tcPr>
          <w:p w14:paraId="33FD1029" w14:textId="77777777" w:rsidR="00B82F4B" w:rsidRDefault="00B82F4B" w:rsidP="00D71305">
            <w:pPr>
              <w:pStyle w:val="aTable"/>
            </w:pPr>
            <w:r>
              <w:t>Rectangle</w:t>
            </w:r>
          </w:p>
        </w:tc>
        <w:tc>
          <w:tcPr>
            <w:tcW w:w="3949" w:type="dxa"/>
            <w:tcBorders>
              <w:top w:val="nil"/>
              <w:bottom w:val="nil"/>
            </w:tcBorders>
            <w:shd w:val="clear" w:color="auto" w:fill="auto"/>
          </w:tcPr>
          <w:p w14:paraId="0E61D5B5" w14:textId="77777777" w:rsidR="00B82F4B" w:rsidRDefault="00B82F4B" w:rsidP="00D71305">
            <w:pPr>
              <w:pStyle w:val="aTable"/>
            </w:pPr>
            <w:r>
              <w:t>Click, then drag. Complete the drag when the shape is the desired size.</w:t>
            </w:r>
          </w:p>
        </w:tc>
        <w:tc>
          <w:tcPr>
            <w:tcW w:w="1080" w:type="dxa"/>
            <w:tcBorders>
              <w:top w:val="nil"/>
              <w:bottom w:val="nil"/>
            </w:tcBorders>
            <w:shd w:val="clear" w:color="auto" w:fill="auto"/>
          </w:tcPr>
          <w:p w14:paraId="5A5027F1" w14:textId="77777777" w:rsidR="00B82F4B" w:rsidRDefault="00B41819" w:rsidP="00D71305">
            <w:pPr>
              <w:pStyle w:val="aTable"/>
              <w:jc w:val="center"/>
            </w:pPr>
            <w:r>
              <w:rPr>
                <w:noProof/>
              </w:rPr>
              <w:drawing>
                <wp:inline distT="0" distB="0" distL="0" distR="0" wp14:anchorId="7755E006" wp14:editId="3480452F">
                  <wp:extent cx="234315" cy="226695"/>
                  <wp:effectExtent l="0" t="0" r="0" b="1905"/>
                  <wp:docPr id="67" name="Picture 67" descr="Rectangl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ctangle poin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315" cy="226695"/>
                          </a:xfrm>
                          <a:prstGeom prst="rect">
                            <a:avLst/>
                          </a:prstGeom>
                          <a:noFill/>
                          <a:ln>
                            <a:noFill/>
                          </a:ln>
                        </pic:spPr>
                      </pic:pic>
                    </a:graphicData>
                  </a:graphic>
                </wp:inline>
              </w:drawing>
            </w:r>
          </w:p>
        </w:tc>
      </w:tr>
      <w:tr w:rsidR="00B82F4B" w:rsidRPr="004365F7" w14:paraId="798EC70B" w14:textId="77777777" w:rsidTr="00B82F4B">
        <w:trPr>
          <w:cantSplit/>
        </w:trPr>
        <w:tc>
          <w:tcPr>
            <w:tcW w:w="1379" w:type="dxa"/>
            <w:tcBorders>
              <w:top w:val="nil"/>
              <w:left w:val="nil"/>
              <w:bottom w:val="nil"/>
              <w:right w:val="nil"/>
              <w:tl2br w:val="nil"/>
              <w:tr2bl w:val="nil"/>
            </w:tcBorders>
            <w:shd w:val="clear" w:color="auto" w:fill="EEECE1"/>
          </w:tcPr>
          <w:p w14:paraId="6F464820" w14:textId="77777777" w:rsidR="00B82F4B" w:rsidRDefault="00B82F4B" w:rsidP="00D71305">
            <w:pPr>
              <w:pStyle w:val="aTable"/>
            </w:pPr>
            <w:r>
              <w:lastRenderedPageBreak/>
              <w:t>Ellipse</w:t>
            </w:r>
          </w:p>
        </w:tc>
        <w:tc>
          <w:tcPr>
            <w:tcW w:w="3949" w:type="dxa"/>
            <w:tcBorders>
              <w:top w:val="nil"/>
              <w:left w:val="nil"/>
              <w:bottom w:val="nil"/>
              <w:right w:val="nil"/>
              <w:tl2br w:val="nil"/>
              <w:tr2bl w:val="nil"/>
            </w:tcBorders>
            <w:shd w:val="clear" w:color="auto" w:fill="EEECE1"/>
          </w:tcPr>
          <w:p w14:paraId="7649F77F" w14:textId="77777777" w:rsidR="00B82F4B" w:rsidRDefault="00B82F4B" w:rsidP="00D71305">
            <w:pPr>
              <w:pStyle w:val="aTable"/>
            </w:pPr>
            <w:r>
              <w:t xml:space="preserve">Click, then drag. Complete the drag when the shape is the desired size, and use the drag handles to adjust. </w:t>
            </w:r>
          </w:p>
        </w:tc>
        <w:tc>
          <w:tcPr>
            <w:tcW w:w="1080" w:type="dxa"/>
            <w:tcBorders>
              <w:top w:val="nil"/>
              <w:left w:val="nil"/>
              <w:bottom w:val="nil"/>
              <w:right w:val="nil"/>
              <w:tl2br w:val="nil"/>
              <w:tr2bl w:val="nil"/>
            </w:tcBorders>
            <w:shd w:val="clear" w:color="auto" w:fill="EEECE1"/>
          </w:tcPr>
          <w:p w14:paraId="0EA8B75B" w14:textId="77777777" w:rsidR="00B82F4B" w:rsidRDefault="00B41819" w:rsidP="00D71305">
            <w:pPr>
              <w:pStyle w:val="aTable"/>
              <w:jc w:val="center"/>
            </w:pPr>
            <w:r>
              <w:rPr>
                <w:noProof/>
              </w:rPr>
              <w:drawing>
                <wp:inline distT="0" distB="0" distL="0" distR="0" wp14:anchorId="37EAF16B" wp14:editId="4B3C6B70">
                  <wp:extent cx="226695" cy="226695"/>
                  <wp:effectExtent l="0" t="0" r="1905" b="1905"/>
                  <wp:docPr id="68" name="Picture 68" descr="Ellips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llipse poi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p>
        </w:tc>
      </w:tr>
      <w:tr w:rsidR="00B82F4B" w:rsidRPr="004365F7" w14:paraId="5E756A9D" w14:textId="77777777" w:rsidTr="00B82F4B">
        <w:trPr>
          <w:cantSplit/>
        </w:trPr>
        <w:tc>
          <w:tcPr>
            <w:tcW w:w="1379" w:type="dxa"/>
            <w:tcBorders>
              <w:top w:val="nil"/>
              <w:bottom w:val="nil"/>
            </w:tcBorders>
            <w:shd w:val="clear" w:color="auto" w:fill="auto"/>
          </w:tcPr>
          <w:p w14:paraId="7576D88B" w14:textId="77777777" w:rsidR="00B82F4B" w:rsidRDefault="00B82F4B" w:rsidP="00D71305">
            <w:pPr>
              <w:pStyle w:val="aTable"/>
              <w:rPr>
                <w:noProof/>
              </w:rPr>
            </w:pPr>
            <w:r>
              <w:rPr>
                <w:noProof/>
              </w:rPr>
              <w:t>Free Hand</w:t>
            </w:r>
          </w:p>
        </w:tc>
        <w:tc>
          <w:tcPr>
            <w:tcW w:w="3949" w:type="dxa"/>
            <w:tcBorders>
              <w:top w:val="nil"/>
              <w:bottom w:val="nil"/>
            </w:tcBorders>
            <w:shd w:val="clear" w:color="auto" w:fill="auto"/>
          </w:tcPr>
          <w:p w14:paraId="6B5E4DE5" w14:textId="77777777" w:rsidR="00B82F4B" w:rsidRDefault="00B82F4B" w:rsidP="00D71305">
            <w:pPr>
              <w:pStyle w:val="aTable"/>
              <w:rPr>
                <w:noProof/>
              </w:rPr>
            </w:pPr>
            <w:r>
              <w:rPr>
                <w:noProof/>
              </w:rPr>
              <w:t>Click three or more spots around the desired area, then use the drag handles to adjust as needed.</w:t>
            </w:r>
          </w:p>
        </w:tc>
        <w:tc>
          <w:tcPr>
            <w:tcW w:w="1080" w:type="dxa"/>
            <w:tcBorders>
              <w:top w:val="nil"/>
              <w:bottom w:val="nil"/>
            </w:tcBorders>
            <w:shd w:val="clear" w:color="auto" w:fill="auto"/>
          </w:tcPr>
          <w:p w14:paraId="1BDF3EB5" w14:textId="77777777" w:rsidR="00B82F4B" w:rsidRDefault="00B82F4B" w:rsidP="00BF40F0">
            <w:pPr>
              <w:pStyle w:val="aTable"/>
              <w:rPr>
                <w:noProof/>
              </w:rPr>
            </w:pPr>
            <w:r>
              <w:rPr>
                <w:noProof/>
              </w:rPr>
              <w:t xml:space="preserve">     </w:t>
            </w:r>
            <w:r w:rsidR="00B41819">
              <w:rPr>
                <w:noProof/>
              </w:rPr>
              <w:drawing>
                <wp:inline distT="0" distB="0" distL="0" distR="0" wp14:anchorId="67F29229" wp14:editId="5FDE0D01">
                  <wp:extent cx="241300" cy="241300"/>
                  <wp:effectExtent l="0" t="0" r="6350" b="6350"/>
                  <wp:docPr id="69" name="Picture 69" descr="Free Hand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ree Hand poin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r>
      <w:tr w:rsidR="00B82F4B" w:rsidRPr="0029085F" w14:paraId="43AC1279" w14:textId="77777777" w:rsidTr="00B82F4B">
        <w:trPr>
          <w:cantSplit/>
        </w:trPr>
        <w:tc>
          <w:tcPr>
            <w:tcW w:w="1379" w:type="dxa"/>
            <w:tcBorders>
              <w:top w:val="nil"/>
              <w:bottom w:val="nil"/>
            </w:tcBorders>
            <w:shd w:val="clear" w:color="auto" w:fill="EEECE1"/>
          </w:tcPr>
          <w:p w14:paraId="5987E01A" w14:textId="77777777" w:rsidR="00B82F4B" w:rsidRDefault="00B82F4B" w:rsidP="00D71305">
            <w:pPr>
              <w:pStyle w:val="aTable"/>
            </w:pPr>
            <w:r>
              <w:t>Auto Number</w:t>
            </w:r>
          </w:p>
        </w:tc>
        <w:tc>
          <w:tcPr>
            <w:tcW w:w="3949" w:type="dxa"/>
            <w:tcBorders>
              <w:top w:val="nil"/>
              <w:bottom w:val="nil"/>
            </w:tcBorders>
            <w:shd w:val="clear" w:color="auto" w:fill="EEECE1"/>
          </w:tcPr>
          <w:p w14:paraId="4CAD21D5" w14:textId="77777777" w:rsidR="00B82F4B" w:rsidRDefault="00B82F4B" w:rsidP="00D71305">
            <w:pPr>
              <w:pStyle w:val="aTable"/>
            </w:pPr>
            <w:r>
              <w:t>In the Auto Number dialog that displays, click the buttons that correspond to the numbering style and starting point you want to use. Then click each point where you want a number to appear.</w:t>
            </w:r>
          </w:p>
        </w:tc>
        <w:tc>
          <w:tcPr>
            <w:tcW w:w="1080" w:type="dxa"/>
            <w:tcBorders>
              <w:top w:val="nil"/>
              <w:bottom w:val="nil"/>
            </w:tcBorders>
            <w:shd w:val="clear" w:color="auto" w:fill="EEECE1"/>
          </w:tcPr>
          <w:p w14:paraId="28F7C0CC" w14:textId="77777777" w:rsidR="00B82F4B" w:rsidRPr="00460103" w:rsidRDefault="00B41819" w:rsidP="00D71305">
            <w:pPr>
              <w:pStyle w:val="aTable"/>
              <w:jc w:val="center"/>
            </w:pPr>
            <w:r>
              <w:rPr>
                <w:noProof/>
              </w:rPr>
              <w:drawing>
                <wp:inline distT="0" distB="0" distL="0" distR="0" wp14:anchorId="64A5BE98" wp14:editId="458DC840">
                  <wp:extent cx="226695" cy="226695"/>
                  <wp:effectExtent l="0" t="0" r="1905" b="1905"/>
                  <wp:docPr id="70" name="Picture 70" descr="Auto Number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uto Number point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p>
        </w:tc>
      </w:tr>
    </w:tbl>
    <w:p w14:paraId="3B4D86EC" w14:textId="77777777" w:rsidR="00AB04FA" w:rsidRDefault="00AB04FA">
      <w:pPr>
        <w:pStyle w:val="aSpacer"/>
      </w:pPr>
    </w:p>
    <w:p w14:paraId="283DD2D8" w14:textId="77777777" w:rsidR="00AB04FA" w:rsidRDefault="00AB04FA">
      <w:pPr>
        <w:pStyle w:val="aNorm"/>
        <w:numPr>
          <w:ilvl w:val="0"/>
          <w:numId w:val="16"/>
        </w:numPr>
      </w:pPr>
      <w:r>
        <w:t>The tool remain</w:t>
      </w:r>
      <w:r w:rsidR="00867F08">
        <w:t>s</w:t>
      </w:r>
      <w:r>
        <w:t xml:space="preserve"> active</w:t>
      </w:r>
      <w:r w:rsidR="009E1C52">
        <w:t xml:space="preserve"> until it is disabled</w:t>
      </w:r>
      <w:r>
        <w:t xml:space="preserve">. You can add additional annotations, select a different tool, or </w:t>
      </w:r>
      <w:r w:rsidR="004E7201">
        <w:t xml:space="preserve">right-click once to </w:t>
      </w:r>
      <w:r>
        <w:t>disable the tool.</w:t>
      </w:r>
    </w:p>
    <w:p w14:paraId="66CE6A67" w14:textId="77777777" w:rsidR="00842841" w:rsidRDefault="00AB04FA" w:rsidP="00842841">
      <w:pPr>
        <w:pStyle w:val="Heading3"/>
      </w:pPr>
      <w:bookmarkStart w:id="293" w:name="_Ref284255742"/>
      <w:r>
        <w:t>Measuring Image Features</w:t>
      </w:r>
      <w:r w:rsidR="00842841">
        <w:t>: Ruler and Angles</w:t>
      </w:r>
      <w:bookmarkEnd w:id="293"/>
    </w:p>
    <w:p w14:paraId="17D4EBA1" w14:textId="77777777" w:rsidR="00173D46" w:rsidRPr="00173D46" w:rsidRDefault="00173D46" w:rsidP="00173D46">
      <w:pPr>
        <w:pStyle w:val="aNorm"/>
      </w:pPr>
      <w:r>
        <w:t>To measure length:</w:t>
      </w:r>
    </w:p>
    <w:p w14:paraId="5E603CC7" w14:textId="77777777" w:rsidR="00AB04FA" w:rsidRDefault="00AB04FA" w:rsidP="00AC403D">
      <w:pPr>
        <w:pStyle w:val="aNorm"/>
        <w:widowControl w:val="0"/>
        <w:numPr>
          <w:ilvl w:val="0"/>
          <w:numId w:val="17"/>
        </w:numPr>
      </w:pPr>
      <w:r>
        <w:t>Display the image that contains the feature you want to measure.</w:t>
      </w:r>
    </w:p>
    <w:p w14:paraId="2D088E76" w14:textId="77777777" w:rsidR="00645C46" w:rsidRDefault="00645C46" w:rsidP="00AC403D">
      <w:pPr>
        <w:pStyle w:val="aNorm"/>
        <w:widowControl w:val="0"/>
        <w:numPr>
          <w:ilvl w:val="0"/>
          <w:numId w:val="17"/>
        </w:numPr>
      </w:pPr>
      <w:r>
        <w:t>In the Viewer toolbar, click the Length measurement</w:t>
      </w:r>
      <w:r w:rsidR="00C90FC9">
        <w:t xml:space="preserve"> </w:t>
      </w:r>
      <w:r w:rsidR="00B41819">
        <w:rPr>
          <w:noProof/>
          <w:position w:val="-6"/>
        </w:rPr>
        <w:drawing>
          <wp:inline distT="0" distB="0" distL="0" distR="0" wp14:anchorId="6B4822D4" wp14:editId="496D0837">
            <wp:extent cx="255905" cy="241300"/>
            <wp:effectExtent l="0" t="0" r="0" b="6350"/>
            <wp:docPr id="71" name="Picture 71" descr="Length measurement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ength measurement too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5905" cy="241300"/>
                    </a:xfrm>
                    <a:prstGeom prst="rect">
                      <a:avLst/>
                    </a:prstGeom>
                    <a:noFill/>
                    <a:ln>
                      <a:noFill/>
                    </a:ln>
                  </pic:spPr>
                </pic:pic>
              </a:graphicData>
            </a:graphic>
          </wp:inline>
        </w:drawing>
      </w:r>
      <w:r>
        <w:t xml:space="preserve"> tool.</w:t>
      </w:r>
    </w:p>
    <w:p w14:paraId="3C4E1B7C" w14:textId="77777777" w:rsidR="008D076D" w:rsidRDefault="00645C46" w:rsidP="008D076D">
      <w:pPr>
        <w:pStyle w:val="aNorm"/>
        <w:keepNext/>
        <w:numPr>
          <w:ilvl w:val="0"/>
          <w:numId w:val="17"/>
        </w:numPr>
      </w:pPr>
      <w:r>
        <w:t>Measure the image feature.</w:t>
      </w:r>
    </w:p>
    <w:p w14:paraId="1B813CFD" w14:textId="77777777" w:rsidR="001467D1" w:rsidRDefault="00173D46" w:rsidP="00173D46">
      <w:pPr>
        <w:pStyle w:val="aNorm"/>
        <w:keepNext/>
      </w:pPr>
      <w:r>
        <w:t>Right-click once to disable t</w:t>
      </w:r>
      <w:r w:rsidR="001467D1">
        <w:t>he tool.</w:t>
      </w:r>
      <w:r w:rsidR="00BF40F0">
        <w:t xml:space="preserve"> </w:t>
      </w:r>
      <w:r w:rsidR="001467D1">
        <w:t>To measure an angle:</w:t>
      </w:r>
    </w:p>
    <w:p w14:paraId="480D80B0" w14:textId="77777777" w:rsidR="00A21441" w:rsidRDefault="00124743" w:rsidP="00000B62">
      <w:pPr>
        <w:pStyle w:val="aNorm"/>
        <w:keepNext/>
        <w:numPr>
          <w:ilvl w:val="0"/>
          <w:numId w:val="52"/>
        </w:numPr>
      </w:pPr>
      <w:r>
        <w:t>C</w:t>
      </w:r>
      <w:r w:rsidR="00AB04FA">
        <w:t xml:space="preserve">lick </w:t>
      </w:r>
      <w:r w:rsidR="00337893">
        <w:t xml:space="preserve">the pulldown arrow to the right of </w:t>
      </w:r>
      <w:r w:rsidR="00A21441">
        <w:t>the</w:t>
      </w:r>
      <w:r w:rsidR="00645C46">
        <w:t xml:space="preserve"> Angle </w:t>
      </w:r>
      <w:r w:rsidR="00A21441">
        <w:t>measur</w:t>
      </w:r>
      <w:r w:rsidR="003026DA">
        <w:t>ement</w:t>
      </w:r>
      <w:r w:rsidR="00A21441">
        <w:t xml:space="preserve"> tool</w:t>
      </w:r>
      <w:r w:rsidR="007F1F92">
        <w:t>.</w:t>
      </w:r>
      <w:r w:rsidR="00A21441">
        <w:t xml:space="preserve"> </w:t>
      </w:r>
      <w:r w:rsidR="00645C46">
        <w:t>D</w:t>
      </w:r>
      <w:r w:rsidR="00F4724D">
        <w:t xml:space="preserve">epending </w:t>
      </w:r>
      <w:r w:rsidR="00A21441">
        <w:t xml:space="preserve">on which </w:t>
      </w:r>
      <w:r w:rsidR="00376A2D">
        <w:t>feature</w:t>
      </w:r>
      <w:r w:rsidR="00A21441">
        <w:t xml:space="preserve"> you </w:t>
      </w:r>
      <w:r w:rsidR="00376A2D">
        <w:t>used last</w:t>
      </w:r>
      <w:r w:rsidR="00A21441">
        <w:t>, the icon display</w:t>
      </w:r>
      <w:r w:rsidR="00867F08">
        <w:t>s</w:t>
      </w:r>
      <w:r w:rsidR="00A21441">
        <w:t xml:space="preserve"> as</w:t>
      </w:r>
      <w:r w:rsidR="00645C46">
        <w:t xml:space="preserve"> either</w:t>
      </w:r>
      <w:r w:rsidR="00A21441">
        <w:t xml:space="preserve"> an angle or a Cobb angle. </w:t>
      </w:r>
    </w:p>
    <w:p w14:paraId="490EC46B" w14:textId="77777777" w:rsidR="00AB04FA" w:rsidRPr="00A07E5B" w:rsidRDefault="00B41819" w:rsidP="003207A6">
      <w:pPr>
        <w:pStyle w:val="aNorm"/>
        <w:keepNext/>
        <w:ind w:firstLine="1440"/>
      </w:pPr>
      <w:r>
        <w:rPr>
          <w:noProof/>
        </w:rPr>
        <w:drawing>
          <wp:inline distT="0" distB="0" distL="0" distR="0" wp14:anchorId="76E100B7" wp14:editId="30E56B69">
            <wp:extent cx="1689735" cy="665480"/>
            <wp:effectExtent l="0" t="0" r="5715" b="1270"/>
            <wp:docPr id="72" name="Picture 72" descr="Angle Measurement tool, showing its options:&#10;Angle&#10;Cobb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gle Measurement tool, showing its options:&#10;Angle&#10;Cobb Angle"/>
                    <pic:cNvPicPr>
                      <a:picLocks noChangeAspect="1" noChangeArrowheads="1"/>
                    </pic:cNvPicPr>
                  </pic:nvPicPr>
                  <pic:blipFill>
                    <a:blip r:embed="rId95">
                      <a:extLst>
                        <a:ext uri="{28A0092B-C50C-407E-A947-70E740481C1C}">
                          <a14:useLocalDpi xmlns:a14="http://schemas.microsoft.com/office/drawing/2010/main" val="0"/>
                        </a:ext>
                      </a:extLst>
                    </a:blip>
                    <a:srcRect r="7500"/>
                    <a:stretch>
                      <a:fillRect/>
                    </a:stretch>
                  </pic:blipFill>
                  <pic:spPr bwMode="auto">
                    <a:xfrm>
                      <a:off x="0" y="0"/>
                      <a:ext cx="1689735" cy="665480"/>
                    </a:xfrm>
                    <a:prstGeom prst="rect">
                      <a:avLst/>
                    </a:prstGeom>
                    <a:noFill/>
                    <a:ln>
                      <a:noFill/>
                    </a:ln>
                  </pic:spPr>
                </pic:pic>
              </a:graphicData>
            </a:graphic>
          </wp:inline>
        </w:drawing>
      </w:r>
    </w:p>
    <w:p w14:paraId="56920699" w14:textId="77777777" w:rsidR="00AB04FA" w:rsidRDefault="00AB04FA" w:rsidP="00000B62">
      <w:pPr>
        <w:pStyle w:val="aNorm"/>
        <w:keepNext/>
        <w:numPr>
          <w:ilvl w:val="0"/>
          <w:numId w:val="52"/>
        </w:numPr>
      </w:pPr>
      <w:r>
        <w:t>Measure the image feature. Steps for each tool are noted below:</w:t>
      </w:r>
      <w:r w:rsidR="00BF40F0" w:rsidRPr="00BF40F0">
        <w:rPr>
          <w:noProof/>
        </w:rPr>
        <w:t xml:space="preserve"> </w:t>
      </w:r>
    </w:p>
    <w:tbl>
      <w:tblPr>
        <w:tblW w:w="7020" w:type="dxa"/>
        <w:tblInd w:w="1188" w:type="dxa"/>
        <w:tblBorders>
          <w:top w:val="single" w:sz="12" w:space="0" w:color="auto"/>
          <w:bottom w:val="single" w:sz="12" w:space="0" w:color="auto"/>
        </w:tblBorders>
        <w:tblLook w:val="01E0" w:firstRow="1" w:lastRow="1" w:firstColumn="1" w:lastColumn="1" w:noHBand="0" w:noVBand="0"/>
      </w:tblPr>
      <w:tblGrid>
        <w:gridCol w:w="1800"/>
        <w:gridCol w:w="1080"/>
        <w:gridCol w:w="4140"/>
      </w:tblGrid>
      <w:tr w:rsidR="00A41E30" w:rsidRPr="004365F7" w14:paraId="456732F3" w14:textId="77777777">
        <w:trPr>
          <w:cantSplit/>
          <w:tblHeader/>
        </w:trPr>
        <w:tc>
          <w:tcPr>
            <w:tcW w:w="1800" w:type="dxa"/>
            <w:tcBorders>
              <w:top w:val="single" w:sz="8" w:space="0" w:color="auto"/>
              <w:bottom w:val="single" w:sz="6" w:space="0" w:color="000000"/>
            </w:tcBorders>
            <w:shd w:val="clear" w:color="C0C0C0" w:fill="auto"/>
          </w:tcPr>
          <w:p w14:paraId="3B141198" w14:textId="77777777" w:rsidR="00A41E30" w:rsidRPr="004365F7" w:rsidRDefault="00A41E30" w:rsidP="006D4BD1">
            <w:pPr>
              <w:pStyle w:val="aTable"/>
              <w:keepNext/>
              <w:rPr>
                <w:rStyle w:val="Strong"/>
                <w:iCs/>
              </w:rPr>
            </w:pPr>
            <w:r w:rsidRPr="004365F7">
              <w:rPr>
                <w:rStyle w:val="Strong"/>
                <w:iCs/>
              </w:rPr>
              <w:t>Measure</w:t>
            </w:r>
          </w:p>
        </w:tc>
        <w:tc>
          <w:tcPr>
            <w:tcW w:w="1080" w:type="dxa"/>
            <w:tcBorders>
              <w:top w:val="single" w:sz="8" w:space="0" w:color="auto"/>
              <w:bottom w:val="single" w:sz="6" w:space="0" w:color="000000"/>
            </w:tcBorders>
            <w:shd w:val="clear" w:color="C0C0C0" w:fill="auto"/>
          </w:tcPr>
          <w:p w14:paraId="0BF3D148" w14:textId="77777777" w:rsidR="00A41E30" w:rsidRPr="004365F7" w:rsidRDefault="00A41E30" w:rsidP="006D4BD1">
            <w:pPr>
              <w:pStyle w:val="aTable"/>
              <w:keepNext/>
              <w:rPr>
                <w:rStyle w:val="Strong"/>
                <w:iCs/>
              </w:rPr>
            </w:pPr>
            <w:r w:rsidRPr="004365F7">
              <w:rPr>
                <w:rStyle w:val="Strong"/>
                <w:iCs/>
              </w:rPr>
              <w:t>Pointer</w:t>
            </w:r>
          </w:p>
        </w:tc>
        <w:tc>
          <w:tcPr>
            <w:tcW w:w="4140" w:type="dxa"/>
            <w:tcBorders>
              <w:top w:val="single" w:sz="8" w:space="0" w:color="auto"/>
              <w:bottom w:val="single" w:sz="6" w:space="0" w:color="000000"/>
            </w:tcBorders>
            <w:shd w:val="clear" w:color="C0C0C0" w:fill="auto"/>
          </w:tcPr>
          <w:p w14:paraId="23B08190" w14:textId="77777777" w:rsidR="00A41E30" w:rsidRPr="004365F7" w:rsidRDefault="00A41E30" w:rsidP="006D4BD1">
            <w:pPr>
              <w:pStyle w:val="aTable"/>
              <w:keepNext/>
              <w:rPr>
                <w:rStyle w:val="Strong"/>
                <w:iCs/>
              </w:rPr>
            </w:pPr>
            <w:r w:rsidRPr="004365F7">
              <w:rPr>
                <w:rStyle w:val="Strong"/>
                <w:iCs/>
              </w:rPr>
              <w:t>Point to image, then...</w:t>
            </w:r>
          </w:p>
        </w:tc>
      </w:tr>
      <w:tr w:rsidR="00A41E30" w:rsidRPr="004365F7" w14:paraId="1C559E5B" w14:textId="77777777">
        <w:trPr>
          <w:cantSplit/>
        </w:trPr>
        <w:tc>
          <w:tcPr>
            <w:tcW w:w="1800" w:type="dxa"/>
            <w:tcBorders>
              <w:top w:val="nil"/>
              <w:left w:val="nil"/>
              <w:bottom w:val="nil"/>
              <w:right w:val="nil"/>
              <w:tl2br w:val="nil"/>
              <w:tr2bl w:val="nil"/>
            </w:tcBorders>
            <w:shd w:val="solid" w:color="EAEAEA" w:fill="FFFFFF"/>
          </w:tcPr>
          <w:p w14:paraId="231A729D" w14:textId="77777777" w:rsidR="00A41E30" w:rsidRDefault="00A41E30" w:rsidP="006D4BD1">
            <w:pPr>
              <w:pStyle w:val="aTable"/>
            </w:pPr>
            <w:r>
              <w:t>Length</w:t>
            </w:r>
          </w:p>
        </w:tc>
        <w:tc>
          <w:tcPr>
            <w:tcW w:w="1080" w:type="dxa"/>
            <w:tcBorders>
              <w:top w:val="nil"/>
              <w:left w:val="nil"/>
              <w:bottom w:val="nil"/>
              <w:right w:val="nil"/>
              <w:tl2br w:val="nil"/>
              <w:tr2bl w:val="nil"/>
            </w:tcBorders>
            <w:shd w:val="solid" w:color="EAEAEA" w:fill="FFFFFF"/>
          </w:tcPr>
          <w:p w14:paraId="48ABBECF" w14:textId="77777777" w:rsidR="00A41E30" w:rsidRDefault="00B41819" w:rsidP="006D4BD1">
            <w:pPr>
              <w:pStyle w:val="aTable"/>
              <w:jc w:val="center"/>
            </w:pPr>
            <w:r>
              <w:rPr>
                <w:noProof/>
              </w:rPr>
              <w:drawing>
                <wp:inline distT="0" distB="0" distL="0" distR="0" wp14:anchorId="6C566998" wp14:editId="4A1DCCE0">
                  <wp:extent cx="248920" cy="226695"/>
                  <wp:effectExtent l="0" t="0" r="0" b="1905"/>
                  <wp:docPr id="73" name="Picture 3" descr="Ruler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ler point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8920" cy="226695"/>
                          </a:xfrm>
                          <a:prstGeom prst="rect">
                            <a:avLst/>
                          </a:prstGeom>
                          <a:noFill/>
                          <a:ln>
                            <a:noFill/>
                          </a:ln>
                        </pic:spPr>
                      </pic:pic>
                    </a:graphicData>
                  </a:graphic>
                </wp:inline>
              </w:drawing>
            </w:r>
          </w:p>
        </w:tc>
        <w:tc>
          <w:tcPr>
            <w:tcW w:w="4140" w:type="dxa"/>
            <w:tcBorders>
              <w:top w:val="nil"/>
              <w:left w:val="nil"/>
              <w:bottom w:val="nil"/>
              <w:right w:val="nil"/>
              <w:tl2br w:val="nil"/>
              <w:tr2bl w:val="nil"/>
            </w:tcBorders>
            <w:shd w:val="solid" w:color="EAEAEA" w:fill="FFFFFF"/>
          </w:tcPr>
          <w:p w14:paraId="7FC3F9DD" w14:textId="77777777" w:rsidR="00A41E30" w:rsidRDefault="00A41E30" w:rsidP="006D4BD1">
            <w:pPr>
              <w:pStyle w:val="aTable"/>
            </w:pPr>
            <w:r>
              <w:t xml:space="preserve">Click to set the start point of the line, drag the mouse, and release the mouse button when the line is the desired length. </w:t>
            </w:r>
          </w:p>
        </w:tc>
      </w:tr>
      <w:tr w:rsidR="00A41E30" w:rsidRPr="004365F7" w14:paraId="57C2FF40" w14:textId="77777777">
        <w:trPr>
          <w:cantSplit/>
        </w:trPr>
        <w:tc>
          <w:tcPr>
            <w:tcW w:w="1800" w:type="dxa"/>
            <w:tcBorders>
              <w:bottom w:val="nil"/>
            </w:tcBorders>
          </w:tcPr>
          <w:p w14:paraId="1BA8C155" w14:textId="77777777" w:rsidR="00A41E30" w:rsidRDefault="00A41E30" w:rsidP="006D4BD1">
            <w:pPr>
              <w:pStyle w:val="aTable"/>
            </w:pPr>
            <w:r>
              <w:lastRenderedPageBreak/>
              <w:t>Angle</w:t>
            </w:r>
          </w:p>
        </w:tc>
        <w:tc>
          <w:tcPr>
            <w:tcW w:w="1080" w:type="dxa"/>
            <w:tcBorders>
              <w:bottom w:val="nil"/>
            </w:tcBorders>
          </w:tcPr>
          <w:p w14:paraId="340D9D2A" w14:textId="77777777" w:rsidR="00A41E30" w:rsidRDefault="00B41819" w:rsidP="006D4BD1">
            <w:pPr>
              <w:pStyle w:val="aTable"/>
              <w:jc w:val="center"/>
            </w:pPr>
            <w:r>
              <w:rPr>
                <w:noProof/>
              </w:rPr>
              <w:drawing>
                <wp:inline distT="0" distB="0" distL="0" distR="0" wp14:anchorId="74499380" wp14:editId="45AC8571">
                  <wp:extent cx="248920" cy="226695"/>
                  <wp:effectExtent l="0" t="0" r="0" b="1905"/>
                  <wp:docPr id="74" name="Picture 1" descr="Angl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le point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8920" cy="226695"/>
                          </a:xfrm>
                          <a:prstGeom prst="rect">
                            <a:avLst/>
                          </a:prstGeom>
                          <a:noFill/>
                          <a:ln>
                            <a:noFill/>
                          </a:ln>
                        </pic:spPr>
                      </pic:pic>
                    </a:graphicData>
                  </a:graphic>
                </wp:inline>
              </w:drawing>
            </w:r>
          </w:p>
        </w:tc>
        <w:tc>
          <w:tcPr>
            <w:tcW w:w="4140" w:type="dxa"/>
            <w:tcBorders>
              <w:bottom w:val="nil"/>
            </w:tcBorders>
          </w:tcPr>
          <w:p w14:paraId="09533272" w14:textId="77777777" w:rsidR="00A41E30" w:rsidRPr="001F3B8C" w:rsidRDefault="004B38C3" w:rsidP="00867F08">
            <w:pPr>
              <w:pStyle w:val="aTable"/>
            </w:pPr>
            <w:r>
              <w:t>Starting at the vertex, d</w:t>
            </w:r>
            <w:r w:rsidRPr="001F3B8C">
              <w:t xml:space="preserve">rag </w:t>
            </w:r>
            <w:r w:rsidR="00A41E30" w:rsidRPr="001F3B8C">
              <w:t xml:space="preserve">the mouse to draw </w:t>
            </w:r>
            <w:r w:rsidR="00F47E60">
              <w:t xml:space="preserve">the first line of the angle. The second line </w:t>
            </w:r>
            <w:r w:rsidR="00867F08">
              <w:t>is</w:t>
            </w:r>
            <w:r w:rsidR="00F47E60">
              <w:t xml:space="preserve"> attached to it. Drag either or both lines by their handles to adjust the</w:t>
            </w:r>
            <w:r w:rsidR="00842841">
              <w:t>ir</w:t>
            </w:r>
            <w:r w:rsidR="00F47E60">
              <w:t xml:space="preserve"> positions. </w:t>
            </w:r>
          </w:p>
        </w:tc>
      </w:tr>
      <w:tr w:rsidR="00A41E30" w:rsidRPr="004365F7" w14:paraId="2A66E677" w14:textId="77777777">
        <w:trPr>
          <w:cantSplit/>
        </w:trPr>
        <w:tc>
          <w:tcPr>
            <w:tcW w:w="1800" w:type="dxa"/>
            <w:tcBorders>
              <w:bottom w:val="nil"/>
            </w:tcBorders>
            <w:shd w:val="clear" w:color="auto" w:fill="F2F2F2"/>
          </w:tcPr>
          <w:p w14:paraId="6EC73129" w14:textId="77777777" w:rsidR="00A41E30" w:rsidRDefault="00A41E30" w:rsidP="006D4BD1">
            <w:pPr>
              <w:pStyle w:val="aTable"/>
            </w:pPr>
            <w:r>
              <w:t>Cobb Angle</w:t>
            </w:r>
          </w:p>
        </w:tc>
        <w:tc>
          <w:tcPr>
            <w:tcW w:w="1080" w:type="dxa"/>
            <w:tcBorders>
              <w:bottom w:val="nil"/>
            </w:tcBorders>
            <w:shd w:val="clear" w:color="auto" w:fill="F2F2F2"/>
          </w:tcPr>
          <w:p w14:paraId="6AB5D5D9" w14:textId="77777777" w:rsidR="00A41E30" w:rsidRDefault="00B41819" w:rsidP="006D4BD1">
            <w:pPr>
              <w:pStyle w:val="aTable"/>
              <w:jc w:val="center"/>
              <w:rPr>
                <w:noProof/>
              </w:rPr>
            </w:pPr>
            <w:r>
              <w:rPr>
                <w:noProof/>
              </w:rPr>
              <w:drawing>
                <wp:inline distT="0" distB="0" distL="0" distR="0" wp14:anchorId="06882848" wp14:editId="307DF8AC">
                  <wp:extent cx="226695" cy="226695"/>
                  <wp:effectExtent l="0" t="0" r="1905" b="1905"/>
                  <wp:docPr id="75" name="Picture 75" descr="Cobb Angle pointer(identical to Angl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bb Angle pointer(identical to Angle point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p>
        </w:tc>
        <w:tc>
          <w:tcPr>
            <w:tcW w:w="4140" w:type="dxa"/>
            <w:tcBorders>
              <w:bottom w:val="nil"/>
            </w:tcBorders>
            <w:shd w:val="clear" w:color="auto" w:fill="F2F2F2"/>
          </w:tcPr>
          <w:p w14:paraId="5CD9CBA8" w14:textId="77777777" w:rsidR="00A41E30" w:rsidRPr="00563D05" w:rsidRDefault="004B38C3" w:rsidP="006D4BD1">
            <w:pPr>
              <w:pStyle w:val="aTable"/>
              <w:rPr>
                <w:rFonts w:cs="Arial"/>
              </w:rPr>
            </w:pPr>
            <w:r>
              <w:t>Starting with the top-most line to be drawn, drag the mouse to create the line.  Re-position the lines as needed by dragging the handles.</w:t>
            </w:r>
          </w:p>
        </w:tc>
      </w:tr>
    </w:tbl>
    <w:p w14:paraId="48A4356D" w14:textId="77777777" w:rsidR="00AB04FA" w:rsidRDefault="00AB04FA" w:rsidP="00000B62">
      <w:pPr>
        <w:pStyle w:val="aNorm"/>
        <w:numPr>
          <w:ilvl w:val="0"/>
          <w:numId w:val="52"/>
        </w:numPr>
        <w:spacing w:after="80"/>
      </w:pPr>
      <w:r>
        <w:t>The tool remain</w:t>
      </w:r>
      <w:r w:rsidR="00867F08">
        <w:t>s</w:t>
      </w:r>
      <w:r>
        <w:t xml:space="preserve"> active</w:t>
      </w:r>
      <w:r w:rsidR="009E1C52">
        <w:t xml:space="preserve"> until disabled</w:t>
      </w:r>
      <w:r>
        <w:t xml:space="preserve">. You can add additional measurements, select a different tool, or </w:t>
      </w:r>
      <w:r w:rsidR="004E7201">
        <w:t xml:space="preserve">right-click once to </w:t>
      </w:r>
      <w:r>
        <w:t>disable the tool.</w:t>
      </w:r>
    </w:p>
    <w:p w14:paraId="5EA27A67" w14:textId="77777777" w:rsidR="009F1565" w:rsidRDefault="009F1565" w:rsidP="009F1565">
      <w:pPr>
        <w:pStyle w:val="Heading3"/>
      </w:pPr>
      <w:r w:rsidRPr="009F1565">
        <w:t>Measuring Image Features: Hounsfield Areas</w:t>
      </w:r>
    </w:p>
    <w:p w14:paraId="1A3E9929" w14:textId="77777777" w:rsidR="00C07E08" w:rsidRPr="00C07E08" w:rsidRDefault="00C07E08" w:rsidP="00447A42">
      <w:pPr>
        <w:pStyle w:val="aNorm"/>
        <w:numPr>
          <w:ilvl w:val="0"/>
          <w:numId w:val="46"/>
        </w:numPr>
        <w:rPr>
          <w:bCs/>
        </w:rPr>
      </w:pPr>
      <w:r>
        <w:rPr>
          <w:bCs/>
        </w:rPr>
        <w:t>Display the image that contains the feature you want to measure.</w:t>
      </w:r>
    </w:p>
    <w:p w14:paraId="6E868844" w14:textId="77777777" w:rsidR="00622F2C" w:rsidRDefault="004B2922" w:rsidP="00447A42">
      <w:pPr>
        <w:pStyle w:val="aNorm"/>
        <w:numPr>
          <w:ilvl w:val="0"/>
          <w:numId w:val="46"/>
        </w:numPr>
        <w:spacing w:after="80"/>
      </w:pPr>
      <w:r>
        <w:t xml:space="preserve">In the Viewer toolbar, click </w:t>
      </w:r>
      <w:r w:rsidR="00DD005D">
        <w:t>the pulldown arrow</w:t>
      </w:r>
      <w:r>
        <w:t xml:space="preserve"> to the right of the Hounsfield tool</w:t>
      </w:r>
      <w:r w:rsidR="00DD005D">
        <w:t xml:space="preserve"> </w:t>
      </w:r>
      <w:r w:rsidR="00B41819">
        <w:rPr>
          <w:noProof/>
          <w:position w:val="-6"/>
          <w:szCs w:val="22"/>
        </w:rPr>
        <w:drawing>
          <wp:inline distT="0" distB="0" distL="0" distR="0" wp14:anchorId="6BB99FE5" wp14:editId="4B3803FC">
            <wp:extent cx="321945" cy="219710"/>
            <wp:effectExtent l="19050" t="19050" r="20955" b="27940"/>
            <wp:docPr id="76" name="Picture 76" descr="Hounsfield too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ounsfield tool butt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1945" cy="219710"/>
                    </a:xfrm>
                    <a:prstGeom prst="rect">
                      <a:avLst/>
                    </a:prstGeom>
                    <a:noFill/>
                    <a:ln w="6350" cmpd="sng">
                      <a:solidFill>
                        <a:srgbClr val="000000"/>
                      </a:solidFill>
                      <a:miter lim="800000"/>
                      <a:headEnd/>
                      <a:tailEnd/>
                    </a:ln>
                    <a:effectLst/>
                  </pic:spPr>
                </pic:pic>
              </a:graphicData>
            </a:graphic>
          </wp:inline>
        </w:drawing>
      </w:r>
      <w:r>
        <w:rPr>
          <w:rStyle w:val="icondrop3pt"/>
        </w:rPr>
        <w:t xml:space="preserve">. </w:t>
      </w:r>
      <w:r w:rsidR="00E82D47" w:rsidRPr="00E82D47">
        <w:t xml:space="preserve">Depending on which of its </w:t>
      </w:r>
      <w:r w:rsidR="008F5D03">
        <w:t>two</w:t>
      </w:r>
      <w:r w:rsidR="00E82D47" w:rsidRPr="00E82D47">
        <w:t xml:space="preserve"> features you have used most recently</w:t>
      </w:r>
      <w:r w:rsidR="00471E55">
        <w:t>:</w:t>
      </w:r>
      <w:r w:rsidR="00E82D47" w:rsidRPr="00E82D47">
        <w:t xml:space="preserve"> the icon displays as</w:t>
      </w:r>
      <w:r w:rsidR="00E82D47">
        <w:t xml:space="preserve"> Rectangle or Free Hand. </w:t>
      </w:r>
    </w:p>
    <w:p w14:paraId="3A2698C2" w14:textId="77777777" w:rsidR="00622F2C" w:rsidRDefault="00B41819" w:rsidP="003026DA">
      <w:pPr>
        <w:pStyle w:val="aNorm"/>
        <w:jc w:val="center"/>
      </w:pPr>
      <w:r>
        <w:rPr>
          <w:noProof/>
        </w:rPr>
        <w:drawing>
          <wp:inline distT="0" distB="0" distL="0" distR="0" wp14:anchorId="3EFDB4B0" wp14:editId="26098B1F">
            <wp:extent cx="1982470" cy="621665"/>
            <wp:effectExtent l="0" t="0" r="0" b="6985"/>
            <wp:docPr id="77" name="Picture 77" descr="cid:image004.png@01D190D5.388B44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id:image004.png@01D190D5.388B44A0"/>
                    <pic:cNvPicPr>
                      <a:picLocks noChangeAspect="1" noChangeArrowheads="1"/>
                    </pic:cNvPicPr>
                  </pic:nvPicPr>
                  <pic:blipFill>
                    <a:blip r:embed="rId100" r:link="rId101">
                      <a:extLst>
                        <a:ext uri="{28A0092B-C50C-407E-A947-70E740481C1C}">
                          <a14:useLocalDpi xmlns:a14="http://schemas.microsoft.com/office/drawing/2010/main" val="0"/>
                        </a:ext>
                      </a:extLst>
                    </a:blip>
                    <a:srcRect/>
                    <a:stretch>
                      <a:fillRect/>
                    </a:stretch>
                  </pic:blipFill>
                  <pic:spPr bwMode="auto">
                    <a:xfrm>
                      <a:off x="0" y="0"/>
                      <a:ext cx="1982470" cy="621665"/>
                    </a:xfrm>
                    <a:prstGeom prst="rect">
                      <a:avLst/>
                    </a:prstGeom>
                    <a:noFill/>
                    <a:ln>
                      <a:noFill/>
                    </a:ln>
                  </pic:spPr>
                </pic:pic>
              </a:graphicData>
            </a:graphic>
          </wp:inline>
        </w:drawing>
      </w:r>
    </w:p>
    <w:p w14:paraId="75BF0E49" w14:textId="77777777" w:rsidR="009F1565" w:rsidRDefault="00622F2C" w:rsidP="00447A42">
      <w:pPr>
        <w:pStyle w:val="aNorm"/>
        <w:numPr>
          <w:ilvl w:val="0"/>
          <w:numId w:val="46"/>
        </w:numPr>
      </w:pPr>
      <w:r>
        <w:t>Measure the image feature. Steps for each tool are noted below:</w:t>
      </w:r>
      <w:r w:rsidR="00BF40F0" w:rsidRPr="00BF40F0">
        <w:t xml:space="preserve"> </w:t>
      </w:r>
    </w:p>
    <w:tbl>
      <w:tblPr>
        <w:tblW w:w="7020" w:type="dxa"/>
        <w:tblInd w:w="1188" w:type="dxa"/>
        <w:tblBorders>
          <w:top w:val="single" w:sz="12" w:space="0" w:color="auto"/>
          <w:bottom w:val="single" w:sz="12" w:space="0" w:color="auto"/>
        </w:tblBorders>
        <w:tblLook w:val="01E0" w:firstRow="1" w:lastRow="1" w:firstColumn="1" w:lastColumn="1" w:noHBand="0" w:noVBand="0"/>
      </w:tblPr>
      <w:tblGrid>
        <w:gridCol w:w="1800"/>
        <w:gridCol w:w="1080"/>
        <w:gridCol w:w="4140"/>
      </w:tblGrid>
      <w:tr w:rsidR="009F1565" w:rsidRPr="004365F7" w14:paraId="56E6357E" w14:textId="77777777">
        <w:trPr>
          <w:cantSplit/>
          <w:tblHeader/>
        </w:trPr>
        <w:tc>
          <w:tcPr>
            <w:tcW w:w="1800" w:type="dxa"/>
            <w:tcBorders>
              <w:top w:val="single" w:sz="8" w:space="0" w:color="auto"/>
              <w:bottom w:val="single" w:sz="6" w:space="0" w:color="000000"/>
            </w:tcBorders>
            <w:shd w:val="clear" w:color="C0C0C0" w:fill="auto"/>
          </w:tcPr>
          <w:p w14:paraId="3D93EF1F" w14:textId="77777777" w:rsidR="009F1565" w:rsidRPr="004365F7" w:rsidRDefault="009F1565" w:rsidP="008E4A28">
            <w:pPr>
              <w:pStyle w:val="aTable"/>
              <w:keepNext/>
              <w:rPr>
                <w:rStyle w:val="Strong"/>
                <w:iCs/>
              </w:rPr>
            </w:pPr>
            <w:r w:rsidRPr="004365F7">
              <w:rPr>
                <w:rStyle w:val="Strong"/>
                <w:iCs/>
              </w:rPr>
              <w:t>Measure</w:t>
            </w:r>
          </w:p>
        </w:tc>
        <w:tc>
          <w:tcPr>
            <w:tcW w:w="1080" w:type="dxa"/>
            <w:tcBorders>
              <w:top w:val="single" w:sz="8" w:space="0" w:color="auto"/>
              <w:bottom w:val="single" w:sz="6" w:space="0" w:color="000000"/>
            </w:tcBorders>
            <w:shd w:val="clear" w:color="C0C0C0" w:fill="auto"/>
          </w:tcPr>
          <w:p w14:paraId="6F49419D" w14:textId="77777777" w:rsidR="009F1565" w:rsidRPr="004365F7" w:rsidRDefault="009F1565" w:rsidP="008E4A28">
            <w:pPr>
              <w:pStyle w:val="aTable"/>
              <w:keepNext/>
              <w:rPr>
                <w:rStyle w:val="Strong"/>
                <w:iCs/>
              </w:rPr>
            </w:pPr>
            <w:r w:rsidRPr="004365F7">
              <w:rPr>
                <w:rStyle w:val="Strong"/>
                <w:iCs/>
              </w:rPr>
              <w:t>Pointer</w:t>
            </w:r>
          </w:p>
        </w:tc>
        <w:tc>
          <w:tcPr>
            <w:tcW w:w="4140" w:type="dxa"/>
            <w:tcBorders>
              <w:top w:val="single" w:sz="8" w:space="0" w:color="auto"/>
              <w:bottom w:val="single" w:sz="6" w:space="0" w:color="000000"/>
            </w:tcBorders>
            <w:shd w:val="clear" w:color="C0C0C0" w:fill="auto"/>
          </w:tcPr>
          <w:p w14:paraId="68671D91" w14:textId="77777777" w:rsidR="009F1565" w:rsidRPr="004365F7" w:rsidRDefault="009F1565" w:rsidP="008E4A28">
            <w:pPr>
              <w:pStyle w:val="aTable"/>
              <w:keepNext/>
              <w:rPr>
                <w:rStyle w:val="Strong"/>
                <w:iCs/>
              </w:rPr>
            </w:pPr>
            <w:r w:rsidRPr="004365F7">
              <w:rPr>
                <w:rStyle w:val="Strong"/>
                <w:iCs/>
              </w:rPr>
              <w:t>Point to image, then...</w:t>
            </w:r>
          </w:p>
        </w:tc>
      </w:tr>
      <w:tr w:rsidR="009F1565" w14:paraId="439FB98B" w14:textId="77777777">
        <w:trPr>
          <w:cantSplit/>
        </w:trPr>
        <w:tc>
          <w:tcPr>
            <w:tcW w:w="1800" w:type="dxa"/>
            <w:tcBorders>
              <w:top w:val="nil"/>
              <w:left w:val="nil"/>
              <w:bottom w:val="nil"/>
              <w:right w:val="nil"/>
              <w:tl2br w:val="nil"/>
              <w:tr2bl w:val="nil"/>
            </w:tcBorders>
            <w:shd w:val="solid" w:color="EAEAEA" w:fill="FFFFFF"/>
          </w:tcPr>
          <w:p w14:paraId="589EF93D" w14:textId="77777777" w:rsidR="009F1565" w:rsidRDefault="009F1565" w:rsidP="008E4A28">
            <w:pPr>
              <w:pStyle w:val="aTable"/>
            </w:pPr>
            <w:r>
              <w:t>Rectangle</w:t>
            </w:r>
          </w:p>
        </w:tc>
        <w:tc>
          <w:tcPr>
            <w:tcW w:w="1080" w:type="dxa"/>
            <w:tcBorders>
              <w:top w:val="nil"/>
              <w:left w:val="nil"/>
              <w:bottom w:val="nil"/>
              <w:right w:val="nil"/>
              <w:tl2br w:val="nil"/>
              <w:tr2bl w:val="nil"/>
            </w:tcBorders>
            <w:shd w:val="solid" w:color="EAEAEA" w:fill="FFFFFF"/>
          </w:tcPr>
          <w:p w14:paraId="65CC8A86" w14:textId="77777777" w:rsidR="009F1565" w:rsidRDefault="00B41819" w:rsidP="008E4A28">
            <w:pPr>
              <w:pStyle w:val="aTable"/>
              <w:jc w:val="center"/>
            </w:pPr>
            <w:r>
              <w:rPr>
                <w:noProof/>
              </w:rPr>
              <w:drawing>
                <wp:inline distT="0" distB="0" distL="0" distR="0" wp14:anchorId="572AED2A" wp14:editId="24D95A59">
                  <wp:extent cx="278130" cy="278130"/>
                  <wp:effectExtent l="0" t="0" r="7620" b="7620"/>
                  <wp:docPr id="78" name="Picture 78" descr="Hounsfield Rectangle mous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ounsfield Rectangle mouse point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noFill/>
                          <a:ln>
                            <a:noFill/>
                          </a:ln>
                        </pic:spPr>
                      </pic:pic>
                    </a:graphicData>
                  </a:graphic>
                </wp:inline>
              </w:drawing>
            </w:r>
          </w:p>
        </w:tc>
        <w:tc>
          <w:tcPr>
            <w:tcW w:w="4140" w:type="dxa"/>
            <w:tcBorders>
              <w:top w:val="nil"/>
              <w:left w:val="nil"/>
              <w:bottom w:val="nil"/>
              <w:right w:val="nil"/>
              <w:tl2br w:val="nil"/>
              <w:tr2bl w:val="nil"/>
            </w:tcBorders>
            <w:shd w:val="solid" w:color="EAEAEA" w:fill="FFFFFF"/>
          </w:tcPr>
          <w:p w14:paraId="72EB3010" w14:textId="77777777" w:rsidR="009F1565" w:rsidRDefault="009F1565" w:rsidP="009F1565">
            <w:pPr>
              <w:pStyle w:val="aTable"/>
            </w:pPr>
            <w:r>
              <w:t xml:space="preserve">Click to set the start point of the rectangle, drag the mouse, and release the mouse button when the rectangle covers the desired area. </w:t>
            </w:r>
          </w:p>
        </w:tc>
      </w:tr>
      <w:tr w:rsidR="009F1565" w:rsidRPr="001F3B8C" w14:paraId="73FA4405" w14:textId="77777777">
        <w:trPr>
          <w:cantSplit/>
        </w:trPr>
        <w:tc>
          <w:tcPr>
            <w:tcW w:w="1800" w:type="dxa"/>
            <w:tcBorders>
              <w:bottom w:val="nil"/>
            </w:tcBorders>
          </w:tcPr>
          <w:p w14:paraId="619DDA58" w14:textId="77777777" w:rsidR="009F1565" w:rsidRDefault="008F5D03" w:rsidP="008E4A28">
            <w:pPr>
              <w:pStyle w:val="aTable"/>
            </w:pPr>
            <w:r>
              <w:t>Free Hand</w:t>
            </w:r>
          </w:p>
        </w:tc>
        <w:tc>
          <w:tcPr>
            <w:tcW w:w="1080" w:type="dxa"/>
            <w:tcBorders>
              <w:bottom w:val="nil"/>
            </w:tcBorders>
          </w:tcPr>
          <w:p w14:paraId="7FCE3B6E" w14:textId="77777777" w:rsidR="009F1565" w:rsidRDefault="00B41819" w:rsidP="008E4A28">
            <w:pPr>
              <w:pStyle w:val="aTable"/>
              <w:jc w:val="center"/>
            </w:pPr>
            <w:r>
              <w:rPr>
                <w:noProof/>
              </w:rPr>
              <w:drawing>
                <wp:inline distT="0" distB="0" distL="0" distR="0" wp14:anchorId="416BC600" wp14:editId="5E97B448">
                  <wp:extent cx="278130" cy="278130"/>
                  <wp:effectExtent l="0" t="0" r="7620" b="7620"/>
                  <wp:docPr id="79" name="Picture 79" descr="Hounsfield Free Hand mous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ounsfield Free Hand mouse point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130" cy="278130"/>
                          </a:xfrm>
                          <a:prstGeom prst="rect">
                            <a:avLst/>
                          </a:prstGeom>
                          <a:noFill/>
                          <a:ln>
                            <a:noFill/>
                          </a:ln>
                        </pic:spPr>
                      </pic:pic>
                    </a:graphicData>
                  </a:graphic>
                </wp:inline>
              </w:drawing>
            </w:r>
          </w:p>
        </w:tc>
        <w:tc>
          <w:tcPr>
            <w:tcW w:w="4140" w:type="dxa"/>
            <w:tcBorders>
              <w:bottom w:val="nil"/>
            </w:tcBorders>
          </w:tcPr>
          <w:p w14:paraId="25CAE685" w14:textId="77777777" w:rsidR="009F1565" w:rsidRPr="001F3B8C" w:rsidRDefault="008F5D03" w:rsidP="009F1565">
            <w:pPr>
              <w:pStyle w:val="aTable"/>
            </w:pPr>
            <w:r>
              <w:t>Click three or more spots around the desired area, then use the drag handles to adjust as needed</w:t>
            </w:r>
          </w:p>
        </w:tc>
      </w:tr>
    </w:tbl>
    <w:p w14:paraId="63106D80" w14:textId="77777777" w:rsidR="00C07E08" w:rsidRDefault="00C07E08" w:rsidP="00447A42">
      <w:pPr>
        <w:pStyle w:val="aNorm"/>
        <w:numPr>
          <w:ilvl w:val="0"/>
          <w:numId w:val="46"/>
        </w:numPr>
      </w:pPr>
      <w:r>
        <w:t>The tool remain</w:t>
      </w:r>
      <w:r w:rsidR="00867F08">
        <w:t>s</w:t>
      </w:r>
      <w:r>
        <w:t xml:space="preserve"> active until disabled. You can add additional annotations, select a different tool, or right-click once to disable the tool.</w:t>
      </w:r>
    </w:p>
    <w:p w14:paraId="0845A0BE" w14:textId="77777777" w:rsidR="004E7201" w:rsidRDefault="006E719E">
      <w:pPr>
        <w:pStyle w:val="Heading3"/>
      </w:pPr>
      <w:r>
        <w:t>Working with Annotations</w:t>
      </w:r>
    </w:p>
    <w:p w14:paraId="7234594F" w14:textId="77777777" w:rsidR="0016019F" w:rsidRDefault="0016019F" w:rsidP="000F3FDE">
      <w:pPr>
        <w:pStyle w:val="aNorm"/>
      </w:pPr>
      <w:r>
        <w:t xml:space="preserve">To change the shape of an annotation, right-click the annotation, choose </w:t>
      </w:r>
      <w:r>
        <w:rPr>
          <w:b/>
        </w:rPr>
        <w:t>Edit Annotation</w:t>
      </w:r>
      <w:r w:rsidR="00C00515">
        <w:rPr>
          <w:b/>
        </w:rPr>
        <w:t xml:space="preserve"> </w:t>
      </w:r>
      <w:r w:rsidR="00C00515" w:rsidRPr="00C00515">
        <w:t>from the context menu</w:t>
      </w:r>
      <w:r>
        <w:t xml:space="preserve">, then drag the </w:t>
      </w:r>
      <w:r w:rsidR="00AA122E">
        <w:t xml:space="preserve">handles </w:t>
      </w:r>
      <w:r>
        <w:t>as desired.</w:t>
      </w:r>
    </w:p>
    <w:p w14:paraId="5D53260E" w14:textId="77777777" w:rsidR="00E04C2D" w:rsidRDefault="00E04C2D" w:rsidP="00E04C2D">
      <w:pPr>
        <w:pStyle w:val="aNorm"/>
      </w:pPr>
      <w:r>
        <w:t xml:space="preserve">To hide an annotation, click the arrow on the left of  </w:t>
      </w:r>
      <w:r w:rsidR="00B41819">
        <w:rPr>
          <w:noProof/>
          <w:position w:val="-6"/>
          <w:szCs w:val="22"/>
        </w:rPr>
        <w:drawing>
          <wp:inline distT="0" distB="0" distL="0" distR="0" wp14:anchorId="7CEC1687" wp14:editId="08293A39">
            <wp:extent cx="307340" cy="197485"/>
            <wp:effectExtent l="19050" t="19050" r="16510" b="12065"/>
            <wp:docPr id="80" name="Picture 80" descr="Show/Hid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how/Hide butt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7340" cy="197485"/>
                    </a:xfrm>
                    <a:prstGeom prst="rect">
                      <a:avLst/>
                    </a:prstGeom>
                    <a:noFill/>
                    <a:ln w="6350" cmpd="sng">
                      <a:solidFill>
                        <a:srgbClr val="000000"/>
                      </a:solidFill>
                      <a:miter lim="800000"/>
                      <a:headEnd/>
                      <a:tailEnd/>
                    </a:ln>
                    <a:effectLst/>
                  </pic:spPr>
                </pic:pic>
              </a:graphicData>
            </a:graphic>
          </wp:inline>
        </w:drawing>
      </w:r>
      <w:r>
        <w:t xml:space="preserve">  on the toolbar, and choose whether you want just the annotations you have made in that session to display, annotations that have been made in previous sessions, or both.  </w:t>
      </w:r>
    </w:p>
    <w:p w14:paraId="59E7D8C0" w14:textId="77777777" w:rsidR="00E04C2D" w:rsidRDefault="00B41819" w:rsidP="00E04C2D">
      <w:pPr>
        <w:pStyle w:val="aNorm"/>
        <w:jc w:val="center"/>
      </w:pPr>
      <w:r>
        <w:rPr>
          <w:noProof/>
        </w:rPr>
        <w:lastRenderedPageBreak/>
        <w:drawing>
          <wp:inline distT="0" distB="0" distL="0" distR="0" wp14:anchorId="30AB55E1" wp14:editId="380A62EB">
            <wp:extent cx="4023360" cy="1411605"/>
            <wp:effectExtent l="0" t="0" r="0" b="0"/>
            <wp:docPr id="81" name="Picture 2" descr="Show/Hide tool, in &quot;Show All Annotations&quot; view, and displaying its options:&#10;Show Session Annotations&#10;Show Stored Annotations&#10;Show All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ow/Hide tool, in &quot;Show All Annotations&quot; view, and displaying its options:&#10;Show Session Annotations&#10;Show Stored Annotations&#10;Show All Annotation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23360" cy="1411605"/>
                    </a:xfrm>
                    <a:prstGeom prst="rect">
                      <a:avLst/>
                    </a:prstGeom>
                    <a:noFill/>
                    <a:ln>
                      <a:noFill/>
                    </a:ln>
                  </pic:spPr>
                </pic:pic>
              </a:graphicData>
            </a:graphic>
          </wp:inline>
        </w:drawing>
      </w:r>
    </w:p>
    <w:p w14:paraId="2E732CA5" w14:textId="77777777" w:rsidR="0016019F" w:rsidRPr="0016019F" w:rsidRDefault="00567A8B" w:rsidP="000F3FDE">
      <w:pPr>
        <w:pStyle w:val="aNorm"/>
      </w:pPr>
      <w:r>
        <w:t xml:space="preserve">To delete an annotation, right-click </w:t>
      </w:r>
      <w:r w:rsidR="00C00515">
        <w:t xml:space="preserve">it </w:t>
      </w:r>
      <w:r>
        <w:t>and</w:t>
      </w:r>
      <w:r w:rsidR="00C00515">
        <w:t xml:space="preserve"> choose</w:t>
      </w:r>
      <w:r w:rsidR="00C07E08">
        <w:t xml:space="preserve"> </w:t>
      </w:r>
      <w:r w:rsidR="00C00515" w:rsidRPr="00C07E08">
        <w:rPr>
          <w:b/>
        </w:rPr>
        <w:t xml:space="preserve">Delete </w:t>
      </w:r>
      <w:r w:rsidR="000B7C8F">
        <w:rPr>
          <w:b/>
        </w:rPr>
        <w:t>Annotation.</w:t>
      </w:r>
    </w:p>
    <w:p w14:paraId="13848931" w14:textId="77777777" w:rsidR="00DD005D" w:rsidRPr="00DD005D" w:rsidRDefault="00DD005D" w:rsidP="00DD005D">
      <w:pPr>
        <w:pStyle w:val="Heading3"/>
      </w:pPr>
      <w:r w:rsidRPr="00DD005D">
        <w:t>Overriding Saved Notations</w:t>
      </w:r>
    </w:p>
    <w:p w14:paraId="5E8FC8B5" w14:textId="77777777" w:rsidR="00A2561A" w:rsidRDefault="00A202D2" w:rsidP="000F3FDE">
      <w:pPr>
        <w:pStyle w:val="aNorm"/>
      </w:pPr>
      <w:r>
        <w:t>If you have the MAGJ OVERRIDE ANNOTATIONS security key, y</w:t>
      </w:r>
      <w:r w:rsidR="00C00515">
        <w:t xml:space="preserve">ou </w:t>
      </w:r>
      <w:r>
        <w:t>can</w:t>
      </w:r>
      <w:r w:rsidR="0016019F">
        <w:t xml:space="preserve"> </w:t>
      </w:r>
      <w:r w:rsidR="001C7F97">
        <w:t xml:space="preserve">delete </w:t>
      </w:r>
      <w:r w:rsidR="0016019F">
        <w:t xml:space="preserve">annotations in </w:t>
      </w:r>
      <w:r w:rsidR="001C7F97">
        <w:t>completed</w:t>
      </w:r>
      <w:r w:rsidR="00D14A25">
        <w:t xml:space="preserve"> exams</w:t>
      </w:r>
      <w:r w:rsidR="001C28EF">
        <w:t>, as follows</w:t>
      </w:r>
      <w:r w:rsidR="00A2561A">
        <w:t>:</w:t>
      </w:r>
    </w:p>
    <w:p w14:paraId="4D13B287" w14:textId="77777777" w:rsidR="00A2561A" w:rsidRPr="00A2561A" w:rsidRDefault="00A2561A" w:rsidP="00447A42">
      <w:pPr>
        <w:pStyle w:val="aNorm"/>
        <w:numPr>
          <w:ilvl w:val="0"/>
          <w:numId w:val="47"/>
        </w:numPr>
        <w:rPr>
          <w:bCs/>
        </w:rPr>
      </w:pPr>
      <w:r>
        <w:t>R</w:t>
      </w:r>
      <w:r w:rsidR="00A202D2">
        <w:t xml:space="preserve">ight-click </w:t>
      </w:r>
      <w:r>
        <w:t>the completed</w:t>
      </w:r>
      <w:r w:rsidR="00A202D2">
        <w:t xml:space="preserve"> exam</w:t>
      </w:r>
      <w:r>
        <w:t xml:space="preserve"> of interest</w:t>
      </w:r>
      <w:r w:rsidR="00A202D2">
        <w:t xml:space="preserve"> in the Manager window</w:t>
      </w:r>
      <w:r w:rsidR="000B7C8F">
        <w:t xml:space="preserve">, and choose </w:t>
      </w:r>
      <w:r w:rsidR="000B7C8F" w:rsidRPr="000B7C8F">
        <w:rPr>
          <w:b/>
        </w:rPr>
        <w:t>Override Annotations</w:t>
      </w:r>
      <w:r w:rsidR="00A154C4">
        <w:t>.</w:t>
      </w:r>
      <w:r w:rsidR="00A202D2">
        <w:t xml:space="preserve"> </w:t>
      </w:r>
    </w:p>
    <w:p w14:paraId="07B4B8AB" w14:textId="77777777" w:rsidR="00A2561A" w:rsidRPr="00A2561A" w:rsidRDefault="00A2561A" w:rsidP="00447A42">
      <w:pPr>
        <w:pStyle w:val="aNorm"/>
        <w:numPr>
          <w:ilvl w:val="0"/>
          <w:numId w:val="47"/>
        </w:numPr>
        <w:rPr>
          <w:bCs/>
        </w:rPr>
      </w:pPr>
      <w:r>
        <w:t xml:space="preserve">Make any </w:t>
      </w:r>
      <w:r w:rsidR="0061535E">
        <w:t>desired additions or other</w:t>
      </w:r>
      <w:r>
        <w:t xml:space="preserve"> changes to the annotations.</w:t>
      </w:r>
    </w:p>
    <w:p w14:paraId="3B1D2082" w14:textId="77777777" w:rsidR="00A2561A" w:rsidRDefault="001C28EF" w:rsidP="00447A42">
      <w:pPr>
        <w:pStyle w:val="aNorm"/>
        <w:numPr>
          <w:ilvl w:val="0"/>
          <w:numId w:val="47"/>
        </w:numPr>
        <w:tabs>
          <w:tab w:val="left" w:pos="7560"/>
        </w:tabs>
        <w:rPr>
          <w:bCs/>
        </w:rPr>
      </w:pPr>
      <w:r>
        <w:rPr>
          <w:bCs/>
        </w:rPr>
        <w:t xml:space="preserve">Click </w:t>
      </w:r>
      <w:r w:rsidR="00B41819">
        <w:rPr>
          <w:noProof/>
          <w:position w:val="-6"/>
          <w:szCs w:val="22"/>
        </w:rPr>
        <w:drawing>
          <wp:inline distT="0" distB="0" distL="0" distR="0" wp14:anchorId="0181A479" wp14:editId="658F53ED">
            <wp:extent cx="241300" cy="219710"/>
            <wp:effectExtent l="19050" t="19050" r="25400" b="27940"/>
            <wp:docPr id="82" name="Picture 82" descr="Clo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lose butt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1300" cy="219710"/>
                    </a:xfrm>
                    <a:prstGeom prst="rect">
                      <a:avLst/>
                    </a:prstGeom>
                    <a:noFill/>
                    <a:ln w="6350" cmpd="sng">
                      <a:solidFill>
                        <a:srgbClr val="000000"/>
                      </a:solidFill>
                      <a:miter lim="800000"/>
                      <a:headEnd/>
                      <a:tailEnd/>
                    </a:ln>
                    <a:effectLst/>
                  </pic:spPr>
                </pic:pic>
              </a:graphicData>
            </a:graphic>
          </wp:inline>
        </w:drawing>
      </w:r>
      <w:r>
        <w:rPr>
          <w:bCs/>
        </w:rPr>
        <w:t xml:space="preserve"> </w:t>
      </w:r>
      <w:r w:rsidR="00A154C4">
        <w:rPr>
          <w:bCs/>
        </w:rPr>
        <w:t>in</w:t>
      </w:r>
      <w:r>
        <w:rPr>
          <w:bCs/>
        </w:rPr>
        <w:t xml:space="preserve"> the Viewer</w:t>
      </w:r>
      <w:r w:rsidR="00A154C4">
        <w:rPr>
          <w:bCs/>
        </w:rPr>
        <w:t xml:space="preserve"> toolbar</w:t>
      </w:r>
      <w:r>
        <w:rPr>
          <w:bCs/>
        </w:rPr>
        <w:t>.</w:t>
      </w:r>
    </w:p>
    <w:p w14:paraId="6774F164" w14:textId="77777777" w:rsidR="00BA32D5" w:rsidRDefault="001C28EF" w:rsidP="00447A42">
      <w:pPr>
        <w:pStyle w:val="aNorm"/>
        <w:numPr>
          <w:ilvl w:val="0"/>
          <w:numId w:val="47"/>
        </w:numPr>
        <w:rPr>
          <w:b/>
          <w:bCs/>
        </w:rPr>
      </w:pPr>
      <w:r>
        <w:rPr>
          <w:bCs/>
        </w:rPr>
        <w:t xml:space="preserve">Click </w:t>
      </w:r>
      <w:r w:rsidRPr="001C28EF">
        <w:rPr>
          <w:b/>
          <w:bCs/>
        </w:rPr>
        <w:t>Store Annotation</w:t>
      </w:r>
      <w:r w:rsidR="005C0BA5" w:rsidRPr="005C0BA5">
        <w:rPr>
          <w:b/>
          <w:bCs/>
        </w:rPr>
        <w:t>s</w:t>
      </w:r>
      <w:r w:rsidR="005C0BA5">
        <w:rPr>
          <w:b/>
          <w:bCs/>
        </w:rPr>
        <w:t xml:space="preserve"> </w:t>
      </w:r>
      <w:r w:rsidR="005C0BA5" w:rsidRPr="005C0BA5">
        <w:rPr>
          <w:bCs/>
        </w:rPr>
        <w:t>in</w:t>
      </w:r>
      <w:r w:rsidR="005C0BA5">
        <w:rPr>
          <w:b/>
          <w:bCs/>
        </w:rPr>
        <w:t xml:space="preserve"> Close Exams/Update Status.</w:t>
      </w:r>
    </w:p>
    <w:p w14:paraId="0C5D8530" w14:textId="77777777" w:rsidR="001C28EF" w:rsidRPr="00394C4A" w:rsidRDefault="001C28EF" w:rsidP="005B5F88">
      <w:pPr>
        <w:pStyle w:val="aNorm"/>
        <w:ind w:left="1080"/>
        <w:rPr>
          <w:bCs/>
        </w:rPr>
      </w:pPr>
    </w:p>
    <w:p w14:paraId="7ACB3F93" w14:textId="77777777" w:rsidR="00AB04FA" w:rsidRDefault="00B41819">
      <w:pPr>
        <w:pStyle w:val="Heading1"/>
      </w:pPr>
      <w:bookmarkStart w:id="294" w:name="_Toc508192148"/>
      <w:bookmarkStart w:id="295" w:name="_Toc104284950"/>
      <w:bookmarkStart w:id="296" w:name="_Toc107030700"/>
      <w:bookmarkStart w:id="297" w:name="_Toc109801702"/>
      <w:bookmarkStart w:id="298" w:name="_Toc112478992"/>
      <w:bookmarkStart w:id="299" w:name="_Toc114630682"/>
      <w:bookmarkStart w:id="300" w:name="_Toc117391484"/>
      <w:bookmarkStart w:id="301" w:name="_Ref125168441"/>
      <w:bookmarkStart w:id="302" w:name="_Ref128555573"/>
      <w:bookmarkStart w:id="303" w:name="_Ref147637886"/>
      <w:r>
        <w:rPr>
          <w:noProof/>
        </w:rPr>
        <w:lastRenderedPageBreak/>
        <mc:AlternateContent>
          <mc:Choice Requires="wps">
            <w:drawing>
              <wp:anchor distT="0" distB="0" distL="114300" distR="114300" simplePos="0" relativeHeight="251656704" behindDoc="0" locked="1" layoutInCell="1" allowOverlap="1" wp14:anchorId="46939E1D" wp14:editId="28259CDF">
                <wp:simplePos x="0" y="0"/>
                <wp:positionH relativeFrom="column">
                  <wp:posOffset>0</wp:posOffset>
                </wp:positionH>
                <wp:positionV relativeFrom="paragraph">
                  <wp:posOffset>-571500</wp:posOffset>
                </wp:positionV>
                <wp:extent cx="1714500" cy="342900"/>
                <wp:effectExtent l="0" t="0" r="0" b="0"/>
                <wp:wrapSquare wrapText="left"/>
                <wp:docPr id="110" name="Rectangle 15" descr="empty text bo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AB863" id="Rectangle 15" o:spid="_x0000_s1026" alt="empty text box" style="position:absolute;margin-left:0;margin-top:-45pt;width:135pt;height: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" stroked="f">
                <w10:wrap type="square" side="left"/>
                <w10:anchorlock/>
              </v:rect>
            </w:pict>
          </mc:Fallback>
        </mc:AlternateContent>
      </w:r>
      <w:r>
        <w:rPr>
          <w:noProof/>
        </w:rPr>
        <mc:AlternateContent>
          <mc:Choice Requires="wps">
            <w:drawing>
              <wp:anchor distT="0" distB="0" distL="114300" distR="114300" simplePos="0" relativeHeight="251650560" behindDoc="0" locked="1" layoutInCell="1" allowOverlap="1" wp14:anchorId="45FFE4CA" wp14:editId="04F8E1B1">
                <wp:simplePos x="0" y="0"/>
                <wp:positionH relativeFrom="column">
                  <wp:posOffset>3886200</wp:posOffset>
                </wp:positionH>
                <wp:positionV relativeFrom="paragraph">
                  <wp:posOffset>-571500</wp:posOffset>
                </wp:positionV>
                <wp:extent cx="1714500" cy="342900"/>
                <wp:effectExtent l="0" t="0" r="0" b="0"/>
                <wp:wrapSquare wrapText="left"/>
                <wp:docPr id="109" name="Rectangle 9"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A55D31" id="Rectangle 9" o:spid="_x0000_s1026" alt="image here only for formatting purposes" style="position:absolute;margin-left:306pt;margin-top:-45pt;width:135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" stroked="f">
                <w10:wrap type="square" side="left"/>
                <w10:anchorlock/>
              </v:rect>
            </w:pict>
          </mc:Fallback>
        </mc:AlternateContent>
      </w:r>
      <w:r w:rsidR="00AB04FA">
        <w:t>Key Images</w:t>
      </w:r>
      <w:bookmarkEnd w:id="294"/>
      <w:r w:rsidR="00AB04FA">
        <w:t xml:space="preserve"> </w:t>
      </w:r>
      <w:bookmarkEnd w:id="295"/>
      <w:bookmarkEnd w:id="296"/>
      <w:bookmarkEnd w:id="297"/>
      <w:bookmarkEnd w:id="298"/>
      <w:bookmarkEnd w:id="299"/>
      <w:bookmarkEnd w:id="300"/>
      <w:bookmarkEnd w:id="301"/>
      <w:bookmarkEnd w:id="302"/>
      <w:bookmarkEnd w:id="303"/>
    </w:p>
    <w:p w14:paraId="6252F2FF" w14:textId="77777777" w:rsidR="009E1C52" w:rsidRDefault="00AB04FA" w:rsidP="001E3BBA">
      <w:pPr>
        <w:pStyle w:val="aNorm"/>
        <w:keepNext/>
        <w:spacing w:after="160"/>
      </w:pPr>
      <w:r>
        <w:t>A</w:t>
      </w:r>
      <w:r>
        <w:rPr>
          <w:rStyle w:val="Emphasis"/>
        </w:rPr>
        <w:t xml:space="preserve"> key image </w:t>
      </w:r>
      <w:r>
        <w:t xml:space="preserve">is an image that a radiologist has </w:t>
      </w:r>
      <w:r w:rsidRPr="00286471">
        <w:t>marked</w:t>
      </w:r>
      <w:r>
        <w:t xml:space="preserve"> as being pertinent to </w:t>
      </w:r>
      <w:r w:rsidR="00C855FF">
        <w:t xml:space="preserve">the </w:t>
      </w:r>
      <w:r>
        <w:t xml:space="preserve"> interpretation</w:t>
      </w:r>
      <w:r w:rsidR="00C855FF">
        <w:t xml:space="preserve"> of an exam</w:t>
      </w:r>
      <w:r>
        <w:t>.</w:t>
      </w:r>
      <w:r w:rsidR="00772C8B">
        <w:t xml:space="preserve"> </w:t>
      </w:r>
      <w:r>
        <w:t>A key image includes any annotations and display settings (such as window/level) made to the image by the interpreting radiologist</w:t>
      </w:r>
      <w:r w:rsidR="009E1C52">
        <w:t xml:space="preserve">. </w:t>
      </w:r>
    </w:p>
    <w:p w14:paraId="2340FF93" w14:textId="77777777" w:rsidR="0008063D" w:rsidRDefault="0008063D" w:rsidP="001E3BBA">
      <w:pPr>
        <w:pStyle w:val="aNorm"/>
        <w:keepNext/>
        <w:spacing w:after="160"/>
      </w:pPr>
      <w:r>
        <w:t>If an open exam contains key images, they are automatically loaded into the Scrapbook window.</w:t>
      </w:r>
      <w:r w:rsidR="00772C8B">
        <w:t xml:space="preserve"> </w:t>
      </w:r>
      <w:r>
        <w:t xml:space="preserve">If the Scrapbook is not visible, it can be shown by clicking </w:t>
      </w:r>
      <w:r w:rsidR="00B41819">
        <w:rPr>
          <w:noProof/>
          <w:position w:val="-10"/>
          <w:szCs w:val="22"/>
        </w:rPr>
        <w:drawing>
          <wp:inline distT="0" distB="0" distL="0" distR="0" wp14:anchorId="5AF701A4" wp14:editId="5106CF36">
            <wp:extent cx="226695" cy="226695"/>
            <wp:effectExtent l="19050" t="19050" r="20955" b="20955"/>
            <wp:docPr id="83" name="Picture 83" descr="Scrapbo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apbook butt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w="6350" cmpd="sng">
                      <a:solidFill>
                        <a:srgbClr val="000000"/>
                      </a:solidFill>
                      <a:miter lim="800000"/>
                      <a:headEnd/>
                      <a:tailEnd/>
                    </a:ln>
                    <a:effectLst/>
                  </pic:spPr>
                </pic:pic>
              </a:graphicData>
            </a:graphic>
          </wp:inline>
        </w:drawing>
      </w:r>
      <w:r>
        <w:rPr>
          <w:rStyle w:val="icondrop3pt"/>
        </w:rPr>
        <w:t xml:space="preserve"> </w:t>
      </w:r>
      <w:r>
        <w:t xml:space="preserve">in the toolbar near the top of the screen. </w:t>
      </w:r>
    </w:p>
    <w:p w14:paraId="0F996334" w14:textId="77777777" w:rsidR="00AB04FA" w:rsidRDefault="00AB04FA">
      <w:pPr>
        <w:pStyle w:val="Heading3"/>
        <w:spacing w:before="120"/>
      </w:pPr>
      <w:r>
        <w:t>Marking Images</w:t>
      </w:r>
    </w:p>
    <w:p w14:paraId="0A7F693B" w14:textId="77777777" w:rsidR="0008063D" w:rsidRDefault="007E42CD" w:rsidP="001E3BBA">
      <w:pPr>
        <w:pStyle w:val="aNorm"/>
        <w:keepNext/>
        <w:spacing w:after="160"/>
      </w:pPr>
      <w:r>
        <w:t xml:space="preserve">Marking an </w:t>
      </w:r>
      <w:r w:rsidR="0008063D">
        <w:t>image creates an independent copy of the image</w:t>
      </w:r>
      <w:r>
        <w:t xml:space="preserve"> in the Scrapbook window</w:t>
      </w:r>
      <w:r w:rsidR="0008063D">
        <w:t>.</w:t>
      </w:r>
      <w:r w:rsidR="00772C8B">
        <w:t xml:space="preserve"> </w:t>
      </w:r>
    </w:p>
    <w:p w14:paraId="54F4BDC5" w14:textId="77777777" w:rsidR="00AB04FA" w:rsidRDefault="00AB04FA" w:rsidP="001E3BBA">
      <w:pPr>
        <w:pStyle w:val="aNorm"/>
        <w:keepNext/>
        <w:numPr>
          <w:ilvl w:val="0"/>
          <w:numId w:val="15"/>
        </w:numPr>
        <w:tabs>
          <w:tab w:val="left" w:pos="1170"/>
        </w:tabs>
        <w:spacing w:after="160"/>
      </w:pPr>
      <w:r>
        <w:t>Open an exam. If you want marked images to be saved as key images, you must have the exam locked in your name.</w:t>
      </w:r>
    </w:p>
    <w:p w14:paraId="4C211764" w14:textId="77777777" w:rsidR="00AB04FA" w:rsidRDefault="00AB04FA" w:rsidP="001E3BBA">
      <w:pPr>
        <w:pStyle w:val="aNorm"/>
        <w:keepNext/>
        <w:numPr>
          <w:ilvl w:val="0"/>
          <w:numId w:val="15"/>
        </w:numPr>
        <w:tabs>
          <w:tab w:val="left" w:pos="1170"/>
        </w:tabs>
        <w:spacing w:after="160"/>
      </w:pPr>
      <w:r>
        <w:t>Display the image to be marked.</w:t>
      </w:r>
    </w:p>
    <w:p w14:paraId="2C8B3597" w14:textId="77777777" w:rsidR="00AB04FA" w:rsidRDefault="00AB04FA" w:rsidP="001E3BBA">
      <w:pPr>
        <w:pStyle w:val="aNorm"/>
        <w:keepNext/>
        <w:numPr>
          <w:ilvl w:val="0"/>
          <w:numId w:val="15"/>
        </w:numPr>
        <w:tabs>
          <w:tab w:val="left" w:pos="1170"/>
        </w:tabs>
        <w:spacing w:after="160"/>
      </w:pPr>
      <w:r>
        <w:t xml:space="preserve">Click the </w:t>
      </w:r>
      <w:r w:rsidR="00B41819">
        <w:rPr>
          <w:noProof/>
          <w:position w:val="-4"/>
          <w:szCs w:val="22"/>
        </w:rPr>
        <w:drawing>
          <wp:inline distT="0" distB="0" distL="0" distR="0" wp14:anchorId="0D483445" wp14:editId="2609F2E4">
            <wp:extent cx="234315" cy="160655"/>
            <wp:effectExtent l="0" t="0" r="0" b="0"/>
            <wp:docPr id="84" name="Picture 84" descr="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rk ic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4315" cy="160655"/>
                    </a:xfrm>
                    <a:prstGeom prst="rect">
                      <a:avLst/>
                    </a:prstGeom>
                    <a:noFill/>
                    <a:ln>
                      <a:noFill/>
                    </a:ln>
                  </pic:spPr>
                </pic:pic>
              </a:graphicData>
            </a:graphic>
          </wp:inline>
        </w:drawing>
      </w:r>
      <w:r>
        <w:t xml:space="preserve"> icon.</w:t>
      </w:r>
    </w:p>
    <w:p w14:paraId="7393A8A9" w14:textId="77777777" w:rsidR="0008063D" w:rsidRDefault="00AB04FA" w:rsidP="001E3BBA">
      <w:pPr>
        <w:pStyle w:val="aNorm"/>
        <w:keepNext/>
        <w:numPr>
          <w:ilvl w:val="0"/>
          <w:numId w:val="15"/>
        </w:numPr>
        <w:tabs>
          <w:tab w:val="left" w:pos="1170"/>
        </w:tabs>
        <w:spacing w:after="160"/>
      </w:pPr>
      <w:r>
        <w:t xml:space="preserve">Continue marking images, or, if you want to work with the image immediately, click </w:t>
      </w:r>
      <w:r w:rsidR="00B41819">
        <w:rPr>
          <w:noProof/>
          <w:position w:val="-6"/>
          <w:szCs w:val="22"/>
        </w:rPr>
        <w:drawing>
          <wp:inline distT="0" distB="0" distL="0" distR="0" wp14:anchorId="66B7D4AA" wp14:editId="356674AC">
            <wp:extent cx="226695" cy="226695"/>
            <wp:effectExtent l="19050" t="19050" r="20955" b="20955"/>
            <wp:docPr id="85" name="Picture 85" descr="Scrapbo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apbook butt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w="6350" cmpd="sng">
                      <a:solidFill>
                        <a:srgbClr val="000000"/>
                      </a:solidFill>
                      <a:miter lim="800000"/>
                      <a:headEnd/>
                      <a:tailEnd/>
                    </a:ln>
                    <a:effectLst/>
                  </pic:spPr>
                </pic:pic>
              </a:graphicData>
            </a:graphic>
          </wp:inline>
        </w:drawing>
      </w:r>
      <w:r>
        <w:t xml:space="preserve"> to display the Scrapbook window.</w:t>
      </w:r>
      <w:r w:rsidR="004E7201">
        <w:t xml:space="preserve"> </w:t>
      </w:r>
    </w:p>
    <w:p w14:paraId="02BA4E30" w14:textId="77777777" w:rsidR="00AB04FA" w:rsidRDefault="00AB04FA">
      <w:pPr>
        <w:pStyle w:val="Heading3"/>
        <w:spacing w:before="120"/>
      </w:pPr>
      <w:r>
        <w:t xml:space="preserve">Working with </w:t>
      </w:r>
      <w:r w:rsidR="00C90B0B">
        <w:t xml:space="preserve">Key </w:t>
      </w:r>
      <w:r>
        <w:t>Images</w:t>
      </w:r>
    </w:p>
    <w:p w14:paraId="40564567" w14:textId="77777777" w:rsidR="007E42CD" w:rsidRDefault="00C855FF" w:rsidP="001E3BBA">
      <w:pPr>
        <w:pStyle w:val="aNorm"/>
        <w:spacing w:after="160"/>
      </w:pPr>
      <w:r>
        <w:t xml:space="preserve">You can manipulate and annotate mages </w:t>
      </w:r>
      <w:r w:rsidR="00AB04FA">
        <w:t>in the Scrapbook window</w:t>
      </w:r>
      <w:r w:rsidR="007E42CD">
        <w:t>.</w:t>
      </w:r>
    </w:p>
    <w:p w14:paraId="48B16293" w14:textId="77777777" w:rsidR="007E42CD" w:rsidRDefault="0008063D" w:rsidP="001E3BBA">
      <w:pPr>
        <w:pStyle w:val="aNorm"/>
        <w:numPr>
          <w:ilvl w:val="0"/>
          <w:numId w:val="31"/>
        </w:numPr>
        <w:tabs>
          <w:tab w:val="clear" w:pos="1440"/>
        </w:tabs>
        <w:spacing w:after="160"/>
      </w:pPr>
      <w:r>
        <w:t>If the exam in question is locked, c</w:t>
      </w:r>
      <w:r w:rsidR="00AB04FA">
        <w:t xml:space="preserve">hanges to images in the Scrapbook </w:t>
      </w:r>
      <w:r>
        <w:t xml:space="preserve">are </w:t>
      </w:r>
      <w:r w:rsidR="007E42CD">
        <w:t xml:space="preserve">saved when the exam is closed, and when the </w:t>
      </w:r>
      <w:r w:rsidR="00C855FF">
        <w:t xml:space="preserve">status of the </w:t>
      </w:r>
      <w:r w:rsidR="007E42CD">
        <w:t>exam is updated, images in the Scrapbook become key images</w:t>
      </w:r>
      <w:r>
        <w:t>.</w:t>
      </w:r>
      <w:r w:rsidR="00772C8B">
        <w:t xml:space="preserve"> </w:t>
      </w:r>
    </w:p>
    <w:p w14:paraId="581F904C" w14:textId="77777777" w:rsidR="0008063D" w:rsidRDefault="0008063D" w:rsidP="001E3BBA">
      <w:pPr>
        <w:pStyle w:val="aNorm"/>
        <w:numPr>
          <w:ilvl w:val="0"/>
          <w:numId w:val="31"/>
        </w:numPr>
        <w:tabs>
          <w:tab w:val="clear" w:pos="1440"/>
        </w:tabs>
        <w:spacing w:after="160"/>
      </w:pPr>
      <w:r>
        <w:t xml:space="preserve">If the exam is not locked, changes to the </w:t>
      </w:r>
      <w:r w:rsidR="007E42CD">
        <w:t xml:space="preserve">contents </w:t>
      </w:r>
      <w:r>
        <w:t>Scrapbook are discarded when the exam is closed.</w:t>
      </w:r>
    </w:p>
    <w:p w14:paraId="4DEF86DB" w14:textId="77777777" w:rsidR="00AB04FA" w:rsidRDefault="00AB04FA">
      <w:pPr>
        <w:pStyle w:val="Heading3"/>
        <w:spacing w:before="120"/>
      </w:pPr>
      <w:r>
        <w:t>Unmarking Images</w:t>
      </w:r>
    </w:p>
    <w:p w14:paraId="791551D4" w14:textId="77777777" w:rsidR="007E42CD" w:rsidRDefault="00AB04FA" w:rsidP="001E3BBA">
      <w:pPr>
        <w:pStyle w:val="aNorm"/>
        <w:spacing w:after="160"/>
      </w:pPr>
      <w:r>
        <w:t>To unmark an image</w:t>
      </w:r>
      <w:r w:rsidR="007E42CD">
        <w:t xml:space="preserve"> and remove it from the Scrapbook</w:t>
      </w:r>
      <w:r>
        <w:t xml:space="preserve">, locate the marked image in the Scrapbook and click </w:t>
      </w:r>
      <w:r w:rsidR="00B41819">
        <w:rPr>
          <w:noProof/>
          <w:position w:val="-6"/>
          <w:szCs w:val="22"/>
        </w:rPr>
        <w:drawing>
          <wp:inline distT="0" distB="0" distL="0" distR="0" wp14:anchorId="3696A814" wp14:editId="4CBAC694">
            <wp:extent cx="190500" cy="175260"/>
            <wp:effectExtent l="0" t="0" r="0" b="0"/>
            <wp:docPr id="86" name="Picture 86" descr="Clo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lose butt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75260"/>
                    </a:xfrm>
                    <a:prstGeom prst="rect">
                      <a:avLst/>
                    </a:prstGeom>
                    <a:noFill/>
                    <a:ln>
                      <a:noFill/>
                    </a:ln>
                  </pic:spPr>
                </pic:pic>
              </a:graphicData>
            </a:graphic>
          </wp:inline>
        </w:drawing>
      </w:r>
      <w:r>
        <w:t xml:space="preserve">, or locate the marked image in the Viewer and click </w:t>
      </w:r>
      <w:r w:rsidR="00B41819">
        <w:rPr>
          <w:noProof/>
          <w:position w:val="-4"/>
          <w:szCs w:val="22"/>
        </w:rPr>
        <w:drawing>
          <wp:inline distT="0" distB="0" distL="0" distR="0" wp14:anchorId="34610843" wp14:editId="0986CCC8">
            <wp:extent cx="234315" cy="175260"/>
            <wp:effectExtent l="0" t="0" r="0" b="0"/>
            <wp:docPr id="87" name="Picture 87" descr="Un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nmark ic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4315" cy="175260"/>
                    </a:xfrm>
                    <a:prstGeom prst="rect">
                      <a:avLst/>
                    </a:prstGeom>
                    <a:noFill/>
                    <a:ln>
                      <a:noFill/>
                    </a:ln>
                  </pic:spPr>
                </pic:pic>
              </a:graphicData>
            </a:graphic>
          </wp:inline>
        </w:drawing>
      </w:r>
      <w:r>
        <w:t>.</w:t>
      </w:r>
      <w:r w:rsidR="00772C8B">
        <w:t xml:space="preserve"> </w:t>
      </w:r>
    </w:p>
    <w:p w14:paraId="41F11CCA" w14:textId="77777777" w:rsidR="007E42CD" w:rsidRDefault="00AB04FA" w:rsidP="001E3BBA">
      <w:pPr>
        <w:pStyle w:val="aNorm"/>
        <w:numPr>
          <w:ilvl w:val="0"/>
          <w:numId w:val="31"/>
        </w:numPr>
        <w:spacing w:after="160"/>
      </w:pPr>
      <w:r>
        <w:t xml:space="preserve">If the exam in question is locked in your name, the key image is </w:t>
      </w:r>
      <w:r w:rsidR="009E1C52">
        <w:t xml:space="preserve">also </w:t>
      </w:r>
      <w:r>
        <w:t>permanently deleted</w:t>
      </w:r>
      <w:r w:rsidR="009E1C52">
        <w:t xml:space="preserve"> (the source image is not affected)</w:t>
      </w:r>
      <w:r>
        <w:t>.</w:t>
      </w:r>
    </w:p>
    <w:p w14:paraId="59EA4514" w14:textId="77777777" w:rsidR="00BA32D5" w:rsidRDefault="00AB04FA" w:rsidP="001E3BBA">
      <w:pPr>
        <w:pStyle w:val="aNorm"/>
        <w:numPr>
          <w:ilvl w:val="0"/>
          <w:numId w:val="31"/>
        </w:numPr>
        <w:spacing w:after="160"/>
      </w:pPr>
      <w:r>
        <w:t xml:space="preserve">If the exam is not locked, the key image is retained and </w:t>
      </w:r>
      <w:r w:rsidR="00867F08">
        <w:t xml:space="preserve">displays </w:t>
      </w:r>
      <w:r>
        <w:t>in the Scrapbook the next time the exam is opened.</w:t>
      </w:r>
    </w:p>
    <w:p w14:paraId="0B68E5FD" w14:textId="77777777" w:rsidR="00AB04FA" w:rsidRDefault="00AB04FA" w:rsidP="00BA32D5">
      <w:pPr>
        <w:pStyle w:val="aNorm"/>
        <w:spacing w:after="160"/>
        <w:ind w:left="1440"/>
      </w:pPr>
    </w:p>
    <w:p w14:paraId="524BC698" w14:textId="77777777" w:rsidR="00AB04FA" w:rsidRDefault="00B41819">
      <w:pPr>
        <w:pStyle w:val="Heading1"/>
      </w:pPr>
      <w:bookmarkStart w:id="304" w:name="_Ref116973298"/>
      <w:bookmarkStart w:id="305" w:name="_Toc117391486"/>
      <w:bookmarkStart w:id="306" w:name="_Toc126729040"/>
      <w:bookmarkStart w:id="307" w:name="_Toc184521056"/>
      <w:bookmarkStart w:id="308" w:name="_Toc508192149"/>
      <w:r>
        <w:rPr>
          <w:noProof/>
        </w:rPr>
        <w:lastRenderedPageBreak/>
        <mc:AlternateContent>
          <mc:Choice Requires="wps">
            <w:drawing>
              <wp:anchor distT="0" distB="0" distL="114300" distR="114300" simplePos="0" relativeHeight="251661824" behindDoc="0" locked="1" layoutInCell="1" allowOverlap="1" wp14:anchorId="136AD15A" wp14:editId="03EE221F">
                <wp:simplePos x="0" y="0"/>
                <wp:positionH relativeFrom="column">
                  <wp:posOffset>-114300</wp:posOffset>
                </wp:positionH>
                <wp:positionV relativeFrom="paragraph">
                  <wp:posOffset>-571500</wp:posOffset>
                </wp:positionV>
                <wp:extent cx="1714500" cy="342900"/>
                <wp:effectExtent l="0" t="0" r="0" b="0"/>
                <wp:wrapSquare wrapText="left"/>
                <wp:docPr id="108" name="Rectangle 20" descr="empty text bo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C0C5F" id="Rectangle 20" o:spid="_x0000_s1026" alt="empty text box" style="position:absolute;margin-left:-9pt;margin-top:-45pt;width:135pt;height: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" stroked="f">
                <w10:wrap type="square" side="left"/>
                <w10:anchorlock/>
              </v:rect>
            </w:pict>
          </mc:Fallback>
        </mc:AlternateContent>
      </w:r>
      <w:r>
        <w:rPr>
          <w:noProof/>
        </w:rPr>
        <mc:AlternateContent>
          <mc:Choice Requires="wps">
            <w:drawing>
              <wp:anchor distT="0" distB="0" distL="114300" distR="114300" simplePos="0" relativeHeight="251651584" behindDoc="0" locked="1" layoutInCell="1" allowOverlap="1" wp14:anchorId="619FAA1E" wp14:editId="454E3D34">
                <wp:simplePos x="0" y="0"/>
                <wp:positionH relativeFrom="column">
                  <wp:posOffset>3886200</wp:posOffset>
                </wp:positionH>
                <wp:positionV relativeFrom="paragraph">
                  <wp:posOffset>-571500</wp:posOffset>
                </wp:positionV>
                <wp:extent cx="1714500" cy="342900"/>
                <wp:effectExtent l="0" t="0" r="0" b="0"/>
                <wp:wrapSquare wrapText="left"/>
                <wp:docPr id="107" name="Rectangle 10"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777EA" id="Rectangle 10" o:spid="_x0000_s1026" alt="image here only for formatting purposes" style="position:absolute;margin-left:306pt;margin-top:-45pt;width:135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" stroked="f">
                <w10:wrap type="square" side="left"/>
                <w10:anchorlock/>
              </v:rect>
            </w:pict>
          </mc:Fallback>
        </mc:AlternateContent>
      </w:r>
      <w:r w:rsidR="00AB04FA">
        <w:t>Reviewing Online Records</w:t>
      </w:r>
      <w:bookmarkEnd w:id="304"/>
      <w:bookmarkEnd w:id="305"/>
      <w:bookmarkEnd w:id="306"/>
      <w:bookmarkEnd w:id="307"/>
      <w:bookmarkEnd w:id="308"/>
    </w:p>
    <w:p w14:paraId="400E8B16" w14:textId="77777777" w:rsidR="003D18BC" w:rsidRDefault="003D18BC" w:rsidP="003D18BC">
      <w:pPr>
        <w:pStyle w:val="aNorm"/>
      </w:pPr>
      <w:bookmarkStart w:id="309" w:name="_Toc117391487"/>
      <w:bookmarkStart w:id="310" w:name="_Ref125166429"/>
      <w:bookmarkStart w:id="311" w:name="_Toc126729041"/>
      <w:bookmarkStart w:id="312" w:name="_Ref149123800"/>
      <w:r>
        <w:t>VistARad is typically configured to open requisitions automatically when an exam is opened.</w:t>
      </w:r>
      <w:r w:rsidR="00792B5A">
        <w:t xml:space="preserve"> </w:t>
      </w:r>
      <w:r>
        <w:t>You can open other records such as reports or health summaries as well.</w:t>
      </w:r>
    </w:p>
    <w:p w14:paraId="08FAAAFB" w14:textId="77777777" w:rsidR="00AB04FA" w:rsidRDefault="00AB04FA">
      <w:pPr>
        <w:pStyle w:val="Heading3"/>
      </w:pPr>
      <w:r>
        <w:t>Displaying Records</w:t>
      </w:r>
      <w:bookmarkEnd w:id="309"/>
      <w:bookmarkEnd w:id="310"/>
      <w:bookmarkEnd w:id="311"/>
      <w:bookmarkEnd w:id="312"/>
    </w:p>
    <w:p w14:paraId="137E0673" w14:textId="77777777" w:rsidR="00AB04FA" w:rsidRDefault="003D18BC" w:rsidP="003D18BC">
      <w:pPr>
        <w:pStyle w:val="aNorm"/>
      </w:pPr>
      <w:r>
        <w:t xml:space="preserve">To display a requisition or report for an open exam, click </w:t>
      </w:r>
      <w:r w:rsidR="00B41819">
        <w:rPr>
          <w:noProof/>
          <w:position w:val="-6"/>
          <w:szCs w:val="22"/>
        </w:rPr>
        <w:drawing>
          <wp:inline distT="0" distB="0" distL="0" distR="0" wp14:anchorId="658EDAD7" wp14:editId="346E59F9">
            <wp:extent cx="226695" cy="197485"/>
            <wp:effectExtent l="0" t="0" r="1905" b="0"/>
            <wp:docPr id="88" name="Picture 88" descr="View Req/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View Req/Repor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6695" cy="197485"/>
                    </a:xfrm>
                    <a:prstGeom prst="rect">
                      <a:avLst/>
                    </a:prstGeom>
                    <a:noFill/>
                    <a:ln>
                      <a:noFill/>
                    </a:ln>
                  </pic:spPr>
                </pic:pic>
              </a:graphicData>
            </a:graphic>
          </wp:inline>
        </w:drawing>
      </w:r>
      <w:r>
        <w:t xml:space="preserve"> in an occupied viewport. </w:t>
      </w:r>
      <w:r w:rsidR="00AB04FA">
        <w:t>The requisition display</w:t>
      </w:r>
      <w:r w:rsidR="00867F08">
        <w:t>s</w:t>
      </w:r>
      <w:r w:rsidR="00AB04FA">
        <w:t xml:space="preserve"> if the exam is unread. The report display</w:t>
      </w:r>
      <w:r w:rsidR="00867F08">
        <w:t>s</w:t>
      </w:r>
      <w:r w:rsidR="00AB04FA">
        <w:t xml:space="preserve"> if the exam has been </w:t>
      </w:r>
      <w:r w:rsidR="0001222F">
        <w:t>completed</w:t>
      </w:r>
      <w:r w:rsidR="00AB04FA">
        <w:t>.</w:t>
      </w:r>
      <w:r w:rsidR="00792B5A">
        <w:t xml:space="preserve"> </w:t>
      </w:r>
      <w:r w:rsidR="00AB04FA">
        <w:t xml:space="preserve">You can also click, then drag down on the </w:t>
      </w:r>
      <w:r w:rsidR="00B41819">
        <w:rPr>
          <w:noProof/>
          <w:position w:val="-6"/>
          <w:szCs w:val="22"/>
        </w:rPr>
        <w:drawing>
          <wp:inline distT="0" distB="0" distL="0" distR="0" wp14:anchorId="087E8691" wp14:editId="78FD2BBC">
            <wp:extent cx="226695" cy="197485"/>
            <wp:effectExtent l="0" t="0" r="1905" b="0"/>
            <wp:docPr id="89" name="Picture 89" descr="View Req/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iew Req/Repor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6695" cy="197485"/>
                    </a:xfrm>
                    <a:prstGeom prst="rect">
                      <a:avLst/>
                    </a:prstGeom>
                    <a:noFill/>
                    <a:ln>
                      <a:noFill/>
                    </a:ln>
                  </pic:spPr>
                </pic:pic>
              </a:graphicData>
            </a:graphic>
          </wp:inline>
        </w:drawing>
      </w:r>
      <w:r w:rsidR="00AB04FA">
        <w:t xml:space="preserve"> icon to select either the requisition or the report.</w:t>
      </w:r>
    </w:p>
    <w:p w14:paraId="64CA2425" w14:textId="77777777" w:rsidR="00AB04FA" w:rsidRDefault="00AB04FA">
      <w:pPr>
        <w:pStyle w:val="aNorm"/>
      </w:pPr>
      <w:r>
        <w:t>To display a record in the Manager, select an exam. Then right-click the exam and choose an option, or click one of the report-related buttons located under the exam lists in the Manager window.</w:t>
      </w:r>
    </w:p>
    <w:p w14:paraId="39D98C63" w14:textId="77777777" w:rsidR="00AB04FA" w:rsidRDefault="00AB04FA">
      <w:pPr>
        <w:pStyle w:val="Heading3"/>
      </w:pPr>
      <w:bookmarkStart w:id="313" w:name="_Ref116974755"/>
      <w:bookmarkStart w:id="314" w:name="_Toc117391489"/>
      <w:bookmarkStart w:id="315" w:name="_Toc126729043"/>
      <w:r>
        <w:t>Working with Health Summaries</w:t>
      </w:r>
      <w:bookmarkEnd w:id="313"/>
      <w:bookmarkEnd w:id="314"/>
      <w:bookmarkEnd w:id="315"/>
    </w:p>
    <w:p w14:paraId="69EB8FD9" w14:textId="77777777" w:rsidR="0008063D" w:rsidRDefault="00AB04FA">
      <w:pPr>
        <w:pStyle w:val="aNorm"/>
      </w:pPr>
      <w:r>
        <w:t xml:space="preserve">The </w:t>
      </w:r>
      <w:r>
        <w:rPr>
          <w:rStyle w:val="Strong"/>
        </w:rPr>
        <w:t xml:space="preserve">Health Summary </w:t>
      </w:r>
      <w:r>
        <w:t xml:space="preserve">button </w:t>
      </w:r>
      <w:r w:rsidR="0008063D">
        <w:t>is used to access health summary reports.</w:t>
      </w:r>
    </w:p>
    <w:p w14:paraId="0CFA6887" w14:textId="77777777" w:rsidR="00AB04FA" w:rsidRDefault="00AB04FA">
      <w:pPr>
        <w:pStyle w:val="aNorm"/>
        <w:numPr>
          <w:ilvl w:val="0"/>
          <w:numId w:val="13"/>
        </w:numPr>
        <w:tabs>
          <w:tab w:val="clear" w:pos="1440"/>
          <w:tab w:val="num" w:pos="1080"/>
        </w:tabs>
      </w:pPr>
      <w:r>
        <w:t xml:space="preserve">If the button includes an asterisk: </w:t>
      </w:r>
      <w:r w:rsidR="00B41819">
        <w:rPr>
          <w:noProof/>
          <w:position w:val="-6"/>
          <w:szCs w:val="22"/>
        </w:rPr>
        <w:drawing>
          <wp:inline distT="0" distB="0" distL="0" distR="0" wp14:anchorId="2383BAF1" wp14:editId="0FA77BE8">
            <wp:extent cx="1082675" cy="153670"/>
            <wp:effectExtent l="0" t="0" r="3175" b="0"/>
            <wp:docPr id="90" name="Picture 90" descr="Health Summary button with aste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ealth Summary button with asterisk"/>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2675" cy="153670"/>
                    </a:xfrm>
                    <a:prstGeom prst="rect">
                      <a:avLst/>
                    </a:prstGeom>
                    <a:noFill/>
                    <a:ln>
                      <a:noFill/>
                    </a:ln>
                  </pic:spPr>
                </pic:pic>
              </a:graphicData>
            </a:graphic>
          </wp:inline>
        </w:drawing>
      </w:r>
      <w:r w:rsidR="0008063D">
        <w:t>, c</w:t>
      </w:r>
      <w:r>
        <w:t>licking the button will open the report you have designated as the default health summary report.</w:t>
      </w:r>
      <w:r w:rsidR="0008063D">
        <w:t xml:space="preserve"> </w:t>
      </w:r>
      <w:r>
        <w:t>Clicking the arrow on the right side of the button will open the Health Summary window.</w:t>
      </w:r>
    </w:p>
    <w:p w14:paraId="7D88BDB5" w14:textId="77777777" w:rsidR="00AB04FA" w:rsidRDefault="00AB04FA">
      <w:pPr>
        <w:pStyle w:val="aNorm"/>
        <w:numPr>
          <w:ilvl w:val="0"/>
          <w:numId w:val="13"/>
        </w:numPr>
        <w:tabs>
          <w:tab w:val="clear" w:pos="1440"/>
          <w:tab w:val="num" w:pos="1080"/>
        </w:tabs>
      </w:pPr>
      <w:r>
        <w:t xml:space="preserve">If the button looks like this: </w:t>
      </w:r>
      <w:r w:rsidR="00B41819">
        <w:rPr>
          <w:noProof/>
          <w:position w:val="-6"/>
          <w:szCs w:val="22"/>
        </w:rPr>
        <w:drawing>
          <wp:inline distT="0" distB="0" distL="0" distR="0" wp14:anchorId="27492A48" wp14:editId="3CE7CC12">
            <wp:extent cx="1082675" cy="153670"/>
            <wp:effectExtent l="0" t="0" r="3175" b="0"/>
            <wp:docPr id="91" name="Picture 91" descr="Health Summary button without aste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ealth Summary button without asteris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2675" cy="153670"/>
                    </a:xfrm>
                    <a:prstGeom prst="rect">
                      <a:avLst/>
                    </a:prstGeom>
                    <a:noFill/>
                    <a:ln>
                      <a:noFill/>
                    </a:ln>
                  </pic:spPr>
                </pic:pic>
              </a:graphicData>
            </a:graphic>
          </wp:inline>
        </w:drawing>
      </w:r>
      <w:r>
        <w:t>,</w:t>
      </w:r>
      <w:r>
        <w:rPr>
          <w:rStyle w:val="icondrop3pt"/>
        </w:rPr>
        <w:t xml:space="preserve"> </w:t>
      </w:r>
      <w:r>
        <w:t xml:space="preserve">there is no default health summary defined, and clicking </w:t>
      </w:r>
      <w:r w:rsidR="004E7201">
        <w:t>the button</w:t>
      </w:r>
      <w:r>
        <w:t xml:space="preserve"> will open the Health Summary window.</w:t>
      </w:r>
    </w:p>
    <w:p w14:paraId="01E2D194" w14:textId="77777777" w:rsidR="0008063D" w:rsidRDefault="00AB04FA">
      <w:pPr>
        <w:pStyle w:val="aNorm"/>
      </w:pPr>
      <w:r>
        <w:t>The Health Summary window lists any health summary reports that have been selected as preferred reports</w:t>
      </w:r>
      <w:r w:rsidR="0001222F">
        <w:t xml:space="preserve"> by the current user</w:t>
      </w:r>
      <w:r>
        <w:t>.</w:t>
      </w:r>
    </w:p>
    <w:p w14:paraId="758EC1F3" w14:textId="77777777" w:rsidR="00AB04FA" w:rsidRDefault="004E7201">
      <w:pPr>
        <w:pStyle w:val="aNorm"/>
        <w:numPr>
          <w:ilvl w:val="0"/>
          <w:numId w:val="13"/>
        </w:numPr>
        <w:tabs>
          <w:tab w:val="clear" w:pos="1440"/>
          <w:tab w:val="num" w:pos="1080"/>
        </w:tabs>
      </w:pPr>
      <w:r>
        <w:t>To display o</w:t>
      </w:r>
      <w:r w:rsidR="00AB04FA">
        <w:t>ne of these reports</w:t>
      </w:r>
      <w:r>
        <w:t xml:space="preserve">, select the name of the report </w:t>
      </w:r>
      <w:r w:rsidR="00AB04FA">
        <w:t>and click</w:t>
      </w:r>
      <w:r>
        <w:t xml:space="preserve"> </w:t>
      </w:r>
      <w:r w:rsidR="00AB04FA">
        <w:rPr>
          <w:rStyle w:val="Strong"/>
        </w:rPr>
        <w:t>View</w:t>
      </w:r>
      <w:r w:rsidR="004C7549">
        <w:rPr>
          <w:rStyle w:val="Strong"/>
        </w:rPr>
        <w:t xml:space="preserve"> Heath Summaries</w:t>
      </w:r>
      <w:r w:rsidR="00AB04FA">
        <w:t>.</w:t>
      </w:r>
    </w:p>
    <w:p w14:paraId="00B38769" w14:textId="77777777" w:rsidR="00AB04FA" w:rsidRDefault="004E7201">
      <w:pPr>
        <w:pStyle w:val="aNorm"/>
        <w:numPr>
          <w:ilvl w:val="0"/>
          <w:numId w:val="13"/>
        </w:numPr>
        <w:tabs>
          <w:tab w:val="clear" w:pos="1440"/>
          <w:tab w:val="num" w:pos="1080"/>
        </w:tabs>
      </w:pPr>
      <w:r>
        <w:t xml:space="preserve">To </w:t>
      </w:r>
      <w:r w:rsidR="00AB04FA">
        <w:t>view a list of all available health summary reports</w:t>
      </w:r>
      <w:r>
        <w:t xml:space="preserve">, </w:t>
      </w:r>
      <w:r w:rsidR="00AB04FA">
        <w:t xml:space="preserve">click </w:t>
      </w:r>
      <w:r w:rsidR="00AB04FA">
        <w:rPr>
          <w:rStyle w:val="Strong"/>
        </w:rPr>
        <w:t>Show Preferences</w:t>
      </w:r>
      <w:r w:rsidR="00AB04FA">
        <w:t>.</w:t>
      </w:r>
      <w:r>
        <w:t xml:space="preserve"> </w:t>
      </w:r>
    </w:p>
    <w:p w14:paraId="025E8291" w14:textId="77777777" w:rsidR="00AB04FA" w:rsidRDefault="0008063D">
      <w:pPr>
        <w:pStyle w:val="aNorm"/>
        <w:numPr>
          <w:ilvl w:val="0"/>
          <w:numId w:val="13"/>
        </w:numPr>
        <w:tabs>
          <w:tab w:val="clear" w:pos="1440"/>
          <w:tab w:val="num" w:pos="1080"/>
        </w:tabs>
      </w:pPr>
      <w:r>
        <w:t xml:space="preserve">To edit the user-specific list of preferred reports, click </w:t>
      </w:r>
      <w:r>
        <w:rPr>
          <w:rStyle w:val="Strong"/>
        </w:rPr>
        <w:t>Show Preferences</w:t>
      </w:r>
      <w:r>
        <w:t xml:space="preserve">, then </w:t>
      </w:r>
      <w:r w:rsidR="004E7201">
        <w:t>u</w:t>
      </w:r>
      <w:r w:rsidR="00AB04FA">
        <w:t xml:space="preserve">se the </w:t>
      </w:r>
      <w:r w:rsidR="00AB04FA">
        <w:rPr>
          <w:rStyle w:val="Strong"/>
        </w:rPr>
        <w:t>Add</w:t>
      </w:r>
      <w:r w:rsidR="00AB04FA">
        <w:t xml:space="preserve"> and </w:t>
      </w:r>
      <w:r w:rsidR="00AB04FA">
        <w:rPr>
          <w:rStyle w:val="Strong"/>
        </w:rPr>
        <w:t>Remove</w:t>
      </w:r>
      <w:r w:rsidR="00AB04FA">
        <w:t xml:space="preserve"> buttons.</w:t>
      </w:r>
    </w:p>
    <w:p w14:paraId="7EC3A9B9" w14:textId="77777777" w:rsidR="00AB04FA" w:rsidRDefault="0008063D" w:rsidP="00BA32D5">
      <w:pPr>
        <w:pStyle w:val="aNorm"/>
        <w:numPr>
          <w:ilvl w:val="0"/>
          <w:numId w:val="13"/>
        </w:numPr>
        <w:tabs>
          <w:tab w:val="clear" w:pos="1440"/>
          <w:tab w:val="num" w:pos="1080"/>
        </w:tabs>
      </w:pPr>
      <w:r>
        <w:t xml:space="preserve">To select a default report, click Show Preferences, </w:t>
      </w:r>
      <w:r w:rsidR="004E7201">
        <w:t>s</w:t>
      </w:r>
      <w:r w:rsidR="00AB04FA">
        <w:t>elect a report</w:t>
      </w:r>
      <w:r>
        <w:t xml:space="preserve">, then click </w:t>
      </w:r>
      <w:r w:rsidR="00AB04FA">
        <w:rPr>
          <w:rStyle w:val="Strong"/>
        </w:rPr>
        <w:t>Set Default</w:t>
      </w:r>
      <w:r>
        <w:t>.</w:t>
      </w:r>
      <w:r w:rsidR="00AB04FA">
        <w:t xml:space="preserve"> </w:t>
      </w:r>
      <w:r w:rsidR="00867F08">
        <w:t>Click</w:t>
      </w:r>
      <w:r w:rsidR="006767F8">
        <w:t xml:space="preserve"> </w:t>
      </w:r>
      <w:r w:rsidR="00AB04FA">
        <w:t xml:space="preserve">the </w:t>
      </w:r>
      <w:r w:rsidR="00AB04FA">
        <w:rPr>
          <w:rStyle w:val="Strong"/>
        </w:rPr>
        <w:t>Health Summary</w:t>
      </w:r>
      <w:r w:rsidR="00AB04FA">
        <w:t xml:space="preserve"> button in the Manager </w:t>
      </w:r>
      <w:r w:rsidR="00867F08">
        <w:t xml:space="preserve">to </w:t>
      </w:r>
      <w:r w:rsidR="00AB04FA">
        <w:t>immediately open that report.</w:t>
      </w:r>
      <w:bookmarkStart w:id="316" w:name="_Ref103862839"/>
      <w:bookmarkStart w:id="317" w:name="_Ref103918653"/>
      <w:bookmarkStart w:id="318" w:name="_Toc104284952"/>
      <w:bookmarkStart w:id="319" w:name="_Toc107030702"/>
      <w:bookmarkStart w:id="320" w:name="_Toc109801704"/>
      <w:bookmarkStart w:id="321" w:name="_Toc112478994"/>
    </w:p>
    <w:p w14:paraId="33531AA0" w14:textId="77777777" w:rsidR="00AB04FA" w:rsidRDefault="00B41819">
      <w:pPr>
        <w:pStyle w:val="Heading1"/>
      </w:pPr>
      <w:bookmarkStart w:id="322" w:name="_Toc114630684"/>
      <w:bookmarkStart w:id="323" w:name="_Ref117405812"/>
      <w:bookmarkStart w:id="324" w:name="_Toc117391490"/>
      <w:bookmarkStart w:id="325" w:name="_Ref125167116"/>
      <w:bookmarkStart w:id="326" w:name="_Toc126729044"/>
      <w:bookmarkStart w:id="327" w:name="_Ref148231953"/>
      <w:bookmarkStart w:id="328" w:name="_Ref159040198"/>
      <w:bookmarkStart w:id="329" w:name="_Ref232796582"/>
      <w:bookmarkStart w:id="330" w:name="_Toc184521057"/>
      <w:bookmarkStart w:id="331" w:name="_Toc508192150"/>
      <w:r>
        <w:rPr>
          <w:noProof/>
        </w:rPr>
        <w:lastRenderedPageBreak/>
        <mc:AlternateContent>
          <mc:Choice Requires="wps">
            <w:drawing>
              <wp:anchor distT="0" distB="0" distL="114300" distR="114300" simplePos="0" relativeHeight="251660800" behindDoc="0" locked="1" layoutInCell="1" allowOverlap="1" wp14:anchorId="238CA60F" wp14:editId="65CB46EB">
                <wp:simplePos x="0" y="0"/>
                <wp:positionH relativeFrom="column">
                  <wp:posOffset>4000500</wp:posOffset>
                </wp:positionH>
                <wp:positionV relativeFrom="paragraph">
                  <wp:posOffset>-571500</wp:posOffset>
                </wp:positionV>
                <wp:extent cx="1714500" cy="342900"/>
                <wp:effectExtent l="0" t="0" r="0" b="0"/>
                <wp:wrapSquare wrapText="left"/>
                <wp:docPr id="105" name="Rectangle 19" descr="empty text bo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75242E" id="Rectangle 19" o:spid="_x0000_s1026" alt="empty text box" style="position:absolute;margin-left:315pt;margin-top:-45pt;width:135pt;height:2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" stroked="f">
                <w10:wrap type="square" side="left"/>
                <w10:anchorlock/>
              </v:rect>
            </w:pict>
          </mc:Fallback>
        </mc:AlternateContent>
      </w:r>
      <w:r>
        <w:rPr>
          <w:noProof/>
        </w:rPr>
        <mc:AlternateContent>
          <mc:Choice Requires="wps">
            <w:drawing>
              <wp:anchor distT="0" distB="0" distL="114300" distR="114300" simplePos="0" relativeHeight="251657728" behindDoc="0" locked="1" layoutInCell="1" allowOverlap="1" wp14:anchorId="426C8B6C" wp14:editId="592D9735">
                <wp:simplePos x="0" y="0"/>
                <wp:positionH relativeFrom="column">
                  <wp:posOffset>-342900</wp:posOffset>
                </wp:positionH>
                <wp:positionV relativeFrom="paragraph">
                  <wp:posOffset>-571500</wp:posOffset>
                </wp:positionV>
                <wp:extent cx="1714500" cy="342900"/>
                <wp:effectExtent l="0" t="0" r="0" b="0"/>
                <wp:wrapSquare wrapText="left"/>
                <wp:docPr id="60" name="Rectangle 16" descr="empty text bo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15FEC0" id="Rectangle 16" o:spid="_x0000_s1026" alt="empty text box" style="position:absolute;margin-left:-27pt;margin-top:-45pt;width:135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" stroked="f">
                <w10:wrap type="square" side="left"/>
                <w10:anchorlock/>
              </v:rect>
            </w:pict>
          </mc:Fallback>
        </mc:AlternateContent>
      </w:r>
      <w:r>
        <w:rPr>
          <w:noProof/>
        </w:rPr>
        <mc:AlternateContent>
          <mc:Choice Requires="wps">
            <w:drawing>
              <wp:anchor distT="0" distB="0" distL="114300" distR="114300" simplePos="0" relativeHeight="251652608" behindDoc="0" locked="1" layoutInCell="1" allowOverlap="1" wp14:anchorId="450EB873" wp14:editId="60C6F8B4">
                <wp:simplePos x="0" y="0"/>
                <wp:positionH relativeFrom="column">
                  <wp:posOffset>-228600</wp:posOffset>
                </wp:positionH>
                <wp:positionV relativeFrom="paragraph">
                  <wp:posOffset>-2065020</wp:posOffset>
                </wp:positionV>
                <wp:extent cx="1714500" cy="342900"/>
                <wp:effectExtent l="0" t="1905" r="0" b="0"/>
                <wp:wrapSquare wrapText="left"/>
                <wp:docPr id="56" name="Rectangle 11" descr="empty text bo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C49455" id="Rectangle 11" o:spid="_x0000_s1026" alt="empty text box" style="position:absolute;margin-left:-18pt;margin-top:-162.6pt;width:135pt;height:2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" stroked="f">
                <w10:wrap type="square" side="left"/>
                <w10:anchorlock/>
              </v:rect>
            </w:pict>
          </mc:Fallback>
        </mc:AlternateContent>
      </w:r>
      <w:r w:rsidR="00AB04FA">
        <w:t>Closing Exams</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16313362" w14:textId="77777777" w:rsidR="00AB04FA" w:rsidRDefault="00AB04FA" w:rsidP="002A370B">
      <w:pPr>
        <w:pStyle w:val="aNorm"/>
        <w:keepNext/>
        <w:numPr>
          <w:ilvl w:val="0"/>
          <w:numId w:val="32"/>
        </w:numPr>
        <w:spacing w:after="80"/>
      </w:pPr>
      <w:r>
        <w:t>If VistARad has been integrated with a voice dictation system, and if you have a report open in that system, save or sign the report.</w:t>
      </w:r>
    </w:p>
    <w:p w14:paraId="788D0679" w14:textId="77777777" w:rsidR="00AB04FA" w:rsidRDefault="00AB04FA" w:rsidP="002A370B">
      <w:pPr>
        <w:pStyle w:val="aNorm"/>
        <w:keepNext/>
        <w:numPr>
          <w:ilvl w:val="0"/>
          <w:numId w:val="32"/>
        </w:numPr>
        <w:spacing w:after="80"/>
      </w:pPr>
      <w:r>
        <w:t xml:space="preserve">In VistARad, </w:t>
      </w:r>
      <w:r w:rsidR="0008063D">
        <w:t xml:space="preserve">do one of the following to </w:t>
      </w:r>
      <w:r>
        <w:t>open the Clos</w:t>
      </w:r>
      <w:r w:rsidR="004E7201">
        <w:t>e Exams / Update Status dialog:</w:t>
      </w:r>
    </w:p>
    <w:p w14:paraId="553E41EC" w14:textId="77777777" w:rsidR="00AB04FA" w:rsidRDefault="00AB04FA" w:rsidP="002A370B">
      <w:pPr>
        <w:pStyle w:val="aNormSnug"/>
        <w:keepNext/>
        <w:numPr>
          <w:ilvl w:val="0"/>
          <w:numId w:val="13"/>
        </w:numPr>
        <w:spacing w:after="80"/>
      </w:pPr>
      <w:r>
        <w:t xml:space="preserve">Press </w:t>
      </w:r>
      <w:r>
        <w:rPr>
          <w:rStyle w:val="Strong"/>
        </w:rPr>
        <w:t>&lt;CTRL+Q&gt;</w:t>
      </w:r>
      <w:r>
        <w:t>.</w:t>
      </w:r>
    </w:p>
    <w:p w14:paraId="5073DF36" w14:textId="77777777" w:rsidR="00AB04FA" w:rsidRDefault="00AB04FA" w:rsidP="002A370B">
      <w:pPr>
        <w:pStyle w:val="aNormSnug"/>
        <w:keepNext/>
        <w:numPr>
          <w:ilvl w:val="0"/>
          <w:numId w:val="13"/>
        </w:numPr>
        <w:spacing w:after="80"/>
      </w:pPr>
      <w:r>
        <w:t xml:space="preserve">Click the </w:t>
      </w:r>
      <w:r w:rsidR="00B41819">
        <w:rPr>
          <w:noProof/>
          <w:position w:val="-6"/>
          <w:szCs w:val="22"/>
        </w:rPr>
        <w:drawing>
          <wp:inline distT="0" distB="0" distL="0" distR="0" wp14:anchorId="4C4004EE" wp14:editId="4F09FBBF">
            <wp:extent cx="190500" cy="190500"/>
            <wp:effectExtent l="0" t="0" r="0" b="0"/>
            <wp:docPr id="92" name="Picture 92" descr="Close exam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lose exams 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button in the Viewe</w:t>
      </w:r>
      <w:r w:rsidR="003D18BC">
        <w:t>r, Browser, or Scrapbook window</w:t>
      </w:r>
      <w:r>
        <w:t>.</w:t>
      </w:r>
    </w:p>
    <w:p w14:paraId="08470AB7" w14:textId="77777777" w:rsidR="00AB04FA" w:rsidRDefault="00AB04FA" w:rsidP="002A370B">
      <w:pPr>
        <w:pStyle w:val="aNorm"/>
        <w:keepNext/>
        <w:numPr>
          <w:ilvl w:val="0"/>
          <w:numId w:val="13"/>
        </w:numPr>
        <w:spacing w:after="80"/>
      </w:pPr>
      <w:r>
        <w:t xml:space="preserve">Click </w:t>
      </w:r>
      <w:r>
        <w:rPr>
          <w:rStyle w:val="Strong"/>
        </w:rPr>
        <w:t>Close Exams</w:t>
      </w:r>
      <w:r>
        <w:t xml:space="preserve"> in the Manager window.</w:t>
      </w:r>
    </w:p>
    <w:p w14:paraId="2872B7C5" w14:textId="77777777" w:rsidR="009E1C52" w:rsidRDefault="009E1C52" w:rsidP="002A370B">
      <w:pPr>
        <w:pStyle w:val="aNorm"/>
        <w:keepNext/>
        <w:numPr>
          <w:ilvl w:val="0"/>
          <w:numId w:val="32"/>
        </w:numPr>
        <w:spacing w:after="80"/>
      </w:pPr>
      <w:r>
        <w:t xml:space="preserve">If the exam </w:t>
      </w:r>
      <w:r w:rsidR="0008063D">
        <w:t xml:space="preserve">being closed </w:t>
      </w:r>
      <w:r>
        <w:t>is locked, and if that exam contains images that have not been viewed,</w:t>
      </w:r>
      <w:r>
        <w:rPr>
          <w:rStyle w:val="FootnoteReference"/>
        </w:rPr>
        <w:footnoteReference w:id="3"/>
      </w:r>
      <w:r>
        <w:t xml:space="preserve"> a warning message display</w:t>
      </w:r>
      <w:r w:rsidR="00867F08">
        <w:t>s</w:t>
      </w:r>
      <w:r>
        <w:t>.</w:t>
      </w:r>
    </w:p>
    <w:p w14:paraId="5400B743" w14:textId="77777777" w:rsidR="009E1C52" w:rsidRDefault="009E1C52" w:rsidP="002A370B">
      <w:pPr>
        <w:pStyle w:val="aNormSnug"/>
        <w:keepNext/>
        <w:numPr>
          <w:ilvl w:val="0"/>
          <w:numId w:val="13"/>
        </w:numPr>
        <w:spacing w:after="80"/>
      </w:pPr>
      <w:r>
        <w:t xml:space="preserve">Click </w:t>
      </w:r>
      <w:r>
        <w:rPr>
          <w:rStyle w:val="Strong"/>
        </w:rPr>
        <w:t>Continue</w:t>
      </w:r>
      <w:r>
        <w:t xml:space="preserve"> to close the exam without displaying</w:t>
      </w:r>
      <w:r w:rsidR="0008063D">
        <w:t xml:space="preserve"> all</w:t>
      </w:r>
      <w:r>
        <w:t xml:space="preserve"> images.</w:t>
      </w:r>
    </w:p>
    <w:p w14:paraId="3A83761C" w14:textId="77777777" w:rsidR="009E1C52" w:rsidRDefault="009E1C52" w:rsidP="002A370B">
      <w:pPr>
        <w:pStyle w:val="aNorm"/>
        <w:numPr>
          <w:ilvl w:val="0"/>
          <w:numId w:val="13"/>
        </w:numPr>
        <w:spacing w:after="80"/>
      </w:pPr>
      <w:r>
        <w:t xml:space="preserve">Click </w:t>
      </w:r>
      <w:r>
        <w:rPr>
          <w:rStyle w:val="Strong"/>
        </w:rPr>
        <w:t>Cancel Exam Close</w:t>
      </w:r>
      <w:r>
        <w:t xml:space="preserve"> to go back to reviewing images.</w:t>
      </w:r>
    </w:p>
    <w:p w14:paraId="6056D1CF" w14:textId="77777777" w:rsidR="0071309B" w:rsidRDefault="00AB04FA" w:rsidP="002A370B">
      <w:pPr>
        <w:pStyle w:val="aNorm"/>
        <w:keepNext/>
        <w:numPr>
          <w:ilvl w:val="0"/>
          <w:numId w:val="32"/>
        </w:numPr>
        <w:spacing w:after="80"/>
      </w:pPr>
      <w:r>
        <w:t xml:space="preserve">For each exam listed in the dialog, note the values in the </w:t>
      </w:r>
      <w:r>
        <w:rPr>
          <w:rStyle w:val="Strong"/>
        </w:rPr>
        <w:t>Close?</w:t>
      </w:r>
      <w:r w:rsidR="008C664C" w:rsidRPr="008C664C">
        <w:rPr>
          <w:rStyle w:val="Strong"/>
          <w:b w:val="0"/>
        </w:rPr>
        <w:t>,</w:t>
      </w:r>
      <w:r>
        <w:t xml:space="preserve"> </w:t>
      </w:r>
      <w:r>
        <w:rPr>
          <w:rStyle w:val="Strong"/>
        </w:rPr>
        <w:t>Interpret?</w:t>
      </w:r>
      <w:r w:rsidR="00F22E1E" w:rsidRPr="00F22E1E">
        <w:rPr>
          <w:rStyle w:val="Strong"/>
          <w:b w:val="0"/>
        </w:rPr>
        <w:t>,</w:t>
      </w:r>
      <w:r>
        <w:t xml:space="preserve"> </w:t>
      </w:r>
      <w:r w:rsidR="008C664C">
        <w:t xml:space="preserve">and </w:t>
      </w:r>
      <w:r w:rsidR="008C664C" w:rsidRPr="008C664C">
        <w:rPr>
          <w:b/>
        </w:rPr>
        <w:t>Annotations</w:t>
      </w:r>
      <w:r w:rsidR="008C664C">
        <w:t xml:space="preserve"> </w:t>
      </w:r>
      <w:r>
        <w:t>columns.</w:t>
      </w:r>
      <w:r w:rsidR="00850BEC">
        <w:t xml:space="preserve"> </w:t>
      </w:r>
      <w:r w:rsidR="009714E1">
        <w:t>Click</w:t>
      </w:r>
      <w:r w:rsidR="0071309B">
        <w:t xml:space="preserve"> the values </w:t>
      </w:r>
      <w:r w:rsidR="00C35EFD">
        <w:t>to determine</w:t>
      </w:r>
      <w:r w:rsidR="0071309B">
        <w:t xml:space="preserve"> the following:</w:t>
      </w:r>
    </w:p>
    <w:p w14:paraId="7DBBD088" w14:textId="77777777" w:rsidR="0071309B" w:rsidRDefault="0071309B" w:rsidP="002A370B">
      <w:pPr>
        <w:pStyle w:val="aNorm"/>
        <w:keepNext/>
        <w:numPr>
          <w:ilvl w:val="1"/>
          <w:numId w:val="32"/>
        </w:numPr>
        <w:spacing w:after="80"/>
      </w:pPr>
      <w:r>
        <w:t>Whether the exam is to be closed.</w:t>
      </w:r>
    </w:p>
    <w:p w14:paraId="293BE58C" w14:textId="77777777" w:rsidR="0071309B" w:rsidRDefault="0071309B" w:rsidP="002A370B">
      <w:pPr>
        <w:pStyle w:val="aNorm"/>
        <w:keepNext/>
        <w:numPr>
          <w:ilvl w:val="1"/>
          <w:numId w:val="32"/>
        </w:numPr>
        <w:spacing w:after="80"/>
      </w:pPr>
      <w:r>
        <w:t>Whether the Interpreted status</w:t>
      </w:r>
      <w:r w:rsidR="001E7BA2">
        <w:t xml:space="preserve"> of the exam</w:t>
      </w:r>
      <w:r>
        <w:t xml:space="preserve"> has changed</w:t>
      </w:r>
      <w:r w:rsidR="009714E1">
        <w:t xml:space="preserve"> (values of N/A cannot be changed)</w:t>
      </w:r>
      <w:r>
        <w:t>.</w:t>
      </w:r>
    </w:p>
    <w:p w14:paraId="79E1F450" w14:textId="77777777" w:rsidR="00E55B7A" w:rsidRDefault="0071309B" w:rsidP="002A370B">
      <w:pPr>
        <w:pStyle w:val="aNorm"/>
        <w:keepNext/>
        <w:numPr>
          <w:ilvl w:val="1"/>
          <w:numId w:val="32"/>
        </w:numPr>
        <w:spacing w:after="80"/>
      </w:pPr>
      <w:r>
        <w:t>W</w:t>
      </w:r>
      <w:r w:rsidR="00850BEC">
        <w:t xml:space="preserve">hether </w:t>
      </w:r>
      <w:r>
        <w:t xml:space="preserve">and how </w:t>
      </w:r>
      <w:r w:rsidR="00850BEC">
        <w:t xml:space="preserve">annotations, if any, </w:t>
      </w:r>
      <w:r w:rsidR="00867F08">
        <w:t>are</w:t>
      </w:r>
      <w:r w:rsidR="00850BEC">
        <w:t xml:space="preserve"> saved.</w:t>
      </w:r>
    </w:p>
    <w:p w14:paraId="6C6693B3" w14:textId="77777777" w:rsidR="004D7D2E" w:rsidRPr="001F59B5" w:rsidRDefault="001F59B5" w:rsidP="002A370B">
      <w:pPr>
        <w:pStyle w:val="aNorm"/>
        <w:keepNext/>
        <w:spacing w:after="80"/>
      </w:pPr>
      <w:r w:rsidRPr="001F59B5">
        <w:t xml:space="preserve"> </w:t>
      </w:r>
      <w:r w:rsidR="00E55B7A" w:rsidRPr="00E55B7A">
        <w:t xml:space="preserve"> </w:t>
      </w:r>
      <w:r w:rsidR="00B41819">
        <w:rPr>
          <w:noProof/>
        </w:rPr>
        <w:drawing>
          <wp:inline distT="0" distB="0" distL="0" distR="0" wp14:anchorId="4D0BADB2" wp14:editId="5413614D">
            <wp:extent cx="5135245" cy="1872615"/>
            <wp:effectExtent l="0" t="0" r="8255" b="0"/>
            <wp:docPr id="93" name="Picture 93" descr="Close Exams/Update Status dialog box, showing and explaining entries in &#10;Interp... column&#10;Close? column&#10;Annotations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lose Exams/Update Status dialog box, showing and explaining entries in &#10;Interp... column&#10;Close? column&#10;Annotations colum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35245" cy="1872615"/>
                    </a:xfrm>
                    <a:prstGeom prst="rect">
                      <a:avLst/>
                    </a:prstGeom>
                    <a:noFill/>
                    <a:ln>
                      <a:noFill/>
                    </a:ln>
                  </pic:spPr>
                </pic:pic>
              </a:graphicData>
            </a:graphic>
          </wp:inline>
        </w:drawing>
      </w:r>
    </w:p>
    <w:p w14:paraId="363D36EF" w14:textId="77777777" w:rsidR="007F1F92" w:rsidRDefault="00AB04FA" w:rsidP="002A370B">
      <w:pPr>
        <w:pStyle w:val="aNorm"/>
        <w:numPr>
          <w:ilvl w:val="0"/>
          <w:numId w:val="32"/>
        </w:numPr>
        <w:spacing w:after="80"/>
      </w:pPr>
      <w:r>
        <w:t xml:space="preserve">Click </w:t>
      </w:r>
      <w:r>
        <w:rPr>
          <w:rStyle w:val="Strong"/>
        </w:rPr>
        <w:t>OK</w:t>
      </w:r>
      <w:r>
        <w:t>.</w:t>
      </w:r>
      <w:r w:rsidR="0008063D">
        <w:t xml:space="preserve"> </w:t>
      </w:r>
    </w:p>
    <w:p w14:paraId="657140DE" w14:textId="77777777" w:rsidR="007F1F92" w:rsidRDefault="0008063D" w:rsidP="002A370B">
      <w:pPr>
        <w:pStyle w:val="aNormSnug"/>
        <w:keepNext/>
        <w:numPr>
          <w:ilvl w:val="0"/>
          <w:numId w:val="13"/>
        </w:numPr>
        <w:spacing w:after="80"/>
      </w:pPr>
      <w:r>
        <w:t>When an exam is closed, all images are removed from all windows in VistARad.</w:t>
      </w:r>
    </w:p>
    <w:p w14:paraId="44D280E1" w14:textId="77777777" w:rsidR="00BA32D5" w:rsidRDefault="0008063D" w:rsidP="002A370B">
      <w:pPr>
        <w:pStyle w:val="aNormSnug"/>
        <w:keepNext/>
        <w:numPr>
          <w:ilvl w:val="0"/>
          <w:numId w:val="13"/>
        </w:numPr>
        <w:spacing w:after="80"/>
      </w:pPr>
      <w:r>
        <w:t xml:space="preserve">If </w:t>
      </w:r>
      <w:r>
        <w:rPr>
          <w:rStyle w:val="Strong"/>
        </w:rPr>
        <w:t>Interpret?</w:t>
      </w:r>
      <w:r>
        <w:t xml:space="preserve"> was set to </w:t>
      </w:r>
      <w:r>
        <w:rPr>
          <w:rStyle w:val="Strong"/>
        </w:rPr>
        <w:t>YES</w:t>
      </w:r>
      <w:r>
        <w:t xml:space="preserve"> for a listed exam, that exam’s status is updated to indicate that it has been read.</w:t>
      </w:r>
    </w:p>
    <w:p w14:paraId="5AA717B8" w14:textId="77777777" w:rsidR="0008063D" w:rsidRDefault="0008063D" w:rsidP="005B5F88">
      <w:pPr>
        <w:pStyle w:val="aNormSnug"/>
        <w:keepNext/>
        <w:spacing w:after="80"/>
        <w:ind w:left="1440"/>
      </w:pPr>
    </w:p>
    <w:p w14:paraId="5745E1D5" w14:textId="77777777" w:rsidR="00AB04FA" w:rsidRDefault="00B41819">
      <w:pPr>
        <w:pStyle w:val="Heading1"/>
      </w:pPr>
      <w:bookmarkStart w:id="332" w:name="_Ref125165935"/>
      <w:bookmarkStart w:id="333" w:name="_Toc126729046"/>
      <w:bookmarkStart w:id="334" w:name="_Toc184521058"/>
      <w:bookmarkStart w:id="335" w:name="_Toc508192151"/>
      <w:r>
        <w:rPr>
          <w:noProof/>
        </w:rPr>
        <w:lastRenderedPageBreak/>
        <mc:AlternateContent>
          <mc:Choice Requires="wps">
            <w:drawing>
              <wp:anchor distT="0" distB="0" distL="114300" distR="114300" simplePos="0" relativeHeight="251658752" behindDoc="0" locked="1" layoutInCell="1" allowOverlap="1" wp14:anchorId="0688A66F" wp14:editId="4365B389">
                <wp:simplePos x="0" y="0"/>
                <wp:positionH relativeFrom="column">
                  <wp:posOffset>3771900</wp:posOffset>
                </wp:positionH>
                <wp:positionV relativeFrom="paragraph">
                  <wp:posOffset>-571500</wp:posOffset>
                </wp:positionV>
                <wp:extent cx="1943100" cy="342900"/>
                <wp:effectExtent l="0" t="0" r="0" b="0"/>
                <wp:wrapSquare wrapText="left"/>
                <wp:docPr id="36" name="Rectangle 17"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582D75" id="Rectangle 17" o:spid="_x0000_s1026" alt="image here only for formatting purposes" style="position:absolute;margin-left:297pt;margin-top:-45pt;width:153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" stroked="f">
                <w10:wrap type="square" side="left"/>
                <w10:anchorlock/>
              </v:rect>
            </w:pict>
          </mc:Fallback>
        </mc:AlternateContent>
      </w:r>
      <w:r>
        <w:rPr>
          <w:noProof/>
        </w:rPr>
        <mc:AlternateContent>
          <mc:Choice Requires="wps">
            <w:drawing>
              <wp:anchor distT="0" distB="0" distL="114300" distR="114300" simplePos="0" relativeHeight="251653632" behindDoc="0" locked="1" layoutInCell="1" allowOverlap="1" wp14:anchorId="2FA565FD" wp14:editId="77465EDE">
                <wp:simplePos x="0" y="0"/>
                <wp:positionH relativeFrom="column">
                  <wp:posOffset>-1905</wp:posOffset>
                </wp:positionH>
                <wp:positionV relativeFrom="paragraph">
                  <wp:posOffset>-571500</wp:posOffset>
                </wp:positionV>
                <wp:extent cx="1826260" cy="342900"/>
                <wp:effectExtent l="0" t="0" r="4445" b="0"/>
                <wp:wrapSquare wrapText="left"/>
                <wp:docPr id="34" name="Rectangle 12" descr="empty text bo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626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568BD4" id="Rectangle 12" o:spid="_x0000_s1026" alt="empty text box" style="position:absolute;margin-left:-.15pt;margin-top:-45pt;width:143.8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" stroked="f">
                <w10:wrap type="square" side="left"/>
                <w10:anchorlock/>
              </v:rect>
            </w:pict>
          </mc:Fallback>
        </mc:AlternateContent>
      </w:r>
      <w:r w:rsidR="00AB04FA">
        <w:t>Hanging Protocols &amp; Templates</w:t>
      </w:r>
      <w:bookmarkEnd w:id="332"/>
      <w:bookmarkEnd w:id="333"/>
      <w:bookmarkEnd w:id="334"/>
      <w:bookmarkEnd w:id="335"/>
    </w:p>
    <w:p w14:paraId="2EF5891D" w14:textId="77777777" w:rsidR="00AB04FA" w:rsidRDefault="00AB04FA">
      <w:pPr>
        <w:pStyle w:val="aNorm"/>
        <w:rPr>
          <w:highlight w:val="yellow"/>
        </w:rPr>
      </w:pPr>
      <w:r>
        <w:t xml:space="preserve">This section provides an overview of hanging protocols and templates, and the settings that affect how they are applied. </w:t>
      </w:r>
    </w:p>
    <w:p w14:paraId="1C99E41F" w14:textId="77777777" w:rsidR="00AB04FA" w:rsidRDefault="00AB04FA">
      <w:pPr>
        <w:pStyle w:val="Heading2"/>
      </w:pPr>
      <w:bookmarkStart w:id="336" w:name="_Toc103388817"/>
      <w:bookmarkStart w:id="337" w:name="_Toc104284956"/>
      <w:bookmarkStart w:id="338" w:name="_Toc107030706"/>
      <w:bookmarkStart w:id="339" w:name="_Toc109801711"/>
      <w:bookmarkStart w:id="340" w:name="_Toc112479001"/>
      <w:bookmarkStart w:id="341" w:name="_Toc114630690"/>
      <w:bookmarkStart w:id="342" w:name="_Toc117391496"/>
      <w:bookmarkStart w:id="343" w:name="_Toc126729047"/>
      <w:bookmarkStart w:id="344" w:name="_Ref149122933"/>
      <w:bookmarkStart w:id="345" w:name="_Toc184521059"/>
      <w:bookmarkStart w:id="346" w:name="_Toc508192152"/>
      <w:r>
        <w:t>Template</w:t>
      </w:r>
      <w:r w:rsidR="0008063D">
        <w:t xml:space="preserve"> &amp; Hanging Protocol </w:t>
      </w:r>
      <w:r>
        <w:t>Basics</w:t>
      </w:r>
      <w:bookmarkEnd w:id="336"/>
      <w:bookmarkEnd w:id="337"/>
      <w:bookmarkEnd w:id="338"/>
      <w:bookmarkEnd w:id="339"/>
      <w:bookmarkEnd w:id="340"/>
      <w:bookmarkEnd w:id="341"/>
      <w:bookmarkEnd w:id="342"/>
      <w:bookmarkEnd w:id="343"/>
      <w:bookmarkEnd w:id="344"/>
      <w:bookmarkEnd w:id="345"/>
      <w:bookmarkEnd w:id="346"/>
    </w:p>
    <w:p w14:paraId="56D130C8" w14:textId="77777777" w:rsidR="00AB04FA" w:rsidRDefault="00AB04FA">
      <w:pPr>
        <w:pStyle w:val="aNorm"/>
      </w:pPr>
      <w:r>
        <w:t>A template is a specific arrangement of viewports in the VistARad Viewer window.</w:t>
      </w:r>
      <w:r w:rsidR="0008063D">
        <w:t xml:space="preserve"> </w:t>
      </w:r>
      <w:r>
        <w:t xml:space="preserve">Templates are </w:t>
      </w:r>
      <w:r w:rsidR="0008063D">
        <w:t xml:space="preserve">selected </w:t>
      </w:r>
      <w:r>
        <w:t>automatically when a hanging protocol is applied to an exam being opened.</w:t>
      </w:r>
      <w:r w:rsidR="00772C8B">
        <w:t xml:space="preserve"> </w:t>
      </w:r>
      <w:r>
        <w:t xml:space="preserve">For </w:t>
      </w:r>
      <w:r w:rsidR="0008063D">
        <w:t xml:space="preserve">more information about using </w:t>
      </w:r>
      <w:r>
        <w:t xml:space="preserve">templates, refer to the </w:t>
      </w:r>
      <w:r w:rsidR="009E1C52">
        <w:rPr>
          <w:rStyle w:val="Emphasis"/>
        </w:rPr>
        <w:t>VistARad User</w:t>
      </w:r>
      <w:r>
        <w:rPr>
          <w:rStyle w:val="Emphasis"/>
        </w:rPr>
        <w:t xml:space="preserve"> Guide</w:t>
      </w:r>
      <w:r>
        <w:t>.</w:t>
      </w:r>
    </w:p>
    <w:p w14:paraId="32495959" w14:textId="77777777" w:rsidR="00AB04FA" w:rsidRDefault="00AB04FA">
      <w:pPr>
        <w:pStyle w:val="aNorm"/>
        <w:keepNext/>
      </w:pPr>
      <w:r>
        <w:t>A hanging protocol automates tasks related to displaying exams. When a hanging protocol is applied, it can:</w:t>
      </w:r>
    </w:p>
    <w:p w14:paraId="42F58C5D" w14:textId="77777777" w:rsidR="00AB04FA" w:rsidRDefault="00AB04FA">
      <w:pPr>
        <w:pStyle w:val="aNormSnug"/>
        <w:keepNext/>
        <w:numPr>
          <w:ilvl w:val="0"/>
          <w:numId w:val="23"/>
        </w:numPr>
      </w:pPr>
      <w:r>
        <w:t>Locate priors.</w:t>
      </w:r>
    </w:p>
    <w:p w14:paraId="6116AE3D" w14:textId="77777777" w:rsidR="00AB04FA" w:rsidRDefault="00AB04FA">
      <w:pPr>
        <w:pStyle w:val="aNormSnug"/>
        <w:keepNext/>
        <w:numPr>
          <w:ilvl w:val="0"/>
          <w:numId w:val="23"/>
        </w:numPr>
      </w:pPr>
      <w:r>
        <w:t>Load images from current and prior exams into viewports.</w:t>
      </w:r>
    </w:p>
    <w:p w14:paraId="3E274DED" w14:textId="77777777" w:rsidR="00AB04FA" w:rsidRDefault="00AB04FA">
      <w:pPr>
        <w:pStyle w:val="aNorm"/>
        <w:numPr>
          <w:ilvl w:val="0"/>
          <w:numId w:val="23"/>
        </w:numPr>
      </w:pPr>
      <w:r>
        <w:t>Apply pre-defined image display settings in each viewport.</w:t>
      </w:r>
    </w:p>
    <w:p w14:paraId="04E548EE" w14:textId="77777777" w:rsidR="004E7201" w:rsidRDefault="00AB04FA">
      <w:pPr>
        <w:pStyle w:val="aNorm"/>
      </w:pPr>
      <w:r>
        <w:t xml:space="preserve">Hanging protocols are typically selected automatically when an exam is opened. Hanging protocols are matched to exams based on CPT </w:t>
      </w:r>
      <w:r w:rsidR="0008063D">
        <w:t xml:space="preserve">code </w:t>
      </w:r>
      <w:r>
        <w:t>(procedure), modality type, or both.</w:t>
      </w:r>
    </w:p>
    <w:p w14:paraId="6B2B7F0A" w14:textId="415BCC06" w:rsidR="00AB04FA" w:rsidRDefault="004E7201">
      <w:pPr>
        <w:pStyle w:val="aNorm"/>
      </w:pPr>
      <w:r>
        <w:t xml:space="preserve">You </w:t>
      </w:r>
      <w:r w:rsidR="00AB04FA">
        <w:t>can select a hanging protocol manually before opening an exam.</w:t>
      </w:r>
      <w:r>
        <w:t xml:space="preserve"> For details, see</w:t>
      </w:r>
      <w:r w:rsidR="000F1A41">
        <w:t xml:space="preserve"> page</w:t>
      </w:r>
      <w:r>
        <w:t xml:space="preserve"> </w:t>
      </w:r>
      <w:r>
        <w:rPr>
          <w:color w:val="0000FF"/>
        </w:rPr>
        <w:fldChar w:fldCharType="begin"/>
      </w:r>
      <w:r>
        <w:rPr>
          <w:color w:val="0000FF"/>
        </w:rPr>
        <w:instrText xml:space="preserve"> PAGEREF open_exam_iii \h </w:instrText>
      </w:r>
      <w:r>
        <w:rPr>
          <w:color w:val="0000FF"/>
        </w:rPr>
      </w:r>
      <w:r>
        <w:rPr>
          <w:color w:val="0000FF"/>
        </w:rPr>
        <w:fldChar w:fldCharType="separate"/>
      </w:r>
      <w:r w:rsidR="006D477E">
        <w:rPr>
          <w:noProof/>
          <w:color w:val="0000FF"/>
        </w:rPr>
        <w:t>6</w:t>
      </w:r>
      <w:r>
        <w:rPr>
          <w:color w:val="0000FF"/>
        </w:rPr>
        <w:fldChar w:fldCharType="end"/>
      </w:r>
      <w:r>
        <w:t>.</w:t>
      </w:r>
      <w:r w:rsidR="00F74E5C">
        <w:t xml:space="preserve"> </w:t>
      </w:r>
    </w:p>
    <w:p w14:paraId="7EB5A5C1" w14:textId="77777777" w:rsidR="005F79D2" w:rsidRDefault="005F79D2">
      <w:pPr>
        <w:pStyle w:val="aNorm"/>
      </w:pPr>
      <w:r>
        <w:t xml:space="preserve">You can also re-display a loaded exam using a different hanging protocol. </w:t>
      </w:r>
    </w:p>
    <w:p w14:paraId="19A4D886" w14:textId="77777777" w:rsidR="00AB04FA" w:rsidRDefault="00AB04FA">
      <w:pPr>
        <w:pStyle w:val="Heading3"/>
      </w:pPr>
      <w:r>
        <w:t>Basic Hanging Protocol Settings</w:t>
      </w:r>
    </w:p>
    <w:p w14:paraId="64134673" w14:textId="77777777" w:rsidR="00AB04FA" w:rsidRDefault="00AB04FA">
      <w:pPr>
        <w:pStyle w:val="aNorm"/>
      </w:pPr>
      <w:r>
        <w:t xml:space="preserve">The settings under </w:t>
      </w:r>
      <w:r>
        <w:rPr>
          <w:rStyle w:val="Strong"/>
        </w:rPr>
        <w:t>View | Settings | Hanging Protocol</w:t>
      </w:r>
      <w:r>
        <w:t xml:space="preserve"> govern general hanging protocol behaviors. You can: </w:t>
      </w:r>
    </w:p>
    <w:p w14:paraId="52828557" w14:textId="77777777" w:rsidR="00AB04FA" w:rsidRDefault="00AB04FA">
      <w:pPr>
        <w:pStyle w:val="aNormSnug"/>
        <w:numPr>
          <w:ilvl w:val="0"/>
          <w:numId w:val="23"/>
        </w:numPr>
      </w:pPr>
      <w:r>
        <w:t>Allow or prevent automatic display of priors and related exams for unread exams.</w:t>
      </w:r>
      <w:r w:rsidR="004E7201">
        <w:t xml:space="preserve"> </w:t>
      </w:r>
      <w:r>
        <w:t>There is a similar setting for completed exams.</w:t>
      </w:r>
    </w:p>
    <w:p w14:paraId="74423318" w14:textId="77777777" w:rsidR="00AB04FA" w:rsidRDefault="00AB04FA">
      <w:pPr>
        <w:pStyle w:val="aNormSnug"/>
        <w:numPr>
          <w:ilvl w:val="0"/>
          <w:numId w:val="23"/>
        </w:numPr>
      </w:pPr>
      <w:r>
        <w:t xml:space="preserve">Have VistARad notify you if there is a more recent unread exam for a patient than the one you select for display. What qualifies as </w:t>
      </w:r>
      <w:r w:rsidR="004E7201">
        <w:t>a more recent unread exam</w:t>
      </w:r>
      <w:r>
        <w:t xml:space="preserve"> can be based on exact or similar CPT (procedure) matching.</w:t>
      </w:r>
    </w:p>
    <w:p w14:paraId="2AAF0D6A" w14:textId="77777777" w:rsidR="00AB04FA" w:rsidRDefault="00AB04FA">
      <w:pPr>
        <w:pStyle w:val="Heading3"/>
      </w:pPr>
      <w:bookmarkStart w:id="347" w:name="_Ref126644743"/>
      <w:r>
        <w:lastRenderedPageBreak/>
        <w:t>Handling Multiple Matches</w:t>
      </w:r>
      <w:bookmarkEnd w:id="347"/>
    </w:p>
    <w:p w14:paraId="18A2725A" w14:textId="77777777" w:rsidR="00AB04FA" w:rsidRDefault="00AB04FA">
      <w:pPr>
        <w:pStyle w:val="aNorm"/>
        <w:keepNext/>
      </w:pPr>
      <w:r>
        <w:t>If more than one hanging protocol is found for an exam being opened, a dialog listing each of the matching hanging protocols is displayed.</w:t>
      </w:r>
    </w:p>
    <w:p w14:paraId="2B09AE2E" w14:textId="77777777" w:rsidR="00AB04FA" w:rsidRDefault="00AB04FA">
      <w:pPr>
        <w:pStyle w:val="aNorm"/>
      </w:pPr>
      <w:r>
        <w:tab/>
      </w:r>
      <w:r w:rsidR="00B41819">
        <w:rPr>
          <w:noProof/>
        </w:rPr>
        <w:drawing>
          <wp:inline distT="0" distB="0" distL="0" distR="0" wp14:anchorId="61B2612F" wp14:editId="13472FB4">
            <wp:extent cx="3540760" cy="2450465"/>
            <wp:effectExtent l="0" t="0" r="2540" b="6985"/>
            <wp:docPr id="94" name="Picture 94" descr="&quot;Multiple Hanging Protocol match found&quo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quot;Multiple Hanging Protocol match found&quot; dialo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40760" cy="2450465"/>
                    </a:xfrm>
                    <a:prstGeom prst="rect">
                      <a:avLst/>
                    </a:prstGeom>
                    <a:noFill/>
                    <a:ln>
                      <a:noFill/>
                    </a:ln>
                  </pic:spPr>
                </pic:pic>
              </a:graphicData>
            </a:graphic>
          </wp:inline>
        </w:drawing>
      </w:r>
    </w:p>
    <w:p w14:paraId="2D6BD921" w14:textId="77777777" w:rsidR="000F1A41" w:rsidRDefault="000F1A41" w:rsidP="000F1A41">
      <w:pPr>
        <w:pStyle w:val="aNorm"/>
        <w:keepNext/>
        <w:rPr>
          <w:szCs w:val="22"/>
        </w:rPr>
      </w:pPr>
      <w:r>
        <w:rPr>
          <w:szCs w:val="22"/>
        </w:rPr>
        <w:t>You can choose one of the listed hanging protocols, or you can use default processing (see below).</w:t>
      </w:r>
    </w:p>
    <w:p w14:paraId="1D75863B" w14:textId="77777777" w:rsidR="00AB04FA" w:rsidRDefault="00AB04FA">
      <w:pPr>
        <w:pStyle w:val="aNorm"/>
        <w:rPr>
          <w:szCs w:val="22"/>
        </w:rPr>
      </w:pPr>
      <w:r>
        <w:rPr>
          <w:szCs w:val="22"/>
        </w:rPr>
        <w:t xml:space="preserve">You can also use one of the </w:t>
      </w:r>
      <w:r>
        <w:rPr>
          <w:rStyle w:val="Strong"/>
        </w:rPr>
        <w:t xml:space="preserve">Save... </w:t>
      </w:r>
      <w:r w:rsidR="009E1C52">
        <w:rPr>
          <w:szCs w:val="22"/>
        </w:rPr>
        <w:t>check box</w:t>
      </w:r>
      <w:r>
        <w:rPr>
          <w:szCs w:val="22"/>
        </w:rPr>
        <w:t>es</w:t>
      </w:r>
      <w:r w:rsidR="000F1A41">
        <w:rPr>
          <w:szCs w:val="22"/>
        </w:rPr>
        <w:t xml:space="preserve"> in the dialog</w:t>
      </w:r>
      <w:r>
        <w:rPr>
          <w:szCs w:val="22"/>
        </w:rPr>
        <w:t xml:space="preserve"> to make the selected hanging protocol the only hanging protocol used for the current type of exam or modality. (This prevents the multiple match from happening in the future.)</w:t>
      </w:r>
    </w:p>
    <w:p w14:paraId="40AB4499" w14:textId="77777777" w:rsidR="00AB04FA" w:rsidRDefault="00AB04FA">
      <w:pPr>
        <w:pStyle w:val="aProcHead"/>
        <w:rPr>
          <w:szCs w:val="22"/>
        </w:rPr>
      </w:pPr>
      <w:r>
        <w:rPr>
          <w:szCs w:val="22"/>
        </w:rPr>
        <w:t>Default Processing</w:t>
      </w:r>
    </w:p>
    <w:p w14:paraId="05738025" w14:textId="77777777" w:rsidR="00AB04FA" w:rsidRDefault="00AB04FA">
      <w:pPr>
        <w:pStyle w:val="aNorm"/>
        <w:rPr>
          <w:szCs w:val="22"/>
        </w:rPr>
      </w:pPr>
      <w:r>
        <w:rPr>
          <w:szCs w:val="22"/>
        </w:rPr>
        <w:t xml:space="preserve">Default processing is used if there are no matching hanging protocols for an exam being opened, or if you explicitly select the </w:t>
      </w:r>
      <w:r>
        <w:rPr>
          <w:rStyle w:val="Strong"/>
        </w:rPr>
        <w:t>Default Processing</w:t>
      </w:r>
      <w:r>
        <w:rPr>
          <w:szCs w:val="22"/>
        </w:rPr>
        <w:t xml:space="preserve"> option in the Multiple Hanging Protocol Match dialog.</w:t>
      </w:r>
    </w:p>
    <w:p w14:paraId="3B07C7C2" w14:textId="77777777" w:rsidR="004E7201" w:rsidRDefault="00AB04FA">
      <w:pPr>
        <w:pStyle w:val="aNorm"/>
        <w:rPr>
          <w:szCs w:val="22"/>
        </w:rPr>
      </w:pPr>
      <w:r>
        <w:rPr>
          <w:szCs w:val="22"/>
        </w:rPr>
        <w:t>W</w:t>
      </w:r>
      <w:r w:rsidR="004E7201">
        <w:rPr>
          <w:szCs w:val="22"/>
        </w:rPr>
        <w:t>hen default processing is used for an exam:</w:t>
      </w:r>
    </w:p>
    <w:p w14:paraId="34873FC9" w14:textId="77777777" w:rsidR="004E7201" w:rsidRDefault="004E7201">
      <w:pPr>
        <w:pStyle w:val="aNorm"/>
        <w:numPr>
          <w:ilvl w:val="0"/>
          <w:numId w:val="13"/>
        </w:numPr>
        <w:tabs>
          <w:tab w:val="clear" w:pos="1440"/>
          <w:tab w:val="num" w:pos="1080"/>
        </w:tabs>
        <w:rPr>
          <w:szCs w:val="22"/>
        </w:rPr>
      </w:pPr>
      <w:r>
        <w:rPr>
          <w:szCs w:val="22"/>
        </w:rPr>
        <w:t xml:space="preserve">Images are loaded </w:t>
      </w:r>
      <w:r w:rsidR="002509A5">
        <w:rPr>
          <w:szCs w:val="22"/>
        </w:rPr>
        <w:t xml:space="preserve">in </w:t>
      </w:r>
      <w:r w:rsidR="00AB04FA">
        <w:rPr>
          <w:szCs w:val="22"/>
        </w:rPr>
        <w:t>the Preview window</w:t>
      </w:r>
      <w:r>
        <w:rPr>
          <w:szCs w:val="22"/>
        </w:rPr>
        <w:t xml:space="preserve"> and a viewport arrangement (template) is selected in the </w:t>
      </w:r>
      <w:r w:rsidR="00AB04FA">
        <w:rPr>
          <w:szCs w:val="22"/>
        </w:rPr>
        <w:t>Viewer</w:t>
      </w:r>
      <w:r>
        <w:rPr>
          <w:szCs w:val="22"/>
        </w:rPr>
        <w:t>.</w:t>
      </w:r>
    </w:p>
    <w:p w14:paraId="43A6C17C" w14:textId="79AECA2F" w:rsidR="00AB04FA" w:rsidRDefault="004E7201">
      <w:pPr>
        <w:pStyle w:val="aNorm"/>
        <w:numPr>
          <w:ilvl w:val="0"/>
          <w:numId w:val="13"/>
        </w:numPr>
        <w:tabs>
          <w:tab w:val="clear" w:pos="1440"/>
          <w:tab w:val="num" w:pos="1080"/>
        </w:tabs>
        <w:rPr>
          <w:szCs w:val="22"/>
        </w:rPr>
      </w:pPr>
      <w:r>
        <w:rPr>
          <w:szCs w:val="22"/>
        </w:rPr>
        <w:t>No images are loaded into viewports</w:t>
      </w:r>
      <w:r w:rsidR="00AB04FA">
        <w:rPr>
          <w:szCs w:val="22"/>
        </w:rPr>
        <w:t>.</w:t>
      </w:r>
      <w:r>
        <w:rPr>
          <w:szCs w:val="22"/>
        </w:rPr>
        <w:t xml:space="preserve"> </w:t>
      </w:r>
      <w:r w:rsidR="00AB04FA">
        <w:rPr>
          <w:szCs w:val="22"/>
        </w:rPr>
        <w:t xml:space="preserve">You can use the Preview window to manually load images into viewports. For </w:t>
      </w:r>
      <w:r w:rsidR="0008063D">
        <w:rPr>
          <w:szCs w:val="22"/>
        </w:rPr>
        <w:t>details</w:t>
      </w:r>
      <w:r w:rsidR="00AB04FA">
        <w:rPr>
          <w:szCs w:val="22"/>
        </w:rPr>
        <w:t>, see page </w:t>
      </w:r>
      <w:r w:rsidR="00AB04FA">
        <w:rPr>
          <w:color w:val="0000FF"/>
          <w:szCs w:val="22"/>
        </w:rPr>
        <w:fldChar w:fldCharType="begin"/>
      </w:r>
      <w:r w:rsidR="00AB04FA">
        <w:rPr>
          <w:color w:val="0000FF"/>
          <w:szCs w:val="22"/>
        </w:rPr>
        <w:instrText xml:space="preserve"> PAGEREF _Ref112118303 \h </w:instrText>
      </w:r>
      <w:r w:rsidR="00AB04FA">
        <w:rPr>
          <w:color w:val="0000FF"/>
          <w:szCs w:val="22"/>
        </w:rPr>
      </w:r>
      <w:r w:rsidR="00AB04FA">
        <w:rPr>
          <w:color w:val="0000FF"/>
          <w:szCs w:val="22"/>
        </w:rPr>
        <w:fldChar w:fldCharType="separate"/>
      </w:r>
      <w:ins w:id="348" w:author="Andersen, Charles W.  (ManTech)" w:date="2019-12-10T15:20:00Z">
        <w:r w:rsidR="006D477E">
          <w:rPr>
            <w:noProof/>
            <w:color w:val="0000FF"/>
            <w:szCs w:val="22"/>
          </w:rPr>
          <w:t>8</w:t>
        </w:r>
      </w:ins>
      <w:del w:id="349" w:author="Andersen, Charles W.  (ManTech)" w:date="2019-12-10T15:20:00Z">
        <w:r w:rsidR="00497BAA" w:rsidDel="006D477E">
          <w:rPr>
            <w:noProof/>
            <w:color w:val="0000FF"/>
            <w:szCs w:val="22"/>
          </w:rPr>
          <w:delText>9</w:delText>
        </w:r>
      </w:del>
      <w:r w:rsidR="00AB04FA">
        <w:rPr>
          <w:color w:val="0000FF"/>
          <w:szCs w:val="22"/>
        </w:rPr>
        <w:fldChar w:fldCharType="end"/>
      </w:r>
      <w:r w:rsidR="00AB04FA">
        <w:rPr>
          <w:szCs w:val="22"/>
        </w:rPr>
        <w:t>.</w:t>
      </w:r>
    </w:p>
    <w:p w14:paraId="6F59861D" w14:textId="77777777" w:rsidR="00AB04FA" w:rsidRDefault="00AB04FA">
      <w:pPr>
        <w:pStyle w:val="aNorm"/>
        <w:rPr>
          <w:szCs w:val="22"/>
        </w:rPr>
      </w:pPr>
      <w:r>
        <w:rPr>
          <w:szCs w:val="22"/>
        </w:rPr>
        <w:t xml:space="preserve">For </w:t>
      </w:r>
      <w:r w:rsidR="0008063D">
        <w:rPr>
          <w:szCs w:val="22"/>
        </w:rPr>
        <w:t>details</w:t>
      </w:r>
      <w:r>
        <w:rPr>
          <w:szCs w:val="22"/>
        </w:rPr>
        <w:t xml:space="preserve"> about hanging protocol selection logic and hanging protocols in general, refer to the </w:t>
      </w:r>
      <w:r w:rsidR="009E1C52">
        <w:rPr>
          <w:rStyle w:val="Emphasis"/>
        </w:rPr>
        <w:t>VistARad User Guide</w:t>
      </w:r>
      <w:r>
        <w:rPr>
          <w:szCs w:val="22"/>
        </w:rPr>
        <w:t>.</w:t>
      </w:r>
    </w:p>
    <w:p w14:paraId="587AFF18" w14:textId="77777777" w:rsidR="0008063D" w:rsidRDefault="00B41819">
      <w:pPr>
        <w:pStyle w:val="Heading1"/>
      </w:pPr>
      <w:bookmarkStart w:id="350" w:name="_Ref170889343"/>
      <w:bookmarkStart w:id="351" w:name="_Toc184521060"/>
      <w:bookmarkStart w:id="352" w:name="_Toc508192153"/>
      <w:r>
        <w:rPr>
          <w:noProof/>
        </w:rPr>
        <w:lastRenderedPageBreak/>
        <mc:AlternateContent>
          <mc:Choice Requires="wps">
            <w:drawing>
              <wp:anchor distT="0" distB="0" distL="114300" distR="114300" simplePos="0" relativeHeight="251667968" behindDoc="0" locked="0" layoutInCell="1" allowOverlap="1" wp14:anchorId="2CFDC7E3" wp14:editId="1EEA0B7C">
                <wp:simplePos x="0" y="0"/>
                <wp:positionH relativeFrom="column">
                  <wp:posOffset>4057650</wp:posOffset>
                </wp:positionH>
                <wp:positionV relativeFrom="paragraph">
                  <wp:posOffset>-504825</wp:posOffset>
                </wp:positionV>
                <wp:extent cx="1704975" cy="276225"/>
                <wp:effectExtent l="9525" t="9525" r="9525" b="9525"/>
                <wp:wrapNone/>
                <wp:docPr id="31" name="Rectangle 134"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27622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B8B7D7" id="Rectangle 134" o:spid="_x0000_s1026" alt="image here only for formatting purposes" style="position:absolute;margin-left:319.5pt;margin-top:-39.75pt;width:134.25pt;height:21.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" strokecolor="white"/>
            </w:pict>
          </mc:Fallback>
        </mc:AlternateContent>
      </w:r>
      <w:r>
        <w:rPr>
          <w:noProof/>
        </w:rPr>
        <mc:AlternateContent>
          <mc:Choice Requires="wps">
            <w:drawing>
              <wp:anchor distT="0" distB="0" distL="114300" distR="114300" simplePos="0" relativeHeight="251665920" behindDoc="0" locked="1" layoutInCell="1" allowOverlap="1" wp14:anchorId="13C75A7C" wp14:editId="61E6F0A1">
                <wp:simplePos x="0" y="0"/>
                <wp:positionH relativeFrom="column">
                  <wp:posOffset>-228600</wp:posOffset>
                </wp:positionH>
                <wp:positionV relativeFrom="paragraph">
                  <wp:posOffset>-571500</wp:posOffset>
                </wp:positionV>
                <wp:extent cx="2286000" cy="342900"/>
                <wp:effectExtent l="0" t="0" r="0" b="0"/>
                <wp:wrapSquare wrapText="left"/>
                <wp:docPr id="21" name="Rectangle 27" descr="empty text bo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0E49BD" id="Rectangle 27" o:spid="_x0000_s1026" alt="empty text box" style="position:absolute;margin-left:-18pt;margin-top:-45pt;width:180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" stroked="f">
                <w10:wrap type="square" side="left"/>
                <w10:anchorlock/>
              </v:rect>
            </w:pict>
          </mc:Fallback>
        </mc:AlternateContent>
      </w:r>
      <w:r w:rsidR="0008063D">
        <w:t>VistARad and Voxar 3D</w:t>
      </w:r>
      <w:bookmarkEnd w:id="350"/>
      <w:bookmarkEnd w:id="351"/>
      <w:bookmarkEnd w:id="352"/>
    </w:p>
    <w:p w14:paraId="01991F9A" w14:textId="77777777" w:rsidR="00A73458" w:rsidRDefault="0008063D">
      <w:pPr>
        <w:pStyle w:val="aNorm"/>
      </w:pPr>
      <w:r>
        <w:t xml:space="preserve">Voxar 3D Workstation is a third-party application used to display volumetric images. Voxar and VistARad can </w:t>
      </w:r>
      <w:r w:rsidR="00103909">
        <w:t xml:space="preserve">be </w:t>
      </w:r>
      <w:r>
        <w:t>installed and used on the same workstation.</w:t>
      </w:r>
      <w:r w:rsidR="00772C8B">
        <w:t xml:space="preserve"> </w:t>
      </w:r>
      <w:r>
        <w:t>When both applicat</w:t>
      </w:r>
      <w:r w:rsidR="00A73458">
        <w:t xml:space="preserve">ions are properly configured, </w:t>
      </w:r>
      <w:r w:rsidR="00792B5A">
        <w:t xml:space="preserve">part or all of an exam </w:t>
      </w:r>
      <w:r>
        <w:t>in VistARad can be opened in Voxar in a single step.</w:t>
      </w:r>
    </w:p>
    <w:p w14:paraId="6A5E0F4A" w14:textId="77777777" w:rsidR="00A73458" w:rsidRDefault="00A73458" w:rsidP="00A73458">
      <w:pPr>
        <w:pStyle w:val="aNorm"/>
      </w:pPr>
      <w:r>
        <w:rPr>
          <w:rStyle w:val="bLeadin"/>
        </w:rPr>
        <w:t>Note</w:t>
      </w:r>
      <w:r>
        <w:t> </w:t>
      </w:r>
      <w:r>
        <w:t>It is assumed that the VistARad/Voxar interface has been properly configured, and that the proper version of Voxar is present on the VistARad workstation.</w:t>
      </w:r>
      <w:r w:rsidR="00792B5A">
        <w:t xml:space="preserve"> </w:t>
      </w:r>
      <w:r>
        <w:t xml:space="preserve">For details about configuration, refer to </w:t>
      </w:r>
      <w:r w:rsidR="00B34B6A">
        <w:t xml:space="preserve">Chapter 3 in the </w:t>
      </w:r>
      <w:r w:rsidR="00B34B6A">
        <w:rPr>
          <w:rStyle w:val="Emphasis"/>
        </w:rPr>
        <w:t>VistA Imaging System Installation Guide</w:t>
      </w:r>
      <w:r>
        <w:t>.</w:t>
      </w:r>
    </w:p>
    <w:p w14:paraId="357D7A81" w14:textId="77777777" w:rsidR="0008063D" w:rsidRDefault="00792B5A">
      <w:pPr>
        <w:pStyle w:val="aNorm"/>
      </w:pPr>
      <w:r>
        <w:t>With the proper configuration and security keys, users can also save an image capture</w:t>
      </w:r>
      <w:r w:rsidR="00B34B6A">
        <w:t xml:space="preserve"> from Voxar</w:t>
      </w:r>
      <w:r>
        <w:t xml:space="preserve"> to the VistA system</w:t>
      </w:r>
      <w:r w:rsidRPr="00EE77E5">
        <w:t>).</w:t>
      </w:r>
      <w:r>
        <w:t xml:space="preserve"> </w:t>
      </w:r>
    </w:p>
    <w:p w14:paraId="29D16608" w14:textId="77777777" w:rsidR="0008063D" w:rsidRDefault="00772C8B">
      <w:pPr>
        <w:pStyle w:val="Heading2"/>
      </w:pPr>
      <w:bookmarkStart w:id="353" w:name="_Toc184521061"/>
      <w:bookmarkStart w:id="354" w:name="_Toc508192154"/>
      <w:r>
        <w:t xml:space="preserve">Loading </w:t>
      </w:r>
      <w:r w:rsidR="00103909">
        <w:t>Images</w:t>
      </w:r>
      <w:r w:rsidR="0008063D">
        <w:t xml:space="preserve"> from VistARad </w:t>
      </w:r>
      <w:r w:rsidR="00103909">
        <w:t>in</w:t>
      </w:r>
      <w:r w:rsidR="0008063D">
        <w:t>to Voxar</w:t>
      </w:r>
      <w:bookmarkEnd w:id="353"/>
      <w:bookmarkEnd w:id="354"/>
    </w:p>
    <w:p w14:paraId="6143F91A" w14:textId="77777777" w:rsidR="00A73458" w:rsidRDefault="000F1A41">
      <w:pPr>
        <w:pStyle w:val="aNorm"/>
        <w:keepNext/>
        <w:numPr>
          <w:ilvl w:val="0"/>
          <w:numId w:val="43"/>
        </w:numPr>
      </w:pPr>
      <w:r>
        <w:t xml:space="preserve">In VistARad, </w:t>
      </w:r>
      <w:r w:rsidR="00792B5A">
        <w:t xml:space="preserve">open an </w:t>
      </w:r>
      <w:r w:rsidR="0008063D">
        <w:t xml:space="preserve">exam </w:t>
      </w:r>
      <w:r w:rsidR="00792B5A">
        <w:t>and display the images of interest</w:t>
      </w:r>
      <w:r w:rsidR="00A73458">
        <w:t>.</w:t>
      </w:r>
    </w:p>
    <w:p w14:paraId="07B83D21" w14:textId="77777777" w:rsidR="00792B5A" w:rsidRDefault="00792B5A">
      <w:pPr>
        <w:pStyle w:val="aNorm"/>
        <w:keepNext/>
        <w:numPr>
          <w:ilvl w:val="0"/>
          <w:numId w:val="43"/>
        </w:numPr>
      </w:pPr>
      <w:r>
        <w:t>Right-click the images you want to load into Voxar, and:</w:t>
      </w:r>
    </w:p>
    <w:p w14:paraId="420DD6EE" w14:textId="77777777" w:rsidR="00792B5A" w:rsidRDefault="00792B5A">
      <w:pPr>
        <w:pStyle w:val="aNorm"/>
        <w:numPr>
          <w:ilvl w:val="0"/>
          <w:numId w:val="13"/>
        </w:numPr>
        <w:tabs>
          <w:tab w:val="clear" w:pos="1440"/>
          <w:tab w:val="num" w:pos="1080"/>
        </w:tabs>
      </w:pPr>
      <w:r>
        <w:rPr>
          <w:szCs w:val="22"/>
        </w:rPr>
        <w:t>Choose</w:t>
      </w:r>
      <w:r>
        <w:t xml:space="preserve"> </w:t>
      </w:r>
      <w:r>
        <w:rPr>
          <w:rStyle w:val="Strong"/>
        </w:rPr>
        <w:t>View 3D</w:t>
      </w:r>
      <w:r>
        <w:t xml:space="preserve"> to load the image set into Voxar.</w:t>
      </w:r>
    </w:p>
    <w:p w14:paraId="27FB4E4A" w14:textId="77777777" w:rsidR="00A73458" w:rsidRDefault="00792B5A">
      <w:pPr>
        <w:pStyle w:val="aNorm"/>
        <w:numPr>
          <w:ilvl w:val="0"/>
          <w:numId w:val="13"/>
        </w:numPr>
        <w:tabs>
          <w:tab w:val="clear" w:pos="1440"/>
          <w:tab w:val="num" w:pos="1080"/>
        </w:tabs>
      </w:pPr>
      <w:r>
        <w:t xml:space="preserve">Choose </w:t>
      </w:r>
      <w:r>
        <w:rPr>
          <w:rStyle w:val="Strong"/>
        </w:rPr>
        <w:t>View 3D all series</w:t>
      </w:r>
      <w:r>
        <w:t xml:space="preserve"> to load the exam into Voxar</w:t>
      </w:r>
      <w:r w:rsidR="0008063D">
        <w:t>.</w:t>
      </w:r>
      <w:r w:rsidR="00772C8B">
        <w:t xml:space="preserve"> </w:t>
      </w:r>
    </w:p>
    <w:p w14:paraId="6EF740F3" w14:textId="77777777" w:rsidR="0008063D" w:rsidRDefault="000F1A41">
      <w:pPr>
        <w:pStyle w:val="aNorm"/>
        <w:keepNext/>
        <w:numPr>
          <w:ilvl w:val="0"/>
          <w:numId w:val="43"/>
        </w:numPr>
      </w:pPr>
      <w:r>
        <w:t>The Voxar software start</w:t>
      </w:r>
      <w:r w:rsidR="00867F08">
        <w:t>s</w:t>
      </w:r>
      <w:r>
        <w:t xml:space="preserve"> automatically and t</w:t>
      </w:r>
      <w:r w:rsidR="0008063D">
        <w:t xml:space="preserve">he </w:t>
      </w:r>
      <w:r w:rsidR="00A73458">
        <w:t>images</w:t>
      </w:r>
      <w:r w:rsidR="0008063D">
        <w:t xml:space="preserve"> load into the Voxar Reading Manager window.</w:t>
      </w:r>
    </w:p>
    <w:p w14:paraId="1E83A2D7" w14:textId="77777777" w:rsidR="0008063D" w:rsidRDefault="0008063D">
      <w:pPr>
        <w:pStyle w:val="aNorm"/>
        <w:keepNext/>
        <w:numPr>
          <w:ilvl w:val="0"/>
          <w:numId w:val="43"/>
        </w:numPr>
      </w:pPr>
      <w:r>
        <w:t>Manipulate the images as desired in Voxar.</w:t>
      </w:r>
    </w:p>
    <w:p w14:paraId="3B0ACF9F" w14:textId="77777777" w:rsidR="00310E3F" w:rsidRDefault="00792B5A">
      <w:pPr>
        <w:pStyle w:val="aNorm3"/>
      </w:pPr>
      <w:r>
        <w:rPr>
          <w:rStyle w:val="bLeadin"/>
        </w:rPr>
        <w:t>Tip</w:t>
      </w:r>
      <w:r>
        <w:t> </w:t>
      </w:r>
      <w:r>
        <w:t xml:space="preserve">Depending on which security keys you have, you </w:t>
      </w:r>
      <w:r w:rsidR="00CB2137">
        <w:t xml:space="preserve">might </w:t>
      </w:r>
      <w:r>
        <w:t xml:space="preserve">be able to export, print, or copy images from the Voxar application. </w:t>
      </w:r>
    </w:p>
    <w:p w14:paraId="28CBE579" w14:textId="77777777" w:rsidR="00792B5A" w:rsidRDefault="00792B5A">
      <w:pPr>
        <w:pStyle w:val="aNorm3"/>
      </w:pPr>
      <w:r>
        <w:rPr>
          <w:rStyle w:val="bLeadin"/>
        </w:rPr>
        <w:t>Note</w:t>
      </w:r>
      <w:r>
        <w:t> </w:t>
      </w:r>
      <w:r>
        <w:t xml:space="preserve">The </w:t>
      </w:r>
      <w:r w:rsidRPr="00A73458">
        <w:rPr>
          <w:rStyle w:val="Strong"/>
        </w:rPr>
        <w:t>Finish and Archive</w:t>
      </w:r>
      <w:r>
        <w:t xml:space="preserve"> button appear</w:t>
      </w:r>
      <w:r w:rsidR="00867F08">
        <w:t>s</w:t>
      </w:r>
      <w:r>
        <w:t xml:space="preserve"> to be enabled even when it is not functional. This button functions </w:t>
      </w:r>
      <w:r w:rsidR="00310E3F">
        <w:t xml:space="preserve">only </w:t>
      </w:r>
      <w:r>
        <w:t xml:space="preserve">if the ability to save images to VistA has been configured. </w:t>
      </w:r>
    </w:p>
    <w:p w14:paraId="312F1D36" w14:textId="77777777" w:rsidR="00103909" w:rsidRDefault="0008063D">
      <w:pPr>
        <w:pStyle w:val="aNorm"/>
        <w:numPr>
          <w:ilvl w:val="0"/>
          <w:numId w:val="43"/>
        </w:numPr>
      </w:pPr>
      <w:r>
        <w:t xml:space="preserve">When you </w:t>
      </w:r>
      <w:r w:rsidR="005F56DB">
        <w:t xml:space="preserve">have </w:t>
      </w:r>
      <w:r>
        <w:t>finished,</w:t>
      </w:r>
      <w:r w:rsidR="00103909">
        <w:t xml:space="preserve"> click </w:t>
      </w:r>
      <w:r w:rsidR="00103909">
        <w:rPr>
          <w:rStyle w:val="Strong"/>
        </w:rPr>
        <w:t>Discard and Finish</w:t>
      </w:r>
      <w:r w:rsidR="00103909">
        <w:t xml:space="preserve"> in the Voxar Reading Manager.</w:t>
      </w:r>
    </w:p>
    <w:p w14:paraId="77807AAE" w14:textId="77777777" w:rsidR="00103909" w:rsidRDefault="00103909">
      <w:pPr>
        <w:pStyle w:val="Heading2"/>
      </w:pPr>
      <w:bookmarkStart w:id="355" w:name="_Toc184521062"/>
      <w:bookmarkStart w:id="356" w:name="_Toc508192155"/>
      <w:bookmarkStart w:id="357" w:name="_Ref149105614"/>
      <w:bookmarkStart w:id="358" w:name="_Ref149105618"/>
      <w:bookmarkStart w:id="359" w:name="_Ref126565289"/>
      <w:bookmarkStart w:id="360" w:name="_Toc126729049"/>
      <w:r>
        <w:t>Saving a Voxar Capture to VistA as a New Series</w:t>
      </w:r>
      <w:bookmarkEnd w:id="355"/>
      <w:bookmarkEnd w:id="356"/>
    </w:p>
    <w:p w14:paraId="16EF4BCA" w14:textId="77777777" w:rsidR="00103909" w:rsidRDefault="00103909">
      <w:pPr>
        <w:pStyle w:val="aNorm"/>
        <w:keepNext/>
      </w:pPr>
      <w:r>
        <w:rPr>
          <w:rStyle w:val="bLeadin"/>
        </w:rPr>
        <w:t>Note</w:t>
      </w:r>
      <w:r>
        <w:t> </w:t>
      </w:r>
      <w:r>
        <w:t xml:space="preserve">This feature is available </w:t>
      </w:r>
      <w:r w:rsidR="00310E3F">
        <w:t xml:space="preserve">only </w:t>
      </w:r>
      <w:r>
        <w:t xml:space="preserve">if both VistARad and the DICOM Gateway are properly configured. </w:t>
      </w:r>
    </w:p>
    <w:p w14:paraId="753B517B" w14:textId="77777777" w:rsidR="00792B5A" w:rsidRDefault="00792B5A">
      <w:pPr>
        <w:pStyle w:val="aNorm"/>
      </w:pPr>
      <w:r>
        <w:rPr>
          <w:rStyle w:val="bLeadin"/>
        </w:rPr>
        <w:t>Note</w:t>
      </w:r>
      <w:r>
        <w:t> </w:t>
      </w:r>
      <w:r>
        <w:t xml:space="preserve">This feature is enabled </w:t>
      </w:r>
      <w:r w:rsidR="009C64CB">
        <w:t xml:space="preserve">only </w:t>
      </w:r>
      <w:r>
        <w:t xml:space="preserve">for users </w:t>
      </w:r>
      <w:r w:rsidR="009C64CB">
        <w:t xml:space="preserve">who </w:t>
      </w:r>
      <w:r>
        <w:t xml:space="preserve">hold the </w:t>
      </w:r>
      <w:r w:rsidRPr="00594801">
        <w:t>MAGJ STORE 3D IMAGES</w:t>
      </w:r>
      <w:r>
        <w:t xml:space="preserve"> security key.</w:t>
      </w:r>
    </w:p>
    <w:p w14:paraId="7FB1D85C" w14:textId="77777777" w:rsidR="00792B5A" w:rsidRDefault="00792B5A">
      <w:pPr>
        <w:pStyle w:val="aNorm"/>
      </w:pPr>
      <w:r>
        <w:lastRenderedPageBreak/>
        <w:t>Before using the following steps, contact your Imaging Coordinator to verify that this feature is available.</w:t>
      </w:r>
    </w:p>
    <w:p w14:paraId="64C64B37" w14:textId="77777777" w:rsidR="00103909" w:rsidRDefault="00792B5A">
      <w:pPr>
        <w:pStyle w:val="aNorm"/>
        <w:numPr>
          <w:ilvl w:val="0"/>
          <w:numId w:val="44"/>
        </w:numPr>
      </w:pPr>
      <w:r>
        <w:t>Load images into Voxar from VistARad, and generate the views you want to save</w:t>
      </w:r>
      <w:r w:rsidR="00103909">
        <w:t>.</w:t>
      </w:r>
    </w:p>
    <w:p w14:paraId="26405852" w14:textId="77777777" w:rsidR="00103909" w:rsidRDefault="00103909">
      <w:pPr>
        <w:pStyle w:val="aNorm"/>
        <w:numPr>
          <w:ilvl w:val="0"/>
          <w:numId w:val="44"/>
        </w:numPr>
      </w:pPr>
      <w:r>
        <w:t xml:space="preserve">When you have created the desired view in Voxar, click </w:t>
      </w:r>
      <w:r>
        <w:rPr>
          <w:rStyle w:val="Strong"/>
        </w:rPr>
        <w:t xml:space="preserve">Capture </w:t>
      </w:r>
      <w:r>
        <w:t>(located in the lower right corner), then click the view to be captured.</w:t>
      </w:r>
    </w:p>
    <w:p w14:paraId="0D890561" w14:textId="77777777" w:rsidR="00103909" w:rsidRDefault="00792B5A">
      <w:pPr>
        <w:pStyle w:val="aNorm"/>
        <w:keepNext/>
        <w:numPr>
          <w:ilvl w:val="0"/>
          <w:numId w:val="44"/>
        </w:numPr>
      </w:pPr>
      <w:r>
        <w:t>In the Voxar Reading M</w:t>
      </w:r>
      <w:r w:rsidR="00103909">
        <w:t>anager window, click the Report tab. Then click the thumbnail representing the image you want to save.</w:t>
      </w:r>
    </w:p>
    <w:p w14:paraId="5CA00792" w14:textId="77777777" w:rsidR="00103909" w:rsidRDefault="00103909">
      <w:pPr>
        <w:pStyle w:val="aNorm"/>
        <w:keepNext/>
        <w:numPr>
          <w:ilvl w:val="0"/>
          <w:numId w:val="44"/>
        </w:numPr>
      </w:pPr>
      <w:r>
        <w:t xml:space="preserve">Click </w:t>
      </w:r>
      <w:r>
        <w:rPr>
          <w:rStyle w:val="Strong"/>
        </w:rPr>
        <w:t>Finish and Archive</w:t>
      </w:r>
      <w:r>
        <w:t>. The Voxar windows close</w:t>
      </w:r>
      <w:r w:rsidR="00867F08">
        <w:t>s</w:t>
      </w:r>
      <w:r>
        <w:t>.</w:t>
      </w:r>
    </w:p>
    <w:p w14:paraId="024F41C3" w14:textId="77777777" w:rsidR="00103909" w:rsidRDefault="00103909">
      <w:pPr>
        <w:pStyle w:val="aNorm"/>
        <w:keepNext/>
        <w:numPr>
          <w:ilvl w:val="0"/>
          <w:numId w:val="44"/>
        </w:numPr>
      </w:pPr>
      <w:r>
        <w:t xml:space="preserve">Close and reopen the exam in VistARad. The new image </w:t>
      </w:r>
      <w:r w:rsidR="00CB2137">
        <w:t>is now</w:t>
      </w:r>
      <w:r>
        <w:t xml:space="preserve"> available as a separate series.</w:t>
      </w:r>
    </w:p>
    <w:p w14:paraId="359A8186" w14:textId="77777777" w:rsidR="00792B5A" w:rsidRDefault="00792B5A">
      <w:pPr>
        <w:pStyle w:val="aNorm"/>
        <w:keepNext/>
        <w:numPr>
          <w:ilvl w:val="0"/>
          <w:numId w:val="44"/>
        </w:numPr>
      </w:pPr>
      <w:r>
        <w:t xml:space="preserve">After the captured image has been processed by the DICOM Gateway, it </w:t>
      </w:r>
      <w:r w:rsidR="00867F08">
        <w:t xml:space="preserve">is </w:t>
      </w:r>
      <w:r>
        <w:t>added to the exam as a single-image series. To view the new series, close and re-open the applicable exam in VistARad.</w:t>
      </w:r>
    </w:p>
    <w:p w14:paraId="0367C78E" w14:textId="77777777" w:rsidR="001E3F6C" w:rsidRDefault="00B41819" w:rsidP="001E3F6C">
      <w:pPr>
        <w:pStyle w:val="Heading1"/>
        <w:rPr>
          <w:noProof/>
        </w:rPr>
      </w:pPr>
      <w:bookmarkStart w:id="361" w:name="_Ref231961635"/>
      <w:bookmarkStart w:id="362" w:name="_Toc508192156"/>
      <w:r>
        <w:rPr>
          <w:noProof/>
        </w:rPr>
        <w:lastRenderedPageBreak/>
        <mc:AlternateContent>
          <mc:Choice Requires="wps">
            <w:drawing>
              <wp:anchor distT="0" distB="0" distL="114300" distR="114300" simplePos="0" relativeHeight="251668992" behindDoc="0" locked="0" layoutInCell="1" allowOverlap="1" wp14:anchorId="73AA496B" wp14:editId="66CF9484">
                <wp:simplePos x="0" y="0"/>
                <wp:positionH relativeFrom="column">
                  <wp:posOffset>4314825</wp:posOffset>
                </wp:positionH>
                <wp:positionV relativeFrom="paragraph">
                  <wp:posOffset>-609600</wp:posOffset>
                </wp:positionV>
                <wp:extent cx="1466850" cy="466725"/>
                <wp:effectExtent l="9525" t="9525" r="9525" b="9525"/>
                <wp:wrapNone/>
                <wp:docPr id="19" name="Rectangle 135"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46672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F7518" id="Rectangle 135" o:spid="_x0000_s1026" alt="image here only for formatting purposes" style="position:absolute;margin-left:339.75pt;margin-top:-48pt;width:115.5pt;height:36.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" strokecolor="white"/>
            </w:pict>
          </mc:Fallback>
        </mc:AlternateContent>
      </w:r>
      <w:r w:rsidR="001E3F6C">
        <w:rPr>
          <w:noProof/>
        </w:rPr>
        <w:t>Teaching Files</w:t>
      </w:r>
      <w:bookmarkEnd w:id="361"/>
      <w:bookmarkEnd w:id="362"/>
    </w:p>
    <w:p w14:paraId="3F5F3CD9" w14:textId="77777777" w:rsidR="001E3F6C" w:rsidRDefault="001E3F6C" w:rsidP="001E3F6C">
      <w:pPr>
        <w:pStyle w:val="aNorm"/>
      </w:pPr>
      <w:r>
        <w:t>VistARad provides the ability to create teaching files from images</w:t>
      </w:r>
      <w:r w:rsidR="00EC29E3">
        <w:t>, images sets, and</w:t>
      </w:r>
      <w:r>
        <w:t xml:space="preserve"> exams. Once uploaded to the Medical Imaging Resource Center (MIRC) server, these files become searchable and available as teaching references for </w:t>
      </w:r>
      <w:r w:rsidR="00B34B6A">
        <w:t>MIRC users</w:t>
      </w:r>
      <w:r>
        <w:t xml:space="preserve">. </w:t>
      </w:r>
    </w:p>
    <w:p w14:paraId="43AE1564" w14:textId="77777777" w:rsidR="00F17AA4" w:rsidRPr="005B5F88" w:rsidRDefault="00F17AA4" w:rsidP="00F17AA4">
      <w:pPr>
        <w:pStyle w:val="aNorm"/>
        <w:rPr>
          <w:spacing w:val="-2"/>
        </w:rPr>
      </w:pPr>
      <w:r w:rsidRPr="005B5F88">
        <w:rPr>
          <w:rFonts w:ascii="Arial" w:eastAsia="Calibri" w:hAnsi="Arial" w:cs="Arial"/>
          <w:b/>
          <w:bCs/>
          <w:color w:val="000000"/>
          <w:spacing w:val="-2"/>
          <w:sz w:val="18"/>
        </w:rPr>
        <w:t xml:space="preserve">NOTE  </w:t>
      </w:r>
      <w:r w:rsidRPr="005B5F88">
        <w:rPr>
          <w:rFonts w:eastAsia="Calibri"/>
          <w:color w:val="000000"/>
          <w:spacing w:val="-2"/>
        </w:rPr>
        <w:t> </w:t>
      </w:r>
      <w:r w:rsidRPr="005B5F88">
        <w:rPr>
          <w:spacing w:val="-2"/>
        </w:rPr>
        <w:t>It is imperative that images posted to MIRC servers contain no personally identifiable information (PII). Ensuring that images contain no PII is the user’s responsibility. VistARad will have already removed any PII from text data. However, burned-in pixel data cannot be removed. Therefore, the user must ensure that there is no PII in the burned-in pixel data of any image uploaded to the MIRC.</w:t>
      </w:r>
    </w:p>
    <w:p w14:paraId="08777EE3" w14:textId="77777777" w:rsidR="00842841" w:rsidRDefault="00842841" w:rsidP="00842841">
      <w:pPr>
        <w:pStyle w:val="aNorm"/>
        <w:rPr>
          <w:rFonts w:eastAsia="Calibri"/>
          <w:color w:val="000000"/>
        </w:rPr>
      </w:pPr>
      <w:r w:rsidRPr="00FE7F79">
        <w:rPr>
          <w:rFonts w:ascii="Arial" w:eastAsia="Calibri" w:hAnsi="Arial" w:cs="Arial"/>
          <w:b/>
          <w:bCs/>
          <w:color w:val="000000"/>
          <w:sz w:val="18"/>
        </w:rPr>
        <w:t xml:space="preserve">NOTE  </w:t>
      </w:r>
      <w:r w:rsidRPr="00FE7F79">
        <w:rPr>
          <w:rFonts w:eastAsia="Calibri"/>
          <w:color w:val="000000"/>
        </w:rPr>
        <w:t> </w:t>
      </w:r>
      <w:r w:rsidR="00B34B6A">
        <w:t>Annotations added to images in VistARad cannot be uploaded to a MIRC; only the images themselves can be uploaded.</w:t>
      </w:r>
    </w:p>
    <w:p w14:paraId="6B4B90F8" w14:textId="77777777" w:rsidR="000334DB" w:rsidRDefault="000334DB" w:rsidP="00842841">
      <w:pPr>
        <w:pStyle w:val="aNorm"/>
      </w:pPr>
      <w:r w:rsidRPr="00FE7F79">
        <w:rPr>
          <w:rFonts w:ascii="Arial" w:eastAsia="Calibri" w:hAnsi="Arial" w:cs="Arial"/>
          <w:b/>
          <w:bCs/>
          <w:color w:val="000000"/>
          <w:sz w:val="18"/>
        </w:rPr>
        <w:t xml:space="preserve">NOTE  </w:t>
      </w:r>
      <w:r w:rsidRPr="00FE7F79">
        <w:rPr>
          <w:rFonts w:eastAsia="Calibri"/>
          <w:color w:val="000000"/>
        </w:rPr>
        <w:t> </w:t>
      </w:r>
      <w:r>
        <w:t xml:space="preserve"> For information about enabling the MIRC interface, see Chapter 3 in the </w:t>
      </w:r>
      <w:r>
        <w:rPr>
          <w:rStyle w:val="Emphasis"/>
        </w:rPr>
        <w:t>VistA Imaging System Installation Guide</w:t>
      </w:r>
      <w:r w:rsidR="00D0213B">
        <w:t>, or c</w:t>
      </w:r>
      <w:r>
        <w:t>ontact your Imaging Coordinator</w:t>
      </w:r>
      <w:r w:rsidR="00F74E5C">
        <w:t>.</w:t>
      </w:r>
    </w:p>
    <w:p w14:paraId="4D057760" w14:textId="77777777" w:rsidR="001E3F6C" w:rsidRDefault="00F01501" w:rsidP="005B5F88">
      <w:pPr>
        <w:pStyle w:val="Heading2"/>
        <w:keepNext w:val="0"/>
        <w:widowControl w:val="0"/>
      </w:pPr>
      <w:bookmarkStart w:id="363" w:name="_Toc508192157"/>
      <w:r>
        <w:t>Creating Teaching Files</w:t>
      </w:r>
      <w:bookmarkEnd w:id="363"/>
      <w:r>
        <w:t xml:space="preserve"> </w:t>
      </w:r>
    </w:p>
    <w:p w14:paraId="65C16C53" w14:textId="77777777" w:rsidR="007C1AFA" w:rsidRDefault="007C1AFA" w:rsidP="005B5F88">
      <w:pPr>
        <w:pStyle w:val="aNorm"/>
        <w:widowControl w:val="0"/>
        <w:numPr>
          <w:ilvl w:val="0"/>
          <w:numId w:val="45"/>
        </w:numPr>
      </w:pPr>
      <w:r>
        <w:t>Open the image</w:t>
      </w:r>
      <w:r w:rsidR="00440DEA">
        <w:t>, image set or exam</w:t>
      </w:r>
      <w:r>
        <w:t xml:space="preserve"> in the</w:t>
      </w:r>
      <w:r w:rsidR="001E3F6C">
        <w:t xml:space="preserve"> VistARad Viewer</w:t>
      </w:r>
      <w:r>
        <w:t xml:space="preserve"> that you wish to make into a teaching file.</w:t>
      </w:r>
    </w:p>
    <w:p w14:paraId="48658CCF" w14:textId="77777777" w:rsidR="00440DEA" w:rsidRDefault="007C1AFA" w:rsidP="00473E8B">
      <w:pPr>
        <w:pStyle w:val="aNorm"/>
        <w:widowControl w:val="0"/>
        <w:numPr>
          <w:ilvl w:val="0"/>
          <w:numId w:val="45"/>
        </w:numPr>
      </w:pPr>
      <w:r>
        <w:t>R</w:t>
      </w:r>
      <w:r w:rsidR="001E3F6C">
        <w:t>ight-click the image</w:t>
      </w:r>
      <w:r w:rsidR="00440DEA">
        <w:t xml:space="preserve"> on the screen to bring up the context menu</w:t>
      </w:r>
      <w:r w:rsidR="0043091B">
        <w:t xml:space="preserve">, then click </w:t>
      </w:r>
      <w:r w:rsidR="0043091B">
        <w:rPr>
          <w:rStyle w:val="Strong"/>
        </w:rPr>
        <w:t>Add to Teaching Files</w:t>
      </w:r>
      <w:r w:rsidR="001E3F6C">
        <w:t xml:space="preserve">. </w:t>
      </w:r>
      <w:r w:rsidR="00C07E08">
        <w:t xml:space="preserve"> </w:t>
      </w:r>
    </w:p>
    <w:p w14:paraId="7AD7C72C" w14:textId="77777777" w:rsidR="001E3F6C" w:rsidRDefault="00440DEA" w:rsidP="005B5F88">
      <w:pPr>
        <w:pStyle w:val="aNorm"/>
        <w:widowControl w:val="0"/>
        <w:numPr>
          <w:ilvl w:val="0"/>
          <w:numId w:val="45"/>
        </w:numPr>
      </w:pPr>
      <w:r>
        <w:t xml:space="preserve">Select </w:t>
      </w:r>
      <w:r w:rsidRPr="00440DEA">
        <w:rPr>
          <w:b/>
        </w:rPr>
        <w:t>Image</w:t>
      </w:r>
      <w:r>
        <w:t xml:space="preserve">, </w:t>
      </w:r>
      <w:r w:rsidRPr="00440DEA">
        <w:rPr>
          <w:b/>
        </w:rPr>
        <w:t>Image Set</w:t>
      </w:r>
      <w:r>
        <w:t xml:space="preserve">, or </w:t>
      </w:r>
      <w:r w:rsidRPr="00440DEA">
        <w:rPr>
          <w:b/>
        </w:rPr>
        <w:t>Exam</w:t>
      </w:r>
      <w:r>
        <w:t xml:space="preserve">. </w:t>
      </w:r>
      <w:r w:rsidR="007C1AFA">
        <w:t xml:space="preserve">This </w:t>
      </w:r>
      <w:r w:rsidR="001E3BBA">
        <w:t xml:space="preserve">copies </w:t>
      </w:r>
      <w:r w:rsidR="007C1AFA">
        <w:t xml:space="preserve">the image to the Teaching Files section of the </w:t>
      </w:r>
      <w:r w:rsidR="0043091B">
        <w:t>Scrapbook window</w:t>
      </w:r>
      <w:r w:rsidR="007C1AFA">
        <w:t>.</w:t>
      </w:r>
    </w:p>
    <w:p w14:paraId="4300EB5B" w14:textId="77777777" w:rsidR="007C1AFA" w:rsidRDefault="007C1AFA" w:rsidP="005B5F88">
      <w:pPr>
        <w:pStyle w:val="aNorm"/>
        <w:widowControl w:val="0"/>
        <w:numPr>
          <w:ilvl w:val="0"/>
          <w:numId w:val="45"/>
        </w:numPr>
      </w:pPr>
      <w:r>
        <w:t>Repeat the process for any a</w:t>
      </w:r>
      <w:r w:rsidR="00B12874">
        <w:t>dditional images you wish to use; for best results, you should work only with images that are part of the same exam.</w:t>
      </w:r>
    </w:p>
    <w:p w14:paraId="1551CC04" w14:textId="77777777" w:rsidR="00D03DB1" w:rsidRDefault="00D03DB1" w:rsidP="00D03DB1">
      <w:pPr>
        <w:pStyle w:val="Heading2"/>
      </w:pPr>
      <w:bookmarkStart w:id="364" w:name="_Ref325725910"/>
      <w:bookmarkStart w:id="365" w:name="_Ref326224689"/>
      <w:bookmarkStart w:id="366" w:name="_Ref326224895"/>
      <w:bookmarkStart w:id="367" w:name="_Toc326232202"/>
      <w:bookmarkStart w:id="368" w:name="_Toc326576004"/>
      <w:bookmarkStart w:id="369" w:name="_Toc508192158"/>
      <w:r w:rsidRPr="00F14EB5">
        <w:t>Redact Sensitive Information</w:t>
      </w:r>
      <w:bookmarkEnd w:id="364"/>
      <w:r w:rsidRPr="00F14EB5">
        <w:t xml:space="preserve"> from a Teaching File</w:t>
      </w:r>
      <w:bookmarkEnd w:id="365"/>
      <w:bookmarkEnd w:id="366"/>
      <w:bookmarkEnd w:id="367"/>
      <w:bookmarkEnd w:id="368"/>
      <w:bookmarkEnd w:id="369"/>
    </w:p>
    <w:p w14:paraId="7E0C73A4" w14:textId="77777777" w:rsidR="00D03DB1" w:rsidRDefault="00D03DB1" w:rsidP="00D03DB1">
      <w:pPr>
        <w:pStyle w:val="aNorm"/>
      </w:pPr>
      <w:r w:rsidRPr="001E3F6C">
        <w:t>When teaching files are uploaded using VistARad, VistARad automatically removes personally identifiable information from the image header</w:t>
      </w:r>
      <w:r>
        <w:t xml:space="preserve">. As the responsible party creating the teaching file, you need to ensure that images you upload do not contain any personally identifiable information. </w:t>
      </w:r>
      <w:r w:rsidRPr="00F14EB5">
        <w:t xml:space="preserve">VistARad now offers the capability to “erase” such information contained in the image itself. This process is called </w:t>
      </w:r>
      <w:r w:rsidRPr="00F14EB5">
        <w:rPr>
          <w:i/>
        </w:rPr>
        <w:t>redacting</w:t>
      </w:r>
      <w:r w:rsidRPr="00F14EB5">
        <w:t>.</w:t>
      </w:r>
    </w:p>
    <w:p w14:paraId="3EBD51A4" w14:textId="77777777" w:rsidR="00D03DB1" w:rsidRDefault="00D03DB1" w:rsidP="00000B62">
      <w:pPr>
        <w:pStyle w:val="aNorm"/>
        <w:widowControl w:val="0"/>
        <w:numPr>
          <w:ilvl w:val="0"/>
          <w:numId w:val="56"/>
        </w:numPr>
      </w:pPr>
      <w:r>
        <w:t xml:space="preserve">Select the image to be edited and drag it into a viewport. Right-click on the image, and then select </w:t>
      </w:r>
      <w:r w:rsidRPr="00677E60">
        <w:rPr>
          <w:b/>
        </w:rPr>
        <w:t>Add to Teaching Files | Image</w:t>
      </w:r>
      <w:r>
        <w:t xml:space="preserve"> from the drop-down menu:</w:t>
      </w:r>
    </w:p>
    <w:p w14:paraId="7FF1CC2D" w14:textId="77777777" w:rsidR="00D03DB1" w:rsidRDefault="00B41819" w:rsidP="00D03DB1">
      <w:r>
        <w:rPr>
          <w:noProof/>
        </w:rPr>
        <w:lastRenderedPageBreak/>
        <w:drawing>
          <wp:inline distT="0" distB="0" distL="0" distR="0" wp14:anchorId="44817587" wp14:editId="35869343">
            <wp:extent cx="5478780" cy="7219950"/>
            <wp:effectExtent l="0" t="0" r="7620" b="0"/>
            <wp:docPr id="95" name="Picture 95" descr="Viewer window, showing images and right-click menu (showing Add to Teaching Files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iewer window, showing images and right-click menu (showing Add to Teaching Files option selec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78780" cy="7219950"/>
                    </a:xfrm>
                    <a:prstGeom prst="rect">
                      <a:avLst/>
                    </a:prstGeom>
                    <a:noFill/>
                    <a:ln>
                      <a:noFill/>
                    </a:ln>
                  </pic:spPr>
                </pic:pic>
              </a:graphicData>
            </a:graphic>
          </wp:inline>
        </w:drawing>
      </w:r>
    </w:p>
    <w:p w14:paraId="7A32E51D" w14:textId="77777777" w:rsidR="001E3F6C" w:rsidRDefault="00E901A5" w:rsidP="00000B62">
      <w:pPr>
        <w:pStyle w:val="aNorm"/>
        <w:widowControl w:val="0"/>
        <w:numPr>
          <w:ilvl w:val="0"/>
          <w:numId w:val="56"/>
        </w:numPr>
      </w:pPr>
      <w:r>
        <w:t xml:space="preserve">Click </w:t>
      </w:r>
      <w:r w:rsidR="00B41819">
        <w:rPr>
          <w:noProof/>
          <w:position w:val="-6"/>
          <w:szCs w:val="22"/>
        </w:rPr>
        <w:drawing>
          <wp:inline distT="0" distB="0" distL="0" distR="0" wp14:anchorId="06CC354E" wp14:editId="63259B25">
            <wp:extent cx="197485" cy="197485"/>
            <wp:effectExtent l="19050" t="19050" r="12065" b="12065"/>
            <wp:docPr id="96" name="Picture 96" descr="Scrapbo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apbook butt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7485" cy="197485"/>
                    </a:xfrm>
                    <a:prstGeom prst="rect">
                      <a:avLst/>
                    </a:prstGeom>
                    <a:noFill/>
                    <a:ln w="6350" cmpd="sng">
                      <a:solidFill>
                        <a:srgbClr val="000000"/>
                      </a:solidFill>
                      <a:miter lim="800000"/>
                      <a:headEnd/>
                      <a:tailEnd/>
                    </a:ln>
                    <a:effectLst/>
                  </pic:spPr>
                </pic:pic>
              </a:graphicData>
            </a:graphic>
          </wp:inline>
        </w:drawing>
      </w:r>
      <w:r>
        <w:t xml:space="preserve"> in the toolbar to display the Scrapbook window</w:t>
      </w:r>
      <w:r w:rsidR="00F74E5C">
        <w:t>, and</w:t>
      </w:r>
      <w:r w:rsidR="00C07E08">
        <w:t xml:space="preserve"> </w:t>
      </w:r>
      <w:r w:rsidR="00F74E5C">
        <w:t>c</w:t>
      </w:r>
      <w:r w:rsidR="001E3F6C">
        <w:t xml:space="preserve">lick the </w:t>
      </w:r>
      <w:r w:rsidR="001E3F6C" w:rsidRPr="001E3F6C">
        <w:t>Teaching Files</w:t>
      </w:r>
      <w:r w:rsidR="001E3F6C">
        <w:t xml:space="preserve"> tab. </w:t>
      </w:r>
      <w:r>
        <w:t xml:space="preserve"> </w:t>
      </w:r>
    </w:p>
    <w:p w14:paraId="0D8C72AA" w14:textId="77777777" w:rsidR="00AA5C09" w:rsidRDefault="00AA5C09" w:rsidP="00000B62">
      <w:pPr>
        <w:pStyle w:val="aNorm"/>
        <w:widowControl w:val="0"/>
        <w:numPr>
          <w:ilvl w:val="0"/>
          <w:numId w:val="56"/>
        </w:numPr>
      </w:pPr>
      <w:r>
        <w:t xml:space="preserve">Click </w:t>
      </w:r>
      <w:r w:rsidR="00B41819">
        <w:rPr>
          <w:noProof/>
          <w:position w:val="-6"/>
          <w:szCs w:val="22"/>
        </w:rPr>
        <w:drawing>
          <wp:inline distT="0" distB="0" distL="0" distR="0" wp14:anchorId="34BDC1EB" wp14:editId="6EC5284A">
            <wp:extent cx="255905" cy="197485"/>
            <wp:effectExtent l="19050" t="19050" r="10795" b="12065"/>
            <wp:docPr id="97" name="Picture 97" descr="Teaching Fil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eaching Files 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905" cy="197485"/>
                    </a:xfrm>
                    <a:prstGeom prst="rect">
                      <a:avLst/>
                    </a:prstGeom>
                    <a:noFill/>
                    <a:ln w="6350" cmpd="sng">
                      <a:solidFill>
                        <a:srgbClr val="000000"/>
                      </a:solidFill>
                      <a:miter lim="800000"/>
                      <a:headEnd/>
                      <a:tailEnd/>
                    </a:ln>
                    <a:effectLst/>
                  </pic:spPr>
                </pic:pic>
              </a:graphicData>
            </a:graphic>
          </wp:inline>
        </w:drawing>
      </w:r>
      <w:r>
        <w:t xml:space="preserve"> in the Teaching Files toolbar. </w:t>
      </w:r>
    </w:p>
    <w:p w14:paraId="6017913D" w14:textId="77777777" w:rsidR="005B5F88" w:rsidRPr="00BA32D5" w:rsidRDefault="00AA5C09" w:rsidP="00000B62">
      <w:pPr>
        <w:pStyle w:val="aNorm"/>
        <w:widowControl w:val="0"/>
        <w:numPr>
          <w:ilvl w:val="0"/>
          <w:numId w:val="56"/>
        </w:numPr>
      </w:pPr>
      <w:r w:rsidRPr="00BA32D5">
        <w:lastRenderedPageBreak/>
        <w:t xml:space="preserve">A warning will display not to upload any files with “burned-in” personally identifiable information. Click </w:t>
      </w:r>
      <w:r w:rsidRPr="00BA32D5">
        <w:rPr>
          <w:b/>
        </w:rPr>
        <w:t>Continue</w:t>
      </w:r>
      <w:r w:rsidRPr="00BA32D5">
        <w:t>.</w:t>
      </w:r>
    </w:p>
    <w:p w14:paraId="032BB4D2" w14:textId="77777777" w:rsidR="00AA5C09" w:rsidRPr="00BA32D5" w:rsidRDefault="00E82D47" w:rsidP="00000B62">
      <w:pPr>
        <w:pStyle w:val="aNorm"/>
        <w:widowControl w:val="0"/>
        <w:numPr>
          <w:ilvl w:val="0"/>
          <w:numId w:val="56"/>
        </w:numPr>
      </w:pPr>
      <w:r w:rsidRPr="00BA32D5">
        <w:t xml:space="preserve">The Teaching Files window will display. </w:t>
      </w:r>
      <w:r w:rsidR="00AA5C09" w:rsidRPr="00BA32D5">
        <w:t xml:space="preserve"> Select the Title box, and enter the name to be used for the teaching file. </w:t>
      </w:r>
    </w:p>
    <w:p w14:paraId="3EC47FBB" w14:textId="77777777" w:rsidR="00AA5C09" w:rsidRPr="00BA32D5" w:rsidRDefault="00AA5C09" w:rsidP="00000B62">
      <w:pPr>
        <w:pStyle w:val="aNorm"/>
        <w:widowControl w:val="0"/>
        <w:numPr>
          <w:ilvl w:val="0"/>
          <w:numId w:val="56"/>
        </w:numPr>
      </w:pPr>
      <w:r w:rsidRPr="00BA32D5">
        <w:t xml:space="preserve">Click the drop-down menu under </w:t>
      </w:r>
      <w:r w:rsidRPr="00BA32D5">
        <w:rPr>
          <w:b/>
        </w:rPr>
        <w:t>Category</w:t>
      </w:r>
      <w:r w:rsidRPr="00BA32D5">
        <w:t xml:space="preserve"> and click the desired category.</w:t>
      </w:r>
    </w:p>
    <w:p w14:paraId="1364FF8E" w14:textId="77777777" w:rsidR="00AA5C09" w:rsidRPr="00BA32D5" w:rsidRDefault="00AA5C09" w:rsidP="00000B62">
      <w:pPr>
        <w:pStyle w:val="aNorm"/>
        <w:widowControl w:val="0"/>
        <w:numPr>
          <w:ilvl w:val="0"/>
          <w:numId w:val="56"/>
        </w:numPr>
      </w:pPr>
      <w:r w:rsidRPr="00BA32D5">
        <w:t xml:space="preserve">Double-click the appropriate descriptive terms in the Findings, and Anatomic Location boxes on the right, and those choices will populate the corresponding boxes on the left.  </w:t>
      </w:r>
    </w:p>
    <w:p w14:paraId="24ACB42B" w14:textId="77777777" w:rsidR="00AA5C09" w:rsidRPr="00BA32D5" w:rsidRDefault="00AA5C09" w:rsidP="00000B62">
      <w:pPr>
        <w:pStyle w:val="aNorm"/>
        <w:widowControl w:val="0"/>
        <w:numPr>
          <w:ilvl w:val="0"/>
          <w:numId w:val="56"/>
        </w:numPr>
      </w:pPr>
      <w:r w:rsidRPr="00BA32D5">
        <w:t xml:space="preserve">Enter any desired free text into the boxes for Diagnosis and Abstract. </w:t>
      </w:r>
      <w:r w:rsidR="0045339F">
        <w:t>You can either type or use Copy/Paste to enter text here.</w:t>
      </w:r>
    </w:p>
    <w:p w14:paraId="10889756" w14:textId="77777777" w:rsidR="00AA5C09" w:rsidRPr="00BA32D5" w:rsidRDefault="00AA5C09" w:rsidP="00000B62">
      <w:pPr>
        <w:pStyle w:val="aNorm"/>
        <w:widowControl w:val="0"/>
        <w:numPr>
          <w:ilvl w:val="0"/>
          <w:numId w:val="56"/>
        </w:numPr>
      </w:pPr>
      <w:r w:rsidRPr="00BA32D5">
        <w:t>Click</w:t>
      </w:r>
      <w:r w:rsidRPr="00BA32D5">
        <w:rPr>
          <w:b/>
        </w:rPr>
        <w:t xml:space="preserve"> Send</w:t>
      </w:r>
      <w:r w:rsidRPr="00BA32D5">
        <w:t xml:space="preserve">, or </w:t>
      </w:r>
      <w:r w:rsidRPr="00BA32D5">
        <w:rPr>
          <w:b/>
        </w:rPr>
        <w:t>Send and Close</w:t>
      </w:r>
      <w:r w:rsidRPr="00BA32D5">
        <w:t xml:space="preserve">, and the images will be sent to </w:t>
      </w:r>
      <w:r w:rsidR="001E7BA2">
        <w:t xml:space="preserve">the teaching folder of </w:t>
      </w:r>
      <w:r w:rsidRPr="00BA32D5">
        <w:t xml:space="preserve">your facility on the MIRC server. </w:t>
      </w:r>
    </w:p>
    <w:p w14:paraId="63227D2E" w14:textId="77777777" w:rsidR="00085D34" w:rsidRDefault="00AA5C09" w:rsidP="00000B62">
      <w:pPr>
        <w:pStyle w:val="aNorm"/>
        <w:widowControl w:val="0"/>
        <w:numPr>
          <w:ilvl w:val="0"/>
          <w:numId w:val="56"/>
        </w:numPr>
      </w:pPr>
      <w:r w:rsidRPr="00BA32D5">
        <w:t xml:space="preserve">Once you have finished, click </w:t>
      </w:r>
      <w:r w:rsidR="00B41819">
        <w:rPr>
          <w:noProof/>
          <w:position w:val="-6"/>
          <w:szCs w:val="22"/>
        </w:rPr>
        <w:drawing>
          <wp:inline distT="0" distB="0" distL="0" distR="0" wp14:anchorId="1CA78982" wp14:editId="625305FC">
            <wp:extent cx="226695" cy="205105"/>
            <wp:effectExtent l="19050" t="19050" r="20955" b="23495"/>
            <wp:docPr id="98" name="Picture 98" descr="Open MIRC Serv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pen MIRC Server butto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6695" cy="205105"/>
                    </a:xfrm>
                    <a:prstGeom prst="rect">
                      <a:avLst/>
                    </a:prstGeom>
                    <a:noFill/>
                    <a:ln w="6350" cmpd="sng">
                      <a:solidFill>
                        <a:srgbClr val="000000"/>
                      </a:solidFill>
                      <a:miter lim="800000"/>
                      <a:headEnd/>
                      <a:tailEnd/>
                    </a:ln>
                    <a:effectLst/>
                  </pic:spPr>
                </pic:pic>
              </a:graphicData>
            </a:graphic>
          </wp:inline>
        </w:drawing>
      </w:r>
      <w:r w:rsidRPr="00BA32D5">
        <w:t xml:space="preserve"> in the Teaching Files toolbar to open the MIRC server Query Page in your browser.</w:t>
      </w:r>
    </w:p>
    <w:p w14:paraId="3D293DBB" w14:textId="77777777" w:rsidR="00B109AE" w:rsidRDefault="00B109AE" w:rsidP="00B109AE">
      <w:pPr>
        <w:pStyle w:val="aNorm"/>
        <w:widowControl w:val="0"/>
        <w:sectPr w:rsidR="00B109AE" w:rsidSect="00F64D1E">
          <w:headerReference w:type="even" r:id="rId119"/>
          <w:headerReference w:type="default" r:id="rId120"/>
          <w:headerReference w:type="first" r:id="rId121"/>
          <w:footnotePr>
            <w:numRestart w:val="eachPage"/>
          </w:footnotePr>
          <w:pgSz w:w="12240" w:h="15840" w:code="1"/>
          <w:pgMar w:top="1440" w:right="1800" w:bottom="1440" w:left="1800" w:header="720" w:footer="720" w:gutter="0"/>
          <w:pgNumType w:start="1"/>
          <w:cols w:space="720"/>
          <w:titlePg/>
          <w:docGrid w:linePitch="360"/>
        </w:sectPr>
      </w:pPr>
    </w:p>
    <w:p w14:paraId="7231F79C" w14:textId="77777777" w:rsidR="00B109AE" w:rsidRDefault="00B109AE" w:rsidP="00085D34">
      <w:pPr>
        <w:pStyle w:val="aNorm"/>
        <w:widowControl w:val="0"/>
        <w:ind w:left="1080"/>
        <w:sectPr w:rsidR="00B109AE" w:rsidSect="00085D34">
          <w:footnotePr>
            <w:numRestart w:val="eachPage"/>
          </w:footnotePr>
          <w:type w:val="continuous"/>
          <w:pgSz w:w="12240" w:h="15840" w:code="1"/>
          <w:pgMar w:top="1440" w:right="1800" w:bottom="1440" w:left="1800" w:header="720" w:footer="720" w:gutter="0"/>
          <w:cols w:space="720"/>
          <w:titlePg/>
          <w:docGrid w:linePitch="360"/>
        </w:sectPr>
      </w:pPr>
    </w:p>
    <w:p w14:paraId="01F52339" w14:textId="77777777" w:rsidR="00B109AE" w:rsidRPr="00F14EB5" w:rsidRDefault="00B109AE" w:rsidP="00B109AE">
      <w:pPr>
        <w:pStyle w:val="Heading1"/>
      </w:pPr>
      <w:bookmarkStart w:id="370" w:name="_Ref325463946"/>
      <w:bookmarkStart w:id="371" w:name="_Toc325540189"/>
      <w:bookmarkStart w:id="372" w:name="_Toc326232039"/>
      <w:bookmarkStart w:id="373" w:name="_Toc326575861"/>
      <w:bookmarkStart w:id="374" w:name="_Toc508192159"/>
      <w:bookmarkStart w:id="375" w:name="_Toc324337494"/>
      <w:r w:rsidRPr="00F14EB5">
        <w:lastRenderedPageBreak/>
        <w:t>Context Management</w:t>
      </w:r>
      <w:bookmarkEnd w:id="370"/>
      <w:bookmarkEnd w:id="371"/>
      <w:bookmarkEnd w:id="372"/>
      <w:bookmarkEnd w:id="373"/>
      <w:bookmarkEnd w:id="374"/>
    </w:p>
    <w:p w14:paraId="3454E573" w14:textId="77777777" w:rsidR="000A60A5" w:rsidRPr="00F14EB5" w:rsidRDefault="000A60A5" w:rsidP="000A60A5">
      <w:pPr>
        <w:pStyle w:val="Heading2"/>
      </w:pPr>
      <w:bookmarkStart w:id="376" w:name="_Toc325540190"/>
      <w:bookmarkStart w:id="377" w:name="_Toc326232040"/>
      <w:bookmarkStart w:id="378" w:name="_Toc326575862"/>
      <w:bookmarkStart w:id="379" w:name="_Toc508192160"/>
      <w:bookmarkStart w:id="380" w:name="_Ref324949989"/>
      <w:bookmarkStart w:id="381" w:name="_Toc325540192"/>
      <w:bookmarkStart w:id="382" w:name="_Toc326232042"/>
      <w:bookmarkStart w:id="383" w:name="_Toc326575864"/>
      <w:bookmarkStart w:id="384" w:name="_Toc324337496"/>
      <w:bookmarkEnd w:id="375"/>
      <w:r w:rsidRPr="00F14EB5">
        <w:t>Context Management</w:t>
      </w:r>
      <w:bookmarkEnd w:id="376"/>
      <w:bookmarkEnd w:id="377"/>
      <w:bookmarkEnd w:id="378"/>
      <w:bookmarkEnd w:id="379"/>
    </w:p>
    <w:p w14:paraId="37F338E8" w14:textId="77777777" w:rsidR="000A60A5" w:rsidRPr="00F14EB5" w:rsidRDefault="000A60A5" w:rsidP="000A60A5">
      <w:pPr>
        <w:pStyle w:val="aNorm"/>
      </w:pPr>
      <w:r w:rsidRPr="00F14EB5">
        <w:t>Context Management (CM) allows users to choose a subject once in one application, and have all applications containing information on that same subject “tune” to the data they contain. This eliminates the need for the user to redundantly select the subject in the varying applications. In the healthcare industry, for example, multiple applications operating “in context” through use of a context manager would allow a user to select a patient (</w:t>
      </w:r>
      <w:r w:rsidRPr="00F14EB5">
        <w:rPr>
          <w:i/>
        </w:rPr>
        <w:t>that is,</w:t>
      </w:r>
      <w:r w:rsidRPr="00F14EB5">
        <w:t xml:space="preserve"> the subject) in one application.</w:t>
      </w:r>
    </w:p>
    <w:p w14:paraId="08DAFBBE" w14:textId="77777777" w:rsidR="000A60A5" w:rsidRPr="00F14EB5" w:rsidRDefault="000A60A5" w:rsidP="000A60A5">
      <w:pPr>
        <w:pStyle w:val="Heading2"/>
      </w:pPr>
      <w:bookmarkStart w:id="385" w:name="_Toc325540191"/>
      <w:bookmarkStart w:id="386" w:name="_Toc326232041"/>
      <w:bookmarkStart w:id="387" w:name="_Toc326575863"/>
      <w:bookmarkStart w:id="388" w:name="_Toc508192161"/>
      <w:r w:rsidRPr="00F14EB5">
        <w:t>The Clinical Context Object Workgroup Protocol</w:t>
      </w:r>
      <w:bookmarkEnd w:id="385"/>
      <w:bookmarkEnd w:id="386"/>
      <w:bookmarkEnd w:id="387"/>
      <w:bookmarkEnd w:id="388"/>
    </w:p>
    <w:p w14:paraId="53F86B3C" w14:textId="77777777" w:rsidR="000A60A5" w:rsidRPr="00F14EB5" w:rsidRDefault="000A60A5" w:rsidP="000A60A5">
      <w:pPr>
        <w:pStyle w:val="aNorm"/>
      </w:pPr>
      <w:r w:rsidRPr="00F14EB5">
        <w:t>CCOW</w:t>
      </w:r>
      <w:r w:rsidRPr="00F14EB5">
        <w:fldChar w:fldCharType="begin"/>
      </w:r>
      <w:r w:rsidRPr="00F14EB5">
        <w:instrText xml:space="preserve"> xe " Clinical Context Object Workgroup (CCOW) "</w:instrText>
      </w:r>
      <w:r w:rsidRPr="00F14EB5">
        <w:fldChar w:fldCharType="end"/>
      </w:r>
      <w:r w:rsidRPr="00F14EB5">
        <w:fldChar w:fldCharType="begin"/>
      </w:r>
      <w:r w:rsidRPr="00F14EB5">
        <w:instrText xml:space="preserve"> xe "CCOW"</w:instrText>
      </w:r>
      <w:r w:rsidRPr="00F14EB5">
        <w:fldChar w:fldCharType="end"/>
      </w:r>
      <w:r w:rsidRPr="00F14EB5">
        <w:t xml:space="preserve"> is a Health Level 7 (HL7) standard protocol designed to enable dissimilar healthcare software applications to synchronize in real-time, and at the user-interface level. It is vendor</w:t>
      </w:r>
      <w:r w:rsidR="0007647E">
        <w:t>-</w:t>
      </w:r>
      <w:r w:rsidRPr="00F14EB5">
        <w:t>independent and allows applications to present information at the desktop and/or portal level in a unified way.</w:t>
      </w:r>
      <w:r w:rsidR="0007647E">
        <w:t xml:space="preserve"> </w:t>
      </w:r>
      <w:r w:rsidRPr="00F14EB5">
        <w:t xml:space="preserve">CCOW is the primary standard protocol used in healthcare to facilitate the Context Management process. </w:t>
      </w:r>
    </w:p>
    <w:p w14:paraId="7C36B403" w14:textId="77777777" w:rsidR="000A60A5" w:rsidRPr="00F14EB5" w:rsidRDefault="000A60A5" w:rsidP="000A60A5">
      <w:pPr>
        <w:pStyle w:val="aNorm"/>
      </w:pPr>
      <w:r w:rsidRPr="00F14EB5">
        <w:t xml:space="preserve">When CCOW is available, the VistARad client uses CCOW to synchronize patient and user context management with the Computerized Patient Record System (CPRS) and other CCOW-enabled applications. A new Settings tab, </w:t>
      </w:r>
      <w:r w:rsidRPr="00F14EB5">
        <w:rPr>
          <w:rFonts w:ascii="Franklin Gothic Medium Cond" w:hAnsi="Franklin Gothic Medium Cond"/>
          <w:sz w:val="20"/>
        </w:rPr>
        <w:t>Context Management</w:t>
      </w:r>
      <w:r w:rsidRPr="00F14EB5">
        <w:t>, is used to enable context management</w:t>
      </w:r>
      <w:r w:rsidR="0007647E">
        <w:t>.</w:t>
      </w:r>
    </w:p>
    <w:p w14:paraId="59A4C169" w14:textId="77777777" w:rsidR="00B109AE" w:rsidRPr="00F14EB5" w:rsidRDefault="00B109AE" w:rsidP="00B109AE">
      <w:pPr>
        <w:pStyle w:val="Heading2"/>
      </w:pPr>
      <w:bookmarkStart w:id="389" w:name="_Toc508192162"/>
      <w:r w:rsidRPr="00F14EB5">
        <w:t>The Context Management Settings Tab</w:t>
      </w:r>
      <w:bookmarkEnd w:id="380"/>
      <w:bookmarkEnd w:id="381"/>
      <w:bookmarkEnd w:id="382"/>
      <w:bookmarkEnd w:id="383"/>
      <w:bookmarkEnd w:id="389"/>
      <w:r w:rsidRPr="00F14EB5">
        <w:t xml:space="preserve"> </w:t>
      </w:r>
    </w:p>
    <w:bookmarkEnd w:id="384"/>
    <w:p w14:paraId="209CCFC2" w14:textId="77777777" w:rsidR="00B109AE" w:rsidRPr="00F14EB5" w:rsidRDefault="00B109AE" w:rsidP="000A60A5">
      <w:pPr>
        <w:pStyle w:val="NormalWeb"/>
        <w:spacing w:after="240"/>
        <w:ind w:left="720"/>
      </w:pPr>
      <w:r w:rsidRPr="00F14EB5">
        <w:t xml:space="preserve">The </w:t>
      </w:r>
      <w:r w:rsidRPr="00F14EB5">
        <w:rPr>
          <w:rFonts w:ascii="Franklin Gothic Medium Cond" w:hAnsi="Franklin Gothic Medium Cond"/>
          <w:sz w:val="20"/>
        </w:rPr>
        <w:t>Context Management</w:t>
      </w:r>
      <w:r w:rsidRPr="00F14EB5">
        <w:t xml:space="preserve"> settings tab </w:t>
      </w:r>
      <w:r w:rsidRPr="00F14EB5">
        <w:fldChar w:fldCharType="begin"/>
      </w:r>
      <w:r w:rsidRPr="00F14EB5">
        <w:instrText xml:space="preserve"> xe " Context Management Settings tab"</w:instrText>
      </w:r>
      <w:r w:rsidRPr="00F14EB5">
        <w:fldChar w:fldCharType="end"/>
      </w:r>
      <w:r w:rsidRPr="00F14EB5">
        <w:fldChar w:fldCharType="begin"/>
      </w:r>
      <w:r w:rsidRPr="00F14EB5">
        <w:instrText xml:space="preserve"> xe "tab: Context Management settings”</w:instrText>
      </w:r>
      <w:r w:rsidRPr="00F14EB5">
        <w:fldChar w:fldCharType="end"/>
      </w:r>
      <w:r w:rsidRPr="00F14EB5">
        <w:t xml:space="preserve">, allows the user to manage how CM operates on the individual workstation. The user must check the </w:t>
      </w:r>
      <w:r w:rsidRPr="00F14EB5">
        <w:rPr>
          <w:rFonts w:ascii="Franklin Gothic Medium Cond" w:hAnsi="Franklin Gothic Medium Cond"/>
          <w:sz w:val="20"/>
        </w:rPr>
        <w:t xml:space="preserve">Enable Context Management </w:t>
      </w:r>
      <w:r w:rsidRPr="00F14EB5">
        <w:t xml:space="preserve">in order to use CM capability. </w:t>
      </w:r>
    </w:p>
    <w:p w14:paraId="3ADB0D8F" w14:textId="77777777" w:rsidR="00B109AE" w:rsidRPr="00F14EB5" w:rsidRDefault="00B109AE" w:rsidP="00B109AE">
      <w:pPr>
        <w:pStyle w:val="Heading2"/>
      </w:pPr>
      <w:bookmarkStart w:id="390" w:name="_Toc325540193"/>
      <w:bookmarkStart w:id="391" w:name="_Toc326232043"/>
      <w:bookmarkStart w:id="392" w:name="_Toc326575865"/>
      <w:bookmarkStart w:id="393" w:name="_Toc508192163"/>
      <w:bookmarkStart w:id="394" w:name="_Toc324337497"/>
      <w:r w:rsidRPr="00F14EB5">
        <w:t>Context Changes</w:t>
      </w:r>
      <w:bookmarkEnd w:id="390"/>
      <w:bookmarkEnd w:id="391"/>
      <w:bookmarkEnd w:id="392"/>
      <w:bookmarkEnd w:id="393"/>
    </w:p>
    <w:bookmarkEnd w:id="394"/>
    <w:p w14:paraId="00A3F6C1" w14:textId="77777777" w:rsidR="00B109AE" w:rsidRPr="00F14EB5" w:rsidRDefault="00B109AE" w:rsidP="00B109AE">
      <w:pPr>
        <w:pStyle w:val="NormalWeb"/>
        <w:spacing w:after="240"/>
        <w:ind w:left="720"/>
      </w:pPr>
      <w:r w:rsidRPr="00F14EB5">
        <w:t>A context indicator (icon)</w:t>
      </w:r>
      <w:r w:rsidRPr="00F14EB5">
        <w:fldChar w:fldCharType="begin"/>
      </w:r>
      <w:r w:rsidRPr="00F14EB5">
        <w:instrText xml:space="preserve"> xe " context changes indicator icon"</w:instrText>
      </w:r>
      <w:r w:rsidRPr="00F14EB5">
        <w:fldChar w:fldCharType="end"/>
      </w:r>
      <w:r w:rsidRPr="00F14EB5">
        <w:fldChar w:fldCharType="begin"/>
      </w:r>
      <w:r w:rsidRPr="00F14EB5">
        <w:instrText xml:space="preserve"> xe "icon: context changes indicator”</w:instrText>
      </w:r>
      <w:r w:rsidRPr="00F14EB5">
        <w:fldChar w:fldCharType="end"/>
      </w:r>
      <w:r w:rsidRPr="00F14EB5">
        <w:t xml:space="preserve"> appears at the top of the various VistARad windows to the left of the </w:t>
      </w:r>
      <w:r w:rsidRPr="00F14EB5">
        <w:rPr>
          <w:rFonts w:ascii="Franklin Gothic Medium Cond" w:hAnsi="Franklin Gothic Medium Cond"/>
          <w:sz w:val="20"/>
        </w:rPr>
        <w:t>Patient Name</w:t>
      </w:r>
      <w:r w:rsidRPr="00F14EB5">
        <w:t xml:space="preserve"> and demographics. A </w:t>
      </w:r>
      <w:r w:rsidR="000A60A5">
        <w:t>c</w:t>
      </w:r>
      <w:r w:rsidRPr="000A60A5">
        <w:t>ontext</w:t>
      </w:r>
      <w:r w:rsidRPr="00F14EB5">
        <w:t xml:space="preserve"> menu item appears on the </w:t>
      </w:r>
      <w:r w:rsidRPr="00F14EB5">
        <w:rPr>
          <w:rFonts w:ascii="Franklin Gothic Medium Cond" w:hAnsi="Franklin Gothic Medium Cond"/>
          <w:sz w:val="20"/>
        </w:rPr>
        <w:t>Manager</w:t>
      </w:r>
      <w:r w:rsidRPr="00F14EB5">
        <w:t xml:space="preserve"> and </w:t>
      </w:r>
      <w:r w:rsidRPr="00F14EB5">
        <w:rPr>
          <w:rFonts w:ascii="Franklin Gothic Medium Cond" w:hAnsi="Franklin Gothic Medium Cond"/>
          <w:sz w:val="20"/>
        </w:rPr>
        <w:t>Viewer</w:t>
      </w:r>
      <w:r w:rsidRPr="00F14EB5">
        <w:t xml:space="preserve"> menu bars for options to </w:t>
      </w:r>
      <w:r w:rsidRPr="00F14EB5">
        <w:rPr>
          <w:rFonts w:ascii="Franklin Gothic Medium Cond" w:hAnsi="Franklin Gothic Medium Cond"/>
          <w:sz w:val="20"/>
        </w:rPr>
        <w:t>Suspend/Resume context</w:t>
      </w:r>
      <w:r w:rsidRPr="00F14EB5">
        <w:t xml:space="preserve">, etc. The application also automatically changes the displayed icon to reflect the change in context. </w:t>
      </w:r>
    </w:p>
    <w:p w14:paraId="2D3DE863" w14:textId="77777777" w:rsidR="00B109AE" w:rsidRPr="00F14EB5" w:rsidRDefault="00B109AE" w:rsidP="00B109AE">
      <w:pPr>
        <w:pStyle w:val="Caption"/>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1325"/>
        <w:gridCol w:w="6247"/>
      </w:tblGrid>
      <w:tr w:rsidR="00B109AE" w:rsidRPr="00F14EB5" w14:paraId="72C110D4" w14:textId="77777777" w:rsidTr="0007647E">
        <w:trPr>
          <w:tblHeader/>
        </w:trPr>
        <w:tc>
          <w:tcPr>
            <w:tcW w:w="1176" w:type="dxa"/>
            <w:shd w:val="clear" w:color="auto" w:fill="BFBFBF"/>
          </w:tcPr>
          <w:p w14:paraId="3B08E021" w14:textId="77777777" w:rsidR="00B109AE" w:rsidRPr="00F14EB5" w:rsidRDefault="00B109AE" w:rsidP="00000B62">
            <w:pPr>
              <w:pStyle w:val="NormalWeb"/>
              <w:keepNext/>
              <w:keepLines/>
              <w:rPr>
                <w:rFonts w:ascii="Arial" w:eastAsia="Calibri" w:hAnsi="Arial" w:cs="Arial"/>
                <w:b/>
                <w:color w:val="000000"/>
                <w:sz w:val="20"/>
                <w:szCs w:val="20"/>
              </w:rPr>
            </w:pPr>
            <w:r w:rsidRPr="00F14EB5">
              <w:rPr>
                <w:rFonts w:ascii="Arial" w:eastAsia="Calibri" w:hAnsi="Arial" w:cs="Arial"/>
                <w:b/>
                <w:color w:val="000000"/>
                <w:sz w:val="20"/>
                <w:szCs w:val="20"/>
              </w:rPr>
              <w:lastRenderedPageBreak/>
              <w:t>Icon</w:t>
            </w:r>
          </w:p>
        </w:tc>
        <w:tc>
          <w:tcPr>
            <w:tcW w:w="1325" w:type="dxa"/>
            <w:shd w:val="clear" w:color="auto" w:fill="BFBFBF"/>
          </w:tcPr>
          <w:p w14:paraId="5E8B1FE0" w14:textId="77777777" w:rsidR="00B109AE" w:rsidRPr="00F14EB5" w:rsidRDefault="00B109AE" w:rsidP="00000B62">
            <w:pPr>
              <w:pStyle w:val="NormalWeb"/>
              <w:keepNext/>
              <w:keepLines/>
              <w:rPr>
                <w:rFonts w:ascii="Arial" w:eastAsia="Calibri" w:hAnsi="Arial" w:cs="Arial"/>
                <w:b/>
                <w:color w:val="000000"/>
                <w:sz w:val="20"/>
                <w:szCs w:val="20"/>
              </w:rPr>
            </w:pPr>
            <w:r w:rsidRPr="00F14EB5">
              <w:rPr>
                <w:rFonts w:ascii="Arial" w:eastAsia="Calibri" w:hAnsi="Arial" w:cs="Arial"/>
                <w:b/>
                <w:color w:val="000000"/>
                <w:sz w:val="20"/>
                <w:szCs w:val="20"/>
              </w:rPr>
              <w:t>Title</w:t>
            </w:r>
          </w:p>
        </w:tc>
        <w:tc>
          <w:tcPr>
            <w:tcW w:w="6247" w:type="dxa"/>
            <w:shd w:val="clear" w:color="auto" w:fill="BFBFBF"/>
          </w:tcPr>
          <w:p w14:paraId="1A52BA48" w14:textId="77777777" w:rsidR="00B109AE" w:rsidRPr="00F14EB5" w:rsidRDefault="00B109AE" w:rsidP="00000B62">
            <w:pPr>
              <w:pStyle w:val="NormalWeb"/>
              <w:keepNext/>
              <w:keepLines/>
              <w:rPr>
                <w:rFonts w:ascii="Arial" w:eastAsia="Calibri" w:hAnsi="Arial" w:cs="Arial"/>
                <w:b/>
                <w:color w:val="000000"/>
                <w:sz w:val="20"/>
                <w:szCs w:val="20"/>
              </w:rPr>
            </w:pPr>
            <w:r w:rsidRPr="00F14EB5">
              <w:rPr>
                <w:rFonts w:ascii="Arial" w:eastAsia="Calibri" w:hAnsi="Arial" w:cs="Arial"/>
                <w:b/>
                <w:color w:val="000000"/>
                <w:sz w:val="20"/>
                <w:szCs w:val="20"/>
              </w:rPr>
              <w:t>Meaning</w:t>
            </w:r>
          </w:p>
        </w:tc>
      </w:tr>
      <w:tr w:rsidR="00B109AE" w:rsidRPr="00F14EB5" w14:paraId="39196983" w14:textId="77777777" w:rsidTr="0007647E">
        <w:trPr>
          <w:trHeight w:val="616"/>
        </w:trPr>
        <w:tc>
          <w:tcPr>
            <w:tcW w:w="1176" w:type="dxa"/>
            <w:vMerge w:val="restart"/>
            <w:shd w:val="clear" w:color="auto" w:fill="auto"/>
          </w:tcPr>
          <w:p w14:paraId="73AF8974" w14:textId="77777777" w:rsidR="00B109AE" w:rsidRPr="00F14EB5" w:rsidRDefault="00B41819" w:rsidP="00000B62">
            <w:pPr>
              <w:pStyle w:val="NormalWeb"/>
              <w:keepNext/>
              <w:keepLines/>
              <w:rPr>
                <w:rFonts w:ascii="Arial" w:eastAsia="Calibri" w:hAnsi="Arial" w:cs="Arial"/>
                <w:sz w:val="22"/>
                <w:szCs w:val="22"/>
              </w:rPr>
            </w:pPr>
            <w:r>
              <w:rPr>
                <w:rFonts w:ascii="Calibri" w:eastAsia="Calibri" w:hAnsi="Calibri"/>
                <w:noProof/>
                <w:sz w:val="22"/>
                <w:szCs w:val="22"/>
              </w:rPr>
              <w:drawing>
                <wp:inline distT="0" distB="0" distL="0" distR="0" wp14:anchorId="26197282" wp14:editId="394AB686">
                  <wp:extent cx="548640" cy="511810"/>
                  <wp:effectExtent l="0" t="0" r="3810" b="2540"/>
                  <wp:docPr id="99" name="Picture 2" descr="Context is Chang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xt is Changing ic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 cy="511810"/>
                          </a:xfrm>
                          <a:prstGeom prst="rect">
                            <a:avLst/>
                          </a:prstGeom>
                          <a:noFill/>
                          <a:ln>
                            <a:noFill/>
                          </a:ln>
                        </pic:spPr>
                      </pic:pic>
                    </a:graphicData>
                  </a:graphic>
                </wp:inline>
              </w:drawing>
            </w:r>
          </w:p>
        </w:tc>
        <w:tc>
          <w:tcPr>
            <w:tcW w:w="1325" w:type="dxa"/>
            <w:vMerge w:val="restart"/>
            <w:shd w:val="clear" w:color="auto" w:fill="auto"/>
          </w:tcPr>
          <w:p w14:paraId="30390B79" w14:textId="77777777" w:rsidR="00B109AE" w:rsidRPr="00F14EB5" w:rsidRDefault="00B109AE" w:rsidP="00000B62">
            <w:pPr>
              <w:pStyle w:val="NormalWeb"/>
              <w:keepNext/>
              <w:keepLines/>
              <w:spacing w:before="60"/>
              <w:rPr>
                <w:rFonts w:ascii="Arial" w:eastAsia="Calibri" w:hAnsi="Arial" w:cs="Arial"/>
                <w:b/>
                <w:sz w:val="20"/>
                <w:szCs w:val="20"/>
              </w:rPr>
            </w:pPr>
            <w:r w:rsidRPr="00F14EB5">
              <w:rPr>
                <w:rFonts w:ascii="Arial" w:eastAsia="Calibri" w:hAnsi="Arial" w:cs="Arial"/>
                <w:b/>
                <w:sz w:val="20"/>
                <w:szCs w:val="20"/>
              </w:rPr>
              <w:t>Changing</w:t>
            </w:r>
          </w:p>
        </w:tc>
        <w:tc>
          <w:tcPr>
            <w:tcW w:w="6247" w:type="dxa"/>
            <w:tcBorders>
              <w:bottom w:val="single" w:sz="4" w:space="0" w:color="auto"/>
            </w:tcBorders>
            <w:shd w:val="clear" w:color="auto" w:fill="auto"/>
          </w:tcPr>
          <w:p w14:paraId="1779DCD4" w14:textId="77777777" w:rsidR="00B109AE" w:rsidRPr="00F14EB5" w:rsidRDefault="00B109AE" w:rsidP="00000B62">
            <w:pPr>
              <w:keepNext/>
              <w:keepLines/>
              <w:spacing w:before="60" w:after="60"/>
              <w:rPr>
                <w:rFonts w:eastAsia="Calibri"/>
                <w:sz w:val="22"/>
                <w:szCs w:val="22"/>
              </w:rPr>
            </w:pPr>
            <w:r w:rsidRPr="00F14EB5">
              <w:rPr>
                <w:rFonts w:eastAsia="Calibri"/>
                <w:sz w:val="22"/>
                <w:szCs w:val="22"/>
              </w:rPr>
              <w:t xml:space="preserve">Displayed when the Clinical Link is changing. This icon may appear so briefly that the user may not see it. It is displayed when the common (linked) patient is changing. For example, if VistARad is linked with CPRS and CPRS changes from one patient to another, this icon will display during the change process. </w:t>
            </w:r>
          </w:p>
        </w:tc>
      </w:tr>
      <w:tr w:rsidR="00B109AE" w:rsidRPr="00F14EB5" w14:paraId="50566949" w14:textId="77777777" w:rsidTr="0007647E">
        <w:trPr>
          <w:trHeight w:val="323"/>
        </w:trPr>
        <w:tc>
          <w:tcPr>
            <w:tcW w:w="1176" w:type="dxa"/>
            <w:vMerge/>
            <w:shd w:val="clear" w:color="auto" w:fill="auto"/>
          </w:tcPr>
          <w:p w14:paraId="1EF19EC8" w14:textId="77777777" w:rsidR="00B109AE" w:rsidRPr="00F14EB5" w:rsidRDefault="00B109AE" w:rsidP="00000B62">
            <w:pPr>
              <w:pStyle w:val="NormalWeb"/>
              <w:rPr>
                <w:rFonts w:ascii="Calibri" w:eastAsia="Calibri" w:hAnsi="Calibri"/>
                <w:noProof/>
                <w:sz w:val="22"/>
                <w:szCs w:val="22"/>
              </w:rPr>
            </w:pPr>
          </w:p>
        </w:tc>
        <w:tc>
          <w:tcPr>
            <w:tcW w:w="1325" w:type="dxa"/>
            <w:vMerge/>
            <w:shd w:val="clear" w:color="auto" w:fill="auto"/>
          </w:tcPr>
          <w:p w14:paraId="3665307B" w14:textId="77777777" w:rsidR="00B109AE" w:rsidRPr="00F14EB5" w:rsidRDefault="00B109AE" w:rsidP="00000B62">
            <w:pPr>
              <w:pStyle w:val="NormalWeb"/>
              <w:spacing w:before="60"/>
              <w:rPr>
                <w:rFonts w:ascii="Arial" w:eastAsia="Calibri" w:hAnsi="Arial" w:cs="Arial"/>
                <w:b/>
                <w:sz w:val="20"/>
                <w:szCs w:val="20"/>
              </w:rPr>
            </w:pPr>
          </w:p>
        </w:tc>
        <w:tc>
          <w:tcPr>
            <w:tcW w:w="6247" w:type="dxa"/>
            <w:tcBorders>
              <w:bottom w:val="single" w:sz="4" w:space="0" w:color="auto"/>
            </w:tcBorders>
            <w:shd w:val="clear" w:color="auto" w:fill="auto"/>
          </w:tcPr>
          <w:p w14:paraId="63019FA5" w14:textId="77777777" w:rsidR="00B109AE" w:rsidRPr="00F14EB5" w:rsidRDefault="00B109AE" w:rsidP="00000B62">
            <w:pPr>
              <w:spacing w:before="60" w:after="60"/>
              <w:rPr>
                <w:rFonts w:ascii="Arial" w:eastAsia="Calibri" w:hAnsi="Arial" w:cs="Arial"/>
                <w:sz w:val="22"/>
                <w:szCs w:val="22"/>
              </w:rPr>
            </w:pPr>
            <w:r w:rsidRPr="00F14EB5">
              <w:rPr>
                <w:rFonts w:ascii="Franklin Gothic Medium" w:eastAsia="Calibri" w:hAnsi="Franklin Gothic Medium" w:cs="Arial"/>
                <w:sz w:val="22"/>
                <w:szCs w:val="22"/>
              </w:rPr>
              <w:t>Patient Context is Changing</w:t>
            </w:r>
          </w:p>
        </w:tc>
      </w:tr>
      <w:tr w:rsidR="0007647E" w:rsidRPr="00F14EB5" w14:paraId="55EB6C1F" w14:textId="77777777" w:rsidTr="0007647E">
        <w:trPr>
          <w:trHeight w:val="616"/>
        </w:trPr>
        <w:tc>
          <w:tcPr>
            <w:tcW w:w="1176" w:type="dxa"/>
            <w:vMerge w:val="restart"/>
            <w:shd w:val="clear" w:color="auto" w:fill="auto"/>
          </w:tcPr>
          <w:p w14:paraId="1E120863" w14:textId="77777777" w:rsidR="0007647E" w:rsidRPr="00F14EB5" w:rsidRDefault="00B41819" w:rsidP="00000B62">
            <w:pPr>
              <w:pStyle w:val="NormalWeb"/>
              <w:rPr>
                <w:rFonts w:ascii="Arial" w:eastAsia="Calibri" w:hAnsi="Arial" w:cs="Arial"/>
                <w:sz w:val="22"/>
                <w:szCs w:val="22"/>
              </w:rPr>
            </w:pPr>
            <w:r>
              <w:rPr>
                <w:rFonts w:ascii="Calibri" w:eastAsia="Calibri" w:hAnsi="Calibri"/>
                <w:noProof/>
                <w:sz w:val="22"/>
                <w:szCs w:val="22"/>
              </w:rPr>
              <w:drawing>
                <wp:inline distT="0" distB="0" distL="0" distR="0" wp14:anchorId="02490F98" wp14:editId="47E7F6B0">
                  <wp:extent cx="541020" cy="541020"/>
                  <wp:effectExtent l="0" t="0" r="0" b="0"/>
                  <wp:docPr id="100" name="Picture 3" descr="Context is Broke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ext is Broken ic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1325" w:type="dxa"/>
            <w:vMerge w:val="restart"/>
            <w:shd w:val="clear" w:color="auto" w:fill="auto"/>
          </w:tcPr>
          <w:p w14:paraId="34D882E6" w14:textId="77777777" w:rsidR="0007647E" w:rsidRPr="00F14EB5" w:rsidRDefault="0007647E" w:rsidP="00000B62">
            <w:pPr>
              <w:pStyle w:val="NormalWeb"/>
              <w:spacing w:before="60"/>
              <w:rPr>
                <w:rFonts w:ascii="Arial" w:eastAsia="Calibri" w:hAnsi="Arial" w:cs="Arial"/>
                <w:b/>
                <w:sz w:val="20"/>
                <w:szCs w:val="20"/>
              </w:rPr>
            </w:pPr>
            <w:r w:rsidRPr="00F14EB5">
              <w:rPr>
                <w:rFonts w:ascii="Arial" w:eastAsia="Calibri" w:hAnsi="Arial" w:cs="Arial"/>
                <w:b/>
                <w:sz w:val="20"/>
                <w:szCs w:val="20"/>
              </w:rPr>
              <w:t>Broken</w:t>
            </w:r>
          </w:p>
        </w:tc>
        <w:tc>
          <w:tcPr>
            <w:tcW w:w="6247" w:type="dxa"/>
            <w:tcBorders>
              <w:top w:val="single" w:sz="4" w:space="0" w:color="auto"/>
              <w:bottom w:val="single" w:sz="4" w:space="0" w:color="auto"/>
            </w:tcBorders>
            <w:shd w:val="clear" w:color="auto" w:fill="auto"/>
          </w:tcPr>
          <w:p w14:paraId="71228F96" w14:textId="77777777" w:rsidR="0007647E" w:rsidRPr="0007647E" w:rsidRDefault="0007647E" w:rsidP="00000B62">
            <w:pPr>
              <w:spacing w:before="60" w:after="60"/>
              <w:rPr>
                <w:rFonts w:eastAsia="Calibri"/>
                <w:sz w:val="22"/>
                <w:szCs w:val="22"/>
              </w:rPr>
            </w:pPr>
            <w:r w:rsidRPr="00F14EB5">
              <w:rPr>
                <w:rFonts w:eastAsia="Calibri"/>
                <w:sz w:val="22"/>
                <w:szCs w:val="22"/>
              </w:rPr>
              <w:t>Displayed when an application is not linked or the application is “out of patient context.” For example, if CPRS is linked and displaying one patient and VistARad is displaying a different patient, then VistARad is said to be “out of patient context” and will display this icon.</w:t>
            </w:r>
          </w:p>
        </w:tc>
      </w:tr>
      <w:tr w:rsidR="0007647E" w:rsidRPr="00F14EB5" w14:paraId="395270AD" w14:textId="77777777" w:rsidTr="0007647E">
        <w:trPr>
          <w:cantSplit/>
          <w:trHeight w:val="359"/>
        </w:trPr>
        <w:tc>
          <w:tcPr>
            <w:tcW w:w="1176" w:type="dxa"/>
            <w:vMerge/>
            <w:shd w:val="clear" w:color="auto" w:fill="auto"/>
          </w:tcPr>
          <w:p w14:paraId="439FBA34" w14:textId="77777777" w:rsidR="0007647E" w:rsidRPr="00F14EB5" w:rsidRDefault="0007647E" w:rsidP="00000B62">
            <w:pPr>
              <w:pStyle w:val="NormalWeb"/>
              <w:rPr>
                <w:rFonts w:ascii="Calibri" w:eastAsia="Calibri" w:hAnsi="Calibri"/>
                <w:noProof/>
                <w:sz w:val="22"/>
                <w:szCs w:val="22"/>
              </w:rPr>
            </w:pPr>
          </w:p>
        </w:tc>
        <w:tc>
          <w:tcPr>
            <w:tcW w:w="1325" w:type="dxa"/>
            <w:vMerge/>
            <w:shd w:val="clear" w:color="auto" w:fill="auto"/>
          </w:tcPr>
          <w:p w14:paraId="61B727AB" w14:textId="77777777" w:rsidR="0007647E" w:rsidRPr="00F14EB5" w:rsidRDefault="0007647E" w:rsidP="00000B62">
            <w:pPr>
              <w:pStyle w:val="NormalWeb"/>
              <w:spacing w:before="60"/>
              <w:rPr>
                <w:rFonts w:ascii="Arial" w:eastAsia="Calibri" w:hAnsi="Arial" w:cs="Arial"/>
                <w:b/>
                <w:sz w:val="20"/>
                <w:szCs w:val="20"/>
              </w:rPr>
            </w:pPr>
          </w:p>
        </w:tc>
        <w:tc>
          <w:tcPr>
            <w:tcW w:w="6247" w:type="dxa"/>
            <w:tcBorders>
              <w:top w:val="single" w:sz="4" w:space="0" w:color="auto"/>
            </w:tcBorders>
            <w:shd w:val="clear" w:color="auto" w:fill="auto"/>
          </w:tcPr>
          <w:p w14:paraId="4A79AF9A" w14:textId="77777777" w:rsidR="0007647E" w:rsidRPr="00F14EB5" w:rsidRDefault="0007647E" w:rsidP="00000B62">
            <w:pPr>
              <w:spacing w:before="60" w:after="60"/>
              <w:rPr>
                <w:rFonts w:eastAsia="Calibri"/>
                <w:sz w:val="22"/>
                <w:szCs w:val="22"/>
              </w:rPr>
            </w:pPr>
            <w:r w:rsidRPr="00F14EB5">
              <w:rPr>
                <w:rFonts w:ascii="Franklin Gothic Medium" w:eastAsia="Calibri" w:hAnsi="Franklin Gothic Medium" w:cs="Arial"/>
                <w:sz w:val="22"/>
                <w:szCs w:val="22"/>
              </w:rPr>
              <w:t>Patient Context is Broken</w:t>
            </w:r>
          </w:p>
        </w:tc>
      </w:tr>
      <w:tr w:rsidR="00B109AE" w:rsidRPr="00F14EB5" w14:paraId="630B7176" w14:textId="77777777" w:rsidTr="0007647E">
        <w:trPr>
          <w:cantSplit/>
          <w:trHeight w:val="616"/>
        </w:trPr>
        <w:tc>
          <w:tcPr>
            <w:tcW w:w="1176" w:type="dxa"/>
            <w:vMerge w:val="restart"/>
            <w:shd w:val="clear" w:color="auto" w:fill="auto"/>
          </w:tcPr>
          <w:p w14:paraId="2AB96C80" w14:textId="77777777" w:rsidR="00B109AE" w:rsidRPr="00F14EB5" w:rsidRDefault="00B41819" w:rsidP="00000B62">
            <w:pPr>
              <w:pStyle w:val="NormalWeb"/>
              <w:rPr>
                <w:rFonts w:ascii="Arial" w:eastAsia="Calibri" w:hAnsi="Arial" w:cs="Arial"/>
                <w:sz w:val="22"/>
                <w:szCs w:val="22"/>
              </w:rPr>
            </w:pPr>
            <w:r>
              <w:rPr>
                <w:rFonts w:ascii="Calibri" w:eastAsia="Calibri" w:hAnsi="Calibri"/>
                <w:noProof/>
                <w:sz w:val="22"/>
                <w:szCs w:val="22"/>
              </w:rPr>
              <w:drawing>
                <wp:inline distT="0" distB="0" distL="0" distR="0" wp14:anchorId="28EF87D2" wp14:editId="083A5185">
                  <wp:extent cx="607060" cy="592455"/>
                  <wp:effectExtent l="0" t="0" r="2540" b="0"/>
                  <wp:docPr id="101" name="Picture 4" descr="Context is Joine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text is Joined ic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7060" cy="592455"/>
                          </a:xfrm>
                          <a:prstGeom prst="rect">
                            <a:avLst/>
                          </a:prstGeom>
                          <a:noFill/>
                          <a:ln>
                            <a:noFill/>
                          </a:ln>
                        </pic:spPr>
                      </pic:pic>
                    </a:graphicData>
                  </a:graphic>
                </wp:inline>
              </w:drawing>
            </w:r>
          </w:p>
        </w:tc>
        <w:tc>
          <w:tcPr>
            <w:tcW w:w="1325" w:type="dxa"/>
            <w:vMerge w:val="restart"/>
            <w:shd w:val="clear" w:color="auto" w:fill="auto"/>
          </w:tcPr>
          <w:p w14:paraId="26842133" w14:textId="77777777" w:rsidR="00B109AE" w:rsidRPr="00F14EB5" w:rsidRDefault="00B109AE" w:rsidP="00000B62">
            <w:pPr>
              <w:pStyle w:val="NormalWeb"/>
              <w:spacing w:before="60"/>
              <w:rPr>
                <w:rFonts w:ascii="Arial" w:eastAsia="Calibri" w:hAnsi="Arial" w:cs="Arial"/>
                <w:b/>
                <w:sz w:val="20"/>
                <w:szCs w:val="20"/>
              </w:rPr>
            </w:pPr>
            <w:r w:rsidRPr="00F14EB5">
              <w:rPr>
                <w:rFonts w:ascii="Arial" w:eastAsia="Calibri" w:hAnsi="Arial" w:cs="Arial"/>
                <w:b/>
                <w:sz w:val="20"/>
                <w:szCs w:val="20"/>
              </w:rPr>
              <w:t>Linked</w:t>
            </w:r>
          </w:p>
        </w:tc>
        <w:tc>
          <w:tcPr>
            <w:tcW w:w="6247" w:type="dxa"/>
            <w:tcBorders>
              <w:top w:val="single" w:sz="4" w:space="0" w:color="auto"/>
            </w:tcBorders>
            <w:shd w:val="clear" w:color="auto" w:fill="auto"/>
          </w:tcPr>
          <w:p w14:paraId="35FA6BEF" w14:textId="77777777" w:rsidR="00B109AE" w:rsidRPr="00F14EB5" w:rsidRDefault="00B109AE" w:rsidP="00000B62">
            <w:pPr>
              <w:spacing w:before="60" w:after="60"/>
              <w:rPr>
                <w:rFonts w:ascii="Arial" w:eastAsia="Calibri" w:hAnsi="Arial" w:cs="Arial"/>
                <w:sz w:val="22"/>
                <w:szCs w:val="22"/>
              </w:rPr>
            </w:pPr>
            <w:r w:rsidRPr="00F14EB5">
              <w:rPr>
                <w:rFonts w:eastAsia="Calibri"/>
                <w:sz w:val="22"/>
                <w:szCs w:val="22"/>
              </w:rPr>
              <w:t>Displayed when an application is utilizing CCOW to maintain patient context with the CCOW server. For example, if VistARad is open and displaying the same patient (as defined by the CCOW server) for all linked applications, then VistARad will display this icon.</w:t>
            </w:r>
          </w:p>
        </w:tc>
      </w:tr>
      <w:tr w:rsidR="00B109AE" w:rsidRPr="00F14EB5" w14:paraId="3E735C4D" w14:textId="77777777" w:rsidTr="0007647E">
        <w:trPr>
          <w:trHeight w:val="296"/>
        </w:trPr>
        <w:tc>
          <w:tcPr>
            <w:tcW w:w="1176" w:type="dxa"/>
            <w:vMerge/>
            <w:shd w:val="clear" w:color="auto" w:fill="auto"/>
          </w:tcPr>
          <w:p w14:paraId="490C9A34" w14:textId="77777777" w:rsidR="00B109AE" w:rsidRPr="00F14EB5" w:rsidRDefault="00B109AE" w:rsidP="00000B62">
            <w:pPr>
              <w:pStyle w:val="NormalWeb"/>
              <w:rPr>
                <w:rFonts w:ascii="Calibri" w:eastAsia="Calibri" w:hAnsi="Calibri"/>
                <w:noProof/>
                <w:sz w:val="22"/>
                <w:szCs w:val="22"/>
              </w:rPr>
            </w:pPr>
          </w:p>
        </w:tc>
        <w:tc>
          <w:tcPr>
            <w:tcW w:w="1325" w:type="dxa"/>
            <w:vMerge/>
            <w:shd w:val="clear" w:color="auto" w:fill="auto"/>
          </w:tcPr>
          <w:p w14:paraId="03848AAC" w14:textId="77777777" w:rsidR="00B109AE" w:rsidRPr="00F14EB5" w:rsidRDefault="00B109AE" w:rsidP="00000B62">
            <w:pPr>
              <w:pStyle w:val="NormalWeb"/>
              <w:rPr>
                <w:rFonts w:ascii="Arial" w:eastAsia="Calibri" w:hAnsi="Arial" w:cs="Arial"/>
                <w:sz w:val="22"/>
                <w:szCs w:val="22"/>
              </w:rPr>
            </w:pPr>
          </w:p>
        </w:tc>
        <w:tc>
          <w:tcPr>
            <w:tcW w:w="6247" w:type="dxa"/>
            <w:shd w:val="clear" w:color="auto" w:fill="auto"/>
          </w:tcPr>
          <w:p w14:paraId="0EC88A6E" w14:textId="77777777" w:rsidR="00B109AE" w:rsidRPr="00F14EB5" w:rsidRDefault="00B109AE" w:rsidP="00000B62">
            <w:pPr>
              <w:rPr>
                <w:rFonts w:ascii="Arial" w:eastAsia="Calibri" w:hAnsi="Arial" w:cs="Arial"/>
                <w:sz w:val="22"/>
                <w:szCs w:val="22"/>
              </w:rPr>
            </w:pPr>
            <w:r w:rsidRPr="00F14EB5">
              <w:rPr>
                <w:rFonts w:ascii="Franklin Gothic Medium" w:eastAsia="Calibri" w:hAnsi="Franklin Gothic Medium" w:cs="Arial"/>
                <w:sz w:val="22"/>
                <w:szCs w:val="22"/>
              </w:rPr>
              <w:t>Patient Context is Joined</w:t>
            </w:r>
          </w:p>
        </w:tc>
      </w:tr>
    </w:tbl>
    <w:p w14:paraId="6AA8D49B" w14:textId="77777777" w:rsidR="00B109AE" w:rsidRPr="00F14EB5" w:rsidRDefault="00B109AE" w:rsidP="00B109AE">
      <w:pPr>
        <w:pStyle w:val="NormalWeb"/>
      </w:pPr>
    </w:p>
    <w:p w14:paraId="69F127F5" w14:textId="77777777" w:rsidR="00AA5C09" w:rsidRPr="00BA32D5" w:rsidRDefault="00AA5C09" w:rsidP="00085D34">
      <w:pPr>
        <w:pStyle w:val="aNorm"/>
        <w:widowControl w:val="0"/>
        <w:ind w:left="1080"/>
      </w:pPr>
    </w:p>
    <w:p w14:paraId="6396C030" w14:textId="77777777" w:rsidR="006414A9" w:rsidRDefault="00B41819">
      <w:pPr>
        <w:pStyle w:val="Heading1"/>
      </w:pPr>
      <w:bookmarkStart w:id="395" w:name="_Toc184521063"/>
      <w:bookmarkStart w:id="396" w:name="_Toc508192164"/>
      <w:r>
        <w:rPr>
          <w:noProof/>
        </w:rPr>
        <w:lastRenderedPageBreak/>
        <mc:AlternateContent>
          <mc:Choice Requires="wps">
            <w:drawing>
              <wp:anchor distT="0" distB="0" distL="114300" distR="114300" simplePos="0" relativeHeight="251659776" behindDoc="0" locked="1" layoutInCell="1" allowOverlap="1" wp14:anchorId="405600B5" wp14:editId="3E65EBBB">
                <wp:simplePos x="0" y="0"/>
                <wp:positionH relativeFrom="column">
                  <wp:posOffset>-114300</wp:posOffset>
                </wp:positionH>
                <wp:positionV relativeFrom="paragraph">
                  <wp:posOffset>-571500</wp:posOffset>
                </wp:positionV>
                <wp:extent cx="2286000" cy="342900"/>
                <wp:effectExtent l="0" t="0" r="0" b="0"/>
                <wp:wrapSquare wrapText="left"/>
                <wp:docPr id="15" name="Rectangle 18" descr="empty text bo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2D42BC" id="Rectangle 18" o:spid="_x0000_s1026" alt="empty text box" style="position:absolute;margin-left:-9pt;margin-top:-45pt;width:180pt;height:2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" stroked="f">
                <w10:wrap type="square" side="left"/>
                <w10:anchorlock/>
              </v:rect>
            </w:pict>
          </mc:Fallback>
        </mc:AlternateContent>
      </w:r>
      <w:r>
        <w:rPr>
          <w:noProof/>
        </w:rPr>
        <mc:AlternateContent>
          <mc:Choice Requires="wps">
            <w:drawing>
              <wp:anchor distT="0" distB="0" distL="114300" distR="114300" simplePos="0" relativeHeight="251654656" behindDoc="0" locked="1" layoutInCell="1" allowOverlap="1" wp14:anchorId="671145D0" wp14:editId="1CB03773">
                <wp:simplePos x="0" y="0"/>
                <wp:positionH relativeFrom="column">
                  <wp:posOffset>3314700</wp:posOffset>
                </wp:positionH>
                <wp:positionV relativeFrom="paragraph">
                  <wp:posOffset>-571500</wp:posOffset>
                </wp:positionV>
                <wp:extent cx="2286000" cy="342900"/>
                <wp:effectExtent l="0" t="0" r="0" b="0"/>
                <wp:wrapSquare wrapText="left"/>
                <wp:docPr id="14" name="Rectangle 13" descr="image here only for formatting purpos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34290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DB47D" id="Rectangle 13" o:spid="_x0000_s1026" alt="image here only for formatting purposes" style="position:absolute;margin-left:261pt;margin-top:-45pt;width:180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" stroked="f">
                <w10:wrap type="square" side="left"/>
                <w10:anchorlock/>
              </v:rect>
            </w:pict>
          </mc:Fallback>
        </mc:AlternateContent>
      </w:r>
      <w:r w:rsidR="006414A9">
        <w:t xml:space="preserve">VistARad </w:t>
      </w:r>
      <w:r w:rsidR="0008063D">
        <w:t xml:space="preserve">and Voice </w:t>
      </w:r>
      <w:r w:rsidR="006414A9">
        <w:t>Dictation</w:t>
      </w:r>
      <w:bookmarkEnd w:id="357"/>
      <w:bookmarkEnd w:id="358"/>
      <w:bookmarkEnd w:id="395"/>
      <w:bookmarkEnd w:id="396"/>
    </w:p>
    <w:p w14:paraId="2957D7A4" w14:textId="77777777" w:rsidR="006414A9" w:rsidRDefault="006414A9" w:rsidP="006414A9">
      <w:pPr>
        <w:pStyle w:val="Heading2"/>
      </w:pPr>
      <w:bookmarkStart w:id="397" w:name="_Ref147116424"/>
      <w:bookmarkStart w:id="398" w:name="_Toc147199506"/>
      <w:bookmarkStart w:id="399" w:name="_Toc184521064"/>
      <w:bookmarkStart w:id="400" w:name="_Toc508192165"/>
      <w:r>
        <w:t>About the VistARad Dictation Interface</w:t>
      </w:r>
      <w:bookmarkStart w:id="401" w:name="_WWID10004739"/>
      <w:bookmarkEnd w:id="397"/>
      <w:bookmarkEnd w:id="398"/>
      <w:bookmarkEnd w:id="399"/>
      <w:bookmarkEnd w:id="400"/>
    </w:p>
    <w:bookmarkEnd w:id="401"/>
    <w:p w14:paraId="29F87F21" w14:textId="77777777" w:rsidR="006414A9" w:rsidRDefault="006414A9" w:rsidP="006414A9">
      <w:pPr>
        <w:pStyle w:val="aNorm"/>
      </w:pPr>
      <w:r>
        <w:t>T</w:t>
      </w:r>
      <w:r w:rsidR="000F1A41">
        <w:t>he VistARad dictation interface</w:t>
      </w:r>
      <w:r>
        <w:t xml:space="preserve"> </w:t>
      </w:r>
      <w:r w:rsidR="005F79D2">
        <w:t>allows communication</w:t>
      </w:r>
      <w:r>
        <w:t xml:space="preserve"> </w:t>
      </w:r>
      <w:r w:rsidR="0008063D">
        <w:t xml:space="preserve">with </w:t>
      </w:r>
      <w:r w:rsidR="005F79D2">
        <w:t xml:space="preserve">approved </w:t>
      </w:r>
      <w:r w:rsidR="0008063D">
        <w:t xml:space="preserve">voice dictation </w:t>
      </w:r>
      <w:r w:rsidR="005F79D2">
        <w:t xml:space="preserve">systems, </w:t>
      </w:r>
      <w:r w:rsidR="0008063D">
        <w:t>installed on the same workstation as</w:t>
      </w:r>
      <w:r w:rsidR="005F79D2">
        <w:t xml:space="preserve"> </w:t>
      </w:r>
      <w:r w:rsidR="0008063D">
        <w:t xml:space="preserve">VistARad, or on a separate workstation. </w:t>
      </w:r>
      <w:r w:rsidR="005F79D2">
        <w:t>Consult the Imaging Team for a list of approved voice dictation software products.</w:t>
      </w:r>
    </w:p>
    <w:p w14:paraId="3D31D294" w14:textId="77777777" w:rsidR="006414A9" w:rsidRDefault="006414A9" w:rsidP="006414A9">
      <w:pPr>
        <w:pStyle w:val="aNorm"/>
      </w:pPr>
      <w:r>
        <w:t>If the dictation interface is enabled and properly set up, opening and locking an exam for interpretation in VistARad trigger the opening of the exam’s report in the dictation software. You can begin dictating a report without having to manually select it ahead of time.</w:t>
      </w:r>
    </w:p>
    <w:tbl>
      <w:tblPr>
        <w:tblW w:w="7920" w:type="dxa"/>
        <w:tblInd w:w="828" w:type="dxa"/>
        <w:tblLook w:val="01E0" w:firstRow="1" w:lastRow="1" w:firstColumn="1" w:lastColumn="1" w:noHBand="0" w:noVBand="0"/>
      </w:tblPr>
      <w:tblGrid>
        <w:gridCol w:w="749"/>
        <w:gridCol w:w="7171"/>
      </w:tblGrid>
      <w:tr w:rsidR="001B03F8" w:rsidRPr="0099662B" w14:paraId="7816694B" w14:textId="77777777">
        <w:trPr>
          <w:trHeight w:val="1062"/>
        </w:trPr>
        <w:tc>
          <w:tcPr>
            <w:tcW w:w="0" w:type="auto"/>
          </w:tcPr>
          <w:p w14:paraId="3B685D72" w14:textId="77777777" w:rsidR="001B03F8" w:rsidRPr="003F0A93" w:rsidRDefault="00B41819" w:rsidP="005678C2">
            <w:pPr>
              <w:pStyle w:val="aTable"/>
            </w:pPr>
            <w:bookmarkStart w:id="402" w:name="_WWID10004756"/>
            <w:r>
              <w:rPr>
                <w:noProof/>
                <w:position w:val="-6"/>
                <w:szCs w:val="22"/>
              </w:rPr>
              <w:drawing>
                <wp:inline distT="0" distB="0" distL="0" distR="0" wp14:anchorId="2F4BE60F" wp14:editId="0DC59888">
                  <wp:extent cx="299720" cy="278130"/>
                  <wp:effectExtent l="0" t="0" r="5080" b="7620"/>
                  <wp:docPr id="102" name="Picture 102" descr="Warning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Warning graph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720" cy="278130"/>
                          </a:xfrm>
                          <a:prstGeom prst="rect">
                            <a:avLst/>
                          </a:prstGeom>
                          <a:noFill/>
                          <a:ln>
                            <a:noFill/>
                          </a:ln>
                        </pic:spPr>
                      </pic:pic>
                    </a:graphicData>
                  </a:graphic>
                </wp:inline>
              </w:drawing>
            </w:r>
          </w:p>
        </w:tc>
        <w:tc>
          <w:tcPr>
            <w:tcW w:w="7171" w:type="dxa"/>
          </w:tcPr>
          <w:p w14:paraId="2DD5A48C" w14:textId="77777777" w:rsidR="001B03F8" w:rsidRDefault="0008063D" w:rsidP="005678C2">
            <w:pPr>
              <w:pStyle w:val="aTable"/>
            </w:pPr>
            <w:r>
              <w:t>When</w:t>
            </w:r>
            <w:r w:rsidR="000F1A41">
              <w:t xml:space="preserve"> the VistARad dictation interface</w:t>
            </w:r>
            <w:r>
              <w:t xml:space="preserve"> is being used, i</w:t>
            </w:r>
            <w:r w:rsidR="001B03F8" w:rsidRPr="003F0A93">
              <w:t xml:space="preserve">t is the user’s responsibility to verify that </w:t>
            </w:r>
            <w:r w:rsidR="0001222F">
              <w:t>the proper login is being used</w:t>
            </w:r>
            <w:r w:rsidR="000F1A41">
              <w:t xml:space="preserve"> to access reports</w:t>
            </w:r>
            <w:r w:rsidR="0001222F">
              <w:t xml:space="preserve">, that </w:t>
            </w:r>
            <w:r w:rsidR="001B03F8" w:rsidRPr="003F0A93">
              <w:t>the report opened for dictation is the appropriate report, and that report is handled appropriately once dictation is complete.</w:t>
            </w:r>
          </w:p>
        </w:tc>
      </w:tr>
    </w:tbl>
    <w:p w14:paraId="0ED26BAB" w14:textId="77777777" w:rsidR="006414A9" w:rsidRDefault="006414A9" w:rsidP="001B03F8">
      <w:pPr>
        <w:pStyle w:val="aSpacer"/>
      </w:pPr>
    </w:p>
    <w:bookmarkEnd w:id="359"/>
    <w:bookmarkEnd w:id="360"/>
    <w:bookmarkEnd w:id="402"/>
    <w:p w14:paraId="397937B1" w14:textId="77777777" w:rsidR="0008063D" w:rsidRDefault="0008063D">
      <w:pPr>
        <w:pStyle w:val="aNorm"/>
      </w:pPr>
      <w:r>
        <w:t xml:space="preserve">For information on setting up the VistARad dictation interface, see chapter 3 in the </w:t>
      </w:r>
      <w:r w:rsidR="001E3BBA">
        <w:rPr>
          <w:rStyle w:val="Emphasis"/>
        </w:rPr>
        <w:t xml:space="preserve">VistA </w:t>
      </w:r>
      <w:r>
        <w:rPr>
          <w:rStyle w:val="Emphasis"/>
        </w:rPr>
        <w:t>Imaging</w:t>
      </w:r>
      <w:r w:rsidR="001E3BBA">
        <w:rPr>
          <w:rStyle w:val="Emphasis"/>
        </w:rPr>
        <w:t xml:space="preserve"> System</w:t>
      </w:r>
      <w:r>
        <w:rPr>
          <w:rStyle w:val="Emphasis"/>
        </w:rPr>
        <w:t xml:space="preserve"> Installation Guide</w:t>
      </w:r>
      <w:r>
        <w:t xml:space="preserve">. </w:t>
      </w:r>
    </w:p>
    <w:p w14:paraId="7A5A6075" w14:textId="77777777" w:rsidR="006414A9" w:rsidRDefault="006414A9">
      <w:pPr>
        <w:pStyle w:val="Heading2"/>
        <w:spacing w:before="240"/>
      </w:pPr>
      <w:bookmarkStart w:id="403" w:name="_Ref147116425"/>
      <w:bookmarkStart w:id="404" w:name="_Toc147199508"/>
      <w:bookmarkStart w:id="405" w:name="_Toc184521065"/>
      <w:bookmarkStart w:id="406" w:name="_Toc508192166"/>
      <w:r>
        <w:t>Opening Exams and Reports for Dictation</w:t>
      </w:r>
      <w:bookmarkEnd w:id="403"/>
      <w:bookmarkEnd w:id="404"/>
      <w:bookmarkEnd w:id="405"/>
      <w:bookmarkEnd w:id="406"/>
    </w:p>
    <w:p w14:paraId="78335C91" w14:textId="77777777" w:rsidR="000F1A41" w:rsidRPr="000F1A41" w:rsidRDefault="00ED6B9D" w:rsidP="000F1A41">
      <w:pPr>
        <w:pStyle w:val="Heading3"/>
      </w:pPr>
      <w:r>
        <w:t>Before you Begin</w:t>
      </w:r>
    </w:p>
    <w:p w14:paraId="65730E73" w14:textId="77777777" w:rsidR="00AB04FA" w:rsidRDefault="00AB04FA" w:rsidP="00AB04FA">
      <w:pPr>
        <w:pStyle w:val="aNorm"/>
        <w:numPr>
          <w:ilvl w:val="0"/>
          <w:numId w:val="37"/>
        </w:numPr>
      </w:pPr>
      <w:r>
        <w:t>Log in</w:t>
      </w:r>
      <w:r w:rsidR="00936E33">
        <w:t xml:space="preserve"> </w:t>
      </w:r>
      <w:r>
        <w:t xml:space="preserve">to your voice dictation </w:t>
      </w:r>
      <w:r w:rsidR="000F1A41">
        <w:t>software</w:t>
      </w:r>
      <w:r>
        <w:t xml:space="preserve"> (this </w:t>
      </w:r>
      <w:r w:rsidR="00F60126">
        <w:t xml:space="preserve">can either </w:t>
      </w:r>
      <w:r>
        <w:t>be on the same workstation as VistARad, or on a separate workstation).</w:t>
      </w:r>
    </w:p>
    <w:p w14:paraId="09FE41A6" w14:textId="77777777" w:rsidR="00AB04FA" w:rsidRDefault="00AB04FA" w:rsidP="00AB04FA">
      <w:pPr>
        <w:pStyle w:val="aNorm"/>
        <w:numPr>
          <w:ilvl w:val="0"/>
          <w:numId w:val="37"/>
        </w:numPr>
      </w:pPr>
      <w:r>
        <w:t>Log in</w:t>
      </w:r>
      <w:r w:rsidR="00936E33">
        <w:t xml:space="preserve"> </w:t>
      </w:r>
      <w:r>
        <w:t>to VistARad.</w:t>
      </w:r>
    </w:p>
    <w:p w14:paraId="7A29380C" w14:textId="77777777" w:rsidR="00AB04FA" w:rsidRDefault="00AB04FA" w:rsidP="00AB04FA">
      <w:pPr>
        <w:pStyle w:val="aNorm"/>
      </w:pPr>
      <w:bookmarkStart w:id="407" w:name="_WWID10004744"/>
      <w:r>
        <w:t>If you start the dictation software after logging in</w:t>
      </w:r>
      <w:r w:rsidR="00936E33">
        <w:t xml:space="preserve"> </w:t>
      </w:r>
      <w:r>
        <w:t>to VistARad, you need to start the dictation interface manually.</w:t>
      </w:r>
      <w:r w:rsidR="004E7201">
        <w:t xml:space="preserve"> </w:t>
      </w:r>
      <w:r>
        <w:t xml:space="preserve">To do this, click </w:t>
      </w:r>
      <w:r>
        <w:rPr>
          <w:rStyle w:val="Strong"/>
        </w:rPr>
        <w:t>Dictation | Establish Dictation Connection</w:t>
      </w:r>
      <w:r>
        <w:t xml:space="preserve"> in the Manager main menu</w:t>
      </w:r>
      <w:bookmarkStart w:id="408" w:name="_WWID10004718"/>
      <w:r>
        <w:t>.</w:t>
      </w:r>
      <w:bookmarkEnd w:id="408"/>
    </w:p>
    <w:bookmarkEnd w:id="407"/>
    <w:p w14:paraId="1A580DC9" w14:textId="77777777" w:rsidR="006414A9" w:rsidRDefault="006414A9" w:rsidP="00AB04FA">
      <w:pPr>
        <w:pStyle w:val="Heading3"/>
      </w:pPr>
      <w:r>
        <w:t xml:space="preserve">Opening an Exam </w:t>
      </w:r>
      <w:r w:rsidR="000F1A41">
        <w:t xml:space="preserve">and Report </w:t>
      </w:r>
      <w:r>
        <w:t xml:space="preserve">for Dictation </w:t>
      </w:r>
      <w:bookmarkStart w:id="409" w:name="_WWID10004748"/>
    </w:p>
    <w:bookmarkEnd w:id="409"/>
    <w:p w14:paraId="3F15A160" w14:textId="77777777" w:rsidR="006414A9" w:rsidRDefault="006414A9" w:rsidP="00ED6B9D">
      <w:pPr>
        <w:pStyle w:val="aNorm"/>
        <w:numPr>
          <w:ilvl w:val="0"/>
          <w:numId w:val="39"/>
        </w:numPr>
      </w:pPr>
      <w:r>
        <w:t>While the dictation interface is active, use the Manager to open an unread exam or to start ReadList.</w:t>
      </w:r>
    </w:p>
    <w:p w14:paraId="3BDCB30C" w14:textId="77777777" w:rsidR="006414A9" w:rsidRDefault="006414A9">
      <w:pPr>
        <w:pStyle w:val="aNorm3"/>
      </w:pPr>
      <w:r>
        <w:rPr>
          <w:rStyle w:val="bLeadin"/>
        </w:rPr>
        <w:t>Note</w:t>
      </w:r>
      <w:r w:rsidR="00772C8B">
        <w:t> </w:t>
      </w:r>
      <w:r>
        <w:t xml:space="preserve">If another report is already open, be sure to save or sign that report before opening </w:t>
      </w:r>
      <w:r w:rsidR="000F1A41">
        <w:t>additional</w:t>
      </w:r>
      <w:r>
        <w:t xml:space="preserve"> exams for interpretation.</w:t>
      </w:r>
      <w:bookmarkStart w:id="410" w:name="_WWID10004715"/>
    </w:p>
    <w:bookmarkEnd w:id="410"/>
    <w:p w14:paraId="1CCD9EAA" w14:textId="77777777" w:rsidR="006414A9" w:rsidRDefault="006414A9" w:rsidP="006414A9">
      <w:pPr>
        <w:pStyle w:val="aNorm"/>
        <w:numPr>
          <w:ilvl w:val="0"/>
          <w:numId w:val="39"/>
        </w:numPr>
      </w:pPr>
      <w:r>
        <w:t>As the exam is being opened, the Dictation dialog display</w:t>
      </w:r>
      <w:r w:rsidR="00867F08">
        <w:t>s</w:t>
      </w:r>
      <w:r>
        <w:t>.</w:t>
      </w:r>
      <w:r w:rsidR="004E7201">
        <w:t xml:space="preserve"> </w:t>
      </w:r>
      <w:r>
        <w:t xml:space="preserve">In the </w:t>
      </w:r>
      <w:r>
        <w:rPr>
          <w:rStyle w:val="Strong"/>
        </w:rPr>
        <w:t>Dictate?</w:t>
      </w:r>
      <w:r>
        <w:t xml:space="preserve"> column, click the YES/NO value to set it as desired.</w:t>
      </w:r>
    </w:p>
    <w:p w14:paraId="174CA84B" w14:textId="77777777" w:rsidR="006414A9" w:rsidRDefault="006414A9" w:rsidP="00ED6B9D">
      <w:pPr>
        <w:pStyle w:val="aNorm"/>
        <w:numPr>
          <w:ilvl w:val="2"/>
          <w:numId w:val="28"/>
        </w:numPr>
      </w:pPr>
      <w:r>
        <w:t>Choose YES if you want VistARad to send the case ID to the dictation software (which in turn triggers the display of the associated report).</w:t>
      </w:r>
    </w:p>
    <w:p w14:paraId="72E0F220" w14:textId="77777777" w:rsidR="006414A9" w:rsidRDefault="006414A9" w:rsidP="00ED6B9D">
      <w:pPr>
        <w:pStyle w:val="aNorm"/>
        <w:numPr>
          <w:ilvl w:val="2"/>
          <w:numId w:val="28"/>
        </w:numPr>
      </w:pPr>
      <w:r>
        <w:lastRenderedPageBreak/>
        <w:t>Choose NO if you want to open the exam without opening the associated report.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3"/>
        <w:gridCol w:w="7773"/>
      </w:tblGrid>
      <w:tr w:rsidR="000A60A5" w14:paraId="6127CD1C" w14:textId="77777777" w:rsidTr="000A60A5">
        <w:tc>
          <w:tcPr>
            <w:tcW w:w="1083" w:type="dxa"/>
            <w:tcBorders>
              <w:top w:val="nil"/>
              <w:left w:val="nil"/>
              <w:bottom w:val="nil"/>
              <w:right w:val="nil"/>
            </w:tcBorders>
            <w:shd w:val="clear" w:color="auto" w:fill="auto"/>
          </w:tcPr>
          <w:p w14:paraId="3AB5AE43" w14:textId="77777777" w:rsidR="000A60A5" w:rsidRDefault="000A60A5" w:rsidP="00000B62">
            <w:pPr>
              <w:jc w:val="right"/>
            </w:pPr>
            <w:r w:rsidRPr="00AE2BBF">
              <w:rPr>
                <w:rFonts w:ascii="Arial" w:hAnsi="Arial" w:cs="Arial"/>
                <w:b/>
                <w:sz w:val="20"/>
                <w:szCs w:val="20"/>
              </w:rPr>
              <w:t>Warning:</w:t>
            </w:r>
          </w:p>
        </w:tc>
        <w:tc>
          <w:tcPr>
            <w:tcW w:w="7773" w:type="dxa"/>
            <w:tcBorders>
              <w:top w:val="nil"/>
              <w:left w:val="nil"/>
              <w:bottom w:val="nil"/>
              <w:right w:val="nil"/>
            </w:tcBorders>
            <w:shd w:val="clear" w:color="auto" w:fill="auto"/>
          </w:tcPr>
          <w:p w14:paraId="66EB04E6" w14:textId="77777777" w:rsidR="000A60A5" w:rsidRPr="00100408" w:rsidRDefault="000A60A5" w:rsidP="00000B62">
            <w:pPr>
              <w:pStyle w:val="aNorm2"/>
              <w:ind w:left="0"/>
              <w:rPr>
                <w:lang w:val="en-US" w:eastAsia="en-US"/>
              </w:rPr>
            </w:pPr>
            <w:r w:rsidRPr="00100408">
              <w:rPr>
                <w:lang w:val="en-US" w:eastAsia="en-US"/>
              </w:rPr>
              <w:t xml:space="preserve">Do not set </w:t>
            </w:r>
            <w:r w:rsidRPr="00100408">
              <w:rPr>
                <w:rStyle w:val="Strong"/>
                <w:rFonts w:ascii="Franklin Gothic Medium" w:hAnsi="Franklin Gothic Medium"/>
                <w:b w:val="0"/>
                <w:sz w:val="20"/>
                <w:lang w:val="en-US" w:eastAsia="en-US"/>
              </w:rPr>
              <w:t>Dictat</w:t>
            </w:r>
            <w:r w:rsidRPr="00100408">
              <w:rPr>
                <w:rStyle w:val="Strong"/>
                <w:rFonts w:ascii="Franklin Gothic Medium" w:hAnsi="Franklin Gothic Medium"/>
                <w:b w:val="0"/>
                <w:sz w:val="20"/>
                <w:szCs w:val="22"/>
                <w:lang w:val="en-US" w:eastAsia="en-US"/>
              </w:rPr>
              <w:t>e?</w:t>
            </w:r>
            <w:r w:rsidRPr="00100408">
              <w:rPr>
                <w:rFonts w:ascii="Franklin Gothic Medium" w:hAnsi="Franklin Gothic Medium"/>
                <w:sz w:val="20"/>
                <w:szCs w:val="22"/>
                <w:lang w:val="en-US" w:eastAsia="en-US"/>
              </w:rPr>
              <w:t xml:space="preserve"> </w:t>
            </w:r>
            <w:r w:rsidRPr="00100408">
              <w:rPr>
                <w:lang w:val="en-US" w:eastAsia="en-US"/>
              </w:rPr>
              <w:t xml:space="preserve">to </w:t>
            </w:r>
            <w:r w:rsidRPr="00100408">
              <w:rPr>
                <w:rFonts w:ascii="Franklin Gothic Medium" w:hAnsi="Franklin Gothic Medium"/>
                <w:sz w:val="20"/>
                <w:szCs w:val="22"/>
                <w:lang w:val="en-US" w:eastAsia="en-US"/>
              </w:rPr>
              <w:t>YES</w:t>
            </w:r>
            <w:r w:rsidRPr="00100408">
              <w:rPr>
                <w:lang w:val="en-US" w:eastAsia="en-US"/>
              </w:rPr>
              <w:t xml:space="preserve"> for multiple exams unless your Imaging Coordinator has verified that your dictation software can handle multiple case IDs.</w:t>
            </w:r>
          </w:p>
        </w:tc>
      </w:tr>
      <w:tr w:rsidR="000A60A5" w14:paraId="101E4376" w14:textId="77777777" w:rsidTr="000A60A5">
        <w:tc>
          <w:tcPr>
            <w:tcW w:w="1083" w:type="dxa"/>
            <w:tcBorders>
              <w:top w:val="nil"/>
              <w:left w:val="nil"/>
              <w:bottom w:val="nil"/>
              <w:right w:val="nil"/>
            </w:tcBorders>
            <w:shd w:val="clear" w:color="auto" w:fill="auto"/>
          </w:tcPr>
          <w:p w14:paraId="4EF4980B" w14:textId="77777777" w:rsidR="000A60A5" w:rsidRPr="000A60A5" w:rsidRDefault="000A60A5" w:rsidP="00000B62">
            <w:pPr>
              <w:jc w:val="right"/>
              <w:rPr>
                <w:rFonts w:ascii="Arial" w:hAnsi="Arial" w:cs="Arial"/>
                <w:b/>
                <w:sz w:val="20"/>
                <w:szCs w:val="20"/>
              </w:rPr>
            </w:pPr>
            <w:r w:rsidRPr="00AE2BBF">
              <w:rPr>
                <w:rFonts w:ascii="Arial" w:hAnsi="Arial" w:cs="Arial"/>
                <w:b/>
                <w:sz w:val="20"/>
                <w:szCs w:val="20"/>
              </w:rPr>
              <w:t>Note:</w:t>
            </w:r>
          </w:p>
        </w:tc>
        <w:tc>
          <w:tcPr>
            <w:tcW w:w="7773" w:type="dxa"/>
            <w:tcBorders>
              <w:top w:val="nil"/>
              <w:left w:val="nil"/>
              <w:bottom w:val="nil"/>
              <w:right w:val="nil"/>
            </w:tcBorders>
            <w:shd w:val="clear" w:color="auto" w:fill="auto"/>
          </w:tcPr>
          <w:p w14:paraId="1879B4EA" w14:textId="77777777" w:rsidR="000A60A5" w:rsidRPr="00100408" w:rsidRDefault="000A60A5" w:rsidP="00000B62">
            <w:pPr>
              <w:pStyle w:val="aNorm2"/>
              <w:ind w:left="0"/>
              <w:rPr>
                <w:lang w:val="en-US" w:eastAsia="en-US"/>
              </w:rPr>
            </w:pPr>
            <w:r w:rsidRPr="00100408">
              <w:rPr>
                <w:lang w:val="en-US" w:eastAsia="en-US"/>
              </w:rPr>
              <w:t>Some interactions work differently when multiple locked exams are open concurrently. See the Multiple Locked Exams section below.</w:t>
            </w:r>
          </w:p>
        </w:tc>
      </w:tr>
    </w:tbl>
    <w:p w14:paraId="740EC029" w14:textId="77777777" w:rsidR="006414A9" w:rsidRDefault="006414A9" w:rsidP="006414A9">
      <w:pPr>
        <w:pStyle w:val="aNorm"/>
        <w:numPr>
          <w:ilvl w:val="0"/>
          <w:numId w:val="39"/>
        </w:numPr>
      </w:pPr>
      <w:r>
        <w:t xml:space="preserve">Click </w:t>
      </w:r>
      <w:r>
        <w:rPr>
          <w:rStyle w:val="Strong"/>
        </w:rPr>
        <w:t>OK</w:t>
      </w:r>
      <w:r>
        <w:t>. The dictation software open</w:t>
      </w:r>
      <w:r w:rsidR="00867F08">
        <w:t>s</w:t>
      </w:r>
      <w:r>
        <w:t xml:space="preserve"> the report for the exam.</w:t>
      </w:r>
      <w:bookmarkStart w:id="411" w:name="_WWID10004745"/>
    </w:p>
    <w:p w14:paraId="74EECADE" w14:textId="77777777" w:rsidR="004E7201" w:rsidRDefault="004E7201">
      <w:pPr>
        <w:pStyle w:val="aNorm3"/>
      </w:pPr>
      <w:r>
        <w:rPr>
          <w:rStyle w:val="bLeadin"/>
        </w:rPr>
        <w:t>Note</w:t>
      </w:r>
      <w:r w:rsidR="00772C8B">
        <w:t> </w:t>
      </w:r>
      <w:r>
        <w:t xml:space="preserve">When you go to close an exam that is locked and has a report open for dictation, the value for </w:t>
      </w:r>
      <w:r>
        <w:rPr>
          <w:rStyle w:val="Strong"/>
        </w:rPr>
        <w:t xml:space="preserve">Interpret? </w:t>
      </w:r>
      <w:r>
        <w:t xml:space="preserve">in the </w:t>
      </w:r>
      <w:r w:rsidR="002629C7">
        <w:t xml:space="preserve">Close Exams/Update Status </w:t>
      </w:r>
      <w:r>
        <w:t>dialog default</w:t>
      </w:r>
      <w:r w:rsidR="00867F08">
        <w:t>s</w:t>
      </w:r>
      <w:r>
        <w:t xml:space="preserve"> to YES. This is based on a user preference in the </w:t>
      </w:r>
      <w:r w:rsidRPr="00CB2137">
        <w:rPr>
          <w:b/>
        </w:rPr>
        <w:t>Man</w:t>
      </w:r>
      <w:r w:rsidR="00867F08" w:rsidRPr="00CB2137">
        <w:rPr>
          <w:b/>
        </w:rPr>
        <w:t>a</w:t>
      </w:r>
      <w:r w:rsidRPr="00CB2137">
        <w:rPr>
          <w:b/>
        </w:rPr>
        <w:t>ger | General</w:t>
      </w:r>
      <w:r>
        <w:t xml:space="preserve"> tab in the VistARad settings dialog (</w:t>
      </w:r>
      <w:r>
        <w:rPr>
          <w:rStyle w:val="Strong"/>
        </w:rPr>
        <w:t>View | Settings</w:t>
      </w:r>
      <w:r>
        <w:t>).</w:t>
      </w:r>
    </w:p>
    <w:p w14:paraId="07E9AF19" w14:textId="77777777" w:rsidR="000A60A5" w:rsidRDefault="000A60A5" w:rsidP="000A60A5">
      <w:pPr>
        <w:pStyle w:val="Heading2"/>
      </w:pPr>
      <w:bookmarkStart w:id="412" w:name="_Toc326232047"/>
      <w:bookmarkStart w:id="413" w:name="_Toc326575869"/>
      <w:bookmarkStart w:id="414" w:name="_Ref326576646"/>
      <w:bookmarkStart w:id="415" w:name="_Ref326576676"/>
      <w:bookmarkStart w:id="416" w:name="_Toc508192167"/>
      <w:r>
        <w:t>Multiple Locked Exams</w:t>
      </w:r>
      <w:bookmarkEnd w:id="412"/>
      <w:bookmarkEnd w:id="413"/>
      <w:bookmarkEnd w:id="414"/>
      <w:bookmarkEnd w:id="415"/>
      <w:bookmarkEnd w:id="416"/>
    </w:p>
    <w:p w14:paraId="2AEEFCB8" w14:textId="77777777" w:rsidR="000A60A5" w:rsidRDefault="000A60A5" w:rsidP="000A60A5">
      <w:pPr>
        <w:pStyle w:val="aNorm"/>
      </w:pPr>
      <w:r>
        <w:t>User interactions with the application will differ when multiple locked exams are open concurrently.</w:t>
      </w:r>
    </w:p>
    <w:p w14:paraId="2D61DFE2" w14:textId="77777777" w:rsidR="000A60A5" w:rsidRDefault="000A60A5" w:rsidP="000A60A5">
      <w:pPr>
        <w:pStyle w:val="Heading3"/>
      </w:pPr>
      <w:bookmarkStart w:id="417" w:name="_Toc326232048"/>
      <w:bookmarkStart w:id="418" w:name="_Toc326575870"/>
      <w:r>
        <w:t>When Multiple Locked Exams for Different Patients are open</w:t>
      </w:r>
      <w:bookmarkEnd w:id="417"/>
      <w:bookmarkEnd w:id="418"/>
    </w:p>
    <w:p w14:paraId="1ED6AE0E" w14:textId="77777777" w:rsidR="000A60A5" w:rsidRPr="006247C6" w:rsidRDefault="000A60A5" w:rsidP="00000B62">
      <w:pPr>
        <w:pStyle w:val="NoProof"/>
        <w:numPr>
          <w:ilvl w:val="0"/>
          <w:numId w:val="54"/>
        </w:numPr>
        <w:ind w:left="540" w:hanging="540"/>
        <w:rPr>
          <w:rFonts w:ascii="Times New Roman" w:hAnsi="Times New Roman"/>
          <w:sz w:val="22"/>
          <w:szCs w:val="22"/>
        </w:rPr>
      </w:pPr>
      <w:r w:rsidRPr="006247C6">
        <w:rPr>
          <w:rFonts w:ascii="Times New Roman" w:hAnsi="Times New Roman"/>
          <w:noProof w:val="0"/>
        </w:rPr>
        <w:t>If the user simultaneously opens multiple exams for different patients, the dictation dialog is suppressed and will not be displayed. The following message box will be displayed if the user has previously checked the Dictation dialog option</w:t>
      </w:r>
      <w:r w:rsidRPr="006247C6">
        <w:rPr>
          <w:rFonts w:ascii="Times New Roman" w:hAnsi="Times New Roman"/>
          <w:sz w:val="22"/>
          <w:szCs w:val="22"/>
        </w:rPr>
        <w:t xml:space="preserve"> </w:t>
      </w:r>
      <w:r w:rsidRPr="006247C6">
        <w:rPr>
          <w:rFonts w:ascii="Franklin Gothic Medium Cond" w:hAnsi="Franklin Gothic Medium Cond"/>
          <w:sz w:val="20"/>
        </w:rPr>
        <w:t>Do not show this window again</w:t>
      </w:r>
      <w:r w:rsidRPr="006247C6">
        <w:rPr>
          <w:rFonts w:ascii="Times New Roman" w:hAnsi="Times New Roman"/>
          <w:sz w:val="22"/>
          <w:szCs w:val="22"/>
        </w:rPr>
        <w:t xml:space="preserve">:   </w:t>
      </w:r>
    </w:p>
    <w:p w14:paraId="2CE01778" w14:textId="77777777" w:rsidR="000A60A5" w:rsidRDefault="00B41819" w:rsidP="000A60A5">
      <w:pPr>
        <w:pStyle w:val="aNorm"/>
        <w:jc w:val="center"/>
        <w:rPr>
          <w:noProof/>
          <w:sz w:val="22"/>
          <w:szCs w:val="22"/>
        </w:rPr>
      </w:pPr>
      <w:r>
        <w:rPr>
          <w:noProof/>
          <w:sz w:val="22"/>
          <w:szCs w:val="22"/>
        </w:rPr>
        <w:drawing>
          <wp:inline distT="0" distB="0" distL="0" distR="0" wp14:anchorId="70794D07" wp14:editId="788D0B83">
            <wp:extent cx="2399665" cy="965835"/>
            <wp:effectExtent l="0" t="0" r="635" b="5715"/>
            <wp:docPr id="103" name="Picture 1" descr="&quot;Concurrently locking exams for multipe users&quot; warning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Concurrently locking exams for multipe users&quot; warning dialo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399665" cy="965835"/>
                    </a:xfrm>
                    <a:prstGeom prst="rect">
                      <a:avLst/>
                    </a:prstGeom>
                    <a:noFill/>
                    <a:ln>
                      <a:noFill/>
                    </a:ln>
                  </pic:spPr>
                </pic:pic>
              </a:graphicData>
            </a:graphic>
          </wp:inline>
        </w:drawing>
      </w:r>
    </w:p>
    <w:p w14:paraId="2BF11BE7" w14:textId="77777777" w:rsidR="000A60A5" w:rsidRDefault="000A60A5" w:rsidP="00000B62">
      <w:pPr>
        <w:pStyle w:val="NoProof"/>
        <w:numPr>
          <w:ilvl w:val="0"/>
          <w:numId w:val="54"/>
        </w:numPr>
        <w:ind w:left="540" w:hanging="540"/>
      </w:pPr>
      <w:r w:rsidRPr="003355D1">
        <w:rPr>
          <w:rFonts w:ascii="Times New Roman" w:hAnsi="Times New Roman"/>
          <w:noProof w:val="0"/>
        </w:rPr>
        <w:t>To initiate a dictation for any of these exams the user must right-click on the exam of interest from the</w:t>
      </w:r>
      <w:r>
        <w:t xml:space="preserve"> </w:t>
      </w:r>
      <w:r w:rsidRPr="00BA782F">
        <w:rPr>
          <w:rFonts w:ascii="Franklin Gothic Medium" w:hAnsi="Franklin Gothic Medium"/>
          <w:sz w:val="20"/>
        </w:rPr>
        <w:t>Manager</w:t>
      </w:r>
      <w:r>
        <w:t xml:space="preserve">’s </w:t>
      </w:r>
      <w:r w:rsidRPr="00D8754D">
        <w:rPr>
          <w:b/>
        </w:rPr>
        <w:t>Open/Reserved Exams</w:t>
      </w:r>
      <w:r w:rsidRPr="00D8754D">
        <w:t xml:space="preserve"> </w:t>
      </w:r>
      <w:r w:rsidRPr="003355D1">
        <w:rPr>
          <w:rFonts w:ascii="Times New Roman" w:hAnsi="Times New Roman"/>
          <w:noProof w:val="0"/>
        </w:rPr>
        <w:t>listing</w:t>
      </w:r>
      <w:r>
        <w:rPr>
          <w:rFonts w:ascii="Times New Roman" w:hAnsi="Times New Roman"/>
          <w:noProof w:val="0"/>
        </w:rPr>
        <w:t>, and then</w:t>
      </w:r>
      <w:r w:rsidRPr="003355D1">
        <w:rPr>
          <w:rFonts w:ascii="Times New Roman" w:hAnsi="Times New Roman"/>
          <w:noProof w:val="0"/>
        </w:rPr>
        <w:t xml:space="preserve"> select the</w:t>
      </w:r>
      <w:r w:rsidRPr="00D8754D">
        <w:t xml:space="preserve"> </w:t>
      </w:r>
      <w:r w:rsidRPr="00D8754D">
        <w:rPr>
          <w:b/>
        </w:rPr>
        <w:t>Dictate</w:t>
      </w:r>
      <w:r w:rsidRPr="00D8754D">
        <w:t xml:space="preserve"> </w:t>
      </w:r>
      <w:r w:rsidRPr="003355D1">
        <w:rPr>
          <w:rFonts w:ascii="Times New Roman" w:hAnsi="Times New Roman"/>
          <w:noProof w:val="0"/>
        </w:rPr>
        <w:t>option from the context menu drop-down.</w:t>
      </w:r>
    </w:p>
    <w:p w14:paraId="5BC8476E" w14:textId="77777777" w:rsidR="000A60A5" w:rsidRPr="003355D1" w:rsidRDefault="000A60A5" w:rsidP="00000B62">
      <w:pPr>
        <w:pStyle w:val="NoProof"/>
        <w:numPr>
          <w:ilvl w:val="0"/>
          <w:numId w:val="54"/>
        </w:numPr>
        <w:ind w:left="540" w:hanging="540"/>
        <w:rPr>
          <w:rFonts w:ascii="Times New Roman" w:hAnsi="Times New Roman"/>
          <w:noProof w:val="0"/>
        </w:rPr>
      </w:pPr>
      <w:r w:rsidRPr="003355D1">
        <w:rPr>
          <w:rFonts w:ascii="Times New Roman" w:hAnsi="Times New Roman"/>
          <w:noProof w:val="0"/>
        </w:rPr>
        <w:t>For any exam listed in the Open/Reserved Exams, the “Dictate” menu option for that same exam—if selected from the main list window (Patient and Unread exams display)—is now grayed out. That is, the “Dictate” context menu option can only be initiated from the exam’s entry in the Open/Reserved Exams list</w:t>
      </w:r>
      <w:r>
        <w:rPr>
          <w:rFonts w:ascii="Times New Roman" w:hAnsi="Times New Roman"/>
          <w:noProof w:val="0"/>
        </w:rPr>
        <w:t xml:space="preserve">. </w:t>
      </w:r>
      <w:r w:rsidRPr="003355D1">
        <w:rPr>
          <w:rFonts w:ascii="Times New Roman" w:hAnsi="Times New Roman"/>
          <w:noProof w:val="0"/>
        </w:rPr>
        <w:t>The “Dictate” context menu option for any exam in the “Reserved” state is grayed out.</w:t>
      </w:r>
    </w:p>
    <w:p w14:paraId="2D6930FC" w14:textId="77777777" w:rsidR="000A60A5" w:rsidRDefault="000A60A5" w:rsidP="000A60A5">
      <w:pPr>
        <w:pStyle w:val="Heading3"/>
      </w:pPr>
      <w:bookmarkStart w:id="419" w:name="_Toc326232049"/>
      <w:bookmarkStart w:id="420" w:name="_Toc326575871"/>
      <w:r>
        <w:t>Dictation Dialog forced under certain conditions</w:t>
      </w:r>
      <w:bookmarkEnd w:id="419"/>
      <w:bookmarkEnd w:id="420"/>
    </w:p>
    <w:p w14:paraId="37890E36" w14:textId="77777777" w:rsidR="000A60A5" w:rsidRDefault="000A60A5" w:rsidP="000A60A5">
      <w:pPr>
        <w:pStyle w:val="NoProof"/>
      </w:pPr>
      <w:r w:rsidRPr="003355D1">
        <w:rPr>
          <w:rFonts w:ascii="Times New Roman" w:hAnsi="Times New Roman"/>
          <w:noProof w:val="0"/>
        </w:rPr>
        <w:t>The</w:t>
      </w:r>
      <w:r w:rsidRPr="00110C70">
        <w:rPr>
          <w:b/>
        </w:rPr>
        <w:t xml:space="preserve"> </w:t>
      </w:r>
      <w:r w:rsidRPr="009D5D65">
        <w:rPr>
          <w:rFonts w:ascii="Franklin Gothic Medium" w:hAnsi="Franklin Gothic Medium"/>
          <w:sz w:val="20"/>
          <w:szCs w:val="20"/>
        </w:rPr>
        <w:t>Dictation</w:t>
      </w:r>
      <w:r w:rsidRPr="00110C70">
        <w:t xml:space="preserve"> </w:t>
      </w:r>
      <w:r w:rsidRPr="003355D1">
        <w:rPr>
          <w:rFonts w:ascii="Times New Roman" w:hAnsi="Times New Roman"/>
          <w:noProof w:val="0"/>
        </w:rPr>
        <w:t>dialog is now forced on screen if:</w:t>
      </w:r>
    </w:p>
    <w:p w14:paraId="1FF2FF37" w14:textId="77777777" w:rsidR="000A60A5" w:rsidRPr="003355D1" w:rsidRDefault="000A60A5" w:rsidP="00000B62">
      <w:pPr>
        <w:pStyle w:val="NoProof"/>
        <w:numPr>
          <w:ilvl w:val="0"/>
          <w:numId w:val="55"/>
        </w:numPr>
        <w:ind w:left="540" w:hanging="540"/>
        <w:rPr>
          <w:rFonts w:ascii="Times New Roman" w:hAnsi="Times New Roman"/>
          <w:noProof w:val="0"/>
        </w:rPr>
      </w:pPr>
      <w:r w:rsidRPr="003355D1">
        <w:rPr>
          <w:rFonts w:ascii="Times New Roman" w:hAnsi="Times New Roman"/>
          <w:noProof w:val="0"/>
        </w:rPr>
        <w:lastRenderedPageBreak/>
        <w:t>The user opens an exam with a Lock while another Locked exam is already open (same or different patient).</w:t>
      </w:r>
    </w:p>
    <w:p w14:paraId="4835B367" w14:textId="77777777" w:rsidR="000A60A5" w:rsidRPr="00110C70" w:rsidRDefault="000A60A5" w:rsidP="00000B62">
      <w:pPr>
        <w:pStyle w:val="NoProof"/>
        <w:numPr>
          <w:ilvl w:val="0"/>
          <w:numId w:val="55"/>
        </w:numPr>
        <w:ind w:left="540" w:hanging="540"/>
      </w:pPr>
      <w:r w:rsidRPr="003355D1">
        <w:rPr>
          <w:rFonts w:ascii="Times New Roman" w:hAnsi="Times New Roman"/>
          <w:noProof w:val="0"/>
        </w:rPr>
        <w:t>The user selects the</w:t>
      </w:r>
      <w:r w:rsidRPr="00110C70">
        <w:t xml:space="preserve"> </w:t>
      </w:r>
      <w:r w:rsidRPr="009D5D65">
        <w:rPr>
          <w:rFonts w:ascii="Franklin Gothic Medium" w:hAnsi="Franklin Gothic Medium"/>
          <w:sz w:val="20"/>
          <w:szCs w:val="20"/>
        </w:rPr>
        <w:t>Dictate</w:t>
      </w:r>
      <w:r w:rsidRPr="00110C70">
        <w:t xml:space="preserve"> </w:t>
      </w:r>
      <w:r w:rsidRPr="003355D1">
        <w:rPr>
          <w:rFonts w:ascii="Times New Roman" w:hAnsi="Times New Roman"/>
          <w:noProof w:val="0"/>
        </w:rPr>
        <w:t>context menu option on the main exam list (</w:t>
      </w:r>
      <w:r w:rsidRPr="009D5D65">
        <w:rPr>
          <w:rFonts w:ascii="Franklin Gothic Medium" w:hAnsi="Franklin Gothic Medium"/>
          <w:sz w:val="20"/>
          <w:szCs w:val="20"/>
        </w:rPr>
        <w:t>Unread</w:t>
      </w:r>
      <w:r w:rsidRPr="003355D1">
        <w:rPr>
          <w:rFonts w:ascii="Times New Roman" w:hAnsi="Times New Roman"/>
          <w:noProof w:val="0"/>
        </w:rPr>
        <w:t xml:space="preserve"> or </w:t>
      </w:r>
      <w:r w:rsidRPr="009D5D65">
        <w:rPr>
          <w:rFonts w:ascii="Franklin Gothic Medium" w:hAnsi="Franklin Gothic Medium"/>
          <w:sz w:val="20"/>
          <w:szCs w:val="20"/>
        </w:rPr>
        <w:t>Patient</w:t>
      </w:r>
      <w:r w:rsidRPr="003355D1">
        <w:rPr>
          <w:rFonts w:ascii="Times New Roman" w:hAnsi="Times New Roman"/>
          <w:noProof w:val="0"/>
        </w:rPr>
        <w:t>) for an exam while another Locked exam is already open (same or different patient).</w:t>
      </w:r>
    </w:p>
    <w:bookmarkEnd w:id="411"/>
    <w:p w14:paraId="4F3048C3" w14:textId="77777777" w:rsidR="006414A9" w:rsidRDefault="006414A9" w:rsidP="00AB04FA">
      <w:pPr>
        <w:pStyle w:val="Heading3"/>
      </w:pPr>
      <w:r>
        <w:t>Opening a Report (only) for Dictation</w:t>
      </w:r>
      <w:bookmarkStart w:id="421" w:name="_WWID10004717"/>
    </w:p>
    <w:bookmarkEnd w:id="421"/>
    <w:p w14:paraId="0A645296" w14:textId="77777777" w:rsidR="006414A9" w:rsidRDefault="006414A9" w:rsidP="001B03F8">
      <w:pPr>
        <w:pStyle w:val="aNorm"/>
      </w:pPr>
      <w:r>
        <w:t xml:space="preserve">To open a report in your dictation software via VistARad’s dictation interface, </w:t>
      </w:r>
      <w:r w:rsidR="00867F08">
        <w:t>right-</w:t>
      </w:r>
      <w:r>
        <w:t xml:space="preserve">click any exam in an exam list, then click </w:t>
      </w:r>
      <w:r>
        <w:rPr>
          <w:rStyle w:val="Strong"/>
        </w:rPr>
        <w:t>Dictate</w:t>
      </w:r>
      <w:r>
        <w:t>.</w:t>
      </w:r>
      <w:r w:rsidR="00772C8B">
        <w:t xml:space="preserve"> </w:t>
      </w:r>
      <w:r>
        <w:t>Note that:</w:t>
      </w:r>
    </w:p>
    <w:p w14:paraId="45C0EDA1" w14:textId="77777777" w:rsidR="006414A9" w:rsidRDefault="006414A9" w:rsidP="00ED6B9D">
      <w:pPr>
        <w:pStyle w:val="aNorm"/>
        <w:numPr>
          <w:ilvl w:val="2"/>
          <w:numId w:val="28"/>
        </w:numPr>
      </w:pPr>
      <w:r>
        <w:t xml:space="preserve">This </w:t>
      </w:r>
      <w:r w:rsidR="00867F08">
        <w:t xml:space="preserve">neither </w:t>
      </w:r>
      <w:r>
        <w:t>open</w:t>
      </w:r>
      <w:r w:rsidR="00867F08">
        <w:t>s</w:t>
      </w:r>
      <w:r w:rsidR="0001222F">
        <w:t xml:space="preserve"> </w:t>
      </w:r>
      <w:r w:rsidR="00867F08">
        <w:t>n</w:t>
      </w:r>
      <w:r w:rsidR="0001222F">
        <w:t>or lock</w:t>
      </w:r>
      <w:r w:rsidR="00867F08">
        <w:t>s</w:t>
      </w:r>
      <w:r>
        <w:t xml:space="preserve"> the exam.</w:t>
      </w:r>
      <w:r w:rsidR="004E7201">
        <w:t xml:space="preserve"> </w:t>
      </w:r>
      <w:r w:rsidR="00867F08">
        <w:t xml:space="preserve">To open the </w:t>
      </w:r>
      <w:r>
        <w:t>exam itself</w:t>
      </w:r>
      <w:r w:rsidR="00867F08">
        <w:t>,</w:t>
      </w:r>
      <w:r>
        <w:t xml:space="preserve"> select it and click </w:t>
      </w:r>
      <w:r>
        <w:rPr>
          <w:rStyle w:val="Strong"/>
        </w:rPr>
        <w:t>Open</w:t>
      </w:r>
      <w:r>
        <w:t>.</w:t>
      </w:r>
      <w:bookmarkStart w:id="422" w:name="_WWID10004746"/>
    </w:p>
    <w:bookmarkEnd w:id="422"/>
    <w:p w14:paraId="1569089E" w14:textId="77777777" w:rsidR="006414A9" w:rsidRDefault="006414A9" w:rsidP="00ED6B9D">
      <w:pPr>
        <w:pStyle w:val="aNorm"/>
        <w:numPr>
          <w:ilvl w:val="2"/>
          <w:numId w:val="28"/>
        </w:numPr>
      </w:pPr>
      <w:r>
        <w:t xml:space="preserve">You </w:t>
      </w:r>
      <w:r w:rsidR="00867F08">
        <w:t xml:space="preserve">are </w:t>
      </w:r>
      <w:r>
        <w:t xml:space="preserve">not asked to confirm the operation (the Dictation dialog </w:t>
      </w:r>
      <w:r w:rsidR="00867F08">
        <w:t xml:space="preserve">does </w:t>
      </w:r>
      <w:r>
        <w:t>not display).</w:t>
      </w:r>
    </w:p>
    <w:p w14:paraId="797C41AE" w14:textId="77777777" w:rsidR="008F2015" w:rsidRDefault="006414A9" w:rsidP="008F2015">
      <w:pPr>
        <w:pStyle w:val="aNorm"/>
        <w:numPr>
          <w:ilvl w:val="2"/>
          <w:numId w:val="28"/>
        </w:numPr>
      </w:pPr>
      <w:r>
        <w:t>This can be used for any exam, regardless of the status</w:t>
      </w:r>
      <w:r w:rsidR="000412D0">
        <w:t xml:space="preserve"> of the exam</w:t>
      </w:r>
      <w:r>
        <w:t>.</w:t>
      </w:r>
    </w:p>
    <w:p w14:paraId="2EF09777" w14:textId="77777777" w:rsidR="00085D34" w:rsidRDefault="00085D34" w:rsidP="00D53B9C">
      <w:pPr>
        <w:pStyle w:val="aNorm"/>
        <w:sectPr w:rsidR="00085D34" w:rsidSect="00B109AE">
          <w:headerReference w:type="first" r:id="rId126"/>
          <w:footnotePr>
            <w:numRestart w:val="eachPage"/>
          </w:footnotePr>
          <w:type w:val="oddPage"/>
          <w:pgSz w:w="12240" w:h="15840" w:code="1"/>
          <w:pgMar w:top="1440" w:right="1800" w:bottom="1440" w:left="1800" w:header="720" w:footer="720" w:gutter="0"/>
          <w:cols w:space="720"/>
          <w:titlePg/>
          <w:docGrid w:linePitch="360"/>
        </w:sectPr>
      </w:pPr>
    </w:p>
    <w:p w14:paraId="5EEF6F65" w14:textId="77777777" w:rsidR="00085D34" w:rsidRDefault="00085D34" w:rsidP="00D53B9C">
      <w:pPr>
        <w:pStyle w:val="aNorm"/>
        <w:sectPr w:rsidR="00085D34" w:rsidSect="00085D34">
          <w:footnotePr>
            <w:numRestart w:val="eachPage"/>
          </w:footnotePr>
          <w:type w:val="continuous"/>
          <w:pgSz w:w="12240" w:h="15840" w:code="1"/>
          <w:pgMar w:top="1440" w:right="1800" w:bottom="1440" w:left="1800" w:header="720" w:footer="720" w:gutter="0"/>
          <w:cols w:space="720"/>
          <w:titlePg/>
          <w:docGrid w:linePitch="360"/>
        </w:sectPr>
      </w:pPr>
    </w:p>
    <w:p w14:paraId="22915441" w14:textId="77777777" w:rsidR="00D53B9C" w:rsidRPr="00881362" w:rsidRDefault="00D53B9C" w:rsidP="00D53B9C">
      <w:pPr>
        <w:pStyle w:val="aNorm"/>
      </w:pPr>
    </w:p>
    <w:p w14:paraId="3C59FDEE" w14:textId="77777777" w:rsidR="00BE7B5F" w:rsidRDefault="00BE7B5F" w:rsidP="00473E8B">
      <w:pPr>
        <w:pStyle w:val="Heading1"/>
      </w:pPr>
      <w:bookmarkStart w:id="423" w:name="_Toc508192168"/>
      <w:r w:rsidRPr="00EF01E9">
        <w:lastRenderedPageBreak/>
        <w:t>Remote Data/Image Views</w:t>
      </w:r>
      <w:bookmarkEnd w:id="423"/>
    </w:p>
    <w:p w14:paraId="636F75C4" w14:textId="77777777" w:rsidR="00EF01E9" w:rsidRDefault="00EF01E9" w:rsidP="00EF01E9">
      <w:pPr>
        <w:pStyle w:val="aNorm"/>
      </w:pPr>
      <w:r>
        <w:t>You can use VistARad to view images and reports for radiology exams stored at any remote VA site. You can also view exams stored at DoD medical facilities for VA/DoD shared patients.</w:t>
      </w:r>
      <w:r w:rsidRPr="00EC4F47">
        <w:t xml:space="preserve"> </w:t>
      </w:r>
    </w:p>
    <w:p w14:paraId="4605C608" w14:textId="77777777" w:rsidR="00D53B9C" w:rsidRDefault="00D53B9C" w:rsidP="00D53B9C">
      <w:pPr>
        <w:pStyle w:val="aNorm"/>
      </w:pPr>
      <w:r>
        <w:t xml:space="preserve">When the Patient Exams list is displayed in VistARad, remote sites where the patient has been treated are shown as buttons at the top of the list. Clicking one of the buttons adds exams (if any) from the named site onto the Patient Exams list, and re-sorts the list to show all exams in chronological order. </w:t>
      </w:r>
    </w:p>
    <w:p w14:paraId="668AF4F9" w14:textId="77777777" w:rsidR="00D53B9C" w:rsidRDefault="00B41819" w:rsidP="00D53B9C">
      <w:pPr>
        <w:pStyle w:val="aNorm11pt"/>
        <w:ind w:firstLine="360"/>
        <w:rPr>
          <w:i/>
          <w:sz w:val="24"/>
        </w:rPr>
      </w:pPr>
      <w:r>
        <w:rPr>
          <w:i/>
          <w:noProof/>
          <w:sz w:val="24"/>
        </w:rPr>
        <w:drawing>
          <wp:inline distT="0" distB="0" distL="0" distR="0" wp14:anchorId="55FF9819" wp14:editId="497AEC7F">
            <wp:extent cx="5895975" cy="797560"/>
            <wp:effectExtent l="0" t="0" r="9525" b="2540"/>
            <wp:docPr id="104" name="Picture 15" descr="Patient Exams remote sites display, showing available and not available sites, with unavailable site names struck 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tient Exams remote sites display, showing available and not available sites, with unavailable site names struck through"/>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95975" cy="797560"/>
                    </a:xfrm>
                    <a:prstGeom prst="rect">
                      <a:avLst/>
                    </a:prstGeom>
                    <a:noFill/>
                    <a:ln>
                      <a:noFill/>
                    </a:ln>
                  </pic:spPr>
                </pic:pic>
              </a:graphicData>
            </a:graphic>
          </wp:inline>
        </w:drawing>
      </w:r>
    </w:p>
    <w:p w14:paraId="7BE4ED03" w14:textId="77777777" w:rsidR="00D53B9C" w:rsidRDefault="00D53B9C" w:rsidP="00D53B9C">
      <w:pPr>
        <w:pStyle w:val="aNorm"/>
      </w:pPr>
      <w:r>
        <w:t>Remote exams shown in the Patient Exams list can be opened for image review, and reports and requisitions can also be displayed. (Note that for DoD exams, images and reports are accessib</w:t>
      </w:r>
      <w:r w:rsidR="00BE7B5F">
        <w:t xml:space="preserve">le, but requisitions are not.) </w:t>
      </w:r>
      <w:r>
        <w:t>The site-local VIX handles retrieval and caching automatically.</w:t>
      </w:r>
      <w:r w:rsidRPr="00EC4F47">
        <w:t xml:space="preserve"> </w:t>
      </w:r>
    </w:p>
    <w:p w14:paraId="18659643" w14:textId="77777777" w:rsidR="00BE7B5F" w:rsidRDefault="00BE7B5F" w:rsidP="00BE7B5F">
      <w:pPr>
        <w:pStyle w:val="aNorm"/>
      </w:pPr>
      <w:r>
        <w:t>When a patient might have remote exams available, based on information from the Master Patient Index, VistARad displays the names of the relevant remote sites on buttons within the Patient Exams tab. Initially, data from the remote sites is not retrieved. To retrieve the data:</w:t>
      </w:r>
    </w:p>
    <w:p w14:paraId="0C4239B9" w14:textId="77777777" w:rsidR="00BE7B5F" w:rsidRDefault="00BE7B5F" w:rsidP="00BE7B5F">
      <w:pPr>
        <w:pStyle w:val="aNorm"/>
        <w:numPr>
          <w:ilvl w:val="0"/>
          <w:numId w:val="51"/>
        </w:numPr>
      </w:pPr>
      <w:r>
        <w:t>Click the button for the site. This will accomplish the following:</w:t>
      </w:r>
    </w:p>
    <w:p w14:paraId="63AD1638" w14:textId="77777777" w:rsidR="00BE7B5F" w:rsidRDefault="00BE7B5F" w:rsidP="00BE7B5F">
      <w:pPr>
        <w:pStyle w:val="aNorm"/>
        <w:numPr>
          <w:ilvl w:val="0"/>
          <w:numId w:val="50"/>
        </w:numPr>
        <w:tabs>
          <w:tab w:val="left" w:pos="360"/>
          <w:tab w:val="left" w:pos="1800"/>
          <w:tab w:val="left" w:pos="4320"/>
        </w:tabs>
      </w:pPr>
      <w:r>
        <w:t xml:space="preserve">Initiates a connection to the remote site. If the site is unavailable, the name in its button will be displayed with a strikeout line through it. </w:t>
      </w:r>
    </w:p>
    <w:p w14:paraId="023A3C09" w14:textId="77777777" w:rsidR="00BE7B5F" w:rsidRDefault="00D23911" w:rsidP="00BE7B5F">
      <w:pPr>
        <w:pStyle w:val="aNorm"/>
        <w:tabs>
          <w:tab w:val="left" w:pos="360"/>
          <w:tab w:val="left" w:pos="1800"/>
          <w:tab w:val="left" w:pos="4320"/>
        </w:tabs>
        <w:ind w:left="1800"/>
      </w:pPr>
      <w:r>
        <w:object w:dxaOrig="4709" w:dyaOrig="2433" w14:anchorId="0BCF8FD1">
          <v:shape id="_x0000_i1041" type="#_x0000_t75" alt="Remote stite sub-tab with strikeout text, indicating the site is unavailable" style="width:259.5pt;height:134.25pt" o:ole="">
            <v:imagedata r:id="rId128" o:title=""/>
          </v:shape>
          <o:OLEObject Type="Embed" ProgID="Visio.Drawing.11" ShapeID="_x0000_i1041" DrawAspect="Content" ObjectID="_1637496433" r:id="rId129"/>
        </w:object>
      </w:r>
    </w:p>
    <w:p w14:paraId="0F1DE902" w14:textId="77777777" w:rsidR="00BE7B5F" w:rsidRDefault="00BE7B5F" w:rsidP="00BE7B5F">
      <w:pPr>
        <w:pStyle w:val="aNorm"/>
        <w:numPr>
          <w:ilvl w:val="0"/>
          <w:numId w:val="50"/>
        </w:numPr>
        <w:tabs>
          <w:tab w:val="left" w:pos="360"/>
          <w:tab w:val="left" w:pos="1800"/>
          <w:tab w:val="left" w:pos="4320"/>
        </w:tabs>
      </w:pPr>
      <w:r>
        <w:t>Loads any available studies into the exam list.</w:t>
      </w:r>
    </w:p>
    <w:p w14:paraId="0980AD00" w14:textId="77777777" w:rsidR="00BE7B5F" w:rsidRDefault="00BE7B5F" w:rsidP="00BE7B5F">
      <w:pPr>
        <w:pStyle w:val="aNorm"/>
        <w:numPr>
          <w:ilvl w:val="0"/>
          <w:numId w:val="50"/>
        </w:numPr>
        <w:tabs>
          <w:tab w:val="left" w:pos="360"/>
          <w:tab w:val="left" w:pos="1800"/>
          <w:tab w:val="left" w:pos="4320"/>
        </w:tabs>
      </w:pPr>
      <w:r>
        <w:t>Updates the label of the button with the number of exams at that site, displayed to the right of its name in square brackets [3].</w:t>
      </w:r>
    </w:p>
    <w:p w14:paraId="2879971E" w14:textId="77777777" w:rsidR="00BE7B5F" w:rsidRDefault="00BE7B5F" w:rsidP="00BE7B5F">
      <w:pPr>
        <w:pStyle w:val="aNorm"/>
        <w:numPr>
          <w:ilvl w:val="0"/>
          <w:numId w:val="51"/>
        </w:numPr>
      </w:pPr>
      <w:r>
        <w:lastRenderedPageBreak/>
        <w:t xml:space="preserve">Click “Connect All” to automate the steps above for all available sites. The exam list will refresh as the exam list data from each site becomes available. </w:t>
      </w:r>
    </w:p>
    <w:p w14:paraId="5BA723A0" w14:textId="77777777" w:rsidR="00BE7B5F" w:rsidRDefault="00BE7B5F" w:rsidP="00BE7B5F">
      <w:pPr>
        <w:pStyle w:val="aNorm"/>
        <w:numPr>
          <w:ilvl w:val="0"/>
          <w:numId w:val="51"/>
        </w:numPr>
      </w:pPr>
      <w:r>
        <w:t>Once the data from all remote sites has finished loading, you can begin working with the consolidated exam list.</w:t>
      </w:r>
    </w:p>
    <w:p w14:paraId="360EA723" w14:textId="77777777" w:rsidR="00BE7B5F" w:rsidRDefault="00BE7B5F" w:rsidP="00BE7B5F">
      <w:pPr>
        <w:pStyle w:val="aNorm"/>
      </w:pPr>
      <w:r>
        <w:t>Remote exams listed in the Manager are available for all VistARad operations available to the current user.</w:t>
      </w:r>
    </w:p>
    <w:p w14:paraId="6B2EC6C6" w14:textId="77777777" w:rsidR="00BE7B5F" w:rsidRDefault="00BE7B5F" w:rsidP="00BE7B5F">
      <w:pPr>
        <w:pStyle w:val="aNorm"/>
      </w:pPr>
      <w:r w:rsidRPr="00C93BC6">
        <w:rPr>
          <w:rStyle w:val="Strong"/>
          <w:rFonts w:ascii="Arial" w:hAnsi="Arial" w:cs="Arial"/>
          <w:sz w:val="22"/>
        </w:rPr>
        <w:t>Note</w:t>
      </w:r>
      <w:r>
        <w:t xml:space="preserve">  DOD studies are consolidated under a single DOD tab, and can be distinguished by a Day/Case column entry starting with “DOD-”:</w:t>
      </w:r>
    </w:p>
    <w:p w14:paraId="7C8C8AB2" w14:textId="77777777" w:rsidR="008F2015" w:rsidRDefault="00B41819" w:rsidP="00470FC6">
      <w:pPr>
        <w:pStyle w:val="aNorm"/>
        <w:jc w:val="center"/>
      </w:pPr>
      <w:r>
        <w:rPr>
          <w:noProof/>
          <w:bdr w:val="single" w:sz="4" w:space="0" w:color="808080" w:frame="1"/>
        </w:rPr>
        <w:drawing>
          <wp:inline distT="0" distB="0" distL="0" distR="0" wp14:anchorId="34CD09F0" wp14:editId="3902FAD4">
            <wp:extent cx="1492250" cy="1192530"/>
            <wp:effectExtent l="0" t="0" r="0" b="7620"/>
            <wp:docPr id="106" name="Picture 3" descr="Portion of day/case column in Manager View, showing DOD sites (each entry begins with &quot;DO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rtion of day/case column in Manager View, showing DOD sites (each entry begins with &quot;DOD&qu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92250" cy="1192530"/>
                    </a:xfrm>
                    <a:prstGeom prst="rect">
                      <a:avLst/>
                    </a:prstGeom>
                    <a:noFill/>
                    <a:ln>
                      <a:noFill/>
                    </a:ln>
                  </pic:spPr>
                </pic:pic>
              </a:graphicData>
            </a:graphic>
          </wp:inline>
        </w:drawing>
      </w:r>
    </w:p>
    <w:sectPr w:rsidR="008F2015" w:rsidSect="00085D34">
      <w:headerReference w:type="even" r:id="rId131"/>
      <w:footnotePr>
        <w:numRestart w:val="eachPage"/>
      </w:footnotePr>
      <w:type w:val="continuous"/>
      <w:pgSz w:w="12240" w:h="15840" w:code="1"/>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FCDB07" w14:textId="77777777" w:rsidR="00CB0A18" w:rsidRDefault="00CB0A18">
      <w:r>
        <w:separator/>
      </w:r>
    </w:p>
  </w:endnote>
  <w:endnote w:type="continuationSeparator" w:id="0">
    <w:p w14:paraId="75D483B6" w14:textId="77777777" w:rsidR="00CB0A18" w:rsidRDefault="00CB0A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Franklin Gothic Medium Cond">
    <w:panose1 w:val="020B06060304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27307" w14:textId="6077736B" w:rsidR="0042555D" w:rsidRDefault="00AE069C">
    <w:pPr>
      <w:pStyle w:val="Footer"/>
      <w:tabs>
        <w:tab w:val="clear" w:pos="9360"/>
        <w:tab w:val="right" w:pos="8640"/>
      </w:tabs>
    </w:pPr>
    <w:fldSimple w:instr=" STYLEREF  &quot;Heading 1&quot;  \* MERGEFORMAT ">
      <w:r w:rsidR="006D477E">
        <w:rPr>
          <w:noProof/>
        </w:rPr>
        <w:t>Introduction</w:t>
      </w:r>
    </w:fldSimple>
    <w:r w:rsidR="0042555D">
      <w:tab/>
    </w:r>
    <w:r w:rsidR="0042555D">
      <w:tab/>
    </w:r>
    <w:r w:rsidR="0042555D">
      <w:rPr>
        <w:rStyle w:val="PageNumber"/>
      </w:rPr>
      <w:fldChar w:fldCharType="begin"/>
    </w:r>
    <w:r w:rsidR="0042555D">
      <w:rPr>
        <w:rStyle w:val="PageNumber"/>
      </w:rPr>
      <w:instrText xml:space="preserve"> PAGE </w:instrText>
    </w:r>
    <w:r w:rsidR="0042555D">
      <w:rPr>
        <w:rStyle w:val="PageNumber"/>
      </w:rPr>
      <w:fldChar w:fldCharType="separate"/>
    </w:r>
    <w:r w:rsidR="003D7A52">
      <w:rPr>
        <w:rStyle w:val="PageNumber"/>
        <w:noProof/>
      </w:rPr>
      <w:t>ii</w:t>
    </w:r>
    <w:r w:rsidR="0042555D">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2448"/>
      <w:gridCol w:w="3870"/>
      <w:gridCol w:w="2538"/>
    </w:tblGrid>
    <w:tr w:rsidR="0042555D" w:rsidRPr="00B51353" w14:paraId="3D1792DA" w14:textId="77777777" w:rsidTr="007F2D44">
      <w:tc>
        <w:tcPr>
          <w:tcW w:w="2448" w:type="dxa"/>
          <w:shd w:val="clear" w:color="auto" w:fill="auto"/>
        </w:tcPr>
        <w:p w14:paraId="68211244" w14:textId="77777777" w:rsidR="0042555D" w:rsidRPr="00100408" w:rsidRDefault="0042555D" w:rsidP="00000B62">
          <w:pPr>
            <w:pStyle w:val="Footer"/>
            <w:tabs>
              <w:tab w:val="clear" w:pos="4680"/>
              <w:tab w:val="clear" w:pos="9360"/>
              <w:tab w:val="center" w:pos="4320"/>
              <w:tab w:val="right" w:pos="8640"/>
            </w:tabs>
            <w:spacing w:before="0"/>
            <w:rPr>
              <w:rFonts w:cs="Arial"/>
              <w:i w:val="0"/>
              <w:lang w:val="en-US" w:eastAsia="en-US"/>
            </w:rPr>
          </w:pPr>
          <w:r w:rsidRPr="00100408">
            <w:rPr>
              <w:rStyle w:val="PageNumber"/>
              <w:rFonts w:cs="Arial"/>
              <w:i w:val="0"/>
              <w:lang w:val="en-US" w:eastAsia="en-US"/>
            </w:rPr>
            <w:fldChar w:fldCharType="begin"/>
          </w:r>
          <w:r w:rsidRPr="00100408">
            <w:rPr>
              <w:rStyle w:val="PageNumber"/>
              <w:rFonts w:cs="Arial"/>
              <w:i w:val="0"/>
              <w:lang w:val="en-US" w:eastAsia="en-US"/>
            </w:rPr>
            <w:instrText xml:space="preserve"> PAGE </w:instrText>
          </w:r>
          <w:r w:rsidRPr="00100408">
            <w:rPr>
              <w:rStyle w:val="PageNumber"/>
              <w:rFonts w:cs="Arial"/>
              <w:i w:val="0"/>
              <w:lang w:val="en-US" w:eastAsia="en-US"/>
            </w:rPr>
            <w:fldChar w:fldCharType="separate"/>
          </w:r>
          <w:r>
            <w:rPr>
              <w:rStyle w:val="PageNumber"/>
              <w:rFonts w:cs="Arial"/>
              <w:i w:val="0"/>
              <w:noProof/>
              <w:lang w:val="en-US" w:eastAsia="en-US"/>
            </w:rPr>
            <w:t>iv</w:t>
          </w:r>
          <w:r w:rsidRPr="00100408">
            <w:rPr>
              <w:rStyle w:val="PageNumber"/>
              <w:rFonts w:cs="Arial"/>
              <w:i w:val="0"/>
              <w:lang w:val="en-US" w:eastAsia="en-US"/>
            </w:rPr>
            <w:fldChar w:fldCharType="end"/>
          </w:r>
        </w:p>
      </w:tc>
      <w:tc>
        <w:tcPr>
          <w:tcW w:w="3870" w:type="dxa"/>
          <w:shd w:val="clear" w:color="auto" w:fill="auto"/>
        </w:tcPr>
        <w:p w14:paraId="57C6AF4A" w14:textId="77777777" w:rsidR="0042555D" w:rsidRPr="00100408" w:rsidRDefault="0042555D" w:rsidP="007F2D44">
          <w:pPr>
            <w:pStyle w:val="Footer"/>
            <w:tabs>
              <w:tab w:val="clear" w:pos="4680"/>
              <w:tab w:val="clear" w:pos="9360"/>
              <w:tab w:val="center" w:pos="4320"/>
              <w:tab w:val="right" w:pos="8640"/>
            </w:tabs>
            <w:spacing w:before="0"/>
            <w:jc w:val="center"/>
            <w:rPr>
              <w:rFonts w:cs="Arial"/>
              <w:i w:val="0"/>
              <w:lang w:val="en-US" w:eastAsia="en-US"/>
            </w:rPr>
          </w:pPr>
          <w:r w:rsidRPr="00100408">
            <w:rPr>
              <w:rFonts w:cs="Arial"/>
              <w:i w:val="0"/>
              <w:lang w:val="en-US" w:eastAsia="en-US"/>
            </w:rPr>
            <w:t>VistARad Quick Start Guide</w:t>
          </w:r>
        </w:p>
        <w:p w14:paraId="7C3F9BFF" w14:textId="77777777" w:rsidR="0042555D" w:rsidRPr="00100408" w:rsidRDefault="0042555D" w:rsidP="00EA16AC">
          <w:pPr>
            <w:pStyle w:val="Footer"/>
            <w:tabs>
              <w:tab w:val="clear" w:pos="4680"/>
              <w:tab w:val="clear" w:pos="9360"/>
              <w:tab w:val="center" w:pos="4320"/>
              <w:tab w:val="right" w:pos="8640"/>
            </w:tabs>
            <w:spacing w:before="0"/>
            <w:jc w:val="center"/>
            <w:rPr>
              <w:rFonts w:cs="Arial"/>
              <w:i w:val="0"/>
              <w:lang w:val="en-US" w:eastAsia="en-US"/>
            </w:rPr>
          </w:pPr>
          <w:r w:rsidRPr="00100408">
            <w:rPr>
              <w:rStyle w:val="PageNumber"/>
              <w:rFonts w:cs="Arial"/>
              <w:i w:val="0"/>
              <w:lang w:val="en-US" w:eastAsia="en-US"/>
            </w:rPr>
            <w:t>VistA Imagin</w:t>
          </w:r>
          <w:r w:rsidRPr="00100408">
            <w:rPr>
              <w:rFonts w:cs="Arial"/>
              <w:i w:val="0"/>
              <w:lang w:val="en-US" w:eastAsia="en-US"/>
            </w:rPr>
            <w:t>g 3.0 MAG*3.0*1</w:t>
          </w:r>
          <w:r>
            <w:rPr>
              <w:rFonts w:cs="Arial"/>
              <w:i w:val="0"/>
              <w:lang w:val="en-US" w:eastAsia="en-US"/>
            </w:rPr>
            <w:t>5</w:t>
          </w:r>
          <w:r w:rsidRPr="00100408">
            <w:rPr>
              <w:rFonts w:cs="Arial"/>
              <w:i w:val="0"/>
              <w:lang w:val="en-US" w:eastAsia="en-US"/>
            </w:rPr>
            <w:t>3</w:t>
          </w:r>
        </w:p>
      </w:tc>
      <w:tc>
        <w:tcPr>
          <w:tcW w:w="2538" w:type="dxa"/>
          <w:shd w:val="clear" w:color="auto" w:fill="auto"/>
        </w:tcPr>
        <w:p w14:paraId="2F5077FB" w14:textId="7F01F6B8" w:rsidR="0042555D" w:rsidRPr="00100408" w:rsidRDefault="0042555D" w:rsidP="006933BB">
          <w:pPr>
            <w:pStyle w:val="Footer"/>
            <w:tabs>
              <w:tab w:val="clear" w:pos="4680"/>
              <w:tab w:val="clear" w:pos="9360"/>
              <w:tab w:val="center" w:pos="4320"/>
              <w:tab w:val="right" w:pos="8640"/>
            </w:tabs>
            <w:spacing w:before="0"/>
            <w:jc w:val="right"/>
            <w:rPr>
              <w:rFonts w:cs="Arial"/>
              <w:i w:val="0"/>
              <w:lang w:val="en-US" w:eastAsia="en-US"/>
            </w:rPr>
          </w:pPr>
          <w:r w:rsidRPr="00100408">
            <w:rPr>
              <w:rFonts w:cs="Arial"/>
              <w:i w:val="0"/>
              <w:lang w:val="en-US" w:eastAsia="en-US"/>
            </w:rPr>
            <w:fldChar w:fldCharType="begin"/>
          </w:r>
          <w:r w:rsidRPr="00100408">
            <w:rPr>
              <w:rFonts w:cs="Arial"/>
              <w:i w:val="0"/>
              <w:lang w:val="en-US" w:eastAsia="en-US"/>
            </w:rPr>
            <w:instrText xml:space="preserve"> DOCPROPERTY  "Release Date"  \* MERGEFORMAT </w:instrText>
          </w:r>
          <w:r w:rsidRPr="00100408">
            <w:rPr>
              <w:rFonts w:cs="Arial"/>
              <w:i w:val="0"/>
              <w:lang w:val="en-US" w:eastAsia="en-US"/>
            </w:rPr>
            <w:fldChar w:fldCharType="separate"/>
          </w:r>
          <w:ins w:id="11" w:author="Andersen, Charles W.  (ManTech)" w:date="2019-12-10T15:20:00Z">
            <w:r w:rsidR="006D477E">
              <w:rPr>
                <w:rFonts w:cs="Arial"/>
                <w:i w:val="0"/>
                <w:lang w:val="en-US" w:eastAsia="en-US"/>
              </w:rPr>
              <w:t>Aug 2013</w:t>
            </w:r>
          </w:ins>
          <w:del w:id="12" w:author="Andersen, Charles W.  (ManTech)" w:date="2019-12-10T15:20:00Z">
            <w:r w:rsidDel="006D477E">
              <w:rPr>
                <w:rFonts w:cs="Arial"/>
                <w:i w:val="0"/>
                <w:lang w:val="en-US" w:eastAsia="en-US"/>
              </w:rPr>
              <w:delText>August 201</w:delText>
            </w:r>
          </w:del>
          <w:r w:rsidRPr="00100408">
            <w:rPr>
              <w:rFonts w:cs="Arial"/>
              <w:i w:val="0"/>
              <w:lang w:val="en-US" w:eastAsia="en-US"/>
            </w:rPr>
            <w:fldChar w:fldCharType="end"/>
          </w:r>
          <w:r>
            <w:rPr>
              <w:rFonts w:cs="Arial"/>
              <w:i w:val="0"/>
              <w:lang w:val="en-US" w:eastAsia="en-US"/>
            </w:rPr>
            <w:t>6</w:t>
          </w:r>
        </w:p>
      </w:tc>
    </w:tr>
  </w:tbl>
  <w:p w14:paraId="4C6997A7" w14:textId="77777777" w:rsidR="0042555D" w:rsidRDefault="0042555D" w:rsidP="00182EE6">
    <w:pPr>
      <w:pStyle w:val="Footer"/>
      <w:tabs>
        <w:tab w:val="clear" w:pos="4680"/>
        <w:tab w:val="clear" w:pos="9360"/>
        <w:tab w:val="center" w:pos="4320"/>
        <w:tab w:val="right" w:pos="86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8115E" w14:textId="77777777" w:rsidR="0042555D" w:rsidRDefault="0042555D"/>
  <w:tbl>
    <w:tblPr>
      <w:tblW w:w="0" w:type="auto"/>
      <w:tblLook w:val="04A0" w:firstRow="1" w:lastRow="0" w:firstColumn="1" w:lastColumn="0" w:noHBand="0" w:noVBand="1"/>
    </w:tblPr>
    <w:tblGrid>
      <w:gridCol w:w="2538"/>
      <w:gridCol w:w="3780"/>
      <w:gridCol w:w="2538"/>
    </w:tblGrid>
    <w:tr w:rsidR="0042555D" w:rsidRPr="00B51353" w14:paraId="5F475E4D" w14:textId="77777777" w:rsidTr="00FD7F01">
      <w:tc>
        <w:tcPr>
          <w:tcW w:w="2538" w:type="dxa"/>
          <w:shd w:val="clear" w:color="auto" w:fill="auto"/>
        </w:tcPr>
        <w:p w14:paraId="17AF1619" w14:textId="77777777" w:rsidR="0042555D" w:rsidRPr="00100408" w:rsidRDefault="0042555D" w:rsidP="009E68C9">
          <w:pPr>
            <w:pStyle w:val="Footer"/>
            <w:tabs>
              <w:tab w:val="clear" w:pos="4680"/>
              <w:tab w:val="clear" w:pos="9360"/>
              <w:tab w:val="center" w:pos="4320"/>
              <w:tab w:val="right" w:pos="8640"/>
            </w:tabs>
            <w:spacing w:before="0"/>
            <w:rPr>
              <w:rFonts w:cs="Arial"/>
              <w:i w:val="0"/>
              <w:lang w:val="en-US" w:eastAsia="en-US"/>
            </w:rPr>
          </w:pPr>
          <w:r>
            <w:rPr>
              <w:rFonts w:cs="Arial"/>
              <w:i w:val="0"/>
              <w:lang w:val="en-US" w:eastAsia="en-US"/>
            </w:rPr>
            <w:t>March 2018</w:t>
          </w:r>
        </w:p>
      </w:tc>
      <w:tc>
        <w:tcPr>
          <w:tcW w:w="3780" w:type="dxa"/>
          <w:shd w:val="clear" w:color="auto" w:fill="auto"/>
        </w:tcPr>
        <w:p w14:paraId="32EF737B" w14:textId="77777777" w:rsidR="0042555D" w:rsidRPr="00100408" w:rsidRDefault="0042555D" w:rsidP="00FD7F01">
          <w:pPr>
            <w:pStyle w:val="Footer"/>
            <w:tabs>
              <w:tab w:val="clear" w:pos="4680"/>
              <w:tab w:val="clear" w:pos="9360"/>
              <w:tab w:val="center" w:pos="4320"/>
              <w:tab w:val="right" w:pos="8640"/>
            </w:tabs>
            <w:spacing w:before="0"/>
            <w:jc w:val="center"/>
            <w:rPr>
              <w:rFonts w:cs="Arial"/>
              <w:i w:val="0"/>
              <w:lang w:val="en-US" w:eastAsia="en-US"/>
            </w:rPr>
          </w:pPr>
          <w:r w:rsidRPr="00100408">
            <w:rPr>
              <w:rFonts w:cs="Arial"/>
              <w:i w:val="0"/>
              <w:lang w:val="en-US" w:eastAsia="en-US"/>
            </w:rPr>
            <w:t>VistARad Quick Start Guide</w:t>
          </w:r>
        </w:p>
        <w:p w14:paraId="272E0A94" w14:textId="77777777" w:rsidR="0042555D" w:rsidRPr="00100408" w:rsidRDefault="0042555D" w:rsidP="009E68C9">
          <w:pPr>
            <w:pStyle w:val="Footer"/>
            <w:tabs>
              <w:tab w:val="clear" w:pos="4680"/>
              <w:tab w:val="clear" w:pos="9360"/>
              <w:tab w:val="center" w:pos="4320"/>
              <w:tab w:val="right" w:pos="8640"/>
            </w:tabs>
            <w:spacing w:before="0"/>
            <w:jc w:val="center"/>
            <w:rPr>
              <w:rFonts w:cs="Arial"/>
              <w:i w:val="0"/>
              <w:lang w:val="en-US" w:eastAsia="en-US"/>
            </w:rPr>
          </w:pPr>
          <w:r w:rsidRPr="00100408">
            <w:rPr>
              <w:rStyle w:val="PageNumber"/>
              <w:rFonts w:cs="Arial"/>
              <w:i w:val="0"/>
              <w:lang w:val="en-US" w:eastAsia="en-US"/>
            </w:rPr>
            <w:t>VistA Imagin</w:t>
          </w:r>
          <w:r w:rsidRPr="00100408">
            <w:rPr>
              <w:rFonts w:cs="Arial"/>
              <w:i w:val="0"/>
              <w:lang w:val="en-US" w:eastAsia="en-US"/>
            </w:rPr>
            <w:t>g 3.0 MAG*3.0*</w:t>
          </w:r>
          <w:r>
            <w:rPr>
              <w:rFonts w:cs="Arial"/>
              <w:i w:val="0"/>
              <w:lang w:val="en-US" w:eastAsia="en-US"/>
            </w:rPr>
            <w:t>199</w:t>
          </w:r>
        </w:p>
      </w:tc>
      <w:tc>
        <w:tcPr>
          <w:tcW w:w="2538" w:type="dxa"/>
          <w:shd w:val="clear" w:color="auto" w:fill="auto"/>
        </w:tcPr>
        <w:p w14:paraId="2C58A1E3" w14:textId="77777777" w:rsidR="0042555D" w:rsidRPr="00100408" w:rsidRDefault="0042555D" w:rsidP="00FD7F01">
          <w:pPr>
            <w:pStyle w:val="Footer"/>
            <w:tabs>
              <w:tab w:val="clear" w:pos="4680"/>
              <w:tab w:val="clear" w:pos="9360"/>
              <w:tab w:val="center" w:pos="4320"/>
              <w:tab w:val="right" w:pos="8640"/>
            </w:tabs>
            <w:spacing w:before="0"/>
            <w:jc w:val="right"/>
            <w:rPr>
              <w:rFonts w:cs="Arial"/>
              <w:i w:val="0"/>
              <w:lang w:val="en-US" w:eastAsia="en-US"/>
            </w:rPr>
          </w:pPr>
          <w:r w:rsidRPr="00100408">
            <w:rPr>
              <w:rStyle w:val="PageNumber"/>
              <w:rFonts w:cs="Arial"/>
              <w:i w:val="0"/>
              <w:lang w:val="en-US" w:eastAsia="en-US"/>
            </w:rPr>
            <w:fldChar w:fldCharType="begin"/>
          </w:r>
          <w:r w:rsidRPr="00100408">
            <w:rPr>
              <w:rStyle w:val="PageNumber"/>
              <w:rFonts w:cs="Arial"/>
              <w:i w:val="0"/>
              <w:lang w:val="en-US" w:eastAsia="en-US"/>
            </w:rPr>
            <w:instrText xml:space="preserve"> PAGE </w:instrText>
          </w:r>
          <w:r w:rsidRPr="00100408">
            <w:rPr>
              <w:rStyle w:val="PageNumber"/>
              <w:rFonts w:cs="Arial"/>
              <w:i w:val="0"/>
              <w:lang w:val="en-US" w:eastAsia="en-US"/>
            </w:rPr>
            <w:fldChar w:fldCharType="separate"/>
          </w:r>
          <w:r w:rsidR="003D7A52">
            <w:rPr>
              <w:rStyle w:val="PageNumber"/>
              <w:rFonts w:cs="Arial"/>
              <w:i w:val="0"/>
              <w:noProof/>
              <w:lang w:val="en-US" w:eastAsia="en-US"/>
            </w:rPr>
            <w:t>2</w:t>
          </w:r>
          <w:r w:rsidRPr="00100408">
            <w:rPr>
              <w:rStyle w:val="PageNumber"/>
              <w:rFonts w:cs="Arial"/>
              <w:i w:val="0"/>
              <w:lang w:val="en-US" w:eastAsia="en-US"/>
            </w:rPr>
            <w:fldChar w:fldCharType="end"/>
          </w:r>
        </w:p>
      </w:tc>
    </w:tr>
  </w:tbl>
  <w:p w14:paraId="4FF98BD6" w14:textId="77777777" w:rsidR="0042555D" w:rsidRPr="00944E35" w:rsidRDefault="0042555D" w:rsidP="00182EE6">
    <w:pPr>
      <w:pStyle w:val="Footer"/>
      <w:tabs>
        <w:tab w:val="clear" w:pos="4680"/>
        <w:tab w:val="clear" w:pos="9360"/>
        <w:tab w:val="center" w:pos="4320"/>
        <w:tab w:val="right" w:pos="8640"/>
      </w:tabs>
      <w:spacing w:befor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7387A" w14:textId="77777777" w:rsidR="0042555D" w:rsidRDefault="0042555D"/>
  <w:tbl>
    <w:tblPr>
      <w:tblW w:w="0" w:type="auto"/>
      <w:tblLook w:val="04A0" w:firstRow="1" w:lastRow="0" w:firstColumn="1" w:lastColumn="0" w:noHBand="0" w:noVBand="1"/>
    </w:tblPr>
    <w:tblGrid>
      <w:gridCol w:w="2538"/>
      <w:gridCol w:w="3780"/>
      <w:gridCol w:w="2538"/>
    </w:tblGrid>
    <w:tr w:rsidR="0042555D" w:rsidRPr="00B51353" w14:paraId="44E8B013" w14:textId="77777777" w:rsidTr="007F2D44">
      <w:tc>
        <w:tcPr>
          <w:tcW w:w="2538" w:type="dxa"/>
          <w:shd w:val="clear" w:color="auto" w:fill="auto"/>
        </w:tcPr>
        <w:p w14:paraId="46BE590A" w14:textId="77777777" w:rsidR="0042555D" w:rsidRPr="00100408" w:rsidRDefault="0042555D" w:rsidP="009E68C9">
          <w:pPr>
            <w:pStyle w:val="Footer"/>
            <w:tabs>
              <w:tab w:val="clear" w:pos="4680"/>
              <w:tab w:val="clear" w:pos="9360"/>
              <w:tab w:val="center" w:pos="4320"/>
              <w:tab w:val="right" w:pos="8640"/>
            </w:tabs>
            <w:spacing w:before="0"/>
            <w:rPr>
              <w:rFonts w:cs="Arial"/>
              <w:i w:val="0"/>
              <w:lang w:val="en-US" w:eastAsia="en-US"/>
            </w:rPr>
          </w:pPr>
          <w:r>
            <w:rPr>
              <w:rFonts w:cs="Arial"/>
              <w:i w:val="0"/>
              <w:lang w:val="en-US" w:eastAsia="en-US"/>
            </w:rPr>
            <w:t>March 2018</w:t>
          </w:r>
        </w:p>
      </w:tc>
      <w:tc>
        <w:tcPr>
          <w:tcW w:w="3780" w:type="dxa"/>
          <w:shd w:val="clear" w:color="auto" w:fill="auto"/>
        </w:tcPr>
        <w:p w14:paraId="0F6AC1BB" w14:textId="77777777" w:rsidR="0042555D" w:rsidRPr="00100408" w:rsidRDefault="0042555D" w:rsidP="007F2D44">
          <w:pPr>
            <w:pStyle w:val="Footer"/>
            <w:tabs>
              <w:tab w:val="clear" w:pos="4680"/>
              <w:tab w:val="clear" w:pos="9360"/>
              <w:tab w:val="center" w:pos="4320"/>
              <w:tab w:val="right" w:pos="8640"/>
            </w:tabs>
            <w:spacing w:before="0"/>
            <w:jc w:val="center"/>
            <w:rPr>
              <w:rFonts w:cs="Arial"/>
              <w:i w:val="0"/>
              <w:lang w:val="en-US" w:eastAsia="en-US"/>
            </w:rPr>
          </w:pPr>
          <w:r w:rsidRPr="00100408">
            <w:rPr>
              <w:rFonts w:cs="Arial"/>
              <w:i w:val="0"/>
              <w:lang w:val="en-US" w:eastAsia="en-US"/>
            </w:rPr>
            <w:t>VistARad Quick Start Guide</w:t>
          </w:r>
        </w:p>
        <w:p w14:paraId="0D96E865" w14:textId="77777777" w:rsidR="0042555D" w:rsidRPr="00100408" w:rsidRDefault="0042555D" w:rsidP="009E68C9">
          <w:pPr>
            <w:pStyle w:val="Footer"/>
            <w:tabs>
              <w:tab w:val="clear" w:pos="4680"/>
              <w:tab w:val="clear" w:pos="9360"/>
              <w:tab w:val="center" w:pos="4320"/>
              <w:tab w:val="right" w:pos="8640"/>
            </w:tabs>
            <w:spacing w:before="0"/>
            <w:jc w:val="center"/>
            <w:rPr>
              <w:rFonts w:cs="Arial"/>
              <w:i w:val="0"/>
              <w:lang w:val="en-US" w:eastAsia="en-US"/>
            </w:rPr>
          </w:pPr>
          <w:r w:rsidRPr="00100408">
            <w:rPr>
              <w:rStyle w:val="PageNumber"/>
              <w:rFonts w:cs="Arial"/>
              <w:i w:val="0"/>
              <w:lang w:val="en-US" w:eastAsia="en-US"/>
            </w:rPr>
            <w:t>VistA Imagin</w:t>
          </w:r>
          <w:r w:rsidRPr="00100408">
            <w:rPr>
              <w:rFonts w:cs="Arial"/>
              <w:i w:val="0"/>
              <w:lang w:val="en-US" w:eastAsia="en-US"/>
            </w:rPr>
            <w:t>g 3.0 M</w:t>
          </w:r>
          <w:r>
            <w:rPr>
              <w:rFonts w:cs="Arial"/>
              <w:i w:val="0"/>
              <w:lang w:val="en-US" w:eastAsia="en-US"/>
            </w:rPr>
            <w:t>AG*3.0*199</w:t>
          </w:r>
        </w:p>
      </w:tc>
      <w:tc>
        <w:tcPr>
          <w:tcW w:w="2538" w:type="dxa"/>
          <w:shd w:val="clear" w:color="auto" w:fill="auto"/>
        </w:tcPr>
        <w:p w14:paraId="715E2CC7" w14:textId="77777777" w:rsidR="0042555D" w:rsidRPr="00100408" w:rsidRDefault="0042555D" w:rsidP="00000B62">
          <w:pPr>
            <w:pStyle w:val="Footer"/>
            <w:tabs>
              <w:tab w:val="clear" w:pos="4680"/>
              <w:tab w:val="clear" w:pos="9360"/>
              <w:tab w:val="center" w:pos="4320"/>
              <w:tab w:val="right" w:pos="8640"/>
            </w:tabs>
            <w:spacing w:before="0"/>
            <w:jc w:val="right"/>
            <w:rPr>
              <w:rFonts w:cs="Arial"/>
              <w:i w:val="0"/>
              <w:lang w:val="en-US" w:eastAsia="en-US"/>
            </w:rPr>
          </w:pPr>
          <w:r w:rsidRPr="00100408">
            <w:rPr>
              <w:rStyle w:val="PageNumber"/>
              <w:rFonts w:cs="Arial"/>
              <w:i w:val="0"/>
              <w:lang w:val="en-US" w:eastAsia="en-US"/>
            </w:rPr>
            <w:fldChar w:fldCharType="begin"/>
          </w:r>
          <w:r w:rsidRPr="00100408">
            <w:rPr>
              <w:rStyle w:val="PageNumber"/>
              <w:rFonts w:cs="Arial"/>
              <w:i w:val="0"/>
              <w:lang w:val="en-US" w:eastAsia="en-US"/>
            </w:rPr>
            <w:instrText xml:space="preserve"> PAGE </w:instrText>
          </w:r>
          <w:r w:rsidRPr="00100408">
            <w:rPr>
              <w:rStyle w:val="PageNumber"/>
              <w:rFonts w:cs="Arial"/>
              <w:i w:val="0"/>
              <w:lang w:val="en-US" w:eastAsia="en-US"/>
            </w:rPr>
            <w:fldChar w:fldCharType="separate"/>
          </w:r>
          <w:r w:rsidR="003D7A52">
            <w:rPr>
              <w:rStyle w:val="PageNumber"/>
              <w:rFonts w:cs="Arial"/>
              <w:i w:val="0"/>
              <w:noProof/>
              <w:lang w:val="en-US" w:eastAsia="en-US"/>
            </w:rPr>
            <w:t>1</w:t>
          </w:r>
          <w:r w:rsidRPr="00100408">
            <w:rPr>
              <w:rStyle w:val="PageNumber"/>
              <w:rFonts w:cs="Arial"/>
              <w:i w:val="0"/>
              <w:lang w:val="en-US" w:eastAsia="en-US"/>
            </w:rPr>
            <w:fldChar w:fldCharType="end"/>
          </w:r>
        </w:p>
      </w:tc>
    </w:tr>
  </w:tbl>
  <w:p w14:paraId="2DB7A464" w14:textId="77777777" w:rsidR="0042555D" w:rsidRPr="00182EE6" w:rsidRDefault="0042555D" w:rsidP="00B5465F">
    <w:pPr>
      <w:pStyle w:val="Footer"/>
      <w:tabs>
        <w:tab w:val="clear" w:pos="4680"/>
        <w:tab w:val="clear" w:pos="9360"/>
        <w:tab w:val="center" w:pos="4320"/>
        <w:tab w:val="right" w:pos="8640"/>
      </w:tabs>
      <w:spacing w:before="0"/>
      <w:rPr>
        <w:i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2DBAC" w14:textId="77777777" w:rsidR="00CB0A18" w:rsidRDefault="00CB0A18">
      <w:r>
        <w:separator/>
      </w:r>
    </w:p>
  </w:footnote>
  <w:footnote w:type="continuationSeparator" w:id="0">
    <w:p w14:paraId="118FEF53" w14:textId="77777777" w:rsidR="00CB0A18" w:rsidRDefault="00CB0A18">
      <w:r>
        <w:continuationSeparator/>
      </w:r>
    </w:p>
  </w:footnote>
  <w:footnote w:id="1">
    <w:p w14:paraId="75536C8E" w14:textId="77777777" w:rsidR="0042555D" w:rsidRDefault="0042555D">
      <w:pPr>
        <w:pStyle w:val="FootnoteText"/>
      </w:pPr>
      <w:r>
        <w:rPr>
          <w:rStyle w:val="FootnoteReference"/>
        </w:rPr>
        <w:footnoteRef/>
      </w:r>
      <w:r>
        <w:t xml:space="preserve"> E = examined, I = interpreted, C = complete.</w:t>
      </w:r>
    </w:p>
  </w:footnote>
  <w:footnote w:id="2">
    <w:p w14:paraId="1C7868BE" w14:textId="77777777" w:rsidR="0042555D" w:rsidRDefault="0042555D">
      <w:pPr>
        <w:pStyle w:val="FootnoteText"/>
      </w:pPr>
      <w:r>
        <w:rPr>
          <w:rStyle w:val="FootnoteReference"/>
        </w:rPr>
        <w:footnoteRef/>
      </w:r>
      <w:r>
        <w:tab/>
        <w:t xml:space="preserve">To set “swap” or “replace” as the default behavior, choose </w:t>
      </w:r>
      <w:r>
        <w:rPr>
          <w:rStyle w:val="Strong"/>
        </w:rPr>
        <w:t>View | Settings | Viewport</w:t>
      </w:r>
      <w:r>
        <w:t xml:space="preserve"> and change the settings in the </w:t>
      </w:r>
      <w:r>
        <w:rPr>
          <w:rStyle w:val="Strong"/>
        </w:rPr>
        <w:t>Drag and Drop Options</w:t>
      </w:r>
      <w:r>
        <w:t xml:space="preserve"> area.</w:t>
      </w:r>
    </w:p>
  </w:footnote>
  <w:footnote w:id="3">
    <w:p w14:paraId="5256FCE4" w14:textId="77777777" w:rsidR="0042555D" w:rsidRPr="003D18BC" w:rsidRDefault="0042555D">
      <w:pPr>
        <w:pStyle w:val="FootnoteText"/>
      </w:pPr>
      <w:r w:rsidRPr="003D18BC">
        <w:rPr>
          <w:rStyle w:val="FootnoteReference"/>
        </w:rPr>
        <w:footnoteRef/>
      </w:r>
      <w:r w:rsidRPr="003D18BC">
        <w:t xml:space="preserve"> </w:t>
      </w:r>
      <w:r w:rsidRPr="003D18BC">
        <w:tab/>
        <w:t>An image set is considered “viewed” if it has been loaded into a viewport and has been “on top” (non-hidden) at some point in the current exam display session.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A84E5" w14:textId="77777777" w:rsidR="0042555D" w:rsidRDefault="0042555D">
    <w:pPr>
      <w:pStyle w:val="Header"/>
      <w:tabs>
        <w:tab w:val="clear" w:pos="9360"/>
        <w:tab w:val="right" w:pos="8640"/>
      </w:tabs>
    </w:pPr>
    <w:r>
      <w:t>This document describes pre-release software. All content subject to change without notice.</w:t>
    </w:r>
    <w:r>
      <w:tab/>
      <w:t>b129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D7D2B4" w14:textId="77777777" w:rsidR="0042555D" w:rsidRPr="00182EE6" w:rsidRDefault="0042555D">
    <w:pPr>
      <w:pStyle w:val="Header"/>
      <w:rPr>
        <w:b/>
        <w:i w:val="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628BD" w14:textId="77777777" w:rsidR="0042555D" w:rsidRPr="00B5465F" w:rsidRDefault="0042555D">
    <w:pPr>
      <w:pStyle w:val="Header"/>
      <w:tabs>
        <w:tab w:val="clear" w:pos="9360"/>
        <w:tab w:val="right" w:pos="8640"/>
      </w:tabs>
      <w:rPr>
        <w:b/>
        <w:i w:val="0"/>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D7C3C" w14:textId="77777777" w:rsidR="0042555D" w:rsidRDefault="0042555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8B3A5" w14:textId="34616420" w:rsidR="0042555D" w:rsidRPr="0043287D" w:rsidRDefault="0042555D" w:rsidP="0043287D">
    <w:pPr>
      <w:pStyle w:val="Header"/>
    </w:pPr>
    <w:r w:rsidRPr="00B5465F">
      <w:rPr>
        <w:b/>
        <w:i w:val="0"/>
      </w:rPr>
      <w:fldChar w:fldCharType="begin"/>
    </w:r>
    <w:r w:rsidRPr="00B5465F">
      <w:rPr>
        <w:b/>
        <w:i w:val="0"/>
      </w:rPr>
      <w:instrText xml:space="preserve"> STYLEREF  "Heading 1"  \* MERGEFORMAT </w:instrText>
    </w:r>
    <w:r w:rsidRPr="00B5465F">
      <w:rPr>
        <w:b/>
        <w:i w:val="0"/>
      </w:rPr>
      <w:fldChar w:fldCharType="separate"/>
    </w:r>
    <w:r w:rsidR="006D477E">
      <w:rPr>
        <w:b/>
        <w:i w:val="0"/>
        <w:noProof/>
      </w:rPr>
      <w:t>Introduction</w:t>
    </w:r>
    <w:r w:rsidRPr="00B5465F">
      <w:rPr>
        <w:b/>
        <w:i w:val="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FFFCD" w14:textId="48E6A7C3" w:rsidR="0042555D" w:rsidRPr="00B5465F" w:rsidRDefault="0042555D">
    <w:pPr>
      <w:pStyle w:val="Header"/>
      <w:tabs>
        <w:tab w:val="clear" w:pos="9360"/>
        <w:tab w:val="right" w:pos="8640"/>
      </w:tabs>
      <w:rPr>
        <w:b/>
        <w:i w:val="0"/>
      </w:rPr>
    </w:pPr>
    <w:r>
      <w:tab/>
    </w:r>
    <w:r>
      <w:tab/>
    </w:r>
    <w:r w:rsidRPr="00B5465F">
      <w:rPr>
        <w:b/>
        <w:i w:val="0"/>
      </w:rPr>
      <w:fldChar w:fldCharType="begin"/>
    </w:r>
    <w:r w:rsidRPr="00B5465F">
      <w:rPr>
        <w:b/>
        <w:i w:val="0"/>
      </w:rPr>
      <w:instrText xml:space="preserve"> STYLEREF  "Heading 1"  \* MERGEFORMAT </w:instrText>
    </w:r>
    <w:r w:rsidRPr="00B5465F">
      <w:rPr>
        <w:b/>
        <w:i w:val="0"/>
      </w:rPr>
      <w:fldChar w:fldCharType="separate"/>
    </w:r>
    <w:r w:rsidR="006D477E">
      <w:rPr>
        <w:b/>
        <w:i w:val="0"/>
        <w:noProof/>
      </w:rPr>
      <w:t>Reviewing Online Records</w:t>
    </w:r>
    <w:r w:rsidRPr="00B5465F">
      <w:rPr>
        <w:b/>
        <w:i w:val="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72079" w14:textId="146F13D4" w:rsidR="0042555D" w:rsidRDefault="0042555D">
    <w:pPr>
      <w:pStyle w:val="Header"/>
      <w:tabs>
        <w:tab w:val="clear" w:pos="9360"/>
        <w:tab w:val="right" w:pos="8640"/>
      </w:tabs>
    </w:pPr>
    <w:r>
      <w:tab/>
    </w:r>
    <w:r>
      <w:tab/>
    </w:r>
    <w:fldSimple w:instr=" STYLEREF  &quot;Heading 1&quot;  \* MERGEFORMAT ">
      <w:r w:rsidR="006D477E">
        <w:rPr>
          <w:noProof/>
        </w:rPr>
        <w:t>Getting Started</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EDA45" w14:textId="77777777" w:rsidR="0042555D" w:rsidRPr="00EF3A8D" w:rsidRDefault="0042555D" w:rsidP="00EF3A8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598F32" w14:textId="77777777" w:rsidR="0042555D" w:rsidRPr="00C9195F" w:rsidRDefault="0042555D" w:rsidP="00C919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Pushpin button" style="width:24pt;height:11.25pt" o:bullet="t">
        <v:imagedata r:id="rId1" o:title=""/>
      </v:shape>
    </w:pict>
  </w:numPicBullet>
  <w:numPicBullet w:numPicBulletId="1">
    <w:pict>
      <v:shape id="_x0000_i1032" type="#_x0000_t75" style="width:15.75pt;height:14.25pt" o:bullet="t">
        <v:imagedata r:id="rId2" o:title=""/>
      </v:shape>
    </w:pict>
  </w:numPicBullet>
  <w:numPicBullet w:numPicBulletId="2">
    <w:pict>
      <v:shape id="_x0000_i1033" type="#_x0000_t75" style="width:15.75pt;height:14.25pt" o:bullet="t">
        <v:imagedata r:id="rId3" o:title=""/>
      </v:shape>
    </w:pict>
  </w:numPicBullet>
  <w:numPicBullet w:numPicBulletId="3">
    <w:pict>
      <v:shape id="_x0000_i1034" type="#_x0000_t75" style="width:15.75pt;height:14.25pt" o:bullet="t">
        <v:imagedata r:id="rId4" o:title=""/>
      </v:shape>
    </w:pict>
  </w:numPicBullet>
  <w:numPicBullet w:numPicBulletId="4">
    <w:pict>
      <v:shape id="_x0000_i1035" type="#_x0000_t75" style="width:5.25pt;height:5.25pt" o:bullet="t">
        <v:imagedata r:id="rId5" o:title=""/>
      </v:shape>
    </w:pict>
  </w:numPicBullet>
  <w:abstractNum w:abstractNumId="0" w15:restartNumberingAfterBreak="0">
    <w:nsid w:val="FFFFFF7C"/>
    <w:multiLevelType w:val="singleLevel"/>
    <w:tmpl w:val="360E11C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6A6F2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EAF2E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AD082C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0CA68D4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F00ABB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7346A1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A49B4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8A885A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35649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C63672"/>
    <w:multiLevelType w:val="multilevel"/>
    <w:tmpl w:val="66EE5002"/>
    <w:lvl w:ilvl="0">
      <w:start w:val="1"/>
      <w:numFmt w:val="decimal"/>
      <w:lvlText w:val="%1"/>
      <w:lvlJc w:val="left"/>
      <w:pPr>
        <w:tabs>
          <w:tab w:val="num" w:pos="1080"/>
        </w:tabs>
        <w:ind w:left="1080" w:hanging="360"/>
      </w:pPr>
      <w:rPr>
        <w:rFonts w:ascii="Arial" w:hAnsi="Arial" w:hint="default"/>
        <w:b/>
        <w:i w:val="0"/>
        <w:sz w:val="18"/>
        <w:szCs w:val="18"/>
      </w:rPr>
    </w:lvl>
    <w:lvl w:ilvl="1">
      <w:start w:val="1"/>
      <w:numFmt w:val="bullet"/>
      <w:lvlText w:val=""/>
      <w:lvlJc w:val="left"/>
      <w:pPr>
        <w:tabs>
          <w:tab w:val="num" w:pos="1440"/>
        </w:tabs>
        <w:ind w:left="1440" w:hanging="360"/>
      </w:pPr>
      <w:rPr>
        <w:rFonts w:ascii="Wingdings" w:hAnsi="Wingding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01C759A5"/>
    <w:multiLevelType w:val="multilevel"/>
    <w:tmpl w:val="66EE5002"/>
    <w:numStyleLink w:val="cNumb"/>
  </w:abstractNum>
  <w:abstractNum w:abstractNumId="12" w15:restartNumberingAfterBreak="0">
    <w:nsid w:val="0B307258"/>
    <w:multiLevelType w:val="hybridMultilevel"/>
    <w:tmpl w:val="1592D876"/>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183A1665"/>
    <w:multiLevelType w:val="multilevel"/>
    <w:tmpl w:val="D242CE4A"/>
    <w:numStyleLink w:val="cNuma"/>
  </w:abstractNum>
  <w:abstractNum w:abstractNumId="14" w15:restartNumberingAfterBreak="0">
    <w:nsid w:val="1A47398D"/>
    <w:multiLevelType w:val="hybridMultilevel"/>
    <w:tmpl w:val="4A4EF17C"/>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1B6C3E52"/>
    <w:multiLevelType w:val="multilevel"/>
    <w:tmpl w:val="D242CE4A"/>
    <w:numStyleLink w:val="cNuma"/>
  </w:abstractNum>
  <w:abstractNum w:abstractNumId="16" w15:restartNumberingAfterBreak="0">
    <w:nsid w:val="1D8D623D"/>
    <w:multiLevelType w:val="multilevel"/>
    <w:tmpl w:val="2EEC57F8"/>
    <w:styleLink w:val="bBull"/>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1800"/>
        </w:tabs>
        <w:ind w:left="1800" w:hanging="360"/>
      </w:pPr>
      <w:rPr>
        <w:rFonts w:ascii="Symbol" w:hAnsi="Symbol" w:hint="default"/>
      </w:rPr>
    </w:lvl>
    <w:lvl w:ilvl="2">
      <w:start w:val="1"/>
      <w:numFmt w:val="bullet"/>
      <w:lvlText w:val=""/>
      <w:lvlJc w:val="left"/>
      <w:pPr>
        <w:tabs>
          <w:tab w:val="num" w:pos="2520"/>
        </w:tabs>
        <w:ind w:left="2520" w:hanging="720"/>
      </w:pPr>
      <w:rPr>
        <w:rFonts w:ascii="Symbol" w:hAnsi="Symbol"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1DAE5089"/>
    <w:multiLevelType w:val="hybridMultilevel"/>
    <w:tmpl w:val="CC44FE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F3558A9"/>
    <w:multiLevelType w:val="multilevel"/>
    <w:tmpl w:val="D72646E6"/>
    <w:lvl w:ilvl="0">
      <w:start w:val="1"/>
      <w:numFmt w:val="decimal"/>
      <w:lvlText w:val="%1"/>
      <w:lvlJc w:val="left"/>
      <w:pPr>
        <w:tabs>
          <w:tab w:val="num" w:pos="1080"/>
        </w:tabs>
        <w:ind w:left="1080" w:hanging="360"/>
      </w:pPr>
      <w:rPr>
        <w:rFonts w:ascii="Arial" w:hAnsi="Arial" w:hint="default"/>
        <w:b/>
        <w:sz w:val="18"/>
      </w:rPr>
    </w:lvl>
    <w:lvl w:ilvl="1">
      <w:start w:val="1"/>
      <w:numFmt w:val="lowerLetter"/>
      <w:lvlText w:val="%2"/>
      <w:lvlJc w:val="left"/>
      <w:pPr>
        <w:tabs>
          <w:tab w:val="num" w:pos="1440"/>
        </w:tabs>
        <w:ind w:left="1440" w:hanging="360"/>
      </w:pPr>
      <w:rPr>
        <w:rFonts w:ascii="Arial" w:hAnsi="Arial" w:hint="default"/>
        <w:b/>
        <w:i w:val="0"/>
        <w:sz w:val="18"/>
        <w:szCs w:val="22"/>
      </w:rPr>
    </w:lvl>
    <w:lvl w:ilvl="2">
      <w:start w:val="1"/>
      <w:numFmt w:val="bullet"/>
      <w:lvlText w:val=""/>
      <w:lvlJc w:val="left"/>
      <w:pPr>
        <w:tabs>
          <w:tab w:val="num" w:pos="1440"/>
        </w:tabs>
        <w:ind w:left="1440" w:hanging="360"/>
      </w:pPr>
      <w:rPr>
        <w:rFonts w:ascii="Wingdings" w:hAnsi="Wingding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9" w15:restartNumberingAfterBreak="0">
    <w:nsid w:val="1F8C0567"/>
    <w:multiLevelType w:val="multilevel"/>
    <w:tmpl w:val="D72646E6"/>
    <w:lvl w:ilvl="0">
      <w:start w:val="1"/>
      <w:numFmt w:val="decimal"/>
      <w:lvlText w:val="%1"/>
      <w:lvlJc w:val="left"/>
      <w:pPr>
        <w:tabs>
          <w:tab w:val="num" w:pos="1080"/>
        </w:tabs>
        <w:ind w:left="1080" w:hanging="360"/>
      </w:pPr>
      <w:rPr>
        <w:rFonts w:ascii="Arial" w:hAnsi="Arial" w:hint="default"/>
        <w:b/>
        <w:sz w:val="18"/>
      </w:rPr>
    </w:lvl>
    <w:lvl w:ilvl="1">
      <w:start w:val="1"/>
      <w:numFmt w:val="lowerLetter"/>
      <w:lvlText w:val="%2"/>
      <w:lvlJc w:val="left"/>
      <w:pPr>
        <w:tabs>
          <w:tab w:val="num" w:pos="1440"/>
        </w:tabs>
        <w:ind w:left="1440" w:hanging="360"/>
      </w:pPr>
      <w:rPr>
        <w:rFonts w:ascii="Arial" w:hAnsi="Arial" w:hint="default"/>
        <w:b/>
        <w:i w:val="0"/>
        <w:sz w:val="18"/>
        <w:szCs w:val="22"/>
      </w:rPr>
    </w:lvl>
    <w:lvl w:ilvl="2">
      <w:start w:val="1"/>
      <w:numFmt w:val="bullet"/>
      <w:lvlText w:val=""/>
      <w:lvlJc w:val="left"/>
      <w:pPr>
        <w:tabs>
          <w:tab w:val="num" w:pos="1440"/>
        </w:tabs>
        <w:ind w:left="1440" w:hanging="360"/>
      </w:pPr>
      <w:rPr>
        <w:rFonts w:ascii="Wingdings" w:hAnsi="Wingding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15:restartNumberingAfterBreak="0">
    <w:nsid w:val="1F98521B"/>
    <w:multiLevelType w:val="multilevel"/>
    <w:tmpl w:val="D242CE4A"/>
    <w:numStyleLink w:val="cNuma"/>
  </w:abstractNum>
  <w:abstractNum w:abstractNumId="21" w15:restartNumberingAfterBreak="0">
    <w:nsid w:val="20563328"/>
    <w:multiLevelType w:val="multilevel"/>
    <w:tmpl w:val="66EE5002"/>
    <w:numStyleLink w:val="cNumb"/>
  </w:abstractNum>
  <w:abstractNum w:abstractNumId="22" w15:restartNumberingAfterBreak="0">
    <w:nsid w:val="220968CD"/>
    <w:multiLevelType w:val="multilevel"/>
    <w:tmpl w:val="408CB52A"/>
    <w:styleLink w:val="cBullbodyin"/>
    <w:lvl w:ilvl="0">
      <w:start w:val="1"/>
      <w:numFmt w:val="bullet"/>
      <w:lvlText w:val=""/>
      <w:lvlJc w:val="left"/>
      <w:pPr>
        <w:tabs>
          <w:tab w:val="num" w:pos="1440"/>
        </w:tabs>
        <w:ind w:left="1440" w:hanging="360"/>
      </w:pPr>
      <w:rPr>
        <w:rFonts w:ascii="Wingdings" w:hAnsi="Wingdings"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3" w15:restartNumberingAfterBreak="0">
    <w:nsid w:val="222F1065"/>
    <w:multiLevelType w:val="multilevel"/>
    <w:tmpl w:val="3EEC43A8"/>
    <w:lvl w:ilvl="0">
      <w:start w:val="1"/>
      <w:numFmt w:val="bullet"/>
      <w:pStyle w:val="cNormIn2Snug"/>
      <w:lvlText w:val=""/>
      <w:lvlJc w:val="left"/>
      <w:pPr>
        <w:tabs>
          <w:tab w:val="num" w:pos="1080"/>
        </w:tabs>
        <w:ind w:left="1080" w:hanging="360"/>
      </w:pPr>
      <w:rPr>
        <w:rFonts w:ascii="Wingdings" w:hAnsi="Wingdings" w:hint="default"/>
        <w:b/>
        <w:sz w:val="18"/>
      </w:rPr>
    </w:lvl>
    <w:lvl w:ilvl="1">
      <w:start w:val="1"/>
      <w:numFmt w:val="lowerLetter"/>
      <w:lvlText w:val="%2"/>
      <w:lvlJc w:val="left"/>
      <w:pPr>
        <w:tabs>
          <w:tab w:val="num" w:pos="1440"/>
        </w:tabs>
        <w:ind w:left="1440" w:hanging="360"/>
      </w:pPr>
      <w:rPr>
        <w:rFonts w:ascii="Arial" w:hAnsi="Arial" w:hint="default"/>
        <w:b/>
        <w:i w:val="0"/>
        <w:sz w:val="18"/>
        <w:szCs w:val="22"/>
      </w:rPr>
    </w:lvl>
    <w:lvl w:ilvl="2">
      <w:start w:val="1"/>
      <w:numFmt w:val="bullet"/>
      <w:lvlText w:val=""/>
      <w:lvlJc w:val="left"/>
      <w:pPr>
        <w:tabs>
          <w:tab w:val="num" w:pos="1440"/>
        </w:tabs>
        <w:ind w:left="1440" w:hanging="360"/>
      </w:pPr>
      <w:rPr>
        <w:rFonts w:ascii="Wingdings" w:hAnsi="Wingding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4" w15:restartNumberingAfterBreak="0">
    <w:nsid w:val="22BB1E6F"/>
    <w:multiLevelType w:val="multilevel"/>
    <w:tmpl w:val="D242CE4A"/>
    <w:numStyleLink w:val="cNuma"/>
  </w:abstractNum>
  <w:abstractNum w:abstractNumId="25" w15:restartNumberingAfterBreak="0">
    <w:nsid w:val="23E2546D"/>
    <w:multiLevelType w:val="multilevel"/>
    <w:tmpl w:val="66EE5002"/>
    <w:numStyleLink w:val="cNumb"/>
  </w:abstractNum>
  <w:abstractNum w:abstractNumId="26" w15:restartNumberingAfterBreak="0">
    <w:nsid w:val="28BD052F"/>
    <w:multiLevelType w:val="multilevel"/>
    <w:tmpl w:val="66EE5002"/>
    <w:lvl w:ilvl="0">
      <w:start w:val="1"/>
      <w:numFmt w:val="decimal"/>
      <w:lvlText w:val="%1"/>
      <w:lvlJc w:val="left"/>
      <w:pPr>
        <w:tabs>
          <w:tab w:val="num" w:pos="1080"/>
        </w:tabs>
        <w:ind w:left="1080" w:hanging="360"/>
      </w:pPr>
      <w:rPr>
        <w:rFonts w:ascii="Arial" w:hAnsi="Arial" w:hint="default"/>
        <w:b/>
        <w:i w:val="0"/>
        <w:sz w:val="18"/>
        <w:szCs w:val="18"/>
      </w:rPr>
    </w:lvl>
    <w:lvl w:ilvl="1">
      <w:start w:val="1"/>
      <w:numFmt w:val="bullet"/>
      <w:lvlText w:val=""/>
      <w:lvlJc w:val="left"/>
      <w:pPr>
        <w:tabs>
          <w:tab w:val="num" w:pos="1440"/>
        </w:tabs>
        <w:ind w:left="1440" w:hanging="360"/>
      </w:pPr>
      <w:rPr>
        <w:rFonts w:ascii="Wingdings" w:hAnsi="Wingding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7" w15:restartNumberingAfterBreak="0">
    <w:nsid w:val="2DD73E48"/>
    <w:multiLevelType w:val="hybridMultilevel"/>
    <w:tmpl w:val="5F78E7A0"/>
    <w:lvl w:ilvl="0" w:tplc="FFFFFFFF">
      <w:start w:val="1"/>
      <w:numFmt w:val="lowerLetter"/>
      <w:lvlText w:val="%1."/>
      <w:lvlJc w:val="left"/>
      <w:pPr>
        <w:ind w:left="720" w:hanging="360"/>
      </w:pPr>
      <w:rPr>
        <w:rFonts w:ascii="Times New Roman" w:hAnsi="Times New Roman" w:cs="Times New Roman"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EC5787B"/>
    <w:multiLevelType w:val="multilevel"/>
    <w:tmpl w:val="D242CE4A"/>
    <w:numStyleLink w:val="cNuma"/>
  </w:abstractNum>
  <w:abstractNum w:abstractNumId="29" w15:restartNumberingAfterBreak="0">
    <w:nsid w:val="3124763D"/>
    <w:multiLevelType w:val="hybridMultilevel"/>
    <w:tmpl w:val="B48CF426"/>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314D1401"/>
    <w:multiLevelType w:val="hybridMultilevel"/>
    <w:tmpl w:val="5F78E7A0"/>
    <w:lvl w:ilvl="0" w:tplc="289C32B0">
      <w:start w:val="1"/>
      <w:numFmt w:val="lowerLetter"/>
      <w:lvlText w:val="%1."/>
      <w:lvlJc w:val="left"/>
      <w:pPr>
        <w:ind w:left="720" w:hanging="360"/>
      </w:pPr>
      <w:rPr>
        <w:rFonts w:ascii="Times New Roman" w:hAnsi="Times New Roman" w:cs="Times New Roman" w:hint="default"/>
        <w:sz w:val="24"/>
      </w:rPr>
    </w:lvl>
    <w:lvl w:ilvl="1" w:tplc="10422352" w:tentative="1">
      <w:start w:val="1"/>
      <w:numFmt w:val="lowerLetter"/>
      <w:lvlText w:val="%2."/>
      <w:lvlJc w:val="left"/>
      <w:pPr>
        <w:ind w:left="1440" w:hanging="360"/>
      </w:pPr>
    </w:lvl>
    <w:lvl w:ilvl="2" w:tplc="7E40D79C" w:tentative="1">
      <w:start w:val="1"/>
      <w:numFmt w:val="lowerRoman"/>
      <w:lvlText w:val="%3."/>
      <w:lvlJc w:val="right"/>
      <w:pPr>
        <w:ind w:left="2160" w:hanging="180"/>
      </w:pPr>
    </w:lvl>
    <w:lvl w:ilvl="3" w:tplc="350A27BE" w:tentative="1">
      <w:start w:val="1"/>
      <w:numFmt w:val="decimal"/>
      <w:lvlText w:val="%4."/>
      <w:lvlJc w:val="left"/>
      <w:pPr>
        <w:ind w:left="2880" w:hanging="360"/>
      </w:pPr>
    </w:lvl>
    <w:lvl w:ilvl="4" w:tplc="23EEC084" w:tentative="1">
      <w:start w:val="1"/>
      <w:numFmt w:val="lowerLetter"/>
      <w:lvlText w:val="%5."/>
      <w:lvlJc w:val="left"/>
      <w:pPr>
        <w:ind w:left="3600" w:hanging="360"/>
      </w:pPr>
    </w:lvl>
    <w:lvl w:ilvl="5" w:tplc="37F05E42" w:tentative="1">
      <w:start w:val="1"/>
      <w:numFmt w:val="lowerRoman"/>
      <w:lvlText w:val="%6."/>
      <w:lvlJc w:val="right"/>
      <w:pPr>
        <w:ind w:left="4320" w:hanging="180"/>
      </w:pPr>
    </w:lvl>
    <w:lvl w:ilvl="6" w:tplc="A190BA0A" w:tentative="1">
      <w:start w:val="1"/>
      <w:numFmt w:val="decimal"/>
      <w:lvlText w:val="%7."/>
      <w:lvlJc w:val="left"/>
      <w:pPr>
        <w:ind w:left="5040" w:hanging="360"/>
      </w:pPr>
    </w:lvl>
    <w:lvl w:ilvl="7" w:tplc="8FD2FC84" w:tentative="1">
      <w:start w:val="1"/>
      <w:numFmt w:val="lowerLetter"/>
      <w:lvlText w:val="%8."/>
      <w:lvlJc w:val="left"/>
      <w:pPr>
        <w:ind w:left="5760" w:hanging="360"/>
      </w:pPr>
    </w:lvl>
    <w:lvl w:ilvl="8" w:tplc="F7AE9518" w:tentative="1">
      <w:start w:val="1"/>
      <w:numFmt w:val="lowerRoman"/>
      <w:lvlText w:val="%9."/>
      <w:lvlJc w:val="right"/>
      <w:pPr>
        <w:ind w:left="6480" w:hanging="180"/>
      </w:pPr>
    </w:lvl>
  </w:abstractNum>
  <w:abstractNum w:abstractNumId="31" w15:restartNumberingAfterBreak="0">
    <w:nsid w:val="36064912"/>
    <w:multiLevelType w:val="multilevel"/>
    <w:tmpl w:val="66EE5002"/>
    <w:lvl w:ilvl="0">
      <w:start w:val="1"/>
      <w:numFmt w:val="decimal"/>
      <w:lvlText w:val="%1"/>
      <w:lvlJc w:val="left"/>
      <w:pPr>
        <w:tabs>
          <w:tab w:val="num" w:pos="1080"/>
        </w:tabs>
        <w:ind w:left="1080" w:hanging="360"/>
      </w:pPr>
      <w:rPr>
        <w:rFonts w:ascii="Arial" w:hAnsi="Arial" w:hint="default"/>
        <w:b/>
        <w:i w:val="0"/>
        <w:sz w:val="18"/>
        <w:szCs w:val="18"/>
      </w:rPr>
    </w:lvl>
    <w:lvl w:ilvl="1">
      <w:start w:val="1"/>
      <w:numFmt w:val="bullet"/>
      <w:lvlText w:val=""/>
      <w:lvlJc w:val="left"/>
      <w:pPr>
        <w:tabs>
          <w:tab w:val="num" w:pos="1440"/>
        </w:tabs>
        <w:ind w:left="1440" w:hanging="360"/>
      </w:pPr>
      <w:rPr>
        <w:rFonts w:ascii="Wingdings" w:hAnsi="Wingding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15:restartNumberingAfterBreak="0">
    <w:nsid w:val="363B30A2"/>
    <w:multiLevelType w:val="multilevel"/>
    <w:tmpl w:val="D242CE4A"/>
    <w:styleLink w:val="cNuma"/>
    <w:lvl w:ilvl="0">
      <w:start w:val="1"/>
      <w:numFmt w:val="decimal"/>
      <w:lvlText w:val="%1"/>
      <w:lvlJc w:val="left"/>
      <w:pPr>
        <w:tabs>
          <w:tab w:val="num" w:pos="1080"/>
        </w:tabs>
        <w:ind w:left="1080" w:hanging="360"/>
      </w:pPr>
      <w:rPr>
        <w:rFonts w:ascii="Arial" w:hAnsi="Arial" w:hint="default"/>
        <w:b/>
        <w:sz w:val="18"/>
      </w:rPr>
    </w:lvl>
    <w:lvl w:ilvl="1">
      <w:start w:val="1"/>
      <w:numFmt w:val="lowerLetter"/>
      <w:lvlText w:val="%2"/>
      <w:lvlJc w:val="left"/>
      <w:pPr>
        <w:tabs>
          <w:tab w:val="num" w:pos="1440"/>
        </w:tabs>
        <w:ind w:left="1440" w:hanging="360"/>
      </w:pPr>
      <w:rPr>
        <w:rFonts w:ascii="Arial" w:hAnsi="Arial" w:hint="default"/>
        <w:b/>
        <w:i w:val="0"/>
        <w:sz w:val="18"/>
        <w:szCs w:val="22"/>
      </w:rPr>
    </w:lvl>
    <w:lvl w:ilvl="2">
      <w:start w:val="1"/>
      <w:numFmt w:val="bullet"/>
      <w:lvlText w:val=""/>
      <w:lvlJc w:val="left"/>
      <w:pPr>
        <w:tabs>
          <w:tab w:val="num" w:pos="1440"/>
        </w:tabs>
        <w:ind w:left="1440" w:hanging="360"/>
      </w:pPr>
      <w:rPr>
        <w:rFonts w:ascii="Wingdings" w:hAnsi="Wingding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3" w15:restartNumberingAfterBreak="0">
    <w:nsid w:val="38D46749"/>
    <w:multiLevelType w:val="hybridMultilevel"/>
    <w:tmpl w:val="DF30D406"/>
    <w:lvl w:ilvl="0" w:tplc="9F9A456E">
      <w:start w:val="1"/>
      <w:numFmt w:val="bullet"/>
      <w:pStyle w:val="cNorm"/>
      <w:lvlText w:val=""/>
      <w:lvlJc w:val="left"/>
      <w:pPr>
        <w:tabs>
          <w:tab w:val="num" w:pos="900"/>
        </w:tabs>
        <w:ind w:left="90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511633A"/>
    <w:multiLevelType w:val="multilevel"/>
    <w:tmpl w:val="66EE5002"/>
    <w:numStyleLink w:val="cNumb"/>
  </w:abstractNum>
  <w:abstractNum w:abstractNumId="35" w15:restartNumberingAfterBreak="0">
    <w:nsid w:val="4768239B"/>
    <w:multiLevelType w:val="multilevel"/>
    <w:tmpl w:val="D242CE4A"/>
    <w:numStyleLink w:val="cNuma"/>
  </w:abstractNum>
  <w:abstractNum w:abstractNumId="36" w15:restartNumberingAfterBreak="0">
    <w:nsid w:val="49CA20E6"/>
    <w:multiLevelType w:val="multilevel"/>
    <w:tmpl w:val="66EE5002"/>
    <w:numStyleLink w:val="cNumb"/>
  </w:abstractNum>
  <w:abstractNum w:abstractNumId="37" w15:restartNumberingAfterBreak="0">
    <w:nsid w:val="4F3325FC"/>
    <w:multiLevelType w:val="multilevel"/>
    <w:tmpl w:val="66EE5002"/>
    <w:numStyleLink w:val="cNumb"/>
  </w:abstractNum>
  <w:abstractNum w:abstractNumId="38" w15:restartNumberingAfterBreak="0">
    <w:nsid w:val="4FFB14E2"/>
    <w:multiLevelType w:val="multilevel"/>
    <w:tmpl w:val="66EE5002"/>
    <w:numStyleLink w:val="cNumb"/>
  </w:abstractNum>
  <w:abstractNum w:abstractNumId="39" w15:restartNumberingAfterBreak="0">
    <w:nsid w:val="59781E91"/>
    <w:multiLevelType w:val="multilevel"/>
    <w:tmpl w:val="66EE5002"/>
    <w:styleLink w:val="cNumb"/>
    <w:lvl w:ilvl="0">
      <w:start w:val="1"/>
      <w:numFmt w:val="decimal"/>
      <w:lvlText w:val="%1"/>
      <w:lvlJc w:val="left"/>
      <w:pPr>
        <w:tabs>
          <w:tab w:val="num" w:pos="1080"/>
        </w:tabs>
        <w:ind w:left="1080" w:hanging="360"/>
      </w:pPr>
      <w:rPr>
        <w:rFonts w:ascii="Arial" w:hAnsi="Arial" w:hint="default"/>
        <w:b/>
        <w:i w:val="0"/>
        <w:sz w:val="18"/>
        <w:szCs w:val="18"/>
      </w:rPr>
    </w:lvl>
    <w:lvl w:ilvl="1">
      <w:start w:val="1"/>
      <w:numFmt w:val="bullet"/>
      <w:lvlText w:val=""/>
      <w:lvlJc w:val="left"/>
      <w:pPr>
        <w:tabs>
          <w:tab w:val="num" w:pos="1440"/>
        </w:tabs>
        <w:ind w:left="1440" w:hanging="360"/>
      </w:pPr>
      <w:rPr>
        <w:rFonts w:ascii="Wingdings" w:hAnsi="Wingding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0" w15:restartNumberingAfterBreak="0">
    <w:nsid w:val="5CD52E35"/>
    <w:multiLevelType w:val="multilevel"/>
    <w:tmpl w:val="3BF2FFBE"/>
    <w:styleLink w:val="cBullet"/>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440"/>
        </w:tabs>
        <w:ind w:left="1440" w:hanging="360"/>
      </w:pPr>
      <w:rPr>
        <w:rFonts w:ascii="Wingdings" w:hAnsi="Wingdings" w:hint="default"/>
      </w:rPr>
    </w:lvl>
    <w:lvl w:ilvl="5">
      <w:start w:val="1"/>
      <w:numFmt w:val="bullet"/>
      <w:lvlText w:val=""/>
      <w:lvlJc w:val="left"/>
      <w:pPr>
        <w:tabs>
          <w:tab w:val="num" w:pos="1800"/>
        </w:tabs>
        <w:ind w:left="1800" w:hanging="360"/>
      </w:pPr>
      <w:rPr>
        <w:rFonts w:ascii="Wingdings" w:hAnsi="Wingdings" w:hint="default"/>
      </w:rPr>
    </w:lvl>
    <w:lvl w:ilvl="6">
      <w:start w:val="1"/>
      <w:numFmt w:val="bullet"/>
      <w:lvlText w:val=""/>
      <w:lvlJc w:val="left"/>
      <w:pPr>
        <w:tabs>
          <w:tab w:val="num" w:pos="1800"/>
        </w:tabs>
        <w:ind w:left="1800" w:hanging="360"/>
      </w:pPr>
      <w:rPr>
        <w:rFonts w:ascii="Wingdings" w:hAnsi="Wingdings" w:hint="default"/>
      </w:rPr>
    </w:lvl>
    <w:lvl w:ilvl="7">
      <w:start w:val="1"/>
      <w:numFmt w:val="bullet"/>
      <w:lvlText w:val=""/>
      <w:lvlJc w:val="left"/>
      <w:pPr>
        <w:tabs>
          <w:tab w:val="num" w:pos="2160"/>
        </w:tabs>
        <w:ind w:left="2160" w:hanging="360"/>
      </w:pPr>
      <w:rPr>
        <w:rFonts w:ascii="Wingdings" w:hAnsi="Wingdings" w:hint="default"/>
      </w:rPr>
    </w:lvl>
    <w:lvl w:ilvl="8">
      <w:start w:val="1"/>
      <w:numFmt w:val="bullet"/>
      <w:lvlText w:val=""/>
      <w:lvlJc w:val="left"/>
      <w:pPr>
        <w:tabs>
          <w:tab w:val="num" w:pos="2160"/>
        </w:tabs>
        <w:ind w:left="2160" w:hanging="360"/>
      </w:pPr>
      <w:rPr>
        <w:rFonts w:ascii="Wingdings" w:hAnsi="Wingdings" w:hint="default"/>
      </w:rPr>
    </w:lvl>
  </w:abstractNum>
  <w:abstractNum w:abstractNumId="41" w15:restartNumberingAfterBreak="0">
    <w:nsid w:val="5DC2374F"/>
    <w:multiLevelType w:val="multilevel"/>
    <w:tmpl w:val="66EE5002"/>
    <w:numStyleLink w:val="cNumb"/>
  </w:abstractNum>
  <w:abstractNum w:abstractNumId="42" w15:restartNumberingAfterBreak="0">
    <w:nsid w:val="5DC94078"/>
    <w:multiLevelType w:val="multilevel"/>
    <w:tmpl w:val="66EE5002"/>
    <w:lvl w:ilvl="0">
      <w:start w:val="1"/>
      <w:numFmt w:val="decimal"/>
      <w:lvlText w:val="%1"/>
      <w:lvlJc w:val="left"/>
      <w:pPr>
        <w:tabs>
          <w:tab w:val="num" w:pos="1080"/>
        </w:tabs>
        <w:ind w:left="1080" w:hanging="360"/>
      </w:pPr>
      <w:rPr>
        <w:rFonts w:ascii="Arial" w:hAnsi="Arial" w:hint="default"/>
        <w:b/>
        <w:i w:val="0"/>
        <w:sz w:val="18"/>
        <w:szCs w:val="18"/>
      </w:rPr>
    </w:lvl>
    <w:lvl w:ilvl="1">
      <w:start w:val="1"/>
      <w:numFmt w:val="bullet"/>
      <w:lvlText w:val=""/>
      <w:lvlJc w:val="left"/>
      <w:pPr>
        <w:tabs>
          <w:tab w:val="num" w:pos="1440"/>
        </w:tabs>
        <w:ind w:left="1440" w:hanging="360"/>
      </w:pPr>
      <w:rPr>
        <w:rFonts w:ascii="Wingdings" w:hAnsi="Wingding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3" w15:restartNumberingAfterBreak="0">
    <w:nsid w:val="5F2013B6"/>
    <w:multiLevelType w:val="multilevel"/>
    <w:tmpl w:val="EEF82A66"/>
    <w:lvl w:ilvl="0">
      <w:start w:val="1"/>
      <w:numFmt w:val="decimal"/>
      <w:lvlText w:val="%1"/>
      <w:lvlJc w:val="left"/>
      <w:pPr>
        <w:tabs>
          <w:tab w:val="num" w:pos="1080"/>
        </w:tabs>
        <w:ind w:left="1080" w:hanging="360"/>
      </w:pPr>
      <w:rPr>
        <w:rFonts w:ascii="Arial" w:hAnsi="Arial" w:hint="default"/>
        <w:b/>
        <w:sz w:val="18"/>
      </w:rPr>
    </w:lvl>
    <w:lvl w:ilvl="1">
      <w:start w:val="1"/>
      <w:numFmt w:val="lowerLetter"/>
      <w:lvlText w:val="%2"/>
      <w:lvlJc w:val="left"/>
      <w:pPr>
        <w:tabs>
          <w:tab w:val="num" w:pos="1440"/>
        </w:tabs>
        <w:ind w:left="1440" w:hanging="360"/>
      </w:pPr>
      <w:rPr>
        <w:rFonts w:ascii="Arial" w:hAnsi="Arial" w:hint="default"/>
        <w:b/>
        <w:i w:val="0"/>
        <w:sz w:val="18"/>
        <w:szCs w:val="22"/>
      </w:rPr>
    </w:lvl>
    <w:lvl w:ilvl="2">
      <w:start w:val="1"/>
      <w:numFmt w:val="bullet"/>
      <w:lvlText w:val=""/>
      <w:lvlJc w:val="left"/>
      <w:pPr>
        <w:tabs>
          <w:tab w:val="num" w:pos="1440"/>
        </w:tabs>
        <w:ind w:left="1440" w:hanging="360"/>
      </w:pPr>
      <w:rPr>
        <w:rFonts w:ascii="Wingdings" w:hAnsi="Wingding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4" w15:restartNumberingAfterBreak="0">
    <w:nsid w:val="601266C3"/>
    <w:multiLevelType w:val="multilevel"/>
    <w:tmpl w:val="66EE5002"/>
    <w:lvl w:ilvl="0">
      <w:start w:val="1"/>
      <w:numFmt w:val="decimal"/>
      <w:lvlText w:val="%1"/>
      <w:lvlJc w:val="left"/>
      <w:pPr>
        <w:tabs>
          <w:tab w:val="num" w:pos="1080"/>
        </w:tabs>
        <w:ind w:left="1080" w:hanging="360"/>
      </w:pPr>
      <w:rPr>
        <w:rFonts w:ascii="Arial" w:hAnsi="Arial" w:hint="default"/>
        <w:b/>
        <w:i w:val="0"/>
        <w:sz w:val="18"/>
        <w:szCs w:val="18"/>
      </w:rPr>
    </w:lvl>
    <w:lvl w:ilvl="1">
      <w:start w:val="1"/>
      <w:numFmt w:val="bullet"/>
      <w:lvlText w:val=""/>
      <w:lvlJc w:val="left"/>
      <w:pPr>
        <w:tabs>
          <w:tab w:val="num" w:pos="1440"/>
        </w:tabs>
        <w:ind w:left="1440" w:hanging="360"/>
      </w:pPr>
      <w:rPr>
        <w:rFonts w:ascii="Wingdings" w:hAnsi="Wingding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5" w15:restartNumberingAfterBreak="0">
    <w:nsid w:val="6364407D"/>
    <w:multiLevelType w:val="multilevel"/>
    <w:tmpl w:val="66EE5002"/>
    <w:numStyleLink w:val="cNumb"/>
  </w:abstractNum>
  <w:abstractNum w:abstractNumId="46" w15:restartNumberingAfterBreak="0">
    <w:nsid w:val="69B45945"/>
    <w:multiLevelType w:val="multilevel"/>
    <w:tmpl w:val="66EE5002"/>
    <w:numStyleLink w:val="cNumb"/>
  </w:abstractNum>
  <w:abstractNum w:abstractNumId="47" w15:restartNumberingAfterBreak="0">
    <w:nsid w:val="6C8D2745"/>
    <w:multiLevelType w:val="multilevel"/>
    <w:tmpl w:val="66EE5002"/>
    <w:lvl w:ilvl="0">
      <w:start w:val="1"/>
      <w:numFmt w:val="decimal"/>
      <w:lvlText w:val="%1"/>
      <w:lvlJc w:val="left"/>
      <w:pPr>
        <w:tabs>
          <w:tab w:val="num" w:pos="1080"/>
        </w:tabs>
        <w:ind w:left="1080" w:hanging="360"/>
      </w:pPr>
      <w:rPr>
        <w:rFonts w:ascii="Arial" w:hAnsi="Arial" w:hint="default"/>
        <w:b/>
        <w:i w:val="0"/>
        <w:sz w:val="18"/>
        <w:szCs w:val="18"/>
      </w:rPr>
    </w:lvl>
    <w:lvl w:ilvl="1">
      <w:start w:val="1"/>
      <w:numFmt w:val="bullet"/>
      <w:lvlText w:val=""/>
      <w:lvlJc w:val="left"/>
      <w:pPr>
        <w:tabs>
          <w:tab w:val="num" w:pos="1440"/>
        </w:tabs>
        <w:ind w:left="1440" w:hanging="360"/>
      </w:pPr>
      <w:rPr>
        <w:rFonts w:ascii="Wingdings" w:hAnsi="Wingding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15:restartNumberingAfterBreak="0">
    <w:nsid w:val="6D604740"/>
    <w:multiLevelType w:val="multilevel"/>
    <w:tmpl w:val="EEF82A66"/>
    <w:lvl w:ilvl="0">
      <w:start w:val="1"/>
      <w:numFmt w:val="decimal"/>
      <w:lvlText w:val="%1"/>
      <w:lvlJc w:val="left"/>
      <w:pPr>
        <w:tabs>
          <w:tab w:val="num" w:pos="1080"/>
        </w:tabs>
        <w:ind w:left="1080" w:hanging="360"/>
      </w:pPr>
      <w:rPr>
        <w:rFonts w:ascii="Arial" w:hAnsi="Arial" w:hint="default"/>
        <w:b/>
        <w:sz w:val="18"/>
      </w:rPr>
    </w:lvl>
    <w:lvl w:ilvl="1">
      <w:start w:val="1"/>
      <w:numFmt w:val="lowerLetter"/>
      <w:lvlText w:val="%2"/>
      <w:lvlJc w:val="left"/>
      <w:pPr>
        <w:tabs>
          <w:tab w:val="num" w:pos="1440"/>
        </w:tabs>
        <w:ind w:left="1440" w:hanging="360"/>
      </w:pPr>
      <w:rPr>
        <w:rFonts w:ascii="Arial" w:hAnsi="Arial" w:hint="default"/>
        <w:b/>
        <w:i w:val="0"/>
        <w:sz w:val="18"/>
        <w:szCs w:val="22"/>
      </w:rPr>
    </w:lvl>
    <w:lvl w:ilvl="2">
      <w:start w:val="1"/>
      <w:numFmt w:val="bullet"/>
      <w:lvlText w:val=""/>
      <w:lvlJc w:val="left"/>
      <w:pPr>
        <w:tabs>
          <w:tab w:val="num" w:pos="1440"/>
        </w:tabs>
        <w:ind w:left="1440" w:hanging="360"/>
      </w:pPr>
      <w:rPr>
        <w:rFonts w:ascii="Wingdings" w:hAnsi="Wingding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9" w15:restartNumberingAfterBreak="0">
    <w:nsid w:val="6FDE67DD"/>
    <w:multiLevelType w:val="hybridMultilevel"/>
    <w:tmpl w:val="381030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0" w15:restartNumberingAfterBreak="0">
    <w:nsid w:val="726E41E4"/>
    <w:multiLevelType w:val="multilevel"/>
    <w:tmpl w:val="66EE5002"/>
    <w:numStyleLink w:val="cNumb"/>
  </w:abstractNum>
  <w:abstractNum w:abstractNumId="51" w15:restartNumberingAfterBreak="0">
    <w:nsid w:val="74466AEB"/>
    <w:multiLevelType w:val="multilevel"/>
    <w:tmpl w:val="93BADD36"/>
    <w:styleLink w:val="cNumber"/>
    <w:lvl w:ilvl="0">
      <w:start w:val="1"/>
      <w:numFmt w:val="decimal"/>
      <w:lvlText w:val="%1."/>
      <w:lvlJc w:val="left"/>
      <w:pPr>
        <w:tabs>
          <w:tab w:val="num" w:pos="360"/>
        </w:tabs>
        <w:ind w:left="360" w:hanging="360"/>
      </w:pPr>
      <w:rPr>
        <w:rFonts w:ascii="Times New Roman" w:hAnsi="Times New Roman" w:hint="default"/>
        <w:sz w:val="22"/>
        <w:szCs w:val="22"/>
      </w:rPr>
    </w:lvl>
    <w:lvl w:ilvl="1">
      <w:start w:val="1"/>
      <w:numFmt w:val="lowerLetter"/>
      <w:lvlText w:val="%2."/>
      <w:lvlJc w:val="left"/>
      <w:pPr>
        <w:tabs>
          <w:tab w:val="num" w:pos="720"/>
        </w:tabs>
        <w:ind w:left="720" w:hanging="360"/>
      </w:pPr>
      <w:rPr>
        <w:rFonts w:ascii="Times New Roman" w:hAnsi="Times New Roman" w:hint="default"/>
        <w:b w:val="0"/>
        <w:i w:val="0"/>
        <w:sz w:val="22"/>
        <w:szCs w:val="22"/>
      </w:rPr>
    </w:lvl>
    <w:lvl w:ilvl="2">
      <w:start w:val="1"/>
      <w:numFmt w:val="lowerRoman"/>
      <w:lvlText w:val="%3"/>
      <w:lvlJc w:val="left"/>
      <w:pPr>
        <w:tabs>
          <w:tab w:val="num" w:pos="1080"/>
        </w:tabs>
        <w:ind w:left="1080" w:hanging="360"/>
      </w:pPr>
      <w:rPr>
        <w:rFonts w:ascii="Arial" w:hAnsi="Arial" w:hint="default"/>
        <w:b/>
        <w:i w:val="0"/>
        <w:sz w:val="18"/>
        <w:szCs w:val="1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2" w15:restartNumberingAfterBreak="0">
    <w:nsid w:val="759939BA"/>
    <w:multiLevelType w:val="multilevel"/>
    <w:tmpl w:val="D242CE4A"/>
    <w:numStyleLink w:val="cNuma"/>
  </w:abstractNum>
  <w:abstractNum w:abstractNumId="53" w15:restartNumberingAfterBreak="0">
    <w:nsid w:val="77781250"/>
    <w:multiLevelType w:val="multilevel"/>
    <w:tmpl w:val="D242CE4A"/>
    <w:numStyleLink w:val="cNuma"/>
  </w:abstractNum>
  <w:abstractNum w:abstractNumId="54" w15:restartNumberingAfterBreak="0">
    <w:nsid w:val="7A3E00EA"/>
    <w:multiLevelType w:val="multilevel"/>
    <w:tmpl w:val="408CB52A"/>
    <w:numStyleLink w:val="cBullbodyin"/>
  </w:abstractNum>
  <w:abstractNum w:abstractNumId="55" w15:restartNumberingAfterBreak="0">
    <w:nsid w:val="7D5B4D65"/>
    <w:multiLevelType w:val="multilevel"/>
    <w:tmpl w:val="D242CE4A"/>
    <w:numStyleLink w:val="cNuma"/>
  </w:abstractNum>
  <w:num w:numId="1">
    <w:abstractNumId w:val="32"/>
  </w:num>
  <w:num w:numId="2">
    <w:abstractNumId w:val="39"/>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49"/>
  </w:num>
  <w:num w:numId="14">
    <w:abstractNumId w:val="24"/>
  </w:num>
  <w:num w:numId="15">
    <w:abstractNumId w:val="45"/>
  </w:num>
  <w:num w:numId="16">
    <w:abstractNumId w:val="36"/>
  </w:num>
  <w:num w:numId="17">
    <w:abstractNumId w:val="44"/>
  </w:num>
  <w:num w:numId="18">
    <w:abstractNumId w:val="41"/>
  </w:num>
  <w:num w:numId="19">
    <w:abstractNumId w:val="20"/>
  </w:num>
  <w:num w:numId="20">
    <w:abstractNumId w:val="12"/>
  </w:num>
  <w:num w:numId="21">
    <w:abstractNumId w:val="14"/>
  </w:num>
  <w:num w:numId="22">
    <w:abstractNumId w:val="34"/>
  </w:num>
  <w:num w:numId="23">
    <w:abstractNumId w:val="29"/>
  </w:num>
  <w:num w:numId="24">
    <w:abstractNumId w:val="16"/>
  </w:num>
  <w:num w:numId="25">
    <w:abstractNumId w:val="46"/>
  </w:num>
  <w:num w:numId="26">
    <w:abstractNumId w:val="25"/>
  </w:num>
  <w:num w:numId="27">
    <w:abstractNumId w:val="55"/>
  </w:num>
  <w:num w:numId="28">
    <w:abstractNumId w:val="43"/>
  </w:num>
  <w:num w:numId="29">
    <w:abstractNumId w:val="50"/>
  </w:num>
  <w:num w:numId="30">
    <w:abstractNumId w:val="22"/>
  </w:num>
  <w:num w:numId="31">
    <w:abstractNumId w:val="54"/>
  </w:num>
  <w:num w:numId="32">
    <w:abstractNumId w:val="38"/>
  </w:num>
  <w:num w:numId="33">
    <w:abstractNumId w:val="28"/>
  </w:num>
  <w:num w:numId="34">
    <w:abstractNumId w:val="53"/>
  </w:num>
  <w:num w:numId="35">
    <w:abstractNumId w:val="33"/>
  </w:num>
  <w:num w:numId="36">
    <w:abstractNumId w:val="51"/>
  </w:num>
  <w:num w:numId="37">
    <w:abstractNumId w:val="13"/>
  </w:num>
  <w:num w:numId="38">
    <w:abstractNumId w:val="23"/>
  </w:num>
  <w:num w:numId="39">
    <w:abstractNumId w:val="35"/>
  </w:num>
  <w:num w:numId="40">
    <w:abstractNumId w:val="15"/>
  </w:num>
  <w:num w:numId="41">
    <w:abstractNumId w:val="26"/>
  </w:num>
  <w:num w:numId="42">
    <w:abstractNumId w:val="52"/>
  </w:num>
  <w:num w:numId="43">
    <w:abstractNumId w:val="11"/>
  </w:num>
  <w:num w:numId="44">
    <w:abstractNumId w:val="37"/>
  </w:num>
  <w:num w:numId="45">
    <w:abstractNumId w:val="21"/>
  </w:num>
  <w:num w:numId="46">
    <w:abstractNumId w:val="42"/>
  </w:num>
  <w:num w:numId="47">
    <w:abstractNumId w:val="31"/>
  </w:num>
  <w:num w:numId="48">
    <w:abstractNumId w:val="18"/>
  </w:num>
  <w:num w:numId="49">
    <w:abstractNumId w:val="19"/>
  </w:num>
  <w:num w:numId="50">
    <w:abstractNumId w:val="17"/>
  </w:num>
  <w:num w:numId="51">
    <w:abstractNumId w:val="48"/>
  </w:num>
  <w:num w:numId="52">
    <w:abstractNumId w:val="10"/>
  </w:num>
  <w:num w:numId="53">
    <w:abstractNumId w:val="40"/>
  </w:num>
  <w:num w:numId="54">
    <w:abstractNumId w:val="27"/>
  </w:num>
  <w:num w:numId="55">
    <w:abstractNumId w:val="30"/>
  </w:num>
  <w:num w:numId="56">
    <w:abstractNumId w:val="47"/>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ersen, Charles W.  (ManTech)">
    <w15:presenceInfo w15:providerId="AD" w15:userId="S::Charles.Andersen@va.gov::ca10ea21-5866-4126-8c81-417f539616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rawingGridHorizontalSpacing w:val="120"/>
  <w:displayHorizontalDrawingGridEvery w:val="2"/>
  <w:noPunctuationKerning/>
  <w:characterSpacingControl w:val="doNotCompress"/>
  <w:hdrShapeDefaults>
    <o:shapedefaults v:ext="edit" spidmax="2049">
      <v:stroke endarrow="block"/>
    </o:shapedefaults>
  </w:hdrShapeDefault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7AA1"/>
    <w:rsid w:val="000009AE"/>
    <w:rsid w:val="00000B62"/>
    <w:rsid w:val="00005392"/>
    <w:rsid w:val="00007584"/>
    <w:rsid w:val="0001222F"/>
    <w:rsid w:val="000124D3"/>
    <w:rsid w:val="0002044B"/>
    <w:rsid w:val="000205AC"/>
    <w:rsid w:val="00024925"/>
    <w:rsid w:val="00027564"/>
    <w:rsid w:val="000329B4"/>
    <w:rsid w:val="000334DB"/>
    <w:rsid w:val="00035149"/>
    <w:rsid w:val="00035508"/>
    <w:rsid w:val="00036F1D"/>
    <w:rsid w:val="000412D0"/>
    <w:rsid w:val="000434E2"/>
    <w:rsid w:val="000448AF"/>
    <w:rsid w:val="00044C03"/>
    <w:rsid w:val="0005027E"/>
    <w:rsid w:val="00056A59"/>
    <w:rsid w:val="00061576"/>
    <w:rsid w:val="0006505A"/>
    <w:rsid w:val="00071DDD"/>
    <w:rsid w:val="0007647E"/>
    <w:rsid w:val="0008063D"/>
    <w:rsid w:val="00083285"/>
    <w:rsid w:val="00085D34"/>
    <w:rsid w:val="00086869"/>
    <w:rsid w:val="0008757A"/>
    <w:rsid w:val="00092A88"/>
    <w:rsid w:val="0009543F"/>
    <w:rsid w:val="00096B00"/>
    <w:rsid w:val="000A003B"/>
    <w:rsid w:val="000A139C"/>
    <w:rsid w:val="000A2F1F"/>
    <w:rsid w:val="000A60A5"/>
    <w:rsid w:val="000A6D07"/>
    <w:rsid w:val="000A7D7E"/>
    <w:rsid w:val="000B4A33"/>
    <w:rsid w:val="000B74D0"/>
    <w:rsid w:val="000B7C8F"/>
    <w:rsid w:val="000C07CB"/>
    <w:rsid w:val="000C5380"/>
    <w:rsid w:val="000C6BB8"/>
    <w:rsid w:val="000C7B94"/>
    <w:rsid w:val="000D3360"/>
    <w:rsid w:val="000D352D"/>
    <w:rsid w:val="000D7B06"/>
    <w:rsid w:val="000E658B"/>
    <w:rsid w:val="000F0FCB"/>
    <w:rsid w:val="000F1A41"/>
    <w:rsid w:val="000F3E23"/>
    <w:rsid w:val="000F3F8E"/>
    <w:rsid w:val="000F3FDE"/>
    <w:rsid w:val="000F42E0"/>
    <w:rsid w:val="000F76A3"/>
    <w:rsid w:val="00100408"/>
    <w:rsid w:val="00102E8C"/>
    <w:rsid w:val="00103909"/>
    <w:rsid w:val="001072E1"/>
    <w:rsid w:val="00107680"/>
    <w:rsid w:val="0012074B"/>
    <w:rsid w:val="0012464F"/>
    <w:rsid w:val="00124743"/>
    <w:rsid w:val="001305EB"/>
    <w:rsid w:val="0013211A"/>
    <w:rsid w:val="0013336A"/>
    <w:rsid w:val="00133E5E"/>
    <w:rsid w:val="00136BEC"/>
    <w:rsid w:val="00141AC9"/>
    <w:rsid w:val="00145DE6"/>
    <w:rsid w:val="001467D1"/>
    <w:rsid w:val="0014699A"/>
    <w:rsid w:val="00150D7A"/>
    <w:rsid w:val="0015288B"/>
    <w:rsid w:val="0015376C"/>
    <w:rsid w:val="00153CA2"/>
    <w:rsid w:val="00155884"/>
    <w:rsid w:val="0016019F"/>
    <w:rsid w:val="00162033"/>
    <w:rsid w:val="00164915"/>
    <w:rsid w:val="00170C17"/>
    <w:rsid w:val="00170C6B"/>
    <w:rsid w:val="00173D46"/>
    <w:rsid w:val="00176B0D"/>
    <w:rsid w:val="00182EE6"/>
    <w:rsid w:val="0018588B"/>
    <w:rsid w:val="001916C4"/>
    <w:rsid w:val="001A19F1"/>
    <w:rsid w:val="001A56B1"/>
    <w:rsid w:val="001A5B28"/>
    <w:rsid w:val="001A68D8"/>
    <w:rsid w:val="001A7A2A"/>
    <w:rsid w:val="001B03F8"/>
    <w:rsid w:val="001B2883"/>
    <w:rsid w:val="001B7F75"/>
    <w:rsid w:val="001C0DBC"/>
    <w:rsid w:val="001C2848"/>
    <w:rsid w:val="001C288E"/>
    <w:rsid w:val="001C28EF"/>
    <w:rsid w:val="001C327A"/>
    <w:rsid w:val="001C7E70"/>
    <w:rsid w:val="001C7F97"/>
    <w:rsid w:val="001D27EC"/>
    <w:rsid w:val="001D69CB"/>
    <w:rsid w:val="001D7983"/>
    <w:rsid w:val="001E098F"/>
    <w:rsid w:val="001E25EB"/>
    <w:rsid w:val="001E39D4"/>
    <w:rsid w:val="001E3BBA"/>
    <w:rsid w:val="001E3F6C"/>
    <w:rsid w:val="001E7BA2"/>
    <w:rsid w:val="001F3B8C"/>
    <w:rsid w:val="001F434D"/>
    <w:rsid w:val="001F552E"/>
    <w:rsid w:val="001F59B5"/>
    <w:rsid w:val="00201A15"/>
    <w:rsid w:val="002020E1"/>
    <w:rsid w:val="002074AF"/>
    <w:rsid w:val="00207861"/>
    <w:rsid w:val="00211191"/>
    <w:rsid w:val="00213A30"/>
    <w:rsid w:val="0022077F"/>
    <w:rsid w:val="00223700"/>
    <w:rsid w:val="00225481"/>
    <w:rsid w:val="00226F42"/>
    <w:rsid w:val="00233789"/>
    <w:rsid w:val="0023504B"/>
    <w:rsid w:val="002365F0"/>
    <w:rsid w:val="00246DF0"/>
    <w:rsid w:val="00246FAB"/>
    <w:rsid w:val="002509A5"/>
    <w:rsid w:val="0025294A"/>
    <w:rsid w:val="0025476F"/>
    <w:rsid w:val="002604F9"/>
    <w:rsid w:val="002629C7"/>
    <w:rsid w:val="00264787"/>
    <w:rsid w:val="00265DC4"/>
    <w:rsid w:val="00270335"/>
    <w:rsid w:val="00277678"/>
    <w:rsid w:val="00281141"/>
    <w:rsid w:val="0028173F"/>
    <w:rsid w:val="00282894"/>
    <w:rsid w:val="002829A2"/>
    <w:rsid w:val="002839DF"/>
    <w:rsid w:val="002841C0"/>
    <w:rsid w:val="002877B0"/>
    <w:rsid w:val="0029085F"/>
    <w:rsid w:val="002949B0"/>
    <w:rsid w:val="002954E0"/>
    <w:rsid w:val="00296DD8"/>
    <w:rsid w:val="00297848"/>
    <w:rsid w:val="002A2472"/>
    <w:rsid w:val="002A370B"/>
    <w:rsid w:val="002A3A75"/>
    <w:rsid w:val="002A4841"/>
    <w:rsid w:val="002A60B9"/>
    <w:rsid w:val="002B11AB"/>
    <w:rsid w:val="002B160E"/>
    <w:rsid w:val="002B7063"/>
    <w:rsid w:val="002B782B"/>
    <w:rsid w:val="002C11CF"/>
    <w:rsid w:val="002C3BB8"/>
    <w:rsid w:val="002C5732"/>
    <w:rsid w:val="002C7A53"/>
    <w:rsid w:val="002D0570"/>
    <w:rsid w:val="002D33C1"/>
    <w:rsid w:val="002D3A91"/>
    <w:rsid w:val="002E1FF1"/>
    <w:rsid w:val="002E31A9"/>
    <w:rsid w:val="002E4E63"/>
    <w:rsid w:val="002E4EA6"/>
    <w:rsid w:val="002F3583"/>
    <w:rsid w:val="002F4326"/>
    <w:rsid w:val="002F7AC2"/>
    <w:rsid w:val="00301795"/>
    <w:rsid w:val="003026DA"/>
    <w:rsid w:val="003038F2"/>
    <w:rsid w:val="00310005"/>
    <w:rsid w:val="00310E3F"/>
    <w:rsid w:val="00315EE3"/>
    <w:rsid w:val="003176DC"/>
    <w:rsid w:val="00317AA1"/>
    <w:rsid w:val="003207A6"/>
    <w:rsid w:val="0032096E"/>
    <w:rsid w:val="003215C6"/>
    <w:rsid w:val="00321C63"/>
    <w:rsid w:val="00322CB4"/>
    <w:rsid w:val="0032713D"/>
    <w:rsid w:val="00330CB8"/>
    <w:rsid w:val="00337893"/>
    <w:rsid w:val="00340466"/>
    <w:rsid w:val="0034156B"/>
    <w:rsid w:val="00347169"/>
    <w:rsid w:val="003507B8"/>
    <w:rsid w:val="00352537"/>
    <w:rsid w:val="003549E1"/>
    <w:rsid w:val="00365537"/>
    <w:rsid w:val="00366F88"/>
    <w:rsid w:val="003701F7"/>
    <w:rsid w:val="00370429"/>
    <w:rsid w:val="003727F6"/>
    <w:rsid w:val="00376A2D"/>
    <w:rsid w:val="0037759D"/>
    <w:rsid w:val="0038470D"/>
    <w:rsid w:val="00390AD5"/>
    <w:rsid w:val="00392454"/>
    <w:rsid w:val="00393E83"/>
    <w:rsid w:val="00393F47"/>
    <w:rsid w:val="00394C4A"/>
    <w:rsid w:val="003962DF"/>
    <w:rsid w:val="003A1E91"/>
    <w:rsid w:val="003A526B"/>
    <w:rsid w:val="003A57AC"/>
    <w:rsid w:val="003A6324"/>
    <w:rsid w:val="003B0895"/>
    <w:rsid w:val="003B47FB"/>
    <w:rsid w:val="003C520E"/>
    <w:rsid w:val="003D0A48"/>
    <w:rsid w:val="003D18BC"/>
    <w:rsid w:val="003D30B9"/>
    <w:rsid w:val="003D4E5F"/>
    <w:rsid w:val="003D7A52"/>
    <w:rsid w:val="003E7635"/>
    <w:rsid w:val="003E7DE3"/>
    <w:rsid w:val="003F0A93"/>
    <w:rsid w:val="003F0E2B"/>
    <w:rsid w:val="003F4813"/>
    <w:rsid w:val="003F4CB7"/>
    <w:rsid w:val="003F5053"/>
    <w:rsid w:val="003F68FA"/>
    <w:rsid w:val="00402E03"/>
    <w:rsid w:val="00405531"/>
    <w:rsid w:val="00406579"/>
    <w:rsid w:val="0041746A"/>
    <w:rsid w:val="004178B9"/>
    <w:rsid w:val="00420811"/>
    <w:rsid w:val="00422DBF"/>
    <w:rsid w:val="00424F2A"/>
    <w:rsid w:val="0042555D"/>
    <w:rsid w:val="004271F3"/>
    <w:rsid w:val="004273A9"/>
    <w:rsid w:val="0043091B"/>
    <w:rsid w:val="0043287D"/>
    <w:rsid w:val="00434125"/>
    <w:rsid w:val="00434281"/>
    <w:rsid w:val="0043545F"/>
    <w:rsid w:val="00435940"/>
    <w:rsid w:val="004365F7"/>
    <w:rsid w:val="00437191"/>
    <w:rsid w:val="00440DEA"/>
    <w:rsid w:val="00440FBB"/>
    <w:rsid w:val="0044108A"/>
    <w:rsid w:val="00441A9A"/>
    <w:rsid w:val="0044389E"/>
    <w:rsid w:val="00445318"/>
    <w:rsid w:val="004454CD"/>
    <w:rsid w:val="00447A42"/>
    <w:rsid w:val="00447E60"/>
    <w:rsid w:val="00450138"/>
    <w:rsid w:val="00450593"/>
    <w:rsid w:val="0045339F"/>
    <w:rsid w:val="0045515E"/>
    <w:rsid w:val="00457D25"/>
    <w:rsid w:val="00460103"/>
    <w:rsid w:val="0046678E"/>
    <w:rsid w:val="004667B4"/>
    <w:rsid w:val="004667E4"/>
    <w:rsid w:val="00470531"/>
    <w:rsid w:val="00470A9A"/>
    <w:rsid w:val="00470FC6"/>
    <w:rsid w:val="004714FF"/>
    <w:rsid w:val="0047190C"/>
    <w:rsid w:val="00471E55"/>
    <w:rsid w:val="00473E8B"/>
    <w:rsid w:val="00477095"/>
    <w:rsid w:val="0048094C"/>
    <w:rsid w:val="00494D88"/>
    <w:rsid w:val="004964A2"/>
    <w:rsid w:val="004975B6"/>
    <w:rsid w:val="00497BAA"/>
    <w:rsid w:val="004A0377"/>
    <w:rsid w:val="004A23FA"/>
    <w:rsid w:val="004A385A"/>
    <w:rsid w:val="004A5D4A"/>
    <w:rsid w:val="004B2922"/>
    <w:rsid w:val="004B38C3"/>
    <w:rsid w:val="004B766C"/>
    <w:rsid w:val="004C04A0"/>
    <w:rsid w:val="004C52DB"/>
    <w:rsid w:val="004C7549"/>
    <w:rsid w:val="004D1431"/>
    <w:rsid w:val="004D7067"/>
    <w:rsid w:val="004D7D2E"/>
    <w:rsid w:val="004E08B1"/>
    <w:rsid w:val="004E407A"/>
    <w:rsid w:val="004E628B"/>
    <w:rsid w:val="004E7201"/>
    <w:rsid w:val="004E7C13"/>
    <w:rsid w:val="004F0CC6"/>
    <w:rsid w:val="004F49F6"/>
    <w:rsid w:val="004F6D36"/>
    <w:rsid w:val="00500417"/>
    <w:rsid w:val="005106DF"/>
    <w:rsid w:val="00510FB2"/>
    <w:rsid w:val="005129E9"/>
    <w:rsid w:val="00517394"/>
    <w:rsid w:val="00517720"/>
    <w:rsid w:val="0052259D"/>
    <w:rsid w:val="00524AB5"/>
    <w:rsid w:val="00525898"/>
    <w:rsid w:val="00526E9B"/>
    <w:rsid w:val="00531D64"/>
    <w:rsid w:val="0053568E"/>
    <w:rsid w:val="00535DA6"/>
    <w:rsid w:val="00536773"/>
    <w:rsid w:val="00536B9D"/>
    <w:rsid w:val="005417DF"/>
    <w:rsid w:val="00547C0E"/>
    <w:rsid w:val="005504DE"/>
    <w:rsid w:val="005539FE"/>
    <w:rsid w:val="005567B8"/>
    <w:rsid w:val="0056160F"/>
    <w:rsid w:val="00563AB2"/>
    <w:rsid w:val="00564B03"/>
    <w:rsid w:val="005678C2"/>
    <w:rsid w:val="00567A8B"/>
    <w:rsid w:val="005718BC"/>
    <w:rsid w:val="00571E76"/>
    <w:rsid w:val="00572B91"/>
    <w:rsid w:val="005738FB"/>
    <w:rsid w:val="00583276"/>
    <w:rsid w:val="005907F3"/>
    <w:rsid w:val="00590A33"/>
    <w:rsid w:val="00590B32"/>
    <w:rsid w:val="00590F8C"/>
    <w:rsid w:val="00592AA1"/>
    <w:rsid w:val="00594801"/>
    <w:rsid w:val="00594F0D"/>
    <w:rsid w:val="005958CF"/>
    <w:rsid w:val="00596475"/>
    <w:rsid w:val="005976CF"/>
    <w:rsid w:val="005A0358"/>
    <w:rsid w:val="005A0E9D"/>
    <w:rsid w:val="005A2477"/>
    <w:rsid w:val="005A4E4E"/>
    <w:rsid w:val="005A5576"/>
    <w:rsid w:val="005A728E"/>
    <w:rsid w:val="005B3745"/>
    <w:rsid w:val="005B3B8F"/>
    <w:rsid w:val="005B5F88"/>
    <w:rsid w:val="005B793E"/>
    <w:rsid w:val="005C0BA5"/>
    <w:rsid w:val="005C0BFD"/>
    <w:rsid w:val="005C245D"/>
    <w:rsid w:val="005C51F9"/>
    <w:rsid w:val="005C6140"/>
    <w:rsid w:val="005D7377"/>
    <w:rsid w:val="005E10DA"/>
    <w:rsid w:val="005E2F2C"/>
    <w:rsid w:val="005E32F8"/>
    <w:rsid w:val="005E3578"/>
    <w:rsid w:val="005E5DEC"/>
    <w:rsid w:val="005E7C09"/>
    <w:rsid w:val="005F1896"/>
    <w:rsid w:val="005F4BDE"/>
    <w:rsid w:val="005F56DB"/>
    <w:rsid w:val="005F6898"/>
    <w:rsid w:val="005F79D2"/>
    <w:rsid w:val="005F79DB"/>
    <w:rsid w:val="005F7A19"/>
    <w:rsid w:val="00600E8D"/>
    <w:rsid w:val="00604B92"/>
    <w:rsid w:val="00607C3C"/>
    <w:rsid w:val="006106E1"/>
    <w:rsid w:val="00613FC4"/>
    <w:rsid w:val="0061535E"/>
    <w:rsid w:val="00622137"/>
    <w:rsid w:val="00622F2C"/>
    <w:rsid w:val="0062312A"/>
    <w:rsid w:val="00627ED7"/>
    <w:rsid w:val="00630C65"/>
    <w:rsid w:val="00630E53"/>
    <w:rsid w:val="0063674E"/>
    <w:rsid w:val="006414A9"/>
    <w:rsid w:val="00641535"/>
    <w:rsid w:val="00645946"/>
    <w:rsid w:val="00645C46"/>
    <w:rsid w:val="006509BF"/>
    <w:rsid w:val="00651DC9"/>
    <w:rsid w:val="00660805"/>
    <w:rsid w:val="0066146F"/>
    <w:rsid w:val="00665E18"/>
    <w:rsid w:val="006723C4"/>
    <w:rsid w:val="0067644D"/>
    <w:rsid w:val="006767F8"/>
    <w:rsid w:val="0068293A"/>
    <w:rsid w:val="00684B57"/>
    <w:rsid w:val="00687F9C"/>
    <w:rsid w:val="006933BB"/>
    <w:rsid w:val="00695FA2"/>
    <w:rsid w:val="006A01C8"/>
    <w:rsid w:val="006A45F1"/>
    <w:rsid w:val="006A6F8C"/>
    <w:rsid w:val="006A7A22"/>
    <w:rsid w:val="006B1051"/>
    <w:rsid w:val="006B3CBF"/>
    <w:rsid w:val="006C1117"/>
    <w:rsid w:val="006C242A"/>
    <w:rsid w:val="006C493A"/>
    <w:rsid w:val="006D2636"/>
    <w:rsid w:val="006D30ED"/>
    <w:rsid w:val="006D477E"/>
    <w:rsid w:val="006D4BD1"/>
    <w:rsid w:val="006D5109"/>
    <w:rsid w:val="006D58A4"/>
    <w:rsid w:val="006D6B23"/>
    <w:rsid w:val="006E15F7"/>
    <w:rsid w:val="006E1F54"/>
    <w:rsid w:val="006E719E"/>
    <w:rsid w:val="006F26CD"/>
    <w:rsid w:val="00703048"/>
    <w:rsid w:val="0070468B"/>
    <w:rsid w:val="00704AF6"/>
    <w:rsid w:val="007057ED"/>
    <w:rsid w:val="00706482"/>
    <w:rsid w:val="00707460"/>
    <w:rsid w:val="0071309B"/>
    <w:rsid w:val="0071441B"/>
    <w:rsid w:val="00715D20"/>
    <w:rsid w:val="007207EE"/>
    <w:rsid w:val="00726715"/>
    <w:rsid w:val="007273CA"/>
    <w:rsid w:val="0073008D"/>
    <w:rsid w:val="007341F4"/>
    <w:rsid w:val="00735E9D"/>
    <w:rsid w:val="007365EA"/>
    <w:rsid w:val="00737895"/>
    <w:rsid w:val="00741284"/>
    <w:rsid w:val="00746220"/>
    <w:rsid w:val="00746450"/>
    <w:rsid w:val="00752CE4"/>
    <w:rsid w:val="00752D3C"/>
    <w:rsid w:val="00755C94"/>
    <w:rsid w:val="0075791F"/>
    <w:rsid w:val="00771EA6"/>
    <w:rsid w:val="00772A79"/>
    <w:rsid w:val="00772C8B"/>
    <w:rsid w:val="00774908"/>
    <w:rsid w:val="00781A20"/>
    <w:rsid w:val="0078285B"/>
    <w:rsid w:val="007831CC"/>
    <w:rsid w:val="00792B5A"/>
    <w:rsid w:val="00794071"/>
    <w:rsid w:val="0079589F"/>
    <w:rsid w:val="00796C79"/>
    <w:rsid w:val="00797275"/>
    <w:rsid w:val="007A0006"/>
    <w:rsid w:val="007A372D"/>
    <w:rsid w:val="007B1C4E"/>
    <w:rsid w:val="007B3372"/>
    <w:rsid w:val="007B3CFD"/>
    <w:rsid w:val="007B6A5F"/>
    <w:rsid w:val="007C1AFA"/>
    <w:rsid w:val="007C1E3A"/>
    <w:rsid w:val="007C23C9"/>
    <w:rsid w:val="007C348A"/>
    <w:rsid w:val="007C6DE0"/>
    <w:rsid w:val="007D016D"/>
    <w:rsid w:val="007D0822"/>
    <w:rsid w:val="007D108A"/>
    <w:rsid w:val="007D4135"/>
    <w:rsid w:val="007D4EE3"/>
    <w:rsid w:val="007D7600"/>
    <w:rsid w:val="007E21C0"/>
    <w:rsid w:val="007E42CD"/>
    <w:rsid w:val="007E69DC"/>
    <w:rsid w:val="007F1F92"/>
    <w:rsid w:val="007F2D44"/>
    <w:rsid w:val="007F586C"/>
    <w:rsid w:val="007F5D71"/>
    <w:rsid w:val="007F762F"/>
    <w:rsid w:val="00801529"/>
    <w:rsid w:val="00801D1C"/>
    <w:rsid w:val="008039B7"/>
    <w:rsid w:val="00803BAE"/>
    <w:rsid w:val="00805856"/>
    <w:rsid w:val="00807816"/>
    <w:rsid w:val="00817560"/>
    <w:rsid w:val="008179A5"/>
    <w:rsid w:val="008201B1"/>
    <w:rsid w:val="00823B23"/>
    <w:rsid w:val="0082691B"/>
    <w:rsid w:val="0083160E"/>
    <w:rsid w:val="00831D7C"/>
    <w:rsid w:val="008352B8"/>
    <w:rsid w:val="00835CE6"/>
    <w:rsid w:val="00836543"/>
    <w:rsid w:val="00841192"/>
    <w:rsid w:val="0084206C"/>
    <w:rsid w:val="00842841"/>
    <w:rsid w:val="008446E9"/>
    <w:rsid w:val="00850929"/>
    <w:rsid w:val="00850B00"/>
    <w:rsid w:val="00850BEC"/>
    <w:rsid w:val="00856BEA"/>
    <w:rsid w:val="00863E77"/>
    <w:rsid w:val="00866EF8"/>
    <w:rsid w:val="00867F08"/>
    <w:rsid w:val="0087616F"/>
    <w:rsid w:val="00876E67"/>
    <w:rsid w:val="00877A90"/>
    <w:rsid w:val="00881362"/>
    <w:rsid w:val="00883138"/>
    <w:rsid w:val="008908E0"/>
    <w:rsid w:val="00892F85"/>
    <w:rsid w:val="008930C0"/>
    <w:rsid w:val="008940CC"/>
    <w:rsid w:val="008A2AB8"/>
    <w:rsid w:val="008A3D04"/>
    <w:rsid w:val="008A6D2B"/>
    <w:rsid w:val="008C4D49"/>
    <w:rsid w:val="008C664C"/>
    <w:rsid w:val="008C6C39"/>
    <w:rsid w:val="008C7D94"/>
    <w:rsid w:val="008D076D"/>
    <w:rsid w:val="008D4100"/>
    <w:rsid w:val="008D4169"/>
    <w:rsid w:val="008D43E9"/>
    <w:rsid w:val="008D4EEA"/>
    <w:rsid w:val="008E4A28"/>
    <w:rsid w:val="008E52F3"/>
    <w:rsid w:val="008E68FC"/>
    <w:rsid w:val="008F2015"/>
    <w:rsid w:val="008F3E5E"/>
    <w:rsid w:val="008F5287"/>
    <w:rsid w:val="008F5355"/>
    <w:rsid w:val="008F5D03"/>
    <w:rsid w:val="008F6FF7"/>
    <w:rsid w:val="008F7D85"/>
    <w:rsid w:val="00902AA2"/>
    <w:rsid w:val="00903FD0"/>
    <w:rsid w:val="00904810"/>
    <w:rsid w:val="00905E68"/>
    <w:rsid w:val="009071C0"/>
    <w:rsid w:val="009118C6"/>
    <w:rsid w:val="00917076"/>
    <w:rsid w:val="00920374"/>
    <w:rsid w:val="00921385"/>
    <w:rsid w:val="0092189A"/>
    <w:rsid w:val="00930110"/>
    <w:rsid w:val="00930661"/>
    <w:rsid w:val="0093286D"/>
    <w:rsid w:val="00932A97"/>
    <w:rsid w:val="00936E33"/>
    <w:rsid w:val="00937DE8"/>
    <w:rsid w:val="009403AF"/>
    <w:rsid w:val="009407B4"/>
    <w:rsid w:val="009422DD"/>
    <w:rsid w:val="00944E35"/>
    <w:rsid w:val="00945832"/>
    <w:rsid w:val="00947F50"/>
    <w:rsid w:val="00963FFA"/>
    <w:rsid w:val="009714E1"/>
    <w:rsid w:val="00975545"/>
    <w:rsid w:val="00976944"/>
    <w:rsid w:val="009802B8"/>
    <w:rsid w:val="009824EE"/>
    <w:rsid w:val="0098551A"/>
    <w:rsid w:val="00985B92"/>
    <w:rsid w:val="00991E72"/>
    <w:rsid w:val="00992EFD"/>
    <w:rsid w:val="00994FEC"/>
    <w:rsid w:val="009A065F"/>
    <w:rsid w:val="009A469A"/>
    <w:rsid w:val="009A58C0"/>
    <w:rsid w:val="009A7124"/>
    <w:rsid w:val="009A7BB2"/>
    <w:rsid w:val="009B61F7"/>
    <w:rsid w:val="009B629D"/>
    <w:rsid w:val="009C3067"/>
    <w:rsid w:val="009C64CB"/>
    <w:rsid w:val="009D157E"/>
    <w:rsid w:val="009D2E43"/>
    <w:rsid w:val="009D6A31"/>
    <w:rsid w:val="009E0297"/>
    <w:rsid w:val="009E1C52"/>
    <w:rsid w:val="009E2FF2"/>
    <w:rsid w:val="009E3138"/>
    <w:rsid w:val="009E4100"/>
    <w:rsid w:val="009E5390"/>
    <w:rsid w:val="009E68C9"/>
    <w:rsid w:val="009F1565"/>
    <w:rsid w:val="009F2AE4"/>
    <w:rsid w:val="009F64EE"/>
    <w:rsid w:val="00A02850"/>
    <w:rsid w:val="00A03C89"/>
    <w:rsid w:val="00A07E5B"/>
    <w:rsid w:val="00A07F1A"/>
    <w:rsid w:val="00A102C3"/>
    <w:rsid w:val="00A154C4"/>
    <w:rsid w:val="00A160A0"/>
    <w:rsid w:val="00A16166"/>
    <w:rsid w:val="00A20260"/>
    <w:rsid w:val="00A202D2"/>
    <w:rsid w:val="00A21441"/>
    <w:rsid w:val="00A21572"/>
    <w:rsid w:val="00A2205B"/>
    <w:rsid w:val="00A25262"/>
    <w:rsid w:val="00A2561A"/>
    <w:rsid w:val="00A31C6A"/>
    <w:rsid w:val="00A31EB8"/>
    <w:rsid w:val="00A32A10"/>
    <w:rsid w:val="00A41388"/>
    <w:rsid w:val="00A41E30"/>
    <w:rsid w:val="00A431F5"/>
    <w:rsid w:val="00A4529C"/>
    <w:rsid w:val="00A46BF5"/>
    <w:rsid w:val="00A5026F"/>
    <w:rsid w:val="00A511DF"/>
    <w:rsid w:val="00A52D98"/>
    <w:rsid w:val="00A53202"/>
    <w:rsid w:val="00A53277"/>
    <w:rsid w:val="00A56A27"/>
    <w:rsid w:val="00A56A33"/>
    <w:rsid w:val="00A615F8"/>
    <w:rsid w:val="00A63982"/>
    <w:rsid w:val="00A666A4"/>
    <w:rsid w:val="00A71509"/>
    <w:rsid w:val="00A72363"/>
    <w:rsid w:val="00A73458"/>
    <w:rsid w:val="00A73C65"/>
    <w:rsid w:val="00A74C1E"/>
    <w:rsid w:val="00A758B2"/>
    <w:rsid w:val="00A766CC"/>
    <w:rsid w:val="00A80863"/>
    <w:rsid w:val="00A80E5D"/>
    <w:rsid w:val="00A81861"/>
    <w:rsid w:val="00A82B53"/>
    <w:rsid w:val="00A84A94"/>
    <w:rsid w:val="00A9394D"/>
    <w:rsid w:val="00A962FC"/>
    <w:rsid w:val="00AA122E"/>
    <w:rsid w:val="00AA2B8E"/>
    <w:rsid w:val="00AA5C09"/>
    <w:rsid w:val="00AA5D87"/>
    <w:rsid w:val="00AB04FA"/>
    <w:rsid w:val="00AB3FFB"/>
    <w:rsid w:val="00AB5BA1"/>
    <w:rsid w:val="00AB6138"/>
    <w:rsid w:val="00AC1360"/>
    <w:rsid w:val="00AC2640"/>
    <w:rsid w:val="00AC39F3"/>
    <w:rsid w:val="00AC403D"/>
    <w:rsid w:val="00AC7C00"/>
    <w:rsid w:val="00AD04C5"/>
    <w:rsid w:val="00AD451E"/>
    <w:rsid w:val="00AD61BF"/>
    <w:rsid w:val="00AD6C0A"/>
    <w:rsid w:val="00AD7319"/>
    <w:rsid w:val="00AD7BA3"/>
    <w:rsid w:val="00AE069C"/>
    <w:rsid w:val="00AE1668"/>
    <w:rsid w:val="00AF70D8"/>
    <w:rsid w:val="00B00623"/>
    <w:rsid w:val="00B04AA4"/>
    <w:rsid w:val="00B05303"/>
    <w:rsid w:val="00B109AE"/>
    <w:rsid w:val="00B117AC"/>
    <w:rsid w:val="00B11B90"/>
    <w:rsid w:val="00B12874"/>
    <w:rsid w:val="00B15AF2"/>
    <w:rsid w:val="00B204ED"/>
    <w:rsid w:val="00B22295"/>
    <w:rsid w:val="00B252E5"/>
    <w:rsid w:val="00B265FC"/>
    <w:rsid w:val="00B30DD3"/>
    <w:rsid w:val="00B32A0E"/>
    <w:rsid w:val="00B32ED7"/>
    <w:rsid w:val="00B34B6A"/>
    <w:rsid w:val="00B355A6"/>
    <w:rsid w:val="00B35ECD"/>
    <w:rsid w:val="00B36ACF"/>
    <w:rsid w:val="00B41819"/>
    <w:rsid w:val="00B53265"/>
    <w:rsid w:val="00B544F4"/>
    <w:rsid w:val="00B5465F"/>
    <w:rsid w:val="00B547E2"/>
    <w:rsid w:val="00B60377"/>
    <w:rsid w:val="00B60C38"/>
    <w:rsid w:val="00B63FE5"/>
    <w:rsid w:val="00B64CB4"/>
    <w:rsid w:val="00B67DF9"/>
    <w:rsid w:val="00B71F3C"/>
    <w:rsid w:val="00B72C9C"/>
    <w:rsid w:val="00B7531E"/>
    <w:rsid w:val="00B77C0A"/>
    <w:rsid w:val="00B80FBF"/>
    <w:rsid w:val="00B81DE9"/>
    <w:rsid w:val="00B82F4B"/>
    <w:rsid w:val="00B843A4"/>
    <w:rsid w:val="00B84FF7"/>
    <w:rsid w:val="00B85C2E"/>
    <w:rsid w:val="00B86ABF"/>
    <w:rsid w:val="00B91B71"/>
    <w:rsid w:val="00B95854"/>
    <w:rsid w:val="00B96215"/>
    <w:rsid w:val="00B97A25"/>
    <w:rsid w:val="00BA1864"/>
    <w:rsid w:val="00BA32D5"/>
    <w:rsid w:val="00BA4486"/>
    <w:rsid w:val="00BA6684"/>
    <w:rsid w:val="00BA6D8D"/>
    <w:rsid w:val="00BA76C4"/>
    <w:rsid w:val="00BB2DFD"/>
    <w:rsid w:val="00BB3D6B"/>
    <w:rsid w:val="00BB41D2"/>
    <w:rsid w:val="00BB52A8"/>
    <w:rsid w:val="00BB76BE"/>
    <w:rsid w:val="00BC1D0D"/>
    <w:rsid w:val="00BC3EA7"/>
    <w:rsid w:val="00BC5CE0"/>
    <w:rsid w:val="00BC77C4"/>
    <w:rsid w:val="00BD0946"/>
    <w:rsid w:val="00BD2326"/>
    <w:rsid w:val="00BE1244"/>
    <w:rsid w:val="00BE5304"/>
    <w:rsid w:val="00BE7867"/>
    <w:rsid w:val="00BE7B5F"/>
    <w:rsid w:val="00BF2B91"/>
    <w:rsid w:val="00BF2F5C"/>
    <w:rsid w:val="00BF40F0"/>
    <w:rsid w:val="00BF4FBC"/>
    <w:rsid w:val="00BF6341"/>
    <w:rsid w:val="00BF694D"/>
    <w:rsid w:val="00C00515"/>
    <w:rsid w:val="00C04BA4"/>
    <w:rsid w:val="00C068AB"/>
    <w:rsid w:val="00C06954"/>
    <w:rsid w:val="00C07E08"/>
    <w:rsid w:val="00C101D9"/>
    <w:rsid w:val="00C107C2"/>
    <w:rsid w:val="00C11591"/>
    <w:rsid w:val="00C1288E"/>
    <w:rsid w:val="00C1432A"/>
    <w:rsid w:val="00C15591"/>
    <w:rsid w:val="00C1639D"/>
    <w:rsid w:val="00C254C4"/>
    <w:rsid w:val="00C26554"/>
    <w:rsid w:val="00C2757F"/>
    <w:rsid w:val="00C32117"/>
    <w:rsid w:val="00C321D2"/>
    <w:rsid w:val="00C33522"/>
    <w:rsid w:val="00C33CFD"/>
    <w:rsid w:val="00C35EFD"/>
    <w:rsid w:val="00C40038"/>
    <w:rsid w:val="00C40872"/>
    <w:rsid w:val="00C444F4"/>
    <w:rsid w:val="00C455C9"/>
    <w:rsid w:val="00C46056"/>
    <w:rsid w:val="00C54E63"/>
    <w:rsid w:val="00C57E80"/>
    <w:rsid w:val="00C608BD"/>
    <w:rsid w:val="00C61D1F"/>
    <w:rsid w:val="00C662B5"/>
    <w:rsid w:val="00C71546"/>
    <w:rsid w:val="00C722EF"/>
    <w:rsid w:val="00C7340E"/>
    <w:rsid w:val="00C75B6A"/>
    <w:rsid w:val="00C83529"/>
    <w:rsid w:val="00C855FF"/>
    <w:rsid w:val="00C865F2"/>
    <w:rsid w:val="00C86A6F"/>
    <w:rsid w:val="00C90B0B"/>
    <w:rsid w:val="00C90FC9"/>
    <w:rsid w:val="00C9195F"/>
    <w:rsid w:val="00C95CE1"/>
    <w:rsid w:val="00C95CF4"/>
    <w:rsid w:val="00CA1F09"/>
    <w:rsid w:val="00CA606E"/>
    <w:rsid w:val="00CA7BD6"/>
    <w:rsid w:val="00CB0A18"/>
    <w:rsid w:val="00CB2137"/>
    <w:rsid w:val="00CC0485"/>
    <w:rsid w:val="00CC1E84"/>
    <w:rsid w:val="00CC1EE8"/>
    <w:rsid w:val="00CC5772"/>
    <w:rsid w:val="00CC7A95"/>
    <w:rsid w:val="00CC7BD7"/>
    <w:rsid w:val="00CD057C"/>
    <w:rsid w:val="00CD2258"/>
    <w:rsid w:val="00CD4436"/>
    <w:rsid w:val="00CD6A81"/>
    <w:rsid w:val="00CE1A92"/>
    <w:rsid w:val="00CE2E5E"/>
    <w:rsid w:val="00CE4765"/>
    <w:rsid w:val="00CE5CDC"/>
    <w:rsid w:val="00CE6239"/>
    <w:rsid w:val="00CE6540"/>
    <w:rsid w:val="00CE7C30"/>
    <w:rsid w:val="00CF0E0B"/>
    <w:rsid w:val="00CF1757"/>
    <w:rsid w:val="00CF3B25"/>
    <w:rsid w:val="00CF5C63"/>
    <w:rsid w:val="00D00114"/>
    <w:rsid w:val="00D0046C"/>
    <w:rsid w:val="00D0213B"/>
    <w:rsid w:val="00D027AE"/>
    <w:rsid w:val="00D03DB1"/>
    <w:rsid w:val="00D04AC1"/>
    <w:rsid w:val="00D07F76"/>
    <w:rsid w:val="00D07FC5"/>
    <w:rsid w:val="00D11451"/>
    <w:rsid w:val="00D13F18"/>
    <w:rsid w:val="00D14A25"/>
    <w:rsid w:val="00D160D4"/>
    <w:rsid w:val="00D237E9"/>
    <w:rsid w:val="00D23911"/>
    <w:rsid w:val="00D249EF"/>
    <w:rsid w:val="00D252DA"/>
    <w:rsid w:val="00D25FAE"/>
    <w:rsid w:val="00D262EE"/>
    <w:rsid w:val="00D31C66"/>
    <w:rsid w:val="00D3321C"/>
    <w:rsid w:val="00D36AF7"/>
    <w:rsid w:val="00D373E8"/>
    <w:rsid w:val="00D4298D"/>
    <w:rsid w:val="00D437E6"/>
    <w:rsid w:val="00D43912"/>
    <w:rsid w:val="00D448F9"/>
    <w:rsid w:val="00D462D7"/>
    <w:rsid w:val="00D4655C"/>
    <w:rsid w:val="00D53B9C"/>
    <w:rsid w:val="00D54AAD"/>
    <w:rsid w:val="00D56DB4"/>
    <w:rsid w:val="00D57429"/>
    <w:rsid w:val="00D63931"/>
    <w:rsid w:val="00D65A1B"/>
    <w:rsid w:val="00D66F8A"/>
    <w:rsid w:val="00D71305"/>
    <w:rsid w:val="00D71B30"/>
    <w:rsid w:val="00D76A6B"/>
    <w:rsid w:val="00D771E9"/>
    <w:rsid w:val="00D773AD"/>
    <w:rsid w:val="00D80E87"/>
    <w:rsid w:val="00D81757"/>
    <w:rsid w:val="00D8302A"/>
    <w:rsid w:val="00D92279"/>
    <w:rsid w:val="00D929A6"/>
    <w:rsid w:val="00D9331E"/>
    <w:rsid w:val="00D95BC8"/>
    <w:rsid w:val="00D96298"/>
    <w:rsid w:val="00D97151"/>
    <w:rsid w:val="00DA41CA"/>
    <w:rsid w:val="00DA42DC"/>
    <w:rsid w:val="00DA5179"/>
    <w:rsid w:val="00DA648B"/>
    <w:rsid w:val="00DA6DF9"/>
    <w:rsid w:val="00DB03C7"/>
    <w:rsid w:val="00DB0529"/>
    <w:rsid w:val="00DB19BA"/>
    <w:rsid w:val="00DB4C0B"/>
    <w:rsid w:val="00DD005D"/>
    <w:rsid w:val="00DD582A"/>
    <w:rsid w:val="00DD5B0D"/>
    <w:rsid w:val="00DE3FD8"/>
    <w:rsid w:val="00DE544F"/>
    <w:rsid w:val="00DE78E4"/>
    <w:rsid w:val="00DF3670"/>
    <w:rsid w:val="00DF4BBE"/>
    <w:rsid w:val="00DF52B5"/>
    <w:rsid w:val="00DF5758"/>
    <w:rsid w:val="00E04C2D"/>
    <w:rsid w:val="00E06E1E"/>
    <w:rsid w:val="00E110C9"/>
    <w:rsid w:val="00E13C3B"/>
    <w:rsid w:val="00E1577C"/>
    <w:rsid w:val="00E15B28"/>
    <w:rsid w:val="00E160D2"/>
    <w:rsid w:val="00E227C3"/>
    <w:rsid w:val="00E23452"/>
    <w:rsid w:val="00E24C01"/>
    <w:rsid w:val="00E253BD"/>
    <w:rsid w:val="00E27B2C"/>
    <w:rsid w:val="00E325B2"/>
    <w:rsid w:val="00E328EF"/>
    <w:rsid w:val="00E35655"/>
    <w:rsid w:val="00E46612"/>
    <w:rsid w:val="00E50234"/>
    <w:rsid w:val="00E516C3"/>
    <w:rsid w:val="00E52311"/>
    <w:rsid w:val="00E53CEB"/>
    <w:rsid w:val="00E55B7A"/>
    <w:rsid w:val="00E560A8"/>
    <w:rsid w:val="00E5655E"/>
    <w:rsid w:val="00E6061B"/>
    <w:rsid w:val="00E61495"/>
    <w:rsid w:val="00E64AC4"/>
    <w:rsid w:val="00E67680"/>
    <w:rsid w:val="00E67F52"/>
    <w:rsid w:val="00E73C83"/>
    <w:rsid w:val="00E7772E"/>
    <w:rsid w:val="00E77813"/>
    <w:rsid w:val="00E82D47"/>
    <w:rsid w:val="00E83445"/>
    <w:rsid w:val="00E8586E"/>
    <w:rsid w:val="00E901A5"/>
    <w:rsid w:val="00E901FE"/>
    <w:rsid w:val="00E928E4"/>
    <w:rsid w:val="00EA16AC"/>
    <w:rsid w:val="00EA27F3"/>
    <w:rsid w:val="00EB26C2"/>
    <w:rsid w:val="00EC29E3"/>
    <w:rsid w:val="00EC4F47"/>
    <w:rsid w:val="00EC663E"/>
    <w:rsid w:val="00ED111C"/>
    <w:rsid w:val="00ED2679"/>
    <w:rsid w:val="00ED2DED"/>
    <w:rsid w:val="00ED325F"/>
    <w:rsid w:val="00ED3C94"/>
    <w:rsid w:val="00ED4385"/>
    <w:rsid w:val="00ED6B9D"/>
    <w:rsid w:val="00EE1EB1"/>
    <w:rsid w:val="00EE35FC"/>
    <w:rsid w:val="00EE6D94"/>
    <w:rsid w:val="00EE77E5"/>
    <w:rsid w:val="00EF01E9"/>
    <w:rsid w:val="00EF3766"/>
    <w:rsid w:val="00EF3A8D"/>
    <w:rsid w:val="00F01501"/>
    <w:rsid w:val="00F02B6E"/>
    <w:rsid w:val="00F0446E"/>
    <w:rsid w:val="00F13129"/>
    <w:rsid w:val="00F14E92"/>
    <w:rsid w:val="00F152C2"/>
    <w:rsid w:val="00F17860"/>
    <w:rsid w:val="00F17AA4"/>
    <w:rsid w:val="00F22B25"/>
    <w:rsid w:val="00F22E1E"/>
    <w:rsid w:val="00F22F36"/>
    <w:rsid w:val="00F33DDD"/>
    <w:rsid w:val="00F40FE0"/>
    <w:rsid w:val="00F43F16"/>
    <w:rsid w:val="00F4424F"/>
    <w:rsid w:val="00F4724D"/>
    <w:rsid w:val="00F47E60"/>
    <w:rsid w:val="00F5188E"/>
    <w:rsid w:val="00F54C4F"/>
    <w:rsid w:val="00F5707F"/>
    <w:rsid w:val="00F60126"/>
    <w:rsid w:val="00F64D1E"/>
    <w:rsid w:val="00F6561A"/>
    <w:rsid w:val="00F6595F"/>
    <w:rsid w:val="00F716FD"/>
    <w:rsid w:val="00F7295E"/>
    <w:rsid w:val="00F73DDA"/>
    <w:rsid w:val="00F749B4"/>
    <w:rsid w:val="00F74E5C"/>
    <w:rsid w:val="00F82578"/>
    <w:rsid w:val="00F8402E"/>
    <w:rsid w:val="00F876FD"/>
    <w:rsid w:val="00FA23A8"/>
    <w:rsid w:val="00FA7C26"/>
    <w:rsid w:val="00FB02E9"/>
    <w:rsid w:val="00FB7914"/>
    <w:rsid w:val="00FB7D50"/>
    <w:rsid w:val="00FC031A"/>
    <w:rsid w:val="00FC2D00"/>
    <w:rsid w:val="00FD137B"/>
    <w:rsid w:val="00FD2848"/>
    <w:rsid w:val="00FD6097"/>
    <w:rsid w:val="00FD6542"/>
    <w:rsid w:val="00FD7F01"/>
    <w:rsid w:val="00FE2775"/>
    <w:rsid w:val="00FE2FC4"/>
    <w:rsid w:val="00FE41E5"/>
    <w:rsid w:val="00FE4BEB"/>
    <w:rsid w:val="00FE5C87"/>
    <w:rsid w:val="00FF382F"/>
    <w:rsid w:val="00FF477D"/>
    <w:rsid w:val="00FF67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endarrow="block"/>
    </o:shapedefaults>
    <o:shapelayout v:ext="edit">
      <o:idmap v:ext="edit" data="1"/>
    </o:shapelayout>
  </w:shapeDefaults>
  <w:decimalSymbol w:val="."/>
  <w:listSeparator w:val=","/>
  <w14:docId w14:val="624713E1"/>
  <w15:docId w15:val="{3CC0AEE6-01EA-40A3-9DFA-572703DE2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5294A"/>
    <w:rPr>
      <w:sz w:val="24"/>
      <w:szCs w:val="24"/>
    </w:rPr>
  </w:style>
  <w:style w:type="paragraph" w:styleId="Heading1">
    <w:name w:val="heading 1"/>
    <w:basedOn w:val="Normal"/>
    <w:next w:val="aNorm"/>
    <w:qFormat/>
    <w:pPr>
      <w:keepNext/>
      <w:pageBreakBefore/>
      <w:pBdr>
        <w:bottom w:val="threeDEngrave" w:sz="6" w:space="1" w:color="C0C0C0"/>
      </w:pBdr>
      <w:spacing w:after="180"/>
      <w:outlineLvl w:val="0"/>
    </w:pPr>
    <w:rPr>
      <w:rFonts w:ascii="Arial" w:hAnsi="Arial" w:cs="Arial"/>
      <w:spacing w:val="10"/>
      <w:kern w:val="36"/>
      <w:sz w:val="36"/>
      <w:szCs w:val="36"/>
    </w:rPr>
  </w:style>
  <w:style w:type="paragraph" w:styleId="Heading2">
    <w:name w:val="heading 2"/>
    <w:basedOn w:val="Heading1"/>
    <w:next w:val="aNorm"/>
    <w:link w:val="Heading2Char"/>
    <w:qFormat/>
    <w:pPr>
      <w:pageBreakBefore w:val="0"/>
      <w:pBdr>
        <w:bottom w:val="none" w:sz="0" w:space="0" w:color="auto"/>
      </w:pBdr>
      <w:spacing w:before="360" w:after="60"/>
      <w:outlineLvl w:val="1"/>
    </w:pPr>
    <w:rPr>
      <w:b/>
      <w:bCs/>
      <w:iCs/>
      <w:spacing w:val="0"/>
      <w:sz w:val="28"/>
      <w:szCs w:val="28"/>
    </w:rPr>
  </w:style>
  <w:style w:type="paragraph" w:styleId="Heading3">
    <w:name w:val="heading 3"/>
    <w:basedOn w:val="Heading2"/>
    <w:next w:val="aNorm"/>
    <w:qFormat/>
    <w:pPr>
      <w:spacing w:before="240"/>
      <w:outlineLvl w:val="2"/>
    </w:pPr>
    <w:rPr>
      <w:bCs w:val="0"/>
      <w:sz w:val="22"/>
      <w:szCs w:val="18"/>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orm">
    <w:name w:val="aNorm"/>
    <w:link w:val="aNormChar"/>
    <w:pPr>
      <w:spacing w:after="240"/>
      <w:ind w:left="720"/>
    </w:pPr>
    <w:rPr>
      <w:sz w:val="24"/>
      <w:szCs w:val="24"/>
    </w:rPr>
  </w:style>
  <w:style w:type="character" w:customStyle="1" w:styleId="aNormChar">
    <w:name w:val="aNorm Char"/>
    <w:link w:val="aNorm"/>
    <w:rPr>
      <w:sz w:val="24"/>
      <w:szCs w:val="24"/>
      <w:lang w:val="en-US" w:eastAsia="en-US" w:bidi="ar-SA"/>
    </w:rPr>
  </w:style>
  <w:style w:type="paragraph" w:customStyle="1" w:styleId="aNormInProc">
    <w:name w:val="aNormInProc"/>
    <w:basedOn w:val="Normal"/>
    <w:next w:val="aNorm"/>
    <w:pPr>
      <w:keepLines/>
      <w:spacing w:after="180"/>
      <w:ind w:left="1080"/>
    </w:pPr>
    <w:rPr>
      <w:sz w:val="22"/>
    </w:rPr>
  </w:style>
  <w:style w:type="character" w:customStyle="1" w:styleId="bLinkRef">
    <w:name w:val="bLinkRef"/>
    <w:rPr>
      <w:i w:val="0"/>
      <w:iCs w:val="0"/>
    </w:rPr>
  </w:style>
  <w:style w:type="paragraph" w:customStyle="1" w:styleId="aProcHead">
    <w:name w:val="aProcHead"/>
    <w:basedOn w:val="aNorm"/>
    <w:next w:val="aNorm"/>
    <w:link w:val="aProcHeadChar"/>
    <w:pPr>
      <w:keepNext/>
      <w:tabs>
        <w:tab w:val="left" w:pos="720"/>
      </w:tabs>
      <w:spacing w:before="120" w:after="60"/>
      <w:outlineLvl w:val="3"/>
    </w:pPr>
    <w:rPr>
      <w:rFonts w:ascii="Arial" w:hAnsi="Arial"/>
      <w:i/>
    </w:rPr>
  </w:style>
  <w:style w:type="character" w:customStyle="1" w:styleId="bLeadin">
    <w:name w:val="bLeadin"/>
    <w:rPr>
      <w:rFonts w:ascii="Arial Narrow" w:hAnsi="Arial Narrow"/>
      <w:b/>
      <w:sz w:val="22"/>
      <w:szCs w:val="21"/>
    </w:rPr>
  </w:style>
  <w:style w:type="numbering" w:customStyle="1" w:styleId="cNumb">
    <w:name w:val="cNumb"/>
    <w:pPr>
      <w:numPr>
        <w:numId w:val="2"/>
      </w:numPr>
    </w:pPr>
  </w:style>
  <w:style w:type="character" w:customStyle="1" w:styleId="icondrop3pt">
    <w:name w:val="icon drop 3 pt"/>
    <w:rPr>
      <w:position w:val="-6"/>
      <w:szCs w:val="22"/>
    </w:rPr>
  </w:style>
  <w:style w:type="character" w:customStyle="1" w:styleId="bStealth">
    <w:name w:val="bStealth"/>
    <w:rPr>
      <w:vanish/>
    </w:rPr>
  </w:style>
  <w:style w:type="numbering" w:customStyle="1" w:styleId="cNuma">
    <w:name w:val="cNuma"/>
    <w:basedOn w:val="NoList"/>
    <w:pPr>
      <w:numPr>
        <w:numId w:val="1"/>
      </w:numPr>
    </w:pPr>
  </w:style>
  <w:style w:type="character" w:customStyle="1" w:styleId="zPending">
    <w:name w:val="zPending"/>
    <w:rPr>
      <w:color w:val="FF0000"/>
    </w:rPr>
  </w:style>
  <w:style w:type="character" w:customStyle="1" w:styleId="Heading2Char">
    <w:name w:val="Heading 2 Char"/>
    <w:link w:val="Heading2"/>
    <w:rPr>
      <w:rFonts w:ascii="Arial" w:hAnsi="Arial" w:cs="Arial"/>
      <w:b/>
      <w:bCs/>
      <w:iCs/>
      <w:kern w:val="36"/>
      <w:sz w:val="28"/>
      <w:szCs w:val="28"/>
      <w:lang w:val="en-US" w:eastAsia="en-US" w:bidi="ar-SA"/>
    </w:rPr>
  </w:style>
  <w:style w:type="character" w:customStyle="1" w:styleId="aProcHeadChar">
    <w:name w:val="aProcHead Char"/>
    <w:link w:val="aProcHead"/>
    <w:rPr>
      <w:rFonts w:ascii="Arial" w:hAnsi="Arial"/>
      <w:i/>
      <w:sz w:val="24"/>
      <w:szCs w:val="24"/>
      <w:lang w:val="en-US" w:eastAsia="en-US" w:bidi="ar-SA"/>
    </w:rPr>
  </w:style>
  <w:style w:type="character" w:customStyle="1" w:styleId="icondrop15">
    <w:name w:val="icon drop 1.5"/>
    <w:rPr>
      <w:position w:val="-3"/>
    </w:rPr>
  </w:style>
  <w:style w:type="character" w:styleId="Emphasis">
    <w:name w:val="Emphasis"/>
    <w:qFormat/>
    <w:rPr>
      <w:i/>
      <w:iCs/>
    </w:rPr>
  </w:style>
  <w:style w:type="paragraph" w:customStyle="1" w:styleId="aSpacer3">
    <w:name w:val="aSpacer3"/>
    <w:basedOn w:val="Normal"/>
    <w:next w:val="Heading2"/>
    <w:pPr>
      <w:widowControl w:val="0"/>
      <w:pBdr>
        <w:bottom w:val="threeDEmboss" w:sz="6" w:space="1" w:color="C0C0C0"/>
      </w:pBdr>
    </w:pPr>
    <w:rPr>
      <w:rFonts w:ascii="Courier New" w:hAnsi="Courier New"/>
      <w:noProof/>
      <w:sz w:val="16"/>
    </w:rPr>
  </w:style>
  <w:style w:type="paragraph" w:customStyle="1" w:styleId="aNormSum">
    <w:name w:val="aNormSum"/>
    <w:basedOn w:val="aNorm"/>
    <w:pPr>
      <w:spacing w:after="60"/>
    </w:pPr>
    <w:rPr>
      <w:rFonts w:ascii="Arial" w:hAnsi="Arial"/>
    </w:rPr>
  </w:style>
  <w:style w:type="paragraph" w:customStyle="1" w:styleId="aSpacer2">
    <w:name w:val="aSpacer2"/>
    <w:next w:val="aNorm"/>
    <w:rPr>
      <w:sz w:val="22"/>
      <w:szCs w:val="24"/>
    </w:rPr>
  </w:style>
  <w:style w:type="paragraph" w:styleId="Footer">
    <w:name w:val="footer"/>
    <w:basedOn w:val="Normal"/>
    <w:link w:val="FooterChar"/>
    <w:pPr>
      <w:tabs>
        <w:tab w:val="center" w:pos="4680"/>
        <w:tab w:val="right" w:pos="9360"/>
      </w:tabs>
      <w:spacing w:before="480"/>
    </w:pPr>
    <w:rPr>
      <w:i/>
      <w:sz w:val="20"/>
      <w:szCs w:val="20"/>
      <w:lang w:val="x-none" w:eastAsia="x-none"/>
    </w:rPr>
  </w:style>
  <w:style w:type="paragraph" w:styleId="Header">
    <w:name w:val="header"/>
    <w:basedOn w:val="Normal"/>
    <w:link w:val="HeaderChar"/>
    <w:pPr>
      <w:tabs>
        <w:tab w:val="center" w:pos="4680"/>
        <w:tab w:val="right" w:pos="9360"/>
      </w:tabs>
    </w:pPr>
    <w:rPr>
      <w:i/>
      <w:sz w:val="20"/>
      <w:szCs w:val="20"/>
      <w:lang w:val="x-none" w:eastAsia="x-none"/>
    </w:rPr>
  </w:style>
  <w:style w:type="paragraph" w:customStyle="1" w:styleId="aTitle1">
    <w:name w:val="aTitle1"/>
    <w:pPr>
      <w:jc w:val="center"/>
    </w:pPr>
    <w:rPr>
      <w:rFonts w:ascii="Arial" w:hAnsi="Arial" w:cs="Arial"/>
      <w:b/>
      <w:bCs/>
      <w:kern w:val="28"/>
      <w:sz w:val="40"/>
      <w:szCs w:val="40"/>
    </w:rPr>
  </w:style>
  <w:style w:type="paragraph" w:customStyle="1" w:styleId="aTitle2">
    <w:name w:val="aTitle2"/>
    <w:basedOn w:val="aTitle1"/>
    <w:rPr>
      <w:b w:val="0"/>
    </w:rPr>
  </w:style>
  <w:style w:type="paragraph" w:customStyle="1" w:styleId="aTitle3">
    <w:name w:val="aTitle3"/>
    <w:basedOn w:val="Normal"/>
    <w:pPr>
      <w:tabs>
        <w:tab w:val="center" w:pos="3960"/>
        <w:tab w:val="center" w:pos="4320"/>
      </w:tabs>
      <w:spacing w:after="60"/>
      <w:jc w:val="center"/>
    </w:pPr>
    <w:rPr>
      <w:rFonts w:ascii="Arial" w:hAnsi="Arial" w:cs="Arial"/>
    </w:rPr>
  </w:style>
  <w:style w:type="paragraph" w:customStyle="1" w:styleId="aNorm0">
    <w:name w:val="aNorm &lt;"/>
    <w:basedOn w:val="aNorm"/>
    <w:pPr>
      <w:ind w:left="0"/>
    </w:pPr>
  </w:style>
  <w:style w:type="character" w:styleId="PageNumber">
    <w:name w:val="page number"/>
    <w:basedOn w:val="DefaultParagraphFont"/>
  </w:style>
  <w:style w:type="paragraph" w:styleId="TOC2">
    <w:name w:val="toc 2"/>
    <w:basedOn w:val="Normal"/>
    <w:next w:val="Normal"/>
    <w:autoRedefine/>
    <w:uiPriority w:val="39"/>
    <w:pPr>
      <w:tabs>
        <w:tab w:val="right" w:leader="dot" w:pos="7380"/>
      </w:tabs>
      <w:spacing w:before="20" w:after="20"/>
      <w:ind w:left="1080"/>
    </w:pPr>
    <w:rPr>
      <w:rFonts w:ascii="Arial" w:hAnsi="Arial"/>
      <w:noProof/>
      <w:sz w:val="20"/>
      <w:szCs w:val="20"/>
    </w:rPr>
  </w:style>
  <w:style w:type="paragraph" w:styleId="TOC1">
    <w:name w:val="toc 1"/>
    <w:basedOn w:val="Normal"/>
    <w:next w:val="Normal"/>
    <w:autoRedefine/>
    <w:uiPriority w:val="39"/>
    <w:rsid w:val="00ED325F"/>
    <w:pPr>
      <w:tabs>
        <w:tab w:val="right" w:leader="dot" w:pos="7380"/>
      </w:tabs>
      <w:spacing w:before="80"/>
      <w:ind w:left="1080"/>
    </w:pPr>
    <w:rPr>
      <w:rFonts w:ascii="Arial" w:hAnsi="Arial" w:cs="Arial"/>
      <w:b/>
      <w:noProof/>
      <w:sz w:val="20"/>
      <w:szCs w:val="20"/>
    </w:rPr>
  </w:style>
  <w:style w:type="character" w:styleId="Hyperlink">
    <w:name w:val="Hyperlink"/>
    <w:uiPriority w:val="99"/>
    <w:rPr>
      <w:color w:val="0000FF"/>
      <w:u w:val="single"/>
    </w:rPr>
  </w:style>
  <w:style w:type="paragraph" w:styleId="DocumentMap">
    <w:name w:val="Document Map"/>
    <w:basedOn w:val="Normal"/>
    <w:semiHidden/>
    <w:pPr>
      <w:shd w:val="clear" w:color="auto" w:fill="000080"/>
    </w:pPr>
    <w:rPr>
      <w:rFonts w:ascii="Tahoma" w:hAnsi="Tahoma" w:cs="Tahoma"/>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Pr>
      <w:b/>
      <w:bCs/>
    </w:rPr>
  </w:style>
  <w:style w:type="paragraph" w:styleId="TOC3">
    <w:name w:val="toc 3"/>
    <w:basedOn w:val="Normal"/>
    <w:next w:val="Normal"/>
    <w:autoRedefine/>
    <w:semiHidden/>
    <w:pPr>
      <w:tabs>
        <w:tab w:val="right" w:leader="dot" w:pos="7380"/>
      </w:tabs>
      <w:spacing w:before="20" w:after="20"/>
      <w:ind w:left="1440"/>
    </w:pPr>
    <w:rPr>
      <w:rFonts w:ascii="Arial" w:hAnsi="Arial" w:cs="Arial"/>
      <w:noProof/>
      <w:sz w:val="20"/>
      <w:szCs w:val="20"/>
    </w:rPr>
  </w:style>
  <w:style w:type="character" w:styleId="FollowedHyperlink">
    <w:name w:val="FollowedHyperlink"/>
    <w:rPr>
      <w:color w:val="800080"/>
      <w:u w:val="single"/>
    </w:rPr>
  </w:style>
  <w:style w:type="paragraph" w:customStyle="1" w:styleId="H1NoTOC">
    <w:name w:val="H1 No TOC"/>
    <w:basedOn w:val="Normal"/>
    <w:pPr>
      <w:pBdr>
        <w:bottom w:val="threeDEngrave" w:sz="6" w:space="1" w:color="C0C0C0"/>
      </w:pBdr>
      <w:spacing w:after="60"/>
      <w:outlineLvl w:val="0"/>
    </w:pPr>
    <w:rPr>
      <w:rFonts w:ascii="Arial" w:hAnsi="Arial" w:cs="Arial"/>
      <w:spacing w:val="10"/>
      <w:kern w:val="36"/>
      <w:sz w:val="36"/>
      <w:szCs w:val="36"/>
    </w:rPr>
  </w:style>
  <w:style w:type="paragraph" w:customStyle="1" w:styleId="aTitle1Red">
    <w:name w:val="aTitle1 Red"/>
    <w:basedOn w:val="aTitle1"/>
    <w:pPr>
      <w:ind w:left="1008" w:right="1008"/>
    </w:pPr>
    <w:rPr>
      <w:rFonts w:cs="Times New Roman"/>
      <w:color w:val="FF0000"/>
      <w:sz w:val="28"/>
      <w:szCs w:val="20"/>
    </w:rPr>
  </w:style>
  <w:style w:type="paragraph" w:styleId="FootnoteText">
    <w:name w:val="footnote text"/>
    <w:basedOn w:val="Normal"/>
    <w:link w:val="FootnoteTextChar"/>
    <w:pPr>
      <w:tabs>
        <w:tab w:val="left" w:pos="288"/>
      </w:tabs>
      <w:ind w:left="288" w:hanging="288"/>
    </w:pPr>
    <w:rPr>
      <w:sz w:val="20"/>
      <w:szCs w:val="20"/>
    </w:rPr>
  </w:style>
  <w:style w:type="character" w:styleId="FootnoteReference">
    <w:name w:val="footnote reference"/>
    <w:rPr>
      <w:vertAlign w:val="superscript"/>
    </w:rPr>
  </w:style>
  <w:style w:type="table" w:customStyle="1" w:styleId="TableA">
    <w:name w:val="TableA"/>
    <w:basedOn w:val="TableNormal"/>
    <w:rPr>
      <w:rFonts w:ascii="Arial" w:hAnsi="Arial"/>
    </w:rPr>
    <w:tblPr>
      <w:tblStyleRowBandSize w:val="1"/>
      <w:tblInd w:w="2160" w:type="dxa"/>
      <w:tblBorders>
        <w:top w:val="single" w:sz="12" w:space="0" w:color="auto"/>
        <w:bottom w:val="single" w:sz="12" w:space="0" w:color="auto"/>
      </w:tblBorders>
    </w:tblPr>
    <w:trPr>
      <w:cantSplit/>
    </w:trPr>
    <w:tblStylePr w:type="firstRow">
      <w:rPr>
        <w:rFonts w:ascii="Arial" w:hAnsi="Arial"/>
        <w:b w:val="0"/>
        <w:bCs/>
        <w:i w:val="0"/>
        <w:iCs/>
        <w:color w:val="auto"/>
        <w:sz w:val="20"/>
      </w:rPr>
      <w:tblPr/>
      <w:trPr>
        <w:tblHeader/>
      </w:trPr>
      <w:tcPr>
        <w:tcBorders>
          <w:bottom w:val="single" w:sz="6" w:space="0" w:color="000000"/>
        </w:tcBorders>
        <w:shd w:val="clear" w:color="C0C0C0" w:fill="auto"/>
      </w:tcPr>
    </w:tblStylePr>
    <w:tblStylePr w:type="lastRow">
      <w:tblPr/>
      <w:tcPr>
        <w:tcBorders>
          <w:top w:val="nil"/>
        </w:tcBorders>
      </w:tcPr>
    </w:tblStylePr>
    <w:tblStylePr w:type="band1Horz">
      <w:rPr>
        <w:color w:val="auto"/>
      </w:rPr>
      <w:tblPr/>
      <w:tcPr>
        <w:tcBorders>
          <w:top w:val="nil"/>
          <w:left w:val="nil"/>
          <w:bottom w:val="nil"/>
          <w:right w:val="nil"/>
          <w:insideH w:val="nil"/>
          <w:insideV w:val="nil"/>
          <w:tl2br w:val="nil"/>
          <w:tr2bl w:val="nil"/>
        </w:tcBorders>
        <w:shd w:val="solid" w:color="EAEAEA"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Table">
    <w:name w:val="aTable"/>
    <w:basedOn w:val="Normal"/>
    <w:pPr>
      <w:spacing w:before="80" w:after="80"/>
    </w:pPr>
    <w:rPr>
      <w:rFonts w:ascii="Arial" w:hAnsi="Arial"/>
      <w:sz w:val="20"/>
      <w:szCs w:val="20"/>
    </w:rPr>
  </w:style>
  <w:style w:type="paragraph" w:customStyle="1" w:styleId="aNorm1">
    <w:name w:val="aNorm &lt;&gt;"/>
    <w:basedOn w:val="aNorm"/>
    <w:pPr>
      <w:ind w:left="0"/>
      <w:jc w:val="center"/>
    </w:pPr>
  </w:style>
  <w:style w:type="paragraph" w:customStyle="1" w:styleId="aSpacer">
    <w:name w:val="aSpacer"/>
    <w:basedOn w:val="Normal"/>
    <w:link w:val="aSpacerChar"/>
    <w:pPr>
      <w:widowControl w:val="0"/>
      <w:ind w:left="720" w:right="1440"/>
    </w:pPr>
    <w:rPr>
      <w:rFonts w:ascii="Courier New" w:hAnsi="Courier New"/>
      <w:noProof/>
      <w:sz w:val="16"/>
    </w:rPr>
  </w:style>
  <w:style w:type="paragraph" w:customStyle="1" w:styleId="FrontMatter">
    <w:name w:val="Front Matter"/>
    <w:basedOn w:val="Normal"/>
    <w:pPr>
      <w:spacing w:after="180"/>
    </w:pPr>
    <w:rPr>
      <w:sz w:val="18"/>
      <w:szCs w:val="18"/>
    </w:rPr>
  </w:style>
  <w:style w:type="paragraph" w:styleId="BodyText">
    <w:name w:val="Body Text"/>
    <w:basedOn w:val="Normal"/>
    <w:link w:val="BodyTextChar"/>
    <w:pPr>
      <w:keepLines/>
      <w:widowControl w:val="0"/>
      <w:spacing w:after="120" w:line="240" w:lineRule="atLeast"/>
      <w:ind w:left="720"/>
    </w:pPr>
  </w:style>
  <w:style w:type="character" w:customStyle="1" w:styleId="BodyTextChar">
    <w:name w:val="Body Text Char"/>
    <w:link w:val="BodyText"/>
    <w:rPr>
      <w:sz w:val="24"/>
      <w:szCs w:val="24"/>
      <w:lang w:val="en-US" w:eastAsia="en-US" w:bidi="ar-SA"/>
    </w:rPr>
  </w:style>
  <w:style w:type="character" w:customStyle="1" w:styleId="ista">
    <w:name w:val="ista"/>
    <w:rPr>
      <w:i/>
      <w:smallCaps/>
    </w:rPr>
  </w:style>
  <w:style w:type="paragraph" w:customStyle="1" w:styleId="aNormSnug">
    <w:name w:val="aNorm Snug"/>
    <w:basedOn w:val="aNorm"/>
    <w:pPr>
      <w:spacing w:after="120"/>
    </w:pPr>
    <w:rPr>
      <w:szCs w:val="20"/>
    </w:rPr>
  </w:style>
  <w:style w:type="paragraph" w:customStyle="1" w:styleId="aNorm2">
    <w:name w:val="aNorm &gt;&gt;"/>
    <w:basedOn w:val="aNorm3"/>
    <w:link w:val="aNormChar0"/>
    <w:pPr>
      <w:spacing w:after="180"/>
      <w:ind w:left="1440"/>
    </w:pPr>
    <w:rPr>
      <w:lang w:val="x-none" w:eastAsia="x-none"/>
    </w:rPr>
  </w:style>
  <w:style w:type="paragraph" w:customStyle="1" w:styleId="aNorm3">
    <w:name w:val="aNorm &gt;"/>
    <w:basedOn w:val="aNorm"/>
    <w:pPr>
      <w:keepLines/>
      <w:ind w:left="1080"/>
    </w:pPr>
  </w:style>
  <w:style w:type="paragraph" w:customStyle="1" w:styleId="Centered">
    <w:name w:val="Centered"/>
    <w:basedOn w:val="Normal"/>
    <w:pPr>
      <w:jc w:val="center"/>
    </w:pPr>
    <w:rPr>
      <w:sz w:val="22"/>
      <w:szCs w:val="20"/>
    </w:rPr>
  </w:style>
  <w:style w:type="character" w:customStyle="1" w:styleId="icondrop2pt">
    <w:name w:val="icon drop 2 pt"/>
    <w:rPr>
      <w:position w:val="-4"/>
      <w:szCs w:val="22"/>
    </w:rPr>
  </w:style>
  <w:style w:type="paragraph" w:styleId="BalloonText">
    <w:name w:val="Balloon Text"/>
    <w:basedOn w:val="Normal"/>
    <w:semiHidden/>
    <w:rPr>
      <w:rFonts w:ascii="Tahoma" w:hAnsi="Tahoma" w:cs="Tahoma"/>
      <w:sz w:val="16"/>
      <w:szCs w:val="16"/>
    </w:rPr>
  </w:style>
  <w:style w:type="numbering" w:customStyle="1" w:styleId="bBull">
    <w:name w:val="bBull"/>
    <w:pPr>
      <w:numPr>
        <w:numId w:val="24"/>
      </w:numPr>
    </w:pPr>
  </w:style>
  <w:style w:type="paragraph" w:styleId="BlockText">
    <w:name w:val="Block Text"/>
    <w:basedOn w:val="Normal"/>
    <w:pPr>
      <w:spacing w:after="120"/>
      <w:ind w:left="1440" w:right="1440"/>
    </w:p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BodyTextFirstIndent">
    <w:name w:val="Body Text First Indent"/>
    <w:basedOn w:val="BodyText"/>
    <w:pPr>
      <w:keepLines w:val="0"/>
      <w:widowControl/>
      <w:spacing w:line="240" w:lineRule="auto"/>
      <w:ind w:left="0" w:firstLine="210"/>
    </w:pPr>
  </w:style>
  <w:style w:type="paragraph" w:styleId="BodyTextIndent">
    <w:name w:val="Body Text Indent"/>
    <w:basedOn w:val="Normal"/>
    <w:pPr>
      <w:spacing w:after="120"/>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after="120" w:line="480" w:lineRule="auto"/>
      <w:ind w:left="360"/>
    </w:pPr>
  </w:style>
  <w:style w:type="paragraph" w:styleId="Caption">
    <w:name w:val="caption"/>
    <w:basedOn w:val="Normal"/>
    <w:next w:val="Normal"/>
    <w:qFormat/>
    <w:pPr>
      <w:spacing w:before="120" w:after="120"/>
    </w:pPr>
    <w:rPr>
      <w:b/>
      <w:bCs/>
      <w:sz w:val="20"/>
      <w:szCs w:val="20"/>
    </w:rPr>
  </w:style>
  <w:style w:type="paragraph" w:styleId="BodyTextIndent3">
    <w:name w:val="Body Text Indent 3"/>
    <w:basedOn w:val="Normal"/>
    <w:pPr>
      <w:spacing w:after="120"/>
      <w:ind w:left="360"/>
    </w:pPr>
    <w:rPr>
      <w:sz w:val="16"/>
      <w:szCs w:val="16"/>
    </w:rPr>
  </w:style>
  <w:style w:type="paragraph" w:styleId="CommentText">
    <w:name w:val="annotation text"/>
    <w:basedOn w:val="Normal"/>
    <w:link w:val="CommentTextChar"/>
    <w:uiPriority w:val="99"/>
    <w:semiHidden/>
    <w:rPr>
      <w:rFonts w:ascii="Verdana" w:hAnsi="Verdana"/>
      <w:sz w:val="20"/>
      <w:szCs w:val="20"/>
      <w:lang w:val="x-none" w:eastAsia="x-none"/>
    </w:rPr>
  </w:style>
  <w:style w:type="paragraph" w:styleId="CommentSubject">
    <w:name w:val="annotation subject"/>
    <w:basedOn w:val="CommentText"/>
    <w:next w:val="CommentText"/>
    <w:semiHidden/>
    <w:rPr>
      <w:b/>
      <w:bCs/>
    </w:rPr>
  </w:style>
  <w:style w:type="paragraph" w:styleId="Closing">
    <w:name w:val="Closing"/>
    <w:basedOn w:val="Normal"/>
    <w:pPr>
      <w:ind w:left="4320"/>
    </w:pPr>
  </w:style>
  <w:style w:type="paragraph" w:styleId="Date">
    <w:name w:val="Date"/>
    <w:basedOn w:val="Normal"/>
    <w:next w:val="Normal"/>
  </w:style>
  <w:style w:type="paragraph" w:styleId="EndnoteText">
    <w:name w:val="endnote text"/>
    <w:basedOn w:val="Normal"/>
    <w:semiHidden/>
    <w:rPr>
      <w:sz w:val="20"/>
      <w:szCs w:val="20"/>
    </w:rPr>
  </w:style>
  <w:style w:type="paragraph" w:styleId="E-mailSignature">
    <w:name w:val="E-mail Signature"/>
    <w:basedOn w:val="Normal"/>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szCs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3"/>
      </w:numPr>
    </w:pPr>
  </w:style>
  <w:style w:type="paragraph" w:styleId="ListBullet2">
    <w:name w:val="List Bullet 2"/>
    <w:basedOn w:val="Normal"/>
    <w:autoRedefine/>
    <w:pPr>
      <w:numPr>
        <w:numId w:val="4"/>
      </w:numPr>
    </w:pPr>
  </w:style>
  <w:style w:type="paragraph" w:styleId="ListBullet3">
    <w:name w:val="List Bullet 3"/>
    <w:basedOn w:val="Normal"/>
    <w:autoRedefine/>
    <w:pPr>
      <w:numPr>
        <w:numId w:val="5"/>
      </w:numPr>
    </w:pPr>
  </w:style>
  <w:style w:type="paragraph" w:styleId="ListBullet4">
    <w:name w:val="List Bullet 4"/>
    <w:basedOn w:val="Normal"/>
    <w:autoRedefine/>
    <w:pPr>
      <w:numPr>
        <w:numId w:val="6"/>
      </w:numPr>
    </w:pPr>
  </w:style>
  <w:style w:type="paragraph" w:styleId="ListBullet5">
    <w:name w:val="List Bullet 5"/>
    <w:basedOn w:val="Normal"/>
    <w:autoRedefine/>
    <w:pPr>
      <w:numPr>
        <w:numId w:val="7"/>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8"/>
      </w:numPr>
    </w:pPr>
  </w:style>
  <w:style w:type="paragraph" w:styleId="ListNumber2">
    <w:name w:val="List Number 2"/>
    <w:basedOn w:val="Normal"/>
    <w:pPr>
      <w:numPr>
        <w:numId w:val="9"/>
      </w:numPr>
    </w:pPr>
  </w:style>
  <w:style w:type="paragraph" w:styleId="ListNumber3">
    <w:name w:val="List Number 3"/>
    <w:basedOn w:val="Normal"/>
    <w:pPr>
      <w:numPr>
        <w:numId w:val="10"/>
      </w:numPr>
    </w:pPr>
  </w:style>
  <w:style w:type="paragraph" w:styleId="ListNumber4">
    <w:name w:val="List Number 4"/>
    <w:basedOn w:val="Normal"/>
    <w:pPr>
      <w:numPr>
        <w:numId w:val="11"/>
      </w:numPr>
    </w:pPr>
  </w:style>
  <w:style w:type="paragraph" w:styleId="ListNumber5">
    <w:name w:val="List Number 5"/>
    <w:basedOn w:val="Normal"/>
    <w:pPr>
      <w:numPr>
        <w:numId w:val="12"/>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cs="Courier New"/>
      <w:sz w:val="20"/>
      <w:szCs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pPr>
      <w:spacing w:before="120"/>
    </w:pPr>
    <w:rPr>
      <w:rFonts w:ascii="Arial" w:hAnsi="Arial" w:cs="Arial"/>
      <w:b/>
      <w:bCs/>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EnvelopeReturn">
    <w:name w:val="envelope return"/>
    <w:basedOn w:val="Normal"/>
    <w:rPr>
      <w:rFonts w:ascii="Arial" w:hAnsi="Arial" w:cs="Arial"/>
      <w:sz w:val="20"/>
      <w:szCs w:val="20"/>
    </w:rPr>
  </w:style>
  <w:style w:type="paragraph" w:customStyle="1" w:styleId="aNormal">
    <w:name w:val="aNormal"/>
    <w:link w:val="aNormalChar"/>
    <w:pPr>
      <w:spacing w:after="180"/>
    </w:pPr>
    <w:rPr>
      <w:sz w:val="22"/>
      <w:szCs w:val="24"/>
    </w:rPr>
  </w:style>
  <w:style w:type="character" w:customStyle="1" w:styleId="aNormalChar">
    <w:name w:val="aNormal Char"/>
    <w:link w:val="aNormal"/>
    <w:rPr>
      <w:sz w:val="22"/>
      <w:szCs w:val="24"/>
      <w:lang w:val="en-US" w:eastAsia="en-US" w:bidi="ar-SA"/>
    </w:rPr>
  </w:style>
  <w:style w:type="character" w:customStyle="1" w:styleId="leadin">
    <w:name w:val="leadin"/>
    <w:rPr>
      <w:rFonts w:ascii="Arial" w:hAnsi="Arial" w:cs="Arial" w:hint="default"/>
      <w:b/>
      <w:bCs w:val="0"/>
      <w:sz w:val="18"/>
      <w:szCs w:val="18"/>
    </w:rPr>
  </w:style>
  <w:style w:type="numbering" w:customStyle="1" w:styleId="cBullbodyin">
    <w:name w:val="cBull_bodyin"/>
    <w:pPr>
      <w:numPr>
        <w:numId w:val="30"/>
      </w:numPr>
    </w:pPr>
  </w:style>
  <w:style w:type="character" w:customStyle="1" w:styleId="aSpacerChar">
    <w:name w:val="aSpacer Char"/>
    <w:link w:val="aSpacer"/>
    <w:rPr>
      <w:rFonts w:ascii="Courier New" w:hAnsi="Courier New"/>
      <w:noProof/>
      <w:sz w:val="16"/>
      <w:szCs w:val="24"/>
      <w:lang w:val="en-US" w:eastAsia="en-US" w:bidi="ar-SA"/>
    </w:rPr>
  </w:style>
  <w:style w:type="character" w:customStyle="1" w:styleId="bIconDrop3pt">
    <w:name w:val="bIconDrop 3 pt"/>
    <w:rPr>
      <w:position w:val="-6"/>
      <w:szCs w:val="22"/>
    </w:rPr>
  </w:style>
  <w:style w:type="paragraph" w:customStyle="1" w:styleId="Default">
    <w:name w:val="Default"/>
    <w:pPr>
      <w:autoSpaceDE w:val="0"/>
      <w:autoSpaceDN w:val="0"/>
      <w:adjustRightInd w:val="0"/>
    </w:pPr>
    <w:rPr>
      <w:color w:val="000000"/>
      <w:sz w:val="24"/>
      <w:szCs w:val="24"/>
    </w:rPr>
  </w:style>
  <w:style w:type="numbering" w:customStyle="1" w:styleId="cNumber">
    <w:name w:val="cNumber"/>
    <w:basedOn w:val="NoList"/>
    <w:pPr>
      <w:numPr>
        <w:numId w:val="36"/>
      </w:numPr>
    </w:pPr>
  </w:style>
  <w:style w:type="paragraph" w:customStyle="1" w:styleId="aNormIn">
    <w:name w:val="aNormIn"/>
    <w:basedOn w:val="aNorm"/>
    <w:link w:val="aNormInChar"/>
    <w:pPr>
      <w:keepLines/>
      <w:ind w:left="360"/>
    </w:pPr>
  </w:style>
  <w:style w:type="paragraph" w:customStyle="1" w:styleId="cNorm">
    <w:name w:val="cNorm"/>
    <w:link w:val="cNormChar"/>
    <w:pPr>
      <w:numPr>
        <w:numId w:val="35"/>
      </w:numPr>
      <w:spacing w:after="180"/>
    </w:pPr>
    <w:rPr>
      <w:sz w:val="24"/>
      <w:szCs w:val="24"/>
    </w:rPr>
  </w:style>
  <w:style w:type="character" w:customStyle="1" w:styleId="aNormInChar">
    <w:name w:val="aNormIn Char"/>
    <w:basedOn w:val="aNormChar"/>
    <w:link w:val="aNormIn"/>
    <w:rPr>
      <w:sz w:val="24"/>
      <w:szCs w:val="24"/>
      <w:lang w:val="en-US" w:eastAsia="en-US" w:bidi="ar-SA"/>
    </w:rPr>
  </w:style>
  <w:style w:type="paragraph" w:customStyle="1" w:styleId="cNormIn2Snug">
    <w:name w:val="cNormIn2Snug"/>
    <w:basedOn w:val="Normal"/>
    <w:pPr>
      <w:numPr>
        <w:numId w:val="38"/>
      </w:numPr>
    </w:pPr>
  </w:style>
  <w:style w:type="character" w:customStyle="1" w:styleId="cNormChar">
    <w:name w:val="cNorm Char"/>
    <w:link w:val="cNorm"/>
    <w:rPr>
      <w:sz w:val="24"/>
      <w:szCs w:val="24"/>
      <w:lang w:bidi="ar-SA"/>
    </w:rPr>
  </w:style>
  <w:style w:type="paragraph" w:customStyle="1" w:styleId="aNormIn2">
    <w:name w:val="aNormIn2"/>
    <w:basedOn w:val="aNormIn"/>
    <w:link w:val="aNormIn2Char"/>
    <w:pPr>
      <w:tabs>
        <w:tab w:val="left" w:pos="360"/>
        <w:tab w:val="left" w:pos="720"/>
        <w:tab w:val="center" w:pos="3960"/>
      </w:tabs>
      <w:ind w:left="720"/>
    </w:pPr>
  </w:style>
  <w:style w:type="character" w:customStyle="1" w:styleId="aNormIn2Char">
    <w:name w:val="aNormIn2 Char"/>
    <w:basedOn w:val="aNormInChar"/>
    <w:link w:val="aNormIn2"/>
    <w:rPr>
      <w:sz w:val="24"/>
      <w:szCs w:val="24"/>
      <w:lang w:val="en-US" w:eastAsia="en-US" w:bidi="ar-SA"/>
    </w:rPr>
  </w:style>
  <w:style w:type="character" w:styleId="CommentReference">
    <w:name w:val="annotation reference"/>
    <w:uiPriority w:val="99"/>
    <w:semiHidden/>
    <w:rPr>
      <w:rFonts w:ascii="Verdana" w:hAnsi="Verdana"/>
      <w:sz w:val="16"/>
      <w:szCs w:val="16"/>
    </w:rPr>
  </w:style>
  <w:style w:type="paragraph" w:customStyle="1" w:styleId="aNorm11pt">
    <w:name w:val="aNorm11pt"/>
    <w:link w:val="aNorm11ptChar"/>
    <w:pPr>
      <w:spacing w:after="180"/>
    </w:pPr>
    <w:rPr>
      <w:sz w:val="22"/>
      <w:szCs w:val="24"/>
    </w:rPr>
  </w:style>
  <w:style w:type="character" w:customStyle="1" w:styleId="bInstruction">
    <w:name w:val="bInstruction"/>
    <w:rPr>
      <w:color w:val="FF0000"/>
    </w:rPr>
  </w:style>
  <w:style w:type="character" w:customStyle="1" w:styleId="aNorm11ptChar">
    <w:name w:val="aNorm11pt Char"/>
    <w:link w:val="aNorm11pt"/>
    <w:rPr>
      <w:sz w:val="22"/>
      <w:szCs w:val="24"/>
      <w:lang w:val="en-US" w:eastAsia="en-US" w:bidi="ar-SA"/>
    </w:rPr>
  </w:style>
  <w:style w:type="paragraph" w:customStyle="1" w:styleId="aFrontMatter">
    <w:name w:val="aFront Matter"/>
    <w:basedOn w:val="Normal"/>
    <w:pPr>
      <w:spacing w:before="80" w:after="100"/>
    </w:pPr>
    <w:rPr>
      <w:sz w:val="18"/>
      <w:szCs w:val="18"/>
    </w:rPr>
  </w:style>
  <w:style w:type="paragraph" w:customStyle="1" w:styleId="aPubInfo">
    <w:name w:val="aPubInfo"/>
    <w:basedOn w:val="Normal"/>
    <w:pPr>
      <w:spacing w:before="90" w:after="90"/>
    </w:pPr>
    <w:rPr>
      <w:sz w:val="18"/>
      <w:szCs w:val="18"/>
    </w:rPr>
  </w:style>
  <w:style w:type="character" w:customStyle="1" w:styleId="CommentTextChar">
    <w:name w:val="Comment Text Char"/>
    <w:link w:val="CommentText"/>
    <w:uiPriority w:val="99"/>
    <w:semiHidden/>
    <w:rsid w:val="002D33C1"/>
    <w:rPr>
      <w:rFonts w:ascii="Verdana" w:hAnsi="Verdana"/>
    </w:rPr>
  </w:style>
  <w:style w:type="paragraph" w:styleId="Revision">
    <w:name w:val="Revision"/>
    <w:hidden/>
    <w:uiPriority w:val="99"/>
    <w:semiHidden/>
    <w:rsid w:val="00630E53"/>
    <w:rPr>
      <w:sz w:val="24"/>
      <w:szCs w:val="24"/>
    </w:rPr>
  </w:style>
  <w:style w:type="character" w:customStyle="1" w:styleId="FooterChar">
    <w:name w:val="Footer Char"/>
    <w:link w:val="Footer"/>
    <w:rsid w:val="0025294A"/>
    <w:rPr>
      <w:rFonts w:cs="Arial"/>
      <w:i/>
    </w:rPr>
  </w:style>
  <w:style w:type="character" w:customStyle="1" w:styleId="HeaderChar">
    <w:name w:val="Header Char"/>
    <w:link w:val="Header"/>
    <w:rsid w:val="0025294A"/>
    <w:rPr>
      <w:i/>
    </w:rPr>
  </w:style>
  <w:style w:type="character" w:customStyle="1" w:styleId="aNormChar0">
    <w:name w:val="aNorm &gt;&gt; Char"/>
    <w:link w:val="aNorm2"/>
    <w:rsid w:val="00AB3FFB"/>
    <w:rPr>
      <w:sz w:val="24"/>
      <w:szCs w:val="24"/>
    </w:rPr>
  </w:style>
  <w:style w:type="paragraph" w:styleId="ListParagraph">
    <w:name w:val="List Paragraph"/>
    <w:basedOn w:val="Normal"/>
    <w:uiPriority w:val="34"/>
    <w:qFormat/>
    <w:rsid w:val="009824EE"/>
    <w:pPr>
      <w:ind w:left="720"/>
    </w:pPr>
    <w:rPr>
      <w:rFonts w:ascii="Calibri" w:eastAsia="Calibri" w:hAnsi="Calibri"/>
      <w:sz w:val="22"/>
      <w:szCs w:val="22"/>
    </w:rPr>
  </w:style>
  <w:style w:type="paragraph" w:customStyle="1" w:styleId="aTableSmall">
    <w:name w:val="aTableSmall"/>
    <w:basedOn w:val="aTable"/>
    <w:link w:val="aTableSmallChar"/>
    <w:rsid w:val="002C3BB8"/>
    <w:pPr>
      <w:tabs>
        <w:tab w:val="left" w:pos="4320"/>
      </w:tabs>
      <w:spacing w:before="60" w:after="60"/>
    </w:pPr>
    <w:rPr>
      <w:sz w:val="18"/>
      <w:szCs w:val="18"/>
      <w:lang w:val="x-none" w:eastAsia="x-none"/>
    </w:rPr>
  </w:style>
  <w:style w:type="character" w:customStyle="1" w:styleId="aTableSmallChar">
    <w:name w:val="aTableSmall Char"/>
    <w:link w:val="aTableSmall"/>
    <w:rsid w:val="002C3BB8"/>
    <w:rPr>
      <w:rFonts w:ascii="Arial" w:hAnsi="Arial"/>
      <w:sz w:val="18"/>
      <w:szCs w:val="18"/>
    </w:rPr>
  </w:style>
  <w:style w:type="numbering" w:customStyle="1" w:styleId="cBullet">
    <w:name w:val="cBullet"/>
    <w:rsid w:val="00B109AE"/>
    <w:pPr>
      <w:numPr>
        <w:numId w:val="53"/>
      </w:numPr>
    </w:pPr>
  </w:style>
  <w:style w:type="character" w:customStyle="1" w:styleId="FootnoteTextChar">
    <w:name w:val="Footnote Text Char"/>
    <w:basedOn w:val="DefaultParagraphFont"/>
    <w:link w:val="FootnoteText"/>
    <w:rsid w:val="00B109AE"/>
  </w:style>
  <w:style w:type="paragraph" w:customStyle="1" w:styleId="NoProof">
    <w:name w:val="NoProof"/>
    <w:qFormat/>
    <w:rsid w:val="000A60A5"/>
    <w:pPr>
      <w:spacing w:after="200" w:line="276" w:lineRule="auto"/>
    </w:pPr>
    <w:rPr>
      <w:rFonts w:ascii="Arial Narrow" w:hAnsi="Arial Narrow"/>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37444">
      <w:bodyDiv w:val="1"/>
      <w:marLeft w:val="0"/>
      <w:marRight w:val="0"/>
      <w:marTop w:val="0"/>
      <w:marBottom w:val="0"/>
      <w:divBdr>
        <w:top w:val="none" w:sz="0" w:space="0" w:color="auto"/>
        <w:left w:val="none" w:sz="0" w:space="0" w:color="auto"/>
        <w:bottom w:val="none" w:sz="0" w:space="0" w:color="auto"/>
        <w:right w:val="none" w:sz="0" w:space="0" w:color="auto"/>
      </w:divBdr>
    </w:div>
    <w:div w:id="503278189">
      <w:bodyDiv w:val="1"/>
      <w:marLeft w:val="0"/>
      <w:marRight w:val="0"/>
      <w:marTop w:val="0"/>
      <w:marBottom w:val="0"/>
      <w:divBdr>
        <w:top w:val="none" w:sz="0" w:space="0" w:color="auto"/>
        <w:left w:val="none" w:sz="0" w:space="0" w:color="auto"/>
        <w:bottom w:val="none" w:sz="0" w:space="0" w:color="auto"/>
        <w:right w:val="none" w:sz="0" w:space="0" w:color="auto"/>
      </w:divBdr>
    </w:div>
    <w:div w:id="1214002649">
      <w:bodyDiv w:val="1"/>
      <w:marLeft w:val="0"/>
      <w:marRight w:val="0"/>
      <w:marTop w:val="0"/>
      <w:marBottom w:val="0"/>
      <w:divBdr>
        <w:top w:val="none" w:sz="0" w:space="0" w:color="auto"/>
        <w:left w:val="none" w:sz="0" w:space="0" w:color="auto"/>
        <w:bottom w:val="none" w:sz="0" w:space="0" w:color="auto"/>
        <w:right w:val="none" w:sz="0" w:space="0" w:color="auto"/>
      </w:divBdr>
    </w:div>
    <w:div w:id="1759523272">
      <w:bodyDiv w:val="1"/>
      <w:marLeft w:val="0"/>
      <w:marRight w:val="0"/>
      <w:marTop w:val="0"/>
      <w:marBottom w:val="0"/>
      <w:divBdr>
        <w:top w:val="none" w:sz="0" w:space="0" w:color="auto"/>
        <w:left w:val="none" w:sz="0" w:space="0" w:color="auto"/>
        <w:bottom w:val="none" w:sz="0" w:space="0" w:color="auto"/>
        <w:right w:val="none" w:sz="0" w:space="0" w:color="auto"/>
      </w:divBdr>
    </w:div>
    <w:div w:id="2086031968">
      <w:bodyDiv w:val="1"/>
      <w:marLeft w:val="0"/>
      <w:marRight w:val="0"/>
      <w:marTop w:val="0"/>
      <w:marBottom w:val="0"/>
      <w:divBdr>
        <w:top w:val="none" w:sz="0" w:space="0" w:color="auto"/>
        <w:left w:val="none" w:sz="0" w:space="0" w:color="auto"/>
        <w:bottom w:val="none" w:sz="0" w:space="0" w:color="auto"/>
        <w:right w:val="none" w:sz="0" w:space="0" w:color="auto"/>
      </w:divBdr>
    </w:div>
    <w:div w:id="2088378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93.png"/><Relationship Id="rId21" Type="http://schemas.openxmlformats.org/officeDocument/2006/relationships/image" Target="media/image9.emf"/><Relationship Id="rId42" Type="http://schemas.openxmlformats.org/officeDocument/2006/relationships/image" Target="media/image26.jpeg"/><Relationship Id="rId47" Type="http://schemas.openxmlformats.org/officeDocument/2006/relationships/oleObject" Target="embeddings/oleObject6.bin"/><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33" Type="http://schemas.microsoft.com/office/2011/relationships/people" Target="people.xml"/><Relationship Id="rId16" Type="http://schemas.openxmlformats.org/officeDocument/2006/relationships/footer" Target="footer3.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oleObject" Target="embeddings/oleObject4.bin"/><Relationship Id="rId53" Type="http://schemas.openxmlformats.org/officeDocument/2006/relationships/image" Target="media/image34.png"/><Relationship Id="rId58" Type="http://schemas.openxmlformats.org/officeDocument/2006/relationships/oleObject" Target="embeddings/oleObject9.bin"/><Relationship Id="rId74" Type="http://schemas.openxmlformats.org/officeDocument/2006/relationships/image" Target="media/image53.png"/><Relationship Id="rId79" Type="http://schemas.openxmlformats.org/officeDocument/2006/relationships/oleObject" Target="embeddings/oleObject10.bin"/><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100.emf"/><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4" Type="http://schemas.openxmlformats.org/officeDocument/2006/relationships/header" Target="header3.xm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7.emf"/><Relationship Id="rId35" Type="http://schemas.openxmlformats.org/officeDocument/2006/relationships/image" Target="media/image20.png"/><Relationship Id="rId43" Type="http://schemas.openxmlformats.org/officeDocument/2006/relationships/image" Target="media/image27.wmf"/><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emf"/><Relationship Id="rId126" Type="http://schemas.openxmlformats.org/officeDocument/2006/relationships/header" Target="header8.xml"/><Relationship Id="rId134" Type="http://schemas.openxmlformats.org/officeDocument/2006/relationships/theme" Target="theme/theme1.xml"/><Relationship Id="rId8" Type="http://schemas.openxmlformats.org/officeDocument/2006/relationships/image" Target="media/image6.wmf"/><Relationship Id="rId51" Type="http://schemas.openxmlformats.org/officeDocument/2006/relationships/oleObject" Target="embeddings/oleObject7.bin"/><Relationship Id="rId72" Type="http://schemas.openxmlformats.org/officeDocument/2006/relationships/image" Target="media/image51.png"/><Relationship Id="rId80" Type="http://schemas.openxmlformats.org/officeDocument/2006/relationships/image" Target="media/image58.emf"/><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13.emf"/><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image" Target="media/image29.wmf"/><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97.png"/><Relationship Id="rId129" Type="http://schemas.openxmlformats.org/officeDocument/2006/relationships/oleObject" Target="embeddings/oleObject12.bin"/><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5.em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oleObject" Target="embeddings/oleObject11.bin"/><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jpeg"/><Relationship Id="rId28" Type="http://schemas.openxmlformats.org/officeDocument/2006/relationships/image" Target="media/image16.emf"/><Relationship Id="rId36" Type="http://schemas.openxmlformats.org/officeDocument/2006/relationships/image" Target="media/image21.emf"/><Relationship Id="rId49" Type="http://schemas.openxmlformats.org/officeDocument/2006/relationships/image" Target="media/image31.png"/><Relationship Id="rId57" Type="http://schemas.openxmlformats.org/officeDocument/2006/relationships/image" Target="media/image37.emf"/><Relationship Id="rId106" Type="http://schemas.openxmlformats.org/officeDocument/2006/relationships/image" Target="media/image82.png"/><Relationship Id="rId114" Type="http://schemas.openxmlformats.org/officeDocument/2006/relationships/image" Target="media/image90.emf"/><Relationship Id="rId119" Type="http://schemas.openxmlformats.org/officeDocument/2006/relationships/header" Target="header5.xml"/><Relationship Id="rId127" Type="http://schemas.openxmlformats.org/officeDocument/2006/relationships/image" Target="media/image99.png"/><Relationship Id="rId10" Type="http://schemas.openxmlformats.org/officeDocument/2006/relationships/hyperlink" Target="http://go.va.gov/VistAImaging" TargetMode="External"/><Relationship Id="rId31" Type="http://schemas.openxmlformats.org/officeDocument/2006/relationships/oleObject" Target="embeddings/oleObject2.bin"/><Relationship Id="rId44" Type="http://schemas.openxmlformats.org/officeDocument/2006/relationships/oleObject" Target="embeddings/oleObject5.bin"/><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59.emf"/><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cid:image004.png@01D190D5.388B44A0" TargetMode="External"/><Relationship Id="rId122" Type="http://schemas.openxmlformats.org/officeDocument/2006/relationships/image" Target="media/image95.png"/><Relationship Id="rId130"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http://www.va.gov/imaging" TargetMode="Externa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85.png"/><Relationship Id="rId34" Type="http://schemas.openxmlformats.org/officeDocument/2006/relationships/oleObject" Target="embeddings/oleObject3.bin"/><Relationship Id="rId50" Type="http://schemas.openxmlformats.org/officeDocument/2006/relationships/image" Target="media/image32.png"/><Relationship Id="rId55" Type="http://schemas.openxmlformats.org/officeDocument/2006/relationships/oleObject" Target="embeddings/oleObject8.bin"/><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header" Target="header6.xml"/><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2.jpeg"/><Relationship Id="rId40" Type="http://schemas.openxmlformats.org/officeDocument/2006/relationships/image" Target="media/image24.png"/><Relationship Id="rId45" Type="http://schemas.openxmlformats.org/officeDocument/2006/relationships/image" Target="media/image28.emf"/><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emf"/><Relationship Id="rId131" Type="http://schemas.openxmlformats.org/officeDocument/2006/relationships/header" Target="header9.xml"/><Relationship Id="rId61" Type="http://schemas.openxmlformats.org/officeDocument/2006/relationships/image" Target="media/image40.png"/><Relationship Id="rId82" Type="http://schemas.openxmlformats.org/officeDocument/2006/relationships/image" Target="media/image60.emf"/><Relationship Id="rId19" Type="http://schemas.openxmlformats.org/officeDocument/2006/relationships/image" Target="media/image7.jpeg"/></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jpeg"/><Relationship Id="rId5" Type="http://schemas.openxmlformats.org/officeDocument/2006/relationships/image" Target="media/image5.emf"/><Relationship Id="rId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CBC47D-2033-4E51-B8FF-AE4C8EBF1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9582</Words>
  <Characters>54624</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VistARad Quick Start Guide, Patch 133</vt:lpstr>
    </vt:vector>
  </TitlesOfParts>
  <Company>Veteran Affairs</Company>
  <LinksUpToDate>false</LinksUpToDate>
  <CharactersWithSpaces>64078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VistARad Quick Start Guide, Patch 133</dc:title>
  <dc:creator>VistA Imaging Product Development</dc:creator>
  <cp:keywords>Aug 2013</cp:keywords>
  <cp:lastModifiedBy>Andersen, Charles W.  (ManTech)</cp:lastModifiedBy>
  <cp:revision>4</cp:revision>
  <cp:lastPrinted>2019-12-10T20:20:00Z</cp:lastPrinted>
  <dcterms:created xsi:type="dcterms:W3CDTF">2018-03-19T14:04:00Z</dcterms:created>
  <dcterms:modified xsi:type="dcterms:W3CDTF">2019-12-10T20:20:00Z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WMediaTypePrint">
    <vt:lpwstr>Print!False!(none)</vt:lpwstr>
  </property>
  <property fmtid="{D5CDD505-2E9C-101B-9397-08002B2CF9AE}" pid="3" name="Release Date">
    <vt:lpwstr>Aug 2013</vt:lpwstr>
  </property>
  <property fmtid="{D5CDD505-2E9C-101B-9397-08002B2CF9AE}" pid="4" name="Patch">
    <vt:lpwstr>MAG*3.0*133</vt:lpwstr>
  </property>
  <property fmtid="{D5CDD505-2E9C-101B-9397-08002B2CF9AE}" pid="5" name="Revision">
    <vt:lpwstr>11</vt:lpwstr>
  </property>
</Properties>
</file>
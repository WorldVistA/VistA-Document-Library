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1F4B" w:rsidRPr="00457603" w:rsidRDefault="00084380">
      <w:pPr>
        <w:pStyle w:val="aTitle3"/>
        <w:tabs>
          <w:tab w:val="center" w:pos="3960"/>
          <w:tab w:val="center" w:pos="4320"/>
        </w:tabs>
      </w:pPr>
      <w:bookmarkStart w:id="0" w:name="_WWID10000070"/>
      <w:bookmarkStart w:id="1" w:name="_GoBack"/>
      <w:bookmarkEnd w:id="1"/>
      <w:r w:rsidRPr="00457603">
        <w:rPr>
          <w:noProof/>
        </w:rPr>
        <mc:AlternateContent>
          <mc:Choice Requires="wps">
            <w:drawing>
              <wp:anchor distT="0" distB="0" distL="114300" distR="114300" simplePos="0" relativeHeight="251660800" behindDoc="0" locked="0" layoutInCell="1" allowOverlap="1">
                <wp:simplePos x="0" y="0"/>
                <wp:positionH relativeFrom="column">
                  <wp:align>center</wp:align>
                </wp:positionH>
                <wp:positionV relativeFrom="margin">
                  <wp:align>bottom</wp:align>
                </wp:positionV>
                <wp:extent cx="2527935" cy="502920"/>
                <wp:effectExtent l="2540" t="0" r="3175" b="1905"/>
                <wp:wrapSquare wrapText="left"/>
                <wp:docPr id="235" name="Text Box 1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50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2887" w:rsidRDefault="00712887">
                            <w:pPr>
                              <w:pStyle w:val="aTitle3"/>
                              <w:rPr>
                                <w:bCs w:val="0"/>
                                <w:sz w:val="22"/>
                                <w:szCs w:val="22"/>
                              </w:rPr>
                            </w:pPr>
                            <w:r>
                              <w:rPr>
                                <w:bCs w:val="0"/>
                                <w:sz w:val="22"/>
                                <w:szCs w:val="22"/>
                              </w:rPr>
                              <w:t>Department of Veterans Affairs</w:t>
                            </w:r>
                          </w:p>
                          <w:p w:rsidR="00712887" w:rsidRDefault="00712887">
                            <w:pPr>
                              <w:pStyle w:val="aTitle3"/>
                              <w:rPr>
                                <w:bCs w:val="0"/>
                                <w:sz w:val="22"/>
                                <w:szCs w:val="22"/>
                              </w:rPr>
                            </w:pPr>
                            <w:bookmarkStart w:id="2" w:name="_WWID10002247"/>
                            <w:bookmarkEnd w:id="2"/>
                            <w:r>
                              <w:rPr>
                                <w:bCs w:val="0"/>
                                <w:sz w:val="22"/>
                                <w:szCs w:val="22"/>
                              </w:rPr>
                              <w:t>Office of Enterprise Development</w:t>
                            </w:r>
                          </w:p>
                          <w:p w:rsidR="00712887" w:rsidRDefault="00712887">
                            <w:pPr>
                              <w:pStyle w:val="aTitle3"/>
                              <w:rPr>
                                <w:bCs w:val="0"/>
                                <w:sz w:val="22"/>
                                <w:szCs w:val="22"/>
                              </w:rPr>
                            </w:pPr>
                            <w:r>
                              <w:rPr>
                                <w:bCs w:val="0"/>
                                <w:sz w:val="22"/>
                                <w:szCs w:val="22"/>
                              </w:rPr>
                              <w:t>Health Provider 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1" o:spid="_x0000_s1026" type="#_x0000_t202" style="position:absolute;left:0;text-align:left;margin-left:0;margin-top:0;width:199.05pt;height:39.6pt;z-index:251660800;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" stroked="f">
                <v:textbox inset="0,0,0,0">
                  <w:txbxContent>
                    <w:p w:rsidR="00712887" w:rsidRDefault="00712887">
                      <w:pPr>
                        <w:pStyle w:val="aTitle3"/>
                        <w:rPr>
                          <w:bCs w:val="0"/>
                          <w:sz w:val="22"/>
                          <w:szCs w:val="22"/>
                        </w:rPr>
                      </w:pPr>
                      <w:r>
                        <w:rPr>
                          <w:bCs w:val="0"/>
                          <w:sz w:val="22"/>
                          <w:szCs w:val="22"/>
                        </w:rPr>
                        <w:t>Department of Veterans Affairs</w:t>
                      </w:r>
                    </w:p>
                    <w:p w:rsidR="00712887" w:rsidRDefault="00712887">
                      <w:pPr>
                        <w:pStyle w:val="aTitle3"/>
                        <w:rPr>
                          <w:bCs w:val="0"/>
                          <w:sz w:val="22"/>
                          <w:szCs w:val="22"/>
                        </w:rPr>
                      </w:pPr>
                      <w:bookmarkStart w:id="3" w:name="_WWID10002247"/>
                      <w:bookmarkEnd w:id="3"/>
                      <w:r>
                        <w:rPr>
                          <w:bCs w:val="0"/>
                          <w:sz w:val="22"/>
                          <w:szCs w:val="22"/>
                        </w:rPr>
                        <w:t>Office of Enterprise Development</w:t>
                      </w:r>
                    </w:p>
                    <w:p w:rsidR="00712887" w:rsidRDefault="00712887">
                      <w:pPr>
                        <w:pStyle w:val="aTitle3"/>
                        <w:rPr>
                          <w:bCs w:val="0"/>
                          <w:sz w:val="22"/>
                          <w:szCs w:val="22"/>
                        </w:rPr>
                      </w:pPr>
                      <w:r>
                        <w:rPr>
                          <w:bCs w:val="0"/>
                          <w:sz w:val="22"/>
                          <w:szCs w:val="22"/>
                        </w:rPr>
                        <w:t>Health Provider Systems</w:t>
                      </w:r>
                    </w:p>
                  </w:txbxContent>
                </v:textbox>
                <w10:wrap type="square" side="left" anchory="margin"/>
              </v:shape>
            </w:pict>
          </mc:Fallback>
        </mc:AlternateContent>
      </w:r>
      <w:r w:rsidRPr="00457603">
        <w:rPr>
          <w:noProof/>
        </w:rPr>
        <w:drawing>
          <wp:inline distT="0" distB="0" distL="0" distR="0">
            <wp:extent cx="2200275" cy="1371600"/>
            <wp:effectExtent l="0" t="0" r="0" b="0"/>
            <wp:docPr id="2" name="Picture 2"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tA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0275" cy="1371600"/>
                    </a:xfrm>
                    <a:prstGeom prst="rect">
                      <a:avLst/>
                    </a:prstGeom>
                    <a:noFill/>
                    <a:ln>
                      <a:noFill/>
                    </a:ln>
                  </pic:spPr>
                </pic:pic>
              </a:graphicData>
            </a:graphic>
          </wp:inline>
        </w:drawing>
      </w:r>
      <w:bookmarkStart w:id="4" w:name="_WWID10002328"/>
      <w:bookmarkEnd w:id="0"/>
    </w:p>
    <w:bookmarkEnd w:id="4"/>
    <w:p w:rsidR="00C06D4C" w:rsidRDefault="00C06D4C">
      <w:pPr>
        <w:pStyle w:val="aTitle2"/>
        <w:rPr>
          <w:rStyle w:val="aTitle1Char"/>
        </w:rPr>
      </w:pPr>
    </w:p>
    <w:p w:rsidR="00C06D4C" w:rsidRDefault="00C06D4C">
      <w:pPr>
        <w:pStyle w:val="aTitle2"/>
        <w:rPr>
          <w:rStyle w:val="aTitle1Char"/>
        </w:rPr>
      </w:pPr>
    </w:p>
    <w:p w:rsidR="00C06D4C" w:rsidRDefault="00F51F4B">
      <w:pPr>
        <w:pStyle w:val="aTitle2"/>
        <w:rPr>
          <w:rStyle w:val="aTitle1Char"/>
        </w:rPr>
      </w:pPr>
      <w:r>
        <w:rPr>
          <w:rStyle w:val="aTitle1Char"/>
        </w:rPr>
        <w:t>VistARad User Guide</w:t>
      </w:r>
      <w:bookmarkStart w:id="5" w:name="_WWID10002337"/>
      <w:bookmarkStart w:id="6" w:name="_WWID10000074"/>
    </w:p>
    <w:bookmarkEnd w:id="6"/>
    <w:p w:rsidR="00C06D4C" w:rsidRDefault="00146888">
      <w:pPr>
        <w:pStyle w:val="aTitle2"/>
      </w:pPr>
      <w:r>
        <w:t>March</w:t>
      </w:r>
      <w:r w:rsidR="00115D2F">
        <w:t xml:space="preserve"> 2018</w:t>
      </w:r>
    </w:p>
    <w:p w:rsidR="00F51F4B" w:rsidRDefault="00F51F4B" w:rsidP="00F51F4B">
      <w:pPr>
        <w:pStyle w:val="aTitle1"/>
      </w:pPr>
    </w:p>
    <w:p w:rsidR="00F51F4B" w:rsidRDefault="00F51F4B">
      <w:pPr>
        <w:pStyle w:val="aTitle1"/>
      </w:pPr>
      <w:bookmarkStart w:id="7" w:name="_WWID10000072"/>
      <w:bookmarkEnd w:id="5"/>
    </w:p>
    <w:bookmarkEnd w:id="7"/>
    <w:p w:rsidR="00C06D4C" w:rsidRDefault="00C06D4C">
      <w:pPr>
        <w:pStyle w:val="aTitle2"/>
      </w:pPr>
      <w:r>
        <w:t>VistA Imaging System</w:t>
      </w:r>
    </w:p>
    <w:p w:rsidR="005064F4" w:rsidRDefault="005064F4">
      <w:pPr>
        <w:pStyle w:val="aTitle2"/>
      </w:pPr>
      <w:r>
        <w:t>Version 3.0</w:t>
      </w:r>
      <w:r w:rsidR="00E33FE6">
        <w:t xml:space="preserve"> </w:t>
      </w:r>
      <w:r w:rsidR="009D69E0" w:rsidRPr="009D69E0">
        <w:t>MAG*3.0*</w:t>
      </w:r>
      <w:r w:rsidR="00370F41" w:rsidRPr="009D69E0">
        <w:t>1</w:t>
      </w:r>
      <w:r w:rsidR="00115D2F">
        <w:t>99</w:t>
      </w:r>
    </w:p>
    <w:p w:rsidR="00C06D4C" w:rsidRDefault="00C06D4C">
      <w:pPr>
        <w:pStyle w:val="aTitle3"/>
      </w:pPr>
    </w:p>
    <w:p w:rsidR="005064F4" w:rsidRDefault="005064F4">
      <w:pPr>
        <w:pStyle w:val="aPubInfo"/>
        <w:pageBreakBefore/>
        <w:rPr>
          <w:rStyle w:val="Strong"/>
        </w:rPr>
      </w:pPr>
      <w:r>
        <w:rPr>
          <w:rStyle w:val="Strong"/>
        </w:rPr>
        <w:lastRenderedPageBreak/>
        <w:t>VistARad User Guide</w:t>
      </w:r>
      <w:r>
        <w:rPr>
          <w:rStyle w:val="Strong"/>
        </w:rPr>
        <w:br/>
        <w:t>VistA Imaging 3.0</w:t>
      </w:r>
      <w:r w:rsidR="00E33FE6">
        <w:rPr>
          <w:rStyle w:val="Strong"/>
        </w:rPr>
        <w:t xml:space="preserve"> </w:t>
      </w:r>
      <w:r w:rsidR="009D69E0" w:rsidRPr="009D69E0">
        <w:rPr>
          <w:rStyle w:val="Strong"/>
        </w:rPr>
        <w:t>MAG*3.0*</w:t>
      </w:r>
      <w:r w:rsidR="00370F41" w:rsidRPr="009D69E0">
        <w:rPr>
          <w:rStyle w:val="Strong"/>
        </w:rPr>
        <w:t>1</w:t>
      </w:r>
      <w:r w:rsidR="00115D2F">
        <w:rPr>
          <w:rStyle w:val="Strong"/>
        </w:rPr>
        <w:t>99</w:t>
      </w:r>
      <w:r>
        <w:rPr>
          <w:rStyle w:val="Strong"/>
        </w:rPr>
        <w:br/>
      </w:r>
      <w:bookmarkStart w:id="8" w:name="_WWID10000078"/>
      <w:r w:rsidR="00146888">
        <w:rPr>
          <w:rStyle w:val="Strong"/>
        </w:rPr>
        <w:t>March</w:t>
      </w:r>
      <w:r w:rsidR="00115D2F">
        <w:rPr>
          <w:rStyle w:val="Strong"/>
        </w:rPr>
        <w:t xml:space="preserve"> 2018</w:t>
      </w:r>
    </w:p>
    <w:p w:rsidR="00392B3F" w:rsidRDefault="00392B3F">
      <w:pPr>
        <w:pStyle w:val="aPubInfo"/>
        <w:rPr>
          <w:rStyle w:val="Strong"/>
        </w:rPr>
      </w:pPr>
      <w:bookmarkStart w:id="9" w:name="_WWID10000079"/>
      <w:bookmarkEnd w:id="8"/>
    </w:p>
    <w:p w:rsidR="00392B3F" w:rsidRDefault="00392B3F">
      <w:pPr>
        <w:pStyle w:val="aPubInfo"/>
        <w:rPr>
          <w:rStyle w:val="Strong"/>
        </w:rPr>
      </w:pPr>
    </w:p>
    <w:p w:rsidR="00392B3F" w:rsidRDefault="00392B3F">
      <w:pPr>
        <w:pStyle w:val="aPubInfo"/>
        <w:rPr>
          <w:rStyle w:val="Strong"/>
        </w:rPr>
      </w:pPr>
      <w:r>
        <w:rPr>
          <w:rStyle w:val="Strong"/>
        </w:rPr>
        <w:t>Property of the US Government</w:t>
      </w:r>
    </w:p>
    <w:p w:rsidR="00392B3F" w:rsidRDefault="00392B3F">
      <w:pPr>
        <w:pStyle w:val="aPubInfo"/>
      </w:pPr>
      <w:r>
        <w:t>This is a controlled document. No changes to this document may be made without the express written consent of the VistA Imaging Office of Enterprise Development Office.</w:t>
      </w:r>
    </w:p>
    <w:p w:rsidR="00392B3F" w:rsidRDefault="00392B3F">
      <w:pPr>
        <w:pStyle w:val="aPubInfo"/>
      </w:pPr>
      <w:r>
        <w:t>While every effort has been made to assure the accuracy of the information provided, this document may include technical inaccuracies and/or typographical errors. Changes are periodically made to the information herein and incorporated into new editions of this document.</w:t>
      </w:r>
    </w:p>
    <w:p w:rsidR="00392B3F" w:rsidRDefault="00392B3F">
      <w:pPr>
        <w:pStyle w:val="aPubInfo"/>
      </w:pPr>
      <w:r>
        <w:t>Product names mentioned in this document may be trademarks or registered trademarks of their respective companies, and are hereby acknowledged.</w:t>
      </w:r>
    </w:p>
    <w:p w:rsidR="00392B3F" w:rsidRDefault="00392B3F">
      <w:pPr>
        <w:pStyle w:val="aPubInfo"/>
      </w:pPr>
      <w:r>
        <w:t>VistA Imaging Office of Enterprise Development</w:t>
      </w:r>
      <w:r>
        <w:br/>
        <w:t>Department of Veterans Affairs</w:t>
      </w:r>
      <w:r>
        <w:br/>
        <w:t xml:space="preserve">Internet: </w:t>
      </w:r>
      <w:hyperlink r:id="rId9" w:history="1">
        <w:r>
          <w:rPr>
            <w:rStyle w:val="Hyperlink"/>
          </w:rPr>
          <w:t>http://www.va.gov/imaging</w:t>
        </w:r>
      </w:hyperlink>
      <w:r>
        <w:br/>
      </w:r>
      <w:r w:rsidR="00FC1F7E">
        <w:t xml:space="preserve">SharePoint: </w:t>
      </w:r>
      <w:hyperlink r:id="rId10" w:history="1">
        <w:r w:rsidR="00FC1F7E">
          <w:rPr>
            <w:rStyle w:val="Hyperlink"/>
          </w:rPr>
          <w:t>http://go.va.gov/VistAImaging</w:t>
        </w:r>
      </w:hyperlink>
    </w:p>
    <w:p w:rsidR="005064F4" w:rsidRDefault="005064F4">
      <w:pPr>
        <w:pStyle w:val="aPubInfo"/>
      </w:pPr>
    </w:p>
    <w:p w:rsidR="00E21D3B" w:rsidRDefault="00E21D3B">
      <w:pPr>
        <w:pStyle w:val="aPubInfo"/>
        <w:sectPr w:rsidR="00E21D3B" w:rsidSect="006156F4">
          <w:headerReference w:type="even" r:id="rId11"/>
          <w:headerReference w:type="default" r:id="rId12"/>
          <w:footerReference w:type="even" r:id="rId13"/>
          <w:footerReference w:type="default" r:id="rId14"/>
          <w:headerReference w:type="first" r:id="rId15"/>
          <w:footnotePr>
            <w:numFmt w:val="chicago"/>
            <w:numRestart w:val="eachPage"/>
          </w:footnotePr>
          <w:pgSz w:w="12240" w:h="15840" w:code="1"/>
          <w:pgMar w:top="1800" w:right="1800" w:bottom="1800" w:left="1800" w:header="900" w:footer="900" w:gutter="0"/>
          <w:pgNumType w:fmt="lowerRoman"/>
          <w:cols w:space="720"/>
          <w:titlePg/>
          <w:docGrid w:linePitch="360"/>
        </w:sectPr>
      </w:pPr>
      <w:bookmarkStart w:id="10" w:name="_WWID10000085"/>
      <w:bookmarkEnd w:id="9"/>
    </w:p>
    <w:p w:rsidR="005064F4" w:rsidRPr="00E21D3B" w:rsidRDefault="005064F4" w:rsidP="00A30501">
      <w:pPr>
        <w:pStyle w:val="Heading1"/>
        <w:rPr>
          <w:rStyle w:val="Strong"/>
          <w:sz w:val="24"/>
          <w:szCs w:val="24"/>
        </w:rPr>
      </w:pPr>
      <w:bookmarkStart w:id="11" w:name="_Toc327378530"/>
      <w:bookmarkStart w:id="12" w:name="_Toc364935361"/>
      <w:bookmarkStart w:id="13" w:name="_Toc508191924"/>
      <w:bookmarkEnd w:id="10"/>
      <w:r w:rsidRPr="00E21D3B">
        <w:rPr>
          <w:rStyle w:val="Strong"/>
          <w:sz w:val="24"/>
          <w:szCs w:val="24"/>
        </w:rPr>
        <w:t xml:space="preserve">Revision </w:t>
      </w:r>
      <w:bookmarkStart w:id="14" w:name="_WWID10000086"/>
      <w:r w:rsidR="00C06D4C" w:rsidRPr="00E21D3B">
        <w:rPr>
          <w:rStyle w:val="Strong"/>
          <w:sz w:val="24"/>
          <w:szCs w:val="24"/>
        </w:rPr>
        <w:t>History</w:t>
      </w:r>
      <w:bookmarkEnd w:id="11"/>
      <w:bookmarkEnd w:id="12"/>
      <w:bookmarkEnd w:id="13"/>
    </w:p>
    <w:tbl>
      <w:tblPr>
        <w:tblW w:w="5000" w:type="pct"/>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ook w:val="0020" w:firstRow="1" w:lastRow="0" w:firstColumn="0" w:lastColumn="0" w:noHBand="0" w:noVBand="0"/>
      </w:tblPr>
      <w:tblGrid>
        <w:gridCol w:w="873"/>
        <w:gridCol w:w="1586"/>
        <w:gridCol w:w="977"/>
        <w:gridCol w:w="5194"/>
      </w:tblGrid>
      <w:tr w:rsidR="005064F4" w:rsidRPr="00FD3AC9" w:rsidTr="00CF21EA">
        <w:trPr>
          <w:tblHeader/>
        </w:trPr>
        <w:tc>
          <w:tcPr>
            <w:tcW w:w="506" w:type="pct"/>
            <w:shd w:val="clear" w:color="auto" w:fill="D9D9D9"/>
          </w:tcPr>
          <w:bookmarkEnd w:id="14"/>
          <w:p w:rsidR="005064F4" w:rsidRDefault="005064F4">
            <w:pPr>
              <w:pStyle w:val="aTableSmall"/>
              <w:rPr>
                <w:rStyle w:val="Strong"/>
              </w:rPr>
            </w:pPr>
            <w:r>
              <w:rPr>
                <w:rStyle w:val="Strong"/>
              </w:rPr>
              <w:t>Rev</w:t>
            </w:r>
            <w:bookmarkStart w:id="15" w:name="_WWID10000088"/>
            <w:bookmarkEnd w:id="15"/>
          </w:p>
        </w:tc>
        <w:tc>
          <w:tcPr>
            <w:tcW w:w="919" w:type="pct"/>
            <w:shd w:val="clear" w:color="auto" w:fill="D9D9D9"/>
          </w:tcPr>
          <w:p w:rsidR="005064F4" w:rsidRPr="005379A7" w:rsidRDefault="005064F4">
            <w:pPr>
              <w:pStyle w:val="aTableSmall"/>
              <w:rPr>
                <w:rStyle w:val="Strong"/>
              </w:rPr>
            </w:pPr>
            <w:r w:rsidRPr="005379A7">
              <w:rPr>
                <w:rStyle w:val="Strong"/>
              </w:rPr>
              <w:t>Date</w:t>
            </w:r>
            <w:bookmarkStart w:id="16" w:name="_WWID10000089"/>
            <w:bookmarkEnd w:id="16"/>
          </w:p>
        </w:tc>
        <w:tc>
          <w:tcPr>
            <w:tcW w:w="566" w:type="pct"/>
            <w:shd w:val="clear" w:color="auto" w:fill="D9D9D9"/>
          </w:tcPr>
          <w:p w:rsidR="005064F4" w:rsidRPr="005379A7" w:rsidRDefault="00BC35DB">
            <w:pPr>
              <w:pStyle w:val="aTableSmall"/>
              <w:rPr>
                <w:rStyle w:val="Strong"/>
              </w:rPr>
            </w:pPr>
            <w:bookmarkStart w:id="17" w:name="_WWID10000090"/>
            <w:bookmarkEnd w:id="17"/>
            <w:r w:rsidRPr="005379A7">
              <w:rPr>
                <w:rStyle w:val="Strong"/>
              </w:rPr>
              <w:t>Patch</w:t>
            </w:r>
          </w:p>
        </w:tc>
        <w:tc>
          <w:tcPr>
            <w:tcW w:w="3009" w:type="pct"/>
            <w:shd w:val="clear" w:color="auto" w:fill="D9D9D9"/>
          </w:tcPr>
          <w:p w:rsidR="005064F4" w:rsidRPr="005379A7" w:rsidRDefault="005064F4">
            <w:pPr>
              <w:pStyle w:val="aTableSmall"/>
              <w:rPr>
                <w:rStyle w:val="Strong"/>
              </w:rPr>
            </w:pPr>
            <w:r w:rsidRPr="005379A7">
              <w:rPr>
                <w:rStyle w:val="Strong"/>
              </w:rPr>
              <w:t>Notes</w:t>
            </w:r>
            <w:bookmarkStart w:id="18" w:name="_WWID10000091"/>
            <w:bookmarkEnd w:id="18"/>
          </w:p>
        </w:tc>
        <w:bookmarkStart w:id="19" w:name="_WWID10000092"/>
        <w:bookmarkEnd w:id="19"/>
      </w:tr>
      <w:tr w:rsidR="00C84A5B" w:rsidTr="00146888">
        <w:trPr>
          <w:cantSplit/>
        </w:trPr>
        <w:tc>
          <w:tcPr>
            <w:tcW w:w="506" w:type="pct"/>
          </w:tcPr>
          <w:p w:rsidR="00C84A5B" w:rsidRDefault="00C84A5B" w:rsidP="00722439">
            <w:pPr>
              <w:pStyle w:val="aTableSmall"/>
            </w:pPr>
            <w:r w:rsidRPr="00BB3091">
              <w:rPr>
                <w:rStyle w:val="Strong"/>
                <w:b w:val="0"/>
              </w:rPr>
              <w:t>1</w:t>
            </w:r>
            <w:r>
              <w:rPr>
                <w:rStyle w:val="Strong"/>
                <w:b w:val="0"/>
              </w:rPr>
              <w:t>3</w:t>
            </w:r>
          </w:p>
        </w:tc>
        <w:tc>
          <w:tcPr>
            <w:tcW w:w="919" w:type="pct"/>
          </w:tcPr>
          <w:p w:rsidR="00C84A5B" w:rsidRDefault="00146888" w:rsidP="00722439">
            <w:pPr>
              <w:pStyle w:val="aTableSmall"/>
            </w:pPr>
            <w:r>
              <w:rPr>
                <w:rStyle w:val="Strong"/>
                <w:b w:val="0"/>
              </w:rPr>
              <w:t>Mar 7, 2018</w:t>
            </w:r>
          </w:p>
        </w:tc>
        <w:tc>
          <w:tcPr>
            <w:tcW w:w="566" w:type="pct"/>
          </w:tcPr>
          <w:p w:rsidR="00C84A5B" w:rsidRDefault="00C84A5B" w:rsidP="00722439">
            <w:pPr>
              <w:pStyle w:val="aTableSmall"/>
            </w:pPr>
            <w:r w:rsidRPr="00BB3091">
              <w:rPr>
                <w:rStyle w:val="Strong"/>
                <w:b w:val="0"/>
              </w:rPr>
              <w:t>3.0*1</w:t>
            </w:r>
            <w:r>
              <w:rPr>
                <w:rStyle w:val="Strong"/>
                <w:b w:val="0"/>
              </w:rPr>
              <w:t>99</w:t>
            </w:r>
          </w:p>
        </w:tc>
        <w:tc>
          <w:tcPr>
            <w:tcW w:w="3009" w:type="pct"/>
          </w:tcPr>
          <w:p w:rsidR="00C84A5B" w:rsidRPr="00146888" w:rsidRDefault="00C84A5B" w:rsidP="00722439">
            <w:pPr>
              <w:pStyle w:val="aTableSmall"/>
              <w:rPr>
                <w:rStyle w:val="Strong"/>
                <w:b w:val="0"/>
              </w:rPr>
            </w:pPr>
            <w:r w:rsidRPr="00146888">
              <w:rPr>
                <w:rStyle w:val="Strong"/>
                <w:b w:val="0"/>
              </w:rPr>
              <w:t>In support of MAG*3.0*199, increased the timeout value during the monitored sites login.</w:t>
            </w:r>
          </w:p>
        </w:tc>
      </w:tr>
      <w:tr w:rsidR="00457608" w:rsidRPr="00FD3AC9" w:rsidTr="00146888">
        <w:trPr>
          <w:cantSplit/>
        </w:trPr>
        <w:tc>
          <w:tcPr>
            <w:tcW w:w="506" w:type="pct"/>
          </w:tcPr>
          <w:p w:rsidR="00457608" w:rsidRDefault="00457608" w:rsidP="008B68B2">
            <w:pPr>
              <w:pStyle w:val="aTableSmall"/>
            </w:pPr>
            <w:r w:rsidRPr="00BB3091">
              <w:rPr>
                <w:rStyle w:val="Strong"/>
                <w:b w:val="0"/>
              </w:rPr>
              <w:t>12</w:t>
            </w:r>
          </w:p>
        </w:tc>
        <w:tc>
          <w:tcPr>
            <w:tcW w:w="919" w:type="pct"/>
          </w:tcPr>
          <w:p w:rsidR="00457608" w:rsidRDefault="00457608" w:rsidP="008B68B2">
            <w:pPr>
              <w:pStyle w:val="aTableSmall"/>
            </w:pPr>
            <w:r w:rsidRPr="00BB3091">
              <w:rPr>
                <w:rStyle w:val="Strong"/>
                <w:b w:val="0"/>
              </w:rPr>
              <w:t>May 16, 2017</w:t>
            </w:r>
          </w:p>
        </w:tc>
        <w:tc>
          <w:tcPr>
            <w:tcW w:w="566" w:type="pct"/>
          </w:tcPr>
          <w:p w:rsidR="00457608" w:rsidRDefault="00457608" w:rsidP="008B68B2">
            <w:pPr>
              <w:pStyle w:val="aTableSmall"/>
            </w:pPr>
            <w:r w:rsidRPr="00BB3091">
              <w:rPr>
                <w:rStyle w:val="Strong"/>
                <w:b w:val="0"/>
              </w:rPr>
              <w:t>3.0*184</w:t>
            </w:r>
          </w:p>
        </w:tc>
        <w:tc>
          <w:tcPr>
            <w:tcW w:w="3009" w:type="pct"/>
          </w:tcPr>
          <w:p w:rsidR="00457608" w:rsidRDefault="00457608" w:rsidP="008B68B2">
            <w:pPr>
              <w:pStyle w:val="aTableSmall"/>
              <w:rPr>
                <w:rStyle w:val="Strong"/>
                <w:b w:val="0"/>
              </w:rPr>
            </w:pPr>
            <w:r w:rsidRPr="00BB3091">
              <w:rPr>
                <w:rStyle w:val="Strong"/>
                <w:b w:val="0"/>
              </w:rPr>
              <w:t>In support of MAG*3.0*184, the 2FA sign on PIV PIN instructions replaced the access/verify instructions for sign on.</w:t>
            </w:r>
          </w:p>
        </w:tc>
      </w:tr>
      <w:tr w:rsidR="000A143B" w:rsidRPr="00FD3AC9" w:rsidTr="00146888">
        <w:trPr>
          <w:cantSplit/>
        </w:trPr>
        <w:tc>
          <w:tcPr>
            <w:tcW w:w="506" w:type="pct"/>
          </w:tcPr>
          <w:p w:rsidR="000A143B" w:rsidRDefault="000A143B" w:rsidP="008B68B2">
            <w:pPr>
              <w:pStyle w:val="aTableSmall"/>
            </w:pPr>
            <w:r>
              <w:t>11</w:t>
            </w:r>
          </w:p>
        </w:tc>
        <w:tc>
          <w:tcPr>
            <w:tcW w:w="919" w:type="pct"/>
          </w:tcPr>
          <w:p w:rsidR="000A143B" w:rsidRDefault="000A143B" w:rsidP="008B68B2">
            <w:pPr>
              <w:pStyle w:val="aTableSmall"/>
            </w:pPr>
            <w:r>
              <w:t>April 7, 2016</w:t>
            </w:r>
          </w:p>
        </w:tc>
        <w:tc>
          <w:tcPr>
            <w:tcW w:w="566" w:type="pct"/>
          </w:tcPr>
          <w:p w:rsidR="000A143B" w:rsidRPr="00F14EB5" w:rsidRDefault="000A143B" w:rsidP="008B68B2">
            <w:pPr>
              <w:pStyle w:val="aTableSmall"/>
            </w:pPr>
            <w:r>
              <w:t>3.0*153</w:t>
            </w:r>
          </w:p>
        </w:tc>
        <w:tc>
          <w:tcPr>
            <w:tcW w:w="3009" w:type="pct"/>
          </w:tcPr>
          <w:p w:rsidR="000A143B" w:rsidRDefault="000A143B" w:rsidP="008B68B2">
            <w:pPr>
              <w:pStyle w:val="aTableSmall"/>
              <w:rPr>
                <w:rStyle w:val="Strong"/>
                <w:b w:val="0"/>
              </w:rPr>
            </w:pPr>
            <w:r>
              <w:rPr>
                <w:rStyle w:val="Strong"/>
                <w:b w:val="0"/>
              </w:rPr>
              <w:t>Removed references to the Ellipse option on page 95, Using the Hounsfield Tool</w:t>
            </w:r>
            <w:r w:rsidR="00FD5D79">
              <w:rPr>
                <w:rStyle w:val="Strong"/>
                <w:b w:val="0"/>
              </w:rPr>
              <w:t>,</w:t>
            </w:r>
            <w:r>
              <w:rPr>
                <w:rStyle w:val="Strong"/>
                <w:b w:val="0"/>
              </w:rPr>
              <w:t xml:space="preserve"> and from the index on page 208.</w:t>
            </w:r>
          </w:p>
        </w:tc>
      </w:tr>
      <w:tr w:rsidR="00473B97" w:rsidRPr="00FD3AC9" w:rsidTr="00146888">
        <w:trPr>
          <w:cantSplit/>
        </w:trPr>
        <w:tc>
          <w:tcPr>
            <w:tcW w:w="506" w:type="pct"/>
          </w:tcPr>
          <w:p w:rsidR="00473B97" w:rsidRPr="00F14EB5" w:rsidRDefault="00473B97" w:rsidP="008B68B2">
            <w:pPr>
              <w:pStyle w:val="aTableSmall"/>
            </w:pPr>
            <w:r>
              <w:t>10</w:t>
            </w:r>
          </w:p>
        </w:tc>
        <w:tc>
          <w:tcPr>
            <w:tcW w:w="919" w:type="pct"/>
          </w:tcPr>
          <w:p w:rsidR="00473B97" w:rsidRPr="00F14EB5" w:rsidRDefault="00473B97" w:rsidP="008B68B2">
            <w:pPr>
              <w:pStyle w:val="aTableSmall"/>
            </w:pPr>
            <w:r>
              <w:t>Aug 22, 2013</w:t>
            </w:r>
          </w:p>
        </w:tc>
        <w:tc>
          <w:tcPr>
            <w:tcW w:w="566" w:type="pct"/>
          </w:tcPr>
          <w:p w:rsidR="00473B97" w:rsidRPr="00F14EB5" w:rsidRDefault="00473B97" w:rsidP="008B68B2">
            <w:pPr>
              <w:pStyle w:val="aTableSmall"/>
            </w:pPr>
            <w:r w:rsidRPr="00F14EB5">
              <w:t>3.0*1</w:t>
            </w:r>
            <w:r>
              <w:t>33</w:t>
            </w:r>
          </w:p>
        </w:tc>
        <w:tc>
          <w:tcPr>
            <w:tcW w:w="3009" w:type="pct"/>
          </w:tcPr>
          <w:p w:rsidR="00473B97" w:rsidRPr="00CB52EF" w:rsidRDefault="00473B97" w:rsidP="008B68B2">
            <w:pPr>
              <w:pStyle w:val="aTableSmall"/>
            </w:pPr>
            <w:r>
              <w:rPr>
                <w:rStyle w:val="Strong"/>
                <w:b w:val="0"/>
              </w:rPr>
              <w:t xml:space="preserve">Added alt. text to make PDF 508-compliant. </w:t>
            </w:r>
            <w:r w:rsidR="00146888">
              <w:rPr>
                <w:rStyle w:val="Strong"/>
                <w:b w:val="0"/>
              </w:rPr>
              <w:t>L. Scorza</w:t>
            </w:r>
            <w:r>
              <w:rPr>
                <w:rStyle w:val="Strong"/>
                <w:b w:val="0"/>
              </w:rPr>
              <w:t>.</w:t>
            </w:r>
          </w:p>
        </w:tc>
      </w:tr>
      <w:tr w:rsidR="0005525F" w:rsidRPr="00FD3AC9" w:rsidTr="00146888">
        <w:trPr>
          <w:cantSplit/>
        </w:trPr>
        <w:tc>
          <w:tcPr>
            <w:tcW w:w="506" w:type="pct"/>
          </w:tcPr>
          <w:p w:rsidR="0005525F" w:rsidRPr="00F14EB5" w:rsidRDefault="0005525F" w:rsidP="00B76D33">
            <w:pPr>
              <w:pStyle w:val="aTableSmall"/>
            </w:pPr>
            <w:r>
              <w:t>9</w:t>
            </w:r>
          </w:p>
        </w:tc>
        <w:tc>
          <w:tcPr>
            <w:tcW w:w="919" w:type="pct"/>
          </w:tcPr>
          <w:p w:rsidR="0005525F" w:rsidRPr="00F14EB5" w:rsidRDefault="0005525F" w:rsidP="00B76D33">
            <w:pPr>
              <w:pStyle w:val="aTableSmall"/>
            </w:pPr>
            <w:r>
              <w:t>Aug 6, 2013</w:t>
            </w:r>
          </w:p>
        </w:tc>
        <w:tc>
          <w:tcPr>
            <w:tcW w:w="566" w:type="pct"/>
          </w:tcPr>
          <w:p w:rsidR="0005525F" w:rsidRPr="00F14EB5" w:rsidRDefault="0005525F" w:rsidP="00B76D33">
            <w:pPr>
              <w:pStyle w:val="aTableSmall"/>
            </w:pPr>
            <w:r w:rsidRPr="00F14EB5">
              <w:t>3.0*1</w:t>
            </w:r>
            <w:r>
              <w:t>33</w:t>
            </w:r>
          </w:p>
        </w:tc>
        <w:tc>
          <w:tcPr>
            <w:tcW w:w="3009" w:type="pct"/>
          </w:tcPr>
          <w:p w:rsidR="0005525F" w:rsidRPr="00CB52EF" w:rsidRDefault="0005525F" w:rsidP="00B76D33">
            <w:pPr>
              <w:pStyle w:val="aTableSmall"/>
            </w:pPr>
            <w:r>
              <w:rPr>
                <w:rStyle w:val="Strong"/>
                <w:b w:val="0"/>
              </w:rPr>
              <w:t>Preview window re-organization; preview thumbnail size user preference; reset VistARad windows function. J. Christensen</w:t>
            </w:r>
          </w:p>
        </w:tc>
      </w:tr>
      <w:tr w:rsidR="000D3304" w:rsidRPr="00FD3AC9" w:rsidTr="00146888">
        <w:trPr>
          <w:cantSplit/>
        </w:trPr>
        <w:tc>
          <w:tcPr>
            <w:tcW w:w="506" w:type="pct"/>
          </w:tcPr>
          <w:p w:rsidR="000D3304" w:rsidRPr="00F14EB5" w:rsidRDefault="000D3304" w:rsidP="00C52A7D">
            <w:pPr>
              <w:pStyle w:val="aTableSmall"/>
            </w:pPr>
            <w:r w:rsidRPr="00F14EB5">
              <w:t>8</w:t>
            </w:r>
          </w:p>
        </w:tc>
        <w:tc>
          <w:tcPr>
            <w:tcW w:w="919" w:type="pct"/>
          </w:tcPr>
          <w:p w:rsidR="000D3304" w:rsidRPr="00F14EB5" w:rsidRDefault="000D3304" w:rsidP="00C52A7D">
            <w:pPr>
              <w:pStyle w:val="aTableSmall"/>
            </w:pPr>
            <w:r w:rsidRPr="00F14EB5">
              <w:t xml:space="preserve">June </w:t>
            </w:r>
            <w:r>
              <w:t>4</w:t>
            </w:r>
            <w:r w:rsidRPr="00F14EB5">
              <w:t xml:space="preserve"> 2012</w:t>
            </w:r>
          </w:p>
        </w:tc>
        <w:tc>
          <w:tcPr>
            <w:tcW w:w="566" w:type="pct"/>
          </w:tcPr>
          <w:p w:rsidR="000D3304" w:rsidRPr="00F14EB5" w:rsidRDefault="000D3304" w:rsidP="00C52A7D">
            <w:pPr>
              <w:pStyle w:val="aTableSmall"/>
            </w:pPr>
            <w:r w:rsidRPr="00F14EB5">
              <w:t>3.0*120</w:t>
            </w:r>
          </w:p>
        </w:tc>
        <w:tc>
          <w:tcPr>
            <w:tcW w:w="3009" w:type="pct"/>
          </w:tcPr>
          <w:p w:rsidR="000D3304" w:rsidRPr="00CB52EF" w:rsidRDefault="000D3304" w:rsidP="00C52A7D">
            <w:pPr>
              <w:pStyle w:val="aTableSmall"/>
            </w:pPr>
            <w:r w:rsidRPr="00DE61B7">
              <w:t>Updated to reflect</w:t>
            </w:r>
            <w:r>
              <w:t xml:space="preserve"> MAG*3.0*120</w:t>
            </w:r>
            <w:r w:rsidRPr="00DE61B7">
              <w:t xml:space="preserve">. </w:t>
            </w:r>
            <w:r w:rsidRPr="00AE0E30">
              <w:t>J. Christensen, S. Kingsley</w:t>
            </w:r>
            <w:r>
              <w:t>.</w:t>
            </w:r>
          </w:p>
        </w:tc>
      </w:tr>
      <w:tr w:rsidR="00DE61B7" w:rsidRPr="00FD3AC9" w:rsidTr="00146888">
        <w:trPr>
          <w:cantSplit/>
        </w:trPr>
        <w:tc>
          <w:tcPr>
            <w:tcW w:w="506" w:type="pct"/>
          </w:tcPr>
          <w:p w:rsidR="00DE61B7" w:rsidRPr="00DE61B7" w:rsidRDefault="00DE61B7" w:rsidP="00DE61B7">
            <w:pPr>
              <w:pStyle w:val="aTableSmall"/>
            </w:pPr>
            <w:r w:rsidRPr="00DE61B7">
              <w:t>7</w:t>
            </w:r>
          </w:p>
        </w:tc>
        <w:tc>
          <w:tcPr>
            <w:tcW w:w="919" w:type="pct"/>
          </w:tcPr>
          <w:p w:rsidR="00DE61B7" w:rsidRPr="00DE61B7" w:rsidRDefault="009460A9" w:rsidP="00DE61B7">
            <w:pPr>
              <w:pStyle w:val="aTableSmall"/>
            </w:pPr>
            <w:r>
              <w:t>Feb 08</w:t>
            </w:r>
            <w:r w:rsidR="00DE61B7" w:rsidRPr="00DE61B7">
              <w:t xml:space="preserve"> 2011</w:t>
            </w:r>
          </w:p>
        </w:tc>
        <w:tc>
          <w:tcPr>
            <w:tcW w:w="566" w:type="pct"/>
          </w:tcPr>
          <w:p w:rsidR="00DE61B7" w:rsidRPr="00DE61B7" w:rsidRDefault="00DE61B7" w:rsidP="00DE61B7">
            <w:pPr>
              <w:pStyle w:val="aTableSmall"/>
            </w:pPr>
            <w:r w:rsidRPr="00DE61B7">
              <w:t>3.0*115</w:t>
            </w:r>
          </w:p>
        </w:tc>
        <w:tc>
          <w:tcPr>
            <w:tcW w:w="3009" w:type="pct"/>
          </w:tcPr>
          <w:p w:rsidR="00DE61B7" w:rsidRPr="00DE61B7" w:rsidRDefault="00DE61B7" w:rsidP="0091530F">
            <w:pPr>
              <w:pStyle w:val="aTableSmall"/>
            </w:pPr>
            <w:r w:rsidRPr="00DE61B7">
              <w:t xml:space="preserve">Updated to reflect </w:t>
            </w:r>
            <w:r w:rsidR="00AE0E30">
              <w:t xml:space="preserve">Patch </w:t>
            </w:r>
            <w:r w:rsidR="0091530F">
              <w:t>115</w:t>
            </w:r>
            <w:r w:rsidRPr="00DE61B7">
              <w:t xml:space="preserve">. Added content describing user preference management, splitting stacks, conditional indicator icons, VOI LUT alert, scout line modification, toolbar icon modification, and teaching file modification. </w:t>
            </w:r>
            <w:r>
              <w:t>M. Turian, J. Kennedy, J. Christensen.</w:t>
            </w:r>
          </w:p>
        </w:tc>
      </w:tr>
      <w:tr w:rsidR="00DE61B7" w:rsidRPr="002A74BC" w:rsidTr="00146888">
        <w:trPr>
          <w:cantSplit/>
        </w:trPr>
        <w:tc>
          <w:tcPr>
            <w:tcW w:w="506" w:type="pct"/>
          </w:tcPr>
          <w:p w:rsidR="00DE61B7" w:rsidRPr="00DE61B7" w:rsidRDefault="00DE61B7" w:rsidP="00DE61B7">
            <w:pPr>
              <w:pStyle w:val="aTableSmall"/>
            </w:pPr>
            <w:r w:rsidRPr="00DE61B7">
              <w:t>6</w:t>
            </w:r>
          </w:p>
        </w:tc>
        <w:tc>
          <w:tcPr>
            <w:tcW w:w="919" w:type="pct"/>
          </w:tcPr>
          <w:p w:rsidR="00DE61B7" w:rsidRPr="00DE61B7" w:rsidRDefault="00DE61B7" w:rsidP="00DE61B7">
            <w:pPr>
              <w:pStyle w:val="aTableSmall"/>
            </w:pPr>
            <w:r w:rsidRPr="00DE61B7">
              <w:t>Jul 06 2010</w:t>
            </w:r>
          </w:p>
        </w:tc>
        <w:tc>
          <w:tcPr>
            <w:tcW w:w="566" w:type="pct"/>
          </w:tcPr>
          <w:p w:rsidR="00DE61B7" w:rsidRPr="00DE61B7" w:rsidRDefault="00DE61B7" w:rsidP="00DE61B7">
            <w:pPr>
              <w:pStyle w:val="aTableSmall"/>
            </w:pPr>
            <w:r w:rsidRPr="00DE61B7">
              <w:t>3.0*90</w:t>
            </w:r>
          </w:p>
        </w:tc>
        <w:tc>
          <w:tcPr>
            <w:tcW w:w="3009" w:type="pct"/>
          </w:tcPr>
          <w:p w:rsidR="00DE61B7" w:rsidRPr="00DE61B7" w:rsidRDefault="00DE61B7" w:rsidP="00DE61B7">
            <w:pPr>
              <w:pStyle w:val="aTableSmall"/>
            </w:pPr>
            <w:r w:rsidRPr="00DE61B7">
              <w:t xml:space="preserve">Updated to reflect Patch 90. Added content describing </w:t>
            </w:r>
            <w:r w:rsidR="00146888">
              <w:t>mensurated</w:t>
            </w:r>
            <w:r w:rsidRPr="00DE61B7">
              <w:t xml:space="preserve"> scale, remote viewing, and monitored sites. </w:t>
            </w:r>
            <w:r>
              <w:t>M. Turian, J. Kennedy, J. Christensen.</w:t>
            </w:r>
          </w:p>
        </w:tc>
      </w:tr>
      <w:tr w:rsidR="00DE61B7" w:rsidRPr="00840311" w:rsidTr="00146888">
        <w:trPr>
          <w:cantSplit/>
        </w:trPr>
        <w:tc>
          <w:tcPr>
            <w:tcW w:w="506" w:type="pct"/>
          </w:tcPr>
          <w:p w:rsidR="00DE61B7" w:rsidRPr="00DE61B7" w:rsidRDefault="00DE61B7" w:rsidP="00DE61B7">
            <w:pPr>
              <w:pStyle w:val="aTableSmall"/>
            </w:pPr>
            <w:r w:rsidRPr="00DE61B7">
              <w:t>5</w:t>
            </w:r>
          </w:p>
        </w:tc>
        <w:tc>
          <w:tcPr>
            <w:tcW w:w="919" w:type="pct"/>
          </w:tcPr>
          <w:p w:rsidR="00DE61B7" w:rsidRPr="00DE61B7" w:rsidRDefault="00DE61B7" w:rsidP="00DE61B7">
            <w:pPr>
              <w:pStyle w:val="aTableSmall"/>
            </w:pPr>
            <w:r w:rsidRPr="00DE61B7">
              <w:t>Mar 31 2010</w:t>
            </w:r>
          </w:p>
        </w:tc>
        <w:tc>
          <w:tcPr>
            <w:tcW w:w="566" w:type="pct"/>
          </w:tcPr>
          <w:p w:rsidR="00DE61B7" w:rsidRPr="00DE61B7" w:rsidRDefault="00DE61B7" w:rsidP="00DE61B7">
            <w:pPr>
              <w:pStyle w:val="aTableSmall"/>
            </w:pPr>
            <w:r w:rsidRPr="00DE61B7">
              <w:t>3.0*101</w:t>
            </w:r>
          </w:p>
        </w:tc>
        <w:tc>
          <w:tcPr>
            <w:tcW w:w="3009" w:type="pct"/>
          </w:tcPr>
          <w:p w:rsidR="00DE61B7" w:rsidRPr="00DE61B7" w:rsidRDefault="00DE61B7" w:rsidP="00DE61B7">
            <w:pPr>
              <w:pStyle w:val="aTableSmall"/>
            </w:pPr>
            <w:r w:rsidRPr="00DE61B7">
              <w:t>Corrected packaging issue with links and graphics; no content change.  J. Kennedy.</w:t>
            </w:r>
          </w:p>
        </w:tc>
      </w:tr>
      <w:tr w:rsidR="00DE61B7" w:rsidTr="00146888">
        <w:trPr>
          <w:cantSplit/>
        </w:trPr>
        <w:tc>
          <w:tcPr>
            <w:tcW w:w="506" w:type="pct"/>
          </w:tcPr>
          <w:p w:rsidR="00DE61B7" w:rsidRDefault="00DE61B7" w:rsidP="00DE61B7">
            <w:pPr>
              <w:pStyle w:val="aTableSmall"/>
            </w:pPr>
            <w:r>
              <w:t>4</w:t>
            </w:r>
          </w:p>
        </w:tc>
        <w:tc>
          <w:tcPr>
            <w:tcW w:w="919" w:type="pct"/>
          </w:tcPr>
          <w:p w:rsidR="00DE61B7" w:rsidRPr="005379A7" w:rsidRDefault="00DE61B7" w:rsidP="00DE61B7">
            <w:pPr>
              <w:pStyle w:val="aTableSmall"/>
            </w:pPr>
            <w:r>
              <w:t>Jan 06 2010</w:t>
            </w:r>
          </w:p>
        </w:tc>
        <w:tc>
          <w:tcPr>
            <w:tcW w:w="566" w:type="pct"/>
          </w:tcPr>
          <w:p w:rsidR="00DE61B7" w:rsidRPr="005379A7" w:rsidRDefault="00DE61B7" w:rsidP="00DE61B7">
            <w:pPr>
              <w:pStyle w:val="aTableSmall"/>
            </w:pPr>
            <w:r w:rsidRPr="005379A7">
              <w:t>3.0*101</w:t>
            </w:r>
          </w:p>
        </w:tc>
        <w:tc>
          <w:tcPr>
            <w:tcW w:w="3009" w:type="pct"/>
          </w:tcPr>
          <w:p w:rsidR="00DE61B7" w:rsidRPr="005379A7" w:rsidRDefault="00DE61B7" w:rsidP="00DE61B7">
            <w:pPr>
              <w:pStyle w:val="aTableSmall"/>
            </w:pPr>
            <w:r w:rsidRPr="005379A7">
              <w:t>Updated to reflect Patch 101.</w:t>
            </w:r>
            <w:r>
              <w:t xml:space="preserve"> Updated sections on Annotations and added sections on Managing the Exam Load Process and Teaching Files.  A. McFarren, M. Turian, J. Kennedy, J. Christensen.</w:t>
            </w:r>
          </w:p>
        </w:tc>
      </w:tr>
      <w:tr w:rsidR="00084AC6" w:rsidTr="00146888">
        <w:trPr>
          <w:cantSplit/>
        </w:trPr>
        <w:tc>
          <w:tcPr>
            <w:tcW w:w="506" w:type="pct"/>
          </w:tcPr>
          <w:p w:rsidR="00084AC6" w:rsidRDefault="0093607B">
            <w:pPr>
              <w:pStyle w:val="aTableSmall"/>
            </w:pPr>
            <w:r>
              <w:t>3</w:t>
            </w:r>
          </w:p>
        </w:tc>
        <w:tc>
          <w:tcPr>
            <w:tcW w:w="919" w:type="pct"/>
          </w:tcPr>
          <w:p w:rsidR="00084AC6" w:rsidRPr="00FD3AC9" w:rsidRDefault="0093607B">
            <w:pPr>
              <w:pStyle w:val="aTableSmall"/>
              <w:rPr>
                <w:highlight w:val="yellow"/>
              </w:rPr>
            </w:pPr>
            <w:r>
              <w:t>Dec 03 2007</w:t>
            </w:r>
          </w:p>
        </w:tc>
        <w:tc>
          <w:tcPr>
            <w:tcW w:w="566" w:type="pct"/>
          </w:tcPr>
          <w:p w:rsidR="00084AC6" w:rsidRDefault="00084AC6">
            <w:pPr>
              <w:pStyle w:val="aTableSmall"/>
            </w:pPr>
            <w:r>
              <w:t>3.0*</w:t>
            </w:r>
            <w:r w:rsidR="000D4829">
              <w:t>76</w:t>
            </w:r>
          </w:p>
        </w:tc>
        <w:tc>
          <w:tcPr>
            <w:tcW w:w="3009" w:type="pct"/>
          </w:tcPr>
          <w:p w:rsidR="00084AC6" w:rsidRDefault="000D4829">
            <w:pPr>
              <w:pStyle w:val="aTableSmall"/>
            </w:pPr>
            <w:r>
              <w:t xml:space="preserve">Updated to reflect Patch 76.  Added new chapter covering use of integrated Voxar software. </w:t>
            </w:r>
            <w:r w:rsidR="00084AC6">
              <w:t xml:space="preserve">Added references to keyboard shortcuts and revised information about exam list date/time column for Patch 76. </w:t>
            </w:r>
            <w:r w:rsidR="0093607B">
              <w:t>Miscellaneous typo fixes</w:t>
            </w:r>
            <w:r>
              <w:t xml:space="preserve"> and wording changes for clarity. </w:t>
            </w:r>
            <w:r w:rsidR="00084AC6">
              <w:t>A. McFarren, J. Christensen.</w:t>
            </w:r>
            <w:bookmarkStart w:id="20" w:name="_WWID10008014"/>
            <w:bookmarkEnd w:id="20"/>
          </w:p>
        </w:tc>
      </w:tr>
      <w:tr w:rsidR="00084AC6" w:rsidRPr="00FD3AC9" w:rsidTr="00146888">
        <w:trPr>
          <w:cantSplit/>
        </w:trPr>
        <w:tc>
          <w:tcPr>
            <w:tcW w:w="506" w:type="pct"/>
          </w:tcPr>
          <w:p w:rsidR="00084AC6" w:rsidRDefault="00084AC6">
            <w:pPr>
              <w:pStyle w:val="aTableSmall"/>
            </w:pPr>
            <w:r>
              <w:t>2.0</w:t>
            </w:r>
            <w:bookmarkStart w:id="21" w:name="_WWID10000093"/>
            <w:bookmarkEnd w:id="21"/>
          </w:p>
        </w:tc>
        <w:tc>
          <w:tcPr>
            <w:tcW w:w="919" w:type="pct"/>
          </w:tcPr>
          <w:p w:rsidR="00084AC6" w:rsidRDefault="00084AC6">
            <w:pPr>
              <w:pStyle w:val="aTableSmall"/>
            </w:pPr>
            <w:bookmarkStart w:id="22" w:name="_WWID10000094"/>
            <w:bookmarkEnd w:id="22"/>
            <w:r>
              <w:t>Feb 21 2007</w:t>
            </w:r>
          </w:p>
        </w:tc>
        <w:tc>
          <w:tcPr>
            <w:tcW w:w="566" w:type="pct"/>
          </w:tcPr>
          <w:p w:rsidR="00084AC6" w:rsidRDefault="00084AC6">
            <w:pPr>
              <w:pStyle w:val="aTableSmall"/>
            </w:pPr>
            <w:r>
              <w:t>3.0*65</w:t>
            </w:r>
            <w:bookmarkStart w:id="23" w:name="_WWID10000095"/>
            <w:bookmarkEnd w:id="23"/>
          </w:p>
        </w:tc>
        <w:tc>
          <w:tcPr>
            <w:tcW w:w="3009" w:type="pct"/>
          </w:tcPr>
          <w:p w:rsidR="00084AC6" w:rsidRDefault="00084AC6">
            <w:pPr>
              <w:pStyle w:val="aTableSmall"/>
            </w:pPr>
            <w:r>
              <w:t>Full rewrite; covers Patches 18 and 65. All content updated. A. McFarren, J. Christensen.</w:t>
            </w:r>
            <w:bookmarkStart w:id="24" w:name="_WWID10000096"/>
            <w:bookmarkEnd w:id="24"/>
          </w:p>
        </w:tc>
        <w:bookmarkStart w:id="25" w:name="_WWID10000097"/>
        <w:bookmarkEnd w:id="25"/>
      </w:tr>
      <w:tr w:rsidR="00084AC6" w:rsidRPr="00FD3AC9" w:rsidTr="00146888">
        <w:trPr>
          <w:cantSplit/>
        </w:trPr>
        <w:tc>
          <w:tcPr>
            <w:tcW w:w="506" w:type="pct"/>
          </w:tcPr>
          <w:p w:rsidR="00084AC6" w:rsidRDefault="00084AC6">
            <w:pPr>
              <w:pStyle w:val="aTableSmall"/>
            </w:pPr>
            <w:r>
              <w:t>1.4</w:t>
            </w:r>
            <w:bookmarkStart w:id="26" w:name="_WWID10000098"/>
            <w:bookmarkEnd w:id="26"/>
          </w:p>
        </w:tc>
        <w:tc>
          <w:tcPr>
            <w:tcW w:w="919" w:type="pct"/>
          </w:tcPr>
          <w:p w:rsidR="00084AC6" w:rsidRDefault="00084AC6">
            <w:pPr>
              <w:pStyle w:val="aTableSmall"/>
            </w:pPr>
            <w:r>
              <w:t>Apr 28 2004</w:t>
            </w:r>
            <w:bookmarkStart w:id="27" w:name="_WWID10000099"/>
            <w:bookmarkEnd w:id="27"/>
          </w:p>
        </w:tc>
        <w:tc>
          <w:tcPr>
            <w:tcW w:w="566" w:type="pct"/>
          </w:tcPr>
          <w:p w:rsidR="00084AC6" w:rsidRDefault="00084AC6">
            <w:pPr>
              <w:pStyle w:val="aTableSmall"/>
            </w:pPr>
            <w:r>
              <w:t>3.0*32</w:t>
            </w:r>
            <w:bookmarkStart w:id="28" w:name="_WWID10000100"/>
            <w:bookmarkEnd w:id="28"/>
          </w:p>
        </w:tc>
        <w:tc>
          <w:tcPr>
            <w:tcW w:w="3009" w:type="pct"/>
          </w:tcPr>
          <w:p w:rsidR="00084AC6" w:rsidRDefault="00084AC6">
            <w:pPr>
              <w:pStyle w:val="aTableSmall"/>
            </w:pPr>
            <w:r>
              <w:t>Relocation of revision table. Updates for monitor and OS support on pages 1 and 85. A. McFarren, J. Christensen.</w:t>
            </w:r>
            <w:bookmarkStart w:id="29" w:name="_WWID10000101"/>
            <w:bookmarkEnd w:id="29"/>
          </w:p>
        </w:tc>
        <w:bookmarkStart w:id="30" w:name="_WWID10000102"/>
        <w:bookmarkEnd w:id="30"/>
      </w:tr>
      <w:tr w:rsidR="00084AC6" w:rsidRPr="00FD3AC9" w:rsidTr="00146888">
        <w:trPr>
          <w:cantSplit/>
        </w:trPr>
        <w:tc>
          <w:tcPr>
            <w:tcW w:w="506" w:type="pct"/>
          </w:tcPr>
          <w:p w:rsidR="00084AC6" w:rsidRDefault="00084AC6">
            <w:pPr>
              <w:pStyle w:val="aTableSmall"/>
            </w:pPr>
            <w:r>
              <w:t>1.3</w:t>
            </w:r>
            <w:bookmarkStart w:id="31" w:name="_WWID10000103"/>
            <w:bookmarkEnd w:id="31"/>
          </w:p>
        </w:tc>
        <w:tc>
          <w:tcPr>
            <w:tcW w:w="919" w:type="pct"/>
          </w:tcPr>
          <w:p w:rsidR="00084AC6" w:rsidRDefault="00084AC6">
            <w:pPr>
              <w:pStyle w:val="aTableSmall"/>
            </w:pPr>
            <w:r>
              <w:t>Sep 26 2003</w:t>
            </w:r>
            <w:bookmarkStart w:id="32" w:name="_WWID10000104"/>
            <w:bookmarkEnd w:id="32"/>
          </w:p>
        </w:tc>
        <w:tc>
          <w:tcPr>
            <w:tcW w:w="566" w:type="pct"/>
          </w:tcPr>
          <w:p w:rsidR="00084AC6" w:rsidRDefault="00084AC6">
            <w:pPr>
              <w:pStyle w:val="aTableSmall"/>
            </w:pPr>
            <w:r>
              <w:t>3.0*22</w:t>
            </w:r>
            <w:bookmarkStart w:id="33" w:name="_WWID10000105"/>
            <w:bookmarkEnd w:id="33"/>
          </w:p>
        </w:tc>
        <w:tc>
          <w:tcPr>
            <w:tcW w:w="3009" w:type="pct"/>
          </w:tcPr>
          <w:p w:rsidR="00084AC6" w:rsidRDefault="00084AC6">
            <w:pPr>
              <w:pStyle w:val="aTableSmall"/>
            </w:pPr>
            <w:r>
              <w:t>Updated to reflect p22. Added on demand routing information. Reorganized “Opening Exams” chapter. A. McFarren, J. Christensen.</w:t>
            </w:r>
            <w:bookmarkStart w:id="34" w:name="_WWID10000106"/>
            <w:bookmarkEnd w:id="34"/>
          </w:p>
        </w:tc>
        <w:bookmarkStart w:id="35" w:name="_WWID10000107"/>
        <w:bookmarkEnd w:id="35"/>
      </w:tr>
      <w:tr w:rsidR="00084AC6" w:rsidRPr="00FD3AC9" w:rsidTr="00146888">
        <w:trPr>
          <w:cantSplit/>
        </w:trPr>
        <w:tc>
          <w:tcPr>
            <w:tcW w:w="506" w:type="pct"/>
          </w:tcPr>
          <w:p w:rsidR="00084AC6" w:rsidRDefault="00084AC6">
            <w:pPr>
              <w:pStyle w:val="aTableSmall"/>
            </w:pPr>
            <w:r>
              <w:t>1.2c</w:t>
            </w:r>
            <w:bookmarkStart w:id="36" w:name="_WWID10000108"/>
            <w:bookmarkEnd w:id="36"/>
          </w:p>
        </w:tc>
        <w:tc>
          <w:tcPr>
            <w:tcW w:w="919" w:type="pct"/>
          </w:tcPr>
          <w:p w:rsidR="00084AC6" w:rsidRDefault="00084AC6">
            <w:pPr>
              <w:pStyle w:val="aTableSmall"/>
            </w:pPr>
            <w:r>
              <w:t>Apr 2 2003</w:t>
            </w:r>
            <w:bookmarkStart w:id="37" w:name="_WWID10000109"/>
            <w:bookmarkEnd w:id="37"/>
          </w:p>
        </w:tc>
        <w:tc>
          <w:tcPr>
            <w:tcW w:w="566" w:type="pct"/>
          </w:tcPr>
          <w:p w:rsidR="00084AC6" w:rsidRDefault="00084AC6">
            <w:pPr>
              <w:pStyle w:val="aTableSmall"/>
            </w:pPr>
            <w:r>
              <w:t>3.0*23</w:t>
            </w:r>
            <w:bookmarkStart w:id="38" w:name="_WWID10000110"/>
            <w:bookmarkEnd w:id="38"/>
          </w:p>
        </w:tc>
        <w:tc>
          <w:tcPr>
            <w:tcW w:w="3009" w:type="pct"/>
          </w:tcPr>
          <w:p w:rsidR="00084AC6" w:rsidRDefault="00084AC6">
            <w:pPr>
              <w:pStyle w:val="aTableSmall"/>
            </w:pPr>
            <w:r>
              <w:t>Checked content against p23. No updates needed. A. McFarren, J. Christensen.</w:t>
            </w:r>
            <w:bookmarkStart w:id="39" w:name="_WWID10000111"/>
            <w:bookmarkEnd w:id="39"/>
          </w:p>
        </w:tc>
        <w:bookmarkStart w:id="40" w:name="_WWID10000112"/>
        <w:bookmarkEnd w:id="40"/>
      </w:tr>
      <w:tr w:rsidR="00084AC6" w:rsidRPr="00FD3AC9" w:rsidTr="00146888">
        <w:trPr>
          <w:cantSplit/>
        </w:trPr>
        <w:tc>
          <w:tcPr>
            <w:tcW w:w="506" w:type="pct"/>
          </w:tcPr>
          <w:p w:rsidR="00084AC6" w:rsidRDefault="00084AC6">
            <w:pPr>
              <w:pStyle w:val="aTableSmall"/>
            </w:pPr>
            <w:r>
              <w:t>1.2b</w:t>
            </w:r>
            <w:bookmarkStart w:id="41" w:name="_WWID10000113"/>
            <w:bookmarkEnd w:id="41"/>
          </w:p>
        </w:tc>
        <w:tc>
          <w:tcPr>
            <w:tcW w:w="919" w:type="pct"/>
          </w:tcPr>
          <w:p w:rsidR="00084AC6" w:rsidRDefault="00084AC6">
            <w:pPr>
              <w:pStyle w:val="aTableSmall"/>
            </w:pPr>
            <w:r>
              <w:t>Oct 21 2002</w:t>
            </w:r>
            <w:bookmarkStart w:id="42" w:name="_WWID10000114"/>
            <w:bookmarkEnd w:id="42"/>
          </w:p>
        </w:tc>
        <w:tc>
          <w:tcPr>
            <w:tcW w:w="566" w:type="pct"/>
          </w:tcPr>
          <w:p w:rsidR="00084AC6" w:rsidRDefault="00084AC6">
            <w:pPr>
              <w:pStyle w:val="aTableSmall"/>
            </w:pPr>
            <w:r>
              <w:t>3.0*16</w:t>
            </w:r>
            <w:bookmarkStart w:id="43" w:name="_WWID10000115"/>
            <w:bookmarkEnd w:id="43"/>
          </w:p>
        </w:tc>
        <w:tc>
          <w:tcPr>
            <w:tcW w:w="3009" w:type="pct"/>
          </w:tcPr>
          <w:p w:rsidR="00084AC6" w:rsidRDefault="00084AC6">
            <w:pPr>
              <w:pStyle w:val="aTableSmall"/>
            </w:pPr>
            <w:r>
              <w:t>Corrected “Getting Help” section. A. McFarren, J. Christensen.</w:t>
            </w:r>
            <w:bookmarkStart w:id="44" w:name="_WWID10000116"/>
            <w:bookmarkEnd w:id="44"/>
          </w:p>
        </w:tc>
        <w:bookmarkStart w:id="45" w:name="_WWID10000117"/>
        <w:bookmarkEnd w:id="45"/>
      </w:tr>
      <w:tr w:rsidR="00084AC6" w:rsidRPr="00FD3AC9" w:rsidTr="00146888">
        <w:trPr>
          <w:cantSplit/>
        </w:trPr>
        <w:tc>
          <w:tcPr>
            <w:tcW w:w="506" w:type="pct"/>
          </w:tcPr>
          <w:p w:rsidR="00084AC6" w:rsidRDefault="00084AC6">
            <w:pPr>
              <w:pStyle w:val="aTableSmall"/>
            </w:pPr>
            <w:r>
              <w:t>1.2a</w:t>
            </w:r>
            <w:bookmarkStart w:id="46" w:name="_WWID10000118"/>
            <w:bookmarkEnd w:id="46"/>
          </w:p>
        </w:tc>
        <w:tc>
          <w:tcPr>
            <w:tcW w:w="919" w:type="pct"/>
          </w:tcPr>
          <w:p w:rsidR="00084AC6" w:rsidRDefault="00084AC6">
            <w:pPr>
              <w:pStyle w:val="aTableSmall"/>
            </w:pPr>
            <w:r>
              <w:t>Oct 7 2002</w:t>
            </w:r>
            <w:bookmarkStart w:id="47" w:name="_WWID10000119"/>
            <w:bookmarkEnd w:id="47"/>
          </w:p>
        </w:tc>
        <w:tc>
          <w:tcPr>
            <w:tcW w:w="566" w:type="pct"/>
          </w:tcPr>
          <w:p w:rsidR="00084AC6" w:rsidRDefault="00084AC6">
            <w:pPr>
              <w:pStyle w:val="aTableSmall"/>
            </w:pPr>
            <w:r>
              <w:t>3.0*16</w:t>
            </w:r>
            <w:bookmarkStart w:id="48" w:name="_WWID10000120"/>
            <w:bookmarkEnd w:id="48"/>
          </w:p>
        </w:tc>
        <w:tc>
          <w:tcPr>
            <w:tcW w:w="3009" w:type="pct"/>
          </w:tcPr>
          <w:p w:rsidR="00084AC6" w:rsidRDefault="00084AC6">
            <w:pPr>
              <w:pStyle w:val="aTableSmall"/>
            </w:pPr>
            <w:r>
              <w:t xml:space="preserve">Updated with results of Patch 16 WPR. Updated Quick Reference card. Revised workflow diagrams in App A. A. McFarren, J. Christensen. </w:t>
            </w:r>
            <w:bookmarkStart w:id="49" w:name="_WWID10000121"/>
            <w:bookmarkEnd w:id="49"/>
          </w:p>
        </w:tc>
        <w:bookmarkStart w:id="50" w:name="_WWID10000122"/>
        <w:bookmarkEnd w:id="50"/>
      </w:tr>
      <w:tr w:rsidR="00084AC6" w:rsidRPr="00FD3AC9" w:rsidTr="00146888">
        <w:trPr>
          <w:cantSplit/>
        </w:trPr>
        <w:tc>
          <w:tcPr>
            <w:tcW w:w="506" w:type="pct"/>
          </w:tcPr>
          <w:p w:rsidR="00084AC6" w:rsidRDefault="00084AC6">
            <w:pPr>
              <w:pStyle w:val="aTableSmall"/>
            </w:pPr>
            <w:r>
              <w:t>1.1</w:t>
            </w:r>
            <w:bookmarkStart w:id="51" w:name="_WWID10000123"/>
            <w:bookmarkEnd w:id="51"/>
          </w:p>
        </w:tc>
        <w:tc>
          <w:tcPr>
            <w:tcW w:w="919" w:type="pct"/>
          </w:tcPr>
          <w:p w:rsidR="00084AC6" w:rsidRDefault="00084AC6">
            <w:pPr>
              <w:pStyle w:val="aTableSmall"/>
            </w:pPr>
            <w:r>
              <w:t>May 13 2002</w:t>
            </w:r>
            <w:bookmarkStart w:id="52" w:name="_WWID10000124"/>
            <w:bookmarkEnd w:id="52"/>
          </w:p>
        </w:tc>
        <w:tc>
          <w:tcPr>
            <w:tcW w:w="566" w:type="pct"/>
          </w:tcPr>
          <w:p w:rsidR="00084AC6" w:rsidRDefault="00084AC6">
            <w:pPr>
              <w:pStyle w:val="aTableSmall"/>
            </w:pPr>
            <w:r>
              <w:t>3.0*6</w:t>
            </w:r>
            <w:bookmarkStart w:id="53" w:name="_WWID10000125"/>
            <w:bookmarkEnd w:id="53"/>
          </w:p>
        </w:tc>
        <w:tc>
          <w:tcPr>
            <w:tcW w:w="3009" w:type="pct"/>
          </w:tcPr>
          <w:p w:rsidR="00084AC6" w:rsidRDefault="00084AC6">
            <w:pPr>
              <w:pStyle w:val="aTableSmall"/>
            </w:pPr>
            <w:r>
              <w:t>Updated to reflect Patch 6. Added Appendix C (quick reference). A. McFarren, J. Christensen.</w:t>
            </w:r>
            <w:bookmarkStart w:id="54" w:name="_WWID10000126"/>
            <w:bookmarkEnd w:id="54"/>
          </w:p>
        </w:tc>
        <w:bookmarkStart w:id="55" w:name="_WWID10000127"/>
        <w:bookmarkEnd w:id="55"/>
      </w:tr>
      <w:tr w:rsidR="00084AC6" w:rsidRPr="00FD3AC9" w:rsidTr="00146888">
        <w:trPr>
          <w:cantSplit/>
        </w:trPr>
        <w:tc>
          <w:tcPr>
            <w:tcW w:w="506" w:type="pct"/>
          </w:tcPr>
          <w:p w:rsidR="00084AC6" w:rsidRDefault="00084AC6">
            <w:pPr>
              <w:pStyle w:val="aTableSmall"/>
            </w:pPr>
            <w:r>
              <w:t>1.0</w:t>
            </w:r>
            <w:bookmarkStart w:id="56" w:name="_WWID10000128"/>
            <w:bookmarkEnd w:id="56"/>
          </w:p>
        </w:tc>
        <w:tc>
          <w:tcPr>
            <w:tcW w:w="919" w:type="pct"/>
          </w:tcPr>
          <w:p w:rsidR="00084AC6" w:rsidRDefault="00084AC6">
            <w:pPr>
              <w:pStyle w:val="aTableSmall"/>
            </w:pPr>
            <w:r>
              <w:t>Mar 20 2002</w:t>
            </w:r>
            <w:bookmarkStart w:id="57" w:name="_WWID10000129"/>
            <w:bookmarkEnd w:id="57"/>
          </w:p>
        </w:tc>
        <w:tc>
          <w:tcPr>
            <w:tcW w:w="566" w:type="pct"/>
          </w:tcPr>
          <w:p w:rsidR="00084AC6" w:rsidRDefault="00084AC6">
            <w:pPr>
              <w:pStyle w:val="aTableSmall"/>
            </w:pPr>
            <w:r>
              <w:t>3.0</w:t>
            </w:r>
            <w:bookmarkStart w:id="58" w:name="_WWID10000130"/>
            <w:bookmarkEnd w:id="58"/>
          </w:p>
        </w:tc>
        <w:tc>
          <w:tcPr>
            <w:tcW w:w="3009" w:type="pct"/>
          </w:tcPr>
          <w:p w:rsidR="00084AC6" w:rsidRDefault="00084AC6">
            <w:pPr>
              <w:pStyle w:val="aTableSmall"/>
            </w:pPr>
            <w:r>
              <w:t>Updated from alpha to release s/w. Added shortcut appx. Reworked Stack Viewer information to reflect changes and fixes. Incorporated Work Product Review edits. A. McFarren, J. Christensen.</w:t>
            </w:r>
            <w:bookmarkStart w:id="59" w:name="_WWID10000131"/>
            <w:bookmarkEnd w:id="59"/>
          </w:p>
        </w:tc>
        <w:bookmarkStart w:id="60" w:name="_WWID10000132"/>
        <w:bookmarkEnd w:id="60"/>
      </w:tr>
      <w:tr w:rsidR="00084AC6" w:rsidRPr="00FD3AC9" w:rsidTr="00146888">
        <w:trPr>
          <w:cantSplit/>
        </w:trPr>
        <w:tc>
          <w:tcPr>
            <w:tcW w:w="506" w:type="pct"/>
          </w:tcPr>
          <w:p w:rsidR="00084AC6" w:rsidRDefault="00084AC6">
            <w:pPr>
              <w:pStyle w:val="aTableSmall"/>
            </w:pPr>
            <w:r>
              <w:t>.9b</w:t>
            </w:r>
            <w:bookmarkStart w:id="61" w:name="_WWID10000133"/>
            <w:bookmarkEnd w:id="61"/>
          </w:p>
        </w:tc>
        <w:tc>
          <w:tcPr>
            <w:tcW w:w="919" w:type="pct"/>
          </w:tcPr>
          <w:p w:rsidR="00084AC6" w:rsidRDefault="00084AC6">
            <w:pPr>
              <w:pStyle w:val="aTableSmall"/>
            </w:pPr>
            <w:r>
              <w:t>Feb 4 2002</w:t>
            </w:r>
            <w:bookmarkStart w:id="62" w:name="_WWID10000134"/>
            <w:bookmarkEnd w:id="62"/>
          </w:p>
        </w:tc>
        <w:tc>
          <w:tcPr>
            <w:tcW w:w="566" w:type="pct"/>
          </w:tcPr>
          <w:p w:rsidR="00084AC6" w:rsidRDefault="00084AC6">
            <w:pPr>
              <w:pStyle w:val="aTableSmall"/>
            </w:pPr>
            <w:r>
              <w:t>N/A</w:t>
            </w:r>
            <w:bookmarkStart w:id="63" w:name="_WWID10000135"/>
            <w:bookmarkEnd w:id="63"/>
          </w:p>
        </w:tc>
        <w:tc>
          <w:tcPr>
            <w:tcW w:w="3009" w:type="pct"/>
          </w:tcPr>
          <w:p w:rsidR="00084AC6" w:rsidRDefault="00084AC6">
            <w:pPr>
              <w:pStyle w:val="aTableSmall"/>
            </w:pPr>
            <w:r>
              <w:t>Updated index to include Stack Viewer. A. McFarren, J. Christensen.</w:t>
            </w:r>
            <w:bookmarkStart w:id="64" w:name="_WWID10000136"/>
            <w:bookmarkEnd w:id="64"/>
          </w:p>
        </w:tc>
        <w:bookmarkStart w:id="65" w:name="_WWID10000137"/>
        <w:bookmarkEnd w:id="65"/>
      </w:tr>
      <w:tr w:rsidR="00084AC6" w:rsidRPr="00FD3AC9" w:rsidTr="00146888">
        <w:trPr>
          <w:cantSplit/>
        </w:trPr>
        <w:tc>
          <w:tcPr>
            <w:tcW w:w="506" w:type="pct"/>
          </w:tcPr>
          <w:p w:rsidR="00084AC6" w:rsidRDefault="00084AC6">
            <w:pPr>
              <w:pStyle w:val="aTableSmall"/>
            </w:pPr>
            <w:r>
              <w:t>.9a</w:t>
            </w:r>
            <w:bookmarkStart w:id="66" w:name="_WWID10000138"/>
            <w:bookmarkEnd w:id="66"/>
          </w:p>
        </w:tc>
        <w:tc>
          <w:tcPr>
            <w:tcW w:w="919" w:type="pct"/>
          </w:tcPr>
          <w:p w:rsidR="00084AC6" w:rsidRDefault="00084AC6">
            <w:pPr>
              <w:pStyle w:val="aTableSmall"/>
            </w:pPr>
            <w:r>
              <w:t>Jan 22 2002</w:t>
            </w:r>
            <w:bookmarkStart w:id="67" w:name="_WWID10000139"/>
            <w:bookmarkEnd w:id="67"/>
          </w:p>
        </w:tc>
        <w:tc>
          <w:tcPr>
            <w:tcW w:w="566" w:type="pct"/>
          </w:tcPr>
          <w:p w:rsidR="00084AC6" w:rsidRDefault="00084AC6">
            <w:pPr>
              <w:pStyle w:val="aTableSmall"/>
            </w:pPr>
            <w:r>
              <w:t>N/A</w:t>
            </w:r>
            <w:bookmarkStart w:id="68" w:name="_WWID10000140"/>
            <w:bookmarkEnd w:id="68"/>
          </w:p>
        </w:tc>
        <w:tc>
          <w:tcPr>
            <w:tcW w:w="3009" w:type="pct"/>
          </w:tcPr>
          <w:p w:rsidR="00084AC6" w:rsidRDefault="00084AC6">
            <w:pPr>
              <w:pStyle w:val="aTableSmall"/>
            </w:pPr>
            <w:r>
              <w:t>Draft for Alpha test sites. Incorporates information on latest changes and addition of Stack Viewer. A. McFarren, J. Christensen.</w:t>
            </w:r>
            <w:bookmarkStart w:id="69" w:name="_WWID10000141"/>
            <w:bookmarkEnd w:id="69"/>
          </w:p>
        </w:tc>
        <w:bookmarkStart w:id="70" w:name="_WWID10000142"/>
        <w:bookmarkEnd w:id="70"/>
      </w:tr>
      <w:tr w:rsidR="00084AC6" w:rsidRPr="00FD3AC9" w:rsidTr="00146888">
        <w:trPr>
          <w:cantSplit/>
        </w:trPr>
        <w:tc>
          <w:tcPr>
            <w:tcW w:w="506" w:type="pct"/>
          </w:tcPr>
          <w:p w:rsidR="00084AC6" w:rsidRDefault="00084AC6">
            <w:pPr>
              <w:pStyle w:val="aTableSmall"/>
            </w:pPr>
            <w:r>
              <w:t>.9</w:t>
            </w:r>
            <w:bookmarkStart w:id="71" w:name="_WWID10000143"/>
            <w:bookmarkEnd w:id="71"/>
          </w:p>
        </w:tc>
        <w:tc>
          <w:tcPr>
            <w:tcW w:w="919" w:type="pct"/>
          </w:tcPr>
          <w:p w:rsidR="00084AC6" w:rsidRDefault="00084AC6">
            <w:pPr>
              <w:pStyle w:val="aTableSmall"/>
            </w:pPr>
            <w:r>
              <w:t>Nov 15 2001</w:t>
            </w:r>
            <w:bookmarkStart w:id="72" w:name="_WWID10000144"/>
            <w:bookmarkEnd w:id="72"/>
          </w:p>
        </w:tc>
        <w:tc>
          <w:tcPr>
            <w:tcW w:w="566" w:type="pct"/>
          </w:tcPr>
          <w:p w:rsidR="00084AC6" w:rsidRDefault="00084AC6">
            <w:pPr>
              <w:pStyle w:val="aTableSmall"/>
            </w:pPr>
            <w:r>
              <w:t>N/A</w:t>
            </w:r>
            <w:bookmarkStart w:id="73" w:name="_WWID10000145"/>
            <w:bookmarkEnd w:id="73"/>
          </w:p>
        </w:tc>
        <w:tc>
          <w:tcPr>
            <w:tcW w:w="3009" w:type="pct"/>
          </w:tcPr>
          <w:p w:rsidR="00084AC6" w:rsidRDefault="00084AC6">
            <w:pPr>
              <w:pStyle w:val="aTableSmall"/>
            </w:pPr>
            <w:r>
              <w:t>Draft. Content subject to change pending review against distribution s/w build. A. McFarren, J. Christensen.</w:t>
            </w:r>
            <w:bookmarkStart w:id="74" w:name="_WWID10000146"/>
            <w:bookmarkEnd w:id="74"/>
          </w:p>
        </w:tc>
        <w:bookmarkStart w:id="75" w:name="_WWID10000147"/>
        <w:bookmarkEnd w:id="75"/>
      </w:tr>
    </w:tbl>
    <w:p w:rsidR="00E21D3B" w:rsidRDefault="00E21D3B"/>
    <w:p w:rsidR="00E21D3B" w:rsidRDefault="00E21D3B"/>
    <w:p w:rsidR="00E21D3B" w:rsidRDefault="00E21D3B">
      <w:pPr>
        <w:sectPr w:rsidR="00E21D3B" w:rsidSect="00E21D3B">
          <w:headerReference w:type="even" r:id="rId16"/>
          <w:headerReference w:type="default" r:id="rId17"/>
          <w:footerReference w:type="even" r:id="rId18"/>
          <w:headerReference w:type="first" r:id="rId19"/>
          <w:footerReference w:type="first" r:id="rId20"/>
          <w:footnotePr>
            <w:numFmt w:val="chicago"/>
            <w:numRestart w:val="eachPage"/>
          </w:footnotePr>
          <w:type w:val="oddPage"/>
          <w:pgSz w:w="12240" w:h="15840" w:code="1"/>
          <w:pgMar w:top="1800" w:right="1800" w:bottom="1800" w:left="1800" w:header="900" w:footer="900" w:gutter="0"/>
          <w:pgNumType w:fmt="lowerRoman"/>
          <w:cols w:space="720"/>
          <w:titlePg/>
          <w:docGrid w:linePitch="360"/>
        </w:sectPr>
      </w:pPr>
    </w:p>
    <w:p w:rsidR="005064F4" w:rsidRDefault="005064F4" w:rsidP="002C5BB1">
      <w:pPr>
        <w:pStyle w:val="Heading1TOC"/>
      </w:pPr>
      <w:bookmarkStart w:id="76" w:name="_WWID10000148"/>
      <w:bookmarkEnd w:id="76"/>
      <w:r>
        <w:t>Contents</w:t>
      </w:r>
      <w:bookmarkStart w:id="77" w:name="_WWID10000156"/>
    </w:p>
    <w:bookmarkEnd w:id="77"/>
    <w:p w:rsidR="00BE7E82" w:rsidRPr="00F3102F" w:rsidRDefault="00380B84">
      <w:pPr>
        <w:pStyle w:val="TOC1"/>
        <w:rPr>
          <w:rFonts w:ascii="Calibri" w:hAnsi="Calibri" w:cs="Times New Roman"/>
          <w:b w:val="0"/>
          <w:sz w:val="22"/>
          <w:szCs w:val="22"/>
        </w:rPr>
      </w:pPr>
      <w:r>
        <w:fldChar w:fldCharType="begin"/>
      </w:r>
      <w:r>
        <w:instrText xml:space="preserve"> TOC \o "2-3" \h \z \t "Heading 1,1,Title,1" </w:instrText>
      </w:r>
      <w:r>
        <w:fldChar w:fldCharType="separate"/>
      </w:r>
      <w:hyperlink w:anchor="_Toc508191924" w:history="1">
        <w:r w:rsidR="00BE7E82" w:rsidRPr="00232C05">
          <w:rPr>
            <w:rStyle w:val="Hyperlink"/>
            <w:bCs/>
          </w:rPr>
          <w:t>Revision History</w:t>
        </w:r>
        <w:r w:rsidR="00BE7E82">
          <w:rPr>
            <w:webHidden/>
          </w:rPr>
          <w:tab/>
        </w:r>
        <w:r w:rsidR="00BE7E82">
          <w:rPr>
            <w:webHidden/>
          </w:rPr>
          <w:fldChar w:fldCharType="begin"/>
        </w:r>
        <w:r w:rsidR="00BE7E82">
          <w:rPr>
            <w:webHidden/>
          </w:rPr>
          <w:instrText xml:space="preserve"> PAGEREF _Toc508191924 \h </w:instrText>
        </w:r>
        <w:r w:rsidR="00BE7E82">
          <w:rPr>
            <w:webHidden/>
          </w:rPr>
        </w:r>
        <w:r w:rsidR="00BE7E82">
          <w:rPr>
            <w:webHidden/>
          </w:rPr>
          <w:fldChar w:fldCharType="separate"/>
        </w:r>
        <w:r w:rsidR="00380255">
          <w:rPr>
            <w:webHidden/>
          </w:rPr>
          <w:t>iii</w:t>
        </w:r>
        <w:r w:rsidR="00BE7E82">
          <w:rPr>
            <w:webHidden/>
          </w:rPr>
          <w:fldChar w:fldCharType="end"/>
        </w:r>
      </w:hyperlink>
    </w:p>
    <w:p w:rsidR="00BE7E82" w:rsidRPr="00F3102F" w:rsidRDefault="00BE7E82">
      <w:pPr>
        <w:pStyle w:val="TOC1"/>
        <w:rPr>
          <w:rFonts w:ascii="Calibri" w:hAnsi="Calibri" w:cs="Times New Roman"/>
          <w:b w:val="0"/>
          <w:sz w:val="22"/>
          <w:szCs w:val="22"/>
        </w:rPr>
      </w:pPr>
      <w:hyperlink w:anchor="_Toc508191925" w:history="1">
        <w:r w:rsidRPr="00232C05">
          <w:rPr>
            <w:rStyle w:val="Hyperlink"/>
          </w:rPr>
          <w:t>Introduction</w:t>
        </w:r>
        <w:r>
          <w:rPr>
            <w:webHidden/>
          </w:rPr>
          <w:tab/>
        </w:r>
        <w:r>
          <w:rPr>
            <w:webHidden/>
          </w:rPr>
          <w:fldChar w:fldCharType="begin"/>
        </w:r>
        <w:r>
          <w:rPr>
            <w:webHidden/>
          </w:rPr>
          <w:instrText xml:space="preserve"> PAGEREF _Toc508191925 \h </w:instrText>
        </w:r>
        <w:r>
          <w:rPr>
            <w:webHidden/>
          </w:rPr>
        </w:r>
        <w:r>
          <w:rPr>
            <w:webHidden/>
          </w:rPr>
          <w:fldChar w:fldCharType="separate"/>
        </w:r>
        <w:r w:rsidR="00380255">
          <w:rPr>
            <w:webHidden/>
          </w:rPr>
          <w:t>1</w:t>
        </w:r>
        <w:r>
          <w:rPr>
            <w:webHidden/>
          </w:rPr>
          <w:fldChar w:fldCharType="end"/>
        </w:r>
      </w:hyperlink>
    </w:p>
    <w:p w:rsidR="00BE7E82" w:rsidRPr="00F3102F" w:rsidRDefault="00BE7E82">
      <w:pPr>
        <w:pStyle w:val="TOC2"/>
        <w:rPr>
          <w:rFonts w:ascii="Calibri" w:hAnsi="Calibri" w:cs="Times New Roman"/>
          <w:sz w:val="22"/>
          <w:szCs w:val="22"/>
        </w:rPr>
      </w:pPr>
      <w:hyperlink w:anchor="_Toc508191926" w:history="1">
        <w:r w:rsidRPr="00232C05">
          <w:rPr>
            <w:rStyle w:val="Hyperlink"/>
          </w:rPr>
          <w:t>Terms of Use</w:t>
        </w:r>
        <w:r>
          <w:rPr>
            <w:webHidden/>
          </w:rPr>
          <w:tab/>
        </w:r>
        <w:r>
          <w:rPr>
            <w:webHidden/>
          </w:rPr>
          <w:fldChar w:fldCharType="begin"/>
        </w:r>
        <w:r>
          <w:rPr>
            <w:webHidden/>
          </w:rPr>
          <w:instrText xml:space="preserve"> PAGEREF _Toc508191926 \h </w:instrText>
        </w:r>
        <w:r>
          <w:rPr>
            <w:webHidden/>
          </w:rPr>
        </w:r>
        <w:r>
          <w:rPr>
            <w:webHidden/>
          </w:rPr>
          <w:fldChar w:fldCharType="separate"/>
        </w:r>
        <w:r w:rsidR="00380255">
          <w:rPr>
            <w:webHidden/>
          </w:rPr>
          <w:t>1</w:t>
        </w:r>
        <w:r>
          <w:rPr>
            <w:webHidden/>
          </w:rPr>
          <w:fldChar w:fldCharType="end"/>
        </w:r>
      </w:hyperlink>
    </w:p>
    <w:p w:rsidR="00BE7E82" w:rsidRPr="00F3102F" w:rsidRDefault="00BE7E82">
      <w:pPr>
        <w:pStyle w:val="TOC2"/>
        <w:rPr>
          <w:rFonts w:ascii="Calibri" w:hAnsi="Calibri" w:cs="Times New Roman"/>
          <w:sz w:val="22"/>
          <w:szCs w:val="22"/>
        </w:rPr>
      </w:pPr>
      <w:hyperlink w:anchor="_Toc508191927" w:history="1">
        <w:r w:rsidRPr="00232C05">
          <w:rPr>
            <w:rStyle w:val="Hyperlink"/>
          </w:rPr>
          <w:t>Conventions</w:t>
        </w:r>
        <w:r>
          <w:rPr>
            <w:webHidden/>
          </w:rPr>
          <w:tab/>
        </w:r>
        <w:r>
          <w:rPr>
            <w:webHidden/>
          </w:rPr>
          <w:fldChar w:fldCharType="begin"/>
        </w:r>
        <w:r>
          <w:rPr>
            <w:webHidden/>
          </w:rPr>
          <w:instrText xml:space="preserve"> PAGEREF _Toc508191927 \h </w:instrText>
        </w:r>
        <w:r>
          <w:rPr>
            <w:webHidden/>
          </w:rPr>
        </w:r>
        <w:r>
          <w:rPr>
            <w:webHidden/>
          </w:rPr>
          <w:fldChar w:fldCharType="separate"/>
        </w:r>
        <w:r w:rsidR="00380255">
          <w:rPr>
            <w:webHidden/>
          </w:rPr>
          <w:t>1</w:t>
        </w:r>
        <w:r>
          <w:rPr>
            <w:webHidden/>
          </w:rPr>
          <w:fldChar w:fldCharType="end"/>
        </w:r>
      </w:hyperlink>
    </w:p>
    <w:p w:rsidR="00BE7E82" w:rsidRPr="00F3102F" w:rsidRDefault="00BE7E82">
      <w:pPr>
        <w:pStyle w:val="TOC2"/>
        <w:rPr>
          <w:rFonts w:ascii="Calibri" w:hAnsi="Calibri" w:cs="Times New Roman"/>
          <w:sz w:val="22"/>
          <w:szCs w:val="22"/>
        </w:rPr>
      </w:pPr>
      <w:hyperlink w:anchor="_Toc508191928" w:history="1">
        <w:r w:rsidRPr="00232C05">
          <w:rPr>
            <w:rStyle w:val="Hyperlink"/>
          </w:rPr>
          <w:t>Related Information</w:t>
        </w:r>
        <w:r>
          <w:rPr>
            <w:webHidden/>
          </w:rPr>
          <w:tab/>
        </w:r>
        <w:r>
          <w:rPr>
            <w:webHidden/>
          </w:rPr>
          <w:fldChar w:fldCharType="begin"/>
        </w:r>
        <w:r>
          <w:rPr>
            <w:webHidden/>
          </w:rPr>
          <w:instrText xml:space="preserve"> PAGEREF _Toc508191928 \h </w:instrText>
        </w:r>
        <w:r>
          <w:rPr>
            <w:webHidden/>
          </w:rPr>
        </w:r>
        <w:r>
          <w:rPr>
            <w:webHidden/>
          </w:rPr>
          <w:fldChar w:fldCharType="separate"/>
        </w:r>
        <w:r w:rsidR="00380255">
          <w:rPr>
            <w:webHidden/>
          </w:rPr>
          <w:t>2</w:t>
        </w:r>
        <w:r>
          <w:rPr>
            <w:webHidden/>
          </w:rPr>
          <w:fldChar w:fldCharType="end"/>
        </w:r>
      </w:hyperlink>
    </w:p>
    <w:p w:rsidR="00BE7E82" w:rsidRPr="00F3102F" w:rsidRDefault="00BE7E82">
      <w:pPr>
        <w:pStyle w:val="TOC2"/>
        <w:rPr>
          <w:rFonts w:ascii="Calibri" w:hAnsi="Calibri" w:cs="Times New Roman"/>
          <w:sz w:val="22"/>
          <w:szCs w:val="22"/>
        </w:rPr>
      </w:pPr>
      <w:hyperlink w:anchor="_Toc508191929" w:history="1">
        <w:r w:rsidRPr="00232C05">
          <w:rPr>
            <w:rStyle w:val="Hyperlink"/>
          </w:rPr>
          <w:t>Getting Help</w:t>
        </w:r>
        <w:r>
          <w:rPr>
            <w:webHidden/>
          </w:rPr>
          <w:tab/>
        </w:r>
        <w:r>
          <w:rPr>
            <w:webHidden/>
          </w:rPr>
          <w:fldChar w:fldCharType="begin"/>
        </w:r>
        <w:r>
          <w:rPr>
            <w:webHidden/>
          </w:rPr>
          <w:instrText xml:space="preserve"> PAGEREF _Toc508191929 \h </w:instrText>
        </w:r>
        <w:r>
          <w:rPr>
            <w:webHidden/>
          </w:rPr>
        </w:r>
        <w:r>
          <w:rPr>
            <w:webHidden/>
          </w:rPr>
          <w:fldChar w:fldCharType="separate"/>
        </w:r>
        <w:r w:rsidR="00380255">
          <w:rPr>
            <w:webHidden/>
          </w:rPr>
          <w:t>2</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1930" w:history="1">
        <w:r w:rsidRPr="00232C05">
          <w:rPr>
            <w:rStyle w:val="Hyperlink"/>
          </w:rPr>
          <w:t>VistARad Overview</w:t>
        </w:r>
        <w:r>
          <w:rPr>
            <w:webHidden/>
          </w:rPr>
          <w:tab/>
        </w:r>
        <w:r>
          <w:rPr>
            <w:webHidden/>
          </w:rPr>
          <w:fldChar w:fldCharType="begin"/>
        </w:r>
        <w:r>
          <w:rPr>
            <w:webHidden/>
          </w:rPr>
          <w:instrText xml:space="preserve"> PAGEREF _Toc508191930 \h </w:instrText>
        </w:r>
        <w:r>
          <w:rPr>
            <w:webHidden/>
          </w:rPr>
        </w:r>
        <w:r>
          <w:rPr>
            <w:webHidden/>
          </w:rPr>
          <w:fldChar w:fldCharType="separate"/>
        </w:r>
        <w:r w:rsidR="00380255">
          <w:rPr>
            <w:webHidden/>
          </w:rPr>
          <w:t>3</w:t>
        </w:r>
        <w:r>
          <w:rPr>
            <w:webHidden/>
          </w:rPr>
          <w:fldChar w:fldCharType="end"/>
        </w:r>
      </w:hyperlink>
    </w:p>
    <w:p w:rsidR="00BE7E82" w:rsidRPr="00F3102F" w:rsidRDefault="00BE7E82">
      <w:pPr>
        <w:pStyle w:val="TOC2"/>
        <w:rPr>
          <w:rFonts w:ascii="Calibri" w:hAnsi="Calibri" w:cs="Times New Roman"/>
          <w:sz w:val="22"/>
          <w:szCs w:val="22"/>
        </w:rPr>
      </w:pPr>
      <w:hyperlink w:anchor="_Toc508191931" w:history="1">
        <w:r w:rsidRPr="00232C05">
          <w:rPr>
            <w:rStyle w:val="Hyperlink"/>
          </w:rPr>
          <w:t>What is VistARad?</w:t>
        </w:r>
        <w:r>
          <w:rPr>
            <w:webHidden/>
          </w:rPr>
          <w:tab/>
        </w:r>
        <w:r>
          <w:rPr>
            <w:webHidden/>
          </w:rPr>
          <w:fldChar w:fldCharType="begin"/>
        </w:r>
        <w:r>
          <w:rPr>
            <w:webHidden/>
          </w:rPr>
          <w:instrText xml:space="preserve"> PAGEREF _Toc508191931 \h </w:instrText>
        </w:r>
        <w:r>
          <w:rPr>
            <w:webHidden/>
          </w:rPr>
        </w:r>
        <w:r>
          <w:rPr>
            <w:webHidden/>
          </w:rPr>
          <w:fldChar w:fldCharType="separate"/>
        </w:r>
        <w:r w:rsidR="00380255">
          <w:rPr>
            <w:webHidden/>
          </w:rPr>
          <w:t>3</w:t>
        </w:r>
        <w:r>
          <w:rPr>
            <w:webHidden/>
          </w:rPr>
          <w:fldChar w:fldCharType="end"/>
        </w:r>
      </w:hyperlink>
    </w:p>
    <w:p w:rsidR="00BE7E82" w:rsidRPr="00F3102F" w:rsidRDefault="00BE7E82">
      <w:pPr>
        <w:pStyle w:val="TOC3"/>
        <w:rPr>
          <w:rFonts w:ascii="Calibri" w:hAnsi="Calibri" w:cs="Times New Roman"/>
          <w:sz w:val="22"/>
          <w:szCs w:val="22"/>
        </w:rPr>
      </w:pPr>
      <w:hyperlink w:anchor="_Toc508191932" w:history="1">
        <w:r w:rsidRPr="00232C05">
          <w:rPr>
            <w:rStyle w:val="Hyperlink"/>
          </w:rPr>
          <w:t>The Manager Window</w:t>
        </w:r>
        <w:r>
          <w:rPr>
            <w:webHidden/>
          </w:rPr>
          <w:tab/>
        </w:r>
        <w:r>
          <w:rPr>
            <w:webHidden/>
          </w:rPr>
          <w:fldChar w:fldCharType="begin"/>
        </w:r>
        <w:r>
          <w:rPr>
            <w:webHidden/>
          </w:rPr>
          <w:instrText xml:space="preserve"> PAGEREF _Toc508191932 \h </w:instrText>
        </w:r>
        <w:r>
          <w:rPr>
            <w:webHidden/>
          </w:rPr>
        </w:r>
        <w:r>
          <w:rPr>
            <w:webHidden/>
          </w:rPr>
          <w:fldChar w:fldCharType="separate"/>
        </w:r>
        <w:r w:rsidR="00380255">
          <w:rPr>
            <w:webHidden/>
          </w:rPr>
          <w:t>3</w:t>
        </w:r>
        <w:r>
          <w:rPr>
            <w:webHidden/>
          </w:rPr>
          <w:fldChar w:fldCharType="end"/>
        </w:r>
      </w:hyperlink>
    </w:p>
    <w:p w:rsidR="00BE7E82" w:rsidRPr="00F3102F" w:rsidRDefault="00BE7E82">
      <w:pPr>
        <w:pStyle w:val="TOC3"/>
        <w:rPr>
          <w:rFonts w:ascii="Calibri" w:hAnsi="Calibri" w:cs="Times New Roman"/>
          <w:sz w:val="22"/>
          <w:szCs w:val="22"/>
        </w:rPr>
      </w:pPr>
      <w:hyperlink w:anchor="_Toc508191933" w:history="1">
        <w:r w:rsidRPr="00232C05">
          <w:rPr>
            <w:rStyle w:val="Hyperlink"/>
          </w:rPr>
          <w:t>The Preview Window</w:t>
        </w:r>
        <w:r>
          <w:rPr>
            <w:webHidden/>
          </w:rPr>
          <w:tab/>
        </w:r>
        <w:r>
          <w:rPr>
            <w:webHidden/>
          </w:rPr>
          <w:fldChar w:fldCharType="begin"/>
        </w:r>
        <w:r>
          <w:rPr>
            <w:webHidden/>
          </w:rPr>
          <w:instrText xml:space="preserve"> PAGEREF _Toc508191933 \h </w:instrText>
        </w:r>
        <w:r>
          <w:rPr>
            <w:webHidden/>
          </w:rPr>
        </w:r>
        <w:r>
          <w:rPr>
            <w:webHidden/>
          </w:rPr>
          <w:fldChar w:fldCharType="separate"/>
        </w:r>
        <w:r w:rsidR="00380255">
          <w:rPr>
            <w:webHidden/>
          </w:rPr>
          <w:t>4</w:t>
        </w:r>
        <w:r>
          <w:rPr>
            <w:webHidden/>
          </w:rPr>
          <w:fldChar w:fldCharType="end"/>
        </w:r>
      </w:hyperlink>
    </w:p>
    <w:p w:rsidR="00BE7E82" w:rsidRPr="00F3102F" w:rsidRDefault="00BE7E82">
      <w:pPr>
        <w:pStyle w:val="TOC3"/>
        <w:rPr>
          <w:rFonts w:ascii="Calibri" w:hAnsi="Calibri" w:cs="Times New Roman"/>
          <w:sz w:val="22"/>
          <w:szCs w:val="22"/>
        </w:rPr>
      </w:pPr>
      <w:hyperlink w:anchor="_Toc508191934" w:history="1">
        <w:r w:rsidRPr="00232C05">
          <w:rPr>
            <w:rStyle w:val="Hyperlink"/>
          </w:rPr>
          <w:t>Diagnostic Review Windows: Viewer, Browser, &amp; Scrapbook</w:t>
        </w:r>
        <w:r>
          <w:rPr>
            <w:webHidden/>
          </w:rPr>
          <w:tab/>
        </w:r>
        <w:r>
          <w:rPr>
            <w:webHidden/>
          </w:rPr>
          <w:fldChar w:fldCharType="begin"/>
        </w:r>
        <w:r>
          <w:rPr>
            <w:webHidden/>
          </w:rPr>
          <w:instrText xml:space="preserve"> PAGEREF _Toc508191934 \h </w:instrText>
        </w:r>
        <w:r>
          <w:rPr>
            <w:webHidden/>
          </w:rPr>
        </w:r>
        <w:r>
          <w:rPr>
            <w:webHidden/>
          </w:rPr>
          <w:fldChar w:fldCharType="separate"/>
        </w:r>
        <w:r w:rsidR="00380255">
          <w:rPr>
            <w:webHidden/>
          </w:rPr>
          <w:t>5</w:t>
        </w:r>
        <w:r>
          <w:rPr>
            <w:webHidden/>
          </w:rPr>
          <w:fldChar w:fldCharType="end"/>
        </w:r>
      </w:hyperlink>
    </w:p>
    <w:p w:rsidR="00BE7E82" w:rsidRPr="00F3102F" w:rsidRDefault="00BE7E82">
      <w:pPr>
        <w:pStyle w:val="TOC3"/>
        <w:rPr>
          <w:rFonts w:ascii="Calibri" w:hAnsi="Calibri" w:cs="Times New Roman"/>
          <w:sz w:val="22"/>
          <w:szCs w:val="22"/>
        </w:rPr>
      </w:pPr>
      <w:hyperlink w:anchor="_Toc508191935" w:history="1">
        <w:r w:rsidRPr="00232C05">
          <w:rPr>
            <w:rStyle w:val="Hyperlink"/>
          </w:rPr>
          <w:t>Viewports</w:t>
        </w:r>
        <w:r>
          <w:rPr>
            <w:webHidden/>
          </w:rPr>
          <w:tab/>
        </w:r>
        <w:r>
          <w:rPr>
            <w:webHidden/>
          </w:rPr>
          <w:fldChar w:fldCharType="begin"/>
        </w:r>
        <w:r>
          <w:rPr>
            <w:webHidden/>
          </w:rPr>
          <w:instrText xml:space="preserve"> PAGEREF _Toc508191935 \h </w:instrText>
        </w:r>
        <w:r>
          <w:rPr>
            <w:webHidden/>
          </w:rPr>
        </w:r>
        <w:r>
          <w:rPr>
            <w:webHidden/>
          </w:rPr>
          <w:fldChar w:fldCharType="separate"/>
        </w:r>
        <w:r w:rsidR="00380255">
          <w:rPr>
            <w:webHidden/>
          </w:rPr>
          <w:t>5</w:t>
        </w:r>
        <w:r>
          <w:rPr>
            <w:webHidden/>
          </w:rPr>
          <w:fldChar w:fldCharType="end"/>
        </w:r>
      </w:hyperlink>
    </w:p>
    <w:p w:rsidR="00BE7E82" w:rsidRPr="00F3102F" w:rsidRDefault="00BE7E82">
      <w:pPr>
        <w:pStyle w:val="TOC2"/>
        <w:rPr>
          <w:rFonts w:ascii="Calibri" w:hAnsi="Calibri" w:cs="Times New Roman"/>
          <w:sz w:val="22"/>
          <w:szCs w:val="22"/>
        </w:rPr>
      </w:pPr>
      <w:hyperlink w:anchor="_Toc508191936" w:history="1">
        <w:r w:rsidRPr="00232C05">
          <w:rPr>
            <w:rStyle w:val="Hyperlink"/>
          </w:rPr>
          <w:t>VistARad Basics</w:t>
        </w:r>
        <w:r>
          <w:rPr>
            <w:webHidden/>
          </w:rPr>
          <w:tab/>
        </w:r>
        <w:r>
          <w:rPr>
            <w:webHidden/>
          </w:rPr>
          <w:fldChar w:fldCharType="begin"/>
        </w:r>
        <w:r>
          <w:rPr>
            <w:webHidden/>
          </w:rPr>
          <w:instrText xml:space="preserve"> PAGEREF _Toc508191936 \h </w:instrText>
        </w:r>
        <w:r>
          <w:rPr>
            <w:webHidden/>
          </w:rPr>
        </w:r>
        <w:r>
          <w:rPr>
            <w:webHidden/>
          </w:rPr>
          <w:fldChar w:fldCharType="separate"/>
        </w:r>
        <w:r w:rsidR="00380255">
          <w:rPr>
            <w:webHidden/>
          </w:rPr>
          <w:t>8</w:t>
        </w:r>
        <w:r>
          <w:rPr>
            <w:webHidden/>
          </w:rPr>
          <w:fldChar w:fldCharType="end"/>
        </w:r>
      </w:hyperlink>
    </w:p>
    <w:p w:rsidR="00BE7E82" w:rsidRPr="00F3102F" w:rsidRDefault="00BE7E82">
      <w:pPr>
        <w:pStyle w:val="TOC3"/>
        <w:rPr>
          <w:rFonts w:ascii="Calibri" w:hAnsi="Calibri" w:cs="Times New Roman"/>
          <w:sz w:val="22"/>
          <w:szCs w:val="22"/>
        </w:rPr>
      </w:pPr>
      <w:hyperlink w:anchor="_Toc508191937" w:history="1">
        <w:r w:rsidRPr="00232C05">
          <w:rPr>
            <w:rStyle w:val="Hyperlink"/>
          </w:rPr>
          <w:t>Starting VistARad</w:t>
        </w:r>
        <w:r>
          <w:rPr>
            <w:webHidden/>
          </w:rPr>
          <w:tab/>
        </w:r>
        <w:r>
          <w:rPr>
            <w:webHidden/>
          </w:rPr>
          <w:fldChar w:fldCharType="begin"/>
        </w:r>
        <w:r>
          <w:rPr>
            <w:webHidden/>
          </w:rPr>
          <w:instrText xml:space="preserve"> PAGEREF _Toc508191937 \h </w:instrText>
        </w:r>
        <w:r>
          <w:rPr>
            <w:webHidden/>
          </w:rPr>
        </w:r>
        <w:r>
          <w:rPr>
            <w:webHidden/>
          </w:rPr>
          <w:fldChar w:fldCharType="separate"/>
        </w:r>
        <w:r w:rsidR="00380255">
          <w:rPr>
            <w:webHidden/>
          </w:rPr>
          <w:t>8</w:t>
        </w:r>
        <w:r>
          <w:rPr>
            <w:webHidden/>
          </w:rPr>
          <w:fldChar w:fldCharType="end"/>
        </w:r>
      </w:hyperlink>
    </w:p>
    <w:p w:rsidR="00BE7E82" w:rsidRPr="00F3102F" w:rsidRDefault="00BE7E82">
      <w:pPr>
        <w:pStyle w:val="TOC3"/>
        <w:rPr>
          <w:rFonts w:ascii="Calibri" w:hAnsi="Calibri" w:cs="Times New Roman"/>
          <w:sz w:val="22"/>
          <w:szCs w:val="22"/>
        </w:rPr>
      </w:pPr>
      <w:hyperlink w:anchor="_Toc508191938" w:history="1">
        <w:r w:rsidRPr="00232C05">
          <w:rPr>
            <w:rStyle w:val="Hyperlink"/>
          </w:rPr>
          <w:t>New VistARad User Setup</w:t>
        </w:r>
        <w:r>
          <w:rPr>
            <w:webHidden/>
          </w:rPr>
          <w:tab/>
        </w:r>
        <w:r>
          <w:rPr>
            <w:webHidden/>
          </w:rPr>
          <w:fldChar w:fldCharType="begin"/>
        </w:r>
        <w:r>
          <w:rPr>
            <w:webHidden/>
          </w:rPr>
          <w:instrText xml:space="preserve"> PAGEREF _Toc508191938 \h </w:instrText>
        </w:r>
        <w:r>
          <w:rPr>
            <w:webHidden/>
          </w:rPr>
        </w:r>
        <w:r>
          <w:rPr>
            <w:webHidden/>
          </w:rPr>
          <w:fldChar w:fldCharType="separate"/>
        </w:r>
        <w:r w:rsidR="00380255">
          <w:rPr>
            <w:webHidden/>
          </w:rPr>
          <w:t>10</w:t>
        </w:r>
        <w:r>
          <w:rPr>
            <w:webHidden/>
          </w:rPr>
          <w:fldChar w:fldCharType="end"/>
        </w:r>
      </w:hyperlink>
    </w:p>
    <w:p w:rsidR="00BE7E82" w:rsidRPr="00F3102F" w:rsidRDefault="00BE7E82">
      <w:pPr>
        <w:pStyle w:val="TOC3"/>
        <w:rPr>
          <w:rFonts w:ascii="Calibri" w:hAnsi="Calibri" w:cs="Times New Roman"/>
          <w:sz w:val="22"/>
          <w:szCs w:val="22"/>
        </w:rPr>
      </w:pPr>
      <w:hyperlink w:anchor="_Toc508191939" w:history="1">
        <w:r w:rsidRPr="00232C05">
          <w:rPr>
            <w:rStyle w:val="Hyperlink"/>
          </w:rPr>
          <w:t>Getting Around</w:t>
        </w:r>
        <w:r>
          <w:rPr>
            <w:webHidden/>
          </w:rPr>
          <w:tab/>
        </w:r>
        <w:r>
          <w:rPr>
            <w:webHidden/>
          </w:rPr>
          <w:fldChar w:fldCharType="begin"/>
        </w:r>
        <w:r>
          <w:rPr>
            <w:webHidden/>
          </w:rPr>
          <w:instrText xml:space="preserve"> PAGEREF _Toc508191939 \h </w:instrText>
        </w:r>
        <w:r>
          <w:rPr>
            <w:webHidden/>
          </w:rPr>
        </w:r>
        <w:r>
          <w:rPr>
            <w:webHidden/>
          </w:rPr>
          <w:fldChar w:fldCharType="separate"/>
        </w:r>
        <w:r w:rsidR="00380255">
          <w:rPr>
            <w:webHidden/>
          </w:rPr>
          <w:t>11</w:t>
        </w:r>
        <w:r>
          <w:rPr>
            <w:webHidden/>
          </w:rPr>
          <w:fldChar w:fldCharType="end"/>
        </w:r>
      </w:hyperlink>
    </w:p>
    <w:p w:rsidR="00BE7E82" w:rsidRPr="00F3102F" w:rsidRDefault="00BE7E82">
      <w:pPr>
        <w:pStyle w:val="TOC3"/>
        <w:rPr>
          <w:rFonts w:ascii="Calibri" w:hAnsi="Calibri" w:cs="Times New Roman"/>
          <w:sz w:val="22"/>
          <w:szCs w:val="22"/>
        </w:rPr>
      </w:pPr>
      <w:hyperlink w:anchor="_Toc508191940" w:history="1">
        <w:r w:rsidRPr="00232C05">
          <w:rPr>
            <w:rStyle w:val="Hyperlink"/>
          </w:rPr>
          <w:t>Opening and Reviewing Exams</w:t>
        </w:r>
        <w:r>
          <w:rPr>
            <w:webHidden/>
          </w:rPr>
          <w:tab/>
        </w:r>
        <w:r>
          <w:rPr>
            <w:webHidden/>
          </w:rPr>
          <w:fldChar w:fldCharType="begin"/>
        </w:r>
        <w:r>
          <w:rPr>
            <w:webHidden/>
          </w:rPr>
          <w:instrText xml:space="preserve"> PAGEREF _Toc508191940 \h </w:instrText>
        </w:r>
        <w:r>
          <w:rPr>
            <w:webHidden/>
          </w:rPr>
        </w:r>
        <w:r>
          <w:rPr>
            <w:webHidden/>
          </w:rPr>
          <w:fldChar w:fldCharType="separate"/>
        </w:r>
        <w:r w:rsidR="00380255">
          <w:rPr>
            <w:webHidden/>
          </w:rPr>
          <w:t>11</w:t>
        </w:r>
        <w:r>
          <w:rPr>
            <w:webHidden/>
          </w:rPr>
          <w:fldChar w:fldCharType="end"/>
        </w:r>
      </w:hyperlink>
    </w:p>
    <w:p w:rsidR="00BE7E82" w:rsidRPr="00F3102F" w:rsidRDefault="00BE7E82">
      <w:pPr>
        <w:pStyle w:val="TOC3"/>
        <w:rPr>
          <w:rFonts w:ascii="Calibri" w:hAnsi="Calibri" w:cs="Times New Roman"/>
          <w:sz w:val="22"/>
          <w:szCs w:val="22"/>
        </w:rPr>
      </w:pPr>
      <w:hyperlink w:anchor="_Toc508191941" w:history="1">
        <w:r w:rsidRPr="00232C05">
          <w:rPr>
            <w:rStyle w:val="Hyperlink"/>
          </w:rPr>
          <w:t>Exiting VistARad</w:t>
        </w:r>
        <w:r>
          <w:rPr>
            <w:webHidden/>
          </w:rPr>
          <w:tab/>
        </w:r>
        <w:r>
          <w:rPr>
            <w:webHidden/>
          </w:rPr>
          <w:fldChar w:fldCharType="begin"/>
        </w:r>
        <w:r>
          <w:rPr>
            <w:webHidden/>
          </w:rPr>
          <w:instrText xml:space="preserve"> PAGEREF _Toc508191941 \h </w:instrText>
        </w:r>
        <w:r>
          <w:rPr>
            <w:webHidden/>
          </w:rPr>
        </w:r>
        <w:r>
          <w:rPr>
            <w:webHidden/>
          </w:rPr>
          <w:fldChar w:fldCharType="separate"/>
        </w:r>
        <w:r w:rsidR="00380255">
          <w:rPr>
            <w:webHidden/>
          </w:rPr>
          <w:t>13</w:t>
        </w:r>
        <w:r>
          <w:rPr>
            <w:webHidden/>
          </w:rPr>
          <w:fldChar w:fldCharType="end"/>
        </w:r>
      </w:hyperlink>
    </w:p>
    <w:p w:rsidR="00BE7E82" w:rsidRPr="00F3102F" w:rsidRDefault="00BE7E82">
      <w:pPr>
        <w:pStyle w:val="TOC2"/>
        <w:rPr>
          <w:rFonts w:ascii="Calibri" w:hAnsi="Calibri" w:cs="Times New Roman"/>
          <w:sz w:val="22"/>
          <w:szCs w:val="22"/>
        </w:rPr>
      </w:pPr>
      <w:hyperlink w:anchor="_Toc508191942" w:history="1">
        <w:r w:rsidRPr="00232C05">
          <w:rPr>
            <w:rStyle w:val="Hyperlink"/>
          </w:rPr>
          <w:t>Security &amp; Timeouts</w:t>
        </w:r>
        <w:r>
          <w:rPr>
            <w:webHidden/>
          </w:rPr>
          <w:tab/>
        </w:r>
        <w:r>
          <w:rPr>
            <w:webHidden/>
          </w:rPr>
          <w:fldChar w:fldCharType="begin"/>
        </w:r>
        <w:r>
          <w:rPr>
            <w:webHidden/>
          </w:rPr>
          <w:instrText xml:space="preserve"> PAGEREF _Toc508191942 \h </w:instrText>
        </w:r>
        <w:r>
          <w:rPr>
            <w:webHidden/>
          </w:rPr>
        </w:r>
        <w:r>
          <w:rPr>
            <w:webHidden/>
          </w:rPr>
          <w:fldChar w:fldCharType="separate"/>
        </w:r>
        <w:r w:rsidR="00380255">
          <w:rPr>
            <w:webHidden/>
          </w:rPr>
          <w:t>13</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1943" w:history="1">
        <w:r w:rsidRPr="00232C05">
          <w:rPr>
            <w:rStyle w:val="Hyperlink"/>
          </w:rPr>
          <w:t>Opening and Managing Exams</w:t>
        </w:r>
        <w:r>
          <w:rPr>
            <w:webHidden/>
          </w:rPr>
          <w:tab/>
        </w:r>
        <w:r>
          <w:rPr>
            <w:webHidden/>
          </w:rPr>
          <w:fldChar w:fldCharType="begin"/>
        </w:r>
        <w:r>
          <w:rPr>
            <w:webHidden/>
          </w:rPr>
          <w:instrText xml:space="preserve"> PAGEREF _Toc508191943 \h </w:instrText>
        </w:r>
        <w:r>
          <w:rPr>
            <w:webHidden/>
          </w:rPr>
        </w:r>
        <w:r>
          <w:rPr>
            <w:webHidden/>
          </w:rPr>
          <w:fldChar w:fldCharType="separate"/>
        </w:r>
        <w:r w:rsidR="00380255">
          <w:rPr>
            <w:webHidden/>
          </w:rPr>
          <w:t>14</w:t>
        </w:r>
        <w:r>
          <w:rPr>
            <w:webHidden/>
          </w:rPr>
          <w:fldChar w:fldCharType="end"/>
        </w:r>
      </w:hyperlink>
    </w:p>
    <w:p w:rsidR="00BE7E82" w:rsidRPr="00F3102F" w:rsidRDefault="00BE7E82">
      <w:pPr>
        <w:pStyle w:val="TOC2"/>
        <w:rPr>
          <w:rFonts w:ascii="Calibri" w:hAnsi="Calibri" w:cs="Times New Roman"/>
          <w:sz w:val="22"/>
          <w:szCs w:val="22"/>
        </w:rPr>
      </w:pPr>
      <w:hyperlink w:anchor="_Toc508191944" w:history="1">
        <w:r w:rsidRPr="00232C05">
          <w:rPr>
            <w:rStyle w:val="Hyperlink"/>
          </w:rPr>
          <w:t>Exam List Basics</w:t>
        </w:r>
        <w:r>
          <w:rPr>
            <w:webHidden/>
          </w:rPr>
          <w:tab/>
        </w:r>
        <w:r>
          <w:rPr>
            <w:webHidden/>
          </w:rPr>
          <w:fldChar w:fldCharType="begin"/>
        </w:r>
        <w:r>
          <w:rPr>
            <w:webHidden/>
          </w:rPr>
          <w:instrText xml:space="preserve"> PAGEREF _Toc508191944 \h </w:instrText>
        </w:r>
        <w:r>
          <w:rPr>
            <w:webHidden/>
          </w:rPr>
        </w:r>
        <w:r>
          <w:rPr>
            <w:webHidden/>
          </w:rPr>
          <w:fldChar w:fldCharType="separate"/>
        </w:r>
        <w:r w:rsidR="00380255">
          <w:rPr>
            <w:webHidden/>
          </w:rPr>
          <w:t>14</w:t>
        </w:r>
        <w:r>
          <w:rPr>
            <w:webHidden/>
          </w:rPr>
          <w:fldChar w:fldCharType="end"/>
        </w:r>
      </w:hyperlink>
    </w:p>
    <w:p w:rsidR="00BE7E82" w:rsidRPr="00F3102F" w:rsidRDefault="00BE7E82">
      <w:pPr>
        <w:pStyle w:val="TOC2"/>
        <w:rPr>
          <w:rFonts w:ascii="Calibri" w:hAnsi="Calibri" w:cs="Times New Roman"/>
          <w:sz w:val="22"/>
          <w:szCs w:val="22"/>
        </w:rPr>
      </w:pPr>
      <w:hyperlink w:anchor="_Toc508191945" w:history="1">
        <w:r w:rsidRPr="00232C05">
          <w:rPr>
            <w:rStyle w:val="Hyperlink"/>
          </w:rPr>
          <w:t>Opening Exams</w:t>
        </w:r>
        <w:r>
          <w:rPr>
            <w:webHidden/>
          </w:rPr>
          <w:tab/>
        </w:r>
        <w:r>
          <w:rPr>
            <w:webHidden/>
          </w:rPr>
          <w:fldChar w:fldCharType="begin"/>
        </w:r>
        <w:r>
          <w:rPr>
            <w:webHidden/>
          </w:rPr>
          <w:instrText xml:space="preserve"> PAGEREF _Toc508191945 \h </w:instrText>
        </w:r>
        <w:r>
          <w:rPr>
            <w:webHidden/>
          </w:rPr>
        </w:r>
        <w:r>
          <w:rPr>
            <w:webHidden/>
          </w:rPr>
          <w:fldChar w:fldCharType="separate"/>
        </w:r>
        <w:r w:rsidR="00380255">
          <w:rPr>
            <w:webHidden/>
          </w:rPr>
          <w:t>17</w:t>
        </w:r>
        <w:r>
          <w:rPr>
            <w:webHidden/>
          </w:rPr>
          <w:fldChar w:fldCharType="end"/>
        </w:r>
      </w:hyperlink>
    </w:p>
    <w:p w:rsidR="00BE7E82" w:rsidRPr="00F3102F" w:rsidRDefault="00BE7E82">
      <w:pPr>
        <w:pStyle w:val="TOC2"/>
        <w:rPr>
          <w:rFonts w:ascii="Calibri" w:hAnsi="Calibri" w:cs="Times New Roman"/>
          <w:sz w:val="22"/>
          <w:szCs w:val="22"/>
        </w:rPr>
      </w:pPr>
      <w:hyperlink w:anchor="_Toc508191946" w:history="1">
        <w:r w:rsidRPr="00232C05">
          <w:rPr>
            <w:rStyle w:val="Hyperlink"/>
          </w:rPr>
          <w:t>Opening Exams with ReadList</w:t>
        </w:r>
        <w:r>
          <w:rPr>
            <w:webHidden/>
          </w:rPr>
          <w:tab/>
        </w:r>
        <w:r>
          <w:rPr>
            <w:webHidden/>
          </w:rPr>
          <w:fldChar w:fldCharType="begin"/>
        </w:r>
        <w:r>
          <w:rPr>
            <w:webHidden/>
          </w:rPr>
          <w:instrText xml:space="preserve"> PAGEREF _Toc508191946 \h </w:instrText>
        </w:r>
        <w:r>
          <w:rPr>
            <w:webHidden/>
          </w:rPr>
        </w:r>
        <w:r>
          <w:rPr>
            <w:webHidden/>
          </w:rPr>
          <w:fldChar w:fldCharType="separate"/>
        </w:r>
        <w:r w:rsidR="00380255">
          <w:rPr>
            <w:webHidden/>
          </w:rPr>
          <w:t>18</w:t>
        </w:r>
        <w:r>
          <w:rPr>
            <w:webHidden/>
          </w:rPr>
          <w:fldChar w:fldCharType="end"/>
        </w:r>
      </w:hyperlink>
    </w:p>
    <w:p w:rsidR="00BE7E82" w:rsidRPr="00F3102F" w:rsidRDefault="00BE7E82">
      <w:pPr>
        <w:pStyle w:val="TOC3"/>
        <w:rPr>
          <w:rFonts w:ascii="Calibri" w:hAnsi="Calibri" w:cs="Times New Roman"/>
          <w:sz w:val="22"/>
          <w:szCs w:val="22"/>
        </w:rPr>
      </w:pPr>
      <w:hyperlink w:anchor="_Toc508191947" w:history="1">
        <w:r w:rsidRPr="00232C05">
          <w:rPr>
            <w:rStyle w:val="Hyperlink"/>
          </w:rPr>
          <w:t>How ReadList Works</w:t>
        </w:r>
        <w:r>
          <w:rPr>
            <w:webHidden/>
          </w:rPr>
          <w:tab/>
        </w:r>
        <w:r>
          <w:rPr>
            <w:webHidden/>
          </w:rPr>
          <w:fldChar w:fldCharType="begin"/>
        </w:r>
        <w:r>
          <w:rPr>
            <w:webHidden/>
          </w:rPr>
          <w:instrText xml:space="preserve"> PAGEREF _Toc508191947 \h </w:instrText>
        </w:r>
        <w:r>
          <w:rPr>
            <w:webHidden/>
          </w:rPr>
        </w:r>
        <w:r>
          <w:rPr>
            <w:webHidden/>
          </w:rPr>
          <w:fldChar w:fldCharType="separate"/>
        </w:r>
        <w:r w:rsidR="00380255">
          <w:rPr>
            <w:webHidden/>
          </w:rPr>
          <w:t>18</w:t>
        </w:r>
        <w:r>
          <w:rPr>
            <w:webHidden/>
          </w:rPr>
          <w:fldChar w:fldCharType="end"/>
        </w:r>
      </w:hyperlink>
    </w:p>
    <w:p w:rsidR="00BE7E82" w:rsidRPr="00F3102F" w:rsidRDefault="00BE7E82">
      <w:pPr>
        <w:pStyle w:val="TOC3"/>
        <w:rPr>
          <w:rFonts w:ascii="Calibri" w:hAnsi="Calibri" w:cs="Times New Roman"/>
          <w:sz w:val="22"/>
          <w:szCs w:val="22"/>
        </w:rPr>
      </w:pPr>
      <w:hyperlink w:anchor="_Toc508191948" w:history="1">
        <w:r w:rsidRPr="00232C05">
          <w:rPr>
            <w:rStyle w:val="Hyperlink"/>
          </w:rPr>
          <w:t>Using ReadList</w:t>
        </w:r>
        <w:r>
          <w:rPr>
            <w:webHidden/>
          </w:rPr>
          <w:tab/>
        </w:r>
        <w:r>
          <w:rPr>
            <w:webHidden/>
          </w:rPr>
          <w:fldChar w:fldCharType="begin"/>
        </w:r>
        <w:r>
          <w:rPr>
            <w:webHidden/>
          </w:rPr>
          <w:instrText xml:space="preserve"> PAGEREF _Toc508191948 \h </w:instrText>
        </w:r>
        <w:r>
          <w:rPr>
            <w:webHidden/>
          </w:rPr>
        </w:r>
        <w:r>
          <w:rPr>
            <w:webHidden/>
          </w:rPr>
          <w:fldChar w:fldCharType="separate"/>
        </w:r>
        <w:r w:rsidR="00380255">
          <w:rPr>
            <w:webHidden/>
          </w:rPr>
          <w:t>19</w:t>
        </w:r>
        <w:r>
          <w:rPr>
            <w:webHidden/>
          </w:rPr>
          <w:fldChar w:fldCharType="end"/>
        </w:r>
      </w:hyperlink>
    </w:p>
    <w:p w:rsidR="00BE7E82" w:rsidRPr="00F3102F" w:rsidRDefault="00BE7E82">
      <w:pPr>
        <w:pStyle w:val="TOC3"/>
        <w:rPr>
          <w:rFonts w:ascii="Calibri" w:hAnsi="Calibri" w:cs="Times New Roman"/>
          <w:sz w:val="22"/>
          <w:szCs w:val="22"/>
        </w:rPr>
      </w:pPr>
      <w:hyperlink w:anchor="_Toc508191949" w:history="1">
        <w:r w:rsidRPr="00232C05">
          <w:rPr>
            <w:rStyle w:val="Hyperlink"/>
          </w:rPr>
          <w:t>Using Selection ReadList</w:t>
        </w:r>
        <w:r>
          <w:rPr>
            <w:webHidden/>
          </w:rPr>
          <w:tab/>
        </w:r>
        <w:r>
          <w:rPr>
            <w:webHidden/>
          </w:rPr>
          <w:fldChar w:fldCharType="begin"/>
        </w:r>
        <w:r>
          <w:rPr>
            <w:webHidden/>
          </w:rPr>
          <w:instrText xml:space="preserve"> PAGEREF _Toc508191949 \h </w:instrText>
        </w:r>
        <w:r>
          <w:rPr>
            <w:webHidden/>
          </w:rPr>
        </w:r>
        <w:r>
          <w:rPr>
            <w:webHidden/>
          </w:rPr>
          <w:fldChar w:fldCharType="separate"/>
        </w:r>
        <w:r w:rsidR="00380255">
          <w:rPr>
            <w:webHidden/>
          </w:rPr>
          <w:t>20</w:t>
        </w:r>
        <w:r>
          <w:rPr>
            <w:webHidden/>
          </w:rPr>
          <w:fldChar w:fldCharType="end"/>
        </w:r>
      </w:hyperlink>
    </w:p>
    <w:p w:rsidR="00BE7E82" w:rsidRPr="00F3102F" w:rsidRDefault="00BE7E82">
      <w:pPr>
        <w:pStyle w:val="TOC3"/>
        <w:rPr>
          <w:rFonts w:ascii="Calibri" w:hAnsi="Calibri" w:cs="Times New Roman"/>
          <w:sz w:val="22"/>
          <w:szCs w:val="22"/>
        </w:rPr>
      </w:pPr>
      <w:hyperlink w:anchor="_Toc508191950" w:history="1">
        <w:r w:rsidRPr="00232C05">
          <w:rPr>
            <w:rStyle w:val="Hyperlink"/>
          </w:rPr>
          <w:t>Setting up Automatic Close/Updates</w:t>
        </w:r>
        <w:r>
          <w:rPr>
            <w:webHidden/>
          </w:rPr>
          <w:tab/>
        </w:r>
        <w:r>
          <w:rPr>
            <w:webHidden/>
          </w:rPr>
          <w:fldChar w:fldCharType="begin"/>
        </w:r>
        <w:r>
          <w:rPr>
            <w:webHidden/>
          </w:rPr>
          <w:instrText xml:space="preserve"> PAGEREF _Toc508191950 \h </w:instrText>
        </w:r>
        <w:r>
          <w:rPr>
            <w:webHidden/>
          </w:rPr>
        </w:r>
        <w:r>
          <w:rPr>
            <w:webHidden/>
          </w:rPr>
          <w:fldChar w:fldCharType="separate"/>
        </w:r>
        <w:r w:rsidR="00380255">
          <w:rPr>
            <w:webHidden/>
          </w:rPr>
          <w:t>21</w:t>
        </w:r>
        <w:r>
          <w:rPr>
            <w:webHidden/>
          </w:rPr>
          <w:fldChar w:fldCharType="end"/>
        </w:r>
      </w:hyperlink>
    </w:p>
    <w:p w:rsidR="00BE7E82" w:rsidRPr="00F3102F" w:rsidRDefault="00BE7E82">
      <w:pPr>
        <w:pStyle w:val="TOC2"/>
        <w:rPr>
          <w:rFonts w:ascii="Calibri" w:hAnsi="Calibri" w:cs="Times New Roman"/>
          <w:sz w:val="22"/>
          <w:szCs w:val="22"/>
        </w:rPr>
      </w:pPr>
      <w:hyperlink w:anchor="_Toc508191951" w:history="1">
        <w:r w:rsidRPr="00232C05">
          <w:rPr>
            <w:rStyle w:val="Hyperlink"/>
          </w:rPr>
          <w:t>Other Ways to Open Exams</w:t>
        </w:r>
        <w:r>
          <w:rPr>
            <w:webHidden/>
          </w:rPr>
          <w:tab/>
        </w:r>
        <w:r>
          <w:rPr>
            <w:webHidden/>
          </w:rPr>
          <w:fldChar w:fldCharType="begin"/>
        </w:r>
        <w:r>
          <w:rPr>
            <w:webHidden/>
          </w:rPr>
          <w:instrText xml:space="preserve"> PAGEREF _Toc508191951 \h </w:instrText>
        </w:r>
        <w:r>
          <w:rPr>
            <w:webHidden/>
          </w:rPr>
        </w:r>
        <w:r>
          <w:rPr>
            <w:webHidden/>
          </w:rPr>
          <w:fldChar w:fldCharType="separate"/>
        </w:r>
        <w:r w:rsidR="00380255">
          <w:rPr>
            <w:webHidden/>
          </w:rPr>
          <w:t>22</w:t>
        </w:r>
        <w:r>
          <w:rPr>
            <w:webHidden/>
          </w:rPr>
          <w:fldChar w:fldCharType="end"/>
        </w:r>
      </w:hyperlink>
    </w:p>
    <w:p w:rsidR="00BE7E82" w:rsidRPr="00F3102F" w:rsidRDefault="00BE7E82">
      <w:pPr>
        <w:pStyle w:val="TOC3"/>
        <w:rPr>
          <w:rFonts w:ascii="Calibri" w:hAnsi="Calibri" w:cs="Times New Roman"/>
          <w:sz w:val="22"/>
          <w:szCs w:val="22"/>
        </w:rPr>
      </w:pPr>
      <w:hyperlink w:anchor="_Toc508191952" w:history="1">
        <w:r w:rsidRPr="00232C05">
          <w:rPr>
            <w:rStyle w:val="Hyperlink"/>
          </w:rPr>
          <w:t>Opening Exams without Priors</w:t>
        </w:r>
        <w:r>
          <w:rPr>
            <w:webHidden/>
          </w:rPr>
          <w:tab/>
        </w:r>
        <w:r>
          <w:rPr>
            <w:webHidden/>
          </w:rPr>
          <w:fldChar w:fldCharType="begin"/>
        </w:r>
        <w:r>
          <w:rPr>
            <w:webHidden/>
          </w:rPr>
          <w:instrText xml:space="preserve"> PAGEREF _Toc508191952 \h </w:instrText>
        </w:r>
        <w:r>
          <w:rPr>
            <w:webHidden/>
          </w:rPr>
        </w:r>
        <w:r>
          <w:rPr>
            <w:webHidden/>
          </w:rPr>
          <w:fldChar w:fldCharType="separate"/>
        </w:r>
        <w:r w:rsidR="00380255">
          <w:rPr>
            <w:webHidden/>
          </w:rPr>
          <w:t>22</w:t>
        </w:r>
        <w:r>
          <w:rPr>
            <w:webHidden/>
          </w:rPr>
          <w:fldChar w:fldCharType="end"/>
        </w:r>
      </w:hyperlink>
    </w:p>
    <w:p w:rsidR="00BE7E82" w:rsidRPr="00F3102F" w:rsidRDefault="00BE7E82">
      <w:pPr>
        <w:pStyle w:val="TOC3"/>
        <w:rPr>
          <w:rFonts w:ascii="Calibri" w:hAnsi="Calibri" w:cs="Times New Roman"/>
          <w:sz w:val="22"/>
          <w:szCs w:val="22"/>
        </w:rPr>
      </w:pPr>
      <w:hyperlink w:anchor="_Toc508191953" w:history="1">
        <w:r w:rsidRPr="00232C05">
          <w:rPr>
            <w:rStyle w:val="Hyperlink"/>
          </w:rPr>
          <w:t>Opening Exams for a Specific Patient</w:t>
        </w:r>
        <w:r>
          <w:rPr>
            <w:webHidden/>
          </w:rPr>
          <w:tab/>
        </w:r>
        <w:r>
          <w:rPr>
            <w:webHidden/>
          </w:rPr>
          <w:fldChar w:fldCharType="begin"/>
        </w:r>
        <w:r>
          <w:rPr>
            <w:webHidden/>
          </w:rPr>
          <w:instrText xml:space="preserve"> PAGEREF _Toc508191953 \h </w:instrText>
        </w:r>
        <w:r>
          <w:rPr>
            <w:webHidden/>
          </w:rPr>
        </w:r>
        <w:r>
          <w:rPr>
            <w:webHidden/>
          </w:rPr>
          <w:fldChar w:fldCharType="separate"/>
        </w:r>
        <w:r w:rsidR="00380255">
          <w:rPr>
            <w:webHidden/>
          </w:rPr>
          <w:t>22</w:t>
        </w:r>
        <w:r>
          <w:rPr>
            <w:webHidden/>
          </w:rPr>
          <w:fldChar w:fldCharType="end"/>
        </w:r>
      </w:hyperlink>
    </w:p>
    <w:p w:rsidR="00BE7E82" w:rsidRPr="00F3102F" w:rsidRDefault="00BE7E82">
      <w:pPr>
        <w:pStyle w:val="TOC3"/>
        <w:rPr>
          <w:rFonts w:ascii="Calibri" w:hAnsi="Calibri" w:cs="Times New Roman"/>
          <w:sz w:val="22"/>
          <w:szCs w:val="22"/>
        </w:rPr>
      </w:pPr>
      <w:hyperlink w:anchor="_Toc508191954" w:history="1">
        <w:r w:rsidRPr="00232C05">
          <w:rPr>
            <w:rStyle w:val="Hyperlink"/>
          </w:rPr>
          <w:t>Opening Multiple Exams</w:t>
        </w:r>
        <w:r>
          <w:rPr>
            <w:webHidden/>
          </w:rPr>
          <w:tab/>
        </w:r>
        <w:r>
          <w:rPr>
            <w:webHidden/>
          </w:rPr>
          <w:fldChar w:fldCharType="begin"/>
        </w:r>
        <w:r>
          <w:rPr>
            <w:webHidden/>
          </w:rPr>
          <w:instrText xml:space="preserve"> PAGEREF _Toc508191954 \h </w:instrText>
        </w:r>
        <w:r>
          <w:rPr>
            <w:webHidden/>
          </w:rPr>
        </w:r>
        <w:r>
          <w:rPr>
            <w:webHidden/>
          </w:rPr>
          <w:fldChar w:fldCharType="separate"/>
        </w:r>
        <w:r w:rsidR="00380255">
          <w:rPr>
            <w:webHidden/>
          </w:rPr>
          <w:t>24</w:t>
        </w:r>
        <w:r>
          <w:rPr>
            <w:webHidden/>
          </w:rPr>
          <w:fldChar w:fldCharType="end"/>
        </w:r>
      </w:hyperlink>
    </w:p>
    <w:p w:rsidR="00BE7E82" w:rsidRPr="00F3102F" w:rsidRDefault="00BE7E82">
      <w:pPr>
        <w:pStyle w:val="TOC3"/>
        <w:rPr>
          <w:rFonts w:ascii="Calibri" w:hAnsi="Calibri" w:cs="Times New Roman"/>
          <w:sz w:val="22"/>
          <w:szCs w:val="22"/>
        </w:rPr>
      </w:pPr>
      <w:hyperlink w:anchor="_Toc508191955" w:history="1">
        <w:r w:rsidRPr="00232C05">
          <w:rPr>
            <w:rStyle w:val="Hyperlink"/>
          </w:rPr>
          <w:t>Opening Reference-Quality Exams</w:t>
        </w:r>
        <w:r>
          <w:rPr>
            <w:webHidden/>
          </w:rPr>
          <w:tab/>
        </w:r>
        <w:r>
          <w:rPr>
            <w:webHidden/>
          </w:rPr>
          <w:fldChar w:fldCharType="begin"/>
        </w:r>
        <w:r>
          <w:rPr>
            <w:webHidden/>
          </w:rPr>
          <w:instrText xml:space="preserve"> PAGEREF _Toc508191955 \h </w:instrText>
        </w:r>
        <w:r>
          <w:rPr>
            <w:webHidden/>
          </w:rPr>
        </w:r>
        <w:r>
          <w:rPr>
            <w:webHidden/>
          </w:rPr>
          <w:fldChar w:fldCharType="separate"/>
        </w:r>
        <w:r w:rsidR="00380255">
          <w:rPr>
            <w:webHidden/>
          </w:rPr>
          <w:t>24</w:t>
        </w:r>
        <w:r>
          <w:rPr>
            <w:webHidden/>
          </w:rPr>
          <w:fldChar w:fldCharType="end"/>
        </w:r>
      </w:hyperlink>
    </w:p>
    <w:p w:rsidR="00BE7E82" w:rsidRPr="00F3102F" w:rsidRDefault="00BE7E82">
      <w:pPr>
        <w:pStyle w:val="TOC3"/>
        <w:rPr>
          <w:rFonts w:ascii="Calibri" w:hAnsi="Calibri" w:cs="Times New Roman"/>
          <w:sz w:val="22"/>
          <w:szCs w:val="22"/>
        </w:rPr>
      </w:pPr>
      <w:hyperlink w:anchor="_Toc508191956" w:history="1">
        <w:r w:rsidRPr="00232C05">
          <w:rPr>
            <w:rStyle w:val="Hyperlink"/>
          </w:rPr>
          <w:t>Opening Previously Displayed Exams</w:t>
        </w:r>
        <w:r>
          <w:rPr>
            <w:webHidden/>
          </w:rPr>
          <w:tab/>
        </w:r>
        <w:r>
          <w:rPr>
            <w:webHidden/>
          </w:rPr>
          <w:fldChar w:fldCharType="begin"/>
        </w:r>
        <w:r>
          <w:rPr>
            <w:webHidden/>
          </w:rPr>
          <w:instrText xml:space="preserve"> PAGEREF _Toc508191956 \h </w:instrText>
        </w:r>
        <w:r>
          <w:rPr>
            <w:webHidden/>
          </w:rPr>
        </w:r>
        <w:r>
          <w:rPr>
            <w:webHidden/>
          </w:rPr>
          <w:fldChar w:fldCharType="separate"/>
        </w:r>
        <w:r w:rsidR="00380255">
          <w:rPr>
            <w:webHidden/>
          </w:rPr>
          <w:t>25</w:t>
        </w:r>
        <w:r>
          <w:rPr>
            <w:webHidden/>
          </w:rPr>
          <w:fldChar w:fldCharType="end"/>
        </w:r>
      </w:hyperlink>
    </w:p>
    <w:p w:rsidR="00BE7E82" w:rsidRPr="00F3102F" w:rsidRDefault="00BE7E82">
      <w:pPr>
        <w:pStyle w:val="TOC3"/>
        <w:rPr>
          <w:rFonts w:ascii="Calibri" w:hAnsi="Calibri" w:cs="Times New Roman"/>
          <w:sz w:val="22"/>
          <w:szCs w:val="22"/>
        </w:rPr>
      </w:pPr>
      <w:hyperlink w:anchor="_Toc508191957" w:history="1">
        <w:r w:rsidRPr="00232C05">
          <w:rPr>
            <w:rStyle w:val="Hyperlink"/>
          </w:rPr>
          <w:t>Opening Printsets</w:t>
        </w:r>
        <w:r>
          <w:rPr>
            <w:webHidden/>
          </w:rPr>
          <w:tab/>
        </w:r>
        <w:r>
          <w:rPr>
            <w:webHidden/>
          </w:rPr>
          <w:fldChar w:fldCharType="begin"/>
        </w:r>
        <w:r>
          <w:rPr>
            <w:webHidden/>
          </w:rPr>
          <w:instrText xml:space="preserve"> PAGEREF _Toc508191957 \h </w:instrText>
        </w:r>
        <w:r>
          <w:rPr>
            <w:webHidden/>
          </w:rPr>
        </w:r>
        <w:r>
          <w:rPr>
            <w:webHidden/>
          </w:rPr>
          <w:fldChar w:fldCharType="separate"/>
        </w:r>
        <w:r w:rsidR="00380255">
          <w:rPr>
            <w:webHidden/>
          </w:rPr>
          <w:t>26</w:t>
        </w:r>
        <w:r>
          <w:rPr>
            <w:webHidden/>
          </w:rPr>
          <w:fldChar w:fldCharType="end"/>
        </w:r>
      </w:hyperlink>
    </w:p>
    <w:p w:rsidR="00BE7E82" w:rsidRPr="00F3102F" w:rsidRDefault="00BE7E82">
      <w:pPr>
        <w:pStyle w:val="TOC2"/>
        <w:rPr>
          <w:rFonts w:ascii="Calibri" w:hAnsi="Calibri" w:cs="Times New Roman"/>
          <w:sz w:val="22"/>
          <w:szCs w:val="22"/>
        </w:rPr>
      </w:pPr>
      <w:hyperlink w:anchor="_Toc508191958" w:history="1">
        <w:r w:rsidRPr="00232C05">
          <w:rPr>
            <w:rStyle w:val="Hyperlink"/>
          </w:rPr>
          <w:t>Managing the Exam Load Process</w:t>
        </w:r>
        <w:r>
          <w:rPr>
            <w:webHidden/>
          </w:rPr>
          <w:tab/>
        </w:r>
        <w:r>
          <w:rPr>
            <w:webHidden/>
          </w:rPr>
          <w:fldChar w:fldCharType="begin"/>
        </w:r>
        <w:r>
          <w:rPr>
            <w:webHidden/>
          </w:rPr>
          <w:instrText xml:space="preserve"> PAGEREF _Toc508191958 \h </w:instrText>
        </w:r>
        <w:r>
          <w:rPr>
            <w:webHidden/>
          </w:rPr>
        </w:r>
        <w:r>
          <w:rPr>
            <w:webHidden/>
          </w:rPr>
          <w:fldChar w:fldCharType="separate"/>
        </w:r>
        <w:r w:rsidR="00380255">
          <w:rPr>
            <w:webHidden/>
          </w:rPr>
          <w:t>26</w:t>
        </w:r>
        <w:r>
          <w:rPr>
            <w:webHidden/>
          </w:rPr>
          <w:fldChar w:fldCharType="end"/>
        </w:r>
      </w:hyperlink>
    </w:p>
    <w:p w:rsidR="00BE7E82" w:rsidRPr="00F3102F" w:rsidRDefault="00BE7E82">
      <w:pPr>
        <w:pStyle w:val="TOC3"/>
        <w:rPr>
          <w:rFonts w:ascii="Calibri" w:hAnsi="Calibri" w:cs="Times New Roman"/>
          <w:sz w:val="22"/>
          <w:szCs w:val="22"/>
        </w:rPr>
      </w:pPr>
      <w:hyperlink w:anchor="_Toc508191959" w:history="1">
        <w:r w:rsidRPr="00232C05">
          <w:rPr>
            <w:rStyle w:val="Hyperlink"/>
          </w:rPr>
          <w:t>Exam Load Management: Getting Started</w:t>
        </w:r>
        <w:r>
          <w:rPr>
            <w:webHidden/>
          </w:rPr>
          <w:tab/>
        </w:r>
        <w:r>
          <w:rPr>
            <w:webHidden/>
          </w:rPr>
          <w:fldChar w:fldCharType="begin"/>
        </w:r>
        <w:r>
          <w:rPr>
            <w:webHidden/>
          </w:rPr>
          <w:instrText xml:space="preserve"> PAGEREF _Toc508191959 \h </w:instrText>
        </w:r>
        <w:r>
          <w:rPr>
            <w:webHidden/>
          </w:rPr>
        </w:r>
        <w:r>
          <w:rPr>
            <w:webHidden/>
          </w:rPr>
          <w:fldChar w:fldCharType="separate"/>
        </w:r>
        <w:r w:rsidR="00380255">
          <w:rPr>
            <w:webHidden/>
          </w:rPr>
          <w:t>26</w:t>
        </w:r>
        <w:r>
          <w:rPr>
            <w:webHidden/>
          </w:rPr>
          <w:fldChar w:fldCharType="end"/>
        </w:r>
      </w:hyperlink>
    </w:p>
    <w:p w:rsidR="00BE7E82" w:rsidRPr="00F3102F" w:rsidRDefault="00BE7E82">
      <w:pPr>
        <w:pStyle w:val="TOC3"/>
        <w:rPr>
          <w:rFonts w:ascii="Calibri" w:hAnsi="Calibri" w:cs="Times New Roman"/>
          <w:sz w:val="22"/>
          <w:szCs w:val="22"/>
        </w:rPr>
      </w:pPr>
      <w:hyperlink w:anchor="_Toc508191960" w:history="1">
        <w:r w:rsidRPr="00232C05">
          <w:rPr>
            <w:rStyle w:val="Hyperlink"/>
          </w:rPr>
          <w:t>Exam Load Management: In Depth</w:t>
        </w:r>
        <w:r>
          <w:rPr>
            <w:webHidden/>
          </w:rPr>
          <w:tab/>
        </w:r>
        <w:r>
          <w:rPr>
            <w:webHidden/>
          </w:rPr>
          <w:fldChar w:fldCharType="begin"/>
        </w:r>
        <w:r>
          <w:rPr>
            <w:webHidden/>
          </w:rPr>
          <w:instrText xml:space="preserve"> PAGEREF _Toc508191960 \h </w:instrText>
        </w:r>
        <w:r>
          <w:rPr>
            <w:webHidden/>
          </w:rPr>
        </w:r>
        <w:r>
          <w:rPr>
            <w:webHidden/>
          </w:rPr>
          <w:fldChar w:fldCharType="separate"/>
        </w:r>
        <w:r w:rsidR="00380255">
          <w:rPr>
            <w:webHidden/>
          </w:rPr>
          <w:t>28</w:t>
        </w:r>
        <w:r>
          <w:rPr>
            <w:webHidden/>
          </w:rPr>
          <w:fldChar w:fldCharType="end"/>
        </w:r>
      </w:hyperlink>
    </w:p>
    <w:p w:rsidR="00BE7E82" w:rsidRPr="00F3102F" w:rsidRDefault="00BE7E82">
      <w:pPr>
        <w:pStyle w:val="TOC2"/>
        <w:rPr>
          <w:rFonts w:ascii="Calibri" w:hAnsi="Calibri" w:cs="Times New Roman"/>
          <w:sz w:val="22"/>
          <w:szCs w:val="22"/>
        </w:rPr>
      </w:pPr>
      <w:hyperlink w:anchor="_Toc508191961" w:history="1">
        <w:r w:rsidRPr="00232C05">
          <w:rPr>
            <w:rStyle w:val="Hyperlink"/>
          </w:rPr>
          <w:t>Exam List Reference</w:t>
        </w:r>
        <w:r>
          <w:rPr>
            <w:webHidden/>
          </w:rPr>
          <w:tab/>
        </w:r>
        <w:r>
          <w:rPr>
            <w:webHidden/>
          </w:rPr>
          <w:fldChar w:fldCharType="begin"/>
        </w:r>
        <w:r>
          <w:rPr>
            <w:webHidden/>
          </w:rPr>
          <w:instrText xml:space="preserve"> PAGEREF _Toc508191961 \h </w:instrText>
        </w:r>
        <w:r>
          <w:rPr>
            <w:webHidden/>
          </w:rPr>
        </w:r>
        <w:r>
          <w:rPr>
            <w:webHidden/>
          </w:rPr>
          <w:fldChar w:fldCharType="separate"/>
        </w:r>
        <w:r w:rsidR="00380255">
          <w:rPr>
            <w:webHidden/>
          </w:rPr>
          <w:t>31</w:t>
        </w:r>
        <w:r>
          <w:rPr>
            <w:webHidden/>
          </w:rPr>
          <w:fldChar w:fldCharType="end"/>
        </w:r>
      </w:hyperlink>
    </w:p>
    <w:p w:rsidR="00BE7E82" w:rsidRPr="00F3102F" w:rsidRDefault="00BE7E82">
      <w:pPr>
        <w:pStyle w:val="TOC3"/>
        <w:rPr>
          <w:rFonts w:ascii="Calibri" w:hAnsi="Calibri" w:cs="Times New Roman"/>
          <w:sz w:val="22"/>
          <w:szCs w:val="22"/>
        </w:rPr>
      </w:pPr>
      <w:hyperlink w:anchor="_Toc508191962" w:history="1">
        <w:r w:rsidRPr="00232C05">
          <w:rPr>
            <w:rStyle w:val="Hyperlink"/>
          </w:rPr>
          <w:t>Types of Exam Lists</w:t>
        </w:r>
        <w:r>
          <w:rPr>
            <w:webHidden/>
          </w:rPr>
          <w:tab/>
        </w:r>
        <w:r>
          <w:rPr>
            <w:webHidden/>
          </w:rPr>
          <w:fldChar w:fldCharType="begin"/>
        </w:r>
        <w:r>
          <w:rPr>
            <w:webHidden/>
          </w:rPr>
          <w:instrText xml:space="preserve"> PAGEREF _Toc508191962 \h </w:instrText>
        </w:r>
        <w:r>
          <w:rPr>
            <w:webHidden/>
          </w:rPr>
        </w:r>
        <w:r>
          <w:rPr>
            <w:webHidden/>
          </w:rPr>
          <w:fldChar w:fldCharType="separate"/>
        </w:r>
        <w:r w:rsidR="00380255">
          <w:rPr>
            <w:webHidden/>
          </w:rPr>
          <w:t>31</w:t>
        </w:r>
        <w:r>
          <w:rPr>
            <w:webHidden/>
          </w:rPr>
          <w:fldChar w:fldCharType="end"/>
        </w:r>
      </w:hyperlink>
    </w:p>
    <w:p w:rsidR="00BE7E82" w:rsidRPr="00F3102F" w:rsidRDefault="00BE7E82">
      <w:pPr>
        <w:pStyle w:val="TOC3"/>
        <w:rPr>
          <w:rFonts w:ascii="Calibri" w:hAnsi="Calibri" w:cs="Times New Roman"/>
          <w:sz w:val="22"/>
          <w:szCs w:val="22"/>
        </w:rPr>
      </w:pPr>
      <w:hyperlink w:anchor="_Toc508191963" w:history="1">
        <w:r w:rsidRPr="00232C05">
          <w:rPr>
            <w:rStyle w:val="Hyperlink"/>
          </w:rPr>
          <w:t>Fields in Exam Lists</w:t>
        </w:r>
        <w:r>
          <w:rPr>
            <w:webHidden/>
          </w:rPr>
          <w:tab/>
        </w:r>
        <w:r>
          <w:rPr>
            <w:webHidden/>
          </w:rPr>
          <w:fldChar w:fldCharType="begin"/>
        </w:r>
        <w:r>
          <w:rPr>
            <w:webHidden/>
          </w:rPr>
          <w:instrText xml:space="preserve"> PAGEREF _Toc508191963 \h </w:instrText>
        </w:r>
        <w:r>
          <w:rPr>
            <w:webHidden/>
          </w:rPr>
        </w:r>
        <w:r>
          <w:rPr>
            <w:webHidden/>
          </w:rPr>
          <w:fldChar w:fldCharType="separate"/>
        </w:r>
        <w:r w:rsidR="00380255">
          <w:rPr>
            <w:webHidden/>
          </w:rPr>
          <w:t>32</w:t>
        </w:r>
        <w:r>
          <w:rPr>
            <w:webHidden/>
          </w:rPr>
          <w:fldChar w:fldCharType="end"/>
        </w:r>
      </w:hyperlink>
    </w:p>
    <w:p w:rsidR="00BE7E82" w:rsidRPr="00F3102F" w:rsidRDefault="00BE7E82">
      <w:pPr>
        <w:pStyle w:val="TOC3"/>
        <w:rPr>
          <w:rFonts w:ascii="Calibri" w:hAnsi="Calibri" w:cs="Times New Roman"/>
          <w:sz w:val="22"/>
          <w:szCs w:val="22"/>
        </w:rPr>
      </w:pPr>
      <w:hyperlink w:anchor="_Toc508191964" w:history="1">
        <w:r w:rsidRPr="00232C05">
          <w:rPr>
            <w:rStyle w:val="Hyperlink"/>
          </w:rPr>
          <w:t>Exam Lists and the VistA Host</w:t>
        </w:r>
        <w:r>
          <w:rPr>
            <w:webHidden/>
          </w:rPr>
          <w:tab/>
        </w:r>
        <w:r>
          <w:rPr>
            <w:webHidden/>
          </w:rPr>
          <w:fldChar w:fldCharType="begin"/>
        </w:r>
        <w:r>
          <w:rPr>
            <w:webHidden/>
          </w:rPr>
          <w:instrText xml:space="preserve"> PAGEREF _Toc508191964 \h </w:instrText>
        </w:r>
        <w:r>
          <w:rPr>
            <w:webHidden/>
          </w:rPr>
        </w:r>
        <w:r>
          <w:rPr>
            <w:webHidden/>
          </w:rPr>
          <w:fldChar w:fldCharType="separate"/>
        </w:r>
        <w:r w:rsidR="00380255">
          <w:rPr>
            <w:webHidden/>
          </w:rPr>
          <w:t>35</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1965" w:history="1">
        <w:r w:rsidRPr="00232C05">
          <w:rPr>
            <w:rStyle w:val="Hyperlink"/>
          </w:rPr>
          <w:t>Patient Records</w:t>
        </w:r>
        <w:r>
          <w:rPr>
            <w:webHidden/>
          </w:rPr>
          <w:tab/>
        </w:r>
        <w:r>
          <w:rPr>
            <w:webHidden/>
          </w:rPr>
          <w:fldChar w:fldCharType="begin"/>
        </w:r>
        <w:r>
          <w:rPr>
            <w:webHidden/>
          </w:rPr>
          <w:instrText xml:space="preserve"> PAGEREF _Toc508191965 \h </w:instrText>
        </w:r>
        <w:r>
          <w:rPr>
            <w:webHidden/>
          </w:rPr>
        </w:r>
        <w:r>
          <w:rPr>
            <w:webHidden/>
          </w:rPr>
          <w:fldChar w:fldCharType="separate"/>
        </w:r>
        <w:r w:rsidR="00380255">
          <w:rPr>
            <w:webHidden/>
          </w:rPr>
          <w:t>39</w:t>
        </w:r>
        <w:r>
          <w:rPr>
            <w:webHidden/>
          </w:rPr>
          <w:fldChar w:fldCharType="end"/>
        </w:r>
      </w:hyperlink>
    </w:p>
    <w:p w:rsidR="00BE7E82" w:rsidRPr="00F3102F" w:rsidRDefault="00BE7E82">
      <w:pPr>
        <w:pStyle w:val="TOC2"/>
        <w:rPr>
          <w:rFonts w:ascii="Calibri" w:hAnsi="Calibri" w:cs="Times New Roman"/>
          <w:sz w:val="22"/>
          <w:szCs w:val="22"/>
        </w:rPr>
      </w:pPr>
      <w:hyperlink w:anchor="_Toc508191966" w:history="1">
        <w:r w:rsidRPr="00232C05">
          <w:rPr>
            <w:rStyle w:val="Hyperlink"/>
          </w:rPr>
          <w:t>Opening Patient Records</w:t>
        </w:r>
        <w:r>
          <w:rPr>
            <w:webHidden/>
          </w:rPr>
          <w:tab/>
        </w:r>
        <w:r>
          <w:rPr>
            <w:webHidden/>
          </w:rPr>
          <w:fldChar w:fldCharType="begin"/>
        </w:r>
        <w:r>
          <w:rPr>
            <w:webHidden/>
          </w:rPr>
          <w:instrText xml:space="preserve"> PAGEREF _Toc508191966 \h </w:instrText>
        </w:r>
        <w:r>
          <w:rPr>
            <w:webHidden/>
          </w:rPr>
        </w:r>
        <w:r>
          <w:rPr>
            <w:webHidden/>
          </w:rPr>
          <w:fldChar w:fldCharType="separate"/>
        </w:r>
        <w:r w:rsidR="00380255">
          <w:rPr>
            <w:webHidden/>
          </w:rPr>
          <w:t>39</w:t>
        </w:r>
        <w:r>
          <w:rPr>
            <w:webHidden/>
          </w:rPr>
          <w:fldChar w:fldCharType="end"/>
        </w:r>
      </w:hyperlink>
    </w:p>
    <w:p w:rsidR="00BE7E82" w:rsidRPr="00F3102F" w:rsidRDefault="00BE7E82">
      <w:pPr>
        <w:pStyle w:val="TOC3"/>
        <w:rPr>
          <w:rFonts w:ascii="Calibri" w:hAnsi="Calibri" w:cs="Times New Roman"/>
          <w:sz w:val="22"/>
          <w:szCs w:val="22"/>
        </w:rPr>
      </w:pPr>
      <w:hyperlink w:anchor="_Toc508191967" w:history="1">
        <w:r w:rsidRPr="00232C05">
          <w:rPr>
            <w:rStyle w:val="Hyperlink"/>
          </w:rPr>
          <w:t>Displaying Requisitions</w:t>
        </w:r>
        <w:r>
          <w:rPr>
            <w:webHidden/>
          </w:rPr>
          <w:tab/>
        </w:r>
        <w:r>
          <w:rPr>
            <w:webHidden/>
          </w:rPr>
          <w:fldChar w:fldCharType="begin"/>
        </w:r>
        <w:r>
          <w:rPr>
            <w:webHidden/>
          </w:rPr>
          <w:instrText xml:space="preserve"> PAGEREF _Toc508191967 \h </w:instrText>
        </w:r>
        <w:r>
          <w:rPr>
            <w:webHidden/>
          </w:rPr>
        </w:r>
        <w:r>
          <w:rPr>
            <w:webHidden/>
          </w:rPr>
          <w:fldChar w:fldCharType="separate"/>
        </w:r>
        <w:r w:rsidR="00380255">
          <w:rPr>
            <w:webHidden/>
          </w:rPr>
          <w:t>39</w:t>
        </w:r>
        <w:r>
          <w:rPr>
            <w:webHidden/>
          </w:rPr>
          <w:fldChar w:fldCharType="end"/>
        </w:r>
      </w:hyperlink>
    </w:p>
    <w:p w:rsidR="00BE7E82" w:rsidRPr="00F3102F" w:rsidRDefault="00BE7E82">
      <w:pPr>
        <w:pStyle w:val="TOC3"/>
        <w:rPr>
          <w:rFonts w:ascii="Calibri" w:hAnsi="Calibri" w:cs="Times New Roman"/>
          <w:sz w:val="22"/>
          <w:szCs w:val="22"/>
        </w:rPr>
      </w:pPr>
      <w:hyperlink w:anchor="_Toc508191968" w:history="1">
        <w:r w:rsidRPr="00232C05">
          <w:rPr>
            <w:rStyle w:val="Hyperlink"/>
          </w:rPr>
          <w:t>Displaying Reports</w:t>
        </w:r>
        <w:r>
          <w:rPr>
            <w:webHidden/>
          </w:rPr>
          <w:tab/>
        </w:r>
        <w:r>
          <w:rPr>
            <w:webHidden/>
          </w:rPr>
          <w:fldChar w:fldCharType="begin"/>
        </w:r>
        <w:r>
          <w:rPr>
            <w:webHidden/>
          </w:rPr>
          <w:instrText xml:space="preserve"> PAGEREF _Toc508191968 \h </w:instrText>
        </w:r>
        <w:r>
          <w:rPr>
            <w:webHidden/>
          </w:rPr>
        </w:r>
        <w:r>
          <w:rPr>
            <w:webHidden/>
          </w:rPr>
          <w:fldChar w:fldCharType="separate"/>
        </w:r>
        <w:r w:rsidR="00380255">
          <w:rPr>
            <w:webHidden/>
          </w:rPr>
          <w:t>40</w:t>
        </w:r>
        <w:r>
          <w:rPr>
            <w:webHidden/>
          </w:rPr>
          <w:fldChar w:fldCharType="end"/>
        </w:r>
      </w:hyperlink>
    </w:p>
    <w:p w:rsidR="00BE7E82" w:rsidRPr="00F3102F" w:rsidRDefault="00BE7E82">
      <w:pPr>
        <w:pStyle w:val="TOC3"/>
        <w:rPr>
          <w:rFonts w:ascii="Calibri" w:hAnsi="Calibri" w:cs="Times New Roman"/>
          <w:sz w:val="22"/>
          <w:szCs w:val="22"/>
        </w:rPr>
      </w:pPr>
      <w:hyperlink w:anchor="_Toc508191969" w:history="1">
        <w:r w:rsidRPr="00232C05">
          <w:rPr>
            <w:rStyle w:val="Hyperlink"/>
          </w:rPr>
          <w:t>Displaying Patient Profiles</w:t>
        </w:r>
        <w:r>
          <w:rPr>
            <w:webHidden/>
          </w:rPr>
          <w:tab/>
        </w:r>
        <w:r>
          <w:rPr>
            <w:webHidden/>
          </w:rPr>
          <w:fldChar w:fldCharType="begin"/>
        </w:r>
        <w:r>
          <w:rPr>
            <w:webHidden/>
          </w:rPr>
          <w:instrText xml:space="preserve"> PAGEREF _Toc508191969 \h </w:instrText>
        </w:r>
        <w:r>
          <w:rPr>
            <w:webHidden/>
          </w:rPr>
        </w:r>
        <w:r>
          <w:rPr>
            <w:webHidden/>
          </w:rPr>
          <w:fldChar w:fldCharType="separate"/>
        </w:r>
        <w:r w:rsidR="00380255">
          <w:rPr>
            <w:webHidden/>
          </w:rPr>
          <w:t>41</w:t>
        </w:r>
        <w:r>
          <w:rPr>
            <w:webHidden/>
          </w:rPr>
          <w:fldChar w:fldCharType="end"/>
        </w:r>
      </w:hyperlink>
    </w:p>
    <w:p w:rsidR="00BE7E82" w:rsidRPr="00F3102F" w:rsidRDefault="00BE7E82">
      <w:pPr>
        <w:pStyle w:val="TOC3"/>
        <w:rPr>
          <w:rFonts w:ascii="Calibri" w:hAnsi="Calibri" w:cs="Times New Roman"/>
          <w:sz w:val="22"/>
          <w:szCs w:val="22"/>
        </w:rPr>
      </w:pPr>
      <w:hyperlink w:anchor="_Toc508191970" w:history="1">
        <w:r w:rsidRPr="00232C05">
          <w:rPr>
            <w:rStyle w:val="Hyperlink"/>
          </w:rPr>
          <w:t>Displaying Health Summary Reports</w:t>
        </w:r>
        <w:r>
          <w:rPr>
            <w:webHidden/>
          </w:rPr>
          <w:tab/>
        </w:r>
        <w:r>
          <w:rPr>
            <w:webHidden/>
          </w:rPr>
          <w:fldChar w:fldCharType="begin"/>
        </w:r>
        <w:r>
          <w:rPr>
            <w:webHidden/>
          </w:rPr>
          <w:instrText xml:space="preserve"> PAGEREF _Toc508191970 \h </w:instrText>
        </w:r>
        <w:r>
          <w:rPr>
            <w:webHidden/>
          </w:rPr>
        </w:r>
        <w:r>
          <w:rPr>
            <w:webHidden/>
          </w:rPr>
          <w:fldChar w:fldCharType="separate"/>
        </w:r>
        <w:r w:rsidR="00380255">
          <w:rPr>
            <w:webHidden/>
          </w:rPr>
          <w:t>41</w:t>
        </w:r>
        <w:r>
          <w:rPr>
            <w:webHidden/>
          </w:rPr>
          <w:fldChar w:fldCharType="end"/>
        </w:r>
      </w:hyperlink>
    </w:p>
    <w:p w:rsidR="00BE7E82" w:rsidRPr="00F3102F" w:rsidRDefault="00BE7E82">
      <w:pPr>
        <w:pStyle w:val="TOC2"/>
        <w:rPr>
          <w:rFonts w:ascii="Calibri" w:hAnsi="Calibri" w:cs="Times New Roman"/>
          <w:sz w:val="22"/>
          <w:szCs w:val="22"/>
        </w:rPr>
      </w:pPr>
      <w:hyperlink w:anchor="_Toc508191971" w:history="1">
        <w:r w:rsidRPr="00232C05">
          <w:rPr>
            <w:rStyle w:val="Hyperlink"/>
          </w:rPr>
          <w:t>Using the Reports Window</w:t>
        </w:r>
        <w:r>
          <w:rPr>
            <w:webHidden/>
          </w:rPr>
          <w:tab/>
        </w:r>
        <w:r>
          <w:rPr>
            <w:webHidden/>
          </w:rPr>
          <w:fldChar w:fldCharType="begin"/>
        </w:r>
        <w:r>
          <w:rPr>
            <w:webHidden/>
          </w:rPr>
          <w:instrText xml:space="preserve"> PAGEREF _Toc508191971 \h </w:instrText>
        </w:r>
        <w:r>
          <w:rPr>
            <w:webHidden/>
          </w:rPr>
        </w:r>
        <w:r>
          <w:rPr>
            <w:webHidden/>
          </w:rPr>
          <w:fldChar w:fldCharType="separate"/>
        </w:r>
        <w:r w:rsidR="00380255">
          <w:rPr>
            <w:webHidden/>
          </w:rPr>
          <w:t>42</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1972" w:history="1">
        <w:r w:rsidRPr="00232C05">
          <w:rPr>
            <w:rStyle w:val="Hyperlink"/>
          </w:rPr>
          <w:t>Context Management</w:t>
        </w:r>
        <w:r>
          <w:rPr>
            <w:webHidden/>
          </w:rPr>
          <w:tab/>
        </w:r>
        <w:r>
          <w:rPr>
            <w:webHidden/>
          </w:rPr>
          <w:fldChar w:fldCharType="begin"/>
        </w:r>
        <w:r>
          <w:rPr>
            <w:webHidden/>
          </w:rPr>
          <w:instrText xml:space="preserve"> PAGEREF _Toc508191972 \h </w:instrText>
        </w:r>
        <w:r>
          <w:rPr>
            <w:webHidden/>
          </w:rPr>
        </w:r>
        <w:r>
          <w:rPr>
            <w:webHidden/>
          </w:rPr>
          <w:fldChar w:fldCharType="separate"/>
        </w:r>
        <w:r w:rsidR="00380255">
          <w:rPr>
            <w:webHidden/>
          </w:rPr>
          <w:t>45</w:t>
        </w:r>
        <w:r>
          <w:rPr>
            <w:webHidden/>
          </w:rPr>
          <w:fldChar w:fldCharType="end"/>
        </w:r>
      </w:hyperlink>
    </w:p>
    <w:p w:rsidR="00BE7E82" w:rsidRPr="00F3102F" w:rsidRDefault="00BE7E82">
      <w:pPr>
        <w:pStyle w:val="TOC2"/>
        <w:rPr>
          <w:rFonts w:ascii="Calibri" w:hAnsi="Calibri" w:cs="Times New Roman"/>
          <w:sz w:val="22"/>
          <w:szCs w:val="22"/>
        </w:rPr>
      </w:pPr>
      <w:hyperlink w:anchor="_Toc508191973" w:history="1">
        <w:r w:rsidRPr="00232C05">
          <w:rPr>
            <w:rStyle w:val="Hyperlink"/>
          </w:rPr>
          <w:t>Context Management</w:t>
        </w:r>
        <w:r>
          <w:rPr>
            <w:webHidden/>
          </w:rPr>
          <w:tab/>
        </w:r>
        <w:r>
          <w:rPr>
            <w:webHidden/>
          </w:rPr>
          <w:fldChar w:fldCharType="begin"/>
        </w:r>
        <w:r>
          <w:rPr>
            <w:webHidden/>
          </w:rPr>
          <w:instrText xml:space="preserve"> PAGEREF _Toc508191973 \h </w:instrText>
        </w:r>
        <w:r>
          <w:rPr>
            <w:webHidden/>
          </w:rPr>
        </w:r>
        <w:r>
          <w:rPr>
            <w:webHidden/>
          </w:rPr>
          <w:fldChar w:fldCharType="separate"/>
        </w:r>
        <w:r w:rsidR="00380255">
          <w:rPr>
            <w:webHidden/>
          </w:rPr>
          <w:t>45</w:t>
        </w:r>
        <w:r>
          <w:rPr>
            <w:webHidden/>
          </w:rPr>
          <w:fldChar w:fldCharType="end"/>
        </w:r>
      </w:hyperlink>
    </w:p>
    <w:p w:rsidR="00BE7E82" w:rsidRPr="00F3102F" w:rsidRDefault="00BE7E82">
      <w:pPr>
        <w:pStyle w:val="TOC2"/>
        <w:rPr>
          <w:rFonts w:ascii="Calibri" w:hAnsi="Calibri" w:cs="Times New Roman"/>
          <w:sz w:val="22"/>
          <w:szCs w:val="22"/>
        </w:rPr>
      </w:pPr>
      <w:hyperlink w:anchor="_Toc508191974" w:history="1">
        <w:r w:rsidRPr="00232C05">
          <w:rPr>
            <w:rStyle w:val="Hyperlink"/>
          </w:rPr>
          <w:t>The Clinical Context Object Workgroup Protocol</w:t>
        </w:r>
        <w:r>
          <w:rPr>
            <w:webHidden/>
          </w:rPr>
          <w:tab/>
        </w:r>
        <w:r>
          <w:rPr>
            <w:webHidden/>
          </w:rPr>
          <w:fldChar w:fldCharType="begin"/>
        </w:r>
        <w:r>
          <w:rPr>
            <w:webHidden/>
          </w:rPr>
          <w:instrText xml:space="preserve"> PAGEREF _Toc508191974 \h </w:instrText>
        </w:r>
        <w:r>
          <w:rPr>
            <w:webHidden/>
          </w:rPr>
        </w:r>
        <w:r>
          <w:rPr>
            <w:webHidden/>
          </w:rPr>
          <w:fldChar w:fldCharType="separate"/>
        </w:r>
        <w:r w:rsidR="00380255">
          <w:rPr>
            <w:webHidden/>
          </w:rPr>
          <w:t>45</w:t>
        </w:r>
        <w:r>
          <w:rPr>
            <w:webHidden/>
          </w:rPr>
          <w:fldChar w:fldCharType="end"/>
        </w:r>
      </w:hyperlink>
    </w:p>
    <w:p w:rsidR="00BE7E82" w:rsidRPr="00F3102F" w:rsidRDefault="00BE7E82">
      <w:pPr>
        <w:pStyle w:val="TOC2"/>
        <w:rPr>
          <w:rFonts w:ascii="Calibri" w:hAnsi="Calibri" w:cs="Times New Roman"/>
          <w:sz w:val="22"/>
          <w:szCs w:val="22"/>
        </w:rPr>
      </w:pPr>
      <w:hyperlink w:anchor="_Toc508191975" w:history="1">
        <w:r w:rsidRPr="00232C05">
          <w:rPr>
            <w:rStyle w:val="Hyperlink"/>
          </w:rPr>
          <w:t>The Context Management Settings Tab</w:t>
        </w:r>
        <w:r>
          <w:rPr>
            <w:webHidden/>
          </w:rPr>
          <w:tab/>
        </w:r>
        <w:r>
          <w:rPr>
            <w:webHidden/>
          </w:rPr>
          <w:fldChar w:fldCharType="begin"/>
        </w:r>
        <w:r>
          <w:rPr>
            <w:webHidden/>
          </w:rPr>
          <w:instrText xml:space="preserve"> PAGEREF _Toc508191975 \h </w:instrText>
        </w:r>
        <w:r>
          <w:rPr>
            <w:webHidden/>
          </w:rPr>
        </w:r>
        <w:r>
          <w:rPr>
            <w:webHidden/>
          </w:rPr>
          <w:fldChar w:fldCharType="separate"/>
        </w:r>
        <w:r w:rsidR="00380255">
          <w:rPr>
            <w:webHidden/>
          </w:rPr>
          <w:t>46</w:t>
        </w:r>
        <w:r>
          <w:rPr>
            <w:webHidden/>
          </w:rPr>
          <w:fldChar w:fldCharType="end"/>
        </w:r>
      </w:hyperlink>
    </w:p>
    <w:p w:rsidR="00BE7E82" w:rsidRPr="00F3102F" w:rsidRDefault="00BE7E82">
      <w:pPr>
        <w:pStyle w:val="TOC2"/>
        <w:rPr>
          <w:rFonts w:ascii="Calibri" w:hAnsi="Calibri" w:cs="Times New Roman"/>
          <w:sz w:val="22"/>
          <w:szCs w:val="22"/>
        </w:rPr>
      </w:pPr>
      <w:hyperlink w:anchor="_Toc508191976" w:history="1">
        <w:r w:rsidRPr="00232C05">
          <w:rPr>
            <w:rStyle w:val="Hyperlink"/>
          </w:rPr>
          <w:t>Context Changes</w:t>
        </w:r>
        <w:r>
          <w:rPr>
            <w:webHidden/>
          </w:rPr>
          <w:tab/>
        </w:r>
        <w:r>
          <w:rPr>
            <w:webHidden/>
          </w:rPr>
          <w:fldChar w:fldCharType="begin"/>
        </w:r>
        <w:r>
          <w:rPr>
            <w:webHidden/>
          </w:rPr>
          <w:instrText xml:space="preserve"> PAGEREF _Toc508191976 \h </w:instrText>
        </w:r>
        <w:r>
          <w:rPr>
            <w:webHidden/>
          </w:rPr>
        </w:r>
        <w:r>
          <w:rPr>
            <w:webHidden/>
          </w:rPr>
          <w:fldChar w:fldCharType="separate"/>
        </w:r>
        <w:r w:rsidR="00380255">
          <w:rPr>
            <w:webHidden/>
          </w:rPr>
          <w:t>46</w:t>
        </w:r>
        <w:r>
          <w:rPr>
            <w:webHidden/>
          </w:rPr>
          <w:fldChar w:fldCharType="end"/>
        </w:r>
      </w:hyperlink>
    </w:p>
    <w:p w:rsidR="00BE7E82" w:rsidRPr="00F3102F" w:rsidRDefault="00BE7E82">
      <w:pPr>
        <w:pStyle w:val="TOC2"/>
        <w:rPr>
          <w:rFonts w:ascii="Calibri" w:hAnsi="Calibri" w:cs="Times New Roman"/>
          <w:sz w:val="22"/>
          <w:szCs w:val="22"/>
        </w:rPr>
      </w:pPr>
      <w:hyperlink w:anchor="_Toc508191977" w:history="1">
        <w:r w:rsidRPr="00232C05">
          <w:rPr>
            <w:rStyle w:val="Hyperlink"/>
          </w:rPr>
          <w:t>CPRS Tools Menu Option for VistARad</w:t>
        </w:r>
        <w:r>
          <w:rPr>
            <w:webHidden/>
          </w:rPr>
          <w:tab/>
        </w:r>
        <w:r>
          <w:rPr>
            <w:webHidden/>
          </w:rPr>
          <w:fldChar w:fldCharType="begin"/>
        </w:r>
        <w:r>
          <w:rPr>
            <w:webHidden/>
          </w:rPr>
          <w:instrText xml:space="preserve"> PAGEREF _Toc508191977 \h </w:instrText>
        </w:r>
        <w:r>
          <w:rPr>
            <w:webHidden/>
          </w:rPr>
        </w:r>
        <w:r>
          <w:rPr>
            <w:webHidden/>
          </w:rPr>
          <w:fldChar w:fldCharType="separate"/>
        </w:r>
        <w:r w:rsidR="00380255">
          <w:rPr>
            <w:webHidden/>
          </w:rPr>
          <w:t>46</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1978" w:history="1">
        <w:r w:rsidRPr="00232C05">
          <w:rPr>
            <w:rStyle w:val="Hyperlink"/>
          </w:rPr>
          <w:t>VistARad and Voice Dictation</w:t>
        </w:r>
        <w:r>
          <w:rPr>
            <w:webHidden/>
          </w:rPr>
          <w:tab/>
        </w:r>
        <w:r>
          <w:rPr>
            <w:webHidden/>
          </w:rPr>
          <w:fldChar w:fldCharType="begin"/>
        </w:r>
        <w:r>
          <w:rPr>
            <w:webHidden/>
          </w:rPr>
          <w:instrText xml:space="preserve"> PAGEREF _Toc508191978 \h </w:instrText>
        </w:r>
        <w:r>
          <w:rPr>
            <w:webHidden/>
          </w:rPr>
        </w:r>
        <w:r>
          <w:rPr>
            <w:webHidden/>
          </w:rPr>
          <w:fldChar w:fldCharType="separate"/>
        </w:r>
        <w:r w:rsidR="00380255">
          <w:rPr>
            <w:webHidden/>
          </w:rPr>
          <w:t>49</w:t>
        </w:r>
        <w:r>
          <w:rPr>
            <w:webHidden/>
          </w:rPr>
          <w:fldChar w:fldCharType="end"/>
        </w:r>
      </w:hyperlink>
    </w:p>
    <w:p w:rsidR="00BE7E82" w:rsidRPr="00F3102F" w:rsidRDefault="00BE7E82">
      <w:pPr>
        <w:pStyle w:val="TOC2"/>
        <w:rPr>
          <w:rFonts w:ascii="Calibri" w:hAnsi="Calibri" w:cs="Times New Roman"/>
          <w:sz w:val="22"/>
          <w:szCs w:val="22"/>
        </w:rPr>
      </w:pPr>
      <w:hyperlink w:anchor="_Toc508191979" w:history="1">
        <w:r w:rsidRPr="00232C05">
          <w:rPr>
            <w:rStyle w:val="Hyperlink"/>
          </w:rPr>
          <w:t>About the VistARad Dictation Interface</w:t>
        </w:r>
        <w:r>
          <w:rPr>
            <w:webHidden/>
          </w:rPr>
          <w:tab/>
        </w:r>
        <w:r>
          <w:rPr>
            <w:webHidden/>
          </w:rPr>
          <w:fldChar w:fldCharType="begin"/>
        </w:r>
        <w:r>
          <w:rPr>
            <w:webHidden/>
          </w:rPr>
          <w:instrText xml:space="preserve"> PAGEREF _Toc508191979 \h </w:instrText>
        </w:r>
        <w:r>
          <w:rPr>
            <w:webHidden/>
          </w:rPr>
        </w:r>
        <w:r>
          <w:rPr>
            <w:webHidden/>
          </w:rPr>
          <w:fldChar w:fldCharType="separate"/>
        </w:r>
        <w:r w:rsidR="00380255">
          <w:rPr>
            <w:webHidden/>
          </w:rPr>
          <w:t>49</w:t>
        </w:r>
        <w:r>
          <w:rPr>
            <w:webHidden/>
          </w:rPr>
          <w:fldChar w:fldCharType="end"/>
        </w:r>
      </w:hyperlink>
    </w:p>
    <w:p w:rsidR="00BE7E82" w:rsidRPr="00F3102F" w:rsidRDefault="00BE7E82">
      <w:pPr>
        <w:pStyle w:val="TOC2"/>
        <w:rPr>
          <w:rFonts w:ascii="Calibri" w:hAnsi="Calibri" w:cs="Times New Roman"/>
          <w:sz w:val="22"/>
          <w:szCs w:val="22"/>
        </w:rPr>
      </w:pPr>
      <w:hyperlink w:anchor="_Toc508191980" w:history="1">
        <w:r w:rsidRPr="00232C05">
          <w:rPr>
            <w:rStyle w:val="Hyperlink"/>
          </w:rPr>
          <w:t>Multiple Locked Exams</w:t>
        </w:r>
        <w:r>
          <w:rPr>
            <w:webHidden/>
          </w:rPr>
          <w:tab/>
        </w:r>
        <w:r>
          <w:rPr>
            <w:webHidden/>
          </w:rPr>
          <w:fldChar w:fldCharType="begin"/>
        </w:r>
        <w:r>
          <w:rPr>
            <w:webHidden/>
          </w:rPr>
          <w:instrText xml:space="preserve"> PAGEREF _Toc508191980 \h </w:instrText>
        </w:r>
        <w:r>
          <w:rPr>
            <w:webHidden/>
          </w:rPr>
        </w:r>
        <w:r>
          <w:rPr>
            <w:webHidden/>
          </w:rPr>
          <w:fldChar w:fldCharType="separate"/>
        </w:r>
        <w:r w:rsidR="00380255">
          <w:rPr>
            <w:webHidden/>
          </w:rPr>
          <w:t>50</w:t>
        </w:r>
        <w:r>
          <w:rPr>
            <w:webHidden/>
          </w:rPr>
          <w:fldChar w:fldCharType="end"/>
        </w:r>
      </w:hyperlink>
    </w:p>
    <w:p w:rsidR="00BE7E82" w:rsidRPr="00F3102F" w:rsidRDefault="00BE7E82">
      <w:pPr>
        <w:pStyle w:val="TOC3"/>
        <w:rPr>
          <w:rFonts w:ascii="Calibri" w:hAnsi="Calibri" w:cs="Times New Roman"/>
          <w:sz w:val="22"/>
          <w:szCs w:val="22"/>
        </w:rPr>
      </w:pPr>
      <w:hyperlink w:anchor="_Toc508191981" w:history="1">
        <w:r w:rsidRPr="00232C05">
          <w:rPr>
            <w:rStyle w:val="Hyperlink"/>
          </w:rPr>
          <w:t>When Multiple Locked Exams for Different Patients are Open</w:t>
        </w:r>
        <w:r>
          <w:rPr>
            <w:webHidden/>
          </w:rPr>
          <w:tab/>
        </w:r>
        <w:r>
          <w:rPr>
            <w:webHidden/>
          </w:rPr>
          <w:fldChar w:fldCharType="begin"/>
        </w:r>
        <w:r>
          <w:rPr>
            <w:webHidden/>
          </w:rPr>
          <w:instrText xml:space="preserve"> PAGEREF _Toc508191981 \h </w:instrText>
        </w:r>
        <w:r>
          <w:rPr>
            <w:webHidden/>
          </w:rPr>
        </w:r>
        <w:r>
          <w:rPr>
            <w:webHidden/>
          </w:rPr>
          <w:fldChar w:fldCharType="separate"/>
        </w:r>
        <w:r w:rsidR="00380255">
          <w:rPr>
            <w:webHidden/>
          </w:rPr>
          <w:t>50</w:t>
        </w:r>
        <w:r>
          <w:rPr>
            <w:webHidden/>
          </w:rPr>
          <w:fldChar w:fldCharType="end"/>
        </w:r>
      </w:hyperlink>
    </w:p>
    <w:p w:rsidR="00BE7E82" w:rsidRPr="00F3102F" w:rsidRDefault="00BE7E82">
      <w:pPr>
        <w:pStyle w:val="TOC3"/>
        <w:rPr>
          <w:rFonts w:ascii="Calibri" w:hAnsi="Calibri" w:cs="Times New Roman"/>
          <w:sz w:val="22"/>
          <w:szCs w:val="22"/>
        </w:rPr>
      </w:pPr>
      <w:hyperlink w:anchor="_Toc508191982" w:history="1">
        <w:r w:rsidRPr="00232C05">
          <w:rPr>
            <w:rStyle w:val="Hyperlink"/>
          </w:rPr>
          <w:t>Dictation Dialog Forced Under Certain Conditions</w:t>
        </w:r>
        <w:r>
          <w:rPr>
            <w:webHidden/>
          </w:rPr>
          <w:tab/>
        </w:r>
        <w:r>
          <w:rPr>
            <w:webHidden/>
          </w:rPr>
          <w:fldChar w:fldCharType="begin"/>
        </w:r>
        <w:r>
          <w:rPr>
            <w:webHidden/>
          </w:rPr>
          <w:instrText xml:space="preserve"> PAGEREF _Toc508191982 \h </w:instrText>
        </w:r>
        <w:r>
          <w:rPr>
            <w:webHidden/>
          </w:rPr>
        </w:r>
        <w:r>
          <w:rPr>
            <w:webHidden/>
          </w:rPr>
          <w:fldChar w:fldCharType="separate"/>
        </w:r>
        <w:r w:rsidR="00380255">
          <w:rPr>
            <w:webHidden/>
          </w:rPr>
          <w:t>51</w:t>
        </w:r>
        <w:r>
          <w:rPr>
            <w:webHidden/>
          </w:rPr>
          <w:fldChar w:fldCharType="end"/>
        </w:r>
      </w:hyperlink>
    </w:p>
    <w:p w:rsidR="00BE7E82" w:rsidRPr="00F3102F" w:rsidRDefault="00BE7E82">
      <w:pPr>
        <w:pStyle w:val="TOC2"/>
        <w:rPr>
          <w:rFonts w:ascii="Calibri" w:hAnsi="Calibri" w:cs="Times New Roman"/>
          <w:sz w:val="22"/>
          <w:szCs w:val="22"/>
        </w:rPr>
      </w:pPr>
      <w:hyperlink w:anchor="_Toc508191983" w:history="1">
        <w:r w:rsidRPr="00232C05">
          <w:rPr>
            <w:rStyle w:val="Hyperlink"/>
          </w:rPr>
          <w:t>Starting the Dictation Interface</w:t>
        </w:r>
        <w:r>
          <w:rPr>
            <w:webHidden/>
          </w:rPr>
          <w:tab/>
        </w:r>
        <w:r>
          <w:rPr>
            <w:webHidden/>
          </w:rPr>
          <w:fldChar w:fldCharType="begin"/>
        </w:r>
        <w:r>
          <w:rPr>
            <w:webHidden/>
          </w:rPr>
          <w:instrText xml:space="preserve"> PAGEREF _Toc508191983 \h </w:instrText>
        </w:r>
        <w:r>
          <w:rPr>
            <w:webHidden/>
          </w:rPr>
        </w:r>
        <w:r>
          <w:rPr>
            <w:webHidden/>
          </w:rPr>
          <w:fldChar w:fldCharType="separate"/>
        </w:r>
        <w:r w:rsidR="00380255">
          <w:rPr>
            <w:webHidden/>
          </w:rPr>
          <w:t>51</w:t>
        </w:r>
        <w:r>
          <w:rPr>
            <w:webHidden/>
          </w:rPr>
          <w:fldChar w:fldCharType="end"/>
        </w:r>
      </w:hyperlink>
    </w:p>
    <w:p w:rsidR="00BE7E82" w:rsidRPr="00F3102F" w:rsidRDefault="00BE7E82">
      <w:pPr>
        <w:pStyle w:val="TOC2"/>
        <w:rPr>
          <w:rFonts w:ascii="Calibri" w:hAnsi="Calibri" w:cs="Times New Roman"/>
          <w:sz w:val="22"/>
          <w:szCs w:val="22"/>
        </w:rPr>
      </w:pPr>
      <w:hyperlink w:anchor="_Toc508191984" w:history="1">
        <w:r w:rsidRPr="00232C05">
          <w:rPr>
            <w:rStyle w:val="Hyperlink"/>
          </w:rPr>
          <w:t>Opening Exams and Reports for Dictation</w:t>
        </w:r>
        <w:r>
          <w:rPr>
            <w:webHidden/>
          </w:rPr>
          <w:tab/>
        </w:r>
        <w:r>
          <w:rPr>
            <w:webHidden/>
          </w:rPr>
          <w:fldChar w:fldCharType="begin"/>
        </w:r>
        <w:r>
          <w:rPr>
            <w:webHidden/>
          </w:rPr>
          <w:instrText xml:space="preserve"> PAGEREF _Toc508191984 \h </w:instrText>
        </w:r>
        <w:r>
          <w:rPr>
            <w:webHidden/>
          </w:rPr>
        </w:r>
        <w:r>
          <w:rPr>
            <w:webHidden/>
          </w:rPr>
          <w:fldChar w:fldCharType="separate"/>
        </w:r>
        <w:r w:rsidR="00380255">
          <w:rPr>
            <w:webHidden/>
          </w:rPr>
          <w:t>51</w:t>
        </w:r>
        <w:r>
          <w:rPr>
            <w:webHidden/>
          </w:rPr>
          <w:fldChar w:fldCharType="end"/>
        </w:r>
      </w:hyperlink>
    </w:p>
    <w:p w:rsidR="00BE7E82" w:rsidRPr="00F3102F" w:rsidRDefault="00BE7E82">
      <w:pPr>
        <w:pStyle w:val="TOC2"/>
        <w:rPr>
          <w:rFonts w:ascii="Calibri" w:hAnsi="Calibri" w:cs="Times New Roman"/>
          <w:sz w:val="22"/>
          <w:szCs w:val="22"/>
        </w:rPr>
      </w:pPr>
      <w:hyperlink w:anchor="_Toc508191985" w:history="1">
        <w:r w:rsidRPr="00232C05">
          <w:rPr>
            <w:rStyle w:val="Hyperlink"/>
          </w:rPr>
          <w:t>Working with the Dictation Interface</w:t>
        </w:r>
        <w:r>
          <w:rPr>
            <w:webHidden/>
          </w:rPr>
          <w:tab/>
        </w:r>
        <w:r>
          <w:rPr>
            <w:webHidden/>
          </w:rPr>
          <w:fldChar w:fldCharType="begin"/>
        </w:r>
        <w:r>
          <w:rPr>
            <w:webHidden/>
          </w:rPr>
          <w:instrText xml:space="preserve"> PAGEREF _Toc508191985 \h </w:instrText>
        </w:r>
        <w:r>
          <w:rPr>
            <w:webHidden/>
          </w:rPr>
        </w:r>
        <w:r>
          <w:rPr>
            <w:webHidden/>
          </w:rPr>
          <w:fldChar w:fldCharType="separate"/>
        </w:r>
        <w:r w:rsidR="00380255">
          <w:rPr>
            <w:webHidden/>
          </w:rPr>
          <w:t>53</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1986" w:history="1">
        <w:r w:rsidRPr="00232C05">
          <w:rPr>
            <w:rStyle w:val="Hyperlink"/>
          </w:rPr>
          <w:t>Working with Open Exams</w:t>
        </w:r>
        <w:r>
          <w:rPr>
            <w:webHidden/>
          </w:rPr>
          <w:tab/>
        </w:r>
        <w:r>
          <w:rPr>
            <w:webHidden/>
          </w:rPr>
          <w:fldChar w:fldCharType="begin"/>
        </w:r>
        <w:r>
          <w:rPr>
            <w:webHidden/>
          </w:rPr>
          <w:instrText xml:space="preserve"> PAGEREF _Toc508191986 \h </w:instrText>
        </w:r>
        <w:r>
          <w:rPr>
            <w:webHidden/>
          </w:rPr>
        </w:r>
        <w:r>
          <w:rPr>
            <w:webHidden/>
          </w:rPr>
          <w:fldChar w:fldCharType="separate"/>
        </w:r>
        <w:r w:rsidR="00380255">
          <w:rPr>
            <w:webHidden/>
          </w:rPr>
          <w:t>55</w:t>
        </w:r>
        <w:r>
          <w:rPr>
            <w:webHidden/>
          </w:rPr>
          <w:fldChar w:fldCharType="end"/>
        </w:r>
      </w:hyperlink>
    </w:p>
    <w:p w:rsidR="00BE7E82" w:rsidRPr="00F3102F" w:rsidRDefault="00BE7E82">
      <w:pPr>
        <w:pStyle w:val="TOC2"/>
        <w:rPr>
          <w:rFonts w:ascii="Calibri" w:hAnsi="Calibri" w:cs="Times New Roman"/>
          <w:sz w:val="22"/>
          <w:szCs w:val="22"/>
        </w:rPr>
      </w:pPr>
      <w:hyperlink w:anchor="_Toc508191987" w:history="1">
        <w:r w:rsidRPr="00232C05">
          <w:rPr>
            <w:rStyle w:val="Hyperlink"/>
          </w:rPr>
          <w:t>Surveying Exams</w:t>
        </w:r>
        <w:r>
          <w:rPr>
            <w:webHidden/>
          </w:rPr>
          <w:tab/>
        </w:r>
        <w:r>
          <w:rPr>
            <w:webHidden/>
          </w:rPr>
          <w:fldChar w:fldCharType="begin"/>
        </w:r>
        <w:r>
          <w:rPr>
            <w:webHidden/>
          </w:rPr>
          <w:instrText xml:space="preserve"> PAGEREF _Toc508191987 \h </w:instrText>
        </w:r>
        <w:r>
          <w:rPr>
            <w:webHidden/>
          </w:rPr>
        </w:r>
        <w:r>
          <w:rPr>
            <w:webHidden/>
          </w:rPr>
          <w:fldChar w:fldCharType="separate"/>
        </w:r>
        <w:r w:rsidR="00380255">
          <w:rPr>
            <w:webHidden/>
          </w:rPr>
          <w:t>55</w:t>
        </w:r>
        <w:r>
          <w:rPr>
            <w:webHidden/>
          </w:rPr>
          <w:fldChar w:fldCharType="end"/>
        </w:r>
      </w:hyperlink>
    </w:p>
    <w:p w:rsidR="00BE7E82" w:rsidRPr="00F3102F" w:rsidRDefault="00BE7E82">
      <w:pPr>
        <w:pStyle w:val="TOC3"/>
        <w:rPr>
          <w:rFonts w:ascii="Calibri" w:hAnsi="Calibri" w:cs="Times New Roman"/>
          <w:sz w:val="22"/>
          <w:szCs w:val="22"/>
        </w:rPr>
      </w:pPr>
      <w:hyperlink w:anchor="_Toc508191988" w:history="1">
        <w:r w:rsidRPr="00232C05">
          <w:rPr>
            <w:rStyle w:val="Hyperlink"/>
          </w:rPr>
          <w:t>Loading Viewports</w:t>
        </w:r>
        <w:r>
          <w:rPr>
            <w:webHidden/>
          </w:rPr>
          <w:tab/>
        </w:r>
        <w:r>
          <w:rPr>
            <w:webHidden/>
          </w:rPr>
          <w:fldChar w:fldCharType="begin"/>
        </w:r>
        <w:r>
          <w:rPr>
            <w:webHidden/>
          </w:rPr>
          <w:instrText xml:space="preserve"> PAGEREF _Toc508191988 \h </w:instrText>
        </w:r>
        <w:r>
          <w:rPr>
            <w:webHidden/>
          </w:rPr>
        </w:r>
        <w:r>
          <w:rPr>
            <w:webHidden/>
          </w:rPr>
          <w:fldChar w:fldCharType="separate"/>
        </w:r>
        <w:r w:rsidR="00380255">
          <w:rPr>
            <w:webHidden/>
          </w:rPr>
          <w:t>55</w:t>
        </w:r>
        <w:r>
          <w:rPr>
            <w:webHidden/>
          </w:rPr>
          <w:fldChar w:fldCharType="end"/>
        </w:r>
      </w:hyperlink>
    </w:p>
    <w:p w:rsidR="00BE7E82" w:rsidRPr="00F3102F" w:rsidRDefault="00BE7E82">
      <w:pPr>
        <w:pStyle w:val="TOC3"/>
        <w:rPr>
          <w:rFonts w:ascii="Calibri" w:hAnsi="Calibri" w:cs="Times New Roman"/>
          <w:sz w:val="22"/>
          <w:szCs w:val="22"/>
        </w:rPr>
      </w:pPr>
      <w:hyperlink w:anchor="_Toc508191989" w:history="1">
        <w:r w:rsidRPr="00232C05">
          <w:rPr>
            <w:rStyle w:val="Hyperlink"/>
          </w:rPr>
          <w:t>Using Conditional Indicator Icons</w:t>
        </w:r>
        <w:r>
          <w:rPr>
            <w:webHidden/>
          </w:rPr>
          <w:tab/>
        </w:r>
        <w:r>
          <w:rPr>
            <w:webHidden/>
          </w:rPr>
          <w:fldChar w:fldCharType="begin"/>
        </w:r>
        <w:r>
          <w:rPr>
            <w:webHidden/>
          </w:rPr>
          <w:instrText xml:space="preserve"> PAGEREF _Toc508191989 \h </w:instrText>
        </w:r>
        <w:r>
          <w:rPr>
            <w:webHidden/>
          </w:rPr>
        </w:r>
        <w:r>
          <w:rPr>
            <w:webHidden/>
          </w:rPr>
          <w:fldChar w:fldCharType="separate"/>
        </w:r>
        <w:r w:rsidR="00380255">
          <w:rPr>
            <w:webHidden/>
          </w:rPr>
          <w:t>56</w:t>
        </w:r>
        <w:r>
          <w:rPr>
            <w:webHidden/>
          </w:rPr>
          <w:fldChar w:fldCharType="end"/>
        </w:r>
      </w:hyperlink>
    </w:p>
    <w:p w:rsidR="00BE7E82" w:rsidRPr="00F3102F" w:rsidRDefault="00BE7E82">
      <w:pPr>
        <w:pStyle w:val="TOC3"/>
        <w:rPr>
          <w:rFonts w:ascii="Calibri" w:hAnsi="Calibri" w:cs="Times New Roman"/>
          <w:sz w:val="22"/>
          <w:szCs w:val="22"/>
        </w:rPr>
      </w:pPr>
      <w:hyperlink w:anchor="_Toc508191990" w:history="1">
        <w:r w:rsidRPr="00232C05">
          <w:rPr>
            <w:rStyle w:val="Hyperlink"/>
          </w:rPr>
          <w:t>Navigating in Viewports</w:t>
        </w:r>
        <w:r>
          <w:rPr>
            <w:webHidden/>
          </w:rPr>
          <w:tab/>
        </w:r>
        <w:r>
          <w:rPr>
            <w:webHidden/>
          </w:rPr>
          <w:fldChar w:fldCharType="begin"/>
        </w:r>
        <w:r>
          <w:rPr>
            <w:webHidden/>
          </w:rPr>
          <w:instrText xml:space="preserve"> PAGEREF _Toc508191990 \h </w:instrText>
        </w:r>
        <w:r>
          <w:rPr>
            <w:webHidden/>
          </w:rPr>
        </w:r>
        <w:r>
          <w:rPr>
            <w:webHidden/>
          </w:rPr>
          <w:fldChar w:fldCharType="separate"/>
        </w:r>
        <w:r w:rsidR="00380255">
          <w:rPr>
            <w:webHidden/>
          </w:rPr>
          <w:t>57</w:t>
        </w:r>
        <w:r>
          <w:rPr>
            <w:webHidden/>
          </w:rPr>
          <w:fldChar w:fldCharType="end"/>
        </w:r>
      </w:hyperlink>
    </w:p>
    <w:p w:rsidR="00BE7E82" w:rsidRPr="00F3102F" w:rsidRDefault="00BE7E82">
      <w:pPr>
        <w:pStyle w:val="TOC3"/>
        <w:rPr>
          <w:rFonts w:ascii="Calibri" w:hAnsi="Calibri" w:cs="Times New Roman"/>
          <w:sz w:val="22"/>
          <w:szCs w:val="22"/>
        </w:rPr>
      </w:pPr>
      <w:hyperlink w:anchor="_Toc508191991" w:history="1">
        <w:r w:rsidRPr="00232C05">
          <w:rPr>
            <w:rStyle w:val="Hyperlink"/>
          </w:rPr>
          <w:t>Working with Images</w:t>
        </w:r>
        <w:r>
          <w:rPr>
            <w:webHidden/>
          </w:rPr>
          <w:tab/>
        </w:r>
        <w:r>
          <w:rPr>
            <w:webHidden/>
          </w:rPr>
          <w:fldChar w:fldCharType="begin"/>
        </w:r>
        <w:r>
          <w:rPr>
            <w:webHidden/>
          </w:rPr>
          <w:instrText xml:space="preserve"> PAGEREF _Toc508191991 \h </w:instrText>
        </w:r>
        <w:r>
          <w:rPr>
            <w:webHidden/>
          </w:rPr>
        </w:r>
        <w:r>
          <w:rPr>
            <w:webHidden/>
          </w:rPr>
          <w:fldChar w:fldCharType="separate"/>
        </w:r>
        <w:r w:rsidR="00380255">
          <w:rPr>
            <w:webHidden/>
          </w:rPr>
          <w:t>59</w:t>
        </w:r>
        <w:r>
          <w:rPr>
            <w:webHidden/>
          </w:rPr>
          <w:fldChar w:fldCharType="end"/>
        </w:r>
      </w:hyperlink>
    </w:p>
    <w:p w:rsidR="00BE7E82" w:rsidRPr="00F3102F" w:rsidRDefault="00BE7E82">
      <w:pPr>
        <w:pStyle w:val="TOC3"/>
        <w:rPr>
          <w:rFonts w:ascii="Calibri" w:hAnsi="Calibri" w:cs="Times New Roman"/>
          <w:sz w:val="22"/>
          <w:szCs w:val="22"/>
        </w:rPr>
      </w:pPr>
      <w:hyperlink w:anchor="_Toc508191992" w:history="1">
        <w:r w:rsidRPr="00232C05">
          <w:rPr>
            <w:rStyle w:val="Hyperlink"/>
          </w:rPr>
          <w:t>Key Images</w:t>
        </w:r>
        <w:r>
          <w:rPr>
            <w:webHidden/>
          </w:rPr>
          <w:tab/>
        </w:r>
        <w:r>
          <w:rPr>
            <w:webHidden/>
          </w:rPr>
          <w:fldChar w:fldCharType="begin"/>
        </w:r>
        <w:r>
          <w:rPr>
            <w:webHidden/>
          </w:rPr>
          <w:instrText xml:space="preserve"> PAGEREF _Toc508191992 \h </w:instrText>
        </w:r>
        <w:r>
          <w:rPr>
            <w:webHidden/>
          </w:rPr>
        </w:r>
        <w:r>
          <w:rPr>
            <w:webHidden/>
          </w:rPr>
          <w:fldChar w:fldCharType="separate"/>
        </w:r>
        <w:r w:rsidR="00380255">
          <w:rPr>
            <w:webHidden/>
          </w:rPr>
          <w:t>59</w:t>
        </w:r>
        <w:r>
          <w:rPr>
            <w:webHidden/>
          </w:rPr>
          <w:fldChar w:fldCharType="end"/>
        </w:r>
      </w:hyperlink>
    </w:p>
    <w:p w:rsidR="00BE7E82" w:rsidRPr="00F3102F" w:rsidRDefault="00BE7E82">
      <w:pPr>
        <w:pStyle w:val="TOC3"/>
        <w:rPr>
          <w:rFonts w:ascii="Calibri" w:hAnsi="Calibri" w:cs="Times New Roman"/>
          <w:sz w:val="22"/>
          <w:szCs w:val="22"/>
        </w:rPr>
      </w:pPr>
      <w:hyperlink w:anchor="_Toc508191993" w:history="1">
        <w:r w:rsidRPr="00232C05">
          <w:rPr>
            <w:rStyle w:val="Hyperlink"/>
          </w:rPr>
          <w:t>Clearing Viewports</w:t>
        </w:r>
        <w:r>
          <w:rPr>
            <w:webHidden/>
          </w:rPr>
          <w:tab/>
        </w:r>
        <w:r>
          <w:rPr>
            <w:webHidden/>
          </w:rPr>
          <w:fldChar w:fldCharType="begin"/>
        </w:r>
        <w:r>
          <w:rPr>
            <w:webHidden/>
          </w:rPr>
          <w:instrText xml:space="preserve"> PAGEREF _Toc508191993 \h </w:instrText>
        </w:r>
        <w:r>
          <w:rPr>
            <w:webHidden/>
          </w:rPr>
        </w:r>
        <w:r>
          <w:rPr>
            <w:webHidden/>
          </w:rPr>
          <w:fldChar w:fldCharType="separate"/>
        </w:r>
        <w:r w:rsidR="00380255">
          <w:rPr>
            <w:webHidden/>
          </w:rPr>
          <w:t>60</w:t>
        </w:r>
        <w:r>
          <w:rPr>
            <w:webHidden/>
          </w:rPr>
          <w:fldChar w:fldCharType="end"/>
        </w:r>
      </w:hyperlink>
    </w:p>
    <w:p w:rsidR="00BE7E82" w:rsidRPr="00F3102F" w:rsidRDefault="00BE7E82">
      <w:pPr>
        <w:pStyle w:val="TOC3"/>
        <w:rPr>
          <w:rFonts w:ascii="Calibri" w:hAnsi="Calibri" w:cs="Times New Roman"/>
          <w:sz w:val="22"/>
          <w:szCs w:val="22"/>
        </w:rPr>
      </w:pPr>
      <w:hyperlink w:anchor="_Toc508191994" w:history="1">
        <w:r w:rsidRPr="00232C05">
          <w:rPr>
            <w:rStyle w:val="Hyperlink"/>
          </w:rPr>
          <w:t>Switching between Patients</w:t>
        </w:r>
        <w:r>
          <w:rPr>
            <w:webHidden/>
          </w:rPr>
          <w:tab/>
        </w:r>
        <w:r>
          <w:rPr>
            <w:webHidden/>
          </w:rPr>
          <w:fldChar w:fldCharType="begin"/>
        </w:r>
        <w:r>
          <w:rPr>
            <w:webHidden/>
          </w:rPr>
          <w:instrText xml:space="preserve"> PAGEREF _Toc508191994 \h </w:instrText>
        </w:r>
        <w:r>
          <w:rPr>
            <w:webHidden/>
          </w:rPr>
        </w:r>
        <w:r>
          <w:rPr>
            <w:webHidden/>
          </w:rPr>
          <w:fldChar w:fldCharType="separate"/>
        </w:r>
        <w:r w:rsidR="00380255">
          <w:rPr>
            <w:webHidden/>
          </w:rPr>
          <w:t>61</w:t>
        </w:r>
        <w:r>
          <w:rPr>
            <w:webHidden/>
          </w:rPr>
          <w:fldChar w:fldCharType="end"/>
        </w:r>
      </w:hyperlink>
    </w:p>
    <w:p w:rsidR="00BE7E82" w:rsidRPr="00F3102F" w:rsidRDefault="00BE7E82">
      <w:pPr>
        <w:pStyle w:val="TOC2"/>
        <w:rPr>
          <w:rFonts w:ascii="Calibri" w:hAnsi="Calibri" w:cs="Times New Roman"/>
          <w:sz w:val="22"/>
          <w:szCs w:val="22"/>
        </w:rPr>
      </w:pPr>
      <w:hyperlink w:anchor="_Toc508191995" w:history="1">
        <w:r w:rsidRPr="00232C05">
          <w:rPr>
            <w:rStyle w:val="Hyperlink"/>
          </w:rPr>
          <w:t>Using the Preview Window</w:t>
        </w:r>
        <w:r>
          <w:rPr>
            <w:webHidden/>
          </w:rPr>
          <w:tab/>
        </w:r>
        <w:r>
          <w:rPr>
            <w:webHidden/>
          </w:rPr>
          <w:fldChar w:fldCharType="begin"/>
        </w:r>
        <w:r>
          <w:rPr>
            <w:webHidden/>
          </w:rPr>
          <w:instrText xml:space="preserve"> PAGEREF _Toc508191995 \h </w:instrText>
        </w:r>
        <w:r>
          <w:rPr>
            <w:webHidden/>
          </w:rPr>
        </w:r>
        <w:r>
          <w:rPr>
            <w:webHidden/>
          </w:rPr>
          <w:fldChar w:fldCharType="separate"/>
        </w:r>
        <w:r w:rsidR="00380255">
          <w:rPr>
            <w:webHidden/>
          </w:rPr>
          <w:t>61</w:t>
        </w:r>
        <w:r>
          <w:rPr>
            <w:webHidden/>
          </w:rPr>
          <w:fldChar w:fldCharType="end"/>
        </w:r>
      </w:hyperlink>
    </w:p>
    <w:p w:rsidR="00BE7E82" w:rsidRPr="00F3102F" w:rsidRDefault="00BE7E82">
      <w:pPr>
        <w:pStyle w:val="TOC3"/>
        <w:rPr>
          <w:rFonts w:ascii="Calibri" w:hAnsi="Calibri" w:cs="Times New Roman"/>
          <w:sz w:val="22"/>
          <w:szCs w:val="22"/>
        </w:rPr>
      </w:pPr>
      <w:hyperlink w:anchor="_Toc508191996" w:history="1">
        <w:r w:rsidRPr="00232C05">
          <w:rPr>
            <w:rStyle w:val="Hyperlink"/>
          </w:rPr>
          <w:t>Thumbnails and List View Explained</w:t>
        </w:r>
        <w:r>
          <w:rPr>
            <w:webHidden/>
          </w:rPr>
          <w:tab/>
        </w:r>
        <w:r>
          <w:rPr>
            <w:webHidden/>
          </w:rPr>
          <w:fldChar w:fldCharType="begin"/>
        </w:r>
        <w:r>
          <w:rPr>
            <w:webHidden/>
          </w:rPr>
          <w:instrText xml:space="preserve"> PAGEREF _Toc508191996 \h </w:instrText>
        </w:r>
        <w:r>
          <w:rPr>
            <w:webHidden/>
          </w:rPr>
        </w:r>
        <w:r>
          <w:rPr>
            <w:webHidden/>
          </w:rPr>
          <w:fldChar w:fldCharType="separate"/>
        </w:r>
        <w:r w:rsidR="00380255">
          <w:rPr>
            <w:webHidden/>
          </w:rPr>
          <w:t>62</w:t>
        </w:r>
        <w:r>
          <w:rPr>
            <w:webHidden/>
          </w:rPr>
          <w:fldChar w:fldCharType="end"/>
        </w:r>
      </w:hyperlink>
    </w:p>
    <w:p w:rsidR="00BE7E82" w:rsidRPr="00F3102F" w:rsidRDefault="00BE7E82">
      <w:pPr>
        <w:pStyle w:val="TOC3"/>
        <w:rPr>
          <w:rFonts w:ascii="Calibri" w:hAnsi="Calibri" w:cs="Times New Roman"/>
          <w:sz w:val="22"/>
          <w:szCs w:val="22"/>
        </w:rPr>
      </w:pPr>
      <w:hyperlink w:anchor="_Toc508191997" w:history="1">
        <w:r w:rsidRPr="00232C05">
          <w:rPr>
            <w:rStyle w:val="Hyperlink"/>
          </w:rPr>
          <w:t>Customizing Thumbnail Sizes</w:t>
        </w:r>
        <w:r>
          <w:rPr>
            <w:webHidden/>
          </w:rPr>
          <w:tab/>
        </w:r>
        <w:r>
          <w:rPr>
            <w:webHidden/>
          </w:rPr>
          <w:fldChar w:fldCharType="begin"/>
        </w:r>
        <w:r>
          <w:rPr>
            <w:webHidden/>
          </w:rPr>
          <w:instrText xml:space="preserve"> PAGEREF _Toc508191997 \h </w:instrText>
        </w:r>
        <w:r>
          <w:rPr>
            <w:webHidden/>
          </w:rPr>
        </w:r>
        <w:r>
          <w:rPr>
            <w:webHidden/>
          </w:rPr>
          <w:fldChar w:fldCharType="separate"/>
        </w:r>
        <w:r w:rsidR="00380255">
          <w:rPr>
            <w:webHidden/>
          </w:rPr>
          <w:t>62</w:t>
        </w:r>
        <w:r>
          <w:rPr>
            <w:webHidden/>
          </w:rPr>
          <w:fldChar w:fldCharType="end"/>
        </w:r>
      </w:hyperlink>
    </w:p>
    <w:p w:rsidR="00BE7E82" w:rsidRPr="00F3102F" w:rsidRDefault="00BE7E82">
      <w:pPr>
        <w:pStyle w:val="TOC2"/>
        <w:rPr>
          <w:rFonts w:ascii="Calibri" w:hAnsi="Calibri" w:cs="Times New Roman"/>
          <w:sz w:val="22"/>
          <w:szCs w:val="22"/>
        </w:rPr>
      </w:pPr>
      <w:hyperlink w:anchor="_Toc508191998" w:history="1">
        <w:r w:rsidRPr="00232C05">
          <w:rPr>
            <w:rStyle w:val="Hyperlink"/>
          </w:rPr>
          <w:t>Using the Viewer Window</w:t>
        </w:r>
        <w:r>
          <w:rPr>
            <w:webHidden/>
          </w:rPr>
          <w:tab/>
        </w:r>
        <w:r>
          <w:rPr>
            <w:webHidden/>
          </w:rPr>
          <w:fldChar w:fldCharType="begin"/>
        </w:r>
        <w:r>
          <w:rPr>
            <w:webHidden/>
          </w:rPr>
          <w:instrText xml:space="preserve"> PAGEREF _Toc508191998 \h </w:instrText>
        </w:r>
        <w:r>
          <w:rPr>
            <w:webHidden/>
          </w:rPr>
        </w:r>
        <w:r>
          <w:rPr>
            <w:webHidden/>
          </w:rPr>
          <w:fldChar w:fldCharType="separate"/>
        </w:r>
        <w:r w:rsidR="00380255">
          <w:rPr>
            <w:webHidden/>
          </w:rPr>
          <w:t>62</w:t>
        </w:r>
        <w:r>
          <w:rPr>
            <w:webHidden/>
          </w:rPr>
          <w:fldChar w:fldCharType="end"/>
        </w:r>
      </w:hyperlink>
    </w:p>
    <w:p w:rsidR="00BE7E82" w:rsidRPr="00F3102F" w:rsidRDefault="00BE7E82">
      <w:pPr>
        <w:pStyle w:val="TOC3"/>
        <w:rPr>
          <w:rFonts w:ascii="Calibri" w:hAnsi="Calibri" w:cs="Times New Roman"/>
          <w:sz w:val="22"/>
          <w:szCs w:val="22"/>
        </w:rPr>
      </w:pPr>
      <w:hyperlink w:anchor="_Toc508191999" w:history="1">
        <w:r w:rsidRPr="00232C05">
          <w:rPr>
            <w:rStyle w:val="Hyperlink"/>
          </w:rPr>
          <w:t>Using Stages</w:t>
        </w:r>
        <w:r>
          <w:rPr>
            <w:webHidden/>
          </w:rPr>
          <w:tab/>
        </w:r>
        <w:r>
          <w:rPr>
            <w:webHidden/>
          </w:rPr>
          <w:fldChar w:fldCharType="begin"/>
        </w:r>
        <w:r>
          <w:rPr>
            <w:webHidden/>
          </w:rPr>
          <w:instrText xml:space="preserve"> PAGEREF _Toc508191999 \h </w:instrText>
        </w:r>
        <w:r>
          <w:rPr>
            <w:webHidden/>
          </w:rPr>
        </w:r>
        <w:r>
          <w:rPr>
            <w:webHidden/>
          </w:rPr>
          <w:fldChar w:fldCharType="separate"/>
        </w:r>
        <w:r w:rsidR="00380255">
          <w:rPr>
            <w:webHidden/>
          </w:rPr>
          <w:t>63</w:t>
        </w:r>
        <w:r>
          <w:rPr>
            <w:webHidden/>
          </w:rPr>
          <w:fldChar w:fldCharType="end"/>
        </w:r>
      </w:hyperlink>
    </w:p>
    <w:p w:rsidR="00BE7E82" w:rsidRPr="00F3102F" w:rsidRDefault="00BE7E82">
      <w:pPr>
        <w:pStyle w:val="TOC3"/>
        <w:rPr>
          <w:rFonts w:ascii="Calibri" w:hAnsi="Calibri" w:cs="Times New Roman"/>
          <w:sz w:val="22"/>
          <w:szCs w:val="22"/>
        </w:rPr>
      </w:pPr>
      <w:hyperlink w:anchor="_Toc508192000" w:history="1">
        <w:r w:rsidRPr="00232C05">
          <w:rPr>
            <w:rStyle w:val="Hyperlink"/>
          </w:rPr>
          <w:t>Wide Viewports</w:t>
        </w:r>
        <w:r>
          <w:rPr>
            <w:webHidden/>
          </w:rPr>
          <w:tab/>
        </w:r>
        <w:r>
          <w:rPr>
            <w:webHidden/>
          </w:rPr>
          <w:fldChar w:fldCharType="begin"/>
        </w:r>
        <w:r>
          <w:rPr>
            <w:webHidden/>
          </w:rPr>
          <w:instrText xml:space="preserve"> PAGEREF _Toc508192000 \h </w:instrText>
        </w:r>
        <w:r>
          <w:rPr>
            <w:webHidden/>
          </w:rPr>
        </w:r>
        <w:r>
          <w:rPr>
            <w:webHidden/>
          </w:rPr>
          <w:fldChar w:fldCharType="separate"/>
        </w:r>
        <w:r w:rsidR="00380255">
          <w:rPr>
            <w:webHidden/>
          </w:rPr>
          <w:t>63</w:t>
        </w:r>
        <w:r>
          <w:rPr>
            <w:webHidden/>
          </w:rPr>
          <w:fldChar w:fldCharType="end"/>
        </w:r>
      </w:hyperlink>
    </w:p>
    <w:p w:rsidR="00BE7E82" w:rsidRPr="00F3102F" w:rsidRDefault="00BE7E82">
      <w:pPr>
        <w:pStyle w:val="TOC3"/>
        <w:rPr>
          <w:rFonts w:ascii="Calibri" w:hAnsi="Calibri" w:cs="Times New Roman"/>
          <w:sz w:val="22"/>
          <w:szCs w:val="22"/>
        </w:rPr>
      </w:pPr>
      <w:hyperlink w:anchor="_Toc508192001" w:history="1">
        <w:r w:rsidRPr="00232C05">
          <w:rPr>
            <w:rStyle w:val="Hyperlink"/>
          </w:rPr>
          <w:t>Hidden Exams and Image Sets in the Viewer</w:t>
        </w:r>
        <w:r>
          <w:rPr>
            <w:webHidden/>
          </w:rPr>
          <w:tab/>
        </w:r>
        <w:r>
          <w:rPr>
            <w:webHidden/>
          </w:rPr>
          <w:fldChar w:fldCharType="begin"/>
        </w:r>
        <w:r>
          <w:rPr>
            <w:webHidden/>
          </w:rPr>
          <w:instrText xml:space="preserve"> PAGEREF _Toc508192001 \h </w:instrText>
        </w:r>
        <w:r>
          <w:rPr>
            <w:webHidden/>
          </w:rPr>
        </w:r>
        <w:r>
          <w:rPr>
            <w:webHidden/>
          </w:rPr>
          <w:fldChar w:fldCharType="separate"/>
        </w:r>
        <w:r w:rsidR="00380255">
          <w:rPr>
            <w:webHidden/>
          </w:rPr>
          <w:t>64</w:t>
        </w:r>
        <w:r>
          <w:rPr>
            <w:webHidden/>
          </w:rPr>
          <w:fldChar w:fldCharType="end"/>
        </w:r>
      </w:hyperlink>
    </w:p>
    <w:p w:rsidR="00BE7E82" w:rsidRPr="00F3102F" w:rsidRDefault="00BE7E82">
      <w:pPr>
        <w:pStyle w:val="TOC3"/>
        <w:rPr>
          <w:rFonts w:ascii="Calibri" w:hAnsi="Calibri" w:cs="Times New Roman"/>
          <w:sz w:val="22"/>
          <w:szCs w:val="22"/>
        </w:rPr>
      </w:pPr>
      <w:hyperlink w:anchor="_Toc508192002" w:history="1">
        <w:r w:rsidRPr="00232C05">
          <w:rPr>
            <w:rStyle w:val="Hyperlink"/>
          </w:rPr>
          <w:t>Using the Re-Hang Feature</w:t>
        </w:r>
        <w:r>
          <w:rPr>
            <w:webHidden/>
          </w:rPr>
          <w:tab/>
        </w:r>
        <w:r>
          <w:rPr>
            <w:webHidden/>
          </w:rPr>
          <w:fldChar w:fldCharType="begin"/>
        </w:r>
        <w:r>
          <w:rPr>
            <w:webHidden/>
          </w:rPr>
          <w:instrText xml:space="preserve"> PAGEREF _Toc508192002 \h </w:instrText>
        </w:r>
        <w:r>
          <w:rPr>
            <w:webHidden/>
          </w:rPr>
        </w:r>
        <w:r>
          <w:rPr>
            <w:webHidden/>
          </w:rPr>
          <w:fldChar w:fldCharType="separate"/>
        </w:r>
        <w:r w:rsidR="00380255">
          <w:rPr>
            <w:webHidden/>
          </w:rPr>
          <w:t>65</w:t>
        </w:r>
        <w:r>
          <w:rPr>
            <w:webHidden/>
          </w:rPr>
          <w:fldChar w:fldCharType="end"/>
        </w:r>
      </w:hyperlink>
    </w:p>
    <w:p w:rsidR="00BE7E82" w:rsidRPr="00F3102F" w:rsidRDefault="00BE7E82">
      <w:pPr>
        <w:pStyle w:val="TOC2"/>
        <w:rPr>
          <w:rFonts w:ascii="Calibri" w:hAnsi="Calibri" w:cs="Times New Roman"/>
          <w:sz w:val="22"/>
          <w:szCs w:val="22"/>
        </w:rPr>
      </w:pPr>
      <w:hyperlink w:anchor="_Toc508192003" w:history="1">
        <w:r w:rsidRPr="00232C05">
          <w:rPr>
            <w:rStyle w:val="Hyperlink"/>
          </w:rPr>
          <w:t>Using the Browser Window</w:t>
        </w:r>
        <w:r>
          <w:rPr>
            <w:webHidden/>
          </w:rPr>
          <w:tab/>
        </w:r>
        <w:r>
          <w:rPr>
            <w:webHidden/>
          </w:rPr>
          <w:fldChar w:fldCharType="begin"/>
        </w:r>
        <w:r>
          <w:rPr>
            <w:webHidden/>
          </w:rPr>
          <w:instrText xml:space="preserve"> PAGEREF _Toc508192003 \h </w:instrText>
        </w:r>
        <w:r>
          <w:rPr>
            <w:webHidden/>
          </w:rPr>
        </w:r>
        <w:r>
          <w:rPr>
            <w:webHidden/>
          </w:rPr>
          <w:fldChar w:fldCharType="separate"/>
        </w:r>
        <w:r w:rsidR="00380255">
          <w:rPr>
            <w:webHidden/>
          </w:rPr>
          <w:t>66</w:t>
        </w:r>
        <w:r>
          <w:rPr>
            <w:webHidden/>
          </w:rPr>
          <w:fldChar w:fldCharType="end"/>
        </w:r>
      </w:hyperlink>
    </w:p>
    <w:p w:rsidR="00BE7E82" w:rsidRPr="00F3102F" w:rsidRDefault="00BE7E82">
      <w:pPr>
        <w:pStyle w:val="TOC2"/>
        <w:rPr>
          <w:rFonts w:ascii="Calibri" w:hAnsi="Calibri" w:cs="Times New Roman"/>
          <w:sz w:val="22"/>
          <w:szCs w:val="22"/>
        </w:rPr>
      </w:pPr>
      <w:hyperlink w:anchor="_Toc508192004" w:history="1">
        <w:r w:rsidRPr="00232C05">
          <w:rPr>
            <w:rStyle w:val="Hyperlink"/>
          </w:rPr>
          <w:t>Using the Scrapbook Window</w:t>
        </w:r>
        <w:r>
          <w:rPr>
            <w:webHidden/>
          </w:rPr>
          <w:tab/>
        </w:r>
        <w:r>
          <w:rPr>
            <w:webHidden/>
          </w:rPr>
          <w:fldChar w:fldCharType="begin"/>
        </w:r>
        <w:r>
          <w:rPr>
            <w:webHidden/>
          </w:rPr>
          <w:instrText xml:space="preserve"> PAGEREF _Toc508192004 \h </w:instrText>
        </w:r>
        <w:r>
          <w:rPr>
            <w:webHidden/>
          </w:rPr>
        </w:r>
        <w:r>
          <w:rPr>
            <w:webHidden/>
          </w:rPr>
          <w:fldChar w:fldCharType="separate"/>
        </w:r>
        <w:r w:rsidR="00380255">
          <w:rPr>
            <w:webHidden/>
          </w:rPr>
          <w:t>66</w:t>
        </w:r>
        <w:r>
          <w:rPr>
            <w:webHidden/>
          </w:rPr>
          <w:fldChar w:fldCharType="end"/>
        </w:r>
      </w:hyperlink>
    </w:p>
    <w:p w:rsidR="00BE7E82" w:rsidRPr="00F3102F" w:rsidRDefault="00BE7E82">
      <w:pPr>
        <w:pStyle w:val="TOC2"/>
        <w:rPr>
          <w:rFonts w:ascii="Calibri" w:hAnsi="Calibri" w:cs="Times New Roman"/>
          <w:sz w:val="22"/>
          <w:szCs w:val="22"/>
        </w:rPr>
      </w:pPr>
      <w:hyperlink w:anchor="_Toc508192005" w:history="1">
        <w:r w:rsidRPr="00232C05">
          <w:rPr>
            <w:rStyle w:val="Hyperlink"/>
          </w:rPr>
          <w:t>Using Scout Images</w:t>
        </w:r>
        <w:r>
          <w:rPr>
            <w:webHidden/>
          </w:rPr>
          <w:tab/>
        </w:r>
        <w:r>
          <w:rPr>
            <w:webHidden/>
          </w:rPr>
          <w:fldChar w:fldCharType="begin"/>
        </w:r>
        <w:r>
          <w:rPr>
            <w:webHidden/>
          </w:rPr>
          <w:instrText xml:space="preserve"> PAGEREF _Toc508192005 \h </w:instrText>
        </w:r>
        <w:r>
          <w:rPr>
            <w:webHidden/>
          </w:rPr>
        </w:r>
        <w:r>
          <w:rPr>
            <w:webHidden/>
          </w:rPr>
          <w:fldChar w:fldCharType="separate"/>
        </w:r>
        <w:r w:rsidR="00380255">
          <w:rPr>
            <w:webHidden/>
          </w:rPr>
          <w:t>67</w:t>
        </w:r>
        <w:r>
          <w:rPr>
            <w:webHidden/>
          </w:rPr>
          <w:fldChar w:fldCharType="end"/>
        </w:r>
      </w:hyperlink>
    </w:p>
    <w:p w:rsidR="00BE7E82" w:rsidRPr="00F3102F" w:rsidRDefault="00BE7E82">
      <w:pPr>
        <w:pStyle w:val="TOC3"/>
        <w:rPr>
          <w:rFonts w:ascii="Calibri" w:hAnsi="Calibri" w:cs="Times New Roman"/>
          <w:sz w:val="22"/>
          <w:szCs w:val="22"/>
        </w:rPr>
      </w:pPr>
      <w:hyperlink w:anchor="_Toc508192006" w:history="1">
        <w:r w:rsidRPr="00232C05">
          <w:rPr>
            <w:rStyle w:val="Hyperlink"/>
          </w:rPr>
          <w:t>Generating Scouts Manually</w:t>
        </w:r>
        <w:r>
          <w:rPr>
            <w:webHidden/>
          </w:rPr>
          <w:tab/>
        </w:r>
        <w:r>
          <w:rPr>
            <w:webHidden/>
          </w:rPr>
          <w:fldChar w:fldCharType="begin"/>
        </w:r>
        <w:r>
          <w:rPr>
            <w:webHidden/>
          </w:rPr>
          <w:instrText xml:space="preserve"> PAGEREF _Toc508192006 \h </w:instrText>
        </w:r>
        <w:r>
          <w:rPr>
            <w:webHidden/>
          </w:rPr>
        </w:r>
        <w:r>
          <w:rPr>
            <w:webHidden/>
          </w:rPr>
          <w:fldChar w:fldCharType="separate"/>
        </w:r>
        <w:r w:rsidR="00380255">
          <w:rPr>
            <w:webHidden/>
          </w:rPr>
          <w:t>68</w:t>
        </w:r>
        <w:r>
          <w:rPr>
            <w:webHidden/>
          </w:rPr>
          <w:fldChar w:fldCharType="end"/>
        </w:r>
      </w:hyperlink>
    </w:p>
    <w:p w:rsidR="00BE7E82" w:rsidRPr="00F3102F" w:rsidRDefault="00BE7E82">
      <w:pPr>
        <w:pStyle w:val="TOC2"/>
        <w:rPr>
          <w:rFonts w:ascii="Calibri" w:hAnsi="Calibri" w:cs="Times New Roman"/>
          <w:sz w:val="22"/>
          <w:szCs w:val="22"/>
        </w:rPr>
      </w:pPr>
      <w:hyperlink w:anchor="_Toc508192007" w:history="1">
        <w:r w:rsidRPr="00232C05">
          <w:rPr>
            <w:rStyle w:val="Hyperlink"/>
          </w:rPr>
          <w:t>Using the Image Detail Window</w:t>
        </w:r>
        <w:r>
          <w:rPr>
            <w:webHidden/>
          </w:rPr>
          <w:tab/>
        </w:r>
        <w:r>
          <w:rPr>
            <w:webHidden/>
          </w:rPr>
          <w:fldChar w:fldCharType="begin"/>
        </w:r>
        <w:r>
          <w:rPr>
            <w:webHidden/>
          </w:rPr>
          <w:instrText xml:space="preserve"> PAGEREF _Toc508192007 \h </w:instrText>
        </w:r>
        <w:r>
          <w:rPr>
            <w:webHidden/>
          </w:rPr>
        </w:r>
        <w:r>
          <w:rPr>
            <w:webHidden/>
          </w:rPr>
          <w:fldChar w:fldCharType="separate"/>
        </w:r>
        <w:r w:rsidR="00380255">
          <w:rPr>
            <w:webHidden/>
          </w:rPr>
          <w:t>69</w:t>
        </w:r>
        <w:r>
          <w:rPr>
            <w:webHidden/>
          </w:rPr>
          <w:fldChar w:fldCharType="end"/>
        </w:r>
      </w:hyperlink>
    </w:p>
    <w:p w:rsidR="00BE7E82" w:rsidRPr="00F3102F" w:rsidRDefault="00BE7E82">
      <w:pPr>
        <w:pStyle w:val="TOC2"/>
        <w:rPr>
          <w:rFonts w:ascii="Calibri" w:hAnsi="Calibri" w:cs="Times New Roman"/>
          <w:sz w:val="22"/>
          <w:szCs w:val="22"/>
        </w:rPr>
      </w:pPr>
      <w:hyperlink w:anchor="_Toc508192008" w:history="1">
        <w:r w:rsidRPr="00232C05">
          <w:rPr>
            <w:rStyle w:val="Hyperlink"/>
          </w:rPr>
          <w:t>Using the Imaging Data Window</w:t>
        </w:r>
        <w:r>
          <w:rPr>
            <w:webHidden/>
          </w:rPr>
          <w:tab/>
        </w:r>
        <w:r>
          <w:rPr>
            <w:webHidden/>
          </w:rPr>
          <w:fldChar w:fldCharType="begin"/>
        </w:r>
        <w:r>
          <w:rPr>
            <w:webHidden/>
          </w:rPr>
          <w:instrText xml:space="preserve"> PAGEREF _Toc508192008 \h </w:instrText>
        </w:r>
        <w:r>
          <w:rPr>
            <w:webHidden/>
          </w:rPr>
        </w:r>
        <w:r>
          <w:rPr>
            <w:webHidden/>
          </w:rPr>
          <w:fldChar w:fldCharType="separate"/>
        </w:r>
        <w:r w:rsidR="00380255">
          <w:rPr>
            <w:webHidden/>
          </w:rPr>
          <w:t>69</w:t>
        </w:r>
        <w:r>
          <w:rPr>
            <w:webHidden/>
          </w:rPr>
          <w:fldChar w:fldCharType="end"/>
        </w:r>
      </w:hyperlink>
    </w:p>
    <w:p w:rsidR="00BE7E82" w:rsidRPr="00F3102F" w:rsidRDefault="00BE7E82">
      <w:pPr>
        <w:pStyle w:val="TOC3"/>
        <w:rPr>
          <w:rFonts w:ascii="Calibri" w:hAnsi="Calibri" w:cs="Times New Roman"/>
          <w:sz w:val="22"/>
          <w:szCs w:val="22"/>
        </w:rPr>
      </w:pPr>
      <w:hyperlink w:anchor="_Toc508192009" w:history="1">
        <w:r w:rsidRPr="00232C05">
          <w:rPr>
            <w:rStyle w:val="Hyperlink"/>
          </w:rPr>
          <w:t>Closing Exams &amp; Updating Exam Status</w:t>
        </w:r>
        <w:r>
          <w:rPr>
            <w:webHidden/>
          </w:rPr>
          <w:tab/>
        </w:r>
        <w:r>
          <w:rPr>
            <w:webHidden/>
          </w:rPr>
          <w:fldChar w:fldCharType="begin"/>
        </w:r>
        <w:r>
          <w:rPr>
            <w:webHidden/>
          </w:rPr>
          <w:instrText xml:space="preserve"> PAGEREF _Toc508192009 \h </w:instrText>
        </w:r>
        <w:r>
          <w:rPr>
            <w:webHidden/>
          </w:rPr>
        </w:r>
        <w:r>
          <w:rPr>
            <w:webHidden/>
          </w:rPr>
          <w:fldChar w:fldCharType="separate"/>
        </w:r>
        <w:r w:rsidR="00380255">
          <w:rPr>
            <w:webHidden/>
          </w:rPr>
          <w:t>71</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2010" w:history="1">
        <w:r w:rsidRPr="00232C05">
          <w:rPr>
            <w:rStyle w:val="Hyperlink"/>
          </w:rPr>
          <w:t>Manipulating Images</w:t>
        </w:r>
        <w:r>
          <w:rPr>
            <w:webHidden/>
          </w:rPr>
          <w:tab/>
        </w:r>
        <w:r>
          <w:rPr>
            <w:webHidden/>
          </w:rPr>
          <w:fldChar w:fldCharType="begin"/>
        </w:r>
        <w:r>
          <w:rPr>
            <w:webHidden/>
          </w:rPr>
          <w:instrText xml:space="preserve"> PAGEREF _Toc508192010 \h </w:instrText>
        </w:r>
        <w:r>
          <w:rPr>
            <w:webHidden/>
          </w:rPr>
        </w:r>
        <w:r>
          <w:rPr>
            <w:webHidden/>
          </w:rPr>
          <w:fldChar w:fldCharType="separate"/>
        </w:r>
        <w:r w:rsidR="00380255">
          <w:rPr>
            <w:webHidden/>
          </w:rPr>
          <w:t>74</w:t>
        </w:r>
        <w:r>
          <w:rPr>
            <w:webHidden/>
          </w:rPr>
          <w:fldChar w:fldCharType="end"/>
        </w:r>
      </w:hyperlink>
    </w:p>
    <w:p w:rsidR="00BE7E82" w:rsidRPr="00F3102F" w:rsidRDefault="00BE7E82">
      <w:pPr>
        <w:pStyle w:val="TOC2"/>
        <w:rPr>
          <w:rFonts w:ascii="Calibri" w:hAnsi="Calibri" w:cs="Times New Roman"/>
          <w:sz w:val="22"/>
          <w:szCs w:val="22"/>
        </w:rPr>
      </w:pPr>
      <w:hyperlink w:anchor="_Toc508192011" w:history="1">
        <w:r w:rsidRPr="00232C05">
          <w:rPr>
            <w:rStyle w:val="Hyperlink"/>
          </w:rPr>
          <w:t>Changing Image Properties</w:t>
        </w:r>
        <w:r>
          <w:rPr>
            <w:webHidden/>
          </w:rPr>
          <w:tab/>
        </w:r>
        <w:r>
          <w:rPr>
            <w:webHidden/>
          </w:rPr>
          <w:fldChar w:fldCharType="begin"/>
        </w:r>
        <w:r>
          <w:rPr>
            <w:webHidden/>
          </w:rPr>
          <w:instrText xml:space="preserve"> PAGEREF _Toc508192011 \h </w:instrText>
        </w:r>
        <w:r>
          <w:rPr>
            <w:webHidden/>
          </w:rPr>
        </w:r>
        <w:r>
          <w:rPr>
            <w:webHidden/>
          </w:rPr>
          <w:fldChar w:fldCharType="separate"/>
        </w:r>
        <w:r w:rsidR="00380255">
          <w:rPr>
            <w:webHidden/>
          </w:rPr>
          <w:t>74</w:t>
        </w:r>
        <w:r>
          <w:rPr>
            <w:webHidden/>
          </w:rPr>
          <w:fldChar w:fldCharType="end"/>
        </w:r>
      </w:hyperlink>
    </w:p>
    <w:p w:rsidR="00BE7E82" w:rsidRPr="00F3102F" w:rsidRDefault="00BE7E82">
      <w:pPr>
        <w:pStyle w:val="TOC3"/>
        <w:rPr>
          <w:rFonts w:ascii="Calibri" w:hAnsi="Calibri" w:cs="Times New Roman"/>
          <w:sz w:val="22"/>
          <w:szCs w:val="22"/>
        </w:rPr>
      </w:pPr>
      <w:hyperlink w:anchor="_Toc508192012" w:history="1">
        <w:r w:rsidRPr="00232C05">
          <w:rPr>
            <w:rStyle w:val="Hyperlink"/>
          </w:rPr>
          <w:t>Scaling Images</w:t>
        </w:r>
        <w:r>
          <w:rPr>
            <w:webHidden/>
          </w:rPr>
          <w:tab/>
        </w:r>
        <w:r>
          <w:rPr>
            <w:webHidden/>
          </w:rPr>
          <w:fldChar w:fldCharType="begin"/>
        </w:r>
        <w:r>
          <w:rPr>
            <w:webHidden/>
          </w:rPr>
          <w:instrText xml:space="preserve"> PAGEREF _Toc508192012 \h </w:instrText>
        </w:r>
        <w:r>
          <w:rPr>
            <w:webHidden/>
          </w:rPr>
        </w:r>
        <w:r>
          <w:rPr>
            <w:webHidden/>
          </w:rPr>
          <w:fldChar w:fldCharType="separate"/>
        </w:r>
        <w:r w:rsidR="00380255">
          <w:rPr>
            <w:webHidden/>
          </w:rPr>
          <w:t>74</w:t>
        </w:r>
        <w:r>
          <w:rPr>
            <w:webHidden/>
          </w:rPr>
          <w:fldChar w:fldCharType="end"/>
        </w:r>
      </w:hyperlink>
    </w:p>
    <w:p w:rsidR="00BE7E82" w:rsidRPr="00F3102F" w:rsidRDefault="00BE7E82">
      <w:pPr>
        <w:pStyle w:val="TOC3"/>
        <w:rPr>
          <w:rFonts w:ascii="Calibri" w:hAnsi="Calibri" w:cs="Times New Roman"/>
          <w:sz w:val="22"/>
          <w:szCs w:val="22"/>
        </w:rPr>
      </w:pPr>
      <w:hyperlink w:anchor="_Toc508192013" w:history="1">
        <w:r w:rsidRPr="00232C05">
          <w:rPr>
            <w:rStyle w:val="Hyperlink"/>
          </w:rPr>
          <w:t>Panning images</w:t>
        </w:r>
        <w:r>
          <w:rPr>
            <w:webHidden/>
          </w:rPr>
          <w:tab/>
        </w:r>
        <w:r>
          <w:rPr>
            <w:webHidden/>
          </w:rPr>
          <w:fldChar w:fldCharType="begin"/>
        </w:r>
        <w:r>
          <w:rPr>
            <w:webHidden/>
          </w:rPr>
          <w:instrText xml:space="preserve"> PAGEREF _Toc508192013 \h </w:instrText>
        </w:r>
        <w:r>
          <w:rPr>
            <w:webHidden/>
          </w:rPr>
        </w:r>
        <w:r>
          <w:rPr>
            <w:webHidden/>
          </w:rPr>
          <w:fldChar w:fldCharType="separate"/>
        </w:r>
        <w:r w:rsidR="00380255">
          <w:rPr>
            <w:webHidden/>
          </w:rPr>
          <w:t>76</w:t>
        </w:r>
        <w:r>
          <w:rPr>
            <w:webHidden/>
          </w:rPr>
          <w:fldChar w:fldCharType="end"/>
        </w:r>
      </w:hyperlink>
    </w:p>
    <w:p w:rsidR="00BE7E82" w:rsidRPr="00F3102F" w:rsidRDefault="00BE7E82">
      <w:pPr>
        <w:pStyle w:val="TOC3"/>
        <w:rPr>
          <w:rFonts w:ascii="Calibri" w:hAnsi="Calibri" w:cs="Times New Roman"/>
          <w:sz w:val="22"/>
          <w:szCs w:val="22"/>
        </w:rPr>
      </w:pPr>
      <w:hyperlink w:anchor="_Toc508192014" w:history="1">
        <w:r w:rsidRPr="00232C05">
          <w:rPr>
            <w:rStyle w:val="Hyperlink"/>
          </w:rPr>
          <w:t>Changing Window/Level</w:t>
        </w:r>
        <w:r>
          <w:rPr>
            <w:webHidden/>
          </w:rPr>
          <w:tab/>
        </w:r>
        <w:r>
          <w:rPr>
            <w:webHidden/>
          </w:rPr>
          <w:fldChar w:fldCharType="begin"/>
        </w:r>
        <w:r>
          <w:rPr>
            <w:webHidden/>
          </w:rPr>
          <w:instrText xml:space="preserve"> PAGEREF _Toc508192014 \h </w:instrText>
        </w:r>
        <w:r>
          <w:rPr>
            <w:webHidden/>
          </w:rPr>
        </w:r>
        <w:r>
          <w:rPr>
            <w:webHidden/>
          </w:rPr>
          <w:fldChar w:fldCharType="separate"/>
        </w:r>
        <w:r w:rsidR="00380255">
          <w:rPr>
            <w:webHidden/>
          </w:rPr>
          <w:t>76</w:t>
        </w:r>
        <w:r>
          <w:rPr>
            <w:webHidden/>
          </w:rPr>
          <w:fldChar w:fldCharType="end"/>
        </w:r>
      </w:hyperlink>
    </w:p>
    <w:p w:rsidR="00BE7E82" w:rsidRPr="00F3102F" w:rsidRDefault="00BE7E82">
      <w:pPr>
        <w:pStyle w:val="TOC3"/>
        <w:rPr>
          <w:rFonts w:ascii="Calibri" w:hAnsi="Calibri" w:cs="Times New Roman"/>
          <w:sz w:val="22"/>
          <w:szCs w:val="22"/>
        </w:rPr>
      </w:pPr>
      <w:hyperlink w:anchor="_Toc508192015" w:history="1">
        <w:r w:rsidRPr="00232C05">
          <w:rPr>
            <w:rStyle w:val="Hyperlink"/>
          </w:rPr>
          <w:t>Inverting Grayscale Values</w:t>
        </w:r>
        <w:r>
          <w:rPr>
            <w:webHidden/>
          </w:rPr>
          <w:tab/>
        </w:r>
        <w:r>
          <w:rPr>
            <w:webHidden/>
          </w:rPr>
          <w:fldChar w:fldCharType="begin"/>
        </w:r>
        <w:r>
          <w:rPr>
            <w:webHidden/>
          </w:rPr>
          <w:instrText xml:space="preserve"> PAGEREF _Toc508192015 \h </w:instrText>
        </w:r>
        <w:r>
          <w:rPr>
            <w:webHidden/>
          </w:rPr>
        </w:r>
        <w:r>
          <w:rPr>
            <w:webHidden/>
          </w:rPr>
          <w:fldChar w:fldCharType="separate"/>
        </w:r>
        <w:r w:rsidR="00380255">
          <w:rPr>
            <w:webHidden/>
          </w:rPr>
          <w:t>77</w:t>
        </w:r>
        <w:r>
          <w:rPr>
            <w:webHidden/>
          </w:rPr>
          <w:fldChar w:fldCharType="end"/>
        </w:r>
      </w:hyperlink>
    </w:p>
    <w:p w:rsidR="00BE7E82" w:rsidRPr="00F3102F" w:rsidRDefault="00BE7E82">
      <w:pPr>
        <w:pStyle w:val="TOC3"/>
        <w:rPr>
          <w:rFonts w:ascii="Calibri" w:hAnsi="Calibri" w:cs="Times New Roman"/>
          <w:sz w:val="22"/>
          <w:szCs w:val="22"/>
        </w:rPr>
      </w:pPr>
      <w:hyperlink w:anchor="_Toc508192016" w:history="1">
        <w:r w:rsidRPr="00232C05">
          <w:rPr>
            <w:rStyle w:val="Hyperlink"/>
          </w:rPr>
          <w:t>Reorienting Images</w:t>
        </w:r>
        <w:r>
          <w:rPr>
            <w:webHidden/>
          </w:rPr>
          <w:tab/>
        </w:r>
        <w:r>
          <w:rPr>
            <w:webHidden/>
          </w:rPr>
          <w:fldChar w:fldCharType="begin"/>
        </w:r>
        <w:r>
          <w:rPr>
            <w:webHidden/>
          </w:rPr>
          <w:instrText xml:space="preserve"> PAGEREF _Toc508192016 \h </w:instrText>
        </w:r>
        <w:r>
          <w:rPr>
            <w:webHidden/>
          </w:rPr>
        </w:r>
        <w:r>
          <w:rPr>
            <w:webHidden/>
          </w:rPr>
          <w:fldChar w:fldCharType="separate"/>
        </w:r>
        <w:r w:rsidR="00380255">
          <w:rPr>
            <w:webHidden/>
          </w:rPr>
          <w:t>77</w:t>
        </w:r>
        <w:r>
          <w:rPr>
            <w:webHidden/>
          </w:rPr>
          <w:fldChar w:fldCharType="end"/>
        </w:r>
      </w:hyperlink>
    </w:p>
    <w:p w:rsidR="00BE7E82" w:rsidRPr="00F3102F" w:rsidRDefault="00BE7E82">
      <w:pPr>
        <w:pStyle w:val="TOC3"/>
        <w:rPr>
          <w:rFonts w:ascii="Calibri" w:hAnsi="Calibri" w:cs="Times New Roman"/>
          <w:sz w:val="22"/>
          <w:szCs w:val="22"/>
        </w:rPr>
      </w:pPr>
      <w:hyperlink w:anchor="_Toc508192017" w:history="1">
        <w:r w:rsidRPr="00232C05">
          <w:rPr>
            <w:rStyle w:val="Hyperlink"/>
          </w:rPr>
          <w:t>Using Sharpen/Smooth</w:t>
        </w:r>
        <w:r>
          <w:rPr>
            <w:webHidden/>
          </w:rPr>
          <w:tab/>
        </w:r>
        <w:r>
          <w:rPr>
            <w:webHidden/>
          </w:rPr>
          <w:fldChar w:fldCharType="begin"/>
        </w:r>
        <w:r>
          <w:rPr>
            <w:webHidden/>
          </w:rPr>
          <w:instrText xml:space="preserve"> PAGEREF _Toc508192017 \h </w:instrText>
        </w:r>
        <w:r>
          <w:rPr>
            <w:webHidden/>
          </w:rPr>
        </w:r>
        <w:r>
          <w:rPr>
            <w:webHidden/>
          </w:rPr>
          <w:fldChar w:fldCharType="separate"/>
        </w:r>
        <w:r w:rsidR="00380255">
          <w:rPr>
            <w:webHidden/>
          </w:rPr>
          <w:t>78</w:t>
        </w:r>
        <w:r>
          <w:rPr>
            <w:webHidden/>
          </w:rPr>
          <w:fldChar w:fldCharType="end"/>
        </w:r>
      </w:hyperlink>
    </w:p>
    <w:p w:rsidR="00BE7E82" w:rsidRPr="00F3102F" w:rsidRDefault="00BE7E82">
      <w:pPr>
        <w:pStyle w:val="TOC3"/>
        <w:rPr>
          <w:rFonts w:ascii="Calibri" w:hAnsi="Calibri" w:cs="Times New Roman"/>
          <w:sz w:val="22"/>
          <w:szCs w:val="22"/>
        </w:rPr>
      </w:pPr>
      <w:hyperlink w:anchor="_Toc508192018" w:history="1">
        <w:r w:rsidRPr="00232C05">
          <w:rPr>
            <w:rStyle w:val="Hyperlink"/>
          </w:rPr>
          <w:t>Resetting Images</w:t>
        </w:r>
        <w:r>
          <w:rPr>
            <w:webHidden/>
          </w:rPr>
          <w:tab/>
        </w:r>
        <w:r>
          <w:rPr>
            <w:webHidden/>
          </w:rPr>
          <w:fldChar w:fldCharType="begin"/>
        </w:r>
        <w:r>
          <w:rPr>
            <w:webHidden/>
          </w:rPr>
          <w:instrText xml:space="preserve"> PAGEREF _Toc508192018 \h </w:instrText>
        </w:r>
        <w:r>
          <w:rPr>
            <w:webHidden/>
          </w:rPr>
        </w:r>
        <w:r>
          <w:rPr>
            <w:webHidden/>
          </w:rPr>
          <w:fldChar w:fldCharType="separate"/>
        </w:r>
        <w:r w:rsidR="00380255">
          <w:rPr>
            <w:webHidden/>
          </w:rPr>
          <w:t>78</w:t>
        </w:r>
        <w:r>
          <w:rPr>
            <w:webHidden/>
          </w:rPr>
          <w:fldChar w:fldCharType="end"/>
        </w:r>
      </w:hyperlink>
    </w:p>
    <w:p w:rsidR="00BE7E82" w:rsidRPr="00F3102F" w:rsidRDefault="00BE7E82">
      <w:pPr>
        <w:pStyle w:val="TOC2"/>
        <w:rPr>
          <w:rFonts w:ascii="Calibri" w:hAnsi="Calibri" w:cs="Times New Roman"/>
          <w:sz w:val="22"/>
          <w:szCs w:val="22"/>
        </w:rPr>
      </w:pPr>
      <w:hyperlink w:anchor="_Toc508192019" w:history="1">
        <w:r w:rsidRPr="00232C05">
          <w:rPr>
            <w:rStyle w:val="Hyperlink"/>
          </w:rPr>
          <w:t>Using Image Presets</w:t>
        </w:r>
        <w:r>
          <w:rPr>
            <w:webHidden/>
          </w:rPr>
          <w:tab/>
        </w:r>
        <w:r>
          <w:rPr>
            <w:webHidden/>
          </w:rPr>
          <w:fldChar w:fldCharType="begin"/>
        </w:r>
        <w:r>
          <w:rPr>
            <w:webHidden/>
          </w:rPr>
          <w:instrText xml:space="preserve"> PAGEREF _Toc508192019 \h </w:instrText>
        </w:r>
        <w:r>
          <w:rPr>
            <w:webHidden/>
          </w:rPr>
        </w:r>
        <w:r>
          <w:rPr>
            <w:webHidden/>
          </w:rPr>
          <w:fldChar w:fldCharType="separate"/>
        </w:r>
        <w:r w:rsidR="00380255">
          <w:rPr>
            <w:webHidden/>
          </w:rPr>
          <w:t>78</w:t>
        </w:r>
        <w:r>
          <w:rPr>
            <w:webHidden/>
          </w:rPr>
          <w:fldChar w:fldCharType="end"/>
        </w:r>
      </w:hyperlink>
    </w:p>
    <w:p w:rsidR="00BE7E82" w:rsidRPr="00F3102F" w:rsidRDefault="00BE7E82">
      <w:pPr>
        <w:pStyle w:val="TOC2"/>
        <w:rPr>
          <w:rFonts w:ascii="Calibri" w:hAnsi="Calibri" w:cs="Times New Roman"/>
          <w:sz w:val="22"/>
          <w:szCs w:val="22"/>
        </w:rPr>
      </w:pPr>
      <w:hyperlink w:anchor="_Toc508192020" w:history="1">
        <w:r w:rsidRPr="00232C05">
          <w:rPr>
            <w:rStyle w:val="Hyperlink"/>
          </w:rPr>
          <w:t>Changing Layout</w:t>
        </w:r>
        <w:r>
          <w:rPr>
            <w:webHidden/>
          </w:rPr>
          <w:tab/>
        </w:r>
        <w:r>
          <w:rPr>
            <w:webHidden/>
          </w:rPr>
          <w:fldChar w:fldCharType="begin"/>
        </w:r>
        <w:r>
          <w:rPr>
            <w:webHidden/>
          </w:rPr>
          <w:instrText xml:space="preserve"> PAGEREF _Toc508192020 \h </w:instrText>
        </w:r>
        <w:r>
          <w:rPr>
            <w:webHidden/>
          </w:rPr>
        </w:r>
        <w:r>
          <w:rPr>
            <w:webHidden/>
          </w:rPr>
          <w:fldChar w:fldCharType="separate"/>
        </w:r>
        <w:r w:rsidR="00380255">
          <w:rPr>
            <w:webHidden/>
          </w:rPr>
          <w:t>80</w:t>
        </w:r>
        <w:r>
          <w:rPr>
            <w:webHidden/>
          </w:rPr>
          <w:fldChar w:fldCharType="end"/>
        </w:r>
      </w:hyperlink>
    </w:p>
    <w:p w:rsidR="00BE7E82" w:rsidRPr="00F3102F" w:rsidRDefault="00BE7E82">
      <w:pPr>
        <w:pStyle w:val="TOC2"/>
        <w:rPr>
          <w:rFonts w:ascii="Calibri" w:hAnsi="Calibri" w:cs="Times New Roman"/>
          <w:sz w:val="22"/>
          <w:szCs w:val="22"/>
        </w:rPr>
      </w:pPr>
      <w:hyperlink w:anchor="_Toc508192021" w:history="1">
        <w:r w:rsidRPr="00232C05">
          <w:rPr>
            <w:rStyle w:val="Hyperlink"/>
          </w:rPr>
          <w:t>Using “Apply To”</w:t>
        </w:r>
        <w:r>
          <w:rPr>
            <w:webHidden/>
          </w:rPr>
          <w:tab/>
        </w:r>
        <w:r>
          <w:rPr>
            <w:webHidden/>
          </w:rPr>
          <w:fldChar w:fldCharType="begin"/>
        </w:r>
        <w:r>
          <w:rPr>
            <w:webHidden/>
          </w:rPr>
          <w:instrText xml:space="preserve"> PAGEREF _Toc508192021 \h </w:instrText>
        </w:r>
        <w:r>
          <w:rPr>
            <w:webHidden/>
          </w:rPr>
        </w:r>
        <w:r>
          <w:rPr>
            <w:webHidden/>
          </w:rPr>
          <w:fldChar w:fldCharType="separate"/>
        </w:r>
        <w:r w:rsidR="00380255">
          <w:rPr>
            <w:webHidden/>
          </w:rPr>
          <w:t>81</w:t>
        </w:r>
        <w:r>
          <w:rPr>
            <w:webHidden/>
          </w:rPr>
          <w:fldChar w:fldCharType="end"/>
        </w:r>
      </w:hyperlink>
    </w:p>
    <w:p w:rsidR="00BE7E82" w:rsidRPr="00F3102F" w:rsidRDefault="00BE7E82">
      <w:pPr>
        <w:pStyle w:val="TOC2"/>
        <w:rPr>
          <w:rFonts w:ascii="Calibri" w:hAnsi="Calibri" w:cs="Times New Roman"/>
          <w:sz w:val="22"/>
          <w:szCs w:val="22"/>
        </w:rPr>
      </w:pPr>
      <w:hyperlink w:anchor="_Toc508192022" w:history="1">
        <w:r w:rsidRPr="00232C05">
          <w:rPr>
            <w:rStyle w:val="Hyperlink"/>
          </w:rPr>
          <w:t>Copying Properties</w:t>
        </w:r>
        <w:r>
          <w:rPr>
            <w:webHidden/>
          </w:rPr>
          <w:tab/>
        </w:r>
        <w:r>
          <w:rPr>
            <w:webHidden/>
          </w:rPr>
          <w:fldChar w:fldCharType="begin"/>
        </w:r>
        <w:r>
          <w:rPr>
            <w:webHidden/>
          </w:rPr>
          <w:instrText xml:space="preserve"> PAGEREF _Toc508192022 \h </w:instrText>
        </w:r>
        <w:r>
          <w:rPr>
            <w:webHidden/>
          </w:rPr>
        </w:r>
        <w:r>
          <w:rPr>
            <w:webHidden/>
          </w:rPr>
          <w:fldChar w:fldCharType="separate"/>
        </w:r>
        <w:r w:rsidR="00380255">
          <w:rPr>
            <w:webHidden/>
          </w:rPr>
          <w:t>83</w:t>
        </w:r>
        <w:r>
          <w:rPr>
            <w:webHidden/>
          </w:rPr>
          <w:fldChar w:fldCharType="end"/>
        </w:r>
      </w:hyperlink>
    </w:p>
    <w:p w:rsidR="00BE7E82" w:rsidRPr="00F3102F" w:rsidRDefault="00BE7E82">
      <w:pPr>
        <w:pStyle w:val="TOC2"/>
        <w:rPr>
          <w:rFonts w:ascii="Calibri" w:hAnsi="Calibri" w:cs="Times New Roman"/>
          <w:sz w:val="22"/>
          <w:szCs w:val="22"/>
        </w:rPr>
      </w:pPr>
      <w:hyperlink w:anchor="_Toc508192023" w:history="1">
        <w:r w:rsidRPr="00232C05">
          <w:rPr>
            <w:rStyle w:val="Hyperlink"/>
          </w:rPr>
          <w:t>Linking Viewports</w:t>
        </w:r>
        <w:r>
          <w:rPr>
            <w:webHidden/>
          </w:rPr>
          <w:tab/>
        </w:r>
        <w:r>
          <w:rPr>
            <w:webHidden/>
          </w:rPr>
          <w:fldChar w:fldCharType="begin"/>
        </w:r>
        <w:r>
          <w:rPr>
            <w:webHidden/>
          </w:rPr>
          <w:instrText xml:space="preserve"> PAGEREF _Toc508192023 \h </w:instrText>
        </w:r>
        <w:r>
          <w:rPr>
            <w:webHidden/>
          </w:rPr>
        </w:r>
        <w:r>
          <w:rPr>
            <w:webHidden/>
          </w:rPr>
          <w:fldChar w:fldCharType="separate"/>
        </w:r>
        <w:r w:rsidR="00380255">
          <w:rPr>
            <w:webHidden/>
          </w:rPr>
          <w:t>84</w:t>
        </w:r>
        <w:r>
          <w:rPr>
            <w:webHidden/>
          </w:rPr>
          <w:fldChar w:fldCharType="end"/>
        </w:r>
      </w:hyperlink>
    </w:p>
    <w:p w:rsidR="00BE7E82" w:rsidRPr="00F3102F" w:rsidRDefault="00BE7E82">
      <w:pPr>
        <w:pStyle w:val="TOC2"/>
        <w:rPr>
          <w:rFonts w:ascii="Calibri" w:hAnsi="Calibri" w:cs="Times New Roman"/>
          <w:sz w:val="22"/>
          <w:szCs w:val="22"/>
        </w:rPr>
      </w:pPr>
      <w:hyperlink w:anchor="_Toc508192024" w:history="1">
        <w:r w:rsidRPr="00232C05">
          <w:rPr>
            <w:rStyle w:val="Hyperlink"/>
          </w:rPr>
          <w:t>Cloning Image Sets</w:t>
        </w:r>
        <w:r>
          <w:rPr>
            <w:webHidden/>
          </w:rPr>
          <w:tab/>
        </w:r>
        <w:r>
          <w:rPr>
            <w:webHidden/>
          </w:rPr>
          <w:fldChar w:fldCharType="begin"/>
        </w:r>
        <w:r>
          <w:rPr>
            <w:webHidden/>
          </w:rPr>
          <w:instrText xml:space="preserve"> PAGEREF _Toc508192024 \h </w:instrText>
        </w:r>
        <w:r>
          <w:rPr>
            <w:webHidden/>
          </w:rPr>
        </w:r>
        <w:r>
          <w:rPr>
            <w:webHidden/>
          </w:rPr>
          <w:fldChar w:fldCharType="separate"/>
        </w:r>
        <w:r w:rsidR="00380255">
          <w:rPr>
            <w:webHidden/>
          </w:rPr>
          <w:t>86</w:t>
        </w:r>
        <w:r>
          <w:rPr>
            <w:webHidden/>
          </w:rPr>
          <w:fldChar w:fldCharType="end"/>
        </w:r>
      </w:hyperlink>
    </w:p>
    <w:p w:rsidR="00BE7E82" w:rsidRPr="00F3102F" w:rsidRDefault="00BE7E82">
      <w:pPr>
        <w:pStyle w:val="TOC2"/>
        <w:rPr>
          <w:rFonts w:ascii="Calibri" w:hAnsi="Calibri" w:cs="Times New Roman"/>
          <w:sz w:val="22"/>
          <w:szCs w:val="22"/>
        </w:rPr>
      </w:pPr>
      <w:hyperlink w:anchor="_Toc508192025" w:history="1">
        <w:r w:rsidRPr="00232C05">
          <w:rPr>
            <w:rStyle w:val="Hyperlink"/>
          </w:rPr>
          <w:t>Moving and Splitting Image Sets</w:t>
        </w:r>
        <w:r>
          <w:rPr>
            <w:webHidden/>
          </w:rPr>
          <w:tab/>
        </w:r>
        <w:r>
          <w:rPr>
            <w:webHidden/>
          </w:rPr>
          <w:fldChar w:fldCharType="begin"/>
        </w:r>
        <w:r>
          <w:rPr>
            <w:webHidden/>
          </w:rPr>
          <w:instrText xml:space="preserve"> PAGEREF _Toc508192025 \h </w:instrText>
        </w:r>
        <w:r>
          <w:rPr>
            <w:webHidden/>
          </w:rPr>
        </w:r>
        <w:r>
          <w:rPr>
            <w:webHidden/>
          </w:rPr>
          <w:fldChar w:fldCharType="separate"/>
        </w:r>
        <w:r w:rsidR="00380255">
          <w:rPr>
            <w:webHidden/>
          </w:rPr>
          <w:t>87</w:t>
        </w:r>
        <w:r>
          <w:rPr>
            <w:webHidden/>
          </w:rPr>
          <w:fldChar w:fldCharType="end"/>
        </w:r>
      </w:hyperlink>
    </w:p>
    <w:p w:rsidR="00BE7E82" w:rsidRPr="00F3102F" w:rsidRDefault="00BE7E82">
      <w:pPr>
        <w:pStyle w:val="TOC2"/>
        <w:rPr>
          <w:rFonts w:ascii="Calibri" w:hAnsi="Calibri" w:cs="Times New Roman"/>
          <w:sz w:val="22"/>
          <w:szCs w:val="22"/>
        </w:rPr>
      </w:pPr>
      <w:hyperlink w:anchor="_Toc508192026" w:history="1">
        <w:r w:rsidRPr="00232C05">
          <w:rPr>
            <w:rStyle w:val="Hyperlink"/>
          </w:rPr>
          <w:t>Sorting Image Sets</w:t>
        </w:r>
        <w:r>
          <w:rPr>
            <w:webHidden/>
          </w:rPr>
          <w:tab/>
        </w:r>
        <w:r>
          <w:rPr>
            <w:webHidden/>
          </w:rPr>
          <w:fldChar w:fldCharType="begin"/>
        </w:r>
        <w:r>
          <w:rPr>
            <w:webHidden/>
          </w:rPr>
          <w:instrText xml:space="preserve"> PAGEREF _Toc508192026 \h </w:instrText>
        </w:r>
        <w:r>
          <w:rPr>
            <w:webHidden/>
          </w:rPr>
        </w:r>
        <w:r>
          <w:rPr>
            <w:webHidden/>
          </w:rPr>
          <w:fldChar w:fldCharType="separate"/>
        </w:r>
        <w:r w:rsidR="00380255">
          <w:rPr>
            <w:webHidden/>
          </w:rPr>
          <w:t>88</w:t>
        </w:r>
        <w:r>
          <w:rPr>
            <w:webHidden/>
          </w:rPr>
          <w:fldChar w:fldCharType="end"/>
        </w:r>
      </w:hyperlink>
    </w:p>
    <w:p w:rsidR="00BE7E82" w:rsidRPr="00F3102F" w:rsidRDefault="00BE7E82">
      <w:pPr>
        <w:pStyle w:val="TOC2"/>
        <w:rPr>
          <w:rFonts w:ascii="Calibri" w:hAnsi="Calibri" w:cs="Times New Roman"/>
          <w:sz w:val="22"/>
          <w:szCs w:val="22"/>
        </w:rPr>
      </w:pPr>
      <w:hyperlink w:anchor="_Toc508192027" w:history="1">
        <w:r w:rsidRPr="00232C05">
          <w:rPr>
            <w:rStyle w:val="Hyperlink"/>
          </w:rPr>
          <w:t>Using the Cine Tool</w:t>
        </w:r>
        <w:r>
          <w:rPr>
            <w:webHidden/>
          </w:rPr>
          <w:tab/>
        </w:r>
        <w:r>
          <w:rPr>
            <w:webHidden/>
          </w:rPr>
          <w:fldChar w:fldCharType="begin"/>
        </w:r>
        <w:r>
          <w:rPr>
            <w:webHidden/>
          </w:rPr>
          <w:instrText xml:space="preserve"> PAGEREF _Toc508192027 \h </w:instrText>
        </w:r>
        <w:r>
          <w:rPr>
            <w:webHidden/>
          </w:rPr>
        </w:r>
        <w:r>
          <w:rPr>
            <w:webHidden/>
          </w:rPr>
          <w:fldChar w:fldCharType="separate"/>
        </w:r>
        <w:r w:rsidR="00380255">
          <w:rPr>
            <w:webHidden/>
          </w:rPr>
          <w:t>89</w:t>
        </w:r>
        <w:r>
          <w:rPr>
            <w:webHidden/>
          </w:rPr>
          <w:fldChar w:fldCharType="end"/>
        </w:r>
      </w:hyperlink>
    </w:p>
    <w:p w:rsidR="00BE7E82" w:rsidRPr="00F3102F" w:rsidRDefault="00BE7E82">
      <w:pPr>
        <w:pStyle w:val="TOC2"/>
        <w:rPr>
          <w:rFonts w:ascii="Calibri" w:hAnsi="Calibri" w:cs="Times New Roman"/>
          <w:sz w:val="22"/>
          <w:szCs w:val="22"/>
        </w:rPr>
      </w:pPr>
      <w:hyperlink w:anchor="_Toc508192028" w:history="1">
        <w:r w:rsidRPr="00232C05">
          <w:rPr>
            <w:rStyle w:val="Hyperlink"/>
          </w:rPr>
          <w:t>Using the Magnifying Glass</w:t>
        </w:r>
        <w:r>
          <w:rPr>
            <w:webHidden/>
          </w:rPr>
          <w:tab/>
        </w:r>
        <w:r>
          <w:rPr>
            <w:webHidden/>
          </w:rPr>
          <w:fldChar w:fldCharType="begin"/>
        </w:r>
        <w:r>
          <w:rPr>
            <w:webHidden/>
          </w:rPr>
          <w:instrText xml:space="preserve"> PAGEREF _Toc508192028 \h </w:instrText>
        </w:r>
        <w:r>
          <w:rPr>
            <w:webHidden/>
          </w:rPr>
        </w:r>
        <w:r>
          <w:rPr>
            <w:webHidden/>
          </w:rPr>
          <w:fldChar w:fldCharType="separate"/>
        </w:r>
        <w:r w:rsidR="00380255">
          <w:rPr>
            <w:webHidden/>
          </w:rPr>
          <w:t>90</w:t>
        </w:r>
        <w:r>
          <w:rPr>
            <w:webHidden/>
          </w:rPr>
          <w:fldChar w:fldCharType="end"/>
        </w:r>
      </w:hyperlink>
    </w:p>
    <w:p w:rsidR="00BE7E82" w:rsidRPr="00F3102F" w:rsidRDefault="00BE7E82">
      <w:pPr>
        <w:pStyle w:val="TOC2"/>
        <w:rPr>
          <w:rFonts w:ascii="Calibri" w:hAnsi="Calibri" w:cs="Times New Roman"/>
          <w:sz w:val="22"/>
          <w:szCs w:val="22"/>
        </w:rPr>
      </w:pPr>
      <w:hyperlink w:anchor="_Toc508192029" w:history="1">
        <w:r w:rsidRPr="00232C05">
          <w:rPr>
            <w:rStyle w:val="Hyperlink"/>
          </w:rPr>
          <w:t>Mensurated Scale</w:t>
        </w:r>
        <w:r>
          <w:rPr>
            <w:webHidden/>
          </w:rPr>
          <w:tab/>
        </w:r>
        <w:r>
          <w:rPr>
            <w:webHidden/>
          </w:rPr>
          <w:fldChar w:fldCharType="begin"/>
        </w:r>
        <w:r>
          <w:rPr>
            <w:webHidden/>
          </w:rPr>
          <w:instrText xml:space="preserve"> PAGEREF _Toc508192029 \h </w:instrText>
        </w:r>
        <w:r>
          <w:rPr>
            <w:webHidden/>
          </w:rPr>
        </w:r>
        <w:r>
          <w:rPr>
            <w:webHidden/>
          </w:rPr>
          <w:fldChar w:fldCharType="separate"/>
        </w:r>
        <w:r w:rsidR="00380255">
          <w:rPr>
            <w:webHidden/>
          </w:rPr>
          <w:t>91</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2030" w:history="1">
        <w:r w:rsidRPr="00232C05">
          <w:rPr>
            <w:rStyle w:val="Hyperlink"/>
          </w:rPr>
          <w:t>Annotations</w:t>
        </w:r>
        <w:r>
          <w:rPr>
            <w:webHidden/>
          </w:rPr>
          <w:tab/>
        </w:r>
        <w:r>
          <w:rPr>
            <w:webHidden/>
          </w:rPr>
          <w:fldChar w:fldCharType="begin"/>
        </w:r>
        <w:r>
          <w:rPr>
            <w:webHidden/>
          </w:rPr>
          <w:instrText xml:space="preserve"> PAGEREF _Toc508192030 \h </w:instrText>
        </w:r>
        <w:r>
          <w:rPr>
            <w:webHidden/>
          </w:rPr>
        </w:r>
        <w:r>
          <w:rPr>
            <w:webHidden/>
          </w:rPr>
          <w:fldChar w:fldCharType="separate"/>
        </w:r>
        <w:r w:rsidR="00380255">
          <w:rPr>
            <w:webHidden/>
          </w:rPr>
          <w:t>93</w:t>
        </w:r>
        <w:r>
          <w:rPr>
            <w:webHidden/>
          </w:rPr>
          <w:fldChar w:fldCharType="end"/>
        </w:r>
      </w:hyperlink>
    </w:p>
    <w:p w:rsidR="00BE7E82" w:rsidRPr="00F3102F" w:rsidRDefault="00BE7E82">
      <w:pPr>
        <w:pStyle w:val="TOC2"/>
        <w:rPr>
          <w:rFonts w:ascii="Calibri" w:hAnsi="Calibri" w:cs="Times New Roman"/>
          <w:sz w:val="22"/>
          <w:szCs w:val="22"/>
        </w:rPr>
      </w:pPr>
      <w:hyperlink w:anchor="_Toc508192031" w:history="1">
        <w:r w:rsidRPr="00232C05">
          <w:rPr>
            <w:rStyle w:val="Hyperlink"/>
          </w:rPr>
          <w:t>Annotation Basics</w:t>
        </w:r>
        <w:r>
          <w:rPr>
            <w:webHidden/>
          </w:rPr>
          <w:tab/>
        </w:r>
        <w:r>
          <w:rPr>
            <w:webHidden/>
          </w:rPr>
          <w:fldChar w:fldCharType="begin"/>
        </w:r>
        <w:r>
          <w:rPr>
            <w:webHidden/>
          </w:rPr>
          <w:instrText xml:space="preserve"> PAGEREF _Toc508192031 \h </w:instrText>
        </w:r>
        <w:r>
          <w:rPr>
            <w:webHidden/>
          </w:rPr>
        </w:r>
        <w:r>
          <w:rPr>
            <w:webHidden/>
          </w:rPr>
          <w:fldChar w:fldCharType="separate"/>
        </w:r>
        <w:r w:rsidR="00380255">
          <w:rPr>
            <w:webHidden/>
          </w:rPr>
          <w:t>93</w:t>
        </w:r>
        <w:r>
          <w:rPr>
            <w:webHidden/>
          </w:rPr>
          <w:fldChar w:fldCharType="end"/>
        </w:r>
      </w:hyperlink>
    </w:p>
    <w:p w:rsidR="00BE7E82" w:rsidRPr="00F3102F" w:rsidRDefault="00BE7E82">
      <w:pPr>
        <w:pStyle w:val="TOC2"/>
        <w:rPr>
          <w:rFonts w:ascii="Calibri" w:hAnsi="Calibri" w:cs="Times New Roman"/>
          <w:sz w:val="22"/>
          <w:szCs w:val="22"/>
        </w:rPr>
      </w:pPr>
      <w:hyperlink w:anchor="_Toc508192032" w:history="1">
        <w:r w:rsidRPr="00232C05">
          <w:rPr>
            <w:rStyle w:val="Hyperlink"/>
          </w:rPr>
          <w:t>Adding Shapes and Labels</w:t>
        </w:r>
        <w:r>
          <w:rPr>
            <w:webHidden/>
          </w:rPr>
          <w:tab/>
        </w:r>
        <w:r>
          <w:rPr>
            <w:webHidden/>
          </w:rPr>
          <w:fldChar w:fldCharType="begin"/>
        </w:r>
        <w:r>
          <w:rPr>
            <w:webHidden/>
          </w:rPr>
          <w:instrText xml:space="preserve"> PAGEREF _Toc508192032 \h </w:instrText>
        </w:r>
        <w:r>
          <w:rPr>
            <w:webHidden/>
          </w:rPr>
        </w:r>
        <w:r>
          <w:rPr>
            <w:webHidden/>
          </w:rPr>
          <w:fldChar w:fldCharType="separate"/>
        </w:r>
        <w:r w:rsidR="00380255">
          <w:rPr>
            <w:webHidden/>
          </w:rPr>
          <w:t>93</w:t>
        </w:r>
        <w:r>
          <w:rPr>
            <w:webHidden/>
          </w:rPr>
          <w:fldChar w:fldCharType="end"/>
        </w:r>
      </w:hyperlink>
    </w:p>
    <w:p w:rsidR="00BE7E82" w:rsidRPr="00F3102F" w:rsidRDefault="00BE7E82">
      <w:pPr>
        <w:pStyle w:val="TOC2"/>
        <w:rPr>
          <w:rFonts w:ascii="Calibri" w:hAnsi="Calibri" w:cs="Times New Roman"/>
          <w:sz w:val="22"/>
          <w:szCs w:val="22"/>
        </w:rPr>
      </w:pPr>
      <w:hyperlink w:anchor="_Toc508192033" w:history="1">
        <w:r w:rsidRPr="00232C05">
          <w:rPr>
            <w:rStyle w:val="Hyperlink"/>
          </w:rPr>
          <w:t>Adding Measurements</w:t>
        </w:r>
        <w:r>
          <w:rPr>
            <w:webHidden/>
          </w:rPr>
          <w:tab/>
        </w:r>
        <w:r>
          <w:rPr>
            <w:webHidden/>
          </w:rPr>
          <w:fldChar w:fldCharType="begin"/>
        </w:r>
        <w:r>
          <w:rPr>
            <w:webHidden/>
          </w:rPr>
          <w:instrText xml:space="preserve"> PAGEREF _Toc508192033 \h </w:instrText>
        </w:r>
        <w:r>
          <w:rPr>
            <w:webHidden/>
          </w:rPr>
        </w:r>
        <w:r>
          <w:rPr>
            <w:webHidden/>
          </w:rPr>
          <w:fldChar w:fldCharType="separate"/>
        </w:r>
        <w:r w:rsidR="00380255">
          <w:rPr>
            <w:webHidden/>
          </w:rPr>
          <w:t>95</w:t>
        </w:r>
        <w:r>
          <w:rPr>
            <w:webHidden/>
          </w:rPr>
          <w:fldChar w:fldCharType="end"/>
        </w:r>
      </w:hyperlink>
    </w:p>
    <w:p w:rsidR="00BE7E82" w:rsidRPr="00F3102F" w:rsidRDefault="00BE7E82">
      <w:pPr>
        <w:pStyle w:val="TOC2"/>
        <w:rPr>
          <w:rFonts w:ascii="Calibri" w:hAnsi="Calibri" w:cs="Times New Roman"/>
          <w:sz w:val="22"/>
          <w:szCs w:val="22"/>
        </w:rPr>
      </w:pPr>
      <w:hyperlink w:anchor="_Toc508192034" w:history="1">
        <w:r w:rsidRPr="00232C05">
          <w:rPr>
            <w:rStyle w:val="Hyperlink"/>
          </w:rPr>
          <w:t>Using the Hounsfield Tool</w:t>
        </w:r>
        <w:r>
          <w:rPr>
            <w:webHidden/>
          </w:rPr>
          <w:tab/>
        </w:r>
        <w:r>
          <w:rPr>
            <w:webHidden/>
          </w:rPr>
          <w:fldChar w:fldCharType="begin"/>
        </w:r>
        <w:r>
          <w:rPr>
            <w:webHidden/>
          </w:rPr>
          <w:instrText xml:space="preserve"> PAGEREF _Toc508192034 \h </w:instrText>
        </w:r>
        <w:r>
          <w:rPr>
            <w:webHidden/>
          </w:rPr>
        </w:r>
        <w:r>
          <w:rPr>
            <w:webHidden/>
          </w:rPr>
          <w:fldChar w:fldCharType="separate"/>
        </w:r>
        <w:r w:rsidR="00380255">
          <w:rPr>
            <w:webHidden/>
          </w:rPr>
          <w:t>96</w:t>
        </w:r>
        <w:r>
          <w:rPr>
            <w:webHidden/>
          </w:rPr>
          <w:fldChar w:fldCharType="end"/>
        </w:r>
      </w:hyperlink>
    </w:p>
    <w:p w:rsidR="00BE7E82" w:rsidRPr="00F3102F" w:rsidRDefault="00BE7E82">
      <w:pPr>
        <w:pStyle w:val="TOC2"/>
        <w:rPr>
          <w:rFonts w:ascii="Calibri" w:hAnsi="Calibri" w:cs="Times New Roman"/>
          <w:sz w:val="22"/>
          <w:szCs w:val="22"/>
        </w:rPr>
      </w:pPr>
      <w:hyperlink w:anchor="_Toc508192035" w:history="1">
        <w:r w:rsidRPr="00232C05">
          <w:rPr>
            <w:rStyle w:val="Hyperlink"/>
          </w:rPr>
          <w:t>Working with Annotations</w:t>
        </w:r>
        <w:r>
          <w:rPr>
            <w:webHidden/>
          </w:rPr>
          <w:tab/>
        </w:r>
        <w:r>
          <w:rPr>
            <w:webHidden/>
          </w:rPr>
          <w:fldChar w:fldCharType="begin"/>
        </w:r>
        <w:r>
          <w:rPr>
            <w:webHidden/>
          </w:rPr>
          <w:instrText xml:space="preserve"> PAGEREF _Toc508192035 \h </w:instrText>
        </w:r>
        <w:r>
          <w:rPr>
            <w:webHidden/>
          </w:rPr>
        </w:r>
        <w:r>
          <w:rPr>
            <w:webHidden/>
          </w:rPr>
          <w:fldChar w:fldCharType="separate"/>
        </w:r>
        <w:r w:rsidR="00380255">
          <w:rPr>
            <w:webHidden/>
          </w:rPr>
          <w:t>97</w:t>
        </w:r>
        <w:r>
          <w:rPr>
            <w:webHidden/>
          </w:rPr>
          <w:fldChar w:fldCharType="end"/>
        </w:r>
      </w:hyperlink>
    </w:p>
    <w:p w:rsidR="00BE7E82" w:rsidRPr="00F3102F" w:rsidRDefault="00BE7E82">
      <w:pPr>
        <w:pStyle w:val="TOC2"/>
        <w:rPr>
          <w:rFonts w:ascii="Calibri" w:hAnsi="Calibri" w:cs="Times New Roman"/>
          <w:sz w:val="22"/>
          <w:szCs w:val="22"/>
        </w:rPr>
      </w:pPr>
      <w:hyperlink w:anchor="_Toc508192036" w:history="1">
        <w:r w:rsidRPr="00232C05">
          <w:rPr>
            <w:rStyle w:val="Hyperlink"/>
          </w:rPr>
          <w:t>Using Show/Hide</w:t>
        </w:r>
        <w:r>
          <w:rPr>
            <w:webHidden/>
          </w:rPr>
          <w:tab/>
        </w:r>
        <w:r>
          <w:rPr>
            <w:webHidden/>
          </w:rPr>
          <w:fldChar w:fldCharType="begin"/>
        </w:r>
        <w:r>
          <w:rPr>
            <w:webHidden/>
          </w:rPr>
          <w:instrText xml:space="preserve"> PAGEREF _Toc508192036 \h </w:instrText>
        </w:r>
        <w:r>
          <w:rPr>
            <w:webHidden/>
          </w:rPr>
        </w:r>
        <w:r>
          <w:rPr>
            <w:webHidden/>
          </w:rPr>
          <w:fldChar w:fldCharType="separate"/>
        </w:r>
        <w:r w:rsidR="00380255">
          <w:rPr>
            <w:webHidden/>
          </w:rPr>
          <w:t>99</w:t>
        </w:r>
        <w:r>
          <w:rPr>
            <w:webHidden/>
          </w:rPr>
          <w:fldChar w:fldCharType="end"/>
        </w:r>
      </w:hyperlink>
    </w:p>
    <w:p w:rsidR="00BE7E82" w:rsidRPr="00F3102F" w:rsidRDefault="00BE7E82">
      <w:pPr>
        <w:pStyle w:val="TOC2"/>
        <w:rPr>
          <w:rFonts w:ascii="Calibri" w:hAnsi="Calibri" w:cs="Times New Roman"/>
          <w:sz w:val="22"/>
          <w:szCs w:val="22"/>
        </w:rPr>
      </w:pPr>
      <w:hyperlink w:anchor="_Toc508192037" w:history="1">
        <w:r w:rsidRPr="00232C05">
          <w:rPr>
            <w:rStyle w:val="Hyperlink"/>
          </w:rPr>
          <w:t>Using Calibrate</w:t>
        </w:r>
        <w:r>
          <w:rPr>
            <w:webHidden/>
          </w:rPr>
          <w:tab/>
        </w:r>
        <w:r>
          <w:rPr>
            <w:webHidden/>
          </w:rPr>
          <w:fldChar w:fldCharType="begin"/>
        </w:r>
        <w:r>
          <w:rPr>
            <w:webHidden/>
          </w:rPr>
          <w:instrText xml:space="preserve"> PAGEREF _Toc508192037 \h </w:instrText>
        </w:r>
        <w:r>
          <w:rPr>
            <w:webHidden/>
          </w:rPr>
        </w:r>
        <w:r>
          <w:rPr>
            <w:webHidden/>
          </w:rPr>
          <w:fldChar w:fldCharType="separate"/>
        </w:r>
        <w:r w:rsidR="00380255">
          <w:rPr>
            <w:webHidden/>
          </w:rPr>
          <w:t>99</w:t>
        </w:r>
        <w:r>
          <w:rPr>
            <w:webHidden/>
          </w:rPr>
          <w:fldChar w:fldCharType="end"/>
        </w:r>
      </w:hyperlink>
    </w:p>
    <w:p w:rsidR="00BE7E82" w:rsidRPr="00F3102F" w:rsidRDefault="00BE7E82">
      <w:pPr>
        <w:pStyle w:val="TOC2"/>
        <w:rPr>
          <w:rFonts w:ascii="Calibri" w:hAnsi="Calibri" w:cs="Times New Roman"/>
          <w:sz w:val="22"/>
          <w:szCs w:val="22"/>
        </w:rPr>
      </w:pPr>
      <w:hyperlink w:anchor="_Toc508192038" w:history="1">
        <w:r w:rsidRPr="00232C05">
          <w:rPr>
            <w:rStyle w:val="Hyperlink"/>
          </w:rPr>
          <w:t>Setting Annotation Properties</w:t>
        </w:r>
        <w:r>
          <w:rPr>
            <w:webHidden/>
          </w:rPr>
          <w:tab/>
        </w:r>
        <w:r>
          <w:rPr>
            <w:webHidden/>
          </w:rPr>
          <w:fldChar w:fldCharType="begin"/>
        </w:r>
        <w:r>
          <w:rPr>
            <w:webHidden/>
          </w:rPr>
          <w:instrText xml:space="preserve"> PAGEREF _Toc508192038 \h </w:instrText>
        </w:r>
        <w:r>
          <w:rPr>
            <w:webHidden/>
          </w:rPr>
        </w:r>
        <w:r>
          <w:rPr>
            <w:webHidden/>
          </w:rPr>
          <w:fldChar w:fldCharType="separate"/>
        </w:r>
        <w:r w:rsidR="00380255">
          <w:rPr>
            <w:webHidden/>
          </w:rPr>
          <w:t>100</w:t>
        </w:r>
        <w:r>
          <w:rPr>
            <w:webHidden/>
          </w:rPr>
          <w:fldChar w:fldCharType="end"/>
        </w:r>
      </w:hyperlink>
    </w:p>
    <w:p w:rsidR="00BE7E82" w:rsidRPr="00F3102F" w:rsidRDefault="00BE7E82">
      <w:pPr>
        <w:pStyle w:val="TOC2"/>
        <w:rPr>
          <w:rFonts w:ascii="Calibri" w:hAnsi="Calibri" w:cs="Times New Roman"/>
          <w:sz w:val="22"/>
          <w:szCs w:val="22"/>
        </w:rPr>
      </w:pPr>
      <w:hyperlink w:anchor="_Toc508192039" w:history="1">
        <w:r w:rsidRPr="00232C05">
          <w:rPr>
            <w:rStyle w:val="Hyperlink"/>
          </w:rPr>
          <w:t>Saving Annotations</w:t>
        </w:r>
        <w:r>
          <w:rPr>
            <w:webHidden/>
          </w:rPr>
          <w:tab/>
        </w:r>
        <w:r>
          <w:rPr>
            <w:webHidden/>
          </w:rPr>
          <w:fldChar w:fldCharType="begin"/>
        </w:r>
        <w:r>
          <w:rPr>
            <w:webHidden/>
          </w:rPr>
          <w:instrText xml:space="preserve"> PAGEREF _Toc508192039 \h </w:instrText>
        </w:r>
        <w:r>
          <w:rPr>
            <w:webHidden/>
          </w:rPr>
        </w:r>
        <w:r>
          <w:rPr>
            <w:webHidden/>
          </w:rPr>
          <w:fldChar w:fldCharType="separate"/>
        </w:r>
        <w:r w:rsidR="00380255">
          <w:rPr>
            <w:webHidden/>
          </w:rPr>
          <w:t>101</w:t>
        </w:r>
        <w:r>
          <w:rPr>
            <w:webHidden/>
          </w:rPr>
          <w:fldChar w:fldCharType="end"/>
        </w:r>
      </w:hyperlink>
    </w:p>
    <w:p w:rsidR="00BE7E82" w:rsidRPr="00F3102F" w:rsidRDefault="00BE7E82">
      <w:pPr>
        <w:pStyle w:val="TOC2"/>
        <w:rPr>
          <w:rFonts w:ascii="Calibri" w:hAnsi="Calibri" w:cs="Times New Roman"/>
          <w:sz w:val="22"/>
          <w:szCs w:val="22"/>
        </w:rPr>
      </w:pPr>
      <w:hyperlink w:anchor="_Toc508192040" w:history="1">
        <w:r w:rsidRPr="00232C05">
          <w:rPr>
            <w:rStyle w:val="Hyperlink"/>
          </w:rPr>
          <w:t>Overriding Annotations in Interpreted Exams</w:t>
        </w:r>
        <w:r>
          <w:rPr>
            <w:webHidden/>
          </w:rPr>
          <w:tab/>
        </w:r>
        <w:r>
          <w:rPr>
            <w:webHidden/>
          </w:rPr>
          <w:fldChar w:fldCharType="begin"/>
        </w:r>
        <w:r>
          <w:rPr>
            <w:webHidden/>
          </w:rPr>
          <w:instrText xml:space="preserve"> PAGEREF _Toc508192040 \h </w:instrText>
        </w:r>
        <w:r>
          <w:rPr>
            <w:webHidden/>
          </w:rPr>
        </w:r>
        <w:r>
          <w:rPr>
            <w:webHidden/>
          </w:rPr>
          <w:fldChar w:fldCharType="separate"/>
        </w:r>
        <w:r w:rsidR="00380255">
          <w:rPr>
            <w:webHidden/>
          </w:rPr>
          <w:t>101</w:t>
        </w:r>
        <w:r>
          <w:rPr>
            <w:webHidden/>
          </w:rPr>
          <w:fldChar w:fldCharType="end"/>
        </w:r>
      </w:hyperlink>
    </w:p>
    <w:p w:rsidR="00BE7E82" w:rsidRPr="00F3102F" w:rsidRDefault="00BE7E82">
      <w:pPr>
        <w:pStyle w:val="TOC2"/>
        <w:rPr>
          <w:rFonts w:ascii="Calibri" w:hAnsi="Calibri" w:cs="Times New Roman"/>
          <w:sz w:val="22"/>
          <w:szCs w:val="22"/>
        </w:rPr>
      </w:pPr>
      <w:hyperlink w:anchor="_Toc508192041" w:history="1">
        <w:r w:rsidRPr="00232C05">
          <w:rPr>
            <w:rStyle w:val="Hyperlink"/>
          </w:rPr>
          <w:t>Annotation Options in the Close Exams / Update Status Dialog</w:t>
        </w:r>
        <w:r>
          <w:rPr>
            <w:webHidden/>
          </w:rPr>
          <w:tab/>
        </w:r>
        <w:r>
          <w:rPr>
            <w:webHidden/>
          </w:rPr>
          <w:fldChar w:fldCharType="begin"/>
        </w:r>
        <w:r>
          <w:rPr>
            <w:webHidden/>
          </w:rPr>
          <w:instrText xml:space="preserve"> PAGEREF _Toc508192041 \h </w:instrText>
        </w:r>
        <w:r>
          <w:rPr>
            <w:webHidden/>
          </w:rPr>
        </w:r>
        <w:r>
          <w:rPr>
            <w:webHidden/>
          </w:rPr>
          <w:fldChar w:fldCharType="separate"/>
        </w:r>
        <w:r w:rsidR="00380255">
          <w:rPr>
            <w:webHidden/>
          </w:rPr>
          <w:t>102</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2042" w:history="1">
        <w:r w:rsidRPr="00232C05">
          <w:rPr>
            <w:rStyle w:val="Hyperlink"/>
          </w:rPr>
          <w:t>VistARad and Voxar 3D</w:t>
        </w:r>
        <w:r>
          <w:rPr>
            <w:webHidden/>
          </w:rPr>
          <w:tab/>
        </w:r>
        <w:r>
          <w:rPr>
            <w:webHidden/>
          </w:rPr>
          <w:fldChar w:fldCharType="begin"/>
        </w:r>
        <w:r>
          <w:rPr>
            <w:webHidden/>
          </w:rPr>
          <w:instrText xml:space="preserve"> PAGEREF _Toc508192042 \h </w:instrText>
        </w:r>
        <w:r>
          <w:rPr>
            <w:webHidden/>
          </w:rPr>
        </w:r>
        <w:r>
          <w:rPr>
            <w:webHidden/>
          </w:rPr>
          <w:fldChar w:fldCharType="separate"/>
        </w:r>
        <w:r w:rsidR="00380255">
          <w:rPr>
            <w:webHidden/>
          </w:rPr>
          <w:t>104</w:t>
        </w:r>
        <w:r>
          <w:rPr>
            <w:webHidden/>
          </w:rPr>
          <w:fldChar w:fldCharType="end"/>
        </w:r>
      </w:hyperlink>
    </w:p>
    <w:p w:rsidR="00BE7E82" w:rsidRPr="00F3102F" w:rsidRDefault="00BE7E82">
      <w:pPr>
        <w:pStyle w:val="TOC2"/>
        <w:rPr>
          <w:rFonts w:ascii="Calibri" w:hAnsi="Calibri" w:cs="Times New Roman"/>
          <w:sz w:val="22"/>
          <w:szCs w:val="22"/>
        </w:rPr>
      </w:pPr>
      <w:hyperlink w:anchor="_Toc508192043" w:history="1">
        <w:r w:rsidRPr="00232C05">
          <w:rPr>
            <w:rStyle w:val="Hyperlink"/>
          </w:rPr>
          <w:t>Overview</w:t>
        </w:r>
        <w:r>
          <w:rPr>
            <w:webHidden/>
          </w:rPr>
          <w:tab/>
        </w:r>
        <w:r>
          <w:rPr>
            <w:webHidden/>
          </w:rPr>
          <w:fldChar w:fldCharType="begin"/>
        </w:r>
        <w:r>
          <w:rPr>
            <w:webHidden/>
          </w:rPr>
          <w:instrText xml:space="preserve"> PAGEREF _Toc508192043 \h </w:instrText>
        </w:r>
        <w:r>
          <w:rPr>
            <w:webHidden/>
          </w:rPr>
        </w:r>
        <w:r>
          <w:rPr>
            <w:webHidden/>
          </w:rPr>
          <w:fldChar w:fldCharType="separate"/>
        </w:r>
        <w:r w:rsidR="00380255">
          <w:rPr>
            <w:webHidden/>
          </w:rPr>
          <w:t>104</w:t>
        </w:r>
        <w:r>
          <w:rPr>
            <w:webHidden/>
          </w:rPr>
          <w:fldChar w:fldCharType="end"/>
        </w:r>
      </w:hyperlink>
    </w:p>
    <w:p w:rsidR="00BE7E82" w:rsidRPr="00F3102F" w:rsidRDefault="00BE7E82">
      <w:pPr>
        <w:pStyle w:val="TOC2"/>
        <w:rPr>
          <w:rFonts w:ascii="Calibri" w:hAnsi="Calibri" w:cs="Times New Roman"/>
          <w:sz w:val="22"/>
          <w:szCs w:val="22"/>
        </w:rPr>
      </w:pPr>
      <w:hyperlink w:anchor="_Toc508192044" w:history="1">
        <w:r w:rsidRPr="00232C05">
          <w:rPr>
            <w:rStyle w:val="Hyperlink"/>
          </w:rPr>
          <w:t>Loading Images from VistARad into Voxar</w:t>
        </w:r>
        <w:r>
          <w:rPr>
            <w:webHidden/>
          </w:rPr>
          <w:tab/>
        </w:r>
        <w:r>
          <w:rPr>
            <w:webHidden/>
          </w:rPr>
          <w:fldChar w:fldCharType="begin"/>
        </w:r>
        <w:r>
          <w:rPr>
            <w:webHidden/>
          </w:rPr>
          <w:instrText xml:space="preserve"> PAGEREF _Toc508192044 \h </w:instrText>
        </w:r>
        <w:r>
          <w:rPr>
            <w:webHidden/>
          </w:rPr>
        </w:r>
        <w:r>
          <w:rPr>
            <w:webHidden/>
          </w:rPr>
          <w:fldChar w:fldCharType="separate"/>
        </w:r>
        <w:r w:rsidR="00380255">
          <w:rPr>
            <w:webHidden/>
          </w:rPr>
          <w:t>104</w:t>
        </w:r>
        <w:r>
          <w:rPr>
            <w:webHidden/>
          </w:rPr>
          <w:fldChar w:fldCharType="end"/>
        </w:r>
      </w:hyperlink>
    </w:p>
    <w:p w:rsidR="00BE7E82" w:rsidRPr="00F3102F" w:rsidRDefault="00BE7E82">
      <w:pPr>
        <w:pStyle w:val="TOC2"/>
        <w:rPr>
          <w:rFonts w:ascii="Calibri" w:hAnsi="Calibri" w:cs="Times New Roman"/>
          <w:sz w:val="22"/>
          <w:szCs w:val="22"/>
        </w:rPr>
      </w:pPr>
      <w:hyperlink w:anchor="_Toc508192045" w:history="1">
        <w:r w:rsidRPr="00232C05">
          <w:rPr>
            <w:rStyle w:val="Hyperlink"/>
          </w:rPr>
          <w:t>Voxar Features Linked to Security Keys</w:t>
        </w:r>
        <w:r>
          <w:rPr>
            <w:webHidden/>
          </w:rPr>
          <w:tab/>
        </w:r>
        <w:r>
          <w:rPr>
            <w:webHidden/>
          </w:rPr>
          <w:fldChar w:fldCharType="begin"/>
        </w:r>
        <w:r>
          <w:rPr>
            <w:webHidden/>
          </w:rPr>
          <w:instrText xml:space="preserve"> PAGEREF _Toc508192045 \h </w:instrText>
        </w:r>
        <w:r>
          <w:rPr>
            <w:webHidden/>
          </w:rPr>
        </w:r>
        <w:r>
          <w:rPr>
            <w:webHidden/>
          </w:rPr>
          <w:fldChar w:fldCharType="separate"/>
        </w:r>
        <w:r w:rsidR="00380255">
          <w:rPr>
            <w:webHidden/>
          </w:rPr>
          <w:t>105</w:t>
        </w:r>
        <w:r>
          <w:rPr>
            <w:webHidden/>
          </w:rPr>
          <w:fldChar w:fldCharType="end"/>
        </w:r>
      </w:hyperlink>
    </w:p>
    <w:p w:rsidR="00BE7E82" w:rsidRPr="00F3102F" w:rsidRDefault="00BE7E82">
      <w:pPr>
        <w:pStyle w:val="TOC2"/>
        <w:rPr>
          <w:rFonts w:ascii="Calibri" w:hAnsi="Calibri" w:cs="Times New Roman"/>
          <w:sz w:val="22"/>
          <w:szCs w:val="22"/>
        </w:rPr>
      </w:pPr>
      <w:hyperlink w:anchor="_Toc508192046" w:history="1">
        <w:r w:rsidRPr="00232C05">
          <w:rPr>
            <w:rStyle w:val="Hyperlink"/>
          </w:rPr>
          <w:t>Saving a Voxar Capture to VistA</w:t>
        </w:r>
        <w:r>
          <w:rPr>
            <w:webHidden/>
          </w:rPr>
          <w:tab/>
        </w:r>
        <w:r>
          <w:rPr>
            <w:webHidden/>
          </w:rPr>
          <w:fldChar w:fldCharType="begin"/>
        </w:r>
        <w:r>
          <w:rPr>
            <w:webHidden/>
          </w:rPr>
          <w:instrText xml:space="preserve"> PAGEREF _Toc508192046 \h </w:instrText>
        </w:r>
        <w:r>
          <w:rPr>
            <w:webHidden/>
          </w:rPr>
        </w:r>
        <w:r>
          <w:rPr>
            <w:webHidden/>
          </w:rPr>
          <w:fldChar w:fldCharType="separate"/>
        </w:r>
        <w:r w:rsidR="00380255">
          <w:rPr>
            <w:webHidden/>
          </w:rPr>
          <w:t>105</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2047" w:history="1">
        <w:r w:rsidRPr="00232C05">
          <w:rPr>
            <w:rStyle w:val="Hyperlink"/>
          </w:rPr>
          <w:t>VistARad Settings</w:t>
        </w:r>
        <w:r>
          <w:rPr>
            <w:webHidden/>
          </w:rPr>
          <w:tab/>
        </w:r>
        <w:r>
          <w:rPr>
            <w:webHidden/>
          </w:rPr>
          <w:fldChar w:fldCharType="begin"/>
        </w:r>
        <w:r>
          <w:rPr>
            <w:webHidden/>
          </w:rPr>
          <w:instrText xml:space="preserve"> PAGEREF _Toc508192047 \h </w:instrText>
        </w:r>
        <w:r>
          <w:rPr>
            <w:webHidden/>
          </w:rPr>
        </w:r>
        <w:r>
          <w:rPr>
            <w:webHidden/>
          </w:rPr>
          <w:fldChar w:fldCharType="separate"/>
        </w:r>
        <w:r w:rsidR="00380255">
          <w:rPr>
            <w:webHidden/>
          </w:rPr>
          <w:t>107</w:t>
        </w:r>
        <w:r>
          <w:rPr>
            <w:webHidden/>
          </w:rPr>
          <w:fldChar w:fldCharType="end"/>
        </w:r>
      </w:hyperlink>
    </w:p>
    <w:p w:rsidR="00BE7E82" w:rsidRPr="00F3102F" w:rsidRDefault="00BE7E82">
      <w:pPr>
        <w:pStyle w:val="TOC2"/>
        <w:rPr>
          <w:rFonts w:ascii="Calibri" w:hAnsi="Calibri" w:cs="Times New Roman"/>
          <w:sz w:val="22"/>
          <w:szCs w:val="22"/>
        </w:rPr>
      </w:pPr>
      <w:hyperlink w:anchor="_Toc508192048" w:history="1">
        <w:r w:rsidRPr="00232C05">
          <w:rPr>
            <w:rStyle w:val="Hyperlink"/>
          </w:rPr>
          <w:t>Customizing the Work Area</w:t>
        </w:r>
        <w:r>
          <w:rPr>
            <w:webHidden/>
          </w:rPr>
          <w:tab/>
        </w:r>
        <w:r>
          <w:rPr>
            <w:webHidden/>
          </w:rPr>
          <w:fldChar w:fldCharType="begin"/>
        </w:r>
        <w:r>
          <w:rPr>
            <w:webHidden/>
          </w:rPr>
          <w:instrText xml:space="preserve"> PAGEREF _Toc508192048 \h </w:instrText>
        </w:r>
        <w:r>
          <w:rPr>
            <w:webHidden/>
          </w:rPr>
        </w:r>
        <w:r>
          <w:rPr>
            <w:webHidden/>
          </w:rPr>
          <w:fldChar w:fldCharType="separate"/>
        </w:r>
        <w:r w:rsidR="00380255">
          <w:rPr>
            <w:webHidden/>
          </w:rPr>
          <w:t>107</w:t>
        </w:r>
        <w:r>
          <w:rPr>
            <w:webHidden/>
          </w:rPr>
          <w:fldChar w:fldCharType="end"/>
        </w:r>
      </w:hyperlink>
    </w:p>
    <w:p w:rsidR="00BE7E82" w:rsidRPr="00F3102F" w:rsidRDefault="00BE7E82">
      <w:pPr>
        <w:pStyle w:val="TOC3"/>
        <w:rPr>
          <w:rFonts w:ascii="Calibri" w:hAnsi="Calibri" w:cs="Times New Roman"/>
          <w:sz w:val="22"/>
          <w:szCs w:val="22"/>
        </w:rPr>
      </w:pPr>
      <w:hyperlink w:anchor="_Toc508192049" w:history="1">
        <w:r w:rsidRPr="00232C05">
          <w:rPr>
            <w:rStyle w:val="Hyperlink"/>
          </w:rPr>
          <w:t>Setting the Size of the Viewer Window</w:t>
        </w:r>
        <w:r>
          <w:rPr>
            <w:webHidden/>
          </w:rPr>
          <w:tab/>
        </w:r>
        <w:r>
          <w:rPr>
            <w:webHidden/>
          </w:rPr>
          <w:fldChar w:fldCharType="begin"/>
        </w:r>
        <w:r>
          <w:rPr>
            <w:webHidden/>
          </w:rPr>
          <w:instrText xml:space="preserve"> PAGEREF _Toc508192049 \h </w:instrText>
        </w:r>
        <w:r>
          <w:rPr>
            <w:webHidden/>
          </w:rPr>
        </w:r>
        <w:r>
          <w:rPr>
            <w:webHidden/>
          </w:rPr>
          <w:fldChar w:fldCharType="separate"/>
        </w:r>
        <w:r w:rsidR="00380255">
          <w:rPr>
            <w:webHidden/>
          </w:rPr>
          <w:t>107</w:t>
        </w:r>
        <w:r>
          <w:rPr>
            <w:webHidden/>
          </w:rPr>
          <w:fldChar w:fldCharType="end"/>
        </w:r>
      </w:hyperlink>
    </w:p>
    <w:p w:rsidR="00BE7E82" w:rsidRPr="00F3102F" w:rsidRDefault="00BE7E82">
      <w:pPr>
        <w:pStyle w:val="TOC3"/>
        <w:rPr>
          <w:rFonts w:ascii="Calibri" w:hAnsi="Calibri" w:cs="Times New Roman"/>
          <w:sz w:val="22"/>
          <w:szCs w:val="22"/>
        </w:rPr>
      </w:pPr>
      <w:hyperlink w:anchor="_Toc508192050" w:history="1">
        <w:r w:rsidRPr="00232C05">
          <w:rPr>
            <w:rStyle w:val="Hyperlink"/>
          </w:rPr>
          <w:t>Resizing Controls in the Viewer (and in other Windows)</w:t>
        </w:r>
        <w:r>
          <w:rPr>
            <w:webHidden/>
          </w:rPr>
          <w:tab/>
        </w:r>
        <w:r>
          <w:rPr>
            <w:webHidden/>
          </w:rPr>
          <w:fldChar w:fldCharType="begin"/>
        </w:r>
        <w:r>
          <w:rPr>
            <w:webHidden/>
          </w:rPr>
          <w:instrText xml:space="preserve"> PAGEREF _Toc508192050 \h </w:instrText>
        </w:r>
        <w:r>
          <w:rPr>
            <w:webHidden/>
          </w:rPr>
        </w:r>
        <w:r>
          <w:rPr>
            <w:webHidden/>
          </w:rPr>
          <w:fldChar w:fldCharType="separate"/>
        </w:r>
        <w:r w:rsidR="00380255">
          <w:rPr>
            <w:webHidden/>
          </w:rPr>
          <w:t>108</w:t>
        </w:r>
        <w:r>
          <w:rPr>
            <w:webHidden/>
          </w:rPr>
          <w:fldChar w:fldCharType="end"/>
        </w:r>
      </w:hyperlink>
    </w:p>
    <w:p w:rsidR="00BE7E82" w:rsidRPr="00F3102F" w:rsidRDefault="00BE7E82">
      <w:pPr>
        <w:pStyle w:val="TOC3"/>
        <w:rPr>
          <w:rFonts w:ascii="Calibri" w:hAnsi="Calibri" w:cs="Times New Roman"/>
          <w:sz w:val="22"/>
          <w:szCs w:val="22"/>
        </w:rPr>
      </w:pPr>
      <w:hyperlink w:anchor="_Toc508192051" w:history="1">
        <w:r w:rsidRPr="00232C05">
          <w:rPr>
            <w:rStyle w:val="Hyperlink"/>
          </w:rPr>
          <w:t>Working with Exam List Tabs</w:t>
        </w:r>
        <w:r>
          <w:rPr>
            <w:webHidden/>
          </w:rPr>
          <w:tab/>
        </w:r>
        <w:r>
          <w:rPr>
            <w:webHidden/>
          </w:rPr>
          <w:fldChar w:fldCharType="begin"/>
        </w:r>
        <w:r>
          <w:rPr>
            <w:webHidden/>
          </w:rPr>
          <w:instrText xml:space="preserve"> PAGEREF _Toc508192051 \h </w:instrText>
        </w:r>
        <w:r>
          <w:rPr>
            <w:webHidden/>
          </w:rPr>
        </w:r>
        <w:r>
          <w:rPr>
            <w:webHidden/>
          </w:rPr>
          <w:fldChar w:fldCharType="separate"/>
        </w:r>
        <w:r w:rsidR="00380255">
          <w:rPr>
            <w:webHidden/>
          </w:rPr>
          <w:t>109</w:t>
        </w:r>
        <w:r>
          <w:rPr>
            <w:webHidden/>
          </w:rPr>
          <w:fldChar w:fldCharType="end"/>
        </w:r>
      </w:hyperlink>
    </w:p>
    <w:p w:rsidR="00BE7E82" w:rsidRPr="00F3102F" w:rsidRDefault="00BE7E82">
      <w:pPr>
        <w:pStyle w:val="TOC3"/>
        <w:rPr>
          <w:rFonts w:ascii="Calibri" w:hAnsi="Calibri" w:cs="Times New Roman"/>
          <w:sz w:val="22"/>
          <w:szCs w:val="22"/>
        </w:rPr>
      </w:pPr>
      <w:hyperlink w:anchor="_Toc508192052" w:history="1">
        <w:r w:rsidRPr="00232C05">
          <w:rPr>
            <w:rStyle w:val="Hyperlink"/>
          </w:rPr>
          <w:t>Changing Fonts in the Manager</w:t>
        </w:r>
        <w:r>
          <w:rPr>
            <w:webHidden/>
          </w:rPr>
          <w:tab/>
        </w:r>
        <w:r>
          <w:rPr>
            <w:webHidden/>
          </w:rPr>
          <w:fldChar w:fldCharType="begin"/>
        </w:r>
        <w:r>
          <w:rPr>
            <w:webHidden/>
          </w:rPr>
          <w:instrText xml:space="preserve"> PAGEREF _Toc508192052 \h </w:instrText>
        </w:r>
        <w:r>
          <w:rPr>
            <w:webHidden/>
          </w:rPr>
        </w:r>
        <w:r>
          <w:rPr>
            <w:webHidden/>
          </w:rPr>
          <w:fldChar w:fldCharType="separate"/>
        </w:r>
        <w:r w:rsidR="00380255">
          <w:rPr>
            <w:webHidden/>
          </w:rPr>
          <w:t>110</w:t>
        </w:r>
        <w:r>
          <w:rPr>
            <w:webHidden/>
          </w:rPr>
          <w:fldChar w:fldCharType="end"/>
        </w:r>
      </w:hyperlink>
    </w:p>
    <w:p w:rsidR="00BE7E82" w:rsidRPr="00F3102F" w:rsidRDefault="00BE7E82">
      <w:pPr>
        <w:pStyle w:val="TOC3"/>
        <w:rPr>
          <w:rFonts w:ascii="Calibri" w:hAnsi="Calibri" w:cs="Times New Roman"/>
          <w:sz w:val="22"/>
          <w:szCs w:val="22"/>
        </w:rPr>
      </w:pPr>
      <w:hyperlink w:anchor="_Toc508192053" w:history="1">
        <w:r w:rsidRPr="00232C05">
          <w:rPr>
            <w:rStyle w:val="Hyperlink"/>
          </w:rPr>
          <w:t>Using Pushpins</w:t>
        </w:r>
        <w:r>
          <w:rPr>
            <w:webHidden/>
          </w:rPr>
          <w:tab/>
        </w:r>
        <w:r>
          <w:rPr>
            <w:webHidden/>
          </w:rPr>
          <w:fldChar w:fldCharType="begin"/>
        </w:r>
        <w:r>
          <w:rPr>
            <w:webHidden/>
          </w:rPr>
          <w:instrText xml:space="preserve"> PAGEREF _Toc508192053 \h </w:instrText>
        </w:r>
        <w:r>
          <w:rPr>
            <w:webHidden/>
          </w:rPr>
        </w:r>
        <w:r>
          <w:rPr>
            <w:webHidden/>
          </w:rPr>
          <w:fldChar w:fldCharType="separate"/>
        </w:r>
        <w:r w:rsidR="00380255">
          <w:rPr>
            <w:webHidden/>
          </w:rPr>
          <w:t>111</w:t>
        </w:r>
        <w:r>
          <w:rPr>
            <w:webHidden/>
          </w:rPr>
          <w:fldChar w:fldCharType="end"/>
        </w:r>
      </w:hyperlink>
    </w:p>
    <w:p w:rsidR="00BE7E82" w:rsidRPr="00F3102F" w:rsidRDefault="00BE7E82">
      <w:pPr>
        <w:pStyle w:val="TOC2"/>
        <w:rPr>
          <w:rFonts w:ascii="Calibri" w:hAnsi="Calibri" w:cs="Times New Roman"/>
          <w:sz w:val="22"/>
          <w:szCs w:val="22"/>
        </w:rPr>
      </w:pPr>
      <w:hyperlink w:anchor="_Toc508192054" w:history="1">
        <w:r w:rsidRPr="00232C05">
          <w:rPr>
            <w:rStyle w:val="Hyperlink"/>
          </w:rPr>
          <w:t>The VistARad Settings Dialog</w:t>
        </w:r>
        <w:r>
          <w:rPr>
            <w:webHidden/>
          </w:rPr>
          <w:tab/>
        </w:r>
        <w:r>
          <w:rPr>
            <w:webHidden/>
          </w:rPr>
          <w:fldChar w:fldCharType="begin"/>
        </w:r>
        <w:r>
          <w:rPr>
            <w:webHidden/>
          </w:rPr>
          <w:instrText xml:space="preserve"> PAGEREF _Toc508192054 \h </w:instrText>
        </w:r>
        <w:r>
          <w:rPr>
            <w:webHidden/>
          </w:rPr>
        </w:r>
        <w:r>
          <w:rPr>
            <w:webHidden/>
          </w:rPr>
          <w:fldChar w:fldCharType="separate"/>
        </w:r>
        <w:r w:rsidR="00380255">
          <w:rPr>
            <w:webHidden/>
          </w:rPr>
          <w:t>111</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2055" w:history="1">
        <w:r w:rsidRPr="00232C05">
          <w:rPr>
            <w:rStyle w:val="Hyperlink"/>
          </w:rPr>
          <w:t>Using VistARad for Teleradiology</w:t>
        </w:r>
        <w:r>
          <w:rPr>
            <w:webHidden/>
          </w:rPr>
          <w:tab/>
        </w:r>
        <w:r>
          <w:rPr>
            <w:webHidden/>
          </w:rPr>
          <w:fldChar w:fldCharType="begin"/>
        </w:r>
        <w:r>
          <w:rPr>
            <w:webHidden/>
          </w:rPr>
          <w:instrText xml:space="preserve"> PAGEREF _Toc508192055 \h </w:instrText>
        </w:r>
        <w:r>
          <w:rPr>
            <w:webHidden/>
          </w:rPr>
        </w:r>
        <w:r>
          <w:rPr>
            <w:webHidden/>
          </w:rPr>
          <w:fldChar w:fldCharType="separate"/>
        </w:r>
        <w:r w:rsidR="00380255">
          <w:rPr>
            <w:webHidden/>
          </w:rPr>
          <w:t>120</w:t>
        </w:r>
        <w:r>
          <w:rPr>
            <w:webHidden/>
          </w:rPr>
          <w:fldChar w:fldCharType="end"/>
        </w:r>
      </w:hyperlink>
    </w:p>
    <w:p w:rsidR="00BE7E82" w:rsidRPr="00F3102F" w:rsidRDefault="00BE7E82">
      <w:pPr>
        <w:pStyle w:val="TOC2"/>
        <w:rPr>
          <w:rFonts w:ascii="Calibri" w:hAnsi="Calibri" w:cs="Times New Roman"/>
          <w:sz w:val="22"/>
          <w:szCs w:val="22"/>
        </w:rPr>
      </w:pPr>
      <w:hyperlink w:anchor="_Toc508192056" w:history="1">
        <w:r w:rsidRPr="00232C05">
          <w:rPr>
            <w:rStyle w:val="Hyperlink"/>
          </w:rPr>
          <w:t>VistARad and Routing</w:t>
        </w:r>
        <w:r>
          <w:rPr>
            <w:webHidden/>
          </w:rPr>
          <w:tab/>
        </w:r>
        <w:r>
          <w:rPr>
            <w:webHidden/>
          </w:rPr>
          <w:fldChar w:fldCharType="begin"/>
        </w:r>
        <w:r>
          <w:rPr>
            <w:webHidden/>
          </w:rPr>
          <w:instrText xml:space="preserve"> PAGEREF _Toc508192056 \h </w:instrText>
        </w:r>
        <w:r>
          <w:rPr>
            <w:webHidden/>
          </w:rPr>
        </w:r>
        <w:r>
          <w:rPr>
            <w:webHidden/>
          </w:rPr>
          <w:fldChar w:fldCharType="separate"/>
        </w:r>
        <w:r w:rsidR="00380255">
          <w:rPr>
            <w:webHidden/>
          </w:rPr>
          <w:t>120</w:t>
        </w:r>
        <w:r>
          <w:rPr>
            <w:webHidden/>
          </w:rPr>
          <w:fldChar w:fldCharType="end"/>
        </w:r>
      </w:hyperlink>
    </w:p>
    <w:p w:rsidR="00BE7E82" w:rsidRPr="00F3102F" w:rsidRDefault="00BE7E82">
      <w:pPr>
        <w:pStyle w:val="TOC2"/>
        <w:rPr>
          <w:rFonts w:ascii="Calibri" w:hAnsi="Calibri" w:cs="Times New Roman"/>
          <w:sz w:val="22"/>
          <w:szCs w:val="22"/>
        </w:rPr>
      </w:pPr>
      <w:hyperlink w:anchor="_Toc508192057" w:history="1">
        <w:r w:rsidRPr="00232C05">
          <w:rPr>
            <w:rStyle w:val="Hyperlink"/>
          </w:rPr>
          <w:t>Using On-Demand Routing</w:t>
        </w:r>
        <w:r>
          <w:rPr>
            <w:webHidden/>
          </w:rPr>
          <w:tab/>
        </w:r>
        <w:r>
          <w:rPr>
            <w:webHidden/>
          </w:rPr>
          <w:fldChar w:fldCharType="begin"/>
        </w:r>
        <w:r>
          <w:rPr>
            <w:webHidden/>
          </w:rPr>
          <w:instrText xml:space="preserve"> PAGEREF _Toc508192057 \h </w:instrText>
        </w:r>
        <w:r>
          <w:rPr>
            <w:webHidden/>
          </w:rPr>
        </w:r>
        <w:r>
          <w:rPr>
            <w:webHidden/>
          </w:rPr>
          <w:fldChar w:fldCharType="separate"/>
        </w:r>
        <w:r w:rsidR="00380255">
          <w:rPr>
            <w:webHidden/>
          </w:rPr>
          <w:t>120</w:t>
        </w:r>
        <w:r>
          <w:rPr>
            <w:webHidden/>
          </w:rPr>
          <w:fldChar w:fldCharType="end"/>
        </w:r>
      </w:hyperlink>
    </w:p>
    <w:p w:rsidR="00BE7E82" w:rsidRPr="00F3102F" w:rsidRDefault="00BE7E82">
      <w:pPr>
        <w:pStyle w:val="TOC2"/>
        <w:rPr>
          <w:rFonts w:ascii="Calibri" w:hAnsi="Calibri" w:cs="Times New Roman"/>
          <w:sz w:val="22"/>
          <w:szCs w:val="22"/>
        </w:rPr>
      </w:pPr>
      <w:hyperlink w:anchor="_Toc508192058" w:history="1">
        <w:r w:rsidRPr="00232C05">
          <w:rPr>
            <w:rStyle w:val="Hyperlink"/>
          </w:rPr>
          <w:t>Routed Exams and Remote Reading</w:t>
        </w:r>
        <w:r>
          <w:rPr>
            <w:webHidden/>
          </w:rPr>
          <w:tab/>
        </w:r>
        <w:r>
          <w:rPr>
            <w:webHidden/>
          </w:rPr>
          <w:fldChar w:fldCharType="begin"/>
        </w:r>
        <w:r>
          <w:rPr>
            <w:webHidden/>
          </w:rPr>
          <w:instrText xml:space="preserve"> PAGEREF _Toc508192058 \h </w:instrText>
        </w:r>
        <w:r>
          <w:rPr>
            <w:webHidden/>
          </w:rPr>
        </w:r>
        <w:r>
          <w:rPr>
            <w:webHidden/>
          </w:rPr>
          <w:fldChar w:fldCharType="separate"/>
        </w:r>
        <w:r w:rsidR="00380255">
          <w:rPr>
            <w:webHidden/>
          </w:rPr>
          <w:t>122</w:t>
        </w:r>
        <w:r>
          <w:rPr>
            <w:webHidden/>
          </w:rPr>
          <w:fldChar w:fldCharType="end"/>
        </w:r>
      </w:hyperlink>
    </w:p>
    <w:p w:rsidR="00BE7E82" w:rsidRPr="00F3102F" w:rsidRDefault="00BE7E82">
      <w:pPr>
        <w:pStyle w:val="TOC3"/>
        <w:rPr>
          <w:rFonts w:ascii="Calibri" w:hAnsi="Calibri" w:cs="Times New Roman"/>
          <w:sz w:val="22"/>
          <w:szCs w:val="22"/>
        </w:rPr>
      </w:pPr>
      <w:hyperlink w:anchor="_Toc508192059" w:history="1">
        <w:r w:rsidRPr="00232C05">
          <w:rPr>
            <w:rStyle w:val="Hyperlink"/>
          </w:rPr>
          <w:t>One-click Login to a Monitored Site</w:t>
        </w:r>
        <w:r>
          <w:rPr>
            <w:webHidden/>
          </w:rPr>
          <w:tab/>
        </w:r>
        <w:r>
          <w:rPr>
            <w:webHidden/>
          </w:rPr>
          <w:fldChar w:fldCharType="begin"/>
        </w:r>
        <w:r>
          <w:rPr>
            <w:webHidden/>
          </w:rPr>
          <w:instrText xml:space="preserve"> PAGEREF _Toc508192059 \h </w:instrText>
        </w:r>
        <w:r>
          <w:rPr>
            <w:webHidden/>
          </w:rPr>
        </w:r>
        <w:r>
          <w:rPr>
            <w:webHidden/>
          </w:rPr>
          <w:fldChar w:fldCharType="separate"/>
        </w:r>
        <w:r w:rsidR="00380255">
          <w:rPr>
            <w:webHidden/>
          </w:rPr>
          <w:t>124</w:t>
        </w:r>
        <w:r>
          <w:rPr>
            <w:webHidden/>
          </w:rPr>
          <w:fldChar w:fldCharType="end"/>
        </w:r>
      </w:hyperlink>
    </w:p>
    <w:p w:rsidR="00BE7E82" w:rsidRPr="00F3102F" w:rsidRDefault="00BE7E82">
      <w:pPr>
        <w:pStyle w:val="TOC3"/>
        <w:rPr>
          <w:rFonts w:ascii="Calibri" w:hAnsi="Calibri" w:cs="Times New Roman"/>
          <w:sz w:val="22"/>
          <w:szCs w:val="22"/>
        </w:rPr>
      </w:pPr>
      <w:hyperlink w:anchor="_Toc508192060" w:history="1">
        <w:r w:rsidRPr="00232C05">
          <w:rPr>
            <w:rStyle w:val="Hyperlink"/>
          </w:rPr>
          <w:t>Dictation and Remote Reading</w:t>
        </w:r>
        <w:r>
          <w:rPr>
            <w:webHidden/>
          </w:rPr>
          <w:tab/>
        </w:r>
        <w:r>
          <w:rPr>
            <w:webHidden/>
          </w:rPr>
          <w:fldChar w:fldCharType="begin"/>
        </w:r>
        <w:r>
          <w:rPr>
            <w:webHidden/>
          </w:rPr>
          <w:instrText xml:space="preserve"> PAGEREF _Toc508192060 \h </w:instrText>
        </w:r>
        <w:r>
          <w:rPr>
            <w:webHidden/>
          </w:rPr>
        </w:r>
        <w:r>
          <w:rPr>
            <w:webHidden/>
          </w:rPr>
          <w:fldChar w:fldCharType="separate"/>
        </w:r>
        <w:r w:rsidR="00380255">
          <w:rPr>
            <w:webHidden/>
          </w:rPr>
          <w:t>124</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2061" w:history="1">
        <w:r w:rsidRPr="00232C05">
          <w:rPr>
            <w:rStyle w:val="Hyperlink"/>
          </w:rPr>
          <w:t>Using Templates</w:t>
        </w:r>
        <w:r>
          <w:rPr>
            <w:webHidden/>
          </w:rPr>
          <w:tab/>
        </w:r>
        <w:r>
          <w:rPr>
            <w:webHidden/>
          </w:rPr>
          <w:fldChar w:fldCharType="begin"/>
        </w:r>
        <w:r>
          <w:rPr>
            <w:webHidden/>
          </w:rPr>
          <w:instrText xml:space="preserve"> PAGEREF _Toc508192061 \h </w:instrText>
        </w:r>
        <w:r>
          <w:rPr>
            <w:webHidden/>
          </w:rPr>
        </w:r>
        <w:r>
          <w:rPr>
            <w:webHidden/>
          </w:rPr>
          <w:fldChar w:fldCharType="separate"/>
        </w:r>
        <w:r w:rsidR="00380255">
          <w:rPr>
            <w:webHidden/>
          </w:rPr>
          <w:t>127</w:t>
        </w:r>
        <w:r>
          <w:rPr>
            <w:webHidden/>
          </w:rPr>
          <w:fldChar w:fldCharType="end"/>
        </w:r>
      </w:hyperlink>
    </w:p>
    <w:p w:rsidR="00BE7E82" w:rsidRPr="00F3102F" w:rsidRDefault="00BE7E82">
      <w:pPr>
        <w:pStyle w:val="TOC2"/>
        <w:rPr>
          <w:rFonts w:ascii="Calibri" w:hAnsi="Calibri" w:cs="Times New Roman"/>
          <w:sz w:val="22"/>
          <w:szCs w:val="22"/>
        </w:rPr>
      </w:pPr>
      <w:hyperlink w:anchor="_Toc508192062" w:history="1">
        <w:r w:rsidRPr="00232C05">
          <w:rPr>
            <w:rStyle w:val="Hyperlink"/>
          </w:rPr>
          <w:t>Template Basics</w:t>
        </w:r>
        <w:r>
          <w:rPr>
            <w:webHidden/>
          </w:rPr>
          <w:tab/>
        </w:r>
        <w:r>
          <w:rPr>
            <w:webHidden/>
          </w:rPr>
          <w:fldChar w:fldCharType="begin"/>
        </w:r>
        <w:r>
          <w:rPr>
            <w:webHidden/>
          </w:rPr>
          <w:instrText xml:space="preserve"> PAGEREF _Toc508192062 \h </w:instrText>
        </w:r>
        <w:r>
          <w:rPr>
            <w:webHidden/>
          </w:rPr>
        </w:r>
        <w:r>
          <w:rPr>
            <w:webHidden/>
          </w:rPr>
          <w:fldChar w:fldCharType="separate"/>
        </w:r>
        <w:r w:rsidR="00380255">
          <w:rPr>
            <w:webHidden/>
          </w:rPr>
          <w:t>127</w:t>
        </w:r>
        <w:r>
          <w:rPr>
            <w:webHidden/>
          </w:rPr>
          <w:fldChar w:fldCharType="end"/>
        </w:r>
      </w:hyperlink>
    </w:p>
    <w:p w:rsidR="00BE7E82" w:rsidRPr="00F3102F" w:rsidRDefault="00BE7E82">
      <w:pPr>
        <w:pStyle w:val="TOC2"/>
        <w:rPr>
          <w:rFonts w:ascii="Calibri" w:hAnsi="Calibri" w:cs="Times New Roman"/>
          <w:sz w:val="22"/>
          <w:szCs w:val="22"/>
        </w:rPr>
      </w:pPr>
      <w:hyperlink w:anchor="_Toc508192063" w:history="1">
        <w:r w:rsidRPr="00232C05">
          <w:rPr>
            <w:rStyle w:val="Hyperlink"/>
          </w:rPr>
          <w:t>Selecting and Applying Templates</w:t>
        </w:r>
        <w:r>
          <w:rPr>
            <w:webHidden/>
          </w:rPr>
          <w:tab/>
        </w:r>
        <w:r>
          <w:rPr>
            <w:webHidden/>
          </w:rPr>
          <w:fldChar w:fldCharType="begin"/>
        </w:r>
        <w:r>
          <w:rPr>
            <w:webHidden/>
          </w:rPr>
          <w:instrText xml:space="preserve"> PAGEREF _Toc508192063 \h </w:instrText>
        </w:r>
        <w:r>
          <w:rPr>
            <w:webHidden/>
          </w:rPr>
        </w:r>
        <w:r>
          <w:rPr>
            <w:webHidden/>
          </w:rPr>
          <w:fldChar w:fldCharType="separate"/>
        </w:r>
        <w:r w:rsidR="00380255">
          <w:rPr>
            <w:webHidden/>
          </w:rPr>
          <w:t>127</w:t>
        </w:r>
        <w:r>
          <w:rPr>
            <w:webHidden/>
          </w:rPr>
          <w:fldChar w:fldCharType="end"/>
        </w:r>
      </w:hyperlink>
    </w:p>
    <w:p w:rsidR="00BE7E82" w:rsidRPr="00F3102F" w:rsidRDefault="00BE7E82">
      <w:pPr>
        <w:pStyle w:val="TOC3"/>
        <w:rPr>
          <w:rFonts w:ascii="Calibri" w:hAnsi="Calibri" w:cs="Times New Roman"/>
          <w:sz w:val="22"/>
          <w:szCs w:val="22"/>
        </w:rPr>
      </w:pPr>
      <w:hyperlink w:anchor="_Toc508192064" w:history="1">
        <w:r w:rsidRPr="00232C05">
          <w:rPr>
            <w:rStyle w:val="Hyperlink"/>
          </w:rPr>
          <w:t>Opening an Exam with a Template Only</w:t>
        </w:r>
        <w:r>
          <w:rPr>
            <w:webHidden/>
          </w:rPr>
          <w:tab/>
        </w:r>
        <w:r>
          <w:rPr>
            <w:webHidden/>
          </w:rPr>
          <w:fldChar w:fldCharType="begin"/>
        </w:r>
        <w:r>
          <w:rPr>
            <w:webHidden/>
          </w:rPr>
          <w:instrText xml:space="preserve"> PAGEREF _Toc508192064 \h </w:instrText>
        </w:r>
        <w:r>
          <w:rPr>
            <w:webHidden/>
          </w:rPr>
        </w:r>
        <w:r>
          <w:rPr>
            <w:webHidden/>
          </w:rPr>
          <w:fldChar w:fldCharType="separate"/>
        </w:r>
        <w:r w:rsidR="00380255">
          <w:rPr>
            <w:webHidden/>
          </w:rPr>
          <w:t>127</w:t>
        </w:r>
        <w:r>
          <w:rPr>
            <w:webHidden/>
          </w:rPr>
          <w:fldChar w:fldCharType="end"/>
        </w:r>
      </w:hyperlink>
    </w:p>
    <w:p w:rsidR="00BE7E82" w:rsidRPr="00F3102F" w:rsidRDefault="00BE7E82">
      <w:pPr>
        <w:pStyle w:val="TOC3"/>
        <w:rPr>
          <w:rFonts w:ascii="Calibri" w:hAnsi="Calibri" w:cs="Times New Roman"/>
          <w:sz w:val="22"/>
          <w:szCs w:val="22"/>
        </w:rPr>
      </w:pPr>
      <w:hyperlink w:anchor="_Toc508192065" w:history="1">
        <w:r w:rsidRPr="00232C05">
          <w:rPr>
            <w:rStyle w:val="Hyperlink"/>
          </w:rPr>
          <w:t>Applying a Different Template to an Open Exam</w:t>
        </w:r>
        <w:r>
          <w:rPr>
            <w:webHidden/>
          </w:rPr>
          <w:tab/>
        </w:r>
        <w:r>
          <w:rPr>
            <w:webHidden/>
          </w:rPr>
          <w:fldChar w:fldCharType="begin"/>
        </w:r>
        <w:r>
          <w:rPr>
            <w:webHidden/>
          </w:rPr>
          <w:instrText xml:space="preserve"> PAGEREF _Toc508192065 \h </w:instrText>
        </w:r>
        <w:r>
          <w:rPr>
            <w:webHidden/>
          </w:rPr>
        </w:r>
        <w:r>
          <w:rPr>
            <w:webHidden/>
          </w:rPr>
          <w:fldChar w:fldCharType="separate"/>
        </w:r>
        <w:r w:rsidR="00380255">
          <w:rPr>
            <w:webHidden/>
          </w:rPr>
          <w:t>128</w:t>
        </w:r>
        <w:r>
          <w:rPr>
            <w:webHidden/>
          </w:rPr>
          <w:fldChar w:fldCharType="end"/>
        </w:r>
      </w:hyperlink>
    </w:p>
    <w:p w:rsidR="00BE7E82" w:rsidRPr="00F3102F" w:rsidRDefault="00BE7E82">
      <w:pPr>
        <w:pStyle w:val="TOC2"/>
        <w:rPr>
          <w:rFonts w:ascii="Calibri" w:hAnsi="Calibri" w:cs="Times New Roman"/>
          <w:sz w:val="22"/>
          <w:szCs w:val="22"/>
        </w:rPr>
      </w:pPr>
      <w:hyperlink w:anchor="_Toc508192066" w:history="1">
        <w:r w:rsidRPr="00232C05">
          <w:rPr>
            <w:rStyle w:val="Hyperlink"/>
          </w:rPr>
          <w:t>Working with Templates</w:t>
        </w:r>
        <w:r>
          <w:rPr>
            <w:webHidden/>
          </w:rPr>
          <w:tab/>
        </w:r>
        <w:r>
          <w:rPr>
            <w:webHidden/>
          </w:rPr>
          <w:fldChar w:fldCharType="begin"/>
        </w:r>
        <w:r>
          <w:rPr>
            <w:webHidden/>
          </w:rPr>
          <w:instrText xml:space="preserve"> PAGEREF _Toc508192066 \h </w:instrText>
        </w:r>
        <w:r>
          <w:rPr>
            <w:webHidden/>
          </w:rPr>
        </w:r>
        <w:r>
          <w:rPr>
            <w:webHidden/>
          </w:rPr>
          <w:fldChar w:fldCharType="separate"/>
        </w:r>
        <w:r w:rsidR="00380255">
          <w:rPr>
            <w:webHidden/>
          </w:rPr>
          <w:t>129</w:t>
        </w:r>
        <w:r>
          <w:rPr>
            <w:webHidden/>
          </w:rPr>
          <w:fldChar w:fldCharType="end"/>
        </w:r>
      </w:hyperlink>
    </w:p>
    <w:p w:rsidR="00BE7E82" w:rsidRPr="00F3102F" w:rsidRDefault="00BE7E82">
      <w:pPr>
        <w:pStyle w:val="TOC3"/>
        <w:rPr>
          <w:rFonts w:ascii="Calibri" w:hAnsi="Calibri" w:cs="Times New Roman"/>
          <w:sz w:val="22"/>
          <w:szCs w:val="22"/>
        </w:rPr>
      </w:pPr>
      <w:hyperlink w:anchor="_Toc508192067" w:history="1">
        <w:r w:rsidRPr="00232C05">
          <w:rPr>
            <w:rStyle w:val="Hyperlink"/>
          </w:rPr>
          <w:t>Creating Templates</w:t>
        </w:r>
        <w:r>
          <w:rPr>
            <w:webHidden/>
          </w:rPr>
          <w:tab/>
        </w:r>
        <w:r>
          <w:rPr>
            <w:webHidden/>
          </w:rPr>
          <w:fldChar w:fldCharType="begin"/>
        </w:r>
        <w:r>
          <w:rPr>
            <w:webHidden/>
          </w:rPr>
          <w:instrText xml:space="preserve"> PAGEREF _Toc508192067 \h </w:instrText>
        </w:r>
        <w:r>
          <w:rPr>
            <w:webHidden/>
          </w:rPr>
        </w:r>
        <w:r>
          <w:rPr>
            <w:webHidden/>
          </w:rPr>
          <w:fldChar w:fldCharType="separate"/>
        </w:r>
        <w:r w:rsidR="00380255">
          <w:rPr>
            <w:webHidden/>
          </w:rPr>
          <w:t>129</w:t>
        </w:r>
        <w:r>
          <w:rPr>
            <w:webHidden/>
          </w:rPr>
          <w:fldChar w:fldCharType="end"/>
        </w:r>
      </w:hyperlink>
    </w:p>
    <w:p w:rsidR="00BE7E82" w:rsidRPr="00F3102F" w:rsidRDefault="00BE7E82">
      <w:pPr>
        <w:pStyle w:val="TOC3"/>
        <w:rPr>
          <w:rFonts w:ascii="Calibri" w:hAnsi="Calibri" w:cs="Times New Roman"/>
          <w:sz w:val="22"/>
          <w:szCs w:val="22"/>
        </w:rPr>
      </w:pPr>
      <w:hyperlink w:anchor="_Toc508192068" w:history="1">
        <w:r w:rsidRPr="00232C05">
          <w:rPr>
            <w:rStyle w:val="Hyperlink"/>
          </w:rPr>
          <w:t>Editing Templates</w:t>
        </w:r>
        <w:r>
          <w:rPr>
            <w:webHidden/>
          </w:rPr>
          <w:tab/>
        </w:r>
        <w:r>
          <w:rPr>
            <w:webHidden/>
          </w:rPr>
          <w:fldChar w:fldCharType="begin"/>
        </w:r>
        <w:r>
          <w:rPr>
            <w:webHidden/>
          </w:rPr>
          <w:instrText xml:space="preserve"> PAGEREF _Toc508192068 \h </w:instrText>
        </w:r>
        <w:r>
          <w:rPr>
            <w:webHidden/>
          </w:rPr>
        </w:r>
        <w:r>
          <w:rPr>
            <w:webHidden/>
          </w:rPr>
          <w:fldChar w:fldCharType="separate"/>
        </w:r>
        <w:r w:rsidR="00380255">
          <w:rPr>
            <w:webHidden/>
          </w:rPr>
          <w:t>129</w:t>
        </w:r>
        <w:r>
          <w:rPr>
            <w:webHidden/>
          </w:rPr>
          <w:fldChar w:fldCharType="end"/>
        </w:r>
      </w:hyperlink>
    </w:p>
    <w:p w:rsidR="00BE7E82" w:rsidRPr="00F3102F" w:rsidRDefault="00BE7E82">
      <w:pPr>
        <w:pStyle w:val="TOC3"/>
        <w:rPr>
          <w:rFonts w:ascii="Calibri" w:hAnsi="Calibri" w:cs="Times New Roman"/>
          <w:sz w:val="22"/>
          <w:szCs w:val="22"/>
        </w:rPr>
      </w:pPr>
      <w:hyperlink w:anchor="_Toc508192069" w:history="1">
        <w:r w:rsidRPr="00232C05">
          <w:rPr>
            <w:rStyle w:val="Hyperlink"/>
          </w:rPr>
          <w:t>Using the Template Designer</w:t>
        </w:r>
        <w:r>
          <w:rPr>
            <w:webHidden/>
          </w:rPr>
          <w:tab/>
        </w:r>
        <w:r>
          <w:rPr>
            <w:webHidden/>
          </w:rPr>
          <w:fldChar w:fldCharType="begin"/>
        </w:r>
        <w:r>
          <w:rPr>
            <w:webHidden/>
          </w:rPr>
          <w:instrText xml:space="preserve"> PAGEREF _Toc508192069 \h </w:instrText>
        </w:r>
        <w:r>
          <w:rPr>
            <w:webHidden/>
          </w:rPr>
        </w:r>
        <w:r>
          <w:rPr>
            <w:webHidden/>
          </w:rPr>
          <w:fldChar w:fldCharType="separate"/>
        </w:r>
        <w:r w:rsidR="00380255">
          <w:rPr>
            <w:webHidden/>
          </w:rPr>
          <w:t>131</w:t>
        </w:r>
        <w:r>
          <w:rPr>
            <w:webHidden/>
          </w:rPr>
          <w:fldChar w:fldCharType="end"/>
        </w:r>
      </w:hyperlink>
    </w:p>
    <w:p w:rsidR="00BE7E82" w:rsidRPr="00F3102F" w:rsidRDefault="00BE7E82">
      <w:pPr>
        <w:pStyle w:val="TOC3"/>
        <w:rPr>
          <w:rFonts w:ascii="Calibri" w:hAnsi="Calibri" w:cs="Times New Roman"/>
          <w:sz w:val="22"/>
          <w:szCs w:val="22"/>
        </w:rPr>
      </w:pPr>
      <w:hyperlink w:anchor="_Toc508192070" w:history="1">
        <w:r w:rsidRPr="00232C05">
          <w:rPr>
            <w:rStyle w:val="Hyperlink"/>
          </w:rPr>
          <w:t>Deleting Templates</w:t>
        </w:r>
        <w:r>
          <w:rPr>
            <w:webHidden/>
          </w:rPr>
          <w:tab/>
        </w:r>
        <w:r>
          <w:rPr>
            <w:webHidden/>
          </w:rPr>
          <w:fldChar w:fldCharType="begin"/>
        </w:r>
        <w:r>
          <w:rPr>
            <w:webHidden/>
          </w:rPr>
          <w:instrText xml:space="preserve"> PAGEREF _Toc508192070 \h </w:instrText>
        </w:r>
        <w:r>
          <w:rPr>
            <w:webHidden/>
          </w:rPr>
        </w:r>
        <w:r>
          <w:rPr>
            <w:webHidden/>
          </w:rPr>
          <w:fldChar w:fldCharType="separate"/>
        </w:r>
        <w:r w:rsidR="00380255">
          <w:rPr>
            <w:webHidden/>
          </w:rPr>
          <w:t>132</w:t>
        </w:r>
        <w:r>
          <w:rPr>
            <w:webHidden/>
          </w:rPr>
          <w:fldChar w:fldCharType="end"/>
        </w:r>
      </w:hyperlink>
    </w:p>
    <w:p w:rsidR="00BE7E82" w:rsidRPr="00F3102F" w:rsidRDefault="00BE7E82">
      <w:pPr>
        <w:pStyle w:val="TOC2"/>
        <w:rPr>
          <w:rFonts w:ascii="Calibri" w:hAnsi="Calibri" w:cs="Times New Roman"/>
          <w:sz w:val="22"/>
          <w:szCs w:val="22"/>
        </w:rPr>
      </w:pPr>
      <w:hyperlink w:anchor="_Toc508192071" w:history="1">
        <w:r w:rsidRPr="00232C05">
          <w:rPr>
            <w:rStyle w:val="Hyperlink"/>
          </w:rPr>
          <w:t>Working with Screen Templates</w:t>
        </w:r>
        <w:r>
          <w:rPr>
            <w:webHidden/>
          </w:rPr>
          <w:tab/>
        </w:r>
        <w:r>
          <w:rPr>
            <w:webHidden/>
          </w:rPr>
          <w:fldChar w:fldCharType="begin"/>
        </w:r>
        <w:r>
          <w:rPr>
            <w:webHidden/>
          </w:rPr>
          <w:instrText xml:space="preserve"> PAGEREF _Toc508192071 \h </w:instrText>
        </w:r>
        <w:r>
          <w:rPr>
            <w:webHidden/>
          </w:rPr>
        </w:r>
        <w:r>
          <w:rPr>
            <w:webHidden/>
          </w:rPr>
          <w:fldChar w:fldCharType="separate"/>
        </w:r>
        <w:r w:rsidR="00380255">
          <w:rPr>
            <w:webHidden/>
          </w:rPr>
          <w:t>133</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2072" w:history="1">
        <w:r w:rsidRPr="00232C05">
          <w:rPr>
            <w:rStyle w:val="Hyperlink"/>
          </w:rPr>
          <w:t>Using Hanging Protocols</w:t>
        </w:r>
        <w:r>
          <w:rPr>
            <w:webHidden/>
          </w:rPr>
          <w:tab/>
        </w:r>
        <w:r>
          <w:rPr>
            <w:webHidden/>
          </w:rPr>
          <w:fldChar w:fldCharType="begin"/>
        </w:r>
        <w:r>
          <w:rPr>
            <w:webHidden/>
          </w:rPr>
          <w:instrText xml:space="preserve"> PAGEREF _Toc508192072 \h </w:instrText>
        </w:r>
        <w:r>
          <w:rPr>
            <w:webHidden/>
          </w:rPr>
        </w:r>
        <w:r>
          <w:rPr>
            <w:webHidden/>
          </w:rPr>
          <w:fldChar w:fldCharType="separate"/>
        </w:r>
        <w:r w:rsidR="00380255">
          <w:rPr>
            <w:webHidden/>
          </w:rPr>
          <w:t>135</w:t>
        </w:r>
        <w:r>
          <w:rPr>
            <w:webHidden/>
          </w:rPr>
          <w:fldChar w:fldCharType="end"/>
        </w:r>
      </w:hyperlink>
    </w:p>
    <w:p w:rsidR="00BE7E82" w:rsidRPr="00F3102F" w:rsidRDefault="00BE7E82">
      <w:pPr>
        <w:pStyle w:val="TOC2"/>
        <w:rPr>
          <w:rFonts w:ascii="Calibri" w:hAnsi="Calibri" w:cs="Times New Roman"/>
          <w:sz w:val="22"/>
          <w:szCs w:val="22"/>
        </w:rPr>
      </w:pPr>
      <w:hyperlink w:anchor="_Toc508192073" w:history="1">
        <w:r w:rsidRPr="00232C05">
          <w:rPr>
            <w:rStyle w:val="Hyperlink"/>
          </w:rPr>
          <w:t>Hanging Protocols Explained</w:t>
        </w:r>
        <w:r>
          <w:rPr>
            <w:webHidden/>
          </w:rPr>
          <w:tab/>
        </w:r>
        <w:r>
          <w:rPr>
            <w:webHidden/>
          </w:rPr>
          <w:fldChar w:fldCharType="begin"/>
        </w:r>
        <w:r>
          <w:rPr>
            <w:webHidden/>
          </w:rPr>
          <w:instrText xml:space="preserve"> PAGEREF _Toc508192073 \h </w:instrText>
        </w:r>
        <w:r>
          <w:rPr>
            <w:webHidden/>
          </w:rPr>
        </w:r>
        <w:r>
          <w:rPr>
            <w:webHidden/>
          </w:rPr>
          <w:fldChar w:fldCharType="separate"/>
        </w:r>
        <w:r w:rsidR="00380255">
          <w:rPr>
            <w:webHidden/>
          </w:rPr>
          <w:t>135</w:t>
        </w:r>
        <w:r>
          <w:rPr>
            <w:webHidden/>
          </w:rPr>
          <w:fldChar w:fldCharType="end"/>
        </w:r>
      </w:hyperlink>
    </w:p>
    <w:p w:rsidR="00BE7E82" w:rsidRPr="00F3102F" w:rsidRDefault="00BE7E82">
      <w:pPr>
        <w:pStyle w:val="TOC2"/>
        <w:rPr>
          <w:rFonts w:ascii="Calibri" w:hAnsi="Calibri" w:cs="Times New Roman"/>
          <w:sz w:val="22"/>
          <w:szCs w:val="22"/>
        </w:rPr>
      </w:pPr>
      <w:hyperlink w:anchor="_Toc508192074" w:history="1">
        <w:r w:rsidRPr="00232C05">
          <w:rPr>
            <w:rStyle w:val="Hyperlink"/>
          </w:rPr>
          <w:t>Selecting a Hanging Protocol</w:t>
        </w:r>
        <w:r>
          <w:rPr>
            <w:webHidden/>
          </w:rPr>
          <w:tab/>
        </w:r>
        <w:r>
          <w:rPr>
            <w:webHidden/>
          </w:rPr>
          <w:fldChar w:fldCharType="begin"/>
        </w:r>
        <w:r>
          <w:rPr>
            <w:webHidden/>
          </w:rPr>
          <w:instrText xml:space="preserve"> PAGEREF _Toc508192074 \h </w:instrText>
        </w:r>
        <w:r>
          <w:rPr>
            <w:webHidden/>
          </w:rPr>
        </w:r>
        <w:r>
          <w:rPr>
            <w:webHidden/>
          </w:rPr>
          <w:fldChar w:fldCharType="separate"/>
        </w:r>
        <w:r w:rsidR="00380255">
          <w:rPr>
            <w:webHidden/>
          </w:rPr>
          <w:t>137</w:t>
        </w:r>
        <w:r>
          <w:rPr>
            <w:webHidden/>
          </w:rPr>
          <w:fldChar w:fldCharType="end"/>
        </w:r>
      </w:hyperlink>
    </w:p>
    <w:p w:rsidR="00BE7E82" w:rsidRPr="00F3102F" w:rsidRDefault="00BE7E82">
      <w:pPr>
        <w:pStyle w:val="TOC3"/>
        <w:rPr>
          <w:rFonts w:ascii="Calibri" w:hAnsi="Calibri" w:cs="Times New Roman"/>
          <w:sz w:val="22"/>
          <w:szCs w:val="22"/>
        </w:rPr>
      </w:pPr>
      <w:hyperlink w:anchor="_Toc508192075" w:history="1">
        <w:r w:rsidRPr="00232C05">
          <w:rPr>
            <w:rStyle w:val="Hyperlink"/>
          </w:rPr>
          <w:t>Manual Hanging Protocol Selection</w:t>
        </w:r>
        <w:r>
          <w:rPr>
            <w:webHidden/>
          </w:rPr>
          <w:tab/>
        </w:r>
        <w:r>
          <w:rPr>
            <w:webHidden/>
          </w:rPr>
          <w:fldChar w:fldCharType="begin"/>
        </w:r>
        <w:r>
          <w:rPr>
            <w:webHidden/>
          </w:rPr>
          <w:instrText xml:space="preserve"> PAGEREF _Toc508192075 \h </w:instrText>
        </w:r>
        <w:r>
          <w:rPr>
            <w:webHidden/>
          </w:rPr>
        </w:r>
        <w:r>
          <w:rPr>
            <w:webHidden/>
          </w:rPr>
          <w:fldChar w:fldCharType="separate"/>
        </w:r>
        <w:r w:rsidR="00380255">
          <w:rPr>
            <w:webHidden/>
          </w:rPr>
          <w:t>137</w:t>
        </w:r>
        <w:r>
          <w:rPr>
            <w:webHidden/>
          </w:rPr>
          <w:fldChar w:fldCharType="end"/>
        </w:r>
      </w:hyperlink>
    </w:p>
    <w:p w:rsidR="00BE7E82" w:rsidRPr="00F3102F" w:rsidRDefault="00BE7E82">
      <w:pPr>
        <w:pStyle w:val="TOC3"/>
        <w:rPr>
          <w:rFonts w:ascii="Calibri" w:hAnsi="Calibri" w:cs="Times New Roman"/>
          <w:sz w:val="22"/>
          <w:szCs w:val="22"/>
        </w:rPr>
      </w:pPr>
      <w:hyperlink w:anchor="_Toc508192076" w:history="1">
        <w:r w:rsidRPr="00232C05">
          <w:rPr>
            <w:rStyle w:val="Hyperlink"/>
          </w:rPr>
          <w:t>Automatic Hanging Protocol Selection</w:t>
        </w:r>
        <w:r>
          <w:rPr>
            <w:webHidden/>
          </w:rPr>
          <w:tab/>
        </w:r>
        <w:r>
          <w:rPr>
            <w:webHidden/>
          </w:rPr>
          <w:fldChar w:fldCharType="begin"/>
        </w:r>
        <w:r>
          <w:rPr>
            <w:webHidden/>
          </w:rPr>
          <w:instrText xml:space="preserve"> PAGEREF _Toc508192076 \h </w:instrText>
        </w:r>
        <w:r>
          <w:rPr>
            <w:webHidden/>
          </w:rPr>
        </w:r>
        <w:r>
          <w:rPr>
            <w:webHidden/>
          </w:rPr>
          <w:fldChar w:fldCharType="separate"/>
        </w:r>
        <w:r w:rsidR="00380255">
          <w:rPr>
            <w:webHidden/>
          </w:rPr>
          <w:t>139</w:t>
        </w:r>
        <w:r>
          <w:rPr>
            <w:webHidden/>
          </w:rPr>
          <w:fldChar w:fldCharType="end"/>
        </w:r>
      </w:hyperlink>
    </w:p>
    <w:p w:rsidR="00BE7E82" w:rsidRPr="00F3102F" w:rsidRDefault="00BE7E82">
      <w:pPr>
        <w:pStyle w:val="TOC3"/>
        <w:rPr>
          <w:rFonts w:ascii="Calibri" w:hAnsi="Calibri" w:cs="Times New Roman"/>
          <w:sz w:val="22"/>
          <w:szCs w:val="22"/>
        </w:rPr>
      </w:pPr>
      <w:hyperlink w:anchor="_Toc508192077" w:history="1">
        <w:r w:rsidRPr="00232C05">
          <w:rPr>
            <w:rStyle w:val="Hyperlink"/>
          </w:rPr>
          <w:t>Resolving Multiple Matches</w:t>
        </w:r>
        <w:r>
          <w:rPr>
            <w:webHidden/>
          </w:rPr>
          <w:tab/>
        </w:r>
        <w:r>
          <w:rPr>
            <w:webHidden/>
          </w:rPr>
          <w:fldChar w:fldCharType="begin"/>
        </w:r>
        <w:r>
          <w:rPr>
            <w:webHidden/>
          </w:rPr>
          <w:instrText xml:space="preserve"> PAGEREF _Toc508192077 \h </w:instrText>
        </w:r>
        <w:r>
          <w:rPr>
            <w:webHidden/>
          </w:rPr>
        </w:r>
        <w:r>
          <w:rPr>
            <w:webHidden/>
          </w:rPr>
          <w:fldChar w:fldCharType="separate"/>
        </w:r>
        <w:r w:rsidR="00380255">
          <w:rPr>
            <w:webHidden/>
          </w:rPr>
          <w:t>140</w:t>
        </w:r>
        <w:r>
          <w:rPr>
            <w:webHidden/>
          </w:rPr>
          <w:fldChar w:fldCharType="end"/>
        </w:r>
      </w:hyperlink>
    </w:p>
    <w:p w:rsidR="00BE7E82" w:rsidRPr="00F3102F" w:rsidRDefault="00BE7E82">
      <w:pPr>
        <w:pStyle w:val="TOC2"/>
        <w:rPr>
          <w:rFonts w:ascii="Calibri" w:hAnsi="Calibri" w:cs="Times New Roman"/>
          <w:sz w:val="22"/>
          <w:szCs w:val="22"/>
        </w:rPr>
      </w:pPr>
      <w:hyperlink w:anchor="_Toc508192078" w:history="1">
        <w:r w:rsidRPr="00232C05">
          <w:rPr>
            <w:rStyle w:val="Hyperlink"/>
          </w:rPr>
          <w:t>Creating Hanging Protocols</w:t>
        </w:r>
        <w:r>
          <w:rPr>
            <w:webHidden/>
          </w:rPr>
          <w:tab/>
        </w:r>
        <w:r>
          <w:rPr>
            <w:webHidden/>
          </w:rPr>
          <w:fldChar w:fldCharType="begin"/>
        </w:r>
        <w:r>
          <w:rPr>
            <w:webHidden/>
          </w:rPr>
          <w:instrText xml:space="preserve"> PAGEREF _Toc508192078 \h </w:instrText>
        </w:r>
        <w:r>
          <w:rPr>
            <w:webHidden/>
          </w:rPr>
        </w:r>
        <w:r>
          <w:rPr>
            <w:webHidden/>
          </w:rPr>
          <w:fldChar w:fldCharType="separate"/>
        </w:r>
        <w:r w:rsidR="00380255">
          <w:rPr>
            <w:webHidden/>
          </w:rPr>
          <w:t>141</w:t>
        </w:r>
        <w:r>
          <w:rPr>
            <w:webHidden/>
          </w:rPr>
          <w:fldChar w:fldCharType="end"/>
        </w:r>
      </w:hyperlink>
    </w:p>
    <w:p w:rsidR="00BE7E82" w:rsidRPr="00F3102F" w:rsidRDefault="00BE7E82">
      <w:pPr>
        <w:pStyle w:val="TOC3"/>
        <w:rPr>
          <w:rFonts w:ascii="Calibri" w:hAnsi="Calibri" w:cs="Times New Roman"/>
          <w:sz w:val="22"/>
          <w:szCs w:val="22"/>
        </w:rPr>
      </w:pPr>
      <w:hyperlink w:anchor="_Toc508192079" w:history="1">
        <w:r w:rsidRPr="00232C05">
          <w:rPr>
            <w:rStyle w:val="Hyperlink"/>
          </w:rPr>
          <w:t>Designing a Hanging Protocol</w:t>
        </w:r>
        <w:r>
          <w:rPr>
            <w:webHidden/>
          </w:rPr>
          <w:tab/>
        </w:r>
        <w:r>
          <w:rPr>
            <w:webHidden/>
          </w:rPr>
          <w:fldChar w:fldCharType="begin"/>
        </w:r>
        <w:r>
          <w:rPr>
            <w:webHidden/>
          </w:rPr>
          <w:instrText xml:space="preserve"> PAGEREF _Toc508192079 \h </w:instrText>
        </w:r>
        <w:r>
          <w:rPr>
            <w:webHidden/>
          </w:rPr>
        </w:r>
        <w:r>
          <w:rPr>
            <w:webHidden/>
          </w:rPr>
          <w:fldChar w:fldCharType="separate"/>
        </w:r>
        <w:r w:rsidR="00380255">
          <w:rPr>
            <w:webHidden/>
          </w:rPr>
          <w:t>141</w:t>
        </w:r>
        <w:r>
          <w:rPr>
            <w:webHidden/>
          </w:rPr>
          <w:fldChar w:fldCharType="end"/>
        </w:r>
      </w:hyperlink>
    </w:p>
    <w:p w:rsidR="00BE7E82" w:rsidRPr="00F3102F" w:rsidRDefault="00BE7E82">
      <w:pPr>
        <w:pStyle w:val="TOC3"/>
        <w:rPr>
          <w:rFonts w:ascii="Calibri" w:hAnsi="Calibri" w:cs="Times New Roman"/>
          <w:sz w:val="22"/>
          <w:szCs w:val="22"/>
        </w:rPr>
      </w:pPr>
      <w:hyperlink w:anchor="_Toc508192080" w:history="1">
        <w:r w:rsidRPr="00232C05">
          <w:rPr>
            <w:rStyle w:val="Hyperlink"/>
          </w:rPr>
          <w:t>Modeling a Hanging Protocol</w:t>
        </w:r>
        <w:r>
          <w:rPr>
            <w:webHidden/>
          </w:rPr>
          <w:tab/>
        </w:r>
        <w:r>
          <w:rPr>
            <w:webHidden/>
          </w:rPr>
          <w:fldChar w:fldCharType="begin"/>
        </w:r>
        <w:r>
          <w:rPr>
            <w:webHidden/>
          </w:rPr>
          <w:instrText xml:space="preserve"> PAGEREF _Toc508192080 \h </w:instrText>
        </w:r>
        <w:r>
          <w:rPr>
            <w:webHidden/>
          </w:rPr>
        </w:r>
        <w:r>
          <w:rPr>
            <w:webHidden/>
          </w:rPr>
          <w:fldChar w:fldCharType="separate"/>
        </w:r>
        <w:r w:rsidR="00380255">
          <w:rPr>
            <w:webHidden/>
          </w:rPr>
          <w:t>143</w:t>
        </w:r>
        <w:r>
          <w:rPr>
            <w:webHidden/>
          </w:rPr>
          <w:fldChar w:fldCharType="end"/>
        </w:r>
      </w:hyperlink>
    </w:p>
    <w:p w:rsidR="00BE7E82" w:rsidRPr="00F3102F" w:rsidRDefault="00BE7E82">
      <w:pPr>
        <w:pStyle w:val="TOC3"/>
        <w:rPr>
          <w:rFonts w:ascii="Calibri" w:hAnsi="Calibri" w:cs="Times New Roman"/>
          <w:sz w:val="22"/>
          <w:szCs w:val="22"/>
        </w:rPr>
      </w:pPr>
      <w:hyperlink w:anchor="_Toc508192081" w:history="1">
        <w:r w:rsidRPr="00232C05">
          <w:rPr>
            <w:rStyle w:val="Hyperlink"/>
          </w:rPr>
          <w:t>Implementing a Hanging Protocol</w:t>
        </w:r>
        <w:r>
          <w:rPr>
            <w:webHidden/>
          </w:rPr>
          <w:tab/>
        </w:r>
        <w:r>
          <w:rPr>
            <w:webHidden/>
          </w:rPr>
          <w:fldChar w:fldCharType="begin"/>
        </w:r>
        <w:r>
          <w:rPr>
            <w:webHidden/>
          </w:rPr>
          <w:instrText xml:space="preserve"> PAGEREF _Toc508192081 \h </w:instrText>
        </w:r>
        <w:r>
          <w:rPr>
            <w:webHidden/>
          </w:rPr>
        </w:r>
        <w:r>
          <w:rPr>
            <w:webHidden/>
          </w:rPr>
          <w:fldChar w:fldCharType="separate"/>
        </w:r>
        <w:r w:rsidR="00380255">
          <w:rPr>
            <w:webHidden/>
          </w:rPr>
          <w:t>144</w:t>
        </w:r>
        <w:r>
          <w:rPr>
            <w:webHidden/>
          </w:rPr>
          <w:fldChar w:fldCharType="end"/>
        </w:r>
      </w:hyperlink>
    </w:p>
    <w:p w:rsidR="00BE7E82" w:rsidRPr="00F3102F" w:rsidRDefault="00BE7E82">
      <w:pPr>
        <w:pStyle w:val="TOC2"/>
        <w:rPr>
          <w:rFonts w:ascii="Calibri" w:hAnsi="Calibri" w:cs="Times New Roman"/>
          <w:sz w:val="22"/>
          <w:szCs w:val="22"/>
        </w:rPr>
      </w:pPr>
      <w:hyperlink w:anchor="_Toc508192082" w:history="1">
        <w:r w:rsidRPr="00232C05">
          <w:rPr>
            <w:rStyle w:val="Hyperlink"/>
          </w:rPr>
          <w:t>Working with Hanging Protocols</w:t>
        </w:r>
        <w:r>
          <w:rPr>
            <w:webHidden/>
          </w:rPr>
          <w:tab/>
        </w:r>
        <w:r>
          <w:rPr>
            <w:webHidden/>
          </w:rPr>
          <w:fldChar w:fldCharType="begin"/>
        </w:r>
        <w:r>
          <w:rPr>
            <w:webHidden/>
          </w:rPr>
          <w:instrText xml:space="preserve"> PAGEREF _Toc508192082 \h </w:instrText>
        </w:r>
        <w:r>
          <w:rPr>
            <w:webHidden/>
          </w:rPr>
        </w:r>
        <w:r>
          <w:rPr>
            <w:webHidden/>
          </w:rPr>
          <w:fldChar w:fldCharType="separate"/>
        </w:r>
        <w:r w:rsidR="00380255">
          <w:rPr>
            <w:webHidden/>
          </w:rPr>
          <w:t>147</w:t>
        </w:r>
        <w:r>
          <w:rPr>
            <w:webHidden/>
          </w:rPr>
          <w:fldChar w:fldCharType="end"/>
        </w:r>
      </w:hyperlink>
    </w:p>
    <w:p w:rsidR="00BE7E82" w:rsidRPr="00F3102F" w:rsidRDefault="00BE7E82">
      <w:pPr>
        <w:pStyle w:val="TOC3"/>
        <w:rPr>
          <w:rFonts w:ascii="Calibri" w:hAnsi="Calibri" w:cs="Times New Roman"/>
          <w:sz w:val="22"/>
          <w:szCs w:val="22"/>
        </w:rPr>
      </w:pPr>
      <w:hyperlink w:anchor="_Toc508192083" w:history="1">
        <w:r w:rsidRPr="00232C05">
          <w:rPr>
            <w:rStyle w:val="Hyperlink"/>
          </w:rPr>
          <w:t>Using Default Hanging Protocols</w:t>
        </w:r>
        <w:r>
          <w:rPr>
            <w:webHidden/>
          </w:rPr>
          <w:tab/>
        </w:r>
        <w:r>
          <w:rPr>
            <w:webHidden/>
          </w:rPr>
          <w:fldChar w:fldCharType="begin"/>
        </w:r>
        <w:r>
          <w:rPr>
            <w:webHidden/>
          </w:rPr>
          <w:instrText xml:space="preserve"> PAGEREF _Toc508192083 \h </w:instrText>
        </w:r>
        <w:r>
          <w:rPr>
            <w:webHidden/>
          </w:rPr>
        </w:r>
        <w:r>
          <w:rPr>
            <w:webHidden/>
          </w:rPr>
          <w:fldChar w:fldCharType="separate"/>
        </w:r>
        <w:r w:rsidR="00380255">
          <w:rPr>
            <w:webHidden/>
          </w:rPr>
          <w:t>147</w:t>
        </w:r>
        <w:r>
          <w:rPr>
            <w:webHidden/>
          </w:rPr>
          <w:fldChar w:fldCharType="end"/>
        </w:r>
      </w:hyperlink>
    </w:p>
    <w:p w:rsidR="00BE7E82" w:rsidRPr="00F3102F" w:rsidRDefault="00BE7E82">
      <w:pPr>
        <w:pStyle w:val="TOC3"/>
        <w:rPr>
          <w:rFonts w:ascii="Calibri" w:hAnsi="Calibri" w:cs="Times New Roman"/>
          <w:sz w:val="22"/>
          <w:szCs w:val="22"/>
        </w:rPr>
      </w:pPr>
      <w:hyperlink w:anchor="_Toc508192084" w:history="1">
        <w:r w:rsidRPr="00232C05">
          <w:rPr>
            <w:rStyle w:val="Hyperlink"/>
          </w:rPr>
          <w:t>Expanding the Scope of Hanging Protocols</w:t>
        </w:r>
        <w:r>
          <w:rPr>
            <w:webHidden/>
          </w:rPr>
          <w:tab/>
        </w:r>
        <w:r>
          <w:rPr>
            <w:webHidden/>
          </w:rPr>
          <w:fldChar w:fldCharType="begin"/>
        </w:r>
        <w:r>
          <w:rPr>
            <w:webHidden/>
          </w:rPr>
          <w:instrText xml:space="preserve"> PAGEREF _Toc508192084 \h </w:instrText>
        </w:r>
        <w:r>
          <w:rPr>
            <w:webHidden/>
          </w:rPr>
        </w:r>
        <w:r>
          <w:rPr>
            <w:webHidden/>
          </w:rPr>
          <w:fldChar w:fldCharType="separate"/>
        </w:r>
        <w:r w:rsidR="00380255">
          <w:rPr>
            <w:webHidden/>
          </w:rPr>
          <w:t>148</w:t>
        </w:r>
        <w:r>
          <w:rPr>
            <w:webHidden/>
          </w:rPr>
          <w:fldChar w:fldCharType="end"/>
        </w:r>
      </w:hyperlink>
    </w:p>
    <w:p w:rsidR="00BE7E82" w:rsidRPr="00F3102F" w:rsidRDefault="00BE7E82">
      <w:pPr>
        <w:pStyle w:val="TOC3"/>
        <w:rPr>
          <w:rFonts w:ascii="Calibri" w:hAnsi="Calibri" w:cs="Times New Roman"/>
          <w:sz w:val="22"/>
          <w:szCs w:val="22"/>
        </w:rPr>
      </w:pPr>
      <w:hyperlink w:anchor="_Toc508192085" w:history="1">
        <w:r w:rsidRPr="00232C05">
          <w:rPr>
            <w:rStyle w:val="Hyperlink"/>
          </w:rPr>
          <w:t>Editing Hanging Protocols</w:t>
        </w:r>
        <w:r>
          <w:rPr>
            <w:webHidden/>
          </w:rPr>
          <w:tab/>
        </w:r>
        <w:r>
          <w:rPr>
            <w:webHidden/>
          </w:rPr>
          <w:fldChar w:fldCharType="begin"/>
        </w:r>
        <w:r>
          <w:rPr>
            <w:webHidden/>
          </w:rPr>
          <w:instrText xml:space="preserve"> PAGEREF _Toc508192085 \h </w:instrText>
        </w:r>
        <w:r>
          <w:rPr>
            <w:webHidden/>
          </w:rPr>
        </w:r>
        <w:r>
          <w:rPr>
            <w:webHidden/>
          </w:rPr>
          <w:fldChar w:fldCharType="separate"/>
        </w:r>
        <w:r w:rsidR="00380255">
          <w:rPr>
            <w:webHidden/>
          </w:rPr>
          <w:t>149</w:t>
        </w:r>
        <w:r>
          <w:rPr>
            <w:webHidden/>
          </w:rPr>
          <w:fldChar w:fldCharType="end"/>
        </w:r>
      </w:hyperlink>
    </w:p>
    <w:p w:rsidR="00BE7E82" w:rsidRPr="00F3102F" w:rsidRDefault="00BE7E82">
      <w:pPr>
        <w:pStyle w:val="TOC3"/>
        <w:rPr>
          <w:rFonts w:ascii="Calibri" w:hAnsi="Calibri" w:cs="Times New Roman"/>
          <w:sz w:val="22"/>
          <w:szCs w:val="22"/>
        </w:rPr>
      </w:pPr>
      <w:hyperlink w:anchor="_Toc508192086" w:history="1">
        <w:r w:rsidRPr="00232C05">
          <w:rPr>
            <w:rStyle w:val="Hyperlink"/>
          </w:rPr>
          <w:t>Copying Hanging Protocols</w:t>
        </w:r>
        <w:r>
          <w:rPr>
            <w:webHidden/>
          </w:rPr>
          <w:tab/>
        </w:r>
        <w:r>
          <w:rPr>
            <w:webHidden/>
          </w:rPr>
          <w:fldChar w:fldCharType="begin"/>
        </w:r>
        <w:r>
          <w:rPr>
            <w:webHidden/>
          </w:rPr>
          <w:instrText xml:space="preserve"> PAGEREF _Toc508192086 \h </w:instrText>
        </w:r>
        <w:r>
          <w:rPr>
            <w:webHidden/>
          </w:rPr>
        </w:r>
        <w:r>
          <w:rPr>
            <w:webHidden/>
          </w:rPr>
          <w:fldChar w:fldCharType="separate"/>
        </w:r>
        <w:r w:rsidR="00380255">
          <w:rPr>
            <w:webHidden/>
          </w:rPr>
          <w:t>150</w:t>
        </w:r>
        <w:r>
          <w:rPr>
            <w:webHidden/>
          </w:rPr>
          <w:fldChar w:fldCharType="end"/>
        </w:r>
      </w:hyperlink>
    </w:p>
    <w:p w:rsidR="00BE7E82" w:rsidRPr="00F3102F" w:rsidRDefault="00BE7E82">
      <w:pPr>
        <w:pStyle w:val="TOC3"/>
        <w:rPr>
          <w:rFonts w:ascii="Calibri" w:hAnsi="Calibri" w:cs="Times New Roman"/>
          <w:sz w:val="22"/>
          <w:szCs w:val="22"/>
        </w:rPr>
      </w:pPr>
      <w:hyperlink w:anchor="_Toc508192087" w:history="1">
        <w:r w:rsidRPr="00232C05">
          <w:rPr>
            <w:rStyle w:val="Hyperlink"/>
          </w:rPr>
          <w:t>Deleting Hanging Protocols</w:t>
        </w:r>
        <w:r>
          <w:rPr>
            <w:webHidden/>
          </w:rPr>
          <w:tab/>
        </w:r>
        <w:r>
          <w:rPr>
            <w:webHidden/>
          </w:rPr>
          <w:fldChar w:fldCharType="begin"/>
        </w:r>
        <w:r>
          <w:rPr>
            <w:webHidden/>
          </w:rPr>
          <w:instrText xml:space="preserve"> PAGEREF _Toc508192087 \h </w:instrText>
        </w:r>
        <w:r>
          <w:rPr>
            <w:webHidden/>
          </w:rPr>
        </w:r>
        <w:r>
          <w:rPr>
            <w:webHidden/>
          </w:rPr>
          <w:fldChar w:fldCharType="separate"/>
        </w:r>
        <w:r w:rsidR="00380255">
          <w:rPr>
            <w:webHidden/>
          </w:rPr>
          <w:t>151</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2088" w:history="1">
        <w:r w:rsidRPr="00232C05">
          <w:rPr>
            <w:rStyle w:val="Hyperlink"/>
          </w:rPr>
          <w:t>Hanging Protocol Reference</w:t>
        </w:r>
        <w:r>
          <w:rPr>
            <w:webHidden/>
          </w:rPr>
          <w:tab/>
        </w:r>
        <w:r>
          <w:rPr>
            <w:webHidden/>
          </w:rPr>
          <w:fldChar w:fldCharType="begin"/>
        </w:r>
        <w:r>
          <w:rPr>
            <w:webHidden/>
          </w:rPr>
          <w:instrText xml:space="preserve"> PAGEREF _Toc508192088 \h </w:instrText>
        </w:r>
        <w:r>
          <w:rPr>
            <w:webHidden/>
          </w:rPr>
        </w:r>
        <w:r>
          <w:rPr>
            <w:webHidden/>
          </w:rPr>
          <w:fldChar w:fldCharType="separate"/>
        </w:r>
        <w:r w:rsidR="00380255">
          <w:rPr>
            <w:webHidden/>
          </w:rPr>
          <w:t>153</w:t>
        </w:r>
        <w:r>
          <w:rPr>
            <w:webHidden/>
          </w:rPr>
          <w:fldChar w:fldCharType="end"/>
        </w:r>
      </w:hyperlink>
    </w:p>
    <w:p w:rsidR="00BE7E82" w:rsidRPr="00F3102F" w:rsidRDefault="00BE7E82">
      <w:pPr>
        <w:pStyle w:val="TOC2"/>
        <w:rPr>
          <w:rFonts w:ascii="Calibri" w:hAnsi="Calibri" w:cs="Times New Roman"/>
          <w:sz w:val="22"/>
          <w:szCs w:val="22"/>
        </w:rPr>
      </w:pPr>
      <w:hyperlink w:anchor="_Toc508192089" w:history="1">
        <w:r w:rsidRPr="00232C05">
          <w:rPr>
            <w:rStyle w:val="Hyperlink"/>
          </w:rPr>
          <w:t>The Hanging Protocol Definition Dialog</w:t>
        </w:r>
        <w:r>
          <w:rPr>
            <w:webHidden/>
          </w:rPr>
          <w:tab/>
        </w:r>
        <w:r>
          <w:rPr>
            <w:webHidden/>
          </w:rPr>
          <w:fldChar w:fldCharType="begin"/>
        </w:r>
        <w:r>
          <w:rPr>
            <w:webHidden/>
          </w:rPr>
          <w:instrText xml:space="preserve"> PAGEREF _Toc508192089 \h </w:instrText>
        </w:r>
        <w:r>
          <w:rPr>
            <w:webHidden/>
          </w:rPr>
        </w:r>
        <w:r>
          <w:rPr>
            <w:webHidden/>
          </w:rPr>
          <w:fldChar w:fldCharType="separate"/>
        </w:r>
        <w:r w:rsidR="00380255">
          <w:rPr>
            <w:webHidden/>
          </w:rPr>
          <w:t>153</w:t>
        </w:r>
        <w:r>
          <w:rPr>
            <w:webHidden/>
          </w:rPr>
          <w:fldChar w:fldCharType="end"/>
        </w:r>
      </w:hyperlink>
    </w:p>
    <w:p w:rsidR="00BE7E82" w:rsidRPr="00F3102F" w:rsidRDefault="00BE7E82">
      <w:pPr>
        <w:pStyle w:val="TOC3"/>
        <w:rPr>
          <w:rFonts w:ascii="Calibri" w:hAnsi="Calibri" w:cs="Times New Roman"/>
          <w:sz w:val="22"/>
          <w:szCs w:val="22"/>
        </w:rPr>
      </w:pPr>
      <w:hyperlink w:anchor="_Toc508192090" w:history="1">
        <w:r w:rsidRPr="00232C05">
          <w:rPr>
            <w:rStyle w:val="Hyperlink"/>
          </w:rPr>
          <w:t>Common Features</w:t>
        </w:r>
        <w:r>
          <w:rPr>
            <w:webHidden/>
          </w:rPr>
          <w:tab/>
        </w:r>
        <w:r>
          <w:rPr>
            <w:webHidden/>
          </w:rPr>
          <w:fldChar w:fldCharType="begin"/>
        </w:r>
        <w:r>
          <w:rPr>
            <w:webHidden/>
          </w:rPr>
          <w:instrText xml:space="preserve"> PAGEREF _Toc508192090 \h </w:instrText>
        </w:r>
        <w:r>
          <w:rPr>
            <w:webHidden/>
          </w:rPr>
        </w:r>
        <w:r>
          <w:rPr>
            <w:webHidden/>
          </w:rPr>
          <w:fldChar w:fldCharType="separate"/>
        </w:r>
        <w:r w:rsidR="00380255">
          <w:rPr>
            <w:webHidden/>
          </w:rPr>
          <w:t>153</w:t>
        </w:r>
        <w:r>
          <w:rPr>
            <w:webHidden/>
          </w:rPr>
          <w:fldChar w:fldCharType="end"/>
        </w:r>
      </w:hyperlink>
    </w:p>
    <w:p w:rsidR="00BE7E82" w:rsidRPr="00F3102F" w:rsidRDefault="00BE7E82">
      <w:pPr>
        <w:pStyle w:val="TOC3"/>
        <w:rPr>
          <w:rFonts w:ascii="Calibri" w:hAnsi="Calibri" w:cs="Times New Roman"/>
          <w:sz w:val="22"/>
          <w:szCs w:val="22"/>
        </w:rPr>
      </w:pPr>
      <w:hyperlink w:anchor="_Toc508192091" w:history="1">
        <w:r w:rsidRPr="00232C05">
          <w:rPr>
            <w:rStyle w:val="Hyperlink"/>
          </w:rPr>
          <w:t>Case Info | HP Lookup Area (for Current Exams)</w:t>
        </w:r>
        <w:r>
          <w:rPr>
            <w:webHidden/>
          </w:rPr>
          <w:tab/>
        </w:r>
        <w:r>
          <w:rPr>
            <w:webHidden/>
          </w:rPr>
          <w:fldChar w:fldCharType="begin"/>
        </w:r>
        <w:r>
          <w:rPr>
            <w:webHidden/>
          </w:rPr>
          <w:instrText xml:space="preserve"> PAGEREF _Toc508192091 \h </w:instrText>
        </w:r>
        <w:r>
          <w:rPr>
            <w:webHidden/>
          </w:rPr>
        </w:r>
        <w:r>
          <w:rPr>
            <w:webHidden/>
          </w:rPr>
          <w:fldChar w:fldCharType="separate"/>
        </w:r>
        <w:r w:rsidR="00380255">
          <w:rPr>
            <w:webHidden/>
          </w:rPr>
          <w:t>155</w:t>
        </w:r>
        <w:r>
          <w:rPr>
            <w:webHidden/>
          </w:rPr>
          <w:fldChar w:fldCharType="end"/>
        </w:r>
      </w:hyperlink>
    </w:p>
    <w:p w:rsidR="00BE7E82" w:rsidRPr="00F3102F" w:rsidRDefault="00BE7E82">
      <w:pPr>
        <w:pStyle w:val="TOC3"/>
        <w:rPr>
          <w:rFonts w:ascii="Calibri" w:hAnsi="Calibri" w:cs="Times New Roman"/>
          <w:sz w:val="22"/>
          <w:szCs w:val="22"/>
        </w:rPr>
      </w:pPr>
      <w:hyperlink w:anchor="_Toc508192092" w:history="1">
        <w:r w:rsidRPr="00232C05">
          <w:rPr>
            <w:rStyle w:val="Hyperlink"/>
          </w:rPr>
          <w:t>Case Info | Prior Attribute Area</w:t>
        </w:r>
        <w:r>
          <w:rPr>
            <w:webHidden/>
          </w:rPr>
          <w:tab/>
        </w:r>
        <w:r>
          <w:rPr>
            <w:webHidden/>
          </w:rPr>
          <w:fldChar w:fldCharType="begin"/>
        </w:r>
        <w:r>
          <w:rPr>
            <w:webHidden/>
          </w:rPr>
          <w:instrText xml:space="preserve"> PAGEREF _Toc508192092 \h </w:instrText>
        </w:r>
        <w:r>
          <w:rPr>
            <w:webHidden/>
          </w:rPr>
        </w:r>
        <w:r>
          <w:rPr>
            <w:webHidden/>
          </w:rPr>
          <w:fldChar w:fldCharType="separate"/>
        </w:r>
        <w:r w:rsidR="00380255">
          <w:rPr>
            <w:webHidden/>
          </w:rPr>
          <w:t>156</w:t>
        </w:r>
        <w:r>
          <w:rPr>
            <w:webHidden/>
          </w:rPr>
          <w:fldChar w:fldCharType="end"/>
        </w:r>
      </w:hyperlink>
    </w:p>
    <w:p w:rsidR="00BE7E82" w:rsidRPr="00F3102F" w:rsidRDefault="00BE7E82">
      <w:pPr>
        <w:pStyle w:val="TOC3"/>
        <w:rPr>
          <w:rFonts w:ascii="Calibri" w:hAnsi="Calibri" w:cs="Times New Roman"/>
          <w:sz w:val="22"/>
          <w:szCs w:val="22"/>
        </w:rPr>
      </w:pPr>
      <w:hyperlink w:anchor="_Toc508192093" w:history="1">
        <w:r w:rsidRPr="00232C05">
          <w:rPr>
            <w:rStyle w:val="Hyperlink"/>
          </w:rPr>
          <w:t>Case Info | Attribute Area (for Other Related Cases)</w:t>
        </w:r>
        <w:r>
          <w:rPr>
            <w:webHidden/>
          </w:rPr>
          <w:tab/>
        </w:r>
        <w:r>
          <w:rPr>
            <w:webHidden/>
          </w:rPr>
          <w:fldChar w:fldCharType="begin"/>
        </w:r>
        <w:r>
          <w:rPr>
            <w:webHidden/>
          </w:rPr>
          <w:instrText xml:space="preserve"> PAGEREF _Toc508192093 \h </w:instrText>
        </w:r>
        <w:r>
          <w:rPr>
            <w:webHidden/>
          </w:rPr>
        </w:r>
        <w:r>
          <w:rPr>
            <w:webHidden/>
          </w:rPr>
          <w:fldChar w:fldCharType="separate"/>
        </w:r>
        <w:r w:rsidR="00380255">
          <w:rPr>
            <w:webHidden/>
          </w:rPr>
          <w:t>157</w:t>
        </w:r>
        <w:r>
          <w:rPr>
            <w:webHidden/>
          </w:rPr>
          <w:fldChar w:fldCharType="end"/>
        </w:r>
      </w:hyperlink>
    </w:p>
    <w:p w:rsidR="00BE7E82" w:rsidRPr="00F3102F" w:rsidRDefault="00BE7E82">
      <w:pPr>
        <w:pStyle w:val="TOC3"/>
        <w:rPr>
          <w:rFonts w:ascii="Calibri" w:hAnsi="Calibri" w:cs="Times New Roman"/>
          <w:sz w:val="22"/>
          <w:szCs w:val="22"/>
        </w:rPr>
      </w:pPr>
      <w:hyperlink w:anchor="_Toc508192094" w:history="1">
        <w:r w:rsidRPr="00232C05">
          <w:rPr>
            <w:rStyle w:val="Hyperlink"/>
          </w:rPr>
          <w:t>Case Info | Oldest Shown... Check Box</w:t>
        </w:r>
        <w:r>
          <w:rPr>
            <w:webHidden/>
          </w:rPr>
          <w:tab/>
        </w:r>
        <w:r>
          <w:rPr>
            <w:webHidden/>
          </w:rPr>
          <w:fldChar w:fldCharType="begin"/>
        </w:r>
        <w:r>
          <w:rPr>
            <w:webHidden/>
          </w:rPr>
          <w:instrText xml:space="preserve"> PAGEREF _Toc508192094 \h </w:instrText>
        </w:r>
        <w:r>
          <w:rPr>
            <w:webHidden/>
          </w:rPr>
        </w:r>
        <w:r>
          <w:rPr>
            <w:webHidden/>
          </w:rPr>
          <w:fldChar w:fldCharType="separate"/>
        </w:r>
        <w:r w:rsidR="00380255">
          <w:rPr>
            <w:webHidden/>
          </w:rPr>
          <w:t>158</w:t>
        </w:r>
        <w:r>
          <w:rPr>
            <w:webHidden/>
          </w:rPr>
          <w:fldChar w:fldCharType="end"/>
        </w:r>
      </w:hyperlink>
    </w:p>
    <w:p w:rsidR="00BE7E82" w:rsidRPr="00F3102F" w:rsidRDefault="00BE7E82">
      <w:pPr>
        <w:pStyle w:val="TOC3"/>
        <w:rPr>
          <w:rFonts w:ascii="Calibri" w:hAnsi="Calibri" w:cs="Times New Roman"/>
          <w:sz w:val="22"/>
          <w:szCs w:val="22"/>
        </w:rPr>
      </w:pPr>
      <w:hyperlink w:anchor="_Toc508192095" w:history="1">
        <w:r w:rsidRPr="00232C05">
          <w:rPr>
            <w:rStyle w:val="Hyperlink"/>
          </w:rPr>
          <w:t>Case Info | Local/Remote Options</w:t>
        </w:r>
        <w:r>
          <w:rPr>
            <w:webHidden/>
          </w:rPr>
          <w:tab/>
        </w:r>
        <w:r>
          <w:rPr>
            <w:webHidden/>
          </w:rPr>
          <w:fldChar w:fldCharType="begin"/>
        </w:r>
        <w:r>
          <w:rPr>
            <w:webHidden/>
          </w:rPr>
          <w:instrText xml:space="preserve"> PAGEREF _Toc508192095 \h </w:instrText>
        </w:r>
        <w:r>
          <w:rPr>
            <w:webHidden/>
          </w:rPr>
        </w:r>
        <w:r>
          <w:rPr>
            <w:webHidden/>
          </w:rPr>
          <w:fldChar w:fldCharType="separate"/>
        </w:r>
        <w:r w:rsidR="00380255">
          <w:rPr>
            <w:webHidden/>
          </w:rPr>
          <w:t>159</w:t>
        </w:r>
        <w:r>
          <w:rPr>
            <w:webHidden/>
          </w:rPr>
          <w:fldChar w:fldCharType="end"/>
        </w:r>
      </w:hyperlink>
    </w:p>
    <w:p w:rsidR="00BE7E82" w:rsidRPr="00F3102F" w:rsidRDefault="00BE7E82">
      <w:pPr>
        <w:pStyle w:val="TOC3"/>
        <w:rPr>
          <w:rFonts w:ascii="Calibri" w:hAnsi="Calibri" w:cs="Times New Roman"/>
          <w:sz w:val="22"/>
          <w:szCs w:val="22"/>
        </w:rPr>
      </w:pPr>
      <w:hyperlink w:anchor="_Toc508192096" w:history="1">
        <w:r w:rsidRPr="00232C05">
          <w:rPr>
            <w:rStyle w:val="Hyperlink"/>
          </w:rPr>
          <w:t>Case Info | Use this Stage... Check Box</w:t>
        </w:r>
        <w:r>
          <w:rPr>
            <w:webHidden/>
          </w:rPr>
          <w:tab/>
        </w:r>
        <w:r>
          <w:rPr>
            <w:webHidden/>
          </w:rPr>
          <w:fldChar w:fldCharType="begin"/>
        </w:r>
        <w:r>
          <w:rPr>
            <w:webHidden/>
          </w:rPr>
          <w:instrText xml:space="preserve"> PAGEREF _Toc508192096 \h </w:instrText>
        </w:r>
        <w:r>
          <w:rPr>
            <w:webHidden/>
          </w:rPr>
        </w:r>
        <w:r>
          <w:rPr>
            <w:webHidden/>
          </w:rPr>
          <w:fldChar w:fldCharType="separate"/>
        </w:r>
        <w:r w:rsidR="00380255">
          <w:rPr>
            <w:webHidden/>
          </w:rPr>
          <w:t>160</w:t>
        </w:r>
        <w:r>
          <w:rPr>
            <w:webHidden/>
          </w:rPr>
          <w:fldChar w:fldCharType="end"/>
        </w:r>
      </w:hyperlink>
    </w:p>
    <w:p w:rsidR="00BE7E82" w:rsidRPr="00F3102F" w:rsidRDefault="00BE7E82">
      <w:pPr>
        <w:pStyle w:val="TOC3"/>
        <w:rPr>
          <w:rFonts w:ascii="Calibri" w:hAnsi="Calibri" w:cs="Times New Roman"/>
          <w:sz w:val="22"/>
          <w:szCs w:val="22"/>
        </w:rPr>
      </w:pPr>
      <w:hyperlink w:anchor="_Toc508192097" w:history="1">
        <w:r w:rsidRPr="00232C05">
          <w:rPr>
            <w:rStyle w:val="Hyperlink"/>
          </w:rPr>
          <w:t>Case Info | Disable Series Processing Check Box</w:t>
        </w:r>
        <w:r>
          <w:rPr>
            <w:webHidden/>
          </w:rPr>
          <w:tab/>
        </w:r>
        <w:r>
          <w:rPr>
            <w:webHidden/>
          </w:rPr>
          <w:fldChar w:fldCharType="begin"/>
        </w:r>
        <w:r>
          <w:rPr>
            <w:webHidden/>
          </w:rPr>
          <w:instrText xml:space="preserve"> PAGEREF _Toc508192097 \h </w:instrText>
        </w:r>
        <w:r>
          <w:rPr>
            <w:webHidden/>
          </w:rPr>
        </w:r>
        <w:r>
          <w:rPr>
            <w:webHidden/>
          </w:rPr>
          <w:fldChar w:fldCharType="separate"/>
        </w:r>
        <w:r w:rsidR="00380255">
          <w:rPr>
            <w:webHidden/>
          </w:rPr>
          <w:t>161</w:t>
        </w:r>
        <w:r>
          <w:rPr>
            <w:webHidden/>
          </w:rPr>
          <w:fldChar w:fldCharType="end"/>
        </w:r>
      </w:hyperlink>
    </w:p>
    <w:p w:rsidR="00BE7E82" w:rsidRPr="00F3102F" w:rsidRDefault="00BE7E82">
      <w:pPr>
        <w:pStyle w:val="TOC3"/>
        <w:rPr>
          <w:rFonts w:ascii="Calibri" w:hAnsi="Calibri" w:cs="Times New Roman"/>
          <w:sz w:val="22"/>
          <w:szCs w:val="22"/>
        </w:rPr>
      </w:pPr>
      <w:hyperlink w:anchor="_Toc508192098" w:history="1">
        <w:r w:rsidRPr="00232C05">
          <w:rPr>
            <w:rStyle w:val="Hyperlink"/>
          </w:rPr>
          <w:t>Case Info | Regroup Leftover Image Sets check box</w:t>
        </w:r>
        <w:r>
          <w:rPr>
            <w:webHidden/>
          </w:rPr>
          <w:tab/>
        </w:r>
        <w:r>
          <w:rPr>
            <w:webHidden/>
          </w:rPr>
          <w:fldChar w:fldCharType="begin"/>
        </w:r>
        <w:r>
          <w:rPr>
            <w:webHidden/>
          </w:rPr>
          <w:instrText xml:space="preserve"> PAGEREF _Toc508192098 \h </w:instrText>
        </w:r>
        <w:r>
          <w:rPr>
            <w:webHidden/>
          </w:rPr>
        </w:r>
        <w:r>
          <w:rPr>
            <w:webHidden/>
          </w:rPr>
          <w:fldChar w:fldCharType="separate"/>
        </w:r>
        <w:r w:rsidR="00380255">
          <w:rPr>
            <w:webHidden/>
          </w:rPr>
          <w:t>162</w:t>
        </w:r>
        <w:r>
          <w:rPr>
            <w:webHidden/>
          </w:rPr>
          <w:fldChar w:fldCharType="end"/>
        </w:r>
      </w:hyperlink>
    </w:p>
    <w:p w:rsidR="00BE7E82" w:rsidRPr="00F3102F" w:rsidRDefault="00BE7E82">
      <w:pPr>
        <w:pStyle w:val="TOC3"/>
        <w:rPr>
          <w:rFonts w:ascii="Calibri" w:hAnsi="Calibri" w:cs="Times New Roman"/>
          <w:sz w:val="22"/>
          <w:szCs w:val="22"/>
        </w:rPr>
      </w:pPr>
      <w:hyperlink w:anchor="_Toc508192099" w:history="1">
        <w:r w:rsidRPr="00232C05">
          <w:rPr>
            <w:rStyle w:val="Hyperlink"/>
          </w:rPr>
          <w:t>Viewport Info | Clone/Placeholder Options</w:t>
        </w:r>
        <w:r>
          <w:rPr>
            <w:webHidden/>
          </w:rPr>
          <w:tab/>
        </w:r>
        <w:r>
          <w:rPr>
            <w:webHidden/>
          </w:rPr>
          <w:fldChar w:fldCharType="begin"/>
        </w:r>
        <w:r>
          <w:rPr>
            <w:webHidden/>
          </w:rPr>
          <w:instrText xml:space="preserve"> PAGEREF _Toc508192099 \h </w:instrText>
        </w:r>
        <w:r>
          <w:rPr>
            <w:webHidden/>
          </w:rPr>
        </w:r>
        <w:r>
          <w:rPr>
            <w:webHidden/>
          </w:rPr>
          <w:fldChar w:fldCharType="separate"/>
        </w:r>
        <w:r w:rsidR="00380255">
          <w:rPr>
            <w:webHidden/>
          </w:rPr>
          <w:t>163</w:t>
        </w:r>
        <w:r>
          <w:rPr>
            <w:webHidden/>
          </w:rPr>
          <w:fldChar w:fldCharType="end"/>
        </w:r>
      </w:hyperlink>
    </w:p>
    <w:p w:rsidR="00BE7E82" w:rsidRPr="00F3102F" w:rsidRDefault="00BE7E82">
      <w:pPr>
        <w:pStyle w:val="TOC3"/>
        <w:rPr>
          <w:rFonts w:ascii="Calibri" w:hAnsi="Calibri" w:cs="Times New Roman"/>
          <w:sz w:val="22"/>
          <w:szCs w:val="22"/>
        </w:rPr>
      </w:pPr>
      <w:hyperlink w:anchor="_Toc508192100" w:history="1">
        <w:r w:rsidRPr="00232C05">
          <w:rPr>
            <w:rStyle w:val="Hyperlink"/>
          </w:rPr>
          <w:t>Viewport Info | Specify Attributes List</w:t>
        </w:r>
        <w:r>
          <w:rPr>
            <w:webHidden/>
          </w:rPr>
          <w:tab/>
        </w:r>
        <w:r>
          <w:rPr>
            <w:webHidden/>
          </w:rPr>
          <w:fldChar w:fldCharType="begin"/>
        </w:r>
        <w:r>
          <w:rPr>
            <w:webHidden/>
          </w:rPr>
          <w:instrText xml:space="preserve"> PAGEREF _Toc508192100 \h </w:instrText>
        </w:r>
        <w:r>
          <w:rPr>
            <w:webHidden/>
          </w:rPr>
        </w:r>
        <w:r>
          <w:rPr>
            <w:webHidden/>
          </w:rPr>
          <w:fldChar w:fldCharType="separate"/>
        </w:r>
        <w:r w:rsidR="00380255">
          <w:rPr>
            <w:webHidden/>
          </w:rPr>
          <w:t>164</w:t>
        </w:r>
        <w:r>
          <w:rPr>
            <w:webHidden/>
          </w:rPr>
          <w:fldChar w:fldCharType="end"/>
        </w:r>
      </w:hyperlink>
    </w:p>
    <w:p w:rsidR="00BE7E82" w:rsidRPr="00F3102F" w:rsidRDefault="00BE7E82">
      <w:pPr>
        <w:pStyle w:val="TOC3"/>
        <w:rPr>
          <w:rFonts w:ascii="Calibri" w:hAnsi="Calibri" w:cs="Times New Roman"/>
          <w:sz w:val="22"/>
          <w:szCs w:val="22"/>
        </w:rPr>
      </w:pPr>
      <w:hyperlink w:anchor="_Toc508192101" w:history="1">
        <w:r w:rsidRPr="00232C05">
          <w:rPr>
            <w:rStyle w:val="Hyperlink"/>
          </w:rPr>
          <w:t>Viewport Info | Pixel Processing Area</w:t>
        </w:r>
        <w:r>
          <w:rPr>
            <w:webHidden/>
          </w:rPr>
          <w:tab/>
        </w:r>
        <w:r>
          <w:rPr>
            <w:webHidden/>
          </w:rPr>
          <w:fldChar w:fldCharType="begin"/>
        </w:r>
        <w:r>
          <w:rPr>
            <w:webHidden/>
          </w:rPr>
          <w:instrText xml:space="preserve"> PAGEREF _Toc508192101 \h </w:instrText>
        </w:r>
        <w:r>
          <w:rPr>
            <w:webHidden/>
          </w:rPr>
        </w:r>
        <w:r>
          <w:rPr>
            <w:webHidden/>
          </w:rPr>
          <w:fldChar w:fldCharType="separate"/>
        </w:r>
        <w:r w:rsidR="00380255">
          <w:rPr>
            <w:webHidden/>
          </w:rPr>
          <w:t>167</w:t>
        </w:r>
        <w:r>
          <w:rPr>
            <w:webHidden/>
          </w:rPr>
          <w:fldChar w:fldCharType="end"/>
        </w:r>
      </w:hyperlink>
    </w:p>
    <w:p w:rsidR="00BE7E82" w:rsidRPr="00F3102F" w:rsidRDefault="00BE7E82">
      <w:pPr>
        <w:pStyle w:val="TOC3"/>
        <w:rPr>
          <w:rFonts w:ascii="Calibri" w:hAnsi="Calibri" w:cs="Times New Roman"/>
          <w:sz w:val="22"/>
          <w:szCs w:val="22"/>
        </w:rPr>
      </w:pPr>
      <w:hyperlink w:anchor="_Toc508192102" w:history="1">
        <w:r w:rsidRPr="00232C05">
          <w:rPr>
            <w:rStyle w:val="Hyperlink"/>
          </w:rPr>
          <w:t>More Viewport Info Tab</w:t>
        </w:r>
        <w:r>
          <w:rPr>
            <w:webHidden/>
          </w:rPr>
          <w:tab/>
        </w:r>
        <w:r>
          <w:rPr>
            <w:webHidden/>
          </w:rPr>
          <w:fldChar w:fldCharType="begin"/>
        </w:r>
        <w:r>
          <w:rPr>
            <w:webHidden/>
          </w:rPr>
          <w:instrText xml:space="preserve"> PAGEREF _Toc508192102 \h </w:instrText>
        </w:r>
        <w:r>
          <w:rPr>
            <w:webHidden/>
          </w:rPr>
        </w:r>
        <w:r>
          <w:rPr>
            <w:webHidden/>
          </w:rPr>
          <w:fldChar w:fldCharType="separate"/>
        </w:r>
        <w:r w:rsidR="00380255">
          <w:rPr>
            <w:webHidden/>
          </w:rPr>
          <w:t>168</w:t>
        </w:r>
        <w:r>
          <w:rPr>
            <w:webHidden/>
          </w:rPr>
          <w:fldChar w:fldCharType="end"/>
        </w:r>
      </w:hyperlink>
    </w:p>
    <w:p w:rsidR="00BE7E82" w:rsidRPr="00F3102F" w:rsidRDefault="00BE7E82">
      <w:pPr>
        <w:pStyle w:val="TOC2"/>
        <w:rPr>
          <w:rFonts w:ascii="Calibri" w:hAnsi="Calibri" w:cs="Times New Roman"/>
          <w:sz w:val="22"/>
          <w:szCs w:val="22"/>
        </w:rPr>
      </w:pPr>
      <w:hyperlink w:anchor="_Toc508192103" w:history="1">
        <w:r w:rsidRPr="00232C05">
          <w:rPr>
            <w:rStyle w:val="Hyperlink"/>
          </w:rPr>
          <w:t>Viewport Mapping Explained</w:t>
        </w:r>
        <w:r>
          <w:rPr>
            <w:webHidden/>
          </w:rPr>
          <w:tab/>
        </w:r>
        <w:r>
          <w:rPr>
            <w:webHidden/>
          </w:rPr>
          <w:fldChar w:fldCharType="begin"/>
        </w:r>
        <w:r>
          <w:rPr>
            <w:webHidden/>
          </w:rPr>
          <w:instrText xml:space="preserve"> PAGEREF _Toc508192103 \h </w:instrText>
        </w:r>
        <w:r>
          <w:rPr>
            <w:webHidden/>
          </w:rPr>
        </w:r>
        <w:r>
          <w:rPr>
            <w:webHidden/>
          </w:rPr>
          <w:fldChar w:fldCharType="separate"/>
        </w:r>
        <w:r w:rsidR="00380255">
          <w:rPr>
            <w:webHidden/>
          </w:rPr>
          <w:t>169</w:t>
        </w:r>
        <w:r>
          <w:rPr>
            <w:webHidden/>
          </w:rPr>
          <w:fldChar w:fldCharType="end"/>
        </w:r>
      </w:hyperlink>
    </w:p>
    <w:p w:rsidR="00BE7E82" w:rsidRPr="00F3102F" w:rsidRDefault="00BE7E82">
      <w:pPr>
        <w:pStyle w:val="TOC2"/>
        <w:rPr>
          <w:rFonts w:ascii="Calibri" w:hAnsi="Calibri" w:cs="Times New Roman"/>
          <w:sz w:val="22"/>
          <w:szCs w:val="22"/>
        </w:rPr>
      </w:pPr>
      <w:hyperlink w:anchor="_Toc508192104" w:history="1">
        <w:r w:rsidRPr="00232C05">
          <w:rPr>
            <w:rStyle w:val="Hyperlink"/>
          </w:rPr>
          <w:t>Hanging Protocol Cookbook</w:t>
        </w:r>
        <w:r>
          <w:rPr>
            <w:webHidden/>
          </w:rPr>
          <w:tab/>
        </w:r>
        <w:r>
          <w:rPr>
            <w:webHidden/>
          </w:rPr>
          <w:fldChar w:fldCharType="begin"/>
        </w:r>
        <w:r>
          <w:rPr>
            <w:webHidden/>
          </w:rPr>
          <w:instrText xml:space="preserve"> PAGEREF _Toc508192104 \h </w:instrText>
        </w:r>
        <w:r>
          <w:rPr>
            <w:webHidden/>
          </w:rPr>
        </w:r>
        <w:r>
          <w:rPr>
            <w:webHidden/>
          </w:rPr>
          <w:fldChar w:fldCharType="separate"/>
        </w:r>
        <w:r w:rsidR="00380255">
          <w:rPr>
            <w:webHidden/>
          </w:rPr>
          <w:t>170</w:t>
        </w:r>
        <w:r>
          <w:rPr>
            <w:webHidden/>
          </w:rPr>
          <w:fldChar w:fldCharType="end"/>
        </w:r>
      </w:hyperlink>
    </w:p>
    <w:p w:rsidR="00BE7E82" w:rsidRPr="00F3102F" w:rsidRDefault="00BE7E82">
      <w:pPr>
        <w:pStyle w:val="TOC3"/>
        <w:rPr>
          <w:rFonts w:ascii="Calibri" w:hAnsi="Calibri" w:cs="Times New Roman"/>
          <w:sz w:val="22"/>
          <w:szCs w:val="22"/>
        </w:rPr>
      </w:pPr>
      <w:hyperlink w:anchor="_Toc508192105" w:history="1">
        <w:r w:rsidRPr="00232C05">
          <w:rPr>
            <w:rStyle w:val="Hyperlink"/>
          </w:rPr>
          <w:t>A Basic Hanging Protocol for Chest X-Rays</w:t>
        </w:r>
        <w:r>
          <w:rPr>
            <w:webHidden/>
          </w:rPr>
          <w:tab/>
        </w:r>
        <w:r>
          <w:rPr>
            <w:webHidden/>
          </w:rPr>
          <w:fldChar w:fldCharType="begin"/>
        </w:r>
        <w:r>
          <w:rPr>
            <w:webHidden/>
          </w:rPr>
          <w:instrText xml:space="preserve"> PAGEREF _Toc508192105 \h </w:instrText>
        </w:r>
        <w:r>
          <w:rPr>
            <w:webHidden/>
          </w:rPr>
        </w:r>
        <w:r>
          <w:rPr>
            <w:webHidden/>
          </w:rPr>
          <w:fldChar w:fldCharType="separate"/>
        </w:r>
        <w:r w:rsidR="00380255">
          <w:rPr>
            <w:webHidden/>
          </w:rPr>
          <w:t>170</w:t>
        </w:r>
        <w:r>
          <w:rPr>
            <w:webHidden/>
          </w:rPr>
          <w:fldChar w:fldCharType="end"/>
        </w:r>
      </w:hyperlink>
    </w:p>
    <w:p w:rsidR="00BE7E82" w:rsidRPr="00F3102F" w:rsidRDefault="00BE7E82">
      <w:pPr>
        <w:pStyle w:val="TOC3"/>
        <w:rPr>
          <w:rFonts w:ascii="Calibri" w:hAnsi="Calibri" w:cs="Times New Roman"/>
          <w:sz w:val="22"/>
          <w:szCs w:val="22"/>
        </w:rPr>
      </w:pPr>
      <w:hyperlink w:anchor="_Toc508192106" w:history="1">
        <w:r w:rsidRPr="00232C05">
          <w:rPr>
            <w:rStyle w:val="Hyperlink"/>
          </w:rPr>
          <w:t>A Staged Hanging Protocol for “With Prior” and “Without Prior” Views</w:t>
        </w:r>
        <w:r>
          <w:rPr>
            <w:webHidden/>
          </w:rPr>
          <w:tab/>
        </w:r>
        <w:r>
          <w:rPr>
            <w:webHidden/>
          </w:rPr>
          <w:fldChar w:fldCharType="begin"/>
        </w:r>
        <w:r>
          <w:rPr>
            <w:webHidden/>
          </w:rPr>
          <w:instrText xml:space="preserve"> PAGEREF _Toc508192106 \h </w:instrText>
        </w:r>
        <w:r>
          <w:rPr>
            <w:webHidden/>
          </w:rPr>
        </w:r>
        <w:r>
          <w:rPr>
            <w:webHidden/>
          </w:rPr>
          <w:fldChar w:fldCharType="separate"/>
        </w:r>
        <w:r w:rsidR="00380255">
          <w:rPr>
            <w:webHidden/>
          </w:rPr>
          <w:t>173</w:t>
        </w:r>
        <w:r>
          <w:rPr>
            <w:webHidden/>
          </w:rPr>
          <w:fldChar w:fldCharType="end"/>
        </w:r>
      </w:hyperlink>
    </w:p>
    <w:p w:rsidR="00BE7E82" w:rsidRPr="00F3102F" w:rsidRDefault="00BE7E82">
      <w:pPr>
        <w:pStyle w:val="TOC3"/>
        <w:rPr>
          <w:rFonts w:ascii="Calibri" w:hAnsi="Calibri" w:cs="Times New Roman"/>
          <w:sz w:val="22"/>
          <w:szCs w:val="22"/>
        </w:rPr>
      </w:pPr>
      <w:hyperlink w:anchor="_Toc508192107" w:history="1">
        <w:r w:rsidRPr="00232C05">
          <w:rPr>
            <w:rStyle w:val="Hyperlink"/>
          </w:rPr>
          <w:t>An MR Hanging Protocol that uses Links and Explicit Mapping</w:t>
        </w:r>
        <w:r>
          <w:rPr>
            <w:webHidden/>
          </w:rPr>
          <w:tab/>
        </w:r>
        <w:r>
          <w:rPr>
            <w:webHidden/>
          </w:rPr>
          <w:fldChar w:fldCharType="begin"/>
        </w:r>
        <w:r>
          <w:rPr>
            <w:webHidden/>
          </w:rPr>
          <w:instrText xml:space="preserve"> PAGEREF _Toc508192107 \h </w:instrText>
        </w:r>
        <w:r>
          <w:rPr>
            <w:webHidden/>
          </w:rPr>
        </w:r>
        <w:r>
          <w:rPr>
            <w:webHidden/>
          </w:rPr>
          <w:fldChar w:fldCharType="separate"/>
        </w:r>
        <w:r w:rsidR="00380255">
          <w:rPr>
            <w:webHidden/>
          </w:rPr>
          <w:t>175</w:t>
        </w:r>
        <w:r>
          <w:rPr>
            <w:webHidden/>
          </w:rPr>
          <w:fldChar w:fldCharType="end"/>
        </w:r>
      </w:hyperlink>
    </w:p>
    <w:p w:rsidR="00BE7E82" w:rsidRPr="00F3102F" w:rsidRDefault="00BE7E82">
      <w:pPr>
        <w:pStyle w:val="TOC3"/>
        <w:rPr>
          <w:rFonts w:ascii="Calibri" w:hAnsi="Calibri" w:cs="Times New Roman"/>
          <w:sz w:val="22"/>
          <w:szCs w:val="22"/>
        </w:rPr>
      </w:pPr>
      <w:hyperlink w:anchor="_Toc508192108" w:history="1">
        <w:r w:rsidRPr="00232C05">
          <w:rPr>
            <w:rStyle w:val="Hyperlink"/>
          </w:rPr>
          <w:t>An MR Hanging Protocol that Splits a Series</w:t>
        </w:r>
        <w:r>
          <w:rPr>
            <w:webHidden/>
          </w:rPr>
          <w:tab/>
        </w:r>
        <w:r>
          <w:rPr>
            <w:webHidden/>
          </w:rPr>
          <w:fldChar w:fldCharType="begin"/>
        </w:r>
        <w:r>
          <w:rPr>
            <w:webHidden/>
          </w:rPr>
          <w:instrText xml:space="preserve"> PAGEREF _Toc508192108 \h </w:instrText>
        </w:r>
        <w:r>
          <w:rPr>
            <w:webHidden/>
          </w:rPr>
        </w:r>
        <w:r>
          <w:rPr>
            <w:webHidden/>
          </w:rPr>
          <w:fldChar w:fldCharType="separate"/>
        </w:r>
        <w:r w:rsidR="00380255">
          <w:rPr>
            <w:webHidden/>
          </w:rPr>
          <w:t>178</w:t>
        </w:r>
        <w:r>
          <w:rPr>
            <w:webHidden/>
          </w:rPr>
          <w:fldChar w:fldCharType="end"/>
        </w:r>
      </w:hyperlink>
    </w:p>
    <w:p w:rsidR="00BE7E82" w:rsidRPr="00F3102F" w:rsidRDefault="00BE7E82">
      <w:pPr>
        <w:pStyle w:val="TOC2"/>
        <w:rPr>
          <w:rFonts w:ascii="Calibri" w:hAnsi="Calibri" w:cs="Times New Roman"/>
          <w:sz w:val="22"/>
          <w:szCs w:val="22"/>
        </w:rPr>
      </w:pPr>
      <w:hyperlink w:anchor="_Toc508192109" w:history="1">
        <w:r w:rsidRPr="00232C05">
          <w:rPr>
            <w:rStyle w:val="Hyperlink"/>
          </w:rPr>
          <w:t>Internal Hanging Protocols</w:t>
        </w:r>
        <w:r>
          <w:rPr>
            <w:webHidden/>
          </w:rPr>
          <w:tab/>
        </w:r>
        <w:r>
          <w:rPr>
            <w:webHidden/>
          </w:rPr>
          <w:fldChar w:fldCharType="begin"/>
        </w:r>
        <w:r>
          <w:rPr>
            <w:webHidden/>
          </w:rPr>
          <w:instrText xml:space="preserve"> PAGEREF _Toc508192109 \h </w:instrText>
        </w:r>
        <w:r>
          <w:rPr>
            <w:webHidden/>
          </w:rPr>
        </w:r>
        <w:r>
          <w:rPr>
            <w:webHidden/>
          </w:rPr>
          <w:fldChar w:fldCharType="separate"/>
        </w:r>
        <w:r w:rsidR="00380255">
          <w:rPr>
            <w:webHidden/>
          </w:rPr>
          <w:t>181</w:t>
        </w:r>
        <w:r>
          <w:rPr>
            <w:webHidden/>
          </w:rPr>
          <w:fldChar w:fldCharType="end"/>
        </w:r>
      </w:hyperlink>
    </w:p>
    <w:p w:rsidR="00BE7E82" w:rsidRPr="00F3102F" w:rsidRDefault="00BE7E82">
      <w:pPr>
        <w:pStyle w:val="TOC3"/>
        <w:rPr>
          <w:rFonts w:ascii="Calibri" w:hAnsi="Calibri" w:cs="Times New Roman"/>
          <w:sz w:val="22"/>
          <w:szCs w:val="22"/>
        </w:rPr>
      </w:pPr>
      <w:hyperlink w:anchor="_Toc508192110" w:history="1">
        <w:r w:rsidRPr="00232C05">
          <w:rPr>
            <w:rStyle w:val="Hyperlink"/>
          </w:rPr>
          <w:t>Baseline Hanging Protocols</w:t>
        </w:r>
        <w:r>
          <w:rPr>
            <w:webHidden/>
          </w:rPr>
          <w:tab/>
        </w:r>
        <w:r>
          <w:rPr>
            <w:webHidden/>
          </w:rPr>
          <w:fldChar w:fldCharType="begin"/>
        </w:r>
        <w:r>
          <w:rPr>
            <w:webHidden/>
          </w:rPr>
          <w:instrText xml:space="preserve"> PAGEREF _Toc508192110 \h </w:instrText>
        </w:r>
        <w:r>
          <w:rPr>
            <w:webHidden/>
          </w:rPr>
        </w:r>
        <w:r>
          <w:rPr>
            <w:webHidden/>
          </w:rPr>
          <w:fldChar w:fldCharType="separate"/>
        </w:r>
        <w:r w:rsidR="00380255">
          <w:rPr>
            <w:webHidden/>
          </w:rPr>
          <w:t>181</w:t>
        </w:r>
        <w:r>
          <w:rPr>
            <w:webHidden/>
          </w:rPr>
          <w:fldChar w:fldCharType="end"/>
        </w:r>
      </w:hyperlink>
    </w:p>
    <w:p w:rsidR="00BE7E82" w:rsidRPr="00F3102F" w:rsidRDefault="00BE7E82">
      <w:pPr>
        <w:pStyle w:val="TOC3"/>
        <w:rPr>
          <w:rFonts w:ascii="Calibri" w:hAnsi="Calibri" w:cs="Times New Roman"/>
          <w:sz w:val="22"/>
          <w:szCs w:val="22"/>
        </w:rPr>
      </w:pPr>
      <w:hyperlink w:anchor="_Toc508192111" w:history="1">
        <w:r w:rsidRPr="00232C05">
          <w:rPr>
            <w:rStyle w:val="Hyperlink"/>
          </w:rPr>
          <w:t>1-head Hanging Protocols</w:t>
        </w:r>
        <w:r>
          <w:rPr>
            <w:webHidden/>
          </w:rPr>
          <w:tab/>
        </w:r>
        <w:r>
          <w:rPr>
            <w:webHidden/>
          </w:rPr>
          <w:fldChar w:fldCharType="begin"/>
        </w:r>
        <w:r>
          <w:rPr>
            <w:webHidden/>
          </w:rPr>
          <w:instrText xml:space="preserve"> PAGEREF _Toc508192111 \h </w:instrText>
        </w:r>
        <w:r>
          <w:rPr>
            <w:webHidden/>
          </w:rPr>
        </w:r>
        <w:r>
          <w:rPr>
            <w:webHidden/>
          </w:rPr>
          <w:fldChar w:fldCharType="separate"/>
        </w:r>
        <w:r w:rsidR="00380255">
          <w:rPr>
            <w:webHidden/>
          </w:rPr>
          <w:t>182</w:t>
        </w:r>
        <w:r>
          <w:rPr>
            <w:webHidden/>
          </w:rPr>
          <w:fldChar w:fldCharType="end"/>
        </w:r>
      </w:hyperlink>
    </w:p>
    <w:p w:rsidR="00BE7E82" w:rsidRPr="00F3102F" w:rsidRDefault="00BE7E82">
      <w:pPr>
        <w:pStyle w:val="TOC3"/>
        <w:rPr>
          <w:rFonts w:ascii="Calibri" w:hAnsi="Calibri" w:cs="Times New Roman"/>
          <w:sz w:val="22"/>
          <w:szCs w:val="22"/>
        </w:rPr>
      </w:pPr>
      <w:hyperlink w:anchor="_Toc508192112" w:history="1">
        <w:r w:rsidRPr="00232C05">
          <w:rPr>
            <w:rStyle w:val="Hyperlink"/>
          </w:rPr>
          <w:t>2-head Hanging Protocols</w:t>
        </w:r>
        <w:r>
          <w:rPr>
            <w:webHidden/>
          </w:rPr>
          <w:tab/>
        </w:r>
        <w:r>
          <w:rPr>
            <w:webHidden/>
          </w:rPr>
          <w:fldChar w:fldCharType="begin"/>
        </w:r>
        <w:r>
          <w:rPr>
            <w:webHidden/>
          </w:rPr>
          <w:instrText xml:space="preserve"> PAGEREF _Toc508192112 \h </w:instrText>
        </w:r>
        <w:r>
          <w:rPr>
            <w:webHidden/>
          </w:rPr>
        </w:r>
        <w:r>
          <w:rPr>
            <w:webHidden/>
          </w:rPr>
          <w:fldChar w:fldCharType="separate"/>
        </w:r>
        <w:r w:rsidR="00380255">
          <w:rPr>
            <w:webHidden/>
          </w:rPr>
          <w:t>182</w:t>
        </w:r>
        <w:r>
          <w:rPr>
            <w:webHidden/>
          </w:rPr>
          <w:fldChar w:fldCharType="end"/>
        </w:r>
      </w:hyperlink>
    </w:p>
    <w:p w:rsidR="00BE7E82" w:rsidRPr="00F3102F" w:rsidRDefault="00BE7E82">
      <w:pPr>
        <w:pStyle w:val="TOC3"/>
        <w:rPr>
          <w:rFonts w:ascii="Calibri" w:hAnsi="Calibri" w:cs="Times New Roman"/>
          <w:sz w:val="22"/>
          <w:szCs w:val="22"/>
        </w:rPr>
      </w:pPr>
      <w:hyperlink w:anchor="_Toc508192113" w:history="1">
        <w:r w:rsidRPr="00232C05">
          <w:rPr>
            <w:rStyle w:val="Hyperlink"/>
          </w:rPr>
          <w:t>4-head Hanging Protocols</w:t>
        </w:r>
        <w:r>
          <w:rPr>
            <w:webHidden/>
          </w:rPr>
          <w:tab/>
        </w:r>
        <w:r>
          <w:rPr>
            <w:webHidden/>
          </w:rPr>
          <w:fldChar w:fldCharType="begin"/>
        </w:r>
        <w:r>
          <w:rPr>
            <w:webHidden/>
          </w:rPr>
          <w:instrText xml:space="preserve"> PAGEREF _Toc508192113 \h </w:instrText>
        </w:r>
        <w:r>
          <w:rPr>
            <w:webHidden/>
          </w:rPr>
        </w:r>
        <w:r>
          <w:rPr>
            <w:webHidden/>
          </w:rPr>
          <w:fldChar w:fldCharType="separate"/>
        </w:r>
        <w:r w:rsidR="00380255">
          <w:rPr>
            <w:webHidden/>
          </w:rPr>
          <w:t>193</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2114" w:history="1">
        <w:r w:rsidRPr="00232C05">
          <w:rPr>
            <w:rStyle w:val="Hyperlink"/>
          </w:rPr>
          <w:t>Teaching Files</w:t>
        </w:r>
        <w:r>
          <w:rPr>
            <w:webHidden/>
          </w:rPr>
          <w:tab/>
        </w:r>
        <w:r>
          <w:rPr>
            <w:webHidden/>
          </w:rPr>
          <w:fldChar w:fldCharType="begin"/>
        </w:r>
        <w:r>
          <w:rPr>
            <w:webHidden/>
          </w:rPr>
          <w:instrText xml:space="preserve"> PAGEREF _Toc508192114 \h </w:instrText>
        </w:r>
        <w:r>
          <w:rPr>
            <w:webHidden/>
          </w:rPr>
        </w:r>
        <w:r>
          <w:rPr>
            <w:webHidden/>
          </w:rPr>
          <w:fldChar w:fldCharType="separate"/>
        </w:r>
        <w:r w:rsidR="00380255">
          <w:rPr>
            <w:webHidden/>
          </w:rPr>
          <w:t>194</w:t>
        </w:r>
        <w:r>
          <w:rPr>
            <w:webHidden/>
          </w:rPr>
          <w:fldChar w:fldCharType="end"/>
        </w:r>
      </w:hyperlink>
    </w:p>
    <w:p w:rsidR="00BE7E82" w:rsidRPr="00F3102F" w:rsidRDefault="00BE7E82">
      <w:pPr>
        <w:pStyle w:val="TOC2"/>
        <w:rPr>
          <w:rFonts w:ascii="Calibri" w:hAnsi="Calibri" w:cs="Times New Roman"/>
          <w:sz w:val="22"/>
          <w:szCs w:val="22"/>
        </w:rPr>
      </w:pPr>
      <w:hyperlink w:anchor="_Toc508192115" w:history="1">
        <w:r w:rsidRPr="00232C05">
          <w:rPr>
            <w:rStyle w:val="Hyperlink"/>
          </w:rPr>
          <w:t>Enable Teaching Files in VistARad</w:t>
        </w:r>
        <w:r>
          <w:rPr>
            <w:webHidden/>
          </w:rPr>
          <w:tab/>
        </w:r>
        <w:r>
          <w:rPr>
            <w:webHidden/>
          </w:rPr>
          <w:fldChar w:fldCharType="begin"/>
        </w:r>
        <w:r>
          <w:rPr>
            <w:webHidden/>
          </w:rPr>
          <w:instrText xml:space="preserve"> PAGEREF _Toc508192115 \h </w:instrText>
        </w:r>
        <w:r>
          <w:rPr>
            <w:webHidden/>
          </w:rPr>
        </w:r>
        <w:r>
          <w:rPr>
            <w:webHidden/>
          </w:rPr>
          <w:fldChar w:fldCharType="separate"/>
        </w:r>
        <w:r w:rsidR="00380255">
          <w:rPr>
            <w:webHidden/>
          </w:rPr>
          <w:t>194</w:t>
        </w:r>
        <w:r>
          <w:rPr>
            <w:webHidden/>
          </w:rPr>
          <w:fldChar w:fldCharType="end"/>
        </w:r>
      </w:hyperlink>
    </w:p>
    <w:p w:rsidR="00BE7E82" w:rsidRPr="00F3102F" w:rsidRDefault="00BE7E82">
      <w:pPr>
        <w:pStyle w:val="TOC2"/>
        <w:rPr>
          <w:rFonts w:ascii="Calibri" w:hAnsi="Calibri" w:cs="Times New Roman"/>
          <w:sz w:val="22"/>
          <w:szCs w:val="22"/>
        </w:rPr>
      </w:pPr>
      <w:hyperlink w:anchor="_Toc508192116" w:history="1">
        <w:r w:rsidRPr="00232C05">
          <w:rPr>
            <w:rStyle w:val="Hyperlink"/>
          </w:rPr>
          <w:t>Make a Teaching File Out of an Image, Image Set or Exam</w:t>
        </w:r>
        <w:r>
          <w:rPr>
            <w:webHidden/>
          </w:rPr>
          <w:tab/>
        </w:r>
        <w:r>
          <w:rPr>
            <w:webHidden/>
          </w:rPr>
          <w:fldChar w:fldCharType="begin"/>
        </w:r>
        <w:r>
          <w:rPr>
            <w:webHidden/>
          </w:rPr>
          <w:instrText xml:space="preserve"> PAGEREF _Toc508192116 \h </w:instrText>
        </w:r>
        <w:r>
          <w:rPr>
            <w:webHidden/>
          </w:rPr>
        </w:r>
        <w:r>
          <w:rPr>
            <w:webHidden/>
          </w:rPr>
          <w:fldChar w:fldCharType="separate"/>
        </w:r>
        <w:r w:rsidR="00380255">
          <w:rPr>
            <w:webHidden/>
          </w:rPr>
          <w:t>195</w:t>
        </w:r>
        <w:r>
          <w:rPr>
            <w:webHidden/>
          </w:rPr>
          <w:fldChar w:fldCharType="end"/>
        </w:r>
      </w:hyperlink>
    </w:p>
    <w:p w:rsidR="00BE7E82" w:rsidRPr="00F3102F" w:rsidRDefault="00BE7E82">
      <w:pPr>
        <w:pStyle w:val="TOC2"/>
        <w:rPr>
          <w:rFonts w:ascii="Calibri" w:hAnsi="Calibri" w:cs="Times New Roman"/>
          <w:sz w:val="22"/>
          <w:szCs w:val="22"/>
        </w:rPr>
      </w:pPr>
      <w:hyperlink w:anchor="_Toc508192117" w:history="1">
        <w:r w:rsidRPr="00232C05">
          <w:rPr>
            <w:rStyle w:val="Hyperlink"/>
          </w:rPr>
          <w:t>Redact Sensitive Information From a Teaching File</w:t>
        </w:r>
        <w:r>
          <w:rPr>
            <w:webHidden/>
          </w:rPr>
          <w:tab/>
        </w:r>
        <w:r>
          <w:rPr>
            <w:webHidden/>
          </w:rPr>
          <w:fldChar w:fldCharType="begin"/>
        </w:r>
        <w:r>
          <w:rPr>
            <w:webHidden/>
          </w:rPr>
          <w:instrText xml:space="preserve"> PAGEREF _Toc508192117 \h </w:instrText>
        </w:r>
        <w:r>
          <w:rPr>
            <w:webHidden/>
          </w:rPr>
        </w:r>
        <w:r>
          <w:rPr>
            <w:webHidden/>
          </w:rPr>
          <w:fldChar w:fldCharType="separate"/>
        </w:r>
        <w:r w:rsidR="00380255">
          <w:rPr>
            <w:webHidden/>
          </w:rPr>
          <w:t>195</w:t>
        </w:r>
        <w:r>
          <w:rPr>
            <w:webHidden/>
          </w:rPr>
          <w:fldChar w:fldCharType="end"/>
        </w:r>
      </w:hyperlink>
    </w:p>
    <w:p w:rsidR="00BE7E82" w:rsidRPr="00F3102F" w:rsidRDefault="00BE7E82">
      <w:pPr>
        <w:pStyle w:val="TOC2"/>
        <w:rPr>
          <w:rFonts w:ascii="Calibri" w:hAnsi="Calibri" w:cs="Times New Roman"/>
          <w:sz w:val="22"/>
          <w:szCs w:val="22"/>
        </w:rPr>
      </w:pPr>
      <w:hyperlink w:anchor="_Toc508192118" w:history="1">
        <w:r w:rsidRPr="00232C05">
          <w:rPr>
            <w:rStyle w:val="Hyperlink"/>
          </w:rPr>
          <w:t>Send a Teaching File to MIRC</w:t>
        </w:r>
        <w:r>
          <w:rPr>
            <w:webHidden/>
          </w:rPr>
          <w:tab/>
        </w:r>
        <w:r>
          <w:rPr>
            <w:webHidden/>
          </w:rPr>
          <w:fldChar w:fldCharType="begin"/>
        </w:r>
        <w:r>
          <w:rPr>
            <w:webHidden/>
          </w:rPr>
          <w:instrText xml:space="preserve"> PAGEREF _Toc508192118 \h </w:instrText>
        </w:r>
        <w:r>
          <w:rPr>
            <w:webHidden/>
          </w:rPr>
        </w:r>
        <w:r>
          <w:rPr>
            <w:webHidden/>
          </w:rPr>
          <w:fldChar w:fldCharType="separate"/>
        </w:r>
        <w:r w:rsidR="00380255">
          <w:rPr>
            <w:webHidden/>
          </w:rPr>
          <w:t>199</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2119" w:history="1">
        <w:r w:rsidRPr="00232C05">
          <w:rPr>
            <w:rStyle w:val="Hyperlink"/>
          </w:rPr>
          <w:t>Glossary</w:t>
        </w:r>
        <w:r>
          <w:rPr>
            <w:webHidden/>
          </w:rPr>
          <w:tab/>
        </w:r>
        <w:r>
          <w:rPr>
            <w:webHidden/>
          </w:rPr>
          <w:fldChar w:fldCharType="begin"/>
        </w:r>
        <w:r>
          <w:rPr>
            <w:webHidden/>
          </w:rPr>
          <w:instrText xml:space="preserve"> PAGEREF _Toc508192119 \h </w:instrText>
        </w:r>
        <w:r>
          <w:rPr>
            <w:webHidden/>
          </w:rPr>
        </w:r>
        <w:r>
          <w:rPr>
            <w:webHidden/>
          </w:rPr>
          <w:fldChar w:fldCharType="separate"/>
        </w:r>
        <w:r w:rsidR="00380255">
          <w:rPr>
            <w:webHidden/>
          </w:rPr>
          <w:t>201</w:t>
        </w:r>
        <w:r>
          <w:rPr>
            <w:webHidden/>
          </w:rPr>
          <w:fldChar w:fldCharType="end"/>
        </w:r>
      </w:hyperlink>
    </w:p>
    <w:p w:rsidR="00BE7E82" w:rsidRPr="00F3102F" w:rsidRDefault="00BE7E82">
      <w:pPr>
        <w:pStyle w:val="TOC1"/>
        <w:rPr>
          <w:rFonts w:ascii="Calibri" w:hAnsi="Calibri" w:cs="Times New Roman"/>
          <w:b w:val="0"/>
          <w:sz w:val="22"/>
          <w:szCs w:val="22"/>
        </w:rPr>
      </w:pPr>
      <w:hyperlink w:anchor="_Toc508192120" w:history="1">
        <w:r w:rsidRPr="00232C05">
          <w:rPr>
            <w:rStyle w:val="Hyperlink"/>
          </w:rPr>
          <w:t>Index</w:t>
        </w:r>
        <w:r>
          <w:rPr>
            <w:webHidden/>
          </w:rPr>
          <w:tab/>
        </w:r>
        <w:r>
          <w:rPr>
            <w:webHidden/>
          </w:rPr>
          <w:fldChar w:fldCharType="begin"/>
        </w:r>
        <w:r>
          <w:rPr>
            <w:webHidden/>
          </w:rPr>
          <w:instrText xml:space="preserve"> PAGEREF _Toc508192120 \h </w:instrText>
        </w:r>
        <w:r>
          <w:rPr>
            <w:webHidden/>
          </w:rPr>
        </w:r>
        <w:r>
          <w:rPr>
            <w:webHidden/>
          </w:rPr>
          <w:fldChar w:fldCharType="separate"/>
        </w:r>
        <w:r w:rsidR="00380255">
          <w:rPr>
            <w:webHidden/>
          </w:rPr>
          <w:t>205</w:t>
        </w:r>
        <w:r>
          <w:rPr>
            <w:webHidden/>
          </w:rPr>
          <w:fldChar w:fldCharType="end"/>
        </w:r>
      </w:hyperlink>
    </w:p>
    <w:p w:rsidR="00380B84" w:rsidRDefault="00380B84" w:rsidP="00042D0B">
      <w:pPr>
        <w:pStyle w:val="aNorm"/>
        <w:spacing w:line="220" w:lineRule="exact"/>
        <w:rPr>
          <w:noProof/>
        </w:rPr>
      </w:pPr>
      <w:r>
        <w:rPr>
          <w:noProof/>
        </w:rPr>
        <w:fldChar w:fldCharType="end"/>
      </w:r>
      <w:bookmarkStart w:id="78" w:name="_WWID10003536"/>
    </w:p>
    <w:p w:rsidR="00D1765C" w:rsidRDefault="00D1765C" w:rsidP="00042D0B">
      <w:pPr>
        <w:pStyle w:val="aNorm"/>
        <w:spacing w:line="220" w:lineRule="exact"/>
      </w:pPr>
      <w:r>
        <w:rPr>
          <w:noProof/>
        </w:rPr>
        <w:br w:type="page"/>
        <w:t>This page intentionally left blank.</w:t>
      </w:r>
    </w:p>
    <w:p w:rsidR="00D1765C" w:rsidRDefault="00D1765C">
      <w:pPr>
        <w:pStyle w:val="aNorm"/>
      </w:pPr>
      <w:bookmarkStart w:id="79" w:name="_WWID10005350"/>
    </w:p>
    <w:p w:rsidR="00D1765C" w:rsidRDefault="00D1765C">
      <w:pPr>
        <w:pStyle w:val="aNorm"/>
        <w:sectPr w:rsidR="00D1765C" w:rsidSect="00A30501">
          <w:headerReference w:type="even" r:id="rId21"/>
          <w:headerReference w:type="default" r:id="rId22"/>
          <w:footerReference w:type="even" r:id="rId23"/>
          <w:footnotePr>
            <w:numFmt w:val="chicago"/>
            <w:numRestart w:val="eachPage"/>
          </w:footnotePr>
          <w:type w:val="continuous"/>
          <w:pgSz w:w="12240" w:h="15840" w:code="1"/>
          <w:pgMar w:top="1800" w:right="1800" w:bottom="1800" w:left="1800" w:header="900" w:footer="900" w:gutter="0"/>
          <w:pgNumType w:fmt="lowerRoman"/>
          <w:cols w:space="720"/>
          <w:titlePg/>
          <w:docGrid w:linePitch="360"/>
        </w:sectPr>
      </w:pPr>
    </w:p>
    <w:p w:rsidR="005064F4" w:rsidRDefault="005064F4">
      <w:pPr>
        <w:pStyle w:val="Heading1"/>
      </w:pPr>
      <w:bookmarkStart w:id="82" w:name="chap_Gen_Issues"/>
      <w:bookmarkStart w:id="83" w:name="_Ref86035276"/>
      <w:bookmarkStart w:id="84" w:name="_Ref87144122"/>
      <w:bookmarkStart w:id="85" w:name="_Ref90881202"/>
      <w:bookmarkStart w:id="86" w:name="_Ref116354799"/>
      <w:bookmarkStart w:id="87" w:name="_Toc508191925"/>
      <w:bookmarkEnd w:id="78"/>
      <w:bookmarkEnd w:id="79"/>
      <w:r>
        <w:t>Introduction</w:t>
      </w:r>
      <w:bookmarkStart w:id="88" w:name="_WWID10000284"/>
      <w:bookmarkEnd w:id="83"/>
      <w:bookmarkEnd w:id="84"/>
      <w:bookmarkEnd w:id="85"/>
      <w:bookmarkEnd w:id="86"/>
      <w:bookmarkEnd w:id="87"/>
    </w:p>
    <w:bookmarkEnd w:id="88"/>
    <w:p w:rsidR="005064F4" w:rsidRDefault="005064F4">
      <w:pPr>
        <w:pStyle w:val="aNorm"/>
      </w:pPr>
      <w:r>
        <w:t>This document explains how to use the VistARad diagnostic workstation.</w:t>
      </w:r>
      <w:r w:rsidR="00347283">
        <w:t xml:space="preserve"> </w:t>
      </w:r>
      <w:r>
        <w:t>VistARad</w:t>
      </w:r>
      <w:r w:rsidR="00347283">
        <w:t xml:space="preserve"> </w:t>
      </w:r>
      <w:r>
        <w:t>is part of the VistA (Veterans’ Hospital Information System Technology and Architecture) Imaging system.</w:t>
      </w:r>
      <w:r w:rsidR="00347283">
        <w:t xml:space="preserve"> </w:t>
      </w:r>
      <w:bookmarkStart w:id="89" w:name="_WWID10000286"/>
    </w:p>
    <w:bookmarkEnd w:id="89"/>
    <w:p w:rsidR="005064F4" w:rsidRDefault="005064F4">
      <w:pPr>
        <w:pStyle w:val="aNorm"/>
      </w:pPr>
      <w:r>
        <w:t>This document is intended for radiologists and clinicians. It assumes that the user is fami</w:t>
      </w:r>
      <w:r w:rsidR="00C06D4C">
        <w:t>liar with the Microsoft Windows</w:t>
      </w:r>
      <w:r>
        <w:t xml:space="preserve"> environment</w:t>
      </w:r>
      <w:r w:rsidR="00C06D4C">
        <w:t>, and that a current version of VistARad is installed</w:t>
      </w:r>
      <w:r>
        <w:t xml:space="preserve">. </w:t>
      </w:r>
      <w:bookmarkStart w:id="90" w:name="_WWID10000288"/>
    </w:p>
    <w:p w:rsidR="005064F4" w:rsidRPr="00E1528B" w:rsidRDefault="005064F4" w:rsidP="002C5BB1">
      <w:pPr>
        <w:pStyle w:val="Heading2"/>
      </w:pPr>
      <w:bookmarkStart w:id="91" w:name="_Toc508191926"/>
      <w:bookmarkEnd w:id="90"/>
      <w:r w:rsidRPr="00E1528B">
        <w:t>Terms of Use</w:t>
      </w:r>
      <w:bookmarkStart w:id="92" w:name="_WWID10000290"/>
      <w:bookmarkEnd w:id="91"/>
    </w:p>
    <w:bookmarkStart w:id="93" w:name="Terms"/>
    <w:bookmarkEnd w:id="92"/>
    <w:p w:rsidR="005064F4" w:rsidRDefault="005064F4">
      <w:pPr>
        <w:pStyle w:val="aNorm"/>
      </w:pPr>
      <w:r w:rsidRPr="00E1528B">
        <w:fldChar w:fldCharType="begin"/>
      </w:r>
      <w:r w:rsidRPr="00E1528B">
        <w:instrText xml:space="preserve"> XE "terms of use" </w:instrText>
      </w:r>
      <w:r w:rsidRPr="00E1528B">
        <w:fldChar w:fldCharType="end"/>
      </w:r>
      <w:r w:rsidR="00084AC6">
        <w:t>U</w:t>
      </w:r>
      <w:r w:rsidRPr="00CE0E26">
        <w:t>se of the VistARad diagnostic workstation is subject to the following provisions:</w:t>
      </w:r>
      <w:bookmarkStart w:id="94" w:name="_WWID10000291"/>
    </w:p>
    <w:tbl>
      <w:tblPr>
        <w:tblW w:w="0" w:type="auto"/>
        <w:tblLook w:val="01E0" w:firstRow="1" w:lastRow="1" w:firstColumn="1" w:lastColumn="1" w:noHBand="0" w:noVBand="0"/>
      </w:tblPr>
      <w:tblGrid>
        <w:gridCol w:w="756"/>
        <w:gridCol w:w="7884"/>
      </w:tblGrid>
      <w:tr w:rsidR="003332BA" w:rsidRPr="0099662B">
        <w:trPr>
          <w:cantSplit/>
        </w:trPr>
        <w:tc>
          <w:tcPr>
            <w:tcW w:w="0" w:type="auto"/>
          </w:tcPr>
          <w:bookmarkEnd w:id="94"/>
          <w:p w:rsidR="003332BA" w:rsidRPr="00FD3AC9" w:rsidRDefault="00084380" w:rsidP="003332BA">
            <w:pPr>
              <w:pStyle w:val="aTable0"/>
              <w:rPr>
                <w:position w:val="-6"/>
              </w:rPr>
            </w:pPr>
            <w:r>
              <w:rPr>
                <w:rStyle w:val="bDrop3pt"/>
                <w:noProof/>
              </w:rPr>
              <w:drawing>
                <wp:inline distT="0" distB="0" distL="0" distR="0">
                  <wp:extent cx="342900" cy="342900"/>
                  <wp:effectExtent l="0" t="0" r="0" b="0"/>
                  <wp:docPr id="3" name="Picture 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rning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bookmarkStart w:id="95" w:name="_WWID10000292"/>
            <w:bookmarkEnd w:id="95"/>
          </w:p>
        </w:tc>
        <w:tc>
          <w:tcPr>
            <w:tcW w:w="0" w:type="auto"/>
          </w:tcPr>
          <w:p w:rsidR="003332BA" w:rsidRDefault="003332BA">
            <w:pPr>
              <w:pStyle w:val="aNorm"/>
            </w:pPr>
            <w:r>
              <w:t>Caution: Federal law restricts this device to use by or on the order of either a licensed practitioner or persons lawfully engaged in the manufacture or distribution of the product.</w:t>
            </w:r>
            <w:bookmarkStart w:id="96" w:name="_WWID10000293"/>
            <w:bookmarkEnd w:id="96"/>
          </w:p>
        </w:tc>
        <w:bookmarkStart w:id="97" w:name="_WWID10000294"/>
        <w:bookmarkEnd w:id="97"/>
      </w:tr>
      <w:tr w:rsidR="0093607B">
        <w:trPr>
          <w:cantSplit/>
        </w:trPr>
        <w:tc>
          <w:tcPr>
            <w:tcW w:w="0" w:type="auto"/>
          </w:tcPr>
          <w:p w:rsidR="0093607B" w:rsidRPr="00FD3AC9" w:rsidRDefault="00084380">
            <w:pPr>
              <w:pStyle w:val="aTable0"/>
              <w:rPr>
                <w:position w:val="-6"/>
              </w:rPr>
            </w:pPr>
            <w:r>
              <w:rPr>
                <w:rStyle w:val="bDrop3pt"/>
                <w:noProof/>
              </w:rPr>
              <w:drawing>
                <wp:inline distT="0" distB="0" distL="0" distR="0">
                  <wp:extent cx="342900" cy="342900"/>
                  <wp:effectExtent l="0" t="0" r="0" b="0"/>
                  <wp:docPr id="4" name="Picture 4"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rning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Pr>
          <w:p w:rsidR="0093607B" w:rsidRDefault="0093607B" w:rsidP="00C17B12">
            <w:pPr>
              <w:pStyle w:val="aNorm"/>
            </w:pPr>
            <w:r>
              <w:t xml:space="preserve">No modifications may be made to </w:t>
            </w:r>
            <w:r w:rsidR="00C06D4C">
              <w:t>this software</w:t>
            </w:r>
            <w:r>
              <w:t xml:space="preserve"> without the express written consent of </w:t>
            </w:r>
            <w:r w:rsidRPr="00A05A19">
              <w:t xml:space="preserve">the </w:t>
            </w:r>
            <w:r>
              <w:t>VistA</w:t>
            </w:r>
            <w:r w:rsidRPr="00A05A19">
              <w:t xml:space="preserve"> Imaging National Project Manager. </w:t>
            </w:r>
            <w:bookmarkStart w:id="98" w:name="_WWID10000296"/>
            <w:bookmarkEnd w:id="98"/>
          </w:p>
        </w:tc>
        <w:bookmarkStart w:id="99" w:name="_WWID10000297"/>
        <w:bookmarkEnd w:id="99"/>
      </w:tr>
      <w:tr w:rsidR="0093607B">
        <w:trPr>
          <w:cantSplit/>
        </w:trPr>
        <w:tc>
          <w:tcPr>
            <w:tcW w:w="0" w:type="auto"/>
          </w:tcPr>
          <w:p w:rsidR="0093607B" w:rsidRPr="00FD3AC9" w:rsidRDefault="00084380">
            <w:pPr>
              <w:pStyle w:val="aTable0"/>
              <w:rPr>
                <w:position w:val="-6"/>
              </w:rPr>
            </w:pPr>
            <w:r>
              <w:rPr>
                <w:rStyle w:val="bDrop3pt"/>
                <w:noProof/>
              </w:rPr>
              <w:drawing>
                <wp:inline distT="0" distB="0" distL="0" distR="0">
                  <wp:extent cx="342900" cy="342900"/>
                  <wp:effectExtent l="0" t="0" r="0" b="0"/>
                  <wp:docPr id="5" name="Picture 5"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rning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Pr>
          <w:p w:rsidR="0093607B" w:rsidRDefault="0093607B">
            <w:pPr>
              <w:pStyle w:val="aNorm"/>
            </w:pPr>
            <w:r>
              <w:t>The Food and Drug Administration classifies the VistARad software as a medical device. Modifications to the VistARad diagnostic workstation, such as the installation of unapproved software, will adulterate the medical device. The use of an adulterated medical device violates US federal law (21CFR820).</w:t>
            </w:r>
            <w:bookmarkStart w:id="100" w:name="_WWID10000299"/>
            <w:bookmarkEnd w:id="100"/>
          </w:p>
        </w:tc>
        <w:bookmarkStart w:id="101" w:name="_WWID10000300"/>
        <w:bookmarkEnd w:id="101"/>
      </w:tr>
      <w:tr w:rsidR="00C06D4C">
        <w:trPr>
          <w:cantSplit/>
        </w:trPr>
        <w:tc>
          <w:tcPr>
            <w:tcW w:w="0" w:type="auto"/>
          </w:tcPr>
          <w:p w:rsidR="00C06D4C" w:rsidRPr="00FD3AC9" w:rsidRDefault="00084380">
            <w:pPr>
              <w:pStyle w:val="aTable0"/>
              <w:rPr>
                <w:position w:val="-6"/>
              </w:rPr>
            </w:pPr>
            <w:r>
              <w:rPr>
                <w:rStyle w:val="bDrop3pt"/>
                <w:noProof/>
              </w:rPr>
              <w:drawing>
                <wp:inline distT="0" distB="0" distL="0" distR="0">
                  <wp:extent cx="342900" cy="342900"/>
                  <wp:effectExtent l="0" t="0" r="0" b="0"/>
                  <wp:docPr id="6" name="Picture 6"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rning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Pr>
          <w:p w:rsidR="00C06D4C" w:rsidRDefault="00C06D4C">
            <w:pPr>
              <w:pStyle w:val="aNorm"/>
            </w:pPr>
            <w:r w:rsidRPr="0098064A">
              <w:t>Image presentation quality depends on monitor resolution, and on regular monitor testing and calibration</w:t>
            </w:r>
            <w:r>
              <w:t xml:space="preserve"> to </w:t>
            </w:r>
            <w:r w:rsidRPr="0098064A">
              <w:t xml:space="preserve">correct for display degradation over time. It is the responsibility of the clinical practitioner to </w:t>
            </w:r>
            <w:r>
              <w:t xml:space="preserve">determine if </w:t>
            </w:r>
            <w:r w:rsidRPr="0098064A">
              <w:t>images presented on a VistARad workstation are of sufficient quality for clinical interpretation. Any concerns regarding monitor resolution or calibration should be reported immediately to the Imaging Coordinator before interpretation is performed.</w:t>
            </w:r>
          </w:p>
        </w:tc>
      </w:tr>
    </w:tbl>
    <w:p w:rsidR="005064F4" w:rsidRDefault="005064F4">
      <w:pPr>
        <w:pStyle w:val="aSpace"/>
      </w:pPr>
      <w:bookmarkStart w:id="102" w:name="_WWID10000305"/>
      <w:bookmarkEnd w:id="93"/>
    </w:p>
    <w:p w:rsidR="005064F4" w:rsidRDefault="005064F4" w:rsidP="002C5BB1">
      <w:pPr>
        <w:pStyle w:val="Heading2"/>
      </w:pPr>
      <w:bookmarkStart w:id="103" w:name="_Toc508191927"/>
      <w:bookmarkEnd w:id="102"/>
      <w:r>
        <w:t>Conventions</w:t>
      </w:r>
      <w:bookmarkStart w:id="104" w:name="_WWID10000310"/>
      <w:bookmarkEnd w:id="103"/>
    </w:p>
    <w:bookmarkEnd w:id="104"/>
    <w:p w:rsidR="005064F4" w:rsidRDefault="005064F4">
      <w:pPr>
        <w:pStyle w:val="aNorm"/>
        <w:keepNext/>
      </w:pPr>
      <w:r>
        <w:t xml:space="preserve">This document uses the following conventions: </w:t>
      </w:r>
      <w:bookmarkStart w:id="105" w:name="_WWID10000311"/>
    </w:p>
    <w:bookmarkEnd w:id="105"/>
    <w:p w:rsidR="0093607B" w:rsidRDefault="0093607B" w:rsidP="006F68A8">
      <w:pPr>
        <w:pStyle w:val="aNorm"/>
        <w:numPr>
          <w:ilvl w:val="0"/>
          <w:numId w:val="16"/>
        </w:numPr>
      </w:pPr>
      <w:r>
        <w:t>Change bars in margins indicate content added or updated since the last revision.</w:t>
      </w:r>
    </w:p>
    <w:p w:rsidR="005064F4" w:rsidRDefault="005064F4" w:rsidP="006F68A8">
      <w:pPr>
        <w:pStyle w:val="aNorm"/>
        <w:numPr>
          <w:ilvl w:val="0"/>
          <w:numId w:val="16"/>
        </w:numPr>
      </w:pPr>
      <w:r>
        <w:t>Controls, options</w:t>
      </w:r>
      <w:r w:rsidR="00BE091A">
        <w:t>,</w:t>
      </w:r>
      <w:r>
        <w:t xml:space="preserve"> and button names are shown in </w:t>
      </w:r>
      <w:r>
        <w:rPr>
          <w:rStyle w:val="Strong"/>
        </w:rPr>
        <w:t>Bold</w:t>
      </w:r>
      <w:r>
        <w:t>.</w:t>
      </w:r>
      <w:bookmarkStart w:id="106" w:name="_WWID10000312"/>
    </w:p>
    <w:bookmarkEnd w:id="106"/>
    <w:p w:rsidR="005064F4" w:rsidRDefault="005064F4" w:rsidP="006F68A8">
      <w:pPr>
        <w:pStyle w:val="aNorm"/>
        <w:numPr>
          <w:ilvl w:val="0"/>
          <w:numId w:val="16"/>
        </w:numPr>
      </w:pPr>
      <w:r>
        <w:t>A vertical bar is used to separate menu choices.</w:t>
      </w:r>
      <w:r w:rsidR="00347283" w:rsidRPr="007C5264">
        <w:t xml:space="preserve"> </w:t>
      </w:r>
      <w:r>
        <w:t xml:space="preserve">For example: </w:t>
      </w:r>
      <w:r w:rsidR="005C0C65">
        <w:t>“</w:t>
      </w:r>
      <w:r>
        <w:t xml:space="preserve">Click </w:t>
      </w:r>
      <w:r>
        <w:rPr>
          <w:rStyle w:val="Strong"/>
        </w:rPr>
        <w:t>File | Open</w:t>
      </w:r>
      <w:r w:rsidR="005C0C65">
        <w:t>”</w:t>
      </w:r>
      <w:r>
        <w:t xml:space="preserve"> means </w:t>
      </w:r>
      <w:r w:rsidR="005C0C65">
        <w:t>“</w:t>
      </w:r>
      <w:r>
        <w:t xml:space="preserve">Click the </w:t>
      </w:r>
      <w:r>
        <w:rPr>
          <w:rStyle w:val="Strong"/>
        </w:rPr>
        <w:t xml:space="preserve">File </w:t>
      </w:r>
      <w:r>
        <w:t xml:space="preserve">menu, </w:t>
      </w:r>
      <w:r w:rsidR="00146888">
        <w:t>and then</w:t>
      </w:r>
      <w:r>
        <w:t xml:space="preserve"> click the </w:t>
      </w:r>
      <w:r>
        <w:rPr>
          <w:rStyle w:val="Strong"/>
        </w:rPr>
        <w:t xml:space="preserve">Open </w:t>
      </w:r>
      <w:r w:rsidR="005C0C65">
        <w:t>option</w:t>
      </w:r>
      <w:r>
        <w:t>.</w:t>
      </w:r>
      <w:r w:rsidR="005C0C65">
        <w:t>”</w:t>
      </w:r>
      <w:bookmarkStart w:id="107" w:name="_WWID10000313"/>
    </w:p>
    <w:bookmarkEnd w:id="107"/>
    <w:p w:rsidR="005064F4" w:rsidRDefault="005064F4" w:rsidP="006F68A8">
      <w:pPr>
        <w:pStyle w:val="aNorm"/>
        <w:numPr>
          <w:ilvl w:val="0"/>
          <w:numId w:val="16"/>
        </w:numPr>
      </w:pPr>
      <w:r>
        <w:t xml:space="preserve">Keyboard key names are shown in </w:t>
      </w:r>
      <w:r w:rsidR="00A651B1">
        <w:t xml:space="preserve">Bold </w:t>
      </w:r>
      <w:r>
        <w:t>and in brackets.</w:t>
      </w:r>
      <w:bookmarkStart w:id="108" w:name="_WWID10000314"/>
    </w:p>
    <w:bookmarkEnd w:id="108"/>
    <w:p w:rsidR="005064F4" w:rsidRDefault="005064F4" w:rsidP="006F68A8">
      <w:pPr>
        <w:pStyle w:val="aNorm"/>
        <w:numPr>
          <w:ilvl w:val="0"/>
          <w:numId w:val="16"/>
        </w:numPr>
      </w:pPr>
      <w:r>
        <w:t xml:space="preserve">Sample output is shown in </w:t>
      </w:r>
      <w:r w:rsidRPr="004574D7">
        <w:rPr>
          <w:rStyle w:val="bMono"/>
        </w:rPr>
        <w:t>monospace</w:t>
      </w:r>
      <w:r>
        <w:t>.</w:t>
      </w:r>
      <w:bookmarkStart w:id="109" w:name="_WWID10000315"/>
    </w:p>
    <w:bookmarkEnd w:id="109"/>
    <w:p w:rsidR="00347283" w:rsidRDefault="00347283" w:rsidP="006F68A8">
      <w:pPr>
        <w:pStyle w:val="aNorm"/>
        <w:numPr>
          <w:ilvl w:val="0"/>
          <w:numId w:val="16"/>
        </w:numPr>
      </w:pPr>
      <w:r>
        <w:t xml:space="preserve">When this document is used online, hyperlinks are indicated by blue text. </w:t>
      </w:r>
      <w:bookmarkStart w:id="110" w:name="_WWID10006430"/>
    </w:p>
    <w:bookmarkEnd w:id="110"/>
    <w:p w:rsidR="005064F4" w:rsidRDefault="005064F4" w:rsidP="006F68A8">
      <w:pPr>
        <w:pStyle w:val="aNorm"/>
        <w:numPr>
          <w:ilvl w:val="0"/>
          <w:numId w:val="16"/>
        </w:numPr>
      </w:pPr>
      <w:r w:rsidRPr="00B37AB7">
        <w:t xml:space="preserve">Useful or supplementary information is shown in a </w:t>
      </w:r>
      <w:r>
        <w:rPr>
          <w:rStyle w:val="bLeadin"/>
        </w:rPr>
        <w:t>Tip</w:t>
      </w:r>
      <w:r w:rsidRPr="00B37AB7">
        <w:t>.</w:t>
      </w:r>
      <w:bookmarkStart w:id="111" w:name="_WWID10000316"/>
    </w:p>
    <w:bookmarkEnd w:id="111"/>
    <w:p w:rsidR="005064F4" w:rsidRDefault="00084380" w:rsidP="006F68A8">
      <w:pPr>
        <w:pStyle w:val="aNorm"/>
        <w:numPr>
          <w:ilvl w:val="0"/>
          <w:numId w:val="16"/>
        </w:numPr>
      </w:pPr>
      <w:r>
        <w:rPr>
          <w:noProof/>
        </w:rPr>
        <w:drawing>
          <wp:anchor distT="0" distB="0" distL="114300" distR="114300" simplePos="0" relativeHeight="251659776" behindDoc="1" locked="0" layoutInCell="1" allowOverlap="1">
            <wp:simplePos x="0" y="0"/>
            <wp:positionH relativeFrom="column">
              <wp:posOffset>2891790</wp:posOffset>
            </wp:positionH>
            <wp:positionV relativeFrom="paragraph">
              <wp:posOffset>218440</wp:posOffset>
            </wp:positionV>
            <wp:extent cx="340995" cy="340995"/>
            <wp:effectExtent l="0" t="0" r="0" b="0"/>
            <wp:wrapTight wrapText="left">
              <wp:wrapPolygon edited="0">
                <wp:start x="0" y="0"/>
                <wp:lineTo x="0" y="20514"/>
                <wp:lineTo x="20514" y="20514"/>
                <wp:lineTo x="20514" y="0"/>
                <wp:lineTo x="0" y="0"/>
              </wp:wrapPolygon>
            </wp:wrapTight>
            <wp:docPr id="1160" name="Picture 1160"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Warning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995" cy="340995"/>
                    </a:xfrm>
                    <a:prstGeom prst="rect">
                      <a:avLst/>
                    </a:prstGeom>
                    <a:noFill/>
                    <a:ln>
                      <a:noFill/>
                    </a:ln>
                  </pic:spPr>
                </pic:pic>
              </a:graphicData>
            </a:graphic>
            <wp14:sizeRelH relativeFrom="page">
              <wp14:pctWidth>0</wp14:pctWidth>
            </wp14:sizeRelH>
            <wp14:sizeRelV relativeFrom="page">
              <wp14:pctHeight>0</wp14:pctHeight>
            </wp14:sizeRelV>
          </wp:anchor>
        </w:drawing>
      </w:r>
      <w:r w:rsidR="005064F4" w:rsidRPr="00B37AB7">
        <w:t xml:space="preserve">Important or required information is shown in a </w:t>
      </w:r>
      <w:r w:rsidR="005064F4">
        <w:rPr>
          <w:rStyle w:val="bLeadin"/>
        </w:rPr>
        <w:t>Note</w:t>
      </w:r>
      <w:r w:rsidR="005064F4" w:rsidRPr="00B37AB7">
        <w:t>.</w:t>
      </w:r>
      <w:bookmarkStart w:id="112" w:name="_WWID10000317"/>
    </w:p>
    <w:bookmarkEnd w:id="112"/>
    <w:p w:rsidR="005064F4" w:rsidRDefault="005064F4" w:rsidP="006F68A8">
      <w:pPr>
        <w:pStyle w:val="aNorm"/>
        <w:numPr>
          <w:ilvl w:val="0"/>
          <w:numId w:val="16"/>
        </w:numPr>
      </w:pPr>
      <w:r>
        <w:t>Cr</w:t>
      </w:r>
      <w:r w:rsidRPr="00A71E21">
        <w:t xml:space="preserve">itical information is indicated by: </w:t>
      </w:r>
      <w:bookmarkStart w:id="113" w:name="_WWID10000318"/>
    </w:p>
    <w:p w:rsidR="005064F4" w:rsidRDefault="005064F4">
      <w:pPr>
        <w:pStyle w:val="Heading2"/>
      </w:pPr>
      <w:bookmarkStart w:id="114" w:name="_Toc508191928"/>
      <w:bookmarkEnd w:id="113"/>
      <w:r>
        <w:t>Related Information</w:t>
      </w:r>
      <w:bookmarkStart w:id="115" w:name="_WWID10000319"/>
      <w:bookmarkEnd w:id="114"/>
    </w:p>
    <w:bookmarkEnd w:id="115"/>
    <w:p w:rsidR="00C06D4C" w:rsidRDefault="00BC35DB" w:rsidP="00473B97">
      <w:pPr>
        <w:pStyle w:val="aNorm"/>
        <w:keepNext/>
      </w:pPr>
      <w:r>
        <w:t>VistARad-related documentation</w:t>
      </w:r>
      <w:r w:rsidR="00C06D4C">
        <w:t xml:space="preserve"> can be accessed from the VistARad application by choosing </w:t>
      </w:r>
      <w:r w:rsidR="00C06D4C">
        <w:rPr>
          <w:rStyle w:val="Strong"/>
        </w:rPr>
        <w:t>File | Help</w:t>
      </w:r>
      <w:r w:rsidR="00C06D4C">
        <w:t>.</w:t>
      </w:r>
      <w:r w:rsidR="00EF0EC1">
        <w:t xml:space="preserve"> </w:t>
      </w:r>
      <w:bookmarkStart w:id="116" w:name="_WWID10000323"/>
      <w:r w:rsidR="00473B97">
        <w:t xml:space="preserve"> </w:t>
      </w:r>
    </w:p>
    <w:p w:rsidR="005064F4" w:rsidRPr="00BC7F01" w:rsidRDefault="00C06D4C" w:rsidP="002C5BB1">
      <w:pPr>
        <w:pStyle w:val="Heading2"/>
      </w:pPr>
      <w:bookmarkStart w:id="117" w:name="_Ref86035278"/>
      <w:bookmarkStart w:id="118" w:name="_Toc508191929"/>
      <w:bookmarkEnd w:id="116"/>
      <w:r>
        <w:t>Getting Help</w:t>
      </w:r>
      <w:bookmarkStart w:id="119" w:name="_WWID10000327"/>
      <w:bookmarkEnd w:id="117"/>
      <w:bookmarkEnd w:id="118"/>
    </w:p>
    <w:bookmarkEnd w:id="119"/>
    <w:p w:rsidR="00946AB8" w:rsidRPr="000D741F" w:rsidRDefault="005064F4">
      <w:pPr>
        <w:pStyle w:val="aNorm"/>
      </w:pPr>
      <w:r>
        <w:t>If you encounter any problems using VistARad, contact your local Imaging Coordinator or support staff.</w:t>
      </w:r>
      <w:r w:rsidR="00347283">
        <w:t xml:space="preserve"> </w:t>
      </w:r>
      <w:r>
        <w:t xml:space="preserve">If the problem cannot be resolved locally, use </w:t>
      </w:r>
      <w:r w:rsidR="0007748B">
        <w:t xml:space="preserve">CA Service Desk Manager (SDM) </w:t>
      </w:r>
      <w:r>
        <w:t xml:space="preserve">to place a service request, or contact </w:t>
      </w:r>
      <w:r w:rsidR="00084AC6">
        <w:t>CP</w:t>
      </w:r>
      <w:r w:rsidR="00380B84">
        <w:t>S (</w:t>
      </w:r>
      <w:r w:rsidR="00084AC6">
        <w:t xml:space="preserve">Clinical Product </w:t>
      </w:r>
      <w:r w:rsidR="00380B84">
        <w:t xml:space="preserve">Support) at </w:t>
      </w:r>
      <w:r w:rsidR="00B9296B">
        <w:t>1</w:t>
      </w:r>
      <w:r w:rsidR="0007748B" w:rsidRPr="00DD754C">
        <w:rPr>
          <w:color w:val="000000"/>
        </w:rPr>
        <w:t>-855-</w:t>
      </w:r>
      <w:r w:rsidR="00B9296B">
        <w:rPr>
          <w:color w:val="000000"/>
        </w:rPr>
        <w:t>673</w:t>
      </w:r>
      <w:r w:rsidR="0007748B" w:rsidRPr="00DD754C">
        <w:rPr>
          <w:color w:val="000000"/>
        </w:rPr>
        <w:t>-4357, option 4</w:t>
      </w:r>
      <w:r w:rsidRPr="0007748B">
        <w:t>.</w:t>
      </w:r>
      <w:bookmarkStart w:id="120" w:name="_WWID10000330"/>
    </w:p>
    <w:p w:rsidR="00D848EC" w:rsidRDefault="00D848EC">
      <w:pPr>
        <w:pStyle w:val="aNorm"/>
      </w:pPr>
    </w:p>
    <w:p w:rsidR="00002623" w:rsidRDefault="00002623">
      <w:pPr>
        <w:pStyle w:val="aNorm"/>
        <w:sectPr w:rsidR="00002623" w:rsidSect="00D1765C">
          <w:headerReference w:type="even" r:id="rId25"/>
          <w:footnotePr>
            <w:numFmt w:val="chicago"/>
            <w:numRestart w:val="eachPage"/>
          </w:footnotePr>
          <w:type w:val="oddPage"/>
          <w:pgSz w:w="12240" w:h="15840" w:code="1"/>
          <w:pgMar w:top="1800" w:right="1800" w:bottom="1800" w:left="1800" w:header="900" w:footer="900" w:gutter="0"/>
          <w:pgNumType w:start="1"/>
          <w:cols w:space="720"/>
          <w:titlePg/>
          <w:docGrid w:linePitch="360"/>
        </w:sectPr>
      </w:pPr>
      <w:bookmarkStart w:id="121" w:name="_WWID10006037"/>
    </w:p>
    <w:p w:rsidR="005064F4" w:rsidRDefault="005C0C65">
      <w:pPr>
        <w:pStyle w:val="Heading1"/>
      </w:pPr>
      <w:bookmarkStart w:id="122" w:name="_Ref80755033"/>
      <w:bookmarkStart w:id="123" w:name="_Ref87686595"/>
      <w:bookmarkStart w:id="124" w:name="_Ref101160778"/>
      <w:bookmarkStart w:id="125" w:name="_Toc508191930"/>
      <w:bookmarkEnd w:id="120"/>
      <w:bookmarkEnd w:id="121"/>
      <w:r>
        <w:t>VistARad O</w:t>
      </w:r>
      <w:r w:rsidR="005064F4">
        <w:t>verview</w:t>
      </w:r>
      <w:bookmarkStart w:id="126" w:name="_WWID10000333"/>
      <w:bookmarkEnd w:id="124"/>
      <w:bookmarkEnd w:id="125"/>
    </w:p>
    <w:bookmarkEnd w:id="126"/>
    <w:p w:rsidR="00C06D4C" w:rsidRDefault="00C06D4C" w:rsidP="006A2612">
      <w:pPr>
        <w:pStyle w:val="aNorm"/>
      </w:pPr>
      <w:r>
        <w:t>This chapter covers:</w:t>
      </w:r>
    </w:p>
    <w:p w:rsidR="005064F4" w:rsidRDefault="005064F4" w:rsidP="006F68A8">
      <w:pPr>
        <w:pStyle w:val="aNormSnug"/>
        <w:numPr>
          <w:ilvl w:val="0"/>
          <w:numId w:val="17"/>
        </w:numPr>
      </w:pPr>
      <w:r>
        <w:fldChar w:fldCharType="begin" w:fldLock="1"/>
      </w:r>
      <w:r>
        <w:instrText xml:space="preserve"> REF _Ref101160681 \h </w:instrText>
      </w:r>
      <w:r>
        <w:instrText xml:space="preserve"> \* MERGEFORMAT </w:instrText>
      </w:r>
      <w:r>
        <w:fldChar w:fldCharType="separate"/>
      </w:r>
      <w:r w:rsidR="0093607B">
        <w:t>What is V</w:t>
      </w:r>
      <w:r w:rsidR="0093607B">
        <w:t>i</w:t>
      </w:r>
      <w:r w:rsidR="0093607B">
        <w:t>stARad?</w:t>
      </w:r>
      <w:r>
        <w:fldChar w:fldCharType="end"/>
      </w:r>
      <w:bookmarkStart w:id="127" w:name="_WWID10000335"/>
    </w:p>
    <w:p w:rsidR="00E823FC" w:rsidRDefault="00E823FC" w:rsidP="006F68A8">
      <w:pPr>
        <w:pStyle w:val="aNormSnug"/>
        <w:numPr>
          <w:ilvl w:val="0"/>
          <w:numId w:val="17"/>
        </w:numPr>
      </w:pPr>
      <w:r>
        <w:fldChar w:fldCharType="begin"/>
      </w:r>
      <w:r>
        <w:instrText xml:space="preserve"> REF _Ref266802714 \h </w:instrText>
      </w:r>
      <w:r>
        <w:instrText xml:space="preserve"> \* MERGEFORMAT </w:instrText>
      </w:r>
      <w:r>
        <w:fldChar w:fldCharType="separate"/>
      </w:r>
      <w:r w:rsidR="00380255">
        <w:t>VistARad Basics</w:t>
      </w:r>
      <w:r>
        <w:fldChar w:fldCharType="end"/>
      </w:r>
    </w:p>
    <w:p w:rsidR="00BC35DB" w:rsidRDefault="00BC35DB" w:rsidP="006F68A8">
      <w:pPr>
        <w:pStyle w:val="aNormSnug"/>
        <w:numPr>
          <w:ilvl w:val="0"/>
          <w:numId w:val="17"/>
        </w:numPr>
      </w:pPr>
      <w:r>
        <w:fldChar w:fldCharType="begin" w:fldLock="1"/>
      </w:r>
      <w:r>
        <w:instrText xml:space="preserve"> REF _Ref136739950 \h </w:instrText>
      </w:r>
      <w:r w:rsidR="00C06D4C">
        <w:instrText xml:space="preserve"> \* MERGEFORMAT </w:instrText>
      </w:r>
      <w:r>
        <w:fldChar w:fldCharType="separate"/>
      </w:r>
      <w:r w:rsidR="0093607B">
        <w:t>Securi</w:t>
      </w:r>
      <w:r w:rsidR="0093607B">
        <w:t>t</w:t>
      </w:r>
      <w:r w:rsidR="0093607B">
        <w:t>y &amp; Timeo</w:t>
      </w:r>
      <w:r w:rsidR="0093607B">
        <w:t>u</w:t>
      </w:r>
      <w:r w:rsidR="0093607B">
        <w:t>ts</w:t>
      </w:r>
      <w:r>
        <w:fldChar w:fldCharType="end"/>
      </w:r>
      <w:bookmarkStart w:id="128" w:name="_WWID10003550"/>
    </w:p>
    <w:p w:rsidR="005064F4" w:rsidRDefault="005064F4">
      <w:pPr>
        <w:pStyle w:val="aSpaceBorder"/>
      </w:pPr>
      <w:bookmarkStart w:id="129" w:name="_WWID10000337"/>
      <w:bookmarkEnd w:id="127"/>
      <w:bookmarkEnd w:id="128"/>
    </w:p>
    <w:p w:rsidR="005064F4" w:rsidRDefault="00F25B28" w:rsidP="002C5BB1">
      <w:pPr>
        <w:pStyle w:val="Heading2"/>
      </w:pPr>
      <w:bookmarkStart w:id="130" w:name="_Ref101160681"/>
      <w:bookmarkStart w:id="131" w:name="_Toc508191931"/>
      <w:bookmarkEnd w:id="129"/>
      <w:r>
        <w:t>What is VistARad?</w:t>
      </w:r>
      <w:bookmarkStart w:id="132" w:name="_WWID10000338"/>
      <w:bookmarkEnd w:id="130"/>
      <w:bookmarkEnd w:id="131"/>
    </w:p>
    <w:bookmarkEnd w:id="132"/>
    <w:p w:rsidR="00347283" w:rsidRDefault="000D08B7">
      <w:pPr>
        <w:pStyle w:val="aNorm"/>
      </w:pPr>
      <w:r>
        <w:fldChar w:fldCharType="begin"/>
      </w:r>
      <w:r>
        <w:instrText xml:space="preserve"> xe "VistARad: described" </w:instrText>
      </w:r>
      <w:r>
        <w:fldChar w:fldCharType="end"/>
      </w:r>
      <w:r w:rsidR="005064F4">
        <w:t xml:space="preserve">VistARad is </w:t>
      </w:r>
      <w:r w:rsidR="00305B23">
        <w:t xml:space="preserve">a software application </w:t>
      </w:r>
      <w:r w:rsidR="005064F4">
        <w:t xml:space="preserve">used for primary interpretation of </w:t>
      </w:r>
      <w:r w:rsidR="00F25B28">
        <w:t xml:space="preserve">digital </w:t>
      </w:r>
      <w:r w:rsidR="005064F4">
        <w:t>images</w:t>
      </w:r>
      <w:r w:rsidR="00F25B28">
        <w:t xml:space="preserve"> acquired by CR, CT, MR, and other modalities.</w:t>
      </w:r>
      <w:r w:rsidR="00347283">
        <w:t xml:space="preserve"> </w:t>
      </w:r>
      <w:r w:rsidR="00F25B28">
        <w:t xml:space="preserve">VistARad lets you display </w:t>
      </w:r>
      <w:r w:rsidR="00347283">
        <w:t>any radiology exam stored in the VistA System at your site, and also lets you access text-based reports.</w:t>
      </w:r>
      <w:bookmarkStart w:id="133" w:name="_WWID10006598"/>
      <w:r w:rsidR="00EF0EC1">
        <w:t xml:space="preserve"> </w:t>
      </w:r>
      <w:r w:rsidR="00084AC6">
        <w:t xml:space="preserve">VistARad can </w:t>
      </w:r>
      <w:r w:rsidR="00083F46">
        <w:t>interface</w:t>
      </w:r>
      <w:r w:rsidR="00084AC6">
        <w:t xml:space="preserve"> with commercial voice dictation and 3D reconstruction application</w:t>
      </w:r>
      <w:r w:rsidR="00E604F7">
        <w:t xml:space="preserve">s, </w:t>
      </w:r>
      <w:r w:rsidR="00E604F7" w:rsidRPr="00E604F7">
        <w:t xml:space="preserve">and can be used to send “teaching file” images to a </w:t>
      </w:r>
      <w:r w:rsidR="00EA5023">
        <w:t>Medical Imaging Resource Center (</w:t>
      </w:r>
      <w:r w:rsidR="00E604F7" w:rsidRPr="00E604F7">
        <w:t>MIRC</w:t>
      </w:r>
      <w:r w:rsidR="00EA5023">
        <w:t>)</w:t>
      </w:r>
      <w:r w:rsidR="00E604F7" w:rsidRPr="00E604F7">
        <w:t xml:space="preserve"> </w:t>
      </w:r>
      <w:r w:rsidR="00E604F7" w:rsidRPr="00EA7AC5">
        <w:t>server</w:t>
      </w:r>
      <w:r w:rsidR="00EA7AC5" w:rsidRPr="00EA7AC5">
        <w:t>.</w:t>
      </w:r>
    </w:p>
    <w:bookmarkEnd w:id="133"/>
    <w:p w:rsidR="00BC35DB" w:rsidRDefault="00347283">
      <w:pPr>
        <w:pStyle w:val="aNorm"/>
      </w:pPr>
      <w:r>
        <w:t xml:space="preserve">VistARad can also be used for </w:t>
      </w:r>
      <w:r w:rsidR="00146888">
        <w:t>tele radiology</w:t>
      </w:r>
      <w:r>
        <w:t xml:space="preserve">. </w:t>
      </w:r>
      <w:r w:rsidR="00084AC6">
        <w:t>C</w:t>
      </w:r>
      <w:r>
        <w:t xml:space="preserve">opies of exams </w:t>
      </w:r>
      <w:r w:rsidR="00084AC6">
        <w:t>can be automatically routed to remote VistARad workstations for interpretation.</w:t>
      </w:r>
      <w:r w:rsidR="00EF0EC1">
        <w:t xml:space="preserve"> </w:t>
      </w:r>
      <w:r w:rsidR="00084AC6">
        <w:t xml:space="preserve">Exams </w:t>
      </w:r>
      <w:r>
        <w:t>can also be pushed or pulled to a VistARad workstation on</w:t>
      </w:r>
      <w:r w:rsidR="007D2913">
        <w:t xml:space="preserve"> </w:t>
      </w:r>
      <w:r>
        <w:t>demand</w:t>
      </w:r>
      <w:bookmarkStart w:id="134" w:name="_WWID10006597"/>
      <w:r>
        <w:t>.</w:t>
      </w:r>
      <w:r w:rsidR="00E717E3">
        <w:t xml:space="preserve"> </w:t>
      </w:r>
      <w:r w:rsidR="00777A59">
        <w:t xml:space="preserve"> </w:t>
      </w:r>
      <w:bookmarkStart w:id="135" w:name="_WWID10000339"/>
      <w:bookmarkStart w:id="136" w:name="_WWID10002645"/>
      <w:bookmarkEnd w:id="134"/>
      <w:r w:rsidR="00641D00" w:rsidRPr="00641D00">
        <w:t xml:space="preserve"> </w:t>
      </w:r>
      <w:r w:rsidR="00641D00">
        <w:t xml:space="preserve">VistARad can be used to access patient data at remote sites, including data from DoD sites. </w:t>
      </w:r>
      <w:r w:rsidR="00F25B28">
        <w:t>VistARad is installed on a Windows</w:t>
      </w:r>
      <w:r w:rsidR="00204C0F">
        <w:t xml:space="preserve"> XP</w:t>
      </w:r>
      <w:r w:rsidR="00E717E3">
        <w:t xml:space="preserve"> workstation,</w:t>
      </w:r>
      <w:r w:rsidR="00204C0F">
        <w:t xml:space="preserve"> </w:t>
      </w:r>
      <w:r w:rsidR="00083F46">
        <w:t xml:space="preserve">typically having </w:t>
      </w:r>
      <w:r w:rsidR="00F25B28">
        <w:t>one, two, or four diagnostic-quality monitors.</w:t>
      </w:r>
      <w:r>
        <w:t xml:space="preserve"> </w:t>
      </w:r>
      <w:r w:rsidR="00F25B28">
        <w:t>A</w:t>
      </w:r>
      <w:r w:rsidR="00BC35DB">
        <w:t xml:space="preserve">n additional </w:t>
      </w:r>
      <w:r w:rsidR="00F25B28">
        <w:t xml:space="preserve">color monitor </w:t>
      </w:r>
      <w:r>
        <w:t>for</w:t>
      </w:r>
      <w:r w:rsidR="00F25B28">
        <w:t xml:space="preserve"> the Manager window </w:t>
      </w:r>
      <w:r w:rsidR="00BC35DB">
        <w:t xml:space="preserve">and </w:t>
      </w:r>
      <w:r>
        <w:t>for</w:t>
      </w:r>
      <w:r w:rsidR="00F25B28">
        <w:t xml:space="preserve"> color images</w:t>
      </w:r>
      <w:r w:rsidR="0095602F">
        <w:t xml:space="preserve"> can also be used</w:t>
      </w:r>
      <w:r w:rsidR="00F25B28">
        <w:t>.</w:t>
      </w:r>
      <w:bookmarkStart w:id="137" w:name="_WWID10002646"/>
    </w:p>
    <w:p w:rsidR="00BC35DB" w:rsidRDefault="00641D00">
      <w:pPr>
        <w:pStyle w:val="aNorm"/>
      </w:pPr>
      <w:r>
        <w:t xml:space="preserve">The functions of </w:t>
      </w:r>
      <w:r w:rsidR="00BC35DB">
        <w:t xml:space="preserve">VistARad are divided </w:t>
      </w:r>
      <w:r w:rsidR="007D2913">
        <w:t xml:space="preserve">among </w:t>
      </w:r>
      <w:r w:rsidR="00BC35DB">
        <w:t>the Manager window, the Preview window, and windows used for diagnostic review.</w:t>
      </w:r>
      <w:bookmarkStart w:id="138" w:name="_WWID10003551"/>
    </w:p>
    <w:p w:rsidR="00BC35DB" w:rsidRDefault="00BC35DB">
      <w:pPr>
        <w:pStyle w:val="Heading3"/>
      </w:pPr>
      <w:bookmarkStart w:id="139" w:name="_WWID10000341"/>
      <w:bookmarkStart w:id="140" w:name="_WWID10002623"/>
      <w:bookmarkStart w:id="141" w:name="_The_Manager_Window"/>
      <w:bookmarkStart w:id="142" w:name="_Toc508191932"/>
      <w:bookmarkEnd w:id="135"/>
      <w:bookmarkEnd w:id="136"/>
      <w:bookmarkEnd w:id="137"/>
      <w:bookmarkEnd w:id="138"/>
      <w:bookmarkEnd w:id="141"/>
      <w:r>
        <w:t>The Manager Window</w:t>
      </w:r>
      <w:bookmarkEnd w:id="142"/>
    </w:p>
    <w:p w:rsidR="00084AC6" w:rsidRDefault="00BC35DB">
      <w:pPr>
        <w:pStyle w:val="aNorm"/>
      </w:pPr>
      <w:r>
        <w:fldChar w:fldCharType="begin"/>
      </w:r>
      <w:r>
        <w:instrText xml:space="preserve"> xe "Manager window</w:instrText>
      </w:r>
      <w:r w:rsidR="00001EF4">
        <w:instrText>: described</w:instrText>
      </w:r>
      <w:r>
        <w:instrText xml:space="preserve">" </w:instrText>
      </w:r>
      <w:r>
        <w:fldChar w:fldCharType="end"/>
      </w:r>
      <w:r>
        <w:t xml:space="preserve">The Manager is used to locate and open the exams </w:t>
      </w:r>
      <w:bookmarkStart w:id="143" w:name="_WWID10002624"/>
      <w:r>
        <w:t>you want to review.</w:t>
      </w:r>
      <w:r w:rsidR="00347283">
        <w:t xml:space="preserve"> </w:t>
      </w:r>
    </w:p>
    <w:p w:rsidR="000B3944" w:rsidRDefault="00002623" w:rsidP="000B3944">
      <w:pPr>
        <w:pStyle w:val="aNorm"/>
        <w:tabs>
          <w:tab w:val="clear" w:pos="360"/>
          <w:tab w:val="clear" w:pos="4320"/>
        </w:tabs>
        <w:jc w:val="center"/>
      </w:pPr>
      <w:r>
        <w:object w:dxaOrig="7354" w:dyaOrig="5327">
          <v:shape id="_x0000_i1031" type="#_x0000_t75" alt="manager window" style="width:312pt;height:225.75pt" o:ole="">
            <v:imagedata r:id="rId26" o:title=""/>
          </v:shape>
          <o:OLEObject Type="Embed" ProgID="Visio.Drawing.11" ShapeID="_x0000_i1031" DrawAspect="Content" ObjectID="_1638018742" r:id="rId27"/>
        </w:object>
      </w:r>
    </w:p>
    <w:p w:rsidR="00BC35DB" w:rsidRDefault="00BC35DB">
      <w:pPr>
        <w:pStyle w:val="Heading3"/>
      </w:pPr>
      <w:bookmarkStart w:id="144" w:name="_Toc508191933"/>
      <w:bookmarkEnd w:id="140"/>
      <w:bookmarkEnd w:id="143"/>
      <w:r>
        <w:t>The Preview Window</w:t>
      </w:r>
      <w:bookmarkStart w:id="145" w:name="_WWID10002641"/>
      <w:bookmarkEnd w:id="144"/>
    </w:p>
    <w:bookmarkEnd w:id="145"/>
    <w:p w:rsidR="00BC35DB" w:rsidRDefault="00BC35DB">
      <w:pPr>
        <w:pStyle w:val="aNorm"/>
      </w:pPr>
      <w:r>
        <w:fldChar w:fldCharType="begin"/>
      </w:r>
      <w:r>
        <w:instrText xml:space="preserve"> xe "Preview window</w:instrText>
      </w:r>
      <w:r w:rsidR="00001EF4">
        <w:instrText>: described</w:instrText>
      </w:r>
      <w:r>
        <w:instrText xml:space="preserve">" </w:instrText>
      </w:r>
      <w:r>
        <w:fldChar w:fldCharType="end"/>
      </w:r>
      <w:r>
        <w:t>The Preview window provides a summary view of exams opened using the Manager</w:t>
      </w:r>
      <w:r w:rsidR="00786093" w:rsidRPr="00786093">
        <w:t xml:space="preserve">, and of the system memory in use and available to VistARad. In </w:t>
      </w:r>
      <w:r w:rsidR="008F4C39" w:rsidRPr="00786093">
        <w:t xml:space="preserve">List View </w:t>
      </w:r>
      <w:r w:rsidR="00786093" w:rsidRPr="00786093">
        <w:t>mode, it allows user control over image loading operations.</w:t>
      </w:r>
      <w:bookmarkStart w:id="146" w:name="_WWID10003305"/>
    </w:p>
    <w:p w:rsidR="00E2055D" w:rsidRDefault="00E2055D">
      <w:pPr>
        <w:pStyle w:val="aNorm"/>
      </w:pPr>
      <w:r>
        <w:tab/>
      </w:r>
      <w:r w:rsidR="00084380">
        <w:rPr>
          <w:noProof/>
        </w:rPr>
        <w:drawing>
          <wp:inline distT="0" distB="0" distL="0" distR="0">
            <wp:extent cx="5486400" cy="2609850"/>
            <wp:effectExtent l="0" t="0" r="0" b="0"/>
            <wp:docPr id="8" name="Picture 8" descr="Screen shot of Preview window indicating these items: thumbnail view, list view, control to toggle between thumbnail and list views, control to collapse exam view, controls to: pause or resume image loading; purge image set; and progr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of Preview window indicating these items: thumbnail view, list view, control to toggle between thumbnail and list views, control to collapse exam view, controls to: pause or resume image loading; purge image set; and progress bar"/>
                    <pic:cNvPicPr>
                      <a:picLocks noChangeAspect="1" noChangeArrowheads="1"/>
                    </pic:cNvPicPr>
                  </pic:nvPicPr>
                  <pic:blipFill>
                    <a:blip r:embed="rId28">
                      <a:lum contrast="40000"/>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r w:rsidR="0093607B">
        <w:tab/>
      </w:r>
    </w:p>
    <w:p w:rsidR="00F25B28" w:rsidRDefault="00786093">
      <w:pPr>
        <w:pStyle w:val="Heading3"/>
      </w:pPr>
      <w:bookmarkStart w:id="147" w:name="_Windows_for_Diagnostic"/>
      <w:bookmarkStart w:id="148" w:name="_WWID10002622"/>
      <w:bookmarkStart w:id="149" w:name="_Toc508191934"/>
      <w:bookmarkEnd w:id="146"/>
      <w:bookmarkEnd w:id="147"/>
      <w:r>
        <w:t>Diagnostic Review Windows: Viewer, Browser, &amp; Scrapbook</w:t>
      </w:r>
      <w:bookmarkEnd w:id="149"/>
    </w:p>
    <w:p w:rsidR="0078574D" w:rsidRDefault="00F25B28">
      <w:pPr>
        <w:pStyle w:val="aNorm"/>
      </w:pPr>
      <w:r>
        <w:fldChar w:fldCharType="begin"/>
      </w:r>
      <w:r>
        <w:instrText xml:space="preserve"> xe "Viewer window</w:instrText>
      </w:r>
      <w:r w:rsidR="000D08B7">
        <w:instrText>: described</w:instrText>
      </w:r>
      <w:r>
        <w:instrText xml:space="preserve">" </w:instrText>
      </w:r>
      <w:r>
        <w:fldChar w:fldCharType="end"/>
      </w:r>
      <w:r>
        <w:fldChar w:fldCharType="begin"/>
      </w:r>
      <w:r>
        <w:instrText xml:space="preserve"> xe "Brow</w:instrText>
      </w:r>
      <w:r w:rsidR="00BC35DB">
        <w:instrText>s</w:instrText>
      </w:r>
      <w:r>
        <w:instrText>er window</w:instrText>
      </w:r>
      <w:r w:rsidR="00BC35DB">
        <w:instrText>: described</w:instrText>
      </w:r>
      <w:r>
        <w:instrText xml:space="preserve">" </w:instrText>
      </w:r>
      <w:r>
        <w:fldChar w:fldCharType="end"/>
      </w:r>
      <w:r>
        <w:t>The Viewer</w:t>
      </w:r>
      <w:r w:rsidR="007C568C">
        <w:t xml:space="preserve"> window</w:t>
      </w:r>
      <w:r>
        <w:t xml:space="preserve"> is the primary window used for diagnostic review</w:t>
      </w:r>
      <w:r w:rsidR="0078574D">
        <w:t>, and is designed to occupy one or more screens</w:t>
      </w:r>
      <w:r>
        <w:t xml:space="preserve">. </w:t>
      </w:r>
      <w:r w:rsidR="0078574D">
        <w:t>(Because of its size, a sample of the Viewer window cannot be included in this document</w:t>
      </w:r>
      <w:r w:rsidR="007D2913">
        <w:t>.</w:t>
      </w:r>
      <w:r w:rsidR="0078574D">
        <w:t>)</w:t>
      </w:r>
    </w:p>
    <w:p w:rsidR="00F25B28" w:rsidRDefault="0078574D">
      <w:pPr>
        <w:pStyle w:val="aNorm"/>
      </w:pPr>
      <w:r>
        <w:t xml:space="preserve">The </w:t>
      </w:r>
      <w:r w:rsidR="00BC35DB">
        <w:t xml:space="preserve">Browser window </w:t>
      </w:r>
      <w:r>
        <w:t xml:space="preserve">can also be used for diagnostic review, and </w:t>
      </w:r>
      <w:r w:rsidR="007D2913">
        <w:t xml:space="preserve">it </w:t>
      </w:r>
      <w:r>
        <w:t xml:space="preserve">is designed </w:t>
      </w:r>
      <w:r w:rsidR="00BC35DB">
        <w:t>for ad-hoc exam display.</w:t>
      </w:r>
      <w:bookmarkStart w:id="150" w:name="_WWID10002628"/>
      <w:r w:rsidR="00084AC6">
        <w:t xml:space="preserve"> </w:t>
      </w:r>
      <w:bookmarkStart w:id="151" w:name="_WWID10002634"/>
      <w:r w:rsidR="00F25B28">
        <w:t>The</w:t>
      </w:r>
      <w:r w:rsidR="007D2913">
        <w:t xml:space="preserve"> following</w:t>
      </w:r>
      <w:r w:rsidR="00F25B28">
        <w:t xml:space="preserve"> image shows the Browser window.</w:t>
      </w:r>
      <w:bookmarkStart w:id="152" w:name="_WWID10002654"/>
    </w:p>
    <w:p w:rsidR="0093607B" w:rsidRDefault="00E81D43" w:rsidP="00E74A56">
      <w:pPr>
        <w:pStyle w:val="aNorm"/>
        <w:widowControl w:val="0"/>
        <w:jc w:val="center"/>
      </w:pPr>
      <w:r>
        <w:object w:dxaOrig="7320" w:dyaOrig="6345">
          <v:shape id="_x0000_i1033" type="#_x0000_t75" alt="Browser window" style="width:366pt;height:317.25pt" o:ole="">
            <v:imagedata r:id="rId29" o:title=""/>
          </v:shape>
          <o:OLEObject Type="Embed" ProgID="Visio.Drawing.11" ShapeID="_x0000_i1033" DrawAspect="Content" ObjectID="_1638018743" r:id="rId30"/>
        </w:object>
      </w:r>
    </w:p>
    <w:p w:rsidR="00BC35DB" w:rsidRDefault="00380B84" w:rsidP="001B5E08">
      <w:pPr>
        <w:pStyle w:val="aNorm"/>
        <w:widowControl w:val="0"/>
      </w:pPr>
      <w:bookmarkStart w:id="153" w:name="_WWID10002639"/>
      <w:bookmarkEnd w:id="152"/>
      <w:r>
        <w:t>Y</w:t>
      </w:r>
      <w:r w:rsidR="00BC35DB">
        <w:t xml:space="preserve">ou can </w:t>
      </w:r>
      <w:r>
        <w:t xml:space="preserve">also </w:t>
      </w:r>
      <w:r w:rsidR="00BC35DB">
        <w:t>use the Scr</w:t>
      </w:r>
      <w:r w:rsidR="00BC35DB">
        <w:t>a</w:t>
      </w:r>
      <w:r w:rsidR="00BC35DB">
        <w:t>pbook wi</w:t>
      </w:r>
      <w:r w:rsidR="00BC35DB">
        <w:t>n</w:t>
      </w:r>
      <w:r w:rsidR="00BC35DB">
        <w:t>dow to review and work with key images</w:t>
      </w:r>
      <w:r>
        <w:t xml:space="preserve"> (</w:t>
      </w:r>
      <w:r w:rsidR="00BC35DB">
        <w:t>details</w:t>
      </w:r>
      <w:r w:rsidR="00403356">
        <w:t xml:space="preserve"> on page </w:t>
      </w:r>
      <w:r w:rsidR="00403356">
        <w:fldChar w:fldCharType="begin"/>
      </w:r>
      <w:r w:rsidR="00403356">
        <w:instrText xml:space="preserve"> PAGEREF _Ref136741120 \h </w:instrText>
      </w:r>
      <w:r w:rsidR="00403356">
        <w:fldChar w:fldCharType="separate"/>
      </w:r>
      <w:ins w:id="154" w:author="Andersen, Charles W.  (ManTech)" w:date="2019-12-10T15:26:00Z">
        <w:r w:rsidR="00380255">
          <w:rPr>
            <w:noProof/>
          </w:rPr>
          <w:t>66</w:t>
        </w:r>
      </w:ins>
      <w:del w:id="155" w:author="Andersen, Charles W.  (ManTech)" w:date="2019-12-10T15:26:00Z">
        <w:r w:rsidR="00B77F99" w:rsidDel="00380255">
          <w:rPr>
            <w:noProof/>
          </w:rPr>
          <w:delText>4</w:delText>
        </w:r>
      </w:del>
      <w:r w:rsidR="00403356">
        <w:fldChar w:fldCharType="end"/>
      </w:r>
      <w:r>
        <w:t>)</w:t>
      </w:r>
      <w:r w:rsidR="00BC35DB">
        <w:t>.</w:t>
      </w:r>
      <w:bookmarkStart w:id="156" w:name="_WWID10003552"/>
    </w:p>
    <w:p w:rsidR="00BC35DB" w:rsidRDefault="00BC35DB">
      <w:pPr>
        <w:pStyle w:val="Heading3"/>
      </w:pPr>
      <w:bookmarkStart w:id="157" w:name="_Ref135013609"/>
      <w:bookmarkStart w:id="158" w:name="_WWID10002405"/>
      <w:bookmarkStart w:id="159" w:name="_Viewports"/>
      <w:bookmarkStart w:id="160" w:name="_Toc508191935"/>
      <w:bookmarkEnd w:id="156"/>
      <w:bookmarkEnd w:id="159"/>
      <w:r>
        <w:t>Viewports</w:t>
      </w:r>
      <w:bookmarkEnd w:id="157"/>
      <w:bookmarkEnd w:id="160"/>
      <w:r w:rsidR="00380B84">
        <w:t xml:space="preserve"> </w:t>
      </w:r>
    </w:p>
    <w:bookmarkStart w:id="161" w:name="_WWID10002402"/>
    <w:bookmarkEnd w:id="158"/>
    <w:p w:rsidR="00380B84" w:rsidRDefault="00BC35DB">
      <w:pPr>
        <w:pStyle w:val="aNorm"/>
      </w:pPr>
      <w:r>
        <w:fldChar w:fldCharType="begin"/>
      </w:r>
      <w:r>
        <w:instrText xml:space="preserve"> xe "viewports</w:instrText>
      </w:r>
      <w:r w:rsidR="000D08B7">
        <w:instrText>: described</w:instrText>
      </w:r>
      <w:r>
        <w:instrText xml:space="preserve">" </w:instrText>
      </w:r>
      <w:r>
        <w:fldChar w:fldCharType="end"/>
      </w:r>
      <w:r>
        <w:t xml:space="preserve">The Viewer, Browser </w:t>
      </w:r>
      <w:r w:rsidR="00380B84">
        <w:t>and other image-related windows use</w:t>
      </w:r>
      <w:r w:rsidR="00926CDD">
        <w:t xml:space="preserve"> one or more</w:t>
      </w:r>
      <w:r w:rsidR="00380B84">
        <w:t xml:space="preserve"> </w:t>
      </w:r>
      <w:bookmarkStart w:id="162" w:name="_WWID10002543"/>
      <w:r>
        <w:rPr>
          <w:rStyle w:val="Emphasis"/>
        </w:rPr>
        <w:t>viewports</w:t>
      </w:r>
      <w:r w:rsidR="00380B84">
        <w:rPr>
          <w:rStyle w:val="Emphasis"/>
        </w:rPr>
        <w:t xml:space="preserve"> </w:t>
      </w:r>
      <w:r w:rsidR="00380B84">
        <w:t>for image display</w:t>
      </w:r>
      <w:r>
        <w:t>.</w:t>
      </w:r>
      <w:r w:rsidR="00347283">
        <w:t xml:space="preserve"> </w:t>
      </w:r>
      <w:bookmarkEnd w:id="162"/>
      <w:r w:rsidR="00333911">
        <w:t>A viewport can contain a single image, a group of related images</w:t>
      </w:r>
      <w:r w:rsidR="00926CDD">
        <w:t>,</w:t>
      </w:r>
      <w:r w:rsidR="00333911">
        <w:t xml:space="preserve"> or an entire exam. </w:t>
      </w:r>
      <w:bookmarkStart w:id="163" w:name="_WWID10007021"/>
    </w:p>
    <w:bookmarkEnd w:id="163"/>
    <w:p w:rsidR="00380B84" w:rsidRDefault="00380B84" w:rsidP="006F68A8">
      <w:pPr>
        <w:pStyle w:val="aNorm"/>
        <w:numPr>
          <w:ilvl w:val="0"/>
          <w:numId w:val="18"/>
        </w:numPr>
      </w:pPr>
      <w:r>
        <w:t>All images in a general radiology (CR or DX)</w:t>
      </w:r>
      <w:r w:rsidR="00EF38E4">
        <w:t xml:space="preserve"> and </w:t>
      </w:r>
      <w:r>
        <w:t>ultrasound</w:t>
      </w:r>
      <w:r w:rsidR="00EF38E4">
        <w:t xml:space="preserve"> </w:t>
      </w:r>
      <w:r>
        <w:t>exam are usually displayed in a single viewport.</w:t>
      </w:r>
      <w:bookmarkStart w:id="164" w:name="_WWID10004673"/>
    </w:p>
    <w:bookmarkEnd w:id="164"/>
    <w:p w:rsidR="00380B84" w:rsidRDefault="00380B84" w:rsidP="006F68A8">
      <w:pPr>
        <w:pStyle w:val="aNorm"/>
        <w:numPr>
          <w:ilvl w:val="0"/>
          <w:numId w:val="18"/>
        </w:numPr>
      </w:pPr>
      <w:r>
        <w:t xml:space="preserve">Images in CT or MR exams are usually divided </w:t>
      </w:r>
      <w:r w:rsidR="007D2913">
        <w:t xml:space="preserve">among </w:t>
      </w:r>
      <w:r>
        <w:t>several viewports: one viewport per series</w:t>
      </w:r>
      <w:r w:rsidR="00333911">
        <w:t xml:space="preserve"> (or sequence)</w:t>
      </w:r>
      <w:r>
        <w:t>, and optionally one viewport for scout (localizer) images.</w:t>
      </w:r>
      <w:bookmarkStart w:id="165" w:name="_WWID10002551"/>
    </w:p>
    <w:bookmarkEnd w:id="165"/>
    <w:p w:rsidR="00380B84" w:rsidRDefault="00380B84">
      <w:pPr>
        <w:pStyle w:val="aNorm"/>
      </w:pPr>
      <w:r>
        <w:t>Image</w:t>
      </w:r>
      <w:r w:rsidR="00926CDD">
        <w:t>s in a viewport can be adjusted</w:t>
      </w:r>
      <w:r>
        <w:t xml:space="preserve"> independently from </w:t>
      </w:r>
      <w:r w:rsidR="00926CDD">
        <w:t xml:space="preserve">images in </w:t>
      </w:r>
      <w:r>
        <w:t>other viewports.</w:t>
      </w:r>
      <w:r w:rsidR="00347283">
        <w:t xml:space="preserve"> Within a viewport, all images can be adjusted at once, or single images can be adjusted independently.</w:t>
      </w:r>
      <w:bookmarkStart w:id="166" w:name="_WWID10002643"/>
    </w:p>
    <w:bookmarkEnd w:id="166"/>
    <w:p w:rsidR="00BC35DB" w:rsidRDefault="00380B84" w:rsidP="008A7F71">
      <w:pPr>
        <w:pStyle w:val="aNormSnug"/>
        <w:keepNext/>
        <w:spacing w:after="160"/>
      </w:pPr>
      <w:r>
        <w:t xml:space="preserve">Viewports can </w:t>
      </w:r>
      <w:r w:rsidR="00BC35DB">
        <w:t xml:space="preserve">display </w:t>
      </w:r>
      <w:r w:rsidR="007D2913">
        <w:t>one image at a time</w:t>
      </w:r>
      <w:r w:rsidR="00BC35DB">
        <w:t xml:space="preserve"> (stacked view) or several images at once (</w:t>
      </w:r>
      <w:r>
        <w:t>tiled</w:t>
      </w:r>
      <w:r w:rsidR="00BC35DB">
        <w:t xml:space="preserve"> view).</w:t>
      </w:r>
      <w:bookmarkStart w:id="167" w:name="_WWID10002642"/>
      <w:r w:rsidR="00347283">
        <w:t xml:space="preserve"> </w:t>
      </w:r>
      <w:r>
        <w:t>Users can switch between view</w:t>
      </w:r>
      <w:r w:rsidR="007D2913">
        <w:t>s</w:t>
      </w:r>
      <w:r>
        <w:t xml:space="preserve"> without having to reload an exam.</w:t>
      </w:r>
    </w:p>
    <w:p w:rsidR="0093607B" w:rsidRDefault="00CB6F62" w:rsidP="008A7F71">
      <w:pPr>
        <w:pStyle w:val="aNormSnug"/>
        <w:jc w:val="center"/>
      </w:pPr>
      <w:r>
        <w:object w:dxaOrig="7349" w:dyaOrig="5409">
          <v:shape id="_x0000_i1034" type="#_x0000_t75" alt="Viewport with stacked images, viewport with tiled images" style="width:367.5pt;height:270.75pt" o:ole="">
            <v:imagedata r:id="rId31" o:title=""/>
          </v:shape>
          <o:OLEObject Type="Embed" ProgID="Visio.Drawing.11" ShapeID="_x0000_i1034" DrawAspect="Content" ObjectID="_1638018744" r:id="rId32"/>
        </w:object>
      </w:r>
    </w:p>
    <w:bookmarkEnd w:id="167"/>
    <w:p w:rsidR="008A7F71" w:rsidRDefault="008A7F71" w:rsidP="00EA7AC5">
      <w:pPr>
        <w:pStyle w:val="aNorm"/>
      </w:pPr>
    </w:p>
    <w:p w:rsidR="00EA7AC5" w:rsidRDefault="00380B84" w:rsidP="00EA7AC5">
      <w:pPr>
        <w:pStyle w:val="aNorm"/>
      </w:pPr>
      <w:r>
        <w:t>Each viewport contains several informational elements</w:t>
      </w:r>
      <w:r w:rsidR="00982A28">
        <w:t xml:space="preserve"> used</w:t>
      </w:r>
      <w:r w:rsidR="00BC35DB">
        <w:t xml:space="preserve"> </w:t>
      </w:r>
      <w:r w:rsidR="00982A28">
        <w:t xml:space="preserve">to </w:t>
      </w:r>
      <w:r w:rsidR="00BC35DB">
        <w:t>place images in their proper context in an exam.</w:t>
      </w:r>
      <w:bookmarkStart w:id="168" w:name="_WWID10000870"/>
    </w:p>
    <w:p w:rsidR="0093607B" w:rsidRDefault="00084380" w:rsidP="00EA7AC5">
      <w:pPr>
        <w:pStyle w:val="aNorm"/>
        <w:jc w:val="center"/>
      </w:pPr>
      <w:r w:rsidRPr="001A614C">
        <w:rPr>
          <w:noProof/>
        </w:rPr>
        <w:drawing>
          <wp:inline distT="0" distB="0" distL="0" distR="0">
            <wp:extent cx="2924175" cy="2990850"/>
            <wp:effectExtent l="0" t="0" r="0" b="0"/>
            <wp:docPr id="11" name="Picture 11" descr="Viewport, with paging buttons, contents bar, tick marks and info area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ewport, with paging buttons, contents bar, tick marks and info area label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4175" cy="2990850"/>
                    </a:xfrm>
                    <a:prstGeom prst="rect">
                      <a:avLst/>
                    </a:prstGeom>
                    <a:noFill/>
                    <a:ln>
                      <a:noFill/>
                    </a:ln>
                  </pic:spPr>
                </pic:pic>
              </a:graphicData>
            </a:graphic>
          </wp:inline>
        </w:drawing>
      </w:r>
    </w:p>
    <w:p w:rsidR="00BC35DB" w:rsidRDefault="00BC35DB">
      <w:pPr>
        <w:pStyle w:val="aProcHead"/>
      </w:pPr>
      <w:bookmarkStart w:id="169" w:name="_Ref139338568"/>
      <w:bookmarkStart w:id="170" w:name="_The_viewport_title"/>
      <w:bookmarkEnd w:id="168"/>
      <w:bookmarkEnd w:id="170"/>
      <w:r>
        <w:t xml:space="preserve">The </w:t>
      </w:r>
      <w:r w:rsidR="00405A2F">
        <w:t>Title bar</w:t>
      </w:r>
      <w:bookmarkStart w:id="171" w:name="_WWID10000872"/>
      <w:bookmarkEnd w:id="169"/>
    </w:p>
    <w:bookmarkEnd w:id="171"/>
    <w:p w:rsidR="00BC35DB" w:rsidRDefault="00BC35DB">
      <w:pPr>
        <w:pStyle w:val="aNorm"/>
        <w:keepNext/>
      </w:pPr>
      <w:r>
        <w:fldChar w:fldCharType="begin"/>
      </w:r>
      <w:r>
        <w:instrText xml:space="preserve"> xe "title bar</w:instrText>
      </w:r>
      <w:r w:rsidR="0051274C">
        <w:instrText>, viewport</w:instrText>
      </w:r>
      <w:r>
        <w:instrText xml:space="preserve">" </w:instrText>
      </w:r>
      <w:r>
        <w:fldChar w:fldCharType="end"/>
      </w:r>
      <w:r>
        <w:fldChar w:fldCharType="begin"/>
      </w:r>
      <w:r>
        <w:instrText xml:space="preserve"> xe "viewports: title bars in" </w:instrText>
      </w:r>
      <w:r>
        <w:fldChar w:fldCharType="end"/>
      </w:r>
      <w:r>
        <w:fldChar w:fldCharType="begin"/>
      </w:r>
      <w:r>
        <w:instrText xml:space="preserve"> xe "exam</w:instrText>
      </w:r>
      <w:r w:rsidR="003A1061">
        <w:instrText>s: status of</w:instrText>
      </w:r>
      <w:r>
        <w:instrText xml:space="preserve">" </w:instrText>
      </w:r>
      <w:r>
        <w:fldChar w:fldCharType="end"/>
      </w:r>
      <w:r>
        <w:fldChar w:fldCharType="begin"/>
      </w:r>
      <w:r>
        <w:instrText xml:space="preserve"> xe "fonts: </w:instrText>
      </w:r>
      <w:r w:rsidR="000D43E7">
        <w:instrText>viewport</w:instrText>
      </w:r>
      <w:r>
        <w:instrText xml:space="preserve"> title bar" </w:instrText>
      </w:r>
      <w:r>
        <w:fldChar w:fldCharType="end"/>
      </w:r>
      <w:r>
        <w:t xml:space="preserve">The viewport </w:t>
      </w:r>
      <w:r w:rsidR="00405A2F" w:rsidRPr="00405A2F">
        <w:rPr>
          <w:b/>
        </w:rPr>
        <w:t>Title</w:t>
      </w:r>
      <w:r w:rsidR="00405A2F">
        <w:t xml:space="preserve"> </w:t>
      </w:r>
      <w:r>
        <w:t>bar displays the case ID, status and date of the exam.</w:t>
      </w:r>
      <w:r w:rsidR="00347283">
        <w:t xml:space="preserve"> </w:t>
      </w:r>
      <w:r>
        <w:t xml:space="preserve">The </w:t>
      </w:r>
      <w:r w:rsidR="00405A2F" w:rsidRPr="00405A2F">
        <w:rPr>
          <w:b/>
        </w:rPr>
        <w:t>Title</w:t>
      </w:r>
      <w:r w:rsidR="00405A2F">
        <w:t xml:space="preserve"> </w:t>
      </w:r>
      <w:r>
        <w:t>bar may also display other information such as the series ID.</w:t>
      </w:r>
      <w:bookmarkStart w:id="172" w:name="_WWID10000873"/>
    </w:p>
    <w:bookmarkEnd w:id="172"/>
    <w:p w:rsidR="00BC35DB" w:rsidRDefault="000F5490">
      <w:pPr>
        <w:pStyle w:val="aNorm"/>
      </w:pPr>
      <w:r>
        <w:fldChar w:fldCharType="begin"/>
      </w:r>
      <w:r>
        <w:instrText xml:space="preserve"> xe "prior exams: in viewports" </w:instrText>
      </w:r>
      <w:r>
        <w:fldChar w:fldCharType="end"/>
      </w:r>
      <w:r>
        <w:fldChar w:fldCharType="begin"/>
      </w:r>
      <w:r>
        <w:instrText xml:space="preserve"> xe "status, exam: in viewports" </w:instrText>
      </w:r>
      <w:r>
        <w:fldChar w:fldCharType="end"/>
      </w:r>
      <w:r w:rsidR="00BC35DB">
        <w:t xml:space="preserve">The following status code abbreviations are used in the </w:t>
      </w:r>
      <w:r w:rsidR="008825EE" w:rsidRPr="008825EE">
        <w:rPr>
          <w:b/>
        </w:rPr>
        <w:t>Title</w:t>
      </w:r>
      <w:r w:rsidR="008825EE">
        <w:t xml:space="preserve"> </w:t>
      </w:r>
      <w:r w:rsidR="00BC35DB">
        <w:t>bar:</w:t>
      </w:r>
      <w:bookmarkStart w:id="173" w:name="_WWID10000877"/>
    </w:p>
    <w:bookmarkEnd w:id="173"/>
    <w:p w:rsidR="00BC35DB" w:rsidRDefault="00380B84">
      <w:pPr>
        <w:pStyle w:val="aNorm0"/>
      </w:pPr>
      <w:r>
        <w:rPr>
          <w:rStyle w:val="Strong"/>
        </w:rPr>
        <w:t>W</w:t>
      </w:r>
      <w:r w:rsidR="00347283">
        <w:t xml:space="preserve"> </w:t>
      </w:r>
      <w:r w:rsidR="00347283">
        <w:rPr>
          <w:rStyle w:val="Strong"/>
        </w:rPr>
        <w:t>–</w:t>
      </w:r>
      <w:r w:rsidR="00347283">
        <w:t xml:space="preserve"> </w:t>
      </w:r>
      <w:r>
        <w:t>Waiting (acquisition or case edit/QC not completed)</w:t>
      </w:r>
      <w:r>
        <w:br/>
      </w:r>
      <w:r>
        <w:rPr>
          <w:rStyle w:val="Strong"/>
        </w:rPr>
        <w:t>E</w:t>
      </w:r>
      <w:r w:rsidR="00347283">
        <w:t xml:space="preserve"> </w:t>
      </w:r>
      <w:r w:rsidR="00347283">
        <w:rPr>
          <w:rStyle w:val="Strong"/>
        </w:rPr>
        <w:t>–</w:t>
      </w:r>
      <w:r w:rsidR="00347283">
        <w:t xml:space="preserve"> </w:t>
      </w:r>
      <w:r>
        <w:t>Examined (awaiting interpretation)</w:t>
      </w:r>
      <w:r>
        <w:br/>
      </w:r>
      <w:r>
        <w:rPr>
          <w:rStyle w:val="Strong"/>
        </w:rPr>
        <w:t>I</w:t>
      </w:r>
      <w:r w:rsidR="00347283">
        <w:t xml:space="preserve"> </w:t>
      </w:r>
      <w:r w:rsidR="00347283">
        <w:rPr>
          <w:rStyle w:val="Strong"/>
        </w:rPr>
        <w:t>–</w:t>
      </w:r>
      <w:r w:rsidR="00347283">
        <w:t xml:space="preserve"> </w:t>
      </w:r>
      <w:r>
        <w:t>Interpreted (awaiting verification)</w:t>
      </w:r>
      <w:r>
        <w:br/>
      </w:r>
      <w:r w:rsidR="00BC35DB">
        <w:rPr>
          <w:rStyle w:val="Strong"/>
        </w:rPr>
        <w:t>C</w:t>
      </w:r>
      <w:r w:rsidR="00347283">
        <w:t xml:space="preserve"> </w:t>
      </w:r>
      <w:r w:rsidR="00347283">
        <w:rPr>
          <w:rStyle w:val="Strong"/>
        </w:rPr>
        <w:t>–</w:t>
      </w:r>
      <w:r w:rsidR="00347283">
        <w:t xml:space="preserve"> </w:t>
      </w:r>
      <w:r w:rsidR="00BC35DB">
        <w:t>Complete</w:t>
      </w:r>
      <w:bookmarkStart w:id="174" w:name="_WWID10000878"/>
    </w:p>
    <w:bookmarkEnd w:id="174"/>
    <w:p w:rsidR="00BC35DB" w:rsidRDefault="00BC35DB">
      <w:pPr>
        <w:pStyle w:val="aNorm"/>
        <w:keepNext/>
      </w:pPr>
      <w:r>
        <w:t xml:space="preserve">If there is not enough space to display all the text in the </w:t>
      </w:r>
      <w:r w:rsidR="008825EE" w:rsidRPr="008825EE">
        <w:rPr>
          <w:b/>
        </w:rPr>
        <w:t>Title</w:t>
      </w:r>
      <w:r w:rsidR="008825EE">
        <w:t xml:space="preserve"> </w:t>
      </w:r>
      <w:r>
        <w:t xml:space="preserve">bar, you can point and hover over the title bar to </w:t>
      </w:r>
      <w:bookmarkStart w:id="175" w:name="_WWID10000874"/>
      <w:r>
        <w:t>make it expand to display all its contents.</w:t>
      </w:r>
    </w:p>
    <w:p w:rsidR="00BC35DB" w:rsidRDefault="00BC35DB">
      <w:pPr>
        <w:pStyle w:val="aProcHead"/>
      </w:pPr>
      <w:bookmarkStart w:id="176" w:name="_Ref139338570"/>
      <w:bookmarkEnd w:id="175"/>
      <w:r>
        <w:t xml:space="preserve">The </w:t>
      </w:r>
      <w:r w:rsidR="00380B84">
        <w:t xml:space="preserve">Contents </w:t>
      </w:r>
      <w:bookmarkStart w:id="177" w:name="_WWID10000879"/>
      <w:bookmarkEnd w:id="176"/>
      <w:r w:rsidR="00405A2F">
        <w:t>bar</w:t>
      </w:r>
    </w:p>
    <w:bookmarkEnd w:id="177"/>
    <w:p w:rsidR="00BC35DB" w:rsidRDefault="00BC35DB">
      <w:pPr>
        <w:pStyle w:val="aNorm"/>
      </w:pPr>
      <w:r>
        <w:t xml:space="preserve">The </w:t>
      </w:r>
      <w:r>
        <w:rPr>
          <w:rStyle w:val="Strong"/>
        </w:rPr>
        <w:t xml:space="preserve">Contents </w:t>
      </w:r>
      <w:r>
        <w:t>bar is located in the upper right corner of a viewport.</w:t>
      </w:r>
      <w:r w:rsidR="00347283">
        <w:t xml:space="preserve"> </w:t>
      </w:r>
      <w:r>
        <w:t xml:space="preserve">It displays the number of exams, image sets (series) and images in the viewport. You can click the </w:t>
      </w:r>
      <w:r>
        <w:rPr>
          <w:rStyle w:val="Strong"/>
        </w:rPr>
        <w:t>E</w:t>
      </w:r>
      <w:r w:rsidR="006B1D55">
        <w:rPr>
          <w:rStyle w:val="Strong"/>
        </w:rPr>
        <w:t>x</w:t>
      </w:r>
      <w:r>
        <w:rPr>
          <w:rStyle w:val="Strong"/>
        </w:rPr>
        <w:t xml:space="preserve"> </w:t>
      </w:r>
      <w:r>
        <w:t xml:space="preserve">or </w:t>
      </w:r>
      <w:r>
        <w:rPr>
          <w:rStyle w:val="Strong"/>
        </w:rPr>
        <w:t xml:space="preserve">S </w:t>
      </w:r>
      <w:r>
        <w:t xml:space="preserve">labels in the </w:t>
      </w:r>
      <w:r>
        <w:rPr>
          <w:rStyle w:val="Strong"/>
        </w:rPr>
        <w:t xml:space="preserve">Contents </w:t>
      </w:r>
      <w:r>
        <w:t>bar to view any hidden exams or image sets that are present.</w:t>
      </w:r>
      <w:bookmarkStart w:id="178" w:name="_WWID10000882"/>
    </w:p>
    <w:p w:rsidR="00380B84" w:rsidRDefault="00380B84">
      <w:pPr>
        <w:pStyle w:val="aProcHead"/>
      </w:pPr>
      <w:bookmarkStart w:id="179" w:name="_Ref139338571"/>
      <w:bookmarkStart w:id="180" w:name="_Ref143325909"/>
      <w:bookmarkEnd w:id="178"/>
      <w:r>
        <w:t xml:space="preserve">Tick </w:t>
      </w:r>
      <w:r w:rsidR="00405A2F">
        <w:t>marks</w:t>
      </w:r>
      <w:bookmarkStart w:id="181" w:name="_WWID10004705"/>
      <w:bookmarkEnd w:id="180"/>
    </w:p>
    <w:bookmarkEnd w:id="181"/>
    <w:p w:rsidR="00380B84" w:rsidRDefault="00380B84">
      <w:pPr>
        <w:pStyle w:val="aNorm"/>
      </w:pPr>
      <w:r>
        <w:t xml:space="preserve">In viewports that contain multiple images, the relative position of the selected image in the stack is indicated by tick marks on </w:t>
      </w:r>
      <w:r w:rsidR="00D72743">
        <w:t xml:space="preserve">the left side of the viewport. </w:t>
      </w:r>
      <w:r>
        <w:t xml:space="preserve">The </w:t>
      </w:r>
      <w:r>
        <w:rPr>
          <w:rStyle w:val="Strong"/>
        </w:rPr>
        <w:t>I</w:t>
      </w:r>
      <w:r>
        <w:t xml:space="preserve"> label in t</w:t>
      </w:r>
      <w:r w:rsidR="00926CDD">
        <w:t>he upper right corner can also indicat</w:t>
      </w:r>
      <w:r>
        <w:t>e</w:t>
      </w:r>
      <w:r w:rsidR="00926CDD">
        <w:t xml:space="preserve"> </w:t>
      </w:r>
      <w:r w:rsidR="001E4DC8">
        <w:t>the position of an image in the</w:t>
      </w:r>
      <w:r w:rsidR="00926CDD">
        <w:t xml:space="preserve"> stack</w:t>
      </w:r>
      <w:r>
        <w:t>.</w:t>
      </w:r>
      <w:bookmarkStart w:id="182" w:name="_WWID10004687"/>
    </w:p>
    <w:p w:rsidR="00BC35DB" w:rsidRDefault="00BC35DB">
      <w:pPr>
        <w:pStyle w:val="aProcHead"/>
      </w:pPr>
      <w:bookmarkStart w:id="183" w:name="_Ref143325911"/>
      <w:bookmarkEnd w:id="182"/>
      <w:r>
        <w:t xml:space="preserve">The </w:t>
      </w:r>
      <w:r w:rsidR="00380B84">
        <w:t>Image Information Area</w:t>
      </w:r>
      <w:bookmarkStart w:id="184" w:name="_WWID10000885"/>
      <w:bookmarkEnd w:id="179"/>
      <w:bookmarkEnd w:id="183"/>
    </w:p>
    <w:bookmarkEnd w:id="184"/>
    <w:p w:rsidR="00BC35DB" w:rsidRDefault="00BC35DB">
      <w:pPr>
        <w:pStyle w:val="aNorm"/>
      </w:pPr>
      <w:r>
        <w:fldChar w:fldCharType="begin"/>
      </w:r>
      <w:r>
        <w:instrText xml:space="preserve"> xe "</w:instrText>
      </w:r>
      <w:r w:rsidR="000F5490">
        <w:instrText>image information area</w:instrText>
      </w:r>
      <w:r>
        <w:instrText xml:space="preserve">" </w:instrText>
      </w:r>
      <w:r>
        <w:fldChar w:fldCharType="end"/>
      </w:r>
      <w:r>
        <w:t xml:space="preserve">The information area at the bottom of a viewport displays </w:t>
      </w:r>
      <w:r w:rsidR="00DD6B5B">
        <w:t xml:space="preserve">such </w:t>
      </w:r>
      <w:r>
        <w:t>d</w:t>
      </w:r>
      <w:r w:rsidR="00D72743">
        <w:t>etails about the selected image as</w:t>
      </w:r>
      <w:r>
        <w:t xml:space="preserve"> image number, </w:t>
      </w:r>
      <w:r w:rsidR="00380B84">
        <w:t xml:space="preserve">acquisition date/time, </w:t>
      </w:r>
      <w:r>
        <w:t xml:space="preserve">the image’s current display properties (window/level, scale, etc.) and </w:t>
      </w:r>
      <w:r w:rsidR="00926CDD">
        <w:t>other</w:t>
      </w:r>
      <w:r>
        <w:t xml:space="preserve"> acquisition data.</w:t>
      </w:r>
      <w:bookmarkStart w:id="185" w:name="_WWID10000886"/>
    </w:p>
    <w:bookmarkEnd w:id="185"/>
    <w:p w:rsidR="00BC35DB" w:rsidRDefault="00BC35DB">
      <w:pPr>
        <w:pStyle w:val="aNorm"/>
      </w:pPr>
      <w:r>
        <w:t xml:space="preserve">If there is not enough space to display all image information, </w:t>
      </w:r>
      <w:bookmarkStart w:id="186" w:name="_WWID10000887"/>
      <w:r>
        <w:t>you can point</w:t>
      </w:r>
      <w:r w:rsidR="00D72743">
        <w:t xml:space="preserve"> to</w:t>
      </w:r>
      <w:r>
        <w:t xml:space="preserve"> and hover over the area </w:t>
      </w:r>
      <w:r w:rsidR="00D72743">
        <w:t xml:space="preserve">with the mouse </w:t>
      </w:r>
      <w:r>
        <w:t>to make it expand to display all its contents.</w:t>
      </w:r>
    </w:p>
    <w:p w:rsidR="00380B84" w:rsidRDefault="00380B84">
      <w:pPr>
        <w:pStyle w:val="aNorm"/>
      </w:pPr>
      <w:r>
        <w:t xml:space="preserve">Clicking in the information area will open the Image </w:t>
      </w:r>
      <w:r>
        <w:t>D</w:t>
      </w:r>
      <w:r>
        <w:t>eta</w:t>
      </w:r>
      <w:r>
        <w:t>i</w:t>
      </w:r>
      <w:r>
        <w:t>l w</w:t>
      </w:r>
      <w:r>
        <w:t>i</w:t>
      </w:r>
      <w:r>
        <w:t>ndow (details</w:t>
      </w:r>
      <w:r w:rsidR="00235757">
        <w:t xml:space="preserve"> on page </w:t>
      </w:r>
      <w:r w:rsidR="00235757">
        <w:fldChar w:fldCharType="begin"/>
      </w:r>
      <w:r w:rsidR="00235757">
        <w:instrText xml:space="preserve"> PAGEREF _Ref137003245 \h </w:instrText>
      </w:r>
      <w:r w:rsidR="00235757">
        <w:fldChar w:fldCharType="separate"/>
      </w:r>
      <w:ins w:id="187" w:author="Andersen, Charles W.  (ManTech)" w:date="2019-12-10T15:26:00Z">
        <w:r w:rsidR="00380255">
          <w:rPr>
            <w:noProof/>
          </w:rPr>
          <w:t>69</w:t>
        </w:r>
      </w:ins>
      <w:del w:id="188" w:author="Andersen, Charles W.  (ManTech)" w:date="2019-12-10T15:26:00Z">
        <w:r w:rsidR="00B77F99" w:rsidDel="00380255">
          <w:rPr>
            <w:noProof/>
          </w:rPr>
          <w:delText>4</w:delText>
        </w:r>
      </w:del>
      <w:r w:rsidR="00235757">
        <w:fldChar w:fldCharType="end"/>
      </w:r>
      <w:r>
        <w:t>).</w:t>
      </w:r>
      <w:bookmarkStart w:id="189" w:name="_WWID10003557"/>
    </w:p>
    <w:p w:rsidR="00C21F7B" w:rsidRPr="00C21F7B" w:rsidRDefault="00C21F7B" w:rsidP="00C21F7B">
      <w:pPr>
        <w:pStyle w:val="aProcHead"/>
      </w:pPr>
      <w:bookmarkStart w:id="190" w:name="_WWID10002621"/>
      <w:bookmarkStart w:id="191" w:name="_WWID10002637"/>
      <w:bookmarkStart w:id="192" w:name="_WWID10002638"/>
      <w:bookmarkStart w:id="193" w:name="_Ref136739946"/>
      <w:bookmarkEnd w:id="148"/>
      <w:bookmarkEnd w:id="150"/>
      <w:bookmarkEnd w:id="151"/>
      <w:bookmarkEnd w:id="153"/>
      <w:bookmarkEnd w:id="161"/>
      <w:bookmarkEnd w:id="186"/>
      <w:bookmarkEnd w:id="189"/>
      <w:r w:rsidRPr="00C21F7B">
        <w:t xml:space="preserve">Auxiliary </w:t>
      </w:r>
      <w:r w:rsidR="008F4C39" w:rsidRPr="00C21F7B">
        <w:t>windows</w:t>
      </w:r>
    </w:p>
    <w:p w:rsidR="00C21F7B" w:rsidRDefault="00C21F7B">
      <w:pPr>
        <w:pStyle w:val="aNorm"/>
        <w:keepNext/>
      </w:pPr>
      <w:r>
        <w:fldChar w:fldCharType="begin"/>
      </w:r>
      <w:r>
        <w:instrText xml:space="preserve"> xe "auxiliary windows" </w:instrText>
      </w:r>
      <w:r>
        <w:fldChar w:fldCharType="end"/>
      </w:r>
      <w:r>
        <w:t>VistARad uses several other supporting windows. Listed here for orientation, they are described fully in the User Guide chapter indicated.</w:t>
      </w:r>
    </w:p>
    <w:tbl>
      <w:tblPr>
        <w:tblW w:w="8487" w:type="dxa"/>
        <w:tblInd w:w="360" w:type="dxa"/>
        <w:tblBorders>
          <w:top w:val="single" w:sz="8" w:space="0" w:color="auto"/>
          <w:bottom w:val="single" w:sz="8" w:space="0" w:color="auto"/>
        </w:tblBorders>
        <w:tblLook w:val="01E0" w:firstRow="1" w:lastRow="1" w:firstColumn="1" w:lastColumn="1" w:noHBand="0" w:noVBand="0"/>
      </w:tblPr>
      <w:tblGrid>
        <w:gridCol w:w="2268"/>
        <w:gridCol w:w="6219"/>
      </w:tblGrid>
      <w:tr w:rsidR="009B5320">
        <w:trPr>
          <w:tblHeader/>
        </w:trPr>
        <w:tc>
          <w:tcPr>
            <w:tcW w:w="2268" w:type="dxa"/>
            <w:tcBorders>
              <w:top w:val="single" w:sz="8" w:space="0" w:color="auto"/>
              <w:left w:val="nil"/>
              <w:bottom w:val="single" w:sz="6" w:space="0" w:color="auto"/>
              <w:right w:val="nil"/>
              <w:tl2br w:val="nil"/>
              <w:tr2bl w:val="nil"/>
            </w:tcBorders>
            <w:shd w:val="clear" w:color="auto" w:fill="auto"/>
          </w:tcPr>
          <w:p w:rsidR="009B5320" w:rsidRDefault="009B5320">
            <w:pPr>
              <w:pStyle w:val="aTable0"/>
              <w:keepNext/>
              <w:rPr>
                <w:rStyle w:val="Strong"/>
              </w:rPr>
            </w:pPr>
            <w:r>
              <w:rPr>
                <w:rStyle w:val="Strong"/>
              </w:rPr>
              <w:t>Title</w:t>
            </w:r>
          </w:p>
        </w:tc>
        <w:tc>
          <w:tcPr>
            <w:tcW w:w="6219" w:type="dxa"/>
            <w:tcBorders>
              <w:top w:val="single" w:sz="8" w:space="0" w:color="auto"/>
              <w:left w:val="nil"/>
              <w:bottom w:val="single" w:sz="6" w:space="0" w:color="auto"/>
              <w:right w:val="nil"/>
              <w:tl2br w:val="nil"/>
              <w:tr2bl w:val="nil"/>
            </w:tcBorders>
            <w:shd w:val="clear" w:color="auto" w:fill="auto"/>
          </w:tcPr>
          <w:p w:rsidR="009B5320" w:rsidRDefault="009B5320">
            <w:pPr>
              <w:pStyle w:val="aTable0"/>
              <w:keepNext/>
              <w:rPr>
                <w:rStyle w:val="Strong"/>
              </w:rPr>
            </w:pPr>
            <w:r>
              <w:rPr>
                <w:rStyle w:val="Strong"/>
              </w:rPr>
              <w:t>Description</w:t>
            </w:r>
          </w:p>
        </w:tc>
      </w:tr>
      <w:tr w:rsidR="009B5320" w:rsidRPr="006C3ACB">
        <w:trPr>
          <w:cantSplit/>
        </w:trPr>
        <w:tc>
          <w:tcPr>
            <w:tcW w:w="2268" w:type="dxa"/>
            <w:tcBorders>
              <w:top w:val="nil"/>
              <w:left w:val="nil"/>
              <w:bottom w:val="nil"/>
              <w:right w:val="nil"/>
              <w:tl2br w:val="nil"/>
              <w:tr2bl w:val="nil"/>
            </w:tcBorders>
            <w:shd w:val="clear" w:color="auto" w:fill="E6E6E6"/>
          </w:tcPr>
          <w:p w:rsidR="009B5320" w:rsidRPr="006C3ACB" w:rsidRDefault="009B5320">
            <w:pPr>
              <w:pStyle w:val="aTable0"/>
            </w:pPr>
            <w:r>
              <w:t>Reports</w:t>
            </w:r>
          </w:p>
        </w:tc>
        <w:tc>
          <w:tcPr>
            <w:tcW w:w="6219" w:type="dxa"/>
            <w:tcBorders>
              <w:top w:val="nil"/>
              <w:left w:val="nil"/>
              <w:bottom w:val="nil"/>
              <w:right w:val="nil"/>
              <w:tl2br w:val="nil"/>
              <w:tr2bl w:val="nil"/>
            </w:tcBorders>
            <w:shd w:val="clear" w:color="auto" w:fill="E6E6E6"/>
          </w:tcPr>
          <w:p w:rsidR="009B5320" w:rsidRDefault="009B5320">
            <w:pPr>
              <w:pStyle w:val="aTable0"/>
              <w:keepNext/>
            </w:pPr>
            <w:r w:rsidRPr="00A16F15">
              <w:rPr>
                <w:rFonts w:cs="Arial"/>
                <w:szCs w:val="20"/>
              </w:rPr>
              <w:t>Displays case-specific report, requisition, and history information</w:t>
            </w:r>
            <w:r>
              <w:rPr>
                <w:rFonts w:cs="Arial"/>
                <w:szCs w:val="20"/>
              </w:rPr>
              <w:t>.</w:t>
            </w:r>
            <w:r w:rsidR="00EF0EC1">
              <w:rPr>
                <w:rFonts w:cs="Arial"/>
                <w:szCs w:val="20"/>
              </w:rPr>
              <w:t xml:space="preserve"> </w:t>
            </w:r>
            <w:r>
              <w:rPr>
                <w:rFonts w:cs="Arial"/>
                <w:szCs w:val="20"/>
              </w:rPr>
              <w:t xml:space="preserve">See the </w:t>
            </w:r>
            <w:r w:rsidRPr="00D779B5">
              <w:rPr>
                <w:rFonts w:cs="Arial"/>
                <w:szCs w:val="20"/>
              </w:rPr>
              <w:fldChar w:fldCharType="begin"/>
            </w:r>
            <w:r w:rsidRPr="00D779B5">
              <w:rPr>
                <w:rFonts w:eastAsia="Calibri" w:cs="Arial"/>
                <w:szCs w:val="20"/>
              </w:rPr>
              <w:instrText xml:space="preserve"> REF _Ref137008002 \h </w:instrText>
            </w:r>
            <w:r w:rsidRPr="00D779B5">
              <w:rPr>
                <w:rFonts w:cs="Arial"/>
                <w:szCs w:val="20"/>
              </w:rPr>
            </w:r>
            <w:r w:rsidRPr="00D779B5">
              <w:rPr>
                <w:rFonts w:cs="Arial"/>
                <w:szCs w:val="20"/>
              </w:rPr>
              <w:instrText xml:space="preserve"> \* MERGEFORMAT </w:instrText>
            </w:r>
            <w:r w:rsidRPr="00D779B5">
              <w:rPr>
                <w:rFonts w:cs="Arial"/>
                <w:szCs w:val="20"/>
              </w:rPr>
              <w:fldChar w:fldCharType="separate"/>
            </w:r>
            <w:ins w:id="194" w:author="Andersen, Charles W.  (ManTech)" w:date="2019-12-10T15:26:00Z">
              <w:r w:rsidR="00380255" w:rsidRPr="00084380">
                <w:rPr>
                  <w:rFonts w:cs="Arial"/>
                  <w:szCs w:val="20"/>
                </w:rPr>
                <w:t>Patient Records</w:t>
              </w:r>
            </w:ins>
            <w:del w:id="195" w:author="Andersen, Charles W.  (ManTech)" w:date="2019-12-10T15:26:00Z">
              <w:r w:rsidR="00B77F99" w:rsidRPr="00B77F99" w:rsidDel="00380255">
                <w:rPr>
                  <w:rFonts w:cs="Arial"/>
                  <w:szCs w:val="20"/>
                </w:rPr>
                <w:delText>Patient Records</w:delText>
              </w:r>
            </w:del>
            <w:r w:rsidRPr="00D779B5">
              <w:rPr>
                <w:rFonts w:cs="Arial"/>
                <w:szCs w:val="20"/>
              </w:rPr>
              <w:fldChar w:fldCharType="end"/>
            </w:r>
            <w:r>
              <w:rPr>
                <w:rFonts w:cs="Arial"/>
                <w:szCs w:val="20"/>
              </w:rPr>
              <w:t xml:space="preserve"> chapter for more information.</w:t>
            </w:r>
          </w:p>
        </w:tc>
      </w:tr>
      <w:tr w:rsidR="009B5320" w:rsidRPr="00B965AD">
        <w:trPr>
          <w:cantSplit/>
        </w:trPr>
        <w:tc>
          <w:tcPr>
            <w:tcW w:w="2268" w:type="dxa"/>
            <w:shd w:val="clear" w:color="auto" w:fill="auto"/>
          </w:tcPr>
          <w:p w:rsidR="009B5320" w:rsidRPr="006C3ACB" w:rsidRDefault="009B5320">
            <w:pPr>
              <w:pStyle w:val="aTable0"/>
            </w:pPr>
            <w:r>
              <w:t>Imaging Data Display</w:t>
            </w:r>
          </w:p>
        </w:tc>
        <w:tc>
          <w:tcPr>
            <w:tcW w:w="6219" w:type="dxa"/>
            <w:shd w:val="clear" w:color="auto" w:fill="auto"/>
          </w:tcPr>
          <w:p w:rsidR="009B5320" w:rsidRPr="006C3ACB" w:rsidRDefault="009B5320">
            <w:pPr>
              <w:pStyle w:val="aTable0"/>
            </w:pPr>
            <w:r w:rsidRPr="00A16F15">
              <w:rPr>
                <w:rFonts w:cs="Arial"/>
                <w:szCs w:val="20"/>
              </w:rPr>
              <w:t>Displays image-specific data from the IMAGE File (#2005), along with Matching CPT Codes</w:t>
            </w:r>
            <w:r>
              <w:rPr>
                <w:rFonts w:cs="Arial"/>
                <w:szCs w:val="20"/>
              </w:rPr>
              <w:t>.</w:t>
            </w:r>
            <w:r w:rsidR="00EF0EC1">
              <w:rPr>
                <w:rFonts w:cs="Arial"/>
                <w:szCs w:val="20"/>
              </w:rPr>
              <w:t xml:space="preserve"> </w:t>
            </w:r>
            <w:r>
              <w:rPr>
                <w:rFonts w:cs="Arial"/>
                <w:szCs w:val="20"/>
              </w:rPr>
              <w:t xml:space="preserve">See the </w:t>
            </w:r>
            <w:r w:rsidRPr="00D779B5">
              <w:rPr>
                <w:rFonts w:cs="Arial"/>
                <w:szCs w:val="20"/>
              </w:rPr>
              <w:fldChar w:fldCharType="begin"/>
            </w:r>
            <w:r w:rsidRPr="00D779B5">
              <w:rPr>
                <w:rFonts w:eastAsia="Calibri" w:cs="Arial"/>
                <w:szCs w:val="20"/>
              </w:rPr>
              <w:instrText xml:space="preserve"> REF _Ref148401960 \h </w:instrText>
            </w:r>
            <w:r w:rsidRPr="00D779B5">
              <w:rPr>
                <w:rFonts w:cs="Arial"/>
                <w:szCs w:val="20"/>
              </w:rPr>
            </w:r>
            <w:r w:rsidRPr="00D779B5">
              <w:rPr>
                <w:rFonts w:cs="Arial"/>
                <w:szCs w:val="20"/>
              </w:rPr>
              <w:instrText xml:space="preserve"> \* MERGEFORMAT </w:instrText>
            </w:r>
            <w:r w:rsidRPr="00D779B5">
              <w:rPr>
                <w:rFonts w:cs="Arial"/>
                <w:szCs w:val="20"/>
              </w:rPr>
              <w:fldChar w:fldCharType="separate"/>
            </w:r>
            <w:ins w:id="196" w:author="Andersen, Charles W.  (ManTech)" w:date="2019-12-10T15:26:00Z">
              <w:r w:rsidR="00380255" w:rsidRPr="00084380">
                <w:rPr>
                  <w:rFonts w:cs="Arial"/>
                  <w:szCs w:val="20"/>
                </w:rPr>
                <w:t>Working with Open Exams</w:t>
              </w:r>
            </w:ins>
            <w:del w:id="197" w:author="Andersen, Charles W.  (ManTech)" w:date="2019-12-10T15:26:00Z">
              <w:r w:rsidR="00B77F99" w:rsidRPr="00B77F99" w:rsidDel="00380255">
                <w:rPr>
                  <w:rFonts w:cs="Arial"/>
                  <w:szCs w:val="20"/>
                </w:rPr>
                <w:delText>Working with Open Exams</w:delText>
              </w:r>
            </w:del>
            <w:r w:rsidRPr="00D779B5">
              <w:rPr>
                <w:rFonts w:cs="Arial"/>
                <w:szCs w:val="20"/>
              </w:rPr>
              <w:fldChar w:fldCharType="end"/>
            </w:r>
            <w:r>
              <w:rPr>
                <w:rFonts w:cs="Arial"/>
                <w:szCs w:val="20"/>
              </w:rPr>
              <w:t xml:space="preserve"> chapter for more information.</w:t>
            </w:r>
          </w:p>
        </w:tc>
      </w:tr>
      <w:tr w:rsidR="009B5320" w:rsidRPr="006C3ACB">
        <w:trPr>
          <w:cantSplit/>
        </w:trPr>
        <w:tc>
          <w:tcPr>
            <w:tcW w:w="2268" w:type="dxa"/>
            <w:tcBorders>
              <w:top w:val="nil"/>
              <w:left w:val="nil"/>
              <w:bottom w:val="nil"/>
              <w:right w:val="nil"/>
              <w:tl2br w:val="nil"/>
              <w:tr2bl w:val="nil"/>
            </w:tcBorders>
            <w:shd w:val="clear" w:color="auto" w:fill="E6E6E6"/>
          </w:tcPr>
          <w:p w:rsidR="009B5320" w:rsidRPr="00752129" w:rsidRDefault="009B5320">
            <w:pPr>
              <w:pStyle w:val="aTable0"/>
            </w:pPr>
            <w:r>
              <w:t>Teaching Files</w:t>
            </w:r>
          </w:p>
        </w:tc>
        <w:tc>
          <w:tcPr>
            <w:tcW w:w="6219" w:type="dxa"/>
            <w:tcBorders>
              <w:top w:val="nil"/>
              <w:left w:val="nil"/>
              <w:bottom w:val="nil"/>
              <w:right w:val="nil"/>
              <w:tl2br w:val="nil"/>
              <w:tr2bl w:val="nil"/>
            </w:tcBorders>
            <w:shd w:val="clear" w:color="auto" w:fill="E6E6E6"/>
          </w:tcPr>
          <w:p w:rsidR="009B5320" w:rsidRDefault="009B5320">
            <w:pPr>
              <w:pStyle w:val="aTable0"/>
            </w:pPr>
            <w:r w:rsidRPr="00A16F15">
              <w:rPr>
                <w:rFonts w:cs="Arial"/>
                <w:szCs w:val="20"/>
              </w:rPr>
              <w:t xml:space="preserve">Collects descriptive information about an image being shared to a MIRC server. </w:t>
            </w:r>
            <w:r>
              <w:rPr>
                <w:rFonts w:cs="Arial"/>
                <w:szCs w:val="20"/>
              </w:rPr>
              <w:t xml:space="preserve">See the </w:t>
            </w:r>
            <w:r w:rsidRPr="00D779B5">
              <w:rPr>
                <w:rFonts w:cs="Arial"/>
                <w:szCs w:val="20"/>
              </w:rPr>
              <w:fldChar w:fldCharType="begin"/>
            </w:r>
            <w:r w:rsidRPr="00D779B5">
              <w:rPr>
                <w:rFonts w:eastAsia="Calibri" w:cs="Arial"/>
                <w:szCs w:val="20"/>
              </w:rPr>
              <w:instrText xml:space="preserve"> REF _Ref248725544 \h </w:instrText>
            </w:r>
            <w:r w:rsidRPr="00D779B5">
              <w:rPr>
                <w:rFonts w:cs="Arial"/>
                <w:szCs w:val="20"/>
              </w:rPr>
            </w:r>
            <w:r w:rsidRPr="00D779B5">
              <w:rPr>
                <w:rFonts w:cs="Arial"/>
                <w:szCs w:val="20"/>
              </w:rPr>
              <w:instrText xml:space="preserve"> \* MERGEFORMAT </w:instrText>
            </w:r>
            <w:r w:rsidRPr="00D779B5">
              <w:rPr>
                <w:rFonts w:cs="Arial"/>
                <w:szCs w:val="20"/>
              </w:rPr>
              <w:fldChar w:fldCharType="separate"/>
            </w:r>
            <w:ins w:id="198" w:author="Andersen, Charles W.  (ManTech)" w:date="2019-12-10T15:26:00Z">
              <w:r w:rsidR="00380255" w:rsidRPr="00084380">
                <w:rPr>
                  <w:rFonts w:cs="Arial"/>
                  <w:szCs w:val="20"/>
                </w:rPr>
                <w:t>Teaching Files</w:t>
              </w:r>
            </w:ins>
            <w:del w:id="199" w:author="Andersen, Charles W.  (ManTech)" w:date="2019-12-10T15:26:00Z">
              <w:r w:rsidR="00B77F99" w:rsidRPr="00B77F99" w:rsidDel="00380255">
                <w:rPr>
                  <w:rFonts w:cs="Arial"/>
                  <w:szCs w:val="20"/>
                </w:rPr>
                <w:delText>Teaching Files</w:delText>
              </w:r>
            </w:del>
            <w:r w:rsidRPr="00D779B5">
              <w:rPr>
                <w:rFonts w:cs="Arial"/>
                <w:szCs w:val="20"/>
              </w:rPr>
              <w:fldChar w:fldCharType="end"/>
            </w:r>
            <w:r>
              <w:rPr>
                <w:rFonts w:cs="Arial"/>
                <w:szCs w:val="20"/>
              </w:rPr>
              <w:t xml:space="preserve"> chapter for more information.</w:t>
            </w:r>
          </w:p>
        </w:tc>
      </w:tr>
      <w:tr w:rsidR="00083F46" w:rsidRPr="006C3ACB" w:rsidTr="00E717E3">
        <w:trPr>
          <w:cantSplit/>
        </w:trPr>
        <w:tc>
          <w:tcPr>
            <w:tcW w:w="2268" w:type="dxa"/>
            <w:tcBorders>
              <w:top w:val="nil"/>
              <w:left w:val="nil"/>
              <w:bottom w:val="nil"/>
              <w:right w:val="nil"/>
              <w:tl2br w:val="nil"/>
              <w:tr2bl w:val="nil"/>
            </w:tcBorders>
            <w:shd w:val="clear" w:color="auto" w:fill="FFFFFF"/>
          </w:tcPr>
          <w:p w:rsidR="00083F46" w:rsidRDefault="00083F46">
            <w:pPr>
              <w:pStyle w:val="aTable0"/>
            </w:pPr>
            <w:r>
              <w:t>Select Hanging Protocol</w:t>
            </w:r>
          </w:p>
        </w:tc>
        <w:tc>
          <w:tcPr>
            <w:tcW w:w="6219" w:type="dxa"/>
            <w:tcBorders>
              <w:top w:val="nil"/>
              <w:left w:val="nil"/>
              <w:bottom w:val="nil"/>
              <w:right w:val="nil"/>
              <w:tl2br w:val="nil"/>
              <w:tr2bl w:val="nil"/>
            </w:tcBorders>
            <w:shd w:val="clear" w:color="auto" w:fill="FFFFFF"/>
          </w:tcPr>
          <w:p w:rsidR="00083F46" w:rsidRPr="00A16F15" w:rsidRDefault="00083F46">
            <w:pPr>
              <w:pStyle w:val="aTable0"/>
              <w:rPr>
                <w:rFonts w:cs="Arial"/>
                <w:szCs w:val="20"/>
              </w:rPr>
            </w:pPr>
            <w:r w:rsidRPr="00083F46">
              <w:rPr>
                <w:rFonts w:cs="Arial"/>
                <w:szCs w:val="20"/>
              </w:rPr>
              <w:t>Allows selection of a Hanging Protocol or Template, displaying its description and a preview of its layout. See the Using Templates chapter, and the two Hanging Protocols chapters following it, for more information.</w:t>
            </w:r>
          </w:p>
        </w:tc>
      </w:tr>
    </w:tbl>
    <w:p w:rsidR="009B5320" w:rsidRDefault="009B5320">
      <w:pPr>
        <w:pStyle w:val="aSpace"/>
      </w:pPr>
    </w:p>
    <w:p w:rsidR="00BC35DB" w:rsidRDefault="00BC35DB">
      <w:pPr>
        <w:pStyle w:val="Heading2"/>
      </w:pPr>
      <w:bookmarkStart w:id="200" w:name="_Ref266802714"/>
      <w:bookmarkStart w:id="201" w:name="_Toc508191936"/>
      <w:r>
        <w:t>VistARad Basics</w:t>
      </w:r>
      <w:bookmarkStart w:id="202" w:name="_WWID10002962"/>
      <w:bookmarkEnd w:id="193"/>
      <w:bookmarkEnd w:id="200"/>
      <w:bookmarkEnd w:id="201"/>
    </w:p>
    <w:p w:rsidR="005C0C65" w:rsidRDefault="005C0C65" w:rsidP="00B30D1F">
      <w:pPr>
        <w:pStyle w:val="Heading3"/>
        <w:spacing w:before="0"/>
      </w:pPr>
      <w:bookmarkStart w:id="203" w:name="_Ref136741901"/>
      <w:bookmarkStart w:id="204" w:name="_Ref136741917"/>
      <w:bookmarkStart w:id="205" w:name="_Ref136743036"/>
      <w:bookmarkStart w:id="206" w:name="_Starting_VistARad"/>
      <w:bookmarkStart w:id="207" w:name="_Toc508191937"/>
      <w:bookmarkEnd w:id="139"/>
      <w:bookmarkEnd w:id="190"/>
      <w:bookmarkEnd w:id="191"/>
      <w:bookmarkEnd w:id="192"/>
      <w:bookmarkEnd w:id="202"/>
      <w:bookmarkEnd w:id="206"/>
      <w:r>
        <w:t>Starting VistARad</w:t>
      </w:r>
      <w:bookmarkEnd w:id="203"/>
      <w:bookmarkEnd w:id="204"/>
      <w:bookmarkEnd w:id="205"/>
      <w:bookmarkEnd w:id="207"/>
      <w:r>
        <w:t xml:space="preserve"> </w:t>
      </w:r>
      <w:bookmarkStart w:id="208" w:name="_WWID10002555"/>
    </w:p>
    <w:p w:rsidR="005C0C65" w:rsidRDefault="005C0C65">
      <w:pPr>
        <w:pStyle w:val="aNorm"/>
        <w:keepNext/>
      </w:pPr>
      <w:r>
        <w:fldChar w:fldCharType="begin"/>
      </w:r>
      <w:r>
        <w:instrText xml:space="preserve"> xe “VistARad: starting” </w:instrText>
      </w:r>
      <w:r>
        <w:fldChar w:fldCharType="end"/>
      </w:r>
      <w:r>
        <w:t>Login steps can vary</w:t>
      </w:r>
      <w:r w:rsidR="00DD6B5B">
        <w:t>,</w:t>
      </w:r>
      <w:r>
        <w:t xml:space="preserve"> depending</w:t>
      </w:r>
      <w:r w:rsidR="00DD6B5B">
        <w:t xml:space="preserve"> on whether</w:t>
      </w:r>
      <w:r>
        <w:t xml:space="preserve"> you are logging in</w:t>
      </w:r>
      <w:r w:rsidR="000C3237">
        <w:fldChar w:fldCharType="begin"/>
      </w:r>
      <w:r w:rsidR="000C3237">
        <w:instrText xml:space="preserve"> XE "</w:instrText>
      </w:r>
      <w:r w:rsidR="000C3237" w:rsidRPr="00C506B0">
        <w:instrText>logging in</w:instrText>
      </w:r>
      <w:r w:rsidR="000C3237">
        <w:instrText xml:space="preserve">" </w:instrText>
      </w:r>
      <w:r w:rsidR="000C3237">
        <w:fldChar w:fldCharType="end"/>
      </w:r>
      <w:r w:rsidR="00A454EB">
        <w:t xml:space="preserve"> </w:t>
      </w:r>
      <w:r>
        <w:t>to a standard site or a consolidated/multi</w:t>
      </w:r>
      <w:bookmarkStart w:id="209" w:name="_WWID10002563"/>
      <w:r>
        <w:t>-divisional site.</w:t>
      </w:r>
    </w:p>
    <w:p w:rsidR="000C3237" w:rsidRPr="004A39C4" w:rsidRDefault="000C3237" w:rsidP="000C3237">
      <w:pPr>
        <w:pStyle w:val="Default"/>
        <w:spacing w:after="166"/>
        <w:rPr>
          <w:rFonts w:ascii="Times New Roman" w:hAnsi="Times New Roman" w:cs="Times New Roman"/>
          <w:sz w:val="23"/>
          <w:szCs w:val="23"/>
        </w:rPr>
      </w:pPr>
      <w:bookmarkStart w:id="210" w:name="_WWID10002612"/>
      <w:bookmarkStart w:id="211" w:name="_Ref136741904"/>
      <w:bookmarkStart w:id="212" w:name="_Ref136741919"/>
      <w:bookmarkStart w:id="213" w:name="_Ref136743441"/>
      <w:bookmarkStart w:id="214" w:name="_WWID10002631"/>
      <w:bookmarkStart w:id="215" w:name="_Ref136741902"/>
      <w:bookmarkStart w:id="216" w:name="_Ref136741918"/>
      <w:bookmarkStart w:id="217" w:name="_Getting_Around"/>
      <w:bookmarkStart w:id="218" w:name="_Ref146506227"/>
      <w:bookmarkEnd w:id="208"/>
      <w:bookmarkEnd w:id="209"/>
      <w:bookmarkEnd w:id="217"/>
      <w:r w:rsidRPr="004A39C4">
        <w:rPr>
          <w:rFonts w:ascii="Times New Roman" w:hAnsi="Times New Roman" w:cs="Times New Roman"/>
          <w:sz w:val="23"/>
          <w:szCs w:val="23"/>
        </w:rPr>
        <w:t>1. If VistARad</w:t>
      </w:r>
      <w:r>
        <w:rPr>
          <w:rFonts w:ascii="Times New Roman" w:hAnsi="Times New Roman" w:cs="Times New Roman"/>
          <w:sz w:val="23"/>
          <w:szCs w:val="23"/>
        </w:rPr>
        <w:fldChar w:fldCharType="begin"/>
      </w:r>
      <w:r>
        <w:instrText xml:space="preserve"> XE "</w:instrText>
      </w:r>
      <w:r w:rsidRPr="00CC7D39">
        <w:rPr>
          <w:rFonts w:ascii="Times New Roman" w:hAnsi="Times New Roman" w:cs="Times New Roman"/>
          <w:sz w:val="23"/>
          <w:szCs w:val="23"/>
        </w:rPr>
        <w:instrText>VistARad</w:instrText>
      </w:r>
      <w:r>
        <w:instrText xml:space="preserve">" </w:instrText>
      </w:r>
      <w:r>
        <w:rPr>
          <w:rFonts w:ascii="Times New Roman" w:hAnsi="Times New Roman" w:cs="Times New Roman"/>
          <w:sz w:val="23"/>
          <w:szCs w:val="23"/>
        </w:rPr>
        <w:fldChar w:fldCharType="end"/>
      </w:r>
      <w:r w:rsidRPr="004A39C4">
        <w:rPr>
          <w:rFonts w:ascii="Times New Roman" w:hAnsi="Times New Roman" w:cs="Times New Roman"/>
          <w:sz w:val="23"/>
          <w:szCs w:val="23"/>
        </w:rPr>
        <w:t xml:space="preserve"> is interfaced to a voice dictation system, log in to that system before starting VistARad. </w:t>
      </w:r>
    </w:p>
    <w:p w:rsidR="000C3237" w:rsidRDefault="000C3237" w:rsidP="000C3237">
      <w:pPr>
        <w:pStyle w:val="Default"/>
        <w:rPr>
          <w:rFonts w:ascii="Times New Roman" w:hAnsi="Times New Roman" w:cs="Times New Roman"/>
          <w:sz w:val="23"/>
          <w:szCs w:val="23"/>
        </w:rPr>
      </w:pPr>
      <w:r w:rsidRPr="004A39C4">
        <w:rPr>
          <w:rFonts w:ascii="Times New Roman" w:hAnsi="Times New Roman" w:cs="Times New Roman"/>
          <w:sz w:val="23"/>
          <w:szCs w:val="23"/>
        </w:rPr>
        <w:t xml:space="preserve">2. On the Windows desktop, double-click the VistARad shortcut, or click </w:t>
      </w:r>
      <w:r w:rsidRPr="004A39C4">
        <w:rPr>
          <w:rFonts w:ascii="Times New Roman" w:hAnsi="Times New Roman" w:cs="Times New Roman"/>
          <w:b/>
          <w:bCs/>
          <w:sz w:val="23"/>
          <w:szCs w:val="23"/>
        </w:rPr>
        <w:t>Start | Programs | VistA Imaging Programs | MAG_VistARad_</w:t>
      </w:r>
      <w:r w:rsidR="0007748B" w:rsidRPr="004A39C4">
        <w:rPr>
          <w:rFonts w:ascii="Times New Roman" w:hAnsi="Times New Roman" w:cs="Times New Roman"/>
          <w:b/>
          <w:bCs/>
          <w:sz w:val="23"/>
          <w:szCs w:val="23"/>
        </w:rPr>
        <w:t>Patch</w:t>
      </w:r>
      <w:r w:rsidR="0007748B">
        <w:rPr>
          <w:rFonts w:ascii="Times New Roman" w:hAnsi="Times New Roman" w:cs="Times New Roman"/>
          <w:b/>
          <w:bCs/>
          <w:sz w:val="23"/>
          <w:szCs w:val="23"/>
        </w:rPr>
        <w:t>1</w:t>
      </w:r>
      <w:r w:rsidR="00D22848">
        <w:rPr>
          <w:rFonts w:ascii="Times New Roman" w:hAnsi="Times New Roman" w:cs="Times New Roman"/>
          <w:b/>
          <w:bCs/>
          <w:sz w:val="23"/>
          <w:szCs w:val="23"/>
        </w:rPr>
        <w:t>84</w:t>
      </w:r>
      <w:r w:rsidRPr="004A39C4">
        <w:rPr>
          <w:rFonts w:ascii="Times New Roman" w:hAnsi="Times New Roman" w:cs="Times New Roman"/>
          <w:sz w:val="23"/>
          <w:szCs w:val="23"/>
        </w:rPr>
        <w:t>.</w:t>
      </w:r>
    </w:p>
    <w:p w:rsidR="000C3237" w:rsidRDefault="000C3237" w:rsidP="000C3237">
      <w:pPr>
        <w:pStyle w:val="Default"/>
        <w:rPr>
          <w:rFonts w:ascii="Times New Roman" w:hAnsi="Times New Roman" w:cs="Times New Roman"/>
          <w:sz w:val="23"/>
          <w:szCs w:val="23"/>
        </w:rPr>
      </w:pPr>
    </w:p>
    <w:p w:rsidR="000C3237" w:rsidRPr="004A39C4" w:rsidRDefault="000C3237" w:rsidP="000C3237">
      <w:pPr>
        <w:pStyle w:val="Default"/>
        <w:jc w:val="center"/>
        <w:rPr>
          <w:rFonts w:ascii="Times New Roman" w:hAnsi="Times New Roman" w:cs="Times New Roman"/>
          <w:sz w:val="23"/>
          <w:szCs w:val="23"/>
        </w:rPr>
      </w:pPr>
    </w:p>
    <w:p w:rsidR="000C3237" w:rsidRDefault="000C3237" w:rsidP="000C3237">
      <w:pPr>
        <w:pStyle w:val="Default"/>
        <w:rPr>
          <w:rFonts w:ascii="Times New Roman" w:hAnsi="Times New Roman" w:cs="Times New Roman"/>
          <w:sz w:val="23"/>
          <w:szCs w:val="23"/>
        </w:rPr>
      </w:pPr>
      <w:r w:rsidRPr="004A39C4">
        <w:rPr>
          <w:rFonts w:ascii="Times New Roman" w:hAnsi="Times New Roman" w:cs="Times New Roman"/>
          <w:sz w:val="23"/>
          <w:szCs w:val="23"/>
        </w:rPr>
        <w:t xml:space="preserve">3. If the Connect </w:t>
      </w:r>
      <w:r w:rsidR="00146888" w:rsidRPr="004A39C4">
        <w:rPr>
          <w:rFonts w:ascii="Times New Roman" w:hAnsi="Times New Roman" w:cs="Times New Roman"/>
          <w:sz w:val="23"/>
          <w:szCs w:val="23"/>
        </w:rPr>
        <w:t>to</w:t>
      </w:r>
      <w:r w:rsidRPr="004A39C4">
        <w:rPr>
          <w:rFonts w:ascii="Times New Roman" w:hAnsi="Times New Roman" w:cs="Times New Roman"/>
          <w:sz w:val="23"/>
          <w:szCs w:val="23"/>
        </w:rPr>
        <w:t xml:space="preserve"> dialog displays, click the down arrow, then click an option to select which VistA system you want to connect to. Then click </w:t>
      </w:r>
      <w:r w:rsidRPr="004A39C4">
        <w:rPr>
          <w:rFonts w:ascii="Times New Roman" w:hAnsi="Times New Roman" w:cs="Times New Roman"/>
          <w:b/>
          <w:bCs/>
          <w:sz w:val="23"/>
          <w:szCs w:val="23"/>
        </w:rPr>
        <w:t>OK</w:t>
      </w:r>
      <w:r w:rsidRPr="004A39C4">
        <w:rPr>
          <w:rFonts w:ascii="Times New Roman" w:hAnsi="Times New Roman" w:cs="Times New Roman"/>
          <w:sz w:val="23"/>
          <w:szCs w:val="23"/>
        </w:rPr>
        <w:t xml:space="preserve">. </w:t>
      </w:r>
    </w:p>
    <w:p w:rsidR="000C3237" w:rsidRPr="004A39C4" w:rsidRDefault="000C3237" w:rsidP="000C3237">
      <w:pPr>
        <w:pStyle w:val="Default"/>
        <w:rPr>
          <w:rFonts w:ascii="Times New Roman" w:hAnsi="Times New Roman" w:cs="Times New Roman"/>
          <w:sz w:val="23"/>
          <w:szCs w:val="23"/>
        </w:rPr>
      </w:pPr>
    </w:p>
    <w:p w:rsidR="00BB3091" w:rsidRPr="0049579E" w:rsidRDefault="00C24245" w:rsidP="00E410C4">
      <w:pPr>
        <w:pStyle w:val="aNum"/>
        <w:numPr>
          <w:ilvl w:val="0"/>
          <w:numId w:val="0"/>
        </w:numPr>
        <w:ind w:left="360" w:hanging="360"/>
      </w:pPr>
      <w:r>
        <w:t xml:space="preserve">4. </w:t>
      </w:r>
      <w:r w:rsidR="00BB3091">
        <w:t>Make sure you have a valid PIV card attached to the computer.  You will be prompted to select a certificate</w:t>
      </w:r>
      <w:r w:rsidR="00D22848">
        <w:t>.</w:t>
      </w:r>
      <w:r w:rsidR="00BB3091">
        <w:t xml:space="preserve">  Then c</w:t>
      </w:r>
      <w:r w:rsidR="00BB3091" w:rsidRPr="0049579E">
        <w:t>lick on the OK button.</w:t>
      </w:r>
    </w:p>
    <w:p w:rsidR="00BB3091" w:rsidRDefault="00084380" w:rsidP="00BB3091">
      <w:pPr>
        <w:spacing w:after="240"/>
        <w:ind w:right="720"/>
        <w:jc w:val="center"/>
      </w:pPr>
      <w:r>
        <w:rPr>
          <w:noProof/>
        </w:rPr>
        <mc:AlternateContent>
          <mc:Choice Requires="wps">
            <w:drawing>
              <wp:anchor distT="0" distB="0" distL="114300" distR="114300" simplePos="0" relativeHeight="251667968" behindDoc="0" locked="0" layoutInCell="1" allowOverlap="1">
                <wp:simplePos x="0" y="0"/>
                <wp:positionH relativeFrom="column">
                  <wp:posOffset>1525270</wp:posOffset>
                </wp:positionH>
                <wp:positionV relativeFrom="paragraph">
                  <wp:posOffset>1536700</wp:posOffset>
                </wp:positionV>
                <wp:extent cx="1492250" cy="234315"/>
                <wp:effectExtent l="0" t="0" r="0" b="0"/>
                <wp:wrapNone/>
                <wp:docPr id="480" name="Rectangle 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2250" cy="234315"/>
                        </a:xfrm>
                        <a:prstGeom prst="rect">
                          <a:avLst/>
                        </a:prstGeom>
                        <a:solidFill>
                          <a:srgbClr val="4F81BD"/>
                        </a:solidFill>
                        <a:ln w="25400" cap="flat" cmpd="sng" algn="ctr">
                          <a:solidFill>
                            <a:srgbClr val="4F81BD">
                              <a:shade val="50000"/>
                            </a:srgbClr>
                          </a:solidFill>
                          <a:prstDash val="solid"/>
                        </a:ln>
                        <a:effectLst/>
                      </wps:spPr>
                      <wps:txbx>
                        <w:txbxContent>
                          <w:p w:rsidR="00BB3091" w:rsidRPr="0049579E" w:rsidRDefault="00BB3091" w:rsidP="00BB3091">
                            <w:pPr>
                              <w:rPr>
                                <w:sz w:val="18"/>
                                <w:szCs w:val="18"/>
                              </w:rPr>
                            </w:pPr>
                            <w:r w:rsidRPr="0049579E">
                              <w:rPr>
                                <w:sz w:val="18"/>
                                <w:szCs w:val="18"/>
                              </w:rPr>
                              <w:t>Doe, John, 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0" o:spid="_x0000_s1027" style="position:absolute;left:0;text-align:left;margin-left:120.1pt;margin-top:121pt;width:117.5pt;height:18.4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" fillcolor="#4f81bd" strokecolor="#385d8a" strokeweight="2pt">
                <v:path arrowok="t"/>
                <v:textbox>
                  <w:txbxContent>
                    <w:p w:rsidR="00BB3091" w:rsidRPr="0049579E" w:rsidRDefault="00BB3091" w:rsidP="00BB3091">
                      <w:pPr>
                        <w:rPr>
                          <w:sz w:val="18"/>
                          <w:szCs w:val="18"/>
                        </w:rPr>
                      </w:pPr>
                      <w:r w:rsidRPr="0049579E">
                        <w:rPr>
                          <w:sz w:val="18"/>
                          <w:szCs w:val="18"/>
                        </w:rPr>
                        <w:t>Doe, John, 000000</w:t>
                      </w:r>
                    </w:p>
                  </w:txbxContent>
                </v:textbox>
              </v:rect>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column">
                  <wp:posOffset>1525270</wp:posOffset>
                </wp:positionH>
                <wp:positionV relativeFrom="paragraph">
                  <wp:posOffset>885825</wp:posOffset>
                </wp:positionV>
                <wp:extent cx="1282700" cy="218440"/>
                <wp:effectExtent l="0" t="0" r="0" b="0"/>
                <wp:wrapNone/>
                <wp:docPr id="23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2700" cy="218440"/>
                        </a:xfrm>
                        <a:prstGeom prst="rect">
                          <a:avLst/>
                        </a:prstGeom>
                        <a:solidFill>
                          <a:srgbClr val="4F81BD"/>
                        </a:solidFill>
                        <a:ln w="25400" cap="flat" cmpd="sng" algn="ctr">
                          <a:solidFill>
                            <a:srgbClr val="4F81BD">
                              <a:shade val="50000"/>
                            </a:srgbClr>
                          </a:solidFill>
                          <a:prstDash val="solid"/>
                        </a:ln>
                        <a:effectLst/>
                      </wps:spPr>
                      <wps:txbx>
                        <w:txbxContent>
                          <w:p w:rsidR="00BB3091" w:rsidRPr="0049579E" w:rsidRDefault="00BB3091" w:rsidP="00BB3091">
                            <w:pPr>
                              <w:rPr>
                                <w:sz w:val="18"/>
                                <w:szCs w:val="18"/>
                              </w:rPr>
                            </w:pPr>
                            <w:r w:rsidRPr="0049579E">
                              <w:rPr>
                                <w:sz w:val="18"/>
                                <w:szCs w:val="18"/>
                              </w:rPr>
                              <w:t>Doe, John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47" o:spid="_x0000_s1028" style="position:absolute;left:0;text-align:left;margin-left:120.1pt;margin-top:69.75pt;width:101pt;height:17.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" fillcolor="#4f81bd" strokecolor="#385d8a" strokeweight="2pt">
                <v:path arrowok="t"/>
                <v:textbox>
                  <w:txbxContent>
                    <w:p w:rsidR="00BB3091" w:rsidRPr="0049579E" w:rsidRDefault="00BB3091" w:rsidP="00BB3091">
                      <w:pPr>
                        <w:rPr>
                          <w:sz w:val="18"/>
                          <w:szCs w:val="18"/>
                        </w:rPr>
                      </w:pPr>
                      <w:r w:rsidRPr="0049579E">
                        <w:rPr>
                          <w:sz w:val="18"/>
                          <w:szCs w:val="18"/>
                        </w:rPr>
                        <w:t>Doe, John</w:t>
                      </w:r>
                    </w:p>
                  </w:txbxContent>
                </v:textbox>
              </v:rect>
            </w:pict>
          </mc:Fallback>
        </mc:AlternateContent>
      </w:r>
      <w:r w:rsidR="00BB3091" w:rsidRPr="0049579E">
        <w:rPr>
          <w:b/>
          <w:bCs/>
        </w:rPr>
        <w:t xml:space="preserve"> </w:t>
      </w:r>
      <w:r w:rsidRPr="00BB3091">
        <w:rPr>
          <w:b/>
          <w:noProof/>
          <w:color w:val="1F497D"/>
        </w:rPr>
        <w:drawing>
          <wp:inline distT="0" distB="0" distL="0" distR="0">
            <wp:extent cx="4181475" cy="2886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1475" cy="2886075"/>
                    </a:xfrm>
                    <a:prstGeom prst="rect">
                      <a:avLst/>
                    </a:prstGeom>
                    <a:noFill/>
                    <a:ln>
                      <a:noFill/>
                    </a:ln>
                  </pic:spPr>
                </pic:pic>
              </a:graphicData>
            </a:graphic>
          </wp:inline>
        </w:drawing>
      </w:r>
    </w:p>
    <w:p w:rsidR="00BB3091" w:rsidRDefault="00BB3091" w:rsidP="00E410C4">
      <w:pPr>
        <w:pStyle w:val="aNum"/>
        <w:numPr>
          <w:ilvl w:val="0"/>
          <w:numId w:val="0"/>
        </w:numPr>
        <w:ind w:left="360" w:hanging="360"/>
      </w:pPr>
      <w:r>
        <w:t xml:space="preserve">5. </w:t>
      </w:r>
      <w:r w:rsidRPr="00C11F90">
        <w:t xml:space="preserve">Next, you will be prompted to enter your PIN.  Enter your </w:t>
      </w:r>
      <w:r>
        <w:t>P</w:t>
      </w:r>
      <w:r w:rsidRPr="00C11F90">
        <w:t>IN and click on the OK button.</w:t>
      </w:r>
    </w:p>
    <w:p w:rsidR="00BB3091" w:rsidRDefault="00084380" w:rsidP="00BB3091">
      <w:pPr>
        <w:spacing w:after="240"/>
        <w:ind w:right="720"/>
        <w:jc w:val="center"/>
      </w:pPr>
      <w:r w:rsidRPr="003325F0">
        <w:rPr>
          <w:noProof/>
        </w:rPr>
        <w:drawing>
          <wp:inline distT="0" distB="0" distL="0" distR="0">
            <wp:extent cx="3886200" cy="2057400"/>
            <wp:effectExtent l="0" t="0" r="0" b="0"/>
            <wp:docPr id="13"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2057400"/>
                    </a:xfrm>
                    <a:prstGeom prst="rect">
                      <a:avLst/>
                    </a:prstGeom>
                    <a:noFill/>
                    <a:ln>
                      <a:noFill/>
                    </a:ln>
                  </pic:spPr>
                </pic:pic>
              </a:graphicData>
            </a:graphic>
          </wp:inline>
        </w:drawing>
      </w:r>
    </w:p>
    <w:p w:rsidR="00BB3091" w:rsidRDefault="00BB3091" w:rsidP="00BB3091">
      <w:pPr>
        <w:spacing w:after="240"/>
        <w:ind w:right="720"/>
        <w:jc w:val="center"/>
      </w:pPr>
    </w:p>
    <w:p w:rsidR="00BB3091" w:rsidRPr="000D43CB" w:rsidRDefault="00BB3091" w:rsidP="00E410C4">
      <w:pPr>
        <w:pStyle w:val="aNum"/>
        <w:numPr>
          <w:ilvl w:val="0"/>
          <w:numId w:val="0"/>
        </w:numPr>
        <w:ind w:left="360" w:hanging="360"/>
      </w:pPr>
      <w:r>
        <w:t xml:space="preserve">6. </w:t>
      </w:r>
      <w:r w:rsidRPr="00C11F90">
        <w:t>Upon successful authentication and login, the user will be allowed to continue to the application.</w:t>
      </w:r>
      <w:r>
        <w:t xml:space="preserve">  </w:t>
      </w:r>
      <w:r w:rsidRPr="00C11F90">
        <w:t xml:space="preserve">When an attempt to log in with PIV/PIN fails to authenticate </w:t>
      </w:r>
      <w:r>
        <w:t>two-factor authentication (</w:t>
      </w:r>
      <w:r w:rsidRPr="00C11F90">
        <w:t>2FA</w:t>
      </w:r>
      <w:r>
        <w:t>)</w:t>
      </w:r>
      <w:r w:rsidRPr="00C11F90">
        <w:t>, the application will revert the user to the Access/Verify screen.</w:t>
      </w:r>
      <w:r>
        <w:t xml:space="preserve">  If the </w:t>
      </w:r>
      <w:r w:rsidRPr="00A205C1">
        <w:t>VistA</w:t>
      </w:r>
      <w:r>
        <w:t xml:space="preserve"> Sign-on box displays, type your access and verify codes in the </w:t>
      </w:r>
      <w:r w:rsidRPr="0032012A">
        <w:rPr>
          <w:b/>
        </w:rPr>
        <w:t>Access Code</w:t>
      </w:r>
      <w:r>
        <w:t xml:space="preserve"> and </w:t>
      </w:r>
      <w:r w:rsidRPr="0032012A">
        <w:rPr>
          <w:b/>
        </w:rPr>
        <w:t>Verify Code</w:t>
      </w:r>
      <w:r>
        <w:t xml:space="preserve"> boxes, then click </w:t>
      </w:r>
      <w:r w:rsidRPr="00792880">
        <w:rPr>
          <w:b/>
        </w:rPr>
        <w:t>OK</w:t>
      </w:r>
      <w:r>
        <w:t>.</w:t>
      </w:r>
    </w:p>
    <w:p w:rsidR="00BB3091" w:rsidRDefault="00084380" w:rsidP="00BB3091">
      <w:pPr>
        <w:pStyle w:val="Picture"/>
      </w:pPr>
      <w:r w:rsidRPr="003325F0">
        <w:drawing>
          <wp:inline distT="0" distB="0" distL="0" distR="0">
            <wp:extent cx="4572000" cy="2895600"/>
            <wp:effectExtent l="0" t="0" r="0" b="0"/>
            <wp:docPr id="14" name="Picture 13" descr="Screenshot of the VistA Sign-on dialog box for DICOM III Im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VistA Sign-on dialog box for DICOM III Impor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895600"/>
                    </a:xfrm>
                    <a:prstGeom prst="rect">
                      <a:avLst/>
                    </a:prstGeom>
                    <a:noFill/>
                    <a:ln>
                      <a:noFill/>
                    </a:ln>
                  </pic:spPr>
                </pic:pic>
              </a:graphicData>
            </a:graphic>
          </wp:inline>
        </w:drawing>
      </w:r>
    </w:p>
    <w:p w:rsidR="00C24245" w:rsidRDefault="00C24245" w:rsidP="00E410C4">
      <w:pPr>
        <w:pStyle w:val="aNorm"/>
        <w:tabs>
          <w:tab w:val="clear" w:pos="360"/>
          <w:tab w:val="clear" w:pos="4320"/>
        </w:tabs>
      </w:pPr>
    </w:p>
    <w:p w:rsidR="000C3237" w:rsidRPr="004A39C4" w:rsidRDefault="00BB3091" w:rsidP="000C3237">
      <w:pPr>
        <w:pStyle w:val="Default"/>
        <w:spacing w:after="166"/>
        <w:rPr>
          <w:rFonts w:ascii="Times New Roman" w:hAnsi="Times New Roman" w:cs="Times New Roman"/>
          <w:sz w:val="23"/>
          <w:szCs w:val="23"/>
        </w:rPr>
      </w:pPr>
      <w:r>
        <w:rPr>
          <w:rFonts w:ascii="Times New Roman" w:hAnsi="Times New Roman" w:cs="Times New Roman"/>
          <w:sz w:val="23"/>
          <w:szCs w:val="23"/>
        </w:rPr>
        <w:t>7</w:t>
      </w:r>
      <w:r w:rsidR="000C3237" w:rsidRPr="004A39C4">
        <w:rPr>
          <w:rFonts w:ascii="Times New Roman" w:hAnsi="Times New Roman" w:cs="Times New Roman"/>
          <w:sz w:val="23"/>
          <w:szCs w:val="23"/>
        </w:rPr>
        <w:t xml:space="preserve">. If the Select Division dialog displays, double-click the division that you will be interpreting exams for. Press the </w:t>
      </w:r>
      <w:r w:rsidR="000C3237" w:rsidRPr="004A39C4">
        <w:rPr>
          <w:rFonts w:ascii="Times New Roman" w:hAnsi="Times New Roman" w:cs="Times New Roman"/>
          <w:b/>
          <w:bCs/>
          <w:sz w:val="23"/>
          <w:szCs w:val="23"/>
        </w:rPr>
        <w:t xml:space="preserve">&lt;Enter&gt; </w:t>
      </w:r>
      <w:r w:rsidR="000C3237" w:rsidRPr="004A39C4">
        <w:rPr>
          <w:rFonts w:ascii="Times New Roman" w:hAnsi="Times New Roman" w:cs="Times New Roman"/>
          <w:sz w:val="23"/>
          <w:szCs w:val="23"/>
        </w:rPr>
        <w:t xml:space="preserve">key or click </w:t>
      </w:r>
      <w:r w:rsidR="000C3237" w:rsidRPr="004A39C4">
        <w:rPr>
          <w:rFonts w:ascii="Times New Roman" w:hAnsi="Times New Roman" w:cs="Times New Roman"/>
          <w:b/>
          <w:bCs/>
          <w:sz w:val="23"/>
          <w:szCs w:val="23"/>
        </w:rPr>
        <w:t>OK</w:t>
      </w:r>
      <w:r w:rsidR="000C3237" w:rsidRPr="004A39C4">
        <w:rPr>
          <w:rFonts w:ascii="Times New Roman" w:hAnsi="Times New Roman" w:cs="Times New Roman"/>
          <w:sz w:val="23"/>
          <w:szCs w:val="23"/>
        </w:rPr>
        <w:t>.</w:t>
      </w:r>
    </w:p>
    <w:p w:rsidR="000C3237" w:rsidRPr="001F1042" w:rsidRDefault="000C3237" w:rsidP="000C3237">
      <w:pPr>
        <w:pStyle w:val="Heading3"/>
      </w:pPr>
      <w:bookmarkStart w:id="219" w:name="_Toc508191938"/>
      <w:r w:rsidRPr="004A39C4">
        <w:t>New VistARad User Setup</w:t>
      </w:r>
      <w:bookmarkEnd w:id="219"/>
      <w:r>
        <w:t xml:space="preserve"> </w:t>
      </w:r>
    </w:p>
    <w:p w:rsidR="000C3237" w:rsidRDefault="000C3237" w:rsidP="000C3237">
      <w:pPr>
        <w:pStyle w:val="aNorm"/>
      </w:pPr>
      <w:r>
        <w:t>When</w:t>
      </w:r>
      <w:r w:rsidRPr="004A39C4">
        <w:t xml:space="preserve"> a new VistARad user</w:t>
      </w:r>
      <w:r>
        <w:t xml:space="preserve"> first signs on</w:t>
      </w:r>
      <w:r w:rsidRPr="004A39C4">
        <w:t>, the Copy User Profile dialog</w:t>
      </w:r>
      <w:r>
        <w:t xml:space="preserve"> appears automatically</w:t>
      </w:r>
      <w:r w:rsidRPr="004A39C4">
        <w:t xml:space="preserve">. This dialog lists existing user profiles, by user, for active users. If </w:t>
      </w:r>
      <w:r>
        <w:t xml:space="preserve">a </w:t>
      </w:r>
      <w:r w:rsidRPr="004A39C4">
        <w:t>system administrator has assigned default profiles for radiologist or non-radiologist user types, they will appear at the top of the Copy User Profile dialog’s profile list</w:t>
      </w:r>
      <w:r>
        <w:t>.</w:t>
      </w:r>
    </w:p>
    <w:p w:rsidR="000C3237" w:rsidRDefault="000C3237" w:rsidP="000C3237">
      <w:pPr>
        <w:pStyle w:val="aNorm"/>
      </w:pPr>
      <w:r w:rsidRPr="004A39C4">
        <w:t>This facilitates granting new users a know</w:t>
      </w:r>
      <w:r>
        <w:t xml:space="preserve">n working configuration </w:t>
      </w:r>
      <w:r w:rsidRPr="004A39C4">
        <w:t xml:space="preserve">specific </w:t>
      </w:r>
      <w:r>
        <w:t xml:space="preserve">to the </w:t>
      </w:r>
      <w:r w:rsidRPr="004A39C4">
        <w:t>environment.</w:t>
      </w:r>
    </w:p>
    <w:p w:rsidR="000C3237" w:rsidRPr="004A39C4" w:rsidRDefault="000C3237" w:rsidP="000C3237">
      <w:pPr>
        <w:pStyle w:val="aNorm"/>
      </w:pPr>
      <w:r w:rsidRPr="004A39C4">
        <w:t>It does not list</w:t>
      </w:r>
      <w:r>
        <w:t xml:space="preserve"> the profile(s) of</w:t>
      </w:r>
      <w:r w:rsidRPr="004A39C4">
        <w:t>: 1) the current user, 2) terminated users, or 3) users suspended with the DISUSER flag.</w:t>
      </w:r>
    </w:p>
    <w:p w:rsidR="000C3237" w:rsidRDefault="000C3237" w:rsidP="000C3237">
      <w:pPr>
        <w:pStyle w:val="aNorm"/>
      </w:pPr>
      <w:r w:rsidRPr="004A39C4">
        <w:t>VistARad will prompt to be re-started after new user setup.</w:t>
      </w:r>
    </w:p>
    <w:p w:rsidR="000C3237" w:rsidRPr="004A39C4" w:rsidRDefault="000C3237" w:rsidP="000C3237">
      <w:r w:rsidRPr="00104B61">
        <w:rPr>
          <w:rFonts w:ascii="Arial" w:hAnsi="Arial" w:cs="Arial"/>
          <w:b/>
          <w:sz w:val="20"/>
          <w:szCs w:val="20"/>
        </w:rPr>
        <w:t>NOTE</w:t>
      </w:r>
      <w:r w:rsidRPr="004A39C4">
        <w:t xml:space="preserve">  </w:t>
      </w:r>
      <w:r>
        <w:t>T</w:t>
      </w:r>
      <w:r w:rsidRPr="004A39C4">
        <w:t xml:space="preserve">he Copy User Profile dialog is accessible </w:t>
      </w:r>
      <w:r>
        <w:t xml:space="preserve">to existing users </w:t>
      </w:r>
      <w:r w:rsidRPr="004A39C4">
        <w:t xml:space="preserve">from the Manager via </w:t>
      </w:r>
      <w:r w:rsidRPr="004A39C4">
        <w:rPr>
          <w:b/>
        </w:rPr>
        <w:t>File |</w:t>
      </w:r>
      <w:r>
        <w:rPr>
          <w:b/>
        </w:rPr>
        <w:t xml:space="preserve"> </w:t>
      </w:r>
      <w:r w:rsidRPr="004A39C4">
        <w:rPr>
          <w:b/>
        </w:rPr>
        <w:t>Import User Profile</w:t>
      </w:r>
      <w:r w:rsidRPr="004A39C4">
        <w:t>. This allows on-demand re-configuration to the settings of another user.</w:t>
      </w:r>
    </w:p>
    <w:p w:rsidR="002F14A6" w:rsidRDefault="002F14A6" w:rsidP="002F14A6">
      <w:pPr>
        <w:pStyle w:val="Heading3"/>
      </w:pPr>
      <w:bookmarkStart w:id="220" w:name="_Toc508191939"/>
      <w:r>
        <w:t>Getting Around</w:t>
      </w:r>
      <w:bookmarkStart w:id="221" w:name="_WWID10002632"/>
      <w:bookmarkEnd w:id="215"/>
      <w:bookmarkEnd w:id="216"/>
      <w:bookmarkEnd w:id="218"/>
      <w:bookmarkEnd w:id="220"/>
    </w:p>
    <w:bookmarkEnd w:id="221"/>
    <w:p w:rsidR="002F14A6" w:rsidRDefault="002F14A6" w:rsidP="002F14A6">
      <w:pPr>
        <w:pStyle w:val="aNorm"/>
      </w:pPr>
      <w:r>
        <w:fldChar w:fldCharType="begin"/>
      </w:r>
      <w:r>
        <w:instrText xml:space="preserve"> xe "VistARad: switching between windows in" </w:instrText>
      </w:r>
      <w:r>
        <w:fldChar w:fldCharType="end"/>
      </w:r>
      <w:r>
        <w:t xml:space="preserve">You can switch from one window to another using the </w:t>
      </w:r>
      <w:bookmarkStart w:id="222" w:name="_WWID10002672"/>
      <w:r>
        <w:t>toolbar displayed in the Viewer, Browser, and Scrapbook windows.</w:t>
      </w:r>
    </w:p>
    <w:p w:rsidR="002F14A6" w:rsidRDefault="002F14A6" w:rsidP="002F14A6">
      <w:pPr>
        <w:pStyle w:val="aProcHead"/>
      </w:pPr>
      <w:r>
        <w:t>To switch between windows</w:t>
      </w:r>
      <w:bookmarkStart w:id="223" w:name="_WWID10002676"/>
    </w:p>
    <w:bookmarkEnd w:id="223"/>
    <w:p w:rsidR="002F14A6" w:rsidRDefault="002F14A6" w:rsidP="002F14A6">
      <w:pPr>
        <w:pStyle w:val="aNorm"/>
      </w:pPr>
      <w:r>
        <w:t>In any window that displays the toolbar, click one of the following:</w:t>
      </w:r>
      <w:bookmarkStart w:id="224" w:name="_WWID10003386"/>
    </w:p>
    <w:bookmarkEnd w:id="224"/>
    <w:p w:rsidR="002F14A6" w:rsidRDefault="002F14A6" w:rsidP="006F68A8">
      <w:pPr>
        <w:pStyle w:val="aNorm"/>
        <w:numPr>
          <w:ilvl w:val="0"/>
          <w:numId w:val="20"/>
        </w:numPr>
      </w:pPr>
      <w:r>
        <w:t xml:space="preserve">Click </w:t>
      </w:r>
      <w:r w:rsidR="00084380" w:rsidRPr="002F14A6">
        <w:rPr>
          <w:noProof/>
          <w:position w:val="-6"/>
          <w:szCs w:val="22"/>
        </w:rPr>
        <w:drawing>
          <wp:inline distT="0" distB="0" distL="0" distR="0">
            <wp:extent cx="209550" cy="190500"/>
            <wp:effectExtent l="0" t="0" r="0" b="0"/>
            <wp:docPr id="15" name="Picture 2" descr="VistA (Manag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tA (Manager) butt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t xml:space="preserve"> to display the Manager.</w:t>
      </w:r>
      <w:bookmarkStart w:id="225" w:name="_WWID10003562"/>
    </w:p>
    <w:bookmarkEnd w:id="225"/>
    <w:p w:rsidR="002F14A6" w:rsidRDefault="002F14A6" w:rsidP="006F68A8">
      <w:pPr>
        <w:pStyle w:val="aNorm"/>
        <w:numPr>
          <w:ilvl w:val="0"/>
          <w:numId w:val="20"/>
        </w:numPr>
      </w:pPr>
      <w:r>
        <w:t xml:space="preserve">Click </w:t>
      </w:r>
      <w:r w:rsidR="00084380" w:rsidRPr="002F14A6">
        <w:rPr>
          <w:noProof/>
          <w:position w:val="-6"/>
          <w:szCs w:val="22"/>
        </w:rPr>
        <w:drawing>
          <wp:inline distT="0" distB="0" distL="0" distR="0">
            <wp:extent cx="209550" cy="180975"/>
            <wp:effectExtent l="0" t="0" r="0" b="0"/>
            <wp:docPr id="16" name="Picture 3" descr="P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t xml:space="preserve"> to display the Preview window and the Browser window (the Browser window will display only if it contains images).</w:t>
      </w:r>
      <w:bookmarkStart w:id="226" w:name="_WWID10002693"/>
    </w:p>
    <w:bookmarkEnd w:id="226"/>
    <w:p w:rsidR="002F14A6" w:rsidRDefault="002F14A6" w:rsidP="006F68A8">
      <w:pPr>
        <w:pStyle w:val="aNorm"/>
        <w:numPr>
          <w:ilvl w:val="0"/>
          <w:numId w:val="20"/>
        </w:numPr>
      </w:pPr>
      <w:r>
        <w:t xml:space="preserve">Click </w:t>
      </w:r>
      <w:r w:rsidR="00084380" w:rsidRPr="002F14A6">
        <w:rPr>
          <w:noProof/>
          <w:position w:val="-6"/>
          <w:szCs w:val="22"/>
        </w:rPr>
        <w:drawing>
          <wp:inline distT="0" distB="0" distL="0" distR="0">
            <wp:extent cx="209550" cy="180975"/>
            <wp:effectExtent l="0" t="0" r="0" b="0"/>
            <wp:docPr id="17" name="Picture 4" descr="Scrapbo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apbook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t xml:space="preserve"> to display the Scrapbook.</w:t>
      </w:r>
      <w:bookmarkStart w:id="227" w:name="_WWID10002696"/>
    </w:p>
    <w:bookmarkEnd w:id="227"/>
    <w:p w:rsidR="002F14A6" w:rsidRDefault="002F14A6" w:rsidP="006F68A8">
      <w:pPr>
        <w:pStyle w:val="aNorm"/>
        <w:numPr>
          <w:ilvl w:val="0"/>
          <w:numId w:val="20"/>
        </w:numPr>
      </w:pPr>
      <w:r>
        <w:t xml:space="preserve">Click </w:t>
      </w:r>
      <w:r w:rsidR="00964112" w:rsidRPr="00450FD4">
        <w:rPr>
          <w:rFonts w:ascii="Arial" w:hAnsi="Arial" w:cs="Arial"/>
          <w:position w:val="-6"/>
          <w:sz w:val="20"/>
          <w:szCs w:val="20"/>
        </w:rPr>
        <w:object w:dxaOrig="1035" w:dyaOrig="720">
          <v:shape id="_x0000_i1042" type="#_x0000_t75" alt="Scout button" style="width:21pt;height:15pt" o:ole="">
            <v:imagedata r:id="rId40" o:title=""/>
          </v:shape>
          <o:OLEObject Type="Embed" ProgID="PBrush" ShapeID="_x0000_i1042" DrawAspect="Content" ObjectID="_1638018745" r:id="rId41"/>
        </w:object>
      </w:r>
      <w:r>
        <w:t xml:space="preserve"> to display the Scout Image window.</w:t>
      </w:r>
      <w:bookmarkStart w:id="228" w:name="_WWID10002694"/>
    </w:p>
    <w:bookmarkEnd w:id="214"/>
    <w:bookmarkEnd w:id="222"/>
    <w:bookmarkEnd w:id="228"/>
    <w:p w:rsidR="002F14A6" w:rsidRDefault="002F14A6" w:rsidP="002F14A6">
      <w:pPr>
        <w:pStyle w:val="aNorm"/>
      </w:pPr>
      <w:r>
        <w:rPr>
          <w:rStyle w:val="bLeadin"/>
        </w:rPr>
        <w:t>Tip</w:t>
      </w:r>
      <w:r>
        <w:rPr>
          <w:rStyle w:val="Strong"/>
        </w:rPr>
        <w:t xml:space="preserve">  </w:t>
      </w:r>
      <w:r>
        <w:t xml:space="preserve">You can also switch from one window to another by pressing </w:t>
      </w:r>
      <w:r w:rsidR="005144BA">
        <w:rPr>
          <w:rStyle w:val="Strong"/>
        </w:rPr>
        <w:t>&lt;Ctrl</w:t>
      </w:r>
      <w:r>
        <w:rPr>
          <w:rStyle w:val="Strong"/>
        </w:rPr>
        <w:t xml:space="preserve">+W&gt; </w:t>
      </w:r>
      <w:r>
        <w:t>to open a list of VistARad windows, or by</w:t>
      </w:r>
      <w:r>
        <w:rPr>
          <w:rStyle w:val="Strong"/>
        </w:rPr>
        <w:t xml:space="preserve"> </w:t>
      </w:r>
      <w:r>
        <w:t>using the taskbar at the bottom of your primary monitor (usually, this is the leftmost high-resolution monitor).</w:t>
      </w:r>
      <w:bookmarkStart w:id="229" w:name="_WWID10002680"/>
    </w:p>
    <w:p w:rsidR="002F14A6" w:rsidRDefault="002F14A6" w:rsidP="002F14A6">
      <w:pPr>
        <w:pStyle w:val="aNorm"/>
      </w:pPr>
      <w:r>
        <w:rPr>
          <w:rStyle w:val="bLeadin"/>
        </w:rPr>
        <w:t>Tip</w:t>
      </w:r>
      <w:r>
        <w:rPr>
          <w:rStyle w:val="Strong"/>
        </w:rPr>
        <w:t xml:space="preserve">  </w:t>
      </w:r>
      <w:r>
        <w:t xml:space="preserve">If a window you want hidden remains visible, click </w:t>
      </w:r>
      <w:r w:rsidR="00084380" w:rsidRPr="00055601">
        <w:rPr>
          <w:noProof/>
        </w:rPr>
        <w:drawing>
          <wp:inline distT="0" distB="0" distL="0" distR="0">
            <wp:extent cx="314325" cy="142875"/>
            <wp:effectExtent l="0" t="0" r="0" b="0"/>
            <wp:docPr id="19" name="Picture 6" descr="Hide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de Window butt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325" cy="142875"/>
                    </a:xfrm>
                    <a:prstGeom prst="rect">
                      <a:avLst/>
                    </a:prstGeom>
                    <a:noFill/>
                    <a:ln>
                      <a:noFill/>
                    </a:ln>
                  </pic:spPr>
                </pic:pic>
              </a:graphicData>
            </a:graphic>
          </wp:inline>
        </w:drawing>
      </w:r>
      <w:r>
        <w:t xml:space="preserve"> to hide the window, or click </w:t>
      </w:r>
      <w:r w:rsidR="00084380" w:rsidRPr="00055601">
        <w:rPr>
          <w:noProof/>
        </w:rPr>
        <w:drawing>
          <wp:inline distT="0" distB="0" distL="0" distR="0">
            <wp:extent cx="314325" cy="133350"/>
            <wp:effectExtent l="0" t="0" r="0" b="0"/>
            <wp:docPr id="20" name="Picture 7" descr="Pushp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shpin butt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325" cy="133350"/>
                    </a:xfrm>
                    <a:prstGeom prst="rect">
                      <a:avLst/>
                    </a:prstGeom>
                    <a:noFill/>
                    <a:ln>
                      <a:noFill/>
                    </a:ln>
                  </pic:spPr>
                </pic:pic>
              </a:graphicData>
            </a:graphic>
          </wp:inline>
        </w:drawing>
      </w:r>
      <w:r>
        <w:t xml:space="preserve"> to change the pushpin</w:t>
      </w:r>
      <w:r>
        <w:t xml:space="preserve"> </w:t>
      </w:r>
      <w:r>
        <w:t>button (</w:t>
      </w:r>
      <w:bookmarkStart w:id="230" w:name="_WWID10002682"/>
      <w:r>
        <w:t xml:space="preserve">details on page </w:t>
      </w:r>
      <w:r>
        <w:fldChar w:fldCharType="begin"/>
      </w:r>
      <w:r>
        <w:instrText xml:space="preserve"> PAGEREF _Ref136742852 \h </w:instrText>
      </w:r>
      <w:r>
        <w:fldChar w:fldCharType="separate"/>
      </w:r>
      <w:ins w:id="231" w:author="Andersen, Charles W.  (ManTech)" w:date="2019-12-10T15:26:00Z">
        <w:r w:rsidR="00380255">
          <w:rPr>
            <w:noProof/>
          </w:rPr>
          <w:t>111</w:t>
        </w:r>
      </w:ins>
      <w:del w:id="232" w:author="Andersen, Charles W.  (ManTech)" w:date="2019-12-10T15:26:00Z">
        <w:r w:rsidR="00B77F99" w:rsidDel="00380255">
          <w:rPr>
            <w:noProof/>
          </w:rPr>
          <w:delText>4</w:delText>
        </w:r>
      </w:del>
      <w:r>
        <w:fldChar w:fldCharType="end"/>
      </w:r>
      <w:r>
        <w:t>).</w:t>
      </w:r>
    </w:p>
    <w:p w:rsidR="005D182E" w:rsidRDefault="0039767F" w:rsidP="00BE7E82">
      <w:pPr>
        <w:pStyle w:val="aNorm"/>
      </w:pPr>
      <w:bookmarkStart w:id="233" w:name="_Toc485227381"/>
      <w:r w:rsidRPr="00BE7E82">
        <w:rPr>
          <w:rStyle w:val="bLeadin"/>
          <w:bCs/>
        </w:rPr>
        <w:t>Tip</w:t>
      </w:r>
      <w:r w:rsidRPr="00D926BC">
        <w:rPr>
          <w:rStyle w:val="bLeadin"/>
          <w:bCs/>
        </w:rPr>
        <w:t xml:space="preserve"> </w:t>
      </w:r>
      <w:r>
        <w:rPr>
          <w:rStyle w:val="Strong"/>
        </w:rPr>
        <w:t xml:space="preserve"> </w:t>
      </w:r>
      <w:r w:rsidRPr="005D182E">
        <w:t>On very rare occasions on workstations with multiple different-sized screens, VistARad may “lose” one of its windows (Manager, Preview, Browser, Scrapbook, or Scout) so that it is not viewable on any of the screens.  Should this occur, the window may be retrieved by the following method: on the main viewer’s menu, select Customize | Reset VistARad Windows; after clicking OK to the warning message that appears, the various windows will all be re-located to the primary screen.  Drag each of them to your preferred screen location, and re-size as desired.</w:t>
      </w:r>
      <w:bookmarkEnd w:id="229"/>
      <w:bookmarkEnd w:id="230"/>
      <w:bookmarkEnd w:id="233"/>
    </w:p>
    <w:p w:rsidR="005D182E" w:rsidRDefault="005D182E" w:rsidP="005D182E">
      <w:pPr>
        <w:pStyle w:val="Heading3"/>
      </w:pPr>
      <w:bookmarkStart w:id="234" w:name="_Toc508191940"/>
      <w:r>
        <w:t>Opening and Reviewing Exams</w:t>
      </w:r>
      <w:bookmarkEnd w:id="234"/>
    </w:p>
    <w:bookmarkEnd w:id="210"/>
    <w:bookmarkEnd w:id="211"/>
    <w:bookmarkEnd w:id="212"/>
    <w:bookmarkEnd w:id="213"/>
    <w:p w:rsidR="00EF38E4" w:rsidRDefault="000D08B7">
      <w:pPr>
        <w:pStyle w:val="aNorm"/>
      </w:pPr>
      <w:r>
        <w:fldChar w:fldCharType="begin"/>
      </w:r>
      <w:r>
        <w:instrText xml:space="preserve"> xe "VistARad: using" </w:instrText>
      </w:r>
      <w:r>
        <w:fldChar w:fldCharType="end"/>
      </w:r>
      <w:r w:rsidR="00F25B28">
        <w:t>This section outlines the ‘bare minimum’ steps needed to use VistARad to interpret an exam.</w:t>
      </w:r>
      <w:bookmarkStart w:id="235" w:name="_WWID10007222"/>
    </w:p>
    <w:p w:rsidR="00F25B28" w:rsidRDefault="00F25B28">
      <w:pPr>
        <w:pStyle w:val="aProcHead"/>
      </w:pPr>
      <w:bookmarkStart w:id="236" w:name="_WWID10002593"/>
      <w:bookmarkEnd w:id="235"/>
      <w:r>
        <w:t>To</w:t>
      </w:r>
      <w:r w:rsidR="00BC35DB">
        <w:t xml:space="preserve"> open and review an exam</w:t>
      </w:r>
    </w:p>
    <w:p w:rsidR="00D72743" w:rsidRDefault="00D72743" w:rsidP="006F68A8">
      <w:pPr>
        <w:pStyle w:val="aNorm"/>
        <w:numPr>
          <w:ilvl w:val="0"/>
          <w:numId w:val="19"/>
        </w:numPr>
      </w:pPr>
      <w:r>
        <w:t>If VistARad</w:t>
      </w:r>
      <w:r w:rsidR="00EF38E4">
        <w:t>’s voice dictation interface is enabled</w:t>
      </w:r>
      <w:r>
        <w:t>, log in</w:t>
      </w:r>
      <w:r w:rsidR="00F128EC">
        <w:t xml:space="preserve"> </w:t>
      </w:r>
      <w:r>
        <w:t>to the dictation software</w:t>
      </w:r>
      <w:r w:rsidR="00EF38E4">
        <w:t xml:space="preserve"> </w:t>
      </w:r>
      <w:r w:rsidR="007C5264">
        <w:t>you are using</w:t>
      </w:r>
      <w:r>
        <w:t>.</w:t>
      </w:r>
      <w:r w:rsidR="00EF38E4">
        <w:t xml:space="preserve"> </w:t>
      </w:r>
      <w:bookmarkStart w:id="237" w:name="_WWID10007223"/>
    </w:p>
    <w:bookmarkEnd w:id="237"/>
    <w:p w:rsidR="00F25B28" w:rsidRDefault="00EF38E4" w:rsidP="006F68A8">
      <w:pPr>
        <w:pStyle w:val="aNorm"/>
        <w:keepNext/>
        <w:numPr>
          <w:ilvl w:val="0"/>
          <w:numId w:val="19"/>
        </w:numPr>
      </w:pPr>
      <w:r>
        <w:t>Start VistARad by d</w:t>
      </w:r>
      <w:r w:rsidR="00F25B28">
        <w:t>ouble-click</w:t>
      </w:r>
      <w:r>
        <w:t>ing</w:t>
      </w:r>
      <w:r w:rsidR="00F25B28">
        <w:t xml:space="preserve"> the VistARad icon on your desktop</w:t>
      </w:r>
      <w:r>
        <w:t xml:space="preserve"> and entering your </w:t>
      </w:r>
      <w:r w:rsidR="00C24245">
        <w:t>PIV PIN</w:t>
      </w:r>
      <w:r w:rsidR="00F25B28">
        <w:t>.</w:t>
      </w:r>
      <w:bookmarkStart w:id="238" w:name="_WWID10002713"/>
    </w:p>
    <w:p w:rsidR="0093607B" w:rsidRDefault="0093607B" w:rsidP="00783C02">
      <w:pPr>
        <w:pStyle w:val="aNorm"/>
        <w:jc w:val="center"/>
      </w:pPr>
      <w:bookmarkStart w:id="239" w:name="_WWID10002594"/>
      <w:bookmarkStart w:id="240" w:name="_WWID10002595"/>
      <w:bookmarkEnd w:id="238"/>
    </w:p>
    <w:p w:rsidR="00D9615A" w:rsidRDefault="00D9615A" w:rsidP="00D9615A">
      <w:pPr>
        <w:pStyle w:val="aNorm"/>
        <w:tabs>
          <w:tab w:val="clear" w:pos="360"/>
          <w:tab w:val="clear" w:pos="4320"/>
        </w:tabs>
      </w:pPr>
      <w:r>
        <w:rPr>
          <w:rStyle w:val="bLeadin"/>
        </w:rPr>
        <w:t>Tip</w:t>
      </w:r>
      <w:r>
        <w:t xml:space="preserve">  If the Manager window is not visible, click </w:t>
      </w:r>
      <w:r w:rsidR="00084380">
        <w:rPr>
          <w:rStyle w:val="bDrop3pt"/>
          <w:noProof/>
        </w:rPr>
        <w:drawing>
          <wp:inline distT="0" distB="0" distL="0" distR="0">
            <wp:extent cx="200025" cy="190500"/>
            <wp:effectExtent l="0" t="0" r="0" b="0"/>
            <wp:docPr id="21" name="Picture 21" descr="VistA (Manag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tA (Manager) butt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located in the toolbar at the top of the Viewer window. </w:t>
      </w:r>
    </w:p>
    <w:p w:rsidR="00396534" w:rsidRDefault="007C553F" w:rsidP="006F68A8">
      <w:pPr>
        <w:pStyle w:val="aNorm"/>
        <w:numPr>
          <w:ilvl w:val="0"/>
          <w:numId w:val="19"/>
        </w:numPr>
      </w:pPr>
      <w:r>
        <w:t>If the Unread Exams list is not displayed in the Manager window at startup</w:t>
      </w:r>
      <w:r w:rsidR="00F25B28">
        <w:t xml:space="preserve">, click the </w:t>
      </w:r>
      <w:r w:rsidR="00F25B28">
        <w:rPr>
          <w:rStyle w:val="Strong"/>
        </w:rPr>
        <w:t>Unread Exams</w:t>
      </w:r>
      <w:r w:rsidR="00F25B28">
        <w:t xml:space="preserve"> tab located near the top of the window.</w:t>
      </w:r>
      <w:bookmarkStart w:id="241" w:name="_WWID10002597"/>
      <w:r w:rsidR="00F25B28">
        <w:t xml:space="preserve"> </w:t>
      </w:r>
      <w:bookmarkEnd w:id="241"/>
      <w:r w:rsidR="00F25B28">
        <w:t>In</w:t>
      </w:r>
      <w:r w:rsidR="0007429B">
        <w:t xml:space="preserve"> the</w:t>
      </w:r>
      <w:r w:rsidR="00F25B28">
        <w:t xml:space="preserve"> Unread Exams list, double-click the exam you want to open</w:t>
      </w:r>
      <w:bookmarkStart w:id="242" w:name="_WWID10002596"/>
      <w:r w:rsidR="00396534">
        <w:t xml:space="preserve"> (</w:t>
      </w:r>
      <w:r w:rsidR="0039256D">
        <w:t xml:space="preserve">see page </w:t>
      </w:r>
      <w:r w:rsidR="0039256D">
        <w:fldChar w:fldCharType="begin"/>
      </w:r>
      <w:r w:rsidR="0039256D">
        <w:instrText xml:space="preserve"> PAGEREF manager_tab_general \h </w:instrText>
      </w:r>
      <w:r w:rsidR="0039256D">
        <w:fldChar w:fldCharType="separate"/>
      </w:r>
      <w:ins w:id="243" w:author="Andersen, Charles W.  (ManTech)" w:date="2019-12-10T15:26:00Z">
        <w:r w:rsidR="00380255">
          <w:rPr>
            <w:noProof/>
          </w:rPr>
          <w:t>114</w:t>
        </w:r>
      </w:ins>
      <w:del w:id="244" w:author="Andersen, Charles W.  (ManTech)" w:date="2019-12-10T15:26:00Z">
        <w:r w:rsidR="00B77F99" w:rsidDel="00380255">
          <w:rPr>
            <w:noProof/>
          </w:rPr>
          <w:delText>4</w:delText>
        </w:r>
      </w:del>
      <w:r w:rsidR="0039256D">
        <w:fldChar w:fldCharType="end"/>
      </w:r>
      <w:r w:rsidR="00396534">
        <w:t xml:space="preserve"> </w:t>
      </w:r>
      <w:r w:rsidR="0039256D">
        <w:t>for further details).</w:t>
      </w:r>
    </w:p>
    <w:p w:rsidR="00380B84" w:rsidRDefault="00111640" w:rsidP="006F68A8">
      <w:pPr>
        <w:pStyle w:val="aNorm"/>
        <w:numPr>
          <w:ilvl w:val="0"/>
          <w:numId w:val="19"/>
        </w:numPr>
      </w:pPr>
      <w:r>
        <w:t>If VistARad is interfaced to a voice dictation system</w:t>
      </w:r>
      <w:r w:rsidR="00380B84">
        <w:t>, you will</w:t>
      </w:r>
      <w:r w:rsidR="00347283">
        <w:t xml:space="preserve"> be</w:t>
      </w:r>
      <w:r w:rsidR="00380B84">
        <w:t xml:space="preserve"> asked if you want to open the report for the exam you are dictating.</w:t>
      </w:r>
      <w:r w:rsidR="00347283">
        <w:t xml:space="preserve"> </w:t>
      </w:r>
      <w:r w:rsidR="00380B84">
        <w:t xml:space="preserve">To proceed, click the Yes/No value under </w:t>
      </w:r>
      <w:r w:rsidR="00380B84">
        <w:rPr>
          <w:rStyle w:val="Strong"/>
        </w:rPr>
        <w:t>Dictate?</w:t>
      </w:r>
      <w:r w:rsidR="00380B84">
        <w:t xml:space="preserve"> as desired, then </w:t>
      </w:r>
      <w:r w:rsidR="00A5265F">
        <w:t xml:space="preserve">press </w:t>
      </w:r>
      <w:r w:rsidR="005144BA">
        <w:rPr>
          <w:rStyle w:val="Strong"/>
        </w:rPr>
        <w:t>&lt;Enter&gt;</w:t>
      </w:r>
      <w:r w:rsidR="00A5265F">
        <w:t xml:space="preserve"> or </w:t>
      </w:r>
      <w:r w:rsidR="00380B84">
        <w:t xml:space="preserve">click </w:t>
      </w:r>
      <w:r w:rsidR="00380B84">
        <w:rPr>
          <w:rStyle w:val="Strong"/>
        </w:rPr>
        <w:t>OK</w:t>
      </w:r>
      <w:r w:rsidR="00380B84">
        <w:t xml:space="preserve">. </w:t>
      </w:r>
      <w:bookmarkStart w:id="245" w:name="_WWID10004688"/>
    </w:p>
    <w:bookmarkEnd w:id="245"/>
    <w:p w:rsidR="00EF38E4" w:rsidRDefault="00333911" w:rsidP="006F68A8">
      <w:pPr>
        <w:pStyle w:val="aNorm"/>
        <w:numPr>
          <w:ilvl w:val="0"/>
          <w:numId w:val="19"/>
        </w:numPr>
      </w:pPr>
      <w:r>
        <w:t xml:space="preserve">If the Preview window opens automatically, check each thumbnail image in the </w:t>
      </w:r>
      <w:r w:rsidR="00EF38E4">
        <w:t>window.</w:t>
      </w:r>
      <w:bookmarkStart w:id="246" w:name="_WWID10007224"/>
    </w:p>
    <w:bookmarkEnd w:id="246"/>
    <w:p w:rsidR="00EF38E4" w:rsidRDefault="00EF38E4" w:rsidP="006F68A8">
      <w:pPr>
        <w:pStyle w:val="aNorm"/>
        <w:numPr>
          <w:ilvl w:val="1"/>
          <w:numId w:val="19"/>
        </w:numPr>
      </w:pPr>
      <w:r>
        <w:t>A</w:t>
      </w:r>
      <w:r w:rsidR="002F7C0D">
        <w:t>n</w:t>
      </w:r>
      <w:r>
        <w:t xml:space="preserve"> </w:t>
      </w:r>
      <w:r w:rsidR="00084380">
        <w:rPr>
          <w:rStyle w:val="bIconDrop3pt"/>
          <w:noProof/>
        </w:rPr>
        <w:drawing>
          <wp:inline distT="0" distB="0" distL="0" distR="0">
            <wp:extent cx="228600" cy="219075"/>
            <wp:effectExtent l="0" t="0" r="0" b="0"/>
            <wp:docPr id="22" name="Picture 22" descr="Eye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yeball"/>
                    <pic:cNvPicPr>
                      <a:picLocks noChangeAspect="1" noChangeArrowheads="1"/>
                    </pic:cNvPicPr>
                  </pic:nvPicPr>
                  <pic:blipFill>
                    <a:blip r:embed="rId44">
                      <a:lum contrast="40000"/>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t xml:space="preserve"> icon </w:t>
      </w:r>
      <w:r w:rsidR="00333911">
        <w:t>indicates that the images represented by the thumbnail are loaded and visible in the Viewer window</w:t>
      </w:r>
      <w:r>
        <w:t>.</w:t>
      </w:r>
      <w:bookmarkStart w:id="247" w:name="_WWID10007225"/>
    </w:p>
    <w:p w:rsidR="00333911" w:rsidRDefault="00333911" w:rsidP="006F68A8">
      <w:pPr>
        <w:pStyle w:val="aNorm"/>
        <w:numPr>
          <w:ilvl w:val="1"/>
          <w:numId w:val="19"/>
        </w:numPr>
      </w:pPr>
      <w:bookmarkStart w:id="248" w:name="_WWID10002598"/>
      <w:bookmarkEnd w:id="247"/>
      <w:r>
        <w:t>A</w:t>
      </w:r>
      <w:r w:rsidR="002F7C0D">
        <w:t>n</w:t>
      </w:r>
      <w:r>
        <w:t xml:space="preserve"> </w:t>
      </w:r>
      <w:r w:rsidR="00084380">
        <w:rPr>
          <w:rFonts w:ascii="Arial" w:hAnsi="Arial" w:cs="Arial"/>
          <w:b/>
          <w:noProof/>
          <w:sz w:val="28"/>
          <w:szCs w:val="28"/>
        </w:rPr>
        <w:drawing>
          <wp:inline distT="0" distB="0" distL="0" distR="0">
            <wp:extent cx="209550" cy="200025"/>
            <wp:effectExtent l="0" t="0" r="0" b="0"/>
            <wp:docPr id="23" name="Picture 23" descr="Lette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tter H"/>
                    <pic:cNvPicPr>
                      <a:picLocks noChangeAspect="1" noChangeArrowheads="1"/>
                    </pic:cNvPicPr>
                  </pic:nvPicPr>
                  <pic:blipFill>
                    <a:blip r:embed="rId45">
                      <a:lum contrast="40000"/>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t xml:space="preserve"> icon indicates that the images represented by the thumbnail are loaded into the Viewer as hidden</w:t>
      </w:r>
      <w:r>
        <w:t xml:space="preserve"> </w:t>
      </w:r>
      <w:r>
        <w:t>image sets (details</w:t>
      </w:r>
      <w:r w:rsidR="0012528C">
        <w:t xml:space="preserve"> on page </w:t>
      </w:r>
      <w:r w:rsidR="0012528C">
        <w:fldChar w:fldCharType="begin"/>
      </w:r>
      <w:r w:rsidR="0012528C">
        <w:instrText xml:space="preserve"> PAGEREF _Ref159053946 \h </w:instrText>
      </w:r>
      <w:r w:rsidR="0012528C">
        <w:fldChar w:fldCharType="separate"/>
      </w:r>
      <w:ins w:id="249" w:author="Andersen, Charles W.  (ManTech)" w:date="2019-12-10T15:26:00Z">
        <w:r w:rsidR="00380255">
          <w:rPr>
            <w:noProof/>
          </w:rPr>
          <w:t>64</w:t>
        </w:r>
      </w:ins>
      <w:del w:id="250" w:author="Andersen, Charles W.  (ManTech)" w:date="2019-12-10T15:26:00Z">
        <w:r w:rsidR="00B77F99" w:rsidDel="00380255">
          <w:rPr>
            <w:noProof/>
          </w:rPr>
          <w:delText>4</w:delText>
        </w:r>
      </w:del>
      <w:r w:rsidR="0012528C">
        <w:fldChar w:fldCharType="end"/>
      </w:r>
      <w:r>
        <w:t xml:space="preserve">). </w:t>
      </w:r>
    </w:p>
    <w:p w:rsidR="008009A2" w:rsidRPr="003908E4" w:rsidRDefault="003908E4" w:rsidP="006F68A8">
      <w:pPr>
        <w:pStyle w:val="aNorm"/>
        <w:numPr>
          <w:ilvl w:val="1"/>
          <w:numId w:val="19"/>
        </w:numPr>
      </w:pPr>
      <w:r w:rsidRPr="003908E4">
        <w:t>A</w:t>
      </w:r>
      <w:r w:rsidR="000F4B4F">
        <w:t xml:space="preserve"> </w:t>
      </w:r>
      <w:r w:rsidR="00084380">
        <w:rPr>
          <w:rFonts w:ascii="Arial" w:hAnsi="Arial" w:cs="Arial"/>
          <w:b/>
          <w:noProof/>
          <w:sz w:val="28"/>
          <w:szCs w:val="28"/>
        </w:rPr>
        <w:drawing>
          <wp:inline distT="0" distB="0" distL="0" distR="0">
            <wp:extent cx="209550" cy="200025"/>
            <wp:effectExtent l="0" t="0" r="0" b="0"/>
            <wp:docPr id="24" name="Picture 24" descr="Letter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etter P"/>
                    <pic:cNvPicPr>
                      <a:picLocks noChangeAspect="1" noChangeArrowheads="1"/>
                    </pic:cNvPicPr>
                  </pic:nvPicPr>
                  <pic:blipFill>
                    <a:blip r:embed="rId46">
                      <a:lum contrast="40000"/>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sidR="004A05F9">
        <w:rPr>
          <w:rFonts w:ascii="Tahoma" w:hAnsi="Tahoma" w:cs="Tahoma"/>
        </w:rPr>
        <w:t xml:space="preserve"> </w:t>
      </w:r>
      <w:r w:rsidRPr="003908E4">
        <w:t>icon indicates that the image set is only partially loaded.</w:t>
      </w:r>
    </w:p>
    <w:p w:rsidR="00F25B28" w:rsidRDefault="00333911" w:rsidP="006F68A8">
      <w:pPr>
        <w:pStyle w:val="aNorm"/>
        <w:numPr>
          <w:ilvl w:val="0"/>
          <w:numId w:val="19"/>
        </w:numPr>
      </w:pPr>
      <w:r>
        <w:t xml:space="preserve">If there is no icon </w:t>
      </w:r>
      <w:r w:rsidR="00E357D5">
        <w:t>next to a thumbnail image</w:t>
      </w:r>
      <w:r>
        <w:t>, you can drag the thumbnail into an empty area</w:t>
      </w:r>
      <w:r w:rsidR="00EF38E4">
        <w:t xml:space="preserve"> (viewport) in the Viewer window</w:t>
      </w:r>
      <w:r>
        <w:t xml:space="preserve"> to view the associated images</w:t>
      </w:r>
      <w:r w:rsidR="00EF38E4">
        <w:t>.</w:t>
      </w:r>
      <w:bookmarkStart w:id="251" w:name="_WWID10007226"/>
    </w:p>
    <w:p w:rsidR="00F25B28" w:rsidRDefault="00F25B28" w:rsidP="006F68A8">
      <w:pPr>
        <w:pStyle w:val="aNorm"/>
        <w:numPr>
          <w:ilvl w:val="0"/>
          <w:numId w:val="19"/>
        </w:numPr>
      </w:pPr>
      <w:bookmarkStart w:id="252" w:name="_WWID10002600"/>
      <w:bookmarkStart w:id="253" w:name="_WWID10002601"/>
      <w:bookmarkEnd w:id="251"/>
      <w:r>
        <w:t xml:space="preserve">In the Viewer, point to each group of images and roll the </w:t>
      </w:r>
      <w:r w:rsidR="001E4DC8">
        <w:t>mouse scroll</w:t>
      </w:r>
      <w:r>
        <w:t xml:space="preserve"> wheel</w:t>
      </w:r>
      <w:r w:rsidR="003B3399">
        <w:t>s</w:t>
      </w:r>
      <w:r>
        <w:t xml:space="preserve"> to view each image in the group.</w:t>
      </w:r>
      <w:bookmarkStart w:id="254" w:name="_WWID10002602"/>
    </w:p>
    <w:p w:rsidR="00C06D4C" w:rsidRDefault="00F25B28" w:rsidP="006F68A8">
      <w:pPr>
        <w:pStyle w:val="aNorm"/>
        <w:numPr>
          <w:ilvl w:val="0"/>
          <w:numId w:val="19"/>
        </w:numPr>
        <w:spacing w:after="120"/>
      </w:pPr>
      <w:r>
        <w:t>As you review images, you can:</w:t>
      </w:r>
    </w:p>
    <w:p w:rsidR="00BC35DB" w:rsidRDefault="00F25B28" w:rsidP="006F68A8">
      <w:pPr>
        <w:pStyle w:val="aNorm"/>
        <w:numPr>
          <w:ilvl w:val="1"/>
          <w:numId w:val="19"/>
        </w:numPr>
        <w:spacing w:after="120"/>
      </w:pPr>
      <w:r>
        <w:t>Right-drag over an image</w:t>
      </w:r>
      <w:bookmarkStart w:id="255" w:name="_WWID10002603"/>
      <w:r>
        <w:t xml:space="preserve"> to change window/level</w:t>
      </w:r>
      <w:r w:rsidR="00BC35DB">
        <w:t>.</w:t>
      </w:r>
    </w:p>
    <w:p w:rsidR="00F25B28" w:rsidRDefault="00F25B28" w:rsidP="006F68A8">
      <w:pPr>
        <w:pStyle w:val="aNorm"/>
        <w:numPr>
          <w:ilvl w:val="1"/>
          <w:numId w:val="19"/>
        </w:numPr>
        <w:spacing w:after="120"/>
      </w:pPr>
      <w:r>
        <w:rPr>
          <w:rStyle w:val="Strong"/>
        </w:rPr>
        <w:t>CTRL</w:t>
      </w:r>
      <w:r w:rsidR="00084AC6">
        <w:t>+</w:t>
      </w:r>
      <w:r>
        <w:t>right-drag over an image to change sc</w:t>
      </w:r>
      <w:r w:rsidR="00BC35DB">
        <w:t>ale</w:t>
      </w:r>
      <w:r>
        <w:t>.</w:t>
      </w:r>
      <w:bookmarkStart w:id="256" w:name="_WWID10003564"/>
    </w:p>
    <w:bookmarkEnd w:id="256"/>
    <w:p w:rsidR="00F25B28" w:rsidRDefault="00F25B28" w:rsidP="006F68A8">
      <w:pPr>
        <w:pStyle w:val="aNorm"/>
        <w:numPr>
          <w:ilvl w:val="1"/>
          <w:numId w:val="19"/>
        </w:numPr>
      </w:pPr>
      <w:r>
        <w:t xml:space="preserve">Click </w:t>
      </w:r>
      <w:bookmarkStart w:id="257" w:name="_WWID10002714"/>
      <w:r w:rsidR="00084380">
        <w:rPr>
          <w:rStyle w:val="bDrop15"/>
          <w:noProof/>
        </w:rPr>
        <w:drawing>
          <wp:inline distT="0" distB="0" distL="0" distR="0">
            <wp:extent cx="228600" cy="171450"/>
            <wp:effectExtent l="0" t="0" r="0" b="0"/>
            <wp:docPr id="25" name="Picture 25" descr="Mark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rk Image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t xml:space="preserve"> in a viewport to mark a selected image as a key image.</w:t>
      </w:r>
    </w:p>
    <w:bookmarkEnd w:id="257"/>
    <w:p w:rsidR="00F25B28" w:rsidRDefault="00F25B28" w:rsidP="006F68A8">
      <w:pPr>
        <w:pStyle w:val="aNorm"/>
        <w:numPr>
          <w:ilvl w:val="0"/>
          <w:numId w:val="19"/>
        </w:numPr>
      </w:pPr>
      <w:r>
        <w:t xml:space="preserve">When you are ready to close the exam, click </w:t>
      </w:r>
      <w:r w:rsidR="00084380">
        <w:rPr>
          <w:rStyle w:val="bDrop3pt"/>
          <w:noProof/>
          <w:position w:val="0"/>
        </w:rPr>
        <w:drawing>
          <wp:inline distT="0" distB="0" distL="0" distR="0">
            <wp:extent cx="200025" cy="180975"/>
            <wp:effectExtent l="0" t="0" r="0" b="0"/>
            <wp:docPr id="26" name="Picture 26" descr="Close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ose Exams butt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 xml:space="preserve"> in the toolbar near the top of the Viewer window.</w:t>
      </w:r>
      <w:bookmarkStart w:id="258" w:name="_WWID10002605"/>
    </w:p>
    <w:p w:rsidR="00F25B28" w:rsidRDefault="00F25B28" w:rsidP="006F68A8">
      <w:pPr>
        <w:pStyle w:val="aNorm"/>
        <w:numPr>
          <w:ilvl w:val="0"/>
          <w:numId w:val="19"/>
        </w:numPr>
      </w:pPr>
      <w:r>
        <w:t xml:space="preserve">In the dialog that displays, locate the column labeled </w:t>
      </w:r>
      <w:r>
        <w:rPr>
          <w:rStyle w:val="Strong"/>
        </w:rPr>
        <w:t>Interp</w:t>
      </w:r>
      <w:r w:rsidR="000A012E">
        <w:rPr>
          <w:rStyle w:val="Strong"/>
        </w:rPr>
        <w:t>ret</w:t>
      </w:r>
      <w:r>
        <w:rPr>
          <w:rStyle w:val="Strong"/>
        </w:rPr>
        <w:t>?</w:t>
      </w:r>
      <w:bookmarkStart w:id="259" w:name="_WWID10002607"/>
      <w:r w:rsidR="00347283">
        <w:t xml:space="preserve"> </w:t>
      </w:r>
      <w:r>
        <w:t>In the row that lists the current exam, click the Yes/No value to set it as desired.</w:t>
      </w:r>
    </w:p>
    <w:tbl>
      <w:tblPr>
        <w:tblW w:w="4646" w:type="pct"/>
        <w:tblInd w:w="360" w:type="dxa"/>
        <w:tblLook w:val="01E0" w:firstRow="1" w:lastRow="1" w:firstColumn="1" w:lastColumn="1" w:noHBand="0" w:noVBand="0"/>
      </w:tblPr>
      <w:tblGrid>
        <w:gridCol w:w="900"/>
        <w:gridCol w:w="7128"/>
      </w:tblGrid>
      <w:tr w:rsidR="00F25B28" w:rsidRPr="00CD49F4">
        <w:trPr>
          <w:cantSplit/>
        </w:trPr>
        <w:tc>
          <w:tcPr>
            <w:tcW w:w="848" w:type="dxa"/>
          </w:tcPr>
          <w:p w:rsidR="00F25B28" w:rsidRPr="00FD3AC9" w:rsidRDefault="00084380">
            <w:pPr>
              <w:pStyle w:val="aTable"/>
              <w:rPr>
                <w:position w:val="-6"/>
              </w:rPr>
            </w:pPr>
            <w:bookmarkStart w:id="260" w:name="_WWID10002615"/>
            <w:bookmarkEnd w:id="260"/>
            <w:r>
              <w:rPr>
                <w:rStyle w:val="bDrop3pt"/>
                <w:noProof/>
              </w:rPr>
              <w:drawing>
                <wp:inline distT="0" distB="0" distL="0" distR="0">
                  <wp:extent cx="342900" cy="304800"/>
                  <wp:effectExtent l="0" t="0" r="0" b="0"/>
                  <wp:docPr id="27" name="Picture 27"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arning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00" cy="304800"/>
                          </a:xfrm>
                          <a:prstGeom prst="rect">
                            <a:avLst/>
                          </a:prstGeom>
                          <a:noFill/>
                          <a:ln>
                            <a:noFill/>
                          </a:ln>
                        </pic:spPr>
                      </pic:pic>
                    </a:graphicData>
                  </a:graphic>
                </wp:inline>
              </w:drawing>
            </w:r>
          </w:p>
        </w:tc>
        <w:tc>
          <w:tcPr>
            <w:tcW w:w="6712" w:type="dxa"/>
          </w:tcPr>
          <w:p w:rsidR="00F25B28" w:rsidRDefault="00F25B28">
            <w:pPr>
              <w:pStyle w:val="aNorm"/>
            </w:pPr>
            <w:r>
              <w:t xml:space="preserve">Setting </w:t>
            </w:r>
            <w:r w:rsidR="000A012E">
              <w:rPr>
                <w:rStyle w:val="Strong"/>
              </w:rPr>
              <w:t>Interpret?</w:t>
            </w:r>
            <w:r>
              <w:t xml:space="preserve"> </w:t>
            </w:r>
            <w:r w:rsidR="00146888">
              <w:t>To</w:t>
            </w:r>
            <w:r>
              <w:t xml:space="preserve"> </w:t>
            </w:r>
            <w:r>
              <w:rPr>
                <w:rStyle w:val="Strong"/>
              </w:rPr>
              <w:t xml:space="preserve">Yes </w:t>
            </w:r>
            <w:r>
              <w:t>indicates that you want to update the status of this exam to “Interpreted</w:t>
            </w:r>
            <w:r w:rsidR="0007429B">
              <w:t>,</w:t>
            </w:r>
            <w:r>
              <w:t xml:space="preserve">” and that you have </w:t>
            </w:r>
            <w:r w:rsidR="00380B84">
              <w:t xml:space="preserve">dictated the exam or </w:t>
            </w:r>
            <w:r>
              <w:t>entered your findings in your site’s reporting package</w:t>
            </w:r>
            <w:bookmarkStart w:id="261" w:name="_WWID10002611"/>
            <w:bookmarkEnd w:id="261"/>
            <w:r>
              <w:t>.</w:t>
            </w:r>
          </w:p>
        </w:tc>
        <w:bookmarkStart w:id="262" w:name="_WWID10003565"/>
        <w:bookmarkEnd w:id="262"/>
      </w:tr>
    </w:tbl>
    <w:p w:rsidR="00F25B28" w:rsidRDefault="00F25B28" w:rsidP="006F68A8">
      <w:pPr>
        <w:pStyle w:val="aNorm"/>
        <w:keepNext/>
        <w:numPr>
          <w:ilvl w:val="0"/>
          <w:numId w:val="19"/>
        </w:numPr>
        <w:tabs>
          <w:tab w:val="clear" w:pos="4320"/>
        </w:tabs>
      </w:pPr>
      <w:r>
        <w:t xml:space="preserve">Click </w:t>
      </w:r>
      <w:r w:rsidRPr="00676350">
        <w:t>OK</w:t>
      </w:r>
      <w:r>
        <w:t>.</w:t>
      </w:r>
      <w:bookmarkStart w:id="263" w:name="_WWID10002618"/>
    </w:p>
    <w:bookmarkEnd w:id="240"/>
    <w:bookmarkEnd w:id="242"/>
    <w:bookmarkEnd w:id="248"/>
    <w:bookmarkEnd w:id="252"/>
    <w:bookmarkEnd w:id="253"/>
    <w:bookmarkEnd w:id="254"/>
    <w:bookmarkEnd w:id="255"/>
    <w:bookmarkEnd w:id="258"/>
    <w:bookmarkEnd w:id="259"/>
    <w:bookmarkEnd w:id="263"/>
    <w:p w:rsidR="00586C0C" w:rsidRDefault="00586C0C" w:rsidP="006F68A8">
      <w:pPr>
        <w:pStyle w:val="aNorm"/>
        <w:numPr>
          <w:ilvl w:val="1"/>
          <w:numId w:val="19"/>
        </w:numPr>
      </w:pPr>
      <w:r>
        <w:t>If you updated the exam’s status, the exam you just closed is removed from the Unread Exams list.</w:t>
      </w:r>
      <w:bookmarkStart w:id="264" w:name="_WWID10007227"/>
    </w:p>
    <w:bookmarkEnd w:id="264"/>
    <w:p w:rsidR="00380B84" w:rsidRDefault="00380B84" w:rsidP="006F68A8">
      <w:pPr>
        <w:pStyle w:val="aNorm"/>
        <w:numPr>
          <w:ilvl w:val="1"/>
          <w:numId w:val="19"/>
        </w:numPr>
      </w:pPr>
      <w:r>
        <w:t xml:space="preserve">The next exam in the </w:t>
      </w:r>
      <w:r w:rsidR="00586C0C">
        <w:t xml:space="preserve">Unread Exams </w:t>
      </w:r>
      <w:r>
        <w:t>list is automatically selected.</w:t>
      </w:r>
      <w:r w:rsidR="00347283">
        <w:t xml:space="preserve"> </w:t>
      </w:r>
      <w:r>
        <w:t xml:space="preserve">You can immediately open this exam by pressing </w:t>
      </w:r>
      <w:r>
        <w:rPr>
          <w:rStyle w:val="Strong"/>
        </w:rPr>
        <w:t>&lt;Enter&gt;</w:t>
      </w:r>
      <w:bookmarkStart w:id="265" w:name="_WWID10003567"/>
      <w:r w:rsidR="00586C0C">
        <w:t>.</w:t>
      </w:r>
    </w:p>
    <w:bookmarkEnd w:id="265"/>
    <w:p w:rsidR="00F25B28" w:rsidRDefault="00F25B28">
      <w:pPr>
        <w:pStyle w:val="aNorm"/>
      </w:pPr>
      <w:r>
        <w:rPr>
          <w:rStyle w:val="bLeadin"/>
        </w:rPr>
        <w:t>Tip</w:t>
      </w:r>
      <w:r>
        <w:t xml:space="preserve">  ReadList can be used to quickly open successive exams and reduce wait times</w:t>
      </w:r>
      <w:r w:rsidR="00380B84">
        <w:t xml:space="preserve"> (details</w:t>
      </w:r>
      <w:r w:rsidR="005B3A6C">
        <w:t xml:space="preserve"> on page </w:t>
      </w:r>
      <w:r w:rsidR="005B3A6C">
        <w:fldChar w:fldCharType="begin"/>
      </w:r>
      <w:r w:rsidR="005B3A6C">
        <w:instrText xml:space="preserve"> PAGEREF _Ref136744218 \h </w:instrText>
      </w:r>
      <w:r w:rsidR="005B3A6C">
        <w:fldChar w:fldCharType="separate"/>
      </w:r>
      <w:ins w:id="266" w:author="Andersen, Charles W.  (ManTech)" w:date="2019-12-10T15:26:00Z">
        <w:r w:rsidR="00380255">
          <w:rPr>
            <w:noProof/>
          </w:rPr>
          <w:t>18</w:t>
        </w:r>
      </w:ins>
      <w:del w:id="267" w:author="Andersen, Charles W.  (ManTech)" w:date="2019-12-10T15:26:00Z">
        <w:r w:rsidR="00B77F99" w:rsidDel="00380255">
          <w:rPr>
            <w:noProof/>
          </w:rPr>
          <w:delText>4</w:delText>
        </w:r>
      </w:del>
      <w:r w:rsidR="005B3A6C">
        <w:fldChar w:fldCharType="end"/>
      </w:r>
      <w:r w:rsidR="00380B84">
        <w:t>)</w:t>
      </w:r>
      <w:r>
        <w:t>.</w:t>
      </w:r>
      <w:bookmarkStart w:id="268" w:name="_WWID10002606"/>
    </w:p>
    <w:p w:rsidR="005C0C65" w:rsidRDefault="005C0C65">
      <w:pPr>
        <w:pStyle w:val="Heading3"/>
      </w:pPr>
      <w:bookmarkStart w:id="269" w:name="_Ref136741907"/>
      <w:bookmarkStart w:id="270" w:name="_Ref136741920"/>
      <w:bookmarkStart w:id="271" w:name="_Toc508191941"/>
      <w:bookmarkEnd w:id="236"/>
      <w:bookmarkEnd w:id="239"/>
      <w:bookmarkEnd w:id="268"/>
      <w:r>
        <w:t>Exiting VistARad</w:t>
      </w:r>
      <w:bookmarkEnd w:id="269"/>
      <w:bookmarkEnd w:id="270"/>
      <w:bookmarkEnd w:id="271"/>
      <w:r>
        <w:t xml:space="preserve"> </w:t>
      </w:r>
      <w:bookmarkStart w:id="272" w:name="_WWID10002559"/>
    </w:p>
    <w:p w:rsidR="00F25B28" w:rsidRDefault="00F25B28">
      <w:pPr>
        <w:pStyle w:val="aNorm"/>
      </w:pPr>
      <w:r>
        <w:fldChar w:fldCharType="begin"/>
      </w:r>
      <w:r>
        <w:instrText xml:space="preserve"> xe “exiting VistARad” </w:instrText>
      </w:r>
      <w:r>
        <w:fldChar w:fldCharType="end"/>
      </w:r>
      <w:r>
        <w:fldChar w:fldCharType="begin"/>
      </w:r>
      <w:r>
        <w:instrText xml:space="preserve"> xe “VistARad: exiting” </w:instrText>
      </w:r>
      <w:r>
        <w:fldChar w:fldCharType="end"/>
      </w:r>
      <w:r>
        <w:t xml:space="preserve">To exit VistARad, go to the </w:t>
      </w:r>
      <w:r w:rsidR="00D744B0">
        <w:t>main menu</w:t>
      </w:r>
      <w:r>
        <w:t xml:space="preserve"> in the Manager or the Viewer</w:t>
      </w:r>
      <w:r w:rsidR="00BC35DB">
        <w:t xml:space="preserve"> and </w:t>
      </w:r>
      <w:r>
        <w:t xml:space="preserve">click </w:t>
      </w:r>
      <w:r>
        <w:rPr>
          <w:rStyle w:val="Strong"/>
        </w:rPr>
        <w:t>File</w:t>
      </w:r>
      <w:r w:rsidR="00380B84">
        <w:rPr>
          <w:rStyle w:val="Strong"/>
        </w:rPr>
        <w:t> </w:t>
      </w:r>
      <w:r w:rsidR="00BC35DB">
        <w:rPr>
          <w:rStyle w:val="Strong"/>
        </w:rPr>
        <w:t>|</w:t>
      </w:r>
      <w:r w:rsidR="00380B84">
        <w:t> </w:t>
      </w:r>
      <w:r>
        <w:rPr>
          <w:rStyle w:val="Strong"/>
        </w:rPr>
        <w:t>Exit</w:t>
      </w:r>
      <w:r>
        <w:t>.</w:t>
      </w:r>
      <w:bookmarkStart w:id="273" w:name="_WWID10002651"/>
    </w:p>
    <w:bookmarkEnd w:id="273"/>
    <w:p w:rsidR="00F25B28" w:rsidRDefault="00F25B28" w:rsidP="006F68A8">
      <w:pPr>
        <w:pStyle w:val="aNorm"/>
        <w:numPr>
          <w:ilvl w:val="0"/>
          <w:numId w:val="21"/>
        </w:numPr>
      </w:pPr>
      <w:r>
        <w:t xml:space="preserve">If exams are opened, you will be prompted to close the </w:t>
      </w:r>
      <w:r>
        <w:t>e</w:t>
      </w:r>
      <w:r>
        <w:t>xams before exiting the software</w:t>
      </w:r>
      <w:r w:rsidR="00380B84">
        <w:t xml:space="preserve"> (details</w:t>
      </w:r>
      <w:bookmarkStart w:id="274" w:name="_WWID10002650"/>
      <w:r w:rsidR="005B3A6C">
        <w:t xml:space="preserve"> on page</w:t>
      </w:r>
      <w:r w:rsidR="00E76378">
        <w:t xml:space="preserve"> </w:t>
      </w:r>
      <w:r w:rsidR="00E76378">
        <w:fldChar w:fldCharType="begin"/>
      </w:r>
      <w:r w:rsidR="00E76378">
        <w:instrText xml:space="preserve"> PAGEREF _Ref257049904 \h </w:instrText>
      </w:r>
      <w:r w:rsidR="00E76378">
        <w:fldChar w:fldCharType="separate"/>
      </w:r>
      <w:ins w:id="275" w:author="Andersen, Charles W.  (ManTech)" w:date="2019-12-10T15:26:00Z">
        <w:r w:rsidR="00380255">
          <w:rPr>
            <w:noProof/>
          </w:rPr>
          <w:t>71</w:t>
        </w:r>
      </w:ins>
      <w:del w:id="276" w:author="Andersen, Charles W.  (ManTech)" w:date="2019-12-10T15:26:00Z">
        <w:r w:rsidR="00B77F99" w:rsidDel="00380255">
          <w:rPr>
            <w:noProof/>
          </w:rPr>
          <w:delText>4</w:delText>
        </w:r>
      </w:del>
      <w:r w:rsidR="00E76378">
        <w:fldChar w:fldCharType="end"/>
      </w:r>
      <w:r w:rsidR="00380B84">
        <w:t>)</w:t>
      </w:r>
      <w:r w:rsidR="00BC35DB">
        <w:t>.</w:t>
      </w:r>
    </w:p>
    <w:p w:rsidR="00380B84" w:rsidRDefault="00D72743" w:rsidP="006F68A8">
      <w:pPr>
        <w:pStyle w:val="aNorm"/>
        <w:numPr>
          <w:ilvl w:val="0"/>
          <w:numId w:val="21"/>
        </w:numPr>
      </w:pPr>
      <w:r w:rsidRPr="00D72743">
        <w:t>I</w:t>
      </w:r>
      <w:r w:rsidR="00380B84">
        <w:t xml:space="preserve">f you are using VistARad with a voice dictation system, you will need to log out of the voice dictation system as well. </w:t>
      </w:r>
      <w:bookmarkStart w:id="277" w:name="_WWID10004689"/>
    </w:p>
    <w:p w:rsidR="005064F4" w:rsidRDefault="005064F4" w:rsidP="002C5BB1">
      <w:pPr>
        <w:pStyle w:val="Heading2"/>
      </w:pPr>
      <w:bookmarkStart w:id="278" w:name="_Ref136739950"/>
      <w:bookmarkStart w:id="279" w:name="_Toc508191942"/>
      <w:bookmarkEnd w:id="272"/>
      <w:bookmarkEnd w:id="274"/>
      <w:bookmarkEnd w:id="277"/>
      <w:r>
        <w:t>Security</w:t>
      </w:r>
      <w:bookmarkStart w:id="280" w:name="_WWID10000343"/>
      <w:r w:rsidR="00F25B28">
        <w:t xml:space="preserve"> &amp; Timeouts</w:t>
      </w:r>
      <w:bookmarkEnd w:id="278"/>
      <w:bookmarkEnd w:id="279"/>
    </w:p>
    <w:p w:rsidR="00F25B28" w:rsidRDefault="0093607B">
      <w:pPr>
        <w:pStyle w:val="aNorm"/>
      </w:pPr>
      <w:r>
        <w:fldChar w:fldCharType="begin"/>
      </w:r>
      <w:r>
        <w:instrText xml:space="preserve"> xe "timeouts" </w:instrText>
      </w:r>
      <w:r>
        <w:fldChar w:fldCharType="end"/>
      </w:r>
      <w:r>
        <w:fldChar w:fldCharType="begin"/>
      </w:r>
      <w:r>
        <w:instrText xml:space="preserve"> xe “exiting VistARad” </w:instrText>
      </w:r>
      <w:r>
        <w:fldChar w:fldCharType="end"/>
      </w:r>
      <w:r>
        <w:fldChar w:fldCharType="begin"/>
      </w:r>
      <w:r>
        <w:instrText xml:space="preserve"> xe “VistARad: exiting” </w:instrText>
      </w:r>
      <w:r>
        <w:fldChar w:fldCharType="end"/>
      </w:r>
      <w:r w:rsidR="00F25B28">
        <w:t xml:space="preserve">To </w:t>
      </w:r>
      <w:r w:rsidR="00BC35DB">
        <w:t>use</w:t>
      </w:r>
      <w:r w:rsidR="00F25B28">
        <w:t xml:space="preserve"> VistARad, you must have </w:t>
      </w:r>
      <w:r w:rsidR="00C24245">
        <w:t>a VA PIV card and PIN</w:t>
      </w:r>
      <w:r w:rsidR="00F25B28">
        <w:t xml:space="preserve"> and you must have the</w:t>
      </w:r>
      <w:r>
        <w:t xml:space="preserve"> MAGJ VISTARAD WINDOWS </w:t>
      </w:r>
      <w:r w:rsidR="00F25B28">
        <w:t xml:space="preserve">menu option assigned </w:t>
      </w:r>
      <w:r w:rsidR="00B9437F" w:rsidRPr="00B9437F">
        <w:t>to your entry in the NEW PERSON</w:t>
      </w:r>
      <w:r w:rsidR="00EA5023">
        <w:t xml:space="preserve"> File</w:t>
      </w:r>
      <w:r w:rsidR="00B9437F" w:rsidRPr="00B9437F">
        <w:t xml:space="preserve"> (#200)</w:t>
      </w:r>
      <w:bookmarkStart w:id="281" w:name="_WWID10002699"/>
      <w:r w:rsidR="00EA5023">
        <w:t>.</w:t>
      </w:r>
    </w:p>
    <w:bookmarkEnd w:id="281"/>
    <w:p w:rsidR="00F25B28" w:rsidRDefault="00F25B28">
      <w:pPr>
        <w:pStyle w:val="aNorm"/>
        <w:widowControl w:val="0"/>
      </w:pPr>
      <w:r>
        <w:t xml:space="preserve">To lock </w:t>
      </w:r>
      <w:r w:rsidR="00BC35DB">
        <w:t>and interpret exams</w:t>
      </w:r>
      <w:r>
        <w:t xml:space="preserve"> using VistARad, you must be defined</w:t>
      </w:r>
      <w:r w:rsidR="00BC35DB">
        <w:t xml:space="preserve"> as staff</w:t>
      </w:r>
      <w:r w:rsidR="00380B84">
        <w:t xml:space="preserve"> or as a resident</w:t>
      </w:r>
      <w:r w:rsidR="00BC35DB">
        <w:t xml:space="preserve"> in the Radiology p</w:t>
      </w:r>
      <w:r>
        <w:t>ackage.</w:t>
      </w:r>
      <w:bookmarkStart w:id="282" w:name="_WWID10002697"/>
    </w:p>
    <w:p w:rsidR="009201E5" w:rsidRDefault="0093607B">
      <w:pPr>
        <w:pStyle w:val="aNorm"/>
        <w:widowControl w:val="0"/>
      </w:pPr>
      <w:r>
        <w:t>If a VistARad workstation is left idle for more than a site-specified period, a 60-second warning message will display. If there is no response to the message, VistARad will unlock any locked exams (leaving them unread) and close all open exams.</w:t>
      </w:r>
      <w:r w:rsidR="00EF0EC1">
        <w:t xml:space="preserve"> </w:t>
      </w:r>
      <w:r>
        <w:t>Then VistARad will exit automatically.</w:t>
      </w:r>
    </w:p>
    <w:p w:rsidR="0093607B" w:rsidRDefault="0093607B">
      <w:pPr>
        <w:pStyle w:val="aNorm"/>
        <w:widowControl w:val="0"/>
      </w:pPr>
    </w:p>
    <w:p w:rsidR="005064F4" w:rsidRDefault="005064F4" w:rsidP="0097302D">
      <w:pPr>
        <w:pStyle w:val="aNorm"/>
        <w:widowControl w:val="0"/>
      </w:pPr>
      <w:bookmarkStart w:id="283" w:name="_WWID10000351"/>
      <w:bookmarkStart w:id="284" w:name="_WWID10007228"/>
      <w:bookmarkEnd w:id="280"/>
      <w:bookmarkEnd w:id="282"/>
    </w:p>
    <w:p w:rsidR="005064F4" w:rsidRDefault="00084380">
      <w:pPr>
        <w:pStyle w:val="Heading1"/>
      </w:pPr>
      <w:bookmarkStart w:id="285" w:name="_Ref137007994"/>
      <w:bookmarkStart w:id="286" w:name="_WWImgID10004661"/>
      <w:bookmarkStart w:id="287" w:name="_Ref150136945"/>
      <w:bookmarkStart w:id="288" w:name="_Toc508191943"/>
      <w:bookmarkEnd w:id="283"/>
      <w:bookmarkEnd w:id="284"/>
      <w:r>
        <w:rPr>
          <w:noProof/>
        </w:rPr>
        <mc:AlternateContent>
          <mc:Choice Requires="wps">
            <w:drawing>
              <wp:anchor distT="0" distB="0" distL="114300" distR="114300" simplePos="0" relativeHeight="251647488" behindDoc="0" locked="0" layoutInCell="1" allowOverlap="1">
                <wp:simplePos x="0" y="0"/>
                <wp:positionH relativeFrom="column">
                  <wp:posOffset>2971800</wp:posOffset>
                </wp:positionH>
                <wp:positionV relativeFrom="paragraph">
                  <wp:posOffset>-571500</wp:posOffset>
                </wp:positionV>
                <wp:extent cx="2622550" cy="270510"/>
                <wp:effectExtent l="0" t="0" r="0" b="0"/>
                <wp:wrapSquare wrapText="left"/>
                <wp:docPr id="233" name="Rectangle 831"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0" cy="27051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1" o:spid="_x0000_s1029" alt="image here only for formatting purposes" style="position:absolute;margin-left:234pt;margin-top:-45pt;width:206.5pt;height:21.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" stroked="f">
                <v:textbox>
                  <w:txbxContent>
                    <w:p w:rsidR="00712887" w:rsidRDefault="00712887"/>
                  </w:txbxContent>
                </v:textbox>
                <w10:wrap type="square" side="left"/>
              </v:rect>
            </w:pict>
          </mc:Fallback>
        </mc:AlternateContent>
      </w:r>
      <w:bookmarkEnd w:id="286"/>
      <w:r w:rsidR="005064F4">
        <w:t xml:space="preserve">Opening </w:t>
      </w:r>
      <w:bookmarkStart w:id="289" w:name="_WWID10000352"/>
      <w:bookmarkEnd w:id="285"/>
      <w:r w:rsidR="00380B84">
        <w:t xml:space="preserve">and </w:t>
      </w:r>
      <w:r w:rsidR="00084AC6">
        <w:t xml:space="preserve">Managing </w:t>
      </w:r>
      <w:r w:rsidR="00380B84">
        <w:t>Exams</w:t>
      </w:r>
      <w:bookmarkEnd w:id="287"/>
      <w:bookmarkEnd w:id="288"/>
    </w:p>
    <w:p w:rsidR="00C06D4C" w:rsidRDefault="00C06D4C" w:rsidP="002813EC">
      <w:pPr>
        <w:pStyle w:val="aNormSnug"/>
      </w:pPr>
      <w:bookmarkStart w:id="290" w:name="_WWID10000354"/>
      <w:bookmarkEnd w:id="289"/>
      <w:r>
        <w:t>This chapter covers:</w:t>
      </w:r>
    </w:p>
    <w:p w:rsidR="00BC35DB" w:rsidRDefault="00BC35DB" w:rsidP="006F68A8">
      <w:pPr>
        <w:pStyle w:val="aNormSnug"/>
        <w:numPr>
          <w:ilvl w:val="0"/>
          <w:numId w:val="17"/>
        </w:numPr>
      </w:pPr>
      <w:r>
        <w:fldChar w:fldCharType="begin"/>
      </w:r>
      <w:r>
        <w:instrText xml:space="preserve"> REF _Ref136823462 \h </w:instrText>
      </w:r>
      <w:r>
        <w:instrText xml:space="preserve"> \* MERGEFORMAT </w:instrText>
      </w:r>
      <w:r>
        <w:fldChar w:fldCharType="separate"/>
      </w:r>
      <w:r w:rsidR="00380255">
        <w:t>Exam List Basics</w:t>
      </w:r>
      <w:r>
        <w:fldChar w:fldCharType="end"/>
      </w:r>
    </w:p>
    <w:p w:rsidR="00BC35DB" w:rsidRDefault="00BC35DB" w:rsidP="006F68A8">
      <w:pPr>
        <w:pStyle w:val="aNormSnug"/>
        <w:numPr>
          <w:ilvl w:val="0"/>
          <w:numId w:val="17"/>
        </w:numPr>
      </w:pPr>
      <w:r>
        <w:fldChar w:fldCharType="begin"/>
      </w:r>
      <w:r>
        <w:instrText xml:space="preserve"> REF _Ref136743668 \h </w:instrText>
      </w:r>
      <w:r>
        <w:instrText xml:space="preserve"> \* MERGEFORMAT </w:instrText>
      </w:r>
      <w:r>
        <w:fldChar w:fldCharType="separate"/>
      </w:r>
      <w:r w:rsidR="00380255">
        <w:t>Opening Exams</w:t>
      </w:r>
      <w:r>
        <w:fldChar w:fldCharType="end"/>
      </w:r>
      <w:bookmarkStart w:id="291" w:name="_WWID10003568"/>
    </w:p>
    <w:bookmarkEnd w:id="291"/>
    <w:p w:rsidR="00BC35DB" w:rsidRDefault="00BC35DB" w:rsidP="006F68A8">
      <w:pPr>
        <w:pStyle w:val="aNormSnug"/>
        <w:numPr>
          <w:ilvl w:val="0"/>
          <w:numId w:val="17"/>
        </w:numPr>
      </w:pPr>
      <w:r>
        <w:fldChar w:fldCharType="begin"/>
      </w:r>
      <w:r>
        <w:instrText xml:space="preserve"> REF _Ref136744218 \h </w:instrText>
      </w:r>
      <w:r>
        <w:instrText xml:space="preserve"> \* MERGEFORMAT </w:instrText>
      </w:r>
      <w:r>
        <w:fldChar w:fldCharType="separate"/>
      </w:r>
      <w:r w:rsidR="00380255">
        <w:t>Opening Exams with ReadList</w:t>
      </w:r>
      <w:r>
        <w:fldChar w:fldCharType="end"/>
      </w:r>
      <w:bookmarkStart w:id="292" w:name="_WWID10003569"/>
    </w:p>
    <w:bookmarkEnd w:id="292"/>
    <w:p w:rsidR="00BC35DB" w:rsidRDefault="00BC35DB" w:rsidP="006F68A8">
      <w:pPr>
        <w:pStyle w:val="aNormSnug"/>
        <w:numPr>
          <w:ilvl w:val="0"/>
          <w:numId w:val="17"/>
        </w:numPr>
      </w:pPr>
      <w:r>
        <w:fldChar w:fldCharType="begin"/>
      </w:r>
      <w:r>
        <w:instrText xml:space="preserve"> REF _Ref136828181 \h </w:instrText>
      </w:r>
      <w:r>
        <w:instrText xml:space="preserve"> \* MERGEFORMAT </w:instrText>
      </w:r>
      <w:r>
        <w:fldChar w:fldCharType="separate"/>
      </w:r>
      <w:r w:rsidR="00380255">
        <w:t>Other Ways to Open Exams</w:t>
      </w:r>
      <w:r>
        <w:fldChar w:fldCharType="end"/>
      </w:r>
      <w:bookmarkStart w:id="293" w:name="_WWID10003570"/>
    </w:p>
    <w:bookmarkEnd w:id="293"/>
    <w:p w:rsidR="006724DA" w:rsidRDefault="006724DA" w:rsidP="006F68A8">
      <w:pPr>
        <w:pStyle w:val="aNormSnug"/>
        <w:numPr>
          <w:ilvl w:val="0"/>
          <w:numId w:val="17"/>
        </w:numPr>
      </w:pPr>
      <w:r>
        <w:fldChar w:fldCharType="begin"/>
      </w:r>
      <w:r>
        <w:instrText xml:space="preserve"> REF _Ref248729184 \h </w:instrText>
      </w:r>
      <w:r>
        <w:fldChar w:fldCharType="separate"/>
      </w:r>
      <w:r w:rsidR="00380255" w:rsidRPr="00611B76">
        <w:t>Managing the Exam Load Process</w:t>
      </w:r>
      <w:r>
        <w:fldChar w:fldCharType="end"/>
      </w:r>
    </w:p>
    <w:p w:rsidR="00981209" w:rsidRDefault="00981209" w:rsidP="006F68A8">
      <w:pPr>
        <w:pStyle w:val="aNormSnug"/>
        <w:numPr>
          <w:ilvl w:val="0"/>
          <w:numId w:val="17"/>
        </w:numPr>
      </w:pPr>
      <w:r>
        <w:fldChar w:fldCharType="begin"/>
      </w:r>
      <w:r>
        <w:instrText xml:space="preserve"> REF _Ref257027690 \h </w:instrText>
      </w:r>
      <w:r>
        <w:fldChar w:fldCharType="separate"/>
      </w:r>
      <w:r w:rsidR="00380255">
        <w:t>Exam List Reference</w:t>
      </w:r>
      <w:r>
        <w:fldChar w:fldCharType="end"/>
      </w:r>
    </w:p>
    <w:p w:rsidR="005064F4" w:rsidRDefault="005064F4">
      <w:pPr>
        <w:pStyle w:val="aSpaceBorder"/>
      </w:pPr>
      <w:bookmarkStart w:id="294" w:name="_WWID10000356"/>
      <w:bookmarkEnd w:id="290"/>
    </w:p>
    <w:p w:rsidR="00BC35DB" w:rsidRDefault="00BC35DB">
      <w:pPr>
        <w:pStyle w:val="Heading2"/>
      </w:pPr>
      <w:bookmarkStart w:id="295" w:name="_Ref136823462"/>
      <w:bookmarkStart w:id="296" w:name="_Exam_List_Basics"/>
      <w:bookmarkStart w:id="297" w:name="_Toc508191944"/>
      <w:bookmarkEnd w:id="296"/>
      <w:r>
        <w:t>Exam List Basics</w:t>
      </w:r>
      <w:bookmarkStart w:id="298" w:name="_WWID10000362"/>
      <w:bookmarkEnd w:id="295"/>
      <w:bookmarkEnd w:id="297"/>
    </w:p>
    <w:p w:rsidR="00BC35DB" w:rsidRDefault="00BC35DB">
      <w:pPr>
        <w:pStyle w:val="aNorm"/>
      </w:pPr>
      <w:r>
        <w:fldChar w:fldCharType="begin"/>
      </w:r>
      <w:r>
        <w:instrText xml:space="preserve"> xe "exam lists: using" </w:instrText>
      </w:r>
      <w:r>
        <w:fldChar w:fldCharType="end"/>
      </w:r>
      <w:r>
        <w:fldChar w:fldCharType="begin"/>
      </w:r>
      <w:r>
        <w:instrText xml:space="preserve"> xe "exams: selecting" </w:instrText>
      </w:r>
      <w:r>
        <w:fldChar w:fldCharType="end"/>
      </w:r>
      <w:r w:rsidR="00333911">
        <w:fldChar w:fldCharType="begin"/>
      </w:r>
      <w:r w:rsidR="00333911">
        <w:instrText xml:space="preserve"> xe "Manager window: exam lists in" </w:instrText>
      </w:r>
      <w:r w:rsidR="00333911">
        <w:fldChar w:fldCharType="end"/>
      </w:r>
      <w:r>
        <w:t>Exam lists can be used to quickly locate and sele</w:t>
      </w:r>
      <w:r w:rsidR="00B30D1F">
        <w:t>ct an exam. E</w:t>
      </w:r>
      <w:r>
        <w:t>xam lists can be sorted a</w:t>
      </w:r>
      <w:r>
        <w:t>nd refreshed as needed.</w:t>
      </w:r>
      <w:bookmarkStart w:id="299" w:name="_WWID10003030"/>
      <w:r>
        <w:t xml:space="preserve"> </w:t>
      </w:r>
    </w:p>
    <w:p w:rsidR="00BC35DB" w:rsidRDefault="00BC35DB">
      <w:pPr>
        <w:pStyle w:val="aProcHead"/>
      </w:pPr>
      <w:bookmarkStart w:id="300" w:name="_Locating_and_Selecting"/>
      <w:bookmarkEnd w:id="298"/>
      <w:bookmarkEnd w:id="299"/>
      <w:bookmarkEnd w:id="300"/>
      <w:r>
        <w:t xml:space="preserve">Locating and </w:t>
      </w:r>
      <w:r w:rsidR="00043A10">
        <w:t>selecting exams</w:t>
      </w:r>
      <w:bookmarkStart w:id="301" w:name="_WWID10000364"/>
    </w:p>
    <w:bookmarkEnd w:id="301"/>
    <w:p w:rsidR="00BC35DB" w:rsidRDefault="00BC35DB">
      <w:pPr>
        <w:pStyle w:val="aNorm"/>
      </w:pPr>
      <w:r>
        <w:t xml:space="preserve">Exam lists are displayed as tabs near the top of the Manager window. The name of each </w:t>
      </w:r>
      <w:r w:rsidR="00347283">
        <w:t>tab</w:t>
      </w:r>
      <w:r>
        <w:t xml:space="preserve"> indicates the ty</w:t>
      </w:r>
      <w:r w:rsidR="00380B84">
        <w:t>pe of exams the list contains.</w:t>
      </w:r>
      <w:r w:rsidR="00347283">
        <w:t xml:space="preserve"> </w:t>
      </w:r>
      <w:bookmarkStart w:id="302" w:name="_WWID10003243"/>
    </w:p>
    <w:bookmarkStart w:id="303" w:name="_WWID10000365"/>
    <w:bookmarkStart w:id="304" w:name="_WWID10003242"/>
    <w:bookmarkStart w:id="305" w:name="_WWImgID10004492"/>
    <w:bookmarkEnd w:id="302"/>
    <w:p w:rsidR="0093607B" w:rsidRDefault="0093607B">
      <w:pPr>
        <w:pStyle w:val="aNorm1"/>
      </w:pPr>
      <w:r>
        <w:object w:dxaOrig="6602" w:dyaOrig="2838">
          <v:shape id="_x0000_i1052" type="#_x0000_t75" alt="Exam tabs in the Manager window" style="width:353.25pt;height:151.5pt" o:ole="">
            <v:imagedata r:id="rId50" o:title=""/>
          </v:shape>
          <o:OLEObject Type="Embed" ProgID="Visio.Drawing.11" ShapeID="_x0000_i1052" DrawAspect="Content" ObjectID="_1638018746" r:id="rId51"/>
        </w:object>
      </w:r>
    </w:p>
    <w:bookmarkEnd w:id="303"/>
    <w:bookmarkEnd w:id="304"/>
    <w:bookmarkEnd w:id="305"/>
    <w:p w:rsidR="00380B84" w:rsidRDefault="00380B84">
      <w:pPr>
        <w:pStyle w:val="aNorm"/>
      </w:pPr>
      <w:r>
        <w:t>To select an exam list and display its contents, click the appropriate tab.</w:t>
      </w:r>
      <w:bookmarkStart w:id="306" w:name="_WWID10003247"/>
    </w:p>
    <w:bookmarkEnd w:id="306"/>
    <w:p w:rsidR="00380B84" w:rsidRDefault="00380B84" w:rsidP="006F68A8">
      <w:pPr>
        <w:pStyle w:val="aNorm"/>
        <w:numPr>
          <w:ilvl w:val="0"/>
          <w:numId w:val="22"/>
        </w:numPr>
      </w:pPr>
      <w:r>
        <w:t>The first exam in an exam list is always selected automatically.</w:t>
      </w:r>
      <w:bookmarkStart w:id="307" w:name="_WWID10003245"/>
    </w:p>
    <w:bookmarkEnd w:id="307"/>
    <w:p w:rsidR="00BC35DB" w:rsidRDefault="00BC35DB" w:rsidP="006F68A8">
      <w:pPr>
        <w:pStyle w:val="aNorm"/>
        <w:numPr>
          <w:ilvl w:val="0"/>
          <w:numId w:val="22"/>
        </w:numPr>
      </w:pPr>
      <w:r>
        <w:t>Other exams can be selected by clicking them with the mouse.</w:t>
      </w:r>
      <w:bookmarkStart w:id="308" w:name="_WWID10000367"/>
      <w:r w:rsidR="00347283">
        <w:t xml:space="preserve"> </w:t>
      </w:r>
      <w:r>
        <w:t xml:space="preserve">You can quickly open any selected exam by double-clicking the exam or by pressing </w:t>
      </w:r>
      <w:r w:rsidR="005144BA">
        <w:rPr>
          <w:rStyle w:val="Strong"/>
        </w:rPr>
        <w:t>&lt;Enter&gt;</w:t>
      </w:r>
      <w:r>
        <w:t>.</w:t>
      </w:r>
    </w:p>
    <w:bookmarkEnd w:id="308"/>
    <w:p w:rsidR="00BC35DB" w:rsidRDefault="006705DD">
      <w:pPr>
        <w:pStyle w:val="aNorm"/>
        <w:keepNext/>
      </w:pPr>
      <w:r>
        <w:fldChar w:fldCharType="begin"/>
      </w:r>
      <w:r>
        <w:instrText xml:space="preserve"> xe "custom exam lists: using" </w:instrText>
      </w:r>
      <w:r>
        <w:fldChar w:fldCharType="end"/>
      </w:r>
      <w:r w:rsidR="001A0819">
        <w:t xml:space="preserve">The Patient Exams tab and the Custom tab contain </w:t>
      </w:r>
      <w:r w:rsidR="00084AC6">
        <w:t>subtab</w:t>
      </w:r>
      <w:r w:rsidR="001A0819">
        <w:t>s for specific patients and specific custom lists</w:t>
      </w:r>
      <w:r w:rsidR="00BC35DB">
        <w:t>.</w:t>
      </w:r>
      <w:bookmarkStart w:id="309" w:name="_WWID10000371"/>
    </w:p>
    <w:p w:rsidR="0093607B" w:rsidRDefault="0093607B">
      <w:pPr>
        <w:pStyle w:val="aNorm"/>
      </w:pPr>
      <w:bookmarkStart w:id="310" w:name="_WWImgID10004493"/>
      <w:bookmarkEnd w:id="309"/>
      <w:r>
        <w:tab/>
      </w:r>
      <w:r>
        <w:tab/>
      </w:r>
      <w:r>
        <w:object w:dxaOrig="4952" w:dyaOrig="2567">
          <v:shape id="_x0000_i1053" type="#_x0000_t75" alt="Custom exam lists in the Manager window" style="width:259.5pt;height:134.25pt" o:ole="">
            <v:imagedata r:id="rId52" o:title=""/>
          </v:shape>
          <o:OLEObject Type="Embed" ProgID="Visio.Drawing.11" ShapeID="_x0000_i1053" DrawAspect="Content" ObjectID="_1638018747" r:id="rId53"/>
        </w:object>
      </w:r>
    </w:p>
    <w:p w:rsidR="00BC35DB" w:rsidRDefault="00BC35DB">
      <w:pPr>
        <w:pStyle w:val="aProcHead"/>
      </w:pPr>
      <w:bookmarkStart w:id="311" w:name="_Sorting_Exam_Lists"/>
      <w:bookmarkStart w:id="312" w:name="_Ref136939335"/>
      <w:bookmarkStart w:id="313" w:name="_Ref136939337"/>
      <w:bookmarkEnd w:id="310"/>
      <w:bookmarkEnd w:id="311"/>
      <w:r>
        <w:t xml:space="preserve">Sorting </w:t>
      </w:r>
      <w:r w:rsidR="008F4C39">
        <w:t>exam lists</w:t>
      </w:r>
      <w:bookmarkEnd w:id="312"/>
      <w:bookmarkEnd w:id="313"/>
      <w:r w:rsidR="008F4C39">
        <w:t xml:space="preserve"> </w:t>
      </w:r>
      <w:bookmarkStart w:id="314" w:name="_WWID10000374"/>
    </w:p>
    <w:bookmarkEnd w:id="314"/>
    <w:p w:rsidR="00BC35DB" w:rsidRDefault="00BC35DB">
      <w:pPr>
        <w:pStyle w:val="aNorm"/>
        <w:keepNext/>
      </w:pPr>
      <w:r>
        <w:fldChar w:fldCharType="begin"/>
      </w:r>
      <w:r>
        <w:instrText xml:space="preserve"> xe "exam lists: sorting" </w:instrText>
      </w:r>
      <w:r>
        <w:fldChar w:fldCharType="end"/>
      </w:r>
      <w:r>
        <w:fldChar w:fldCharType="begin"/>
      </w:r>
      <w:r>
        <w:instrText xml:space="preserve"> xe "preserve sort order" </w:instrText>
      </w:r>
      <w:r>
        <w:fldChar w:fldCharType="end"/>
      </w:r>
      <w:r>
        <w:fldChar w:fldCharType="begin"/>
      </w:r>
      <w:r>
        <w:instrText xml:space="preserve"> xe "restore sort" </w:instrText>
      </w:r>
      <w:r>
        <w:fldChar w:fldCharType="end"/>
      </w:r>
      <w:r>
        <w:fldChar w:fldCharType="begin"/>
      </w:r>
      <w:r>
        <w:instrText xml:space="preserve"> xe "ReadList: sorting and" </w:instrText>
      </w:r>
      <w:r>
        <w:fldChar w:fldCharType="end"/>
      </w:r>
      <w:r w:rsidR="000F5490">
        <w:fldChar w:fldCharType="begin"/>
      </w:r>
      <w:r w:rsidR="000F5490">
        <w:instrText xml:space="preserve"> xe "sort</w:instrText>
      </w:r>
      <w:r w:rsidR="00492E5A">
        <w:instrText>ing</w:instrText>
      </w:r>
      <w:r w:rsidR="000F5490">
        <w:instrText xml:space="preserve">: exam lists" </w:instrText>
      </w:r>
      <w:r w:rsidR="000F5490">
        <w:fldChar w:fldCharType="end"/>
      </w:r>
      <w:r>
        <w:t>Most exam lists are automatically sorted by exam date and by priority.</w:t>
      </w:r>
      <w:r w:rsidR="00347283">
        <w:t xml:space="preserve"> </w:t>
      </w:r>
      <w:r>
        <w:t>You can change the sorting used in an exam list by clicking any column header in the list.</w:t>
      </w:r>
      <w:bookmarkStart w:id="315" w:name="_WWID10003252"/>
    </w:p>
    <w:bookmarkEnd w:id="315"/>
    <w:p w:rsidR="0093607B" w:rsidRDefault="0093607B">
      <w:pPr>
        <w:pStyle w:val="aNorm"/>
      </w:pPr>
      <w:r>
        <w:tab/>
      </w:r>
      <w:r>
        <w:tab/>
      </w:r>
      <w:r>
        <w:object w:dxaOrig="4376" w:dyaOrig="2645">
          <v:shape id="_x0000_i1054" type="#_x0000_t75" alt="Sorting in an exam list" style="width:244.5pt;height:119.25pt" o:ole="">
            <v:imagedata r:id="rId54" o:title="" cropbottom="12641f"/>
          </v:shape>
          <o:OLEObject Type="Embed" ProgID="Visio.Drawing.11" ShapeID="_x0000_i1054" DrawAspect="Content" ObjectID="_1638018748" r:id="rId55"/>
        </w:object>
      </w:r>
    </w:p>
    <w:p w:rsidR="008D2D7F" w:rsidRDefault="008D2D7F">
      <w:pPr>
        <w:pStyle w:val="aNorm"/>
      </w:pPr>
    </w:p>
    <w:p w:rsidR="00BC35DB" w:rsidRDefault="00BC35DB">
      <w:pPr>
        <w:pStyle w:val="aNorm"/>
        <w:keepNext/>
      </w:pPr>
      <w:r>
        <w:t xml:space="preserve">If you have changed how a list is sorted, an arrow icon </w:t>
      </w:r>
      <w:r w:rsidR="00F511F9">
        <w:t xml:space="preserve">displays </w:t>
      </w:r>
      <w:r w:rsidR="00347283">
        <w:t xml:space="preserve">in </w:t>
      </w:r>
      <w:r w:rsidR="00F511F9">
        <w:t>the column</w:t>
      </w:r>
      <w:r w:rsidR="00347283">
        <w:t xml:space="preserve"> heading</w:t>
      </w:r>
      <w:r w:rsidR="00F511F9">
        <w:t xml:space="preserve"> that </w:t>
      </w:r>
      <w:r w:rsidR="00347283">
        <w:t xml:space="preserve">was </w:t>
      </w:r>
      <w:r w:rsidR="00F511F9">
        <w:t>used to sort the list.</w:t>
      </w:r>
      <w:r w:rsidR="00347283">
        <w:t xml:space="preserve"> </w:t>
      </w:r>
      <w:r w:rsidR="00F511F9">
        <w:t>The direction of the arrow indicates if the sort is ascending or descending</w:t>
      </w:r>
      <w:r>
        <w:t>.</w:t>
      </w:r>
      <w:bookmarkStart w:id="316" w:name="_WWID10000377"/>
    </w:p>
    <w:bookmarkEnd w:id="316"/>
    <w:p w:rsidR="00BC35DB" w:rsidRDefault="00BC35DB">
      <w:pPr>
        <w:pStyle w:val="aNorm"/>
      </w:pPr>
      <w:r>
        <w:t>Exam lists are frequently refreshed to</w:t>
      </w:r>
      <w:r w:rsidR="00380B84">
        <w:t xml:space="preserve"> keep their contents current</w:t>
      </w:r>
      <w:r>
        <w:t>.</w:t>
      </w:r>
      <w:r w:rsidR="00347283">
        <w:t xml:space="preserve"> </w:t>
      </w:r>
      <w:r>
        <w:t>If you want the sorting you are using to be retained after the</w:t>
      </w:r>
      <w:r w:rsidR="00347283">
        <w:t xml:space="preserve"> exam</w:t>
      </w:r>
      <w:r>
        <w:t xml:space="preserve"> list is refreshed, right-click a</w:t>
      </w:r>
      <w:r w:rsidR="001E4DC8">
        <w:t>n exam list</w:t>
      </w:r>
      <w:r>
        <w:t xml:space="preserve"> column heading and choose </w:t>
      </w:r>
      <w:r>
        <w:rPr>
          <w:rStyle w:val="Strong"/>
        </w:rPr>
        <w:t>Preserve Sort Order</w:t>
      </w:r>
      <w:r>
        <w:t>.</w:t>
      </w:r>
      <w:bookmarkStart w:id="317" w:name="_WWID10000378"/>
    </w:p>
    <w:bookmarkEnd w:id="317"/>
    <w:p w:rsidR="00BC35DB" w:rsidRDefault="00BC35DB" w:rsidP="006F68A8">
      <w:pPr>
        <w:pStyle w:val="aNorm"/>
        <w:numPr>
          <w:ilvl w:val="0"/>
          <w:numId w:val="141"/>
        </w:numPr>
      </w:pPr>
      <w:r>
        <w:t>The sort order will be retained until the end of the session, or until you explicitly resort the list.</w:t>
      </w:r>
      <w:bookmarkStart w:id="318" w:name="_WWID10000379"/>
    </w:p>
    <w:bookmarkEnd w:id="318"/>
    <w:p w:rsidR="00BC35DB" w:rsidRDefault="00347283" w:rsidP="006F68A8">
      <w:pPr>
        <w:pStyle w:val="aNorm"/>
        <w:numPr>
          <w:ilvl w:val="0"/>
          <w:numId w:val="141"/>
        </w:numPr>
      </w:pPr>
      <w:r>
        <w:t>To return to the default s</w:t>
      </w:r>
      <w:r w:rsidR="00BC35DB">
        <w:t xml:space="preserve">ort order, right-click the column heading and choose </w:t>
      </w:r>
      <w:r w:rsidR="00BC35DB">
        <w:rPr>
          <w:rStyle w:val="Strong"/>
        </w:rPr>
        <w:t>Restore Sort</w:t>
      </w:r>
      <w:r w:rsidR="00BC35DB">
        <w:t>.</w:t>
      </w:r>
      <w:bookmarkStart w:id="319" w:name="_WWID10000380"/>
    </w:p>
    <w:p w:rsidR="00BC35DB" w:rsidRDefault="00BC35DB">
      <w:pPr>
        <w:pStyle w:val="aProcHead"/>
      </w:pPr>
      <w:bookmarkStart w:id="320" w:name="_Refreshing_Exam_Lists"/>
      <w:bookmarkStart w:id="321" w:name="manager_refresh"/>
      <w:bookmarkEnd w:id="319"/>
      <w:bookmarkEnd w:id="320"/>
      <w:r>
        <w:t xml:space="preserve">Refreshing </w:t>
      </w:r>
      <w:r w:rsidR="008F4C39">
        <w:t>exam lists</w:t>
      </w:r>
      <w:bookmarkStart w:id="322" w:name="_WWID10000387"/>
      <w:bookmarkEnd w:id="321"/>
    </w:p>
    <w:bookmarkEnd w:id="322"/>
    <w:p w:rsidR="00BC35DB" w:rsidRDefault="00BC35DB">
      <w:pPr>
        <w:pStyle w:val="aNorm"/>
      </w:pPr>
      <w:r>
        <w:fldChar w:fldCharType="begin"/>
      </w:r>
      <w:r w:rsidR="000D6833">
        <w:instrText xml:space="preserve"> xe "Refresh E</w:instrText>
      </w:r>
      <w:r>
        <w:instrText>xams</w:instrText>
      </w:r>
      <w:r w:rsidR="000D6833">
        <w:instrText xml:space="preserve"> button</w:instrText>
      </w:r>
      <w:r>
        <w:instrText xml:space="preserve">" </w:instrText>
      </w:r>
      <w:r>
        <w:fldChar w:fldCharType="end"/>
      </w:r>
      <w:r>
        <w:fldChar w:fldCharType="begin"/>
      </w:r>
      <w:r>
        <w:instrText xml:space="preserve"> xe "exam lists: refreshing" </w:instrText>
      </w:r>
      <w:r>
        <w:fldChar w:fldCharType="end"/>
      </w:r>
      <w:r>
        <w:t>Exam lists are refreshed each time an exam list tab is selected and each time an exam is closed.</w:t>
      </w:r>
      <w:r w:rsidR="00347283">
        <w:t xml:space="preserve"> </w:t>
      </w:r>
      <w:r>
        <w:t>Exam lists are refreshed to ensure that they contain all available exams, and to reflect any recent changes that have been made in exam status.</w:t>
      </w:r>
      <w:bookmarkStart w:id="323" w:name="_WWID10003329"/>
    </w:p>
    <w:bookmarkEnd w:id="323"/>
    <w:p w:rsidR="00BC35DB" w:rsidRDefault="00BC35DB">
      <w:pPr>
        <w:pStyle w:val="aNorm"/>
      </w:pPr>
      <w:r>
        <w:t xml:space="preserve">If VistARad has been idle for a period of time, or if there are display problems with an exam list, you can click the </w:t>
      </w:r>
      <w:r>
        <w:rPr>
          <w:rStyle w:val="Strong"/>
        </w:rPr>
        <w:t>Refresh Exams</w:t>
      </w:r>
      <w:r>
        <w:t xml:space="preserve"> button located near the top of</w:t>
      </w:r>
      <w:bookmarkStart w:id="324" w:name="_WWID10000388"/>
      <w:r>
        <w:t xml:space="preserve"> the Manager window</w:t>
      </w:r>
      <w:r w:rsidR="00380B84">
        <w:t xml:space="preserve"> to</w:t>
      </w:r>
      <w:r>
        <w:t xml:space="preserve"> manually refresh the exam lists.</w:t>
      </w:r>
    </w:p>
    <w:p w:rsidR="002A0284" w:rsidRPr="00D0485A" w:rsidRDefault="00084D5E" w:rsidP="00D0485A">
      <w:pPr>
        <w:pStyle w:val="aNorm"/>
      </w:pPr>
      <w:r w:rsidRPr="00D0485A">
        <w:t>Note that pre-compiling the unread list means that refresh operations involving unread exams will only be as current as the most recent compile event. See the section titled “Pre-compiled vs. on-demand lists,” below.</w:t>
      </w:r>
    </w:p>
    <w:p w:rsidR="00347283" w:rsidRDefault="00347283">
      <w:pPr>
        <w:pStyle w:val="aProcHead"/>
      </w:pPr>
      <w:r>
        <w:t xml:space="preserve">The </w:t>
      </w:r>
      <w:r w:rsidR="008F4C39">
        <w:t>exam list shortcut menu</w:t>
      </w:r>
      <w:bookmarkStart w:id="325" w:name="_WWID10007229"/>
    </w:p>
    <w:bookmarkEnd w:id="325"/>
    <w:p w:rsidR="00347283" w:rsidRDefault="00347283">
      <w:pPr>
        <w:pStyle w:val="aNorm"/>
      </w:pPr>
      <w:r>
        <w:t>Right-clicking an exam in the exam list will display a shortcut menu with options that duplicate many of the buttons located under the exam list.</w:t>
      </w:r>
      <w:bookmarkStart w:id="326" w:name="_WWID10007230"/>
    </w:p>
    <w:p w:rsidR="00E5725C" w:rsidRDefault="00E5725C" w:rsidP="00E5725C">
      <w:pPr>
        <w:pStyle w:val="aProcHead"/>
      </w:pPr>
      <w:r>
        <w:t>Exam lists from remote sites</w:t>
      </w:r>
    </w:p>
    <w:p w:rsidR="00B1507B" w:rsidRPr="00355D2A" w:rsidRDefault="00B1507B" w:rsidP="00B1507B">
      <w:pPr>
        <w:pStyle w:val="aNorm"/>
      </w:pPr>
      <w:r>
        <w:t>If the patient has been treated at other VA or DoD sites</w:t>
      </w:r>
      <w:r w:rsidRPr="00355D2A">
        <w:t xml:space="preserve">, VistARad displays the </w:t>
      </w:r>
      <w:r>
        <w:t xml:space="preserve">names of the </w:t>
      </w:r>
      <w:r w:rsidRPr="00355D2A">
        <w:t>relevant remote sites</w:t>
      </w:r>
      <w:r>
        <w:t xml:space="preserve"> </w:t>
      </w:r>
      <w:r w:rsidRPr="00355D2A">
        <w:t xml:space="preserve">on buttons within the Patient Exams tab. </w:t>
      </w:r>
      <w:r>
        <w:t>To retrieve data, click</w:t>
      </w:r>
      <w:r w:rsidRPr="00355D2A">
        <w:t xml:space="preserve"> on </w:t>
      </w:r>
      <w:r>
        <w:t>the button for the site</w:t>
      </w:r>
      <w:r w:rsidR="0061523B">
        <w:t>.</w:t>
      </w:r>
      <w:r>
        <w:t xml:space="preserve"> This </w:t>
      </w:r>
      <w:r w:rsidR="0061523B">
        <w:t>accomplishes</w:t>
      </w:r>
      <w:r>
        <w:t xml:space="preserve"> the following:</w:t>
      </w:r>
    </w:p>
    <w:p w:rsidR="00B1507B" w:rsidRDefault="00B1507B" w:rsidP="006F68A8">
      <w:pPr>
        <w:pStyle w:val="aNorm"/>
        <w:numPr>
          <w:ilvl w:val="0"/>
          <w:numId w:val="225"/>
        </w:numPr>
        <w:tabs>
          <w:tab w:val="clear" w:pos="4320"/>
        </w:tabs>
      </w:pPr>
      <w:r>
        <w:t>I</w:t>
      </w:r>
      <w:r w:rsidRPr="00355D2A">
        <w:t>nitiate</w:t>
      </w:r>
      <w:r>
        <w:t>s</w:t>
      </w:r>
      <w:r w:rsidRPr="00355D2A">
        <w:t xml:space="preserve"> a connect</w:t>
      </w:r>
      <w:r>
        <w:t>ion</w:t>
      </w:r>
      <w:r w:rsidRPr="00355D2A">
        <w:t xml:space="preserve"> to the remote site. If the site is unavailable, the name in its button will be displayed with a strikeout line through it. </w:t>
      </w:r>
    </w:p>
    <w:p w:rsidR="00B1507B" w:rsidRDefault="00B1507B" w:rsidP="006F68A8">
      <w:pPr>
        <w:pStyle w:val="aNorm"/>
        <w:numPr>
          <w:ilvl w:val="0"/>
          <w:numId w:val="225"/>
        </w:numPr>
        <w:tabs>
          <w:tab w:val="clear" w:pos="4320"/>
        </w:tabs>
      </w:pPr>
      <w:r>
        <w:t>L</w:t>
      </w:r>
      <w:r w:rsidRPr="00355D2A">
        <w:t>oad</w:t>
      </w:r>
      <w:r>
        <w:t>s</w:t>
      </w:r>
      <w:r w:rsidRPr="00355D2A">
        <w:t xml:space="preserve"> </w:t>
      </w:r>
      <w:r w:rsidR="00453BBD">
        <w:t>remote exam information</w:t>
      </w:r>
      <w:r w:rsidR="00121589">
        <w:t xml:space="preserve"> </w:t>
      </w:r>
      <w:r w:rsidRPr="00355D2A">
        <w:t>into the exam list</w:t>
      </w:r>
      <w:r>
        <w:t>.</w:t>
      </w:r>
    </w:p>
    <w:p w:rsidR="00B1507B" w:rsidRDefault="00B1507B" w:rsidP="006F68A8">
      <w:pPr>
        <w:pStyle w:val="aNorm"/>
        <w:numPr>
          <w:ilvl w:val="0"/>
          <w:numId w:val="225"/>
        </w:numPr>
        <w:tabs>
          <w:tab w:val="clear" w:pos="4320"/>
        </w:tabs>
      </w:pPr>
      <w:r>
        <w:t>U</w:t>
      </w:r>
      <w:r w:rsidRPr="00355D2A">
        <w:t>pdate</w:t>
      </w:r>
      <w:r>
        <w:t>s</w:t>
      </w:r>
      <w:r w:rsidRPr="00355D2A">
        <w:t xml:space="preserve"> the </w:t>
      </w:r>
      <w:r>
        <w:t xml:space="preserve">label of the </w:t>
      </w:r>
      <w:r w:rsidRPr="00355D2A">
        <w:t>button with the number of exams at that site, displayed to the right</w:t>
      </w:r>
      <w:r w:rsidR="00453BBD">
        <w:t xml:space="preserve"> of its name in square brackets.</w:t>
      </w:r>
    </w:p>
    <w:p w:rsidR="00B1507B" w:rsidRDefault="00084380" w:rsidP="00B1507B">
      <w:pPr>
        <w:pStyle w:val="aNorm"/>
        <w:jc w:val="center"/>
      </w:pPr>
      <w:r w:rsidRPr="00DC7561">
        <w:rPr>
          <w:noProof/>
        </w:rPr>
        <w:drawing>
          <wp:inline distT="0" distB="0" distL="0" distR="0">
            <wp:extent cx="5476875" cy="2476500"/>
            <wp:effectExtent l="0" t="0" r="0" b="0"/>
            <wp:docPr id="31" name="Picture 31" descr="Remote Site subtabs and manager window details concerning remote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mote Site subtabs and manager window details concerning remote sit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6875" cy="2476500"/>
                    </a:xfrm>
                    <a:prstGeom prst="rect">
                      <a:avLst/>
                    </a:prstGeom>
                    <a:noFill/>
                    <a:ln>
                      <a:noFill/>
                    </a:ln>
                  </pic:spPr>
                </pic:pic>
              </a:graphicData>
            </a:graphic>
          </wp:inline>
        </w:drawing>
      </w:r>
    </w:p>
    <w:p w:rsidR="00D0485A" w:rsidRDefault="00D0485A" w:rsidP="00D0485A">
      <w:pPr>
        <w:pStyle w:val="aNorm"/>
      </w:pPr>
      <w:r w:rsidRPr="00B55A24">
        <w:rPr>
          <w:rStyle w:val="Strong"/>
          <w:rFonts w:ascii="Arial" w:hAnsi="Arial" w:cs="Arial"/>
          <w:sz w:val="22"/>
          <w:szCs w:val="22"/>
        </w:rPr>
        <w:t>N</w:t>
      </w:r>
      <w:r>
        <w:rPr>
          <w:rStyle w:val="Strong"/>
          <w:rFonts w:ascii="Arial" w:hAnsi="Arial" w:cs="Arial"/>
          <w:sz w:val="22"/>
          <w:szCs w:val="22"/>
        </w:rPr>
        <w:t>ote</w:t>
      </w:r>
      <w:r>
        <w:t xml:space="preserve"> </w:t>
      </w:r>
      <w:r w:rsidRPr="00355D2A">
        <w:t xml:space="preserve"> DoD studies </w:t>
      </w:r>
      <w:r>
        <w:t xml:space="preserve">from one or more DoD facilities </w:t>
      </w:r>
      <w:r w:rsidRPr="00355D2A">
        <w:t>are consolidated under a single DOD tab, and can be distinguished by a Day/Case column entry starting with “DOD</w:t>
      </w:r>
      <w:r>
        <w:t>.</w:t>
      </w:r>
      <w:r w:rsidRPr="00355D2A">
        <w:t xml:space="preserve"> </w:t>
      </w:r>
      <w:r>
        <w:t>”</w:t>
      </w:r>
    </w:p>
    <w:p w:rsidR="00D0485A" w:rsidRDefault="00D0485A" w:rsidP="00D0485A">
      <w:pPr>
        <w:pStyle w:val="aNorm"/>
      </w:pPr>
      <w:r w:rsidRPr="00355D2A">
        <w:t xml:space="preserve">Click “Connect All” to automate the steps above for all available sites. The exam list will be refreshed as </w:t>
      </w:r>
      <w:r>
        <w:t>the</w:t>
      </w:r>
      <w:r w:rsidRPr="00355D2A">
        <w:t xml:space="preserve"> exam list data</w:t>
      </w:r>
      <w:r>
        <w:t xml:space="preserve"> from each site</w:t>
      </w:r>
      <w:r w:rsidRPr="00355D2A">
        <w:t xml:space="preserve"> becomes available. </w:t>
      </w:r>
      <w:r>
        <w:t>W</w:t>
      </w:r>
      <w:r w:rsidRPr="00355D2A">
        <w:t xml:space="preserve">ait for </w:t>
      </w:r>
      <w:r>
        <w:t xml:space="preserve">the data from </w:t>
      </w:r>
      <w:r w:rsidRPr="00355D2A">
        <w:t>all remote sites to load before working with the consolidated exam list.</w:t>
      </w:r>
    </w:p>
    <w:p w:rsidR="00D0485A" w:rsidRPr="00355D2A" w:rsidRDefault="00D0485A" w:rsidP="00D0485A">
      <w:pPr>
        <w:pStyle w:val="aNorm"/>
      </w:pPr>
      <w:r>
        <w:t>The r</w:t>
      </w:r>
      <w:r w:rsidRPr="00355D2A">
        <w:t xml:space="preserve">emote exams listed in the </w:t>
      </w:r>
      <w:r>
        <w:t>Patient Exams list provide access to the respective reports and images by highlighting the entry of interest and accessing in the usual manner.  Note that no exams can be accessed for locking and interpretation using this feature.</w:t>
      </w:r>
    </w:p>
    <w:p w:rsidR="005064F4" w:rsidRDefault="005064F4">
      <w:pPr>
        <w:pStyle w:val="Heading2"/>
      </w:pPr>
      <w:bookmarkStart w:id="327" w:name="_Ref136743668"/>
      <w:bookmarkStart w:id="328" w:name="_Opening_Exams:_The"/>
      <w:bookmarkStart w:id="329" w:name="_Opening_Exams"/>
      <w:bookmarkStart w:id="330" w:name="_Toc508191945"/>
      <w:bookmarkEnd w:id="294"/>
      <w:bookmarkEnd w:id="324"/>
      <w:bookmarkEnd w:id="326"/>
      <w:bookmarkEnd w:id="328"/>
      <w:bookmarkEnd w:id="329"/>
      <w:r>
        <w:t>Opening Exams</w:t>
      </w:r>
      <w:bookmarkStart w:id="331" w:name="_WWID10000415"/>
      <w:bookmarkEnd w:id="327"/>
      <w:bookmarkEnd w:id="330"/>
    </w:p>
    <w:bookmarkEnd w:id="331"/>
    <w:p w:rsidR="005064F4" w:rsidRDefault="005064F4">
      <w:pPr>
        <w:pStyle w:val="aNorm"/>
      </w:pPr>
      <w:r>
        <w:fldChar w:fldCharType="begin"/>
      </w:r>
      <w:r>
        <w:instrText xml:space="preserve"> xe "exams: opening</w:instrText>
      </w:r>
      <w:r w:rsidR="00080DE5">
        <w:instrText>: basic steps</w:instrText>
      </w:r>
      <w:r>
        <w:instrText xml:space="preserve">" </w:instrText>
      </w:r>
      <w:r>
        <w:fldChar w:fldCharType="end"/>
      </w:r>
      <w:r>
        <w:fldChar w:fldCharType="begin"/>
      </w:r>
      <w:r>
        <w:instrText xml:space="preserve"> xe "images: displaying" </w:instrText>
      </w:r>
      <w:r>
        <w:fldChar w:fldCharType="end"/>
      </w:r>
      <w:r>
        <w:fldChar w:fldCharType="begin"/>
      </w:r>
      <w:r>
        <w:instrText xml:space="preserve"> xe "Manager</w:instrText>
      </w:r>
      <w:r w:rsidR="00C834BE">
        <w:instrText xml:space="preserve"> window</w:instrText>
      </w:r>
      <w:r>
        <w:instrText xml:space="preserve">: opening exams </w:instrText>
      </w:r>
      <w:r w:rsidR="00386669">
        <w:instrText>from</w:instrText>
      </w:r>
      <w:r>
        <w:instrText xml:space="preserve">" </w:instrText>
      </w:r>
      <w:r>
        <w:fldChar w:fldCharType="end"/>
      </w:r>
      <w:r>
        <w:fldChar w:fldCharType="begin"/>
      </w:r>
      <w:r>
        <w:instrText xml:space="preserve"> xe "unread exams: opening" </w:instrText>
      </w:r>
      <w:r>
        <w:fldChar w:fldCharType="end"/>
      </w:r>
      <w:r>
        <w:fldChar w:fldCharType="begin"/>
      </w:r>
      <w:r>
        <w:instrText xml:space="preserve"> xe "Open button" </w:instrText>
      </w:r>
      <w:r>
        <w:fldChar w:fldCharType="end"/>
      </w:r>
      <w:r>
        <w:t xml:space="preserve">The steps below explain how to open a single exam </w:t>
      </w:r>
      <w:r w:rsidR="00F25B28">
        <w:t>using</w:t>
      </w:r>
      <w:r>
        <w:t xml:space="preserve"> an automatic</w:t>
      </w:r>
      <w:bookmarkStart w:id="332" w:name="_WWID10000416"/>
      <w:r w:rsidR="00F25B28">
        <w:t>ally selected hanging protocol.</w:t>
      </w:r>
    </w:p>
    <w:p w:rsidR="00380B84" w:rsidRDefault="00380B84">
      <w:pPr>
        <w:pStyle w:val="aNorm"/>
      </w:pPr>
      <w:r>
        <w:rPr>
          <w:rStyle w:val="bLeadin"/>
        </w:rPr>
        <w:t>Note</w:t>
      </w:r>
      <w:r>
        <w:t xml:space="preserve">  </w:t>
      </w:r>
      <w:r w:rsidR="00111640">
        <w:t>If VistARad is interfaced to a voice dictation system</w:t>
      </w:r>
      <w:r>
        <w:t>, close the report you are dictating before you open any additional exams.</w:t>
      </w:r>
      <w:bookmarkStart w:id="333" w:name="_WWID10005355"/>
    </w:p>
    <w:bookmarkEnd w:id="333"/>
    <w:p w:rsidR="00F25B28" w:rsidRDefault="00F25B28">
      <w:pPr>
        <w:pStyle w:val="aProcHead"/>
        <w:rPr>
          <w:highlight w:val="yellow"/>
        </w:rPr>
      </w:pPr>
      <w:r>
        <w:t>To open an exam</w:t>
      </w:r>
      <w:bookmarkStart w:id="334" w:name="_WWID10003572"/>
    </w:p>
    <w:bookmarkEnd w:id="332"/>
    <w:bookmarkEnd w:id="334"/>
    <w:p w:rsidR="00F25B28" w:rsidRDefault="00F25B28" w:rsidP="006F68A8">
      <w:pPr>
        <w:pStyle w:val="aNorm"/>
        <w:numPr>
          <w:ilvl w:val="0"/>
          <w:numId w:val="14"/>
        </w:numPr>
      </w:pPr>
      <w:r>
        <w:t xml:space="preserve">Click </w:t>
      </w:r>
      <w:r w:rsidR="00084380">
        <w:rPr>
          <w:rStyle w:val="bDrop3pt"/>
          <w:noProof/>
        </w:rPr>
        <w:drawing>
          <wp:inline distT="0" distB="0" distL="0" distR="0">
            <wp:extent cx="200025" cy="190500"/>
            <wp:effectExtent l="0" t="0" r="0" b="0"/>
            <wp:docPr id="32" name="Picture 32" descr="VistA (Manag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istA (Manager) butt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w:t>
      </w:r>
      <w:r w:rsidR="00BC35DB">
        <w:t xml:space="preserve">in the toolbar </w:t>
      </w:r>
      <w:r>
        <w:t>to display the Manager.</w:t>
      </w:r>
      <w:bookmarkStart w:id="335" w:name="_WWID10003573"/>
    </w:p>
    <w:bookmarkEnd w:id="335"/>
    <w:p w:rsidR="00F25B28" w:rsidRDefault="00F25B28" w:rsidP="006F68A8">
      <w:pPr>
        <w:pStyle w:val="aNorm"/>
        <w:numPr>
          <w:ilvl w:val="0"/>
          <w:numId w:val="14"/>
        </w:numPr>
      </w:pPr>
      <w:r>
        <w:t>Click one of the exam list tabs</w:t>
      </w:r>
      <w:r w:rsidR="00713FC6">
        <w:t xml:space="preserve"> </w:t>
      </w:r>
      <w:r>
        <w:t>located near the top of the Manager window</w:t>
      </w:r>
      <w:r w:rsidR="00BC35DB">
        <w:t>.</w:t>
      </w:r>
      <w:bookmarkStart w:id="336" w:name="_WWID10003212"/>
    </w:p>
    <w:bookmarkEnd w:id="336"/>
    <w:p w:rsidR="00347283" w:rsidRDefault="00347283" w:rsidP="006F68A8">
      <w:pPr>
        <w:pStyle w:val="aNormSnug"/>
        <w:numPr>
          <w:ilvl w:val="0"/>
          <w:numId w:val="14"/>
        </w:numPr>
      </w:pPr>
      <w:r>
        <w:t>Do any one of the following:</w:t>
      </w:r>
      <w:bookmarkStart w:id="337" w:name="_WWID10007231"/>
    </w:p>
    <w:bookmarkEnd w:id="337"/>
    <w:p w:rsidR="00347283" w:rsidRDefault="00347283" w:rsidP="006F68A8">
      <w:pPr>
        <w:pStyle w:val="aNormSnug"/>
        <w:numPr>
          <w:ilvl w:val="1"/>
          <w:numId w:val="14"/>
        </w:numPr>
      </w:pPr>
      <w:r>
        <w:t xml:space="preserve">Click an exam, then click </w:t>
      </w:r>
      <w:r>
        <w:rPr>
          <w:rStyle w:val="Strong"/>
        </w:rPr>
        <w:t>Open</w:t>
      </w:r>
      <w:r>
        <w:t>.</w:t>
      </w:r>
      <w:bookmarkStart w:id="338" w:name="_WWID10007232"/>
    </w:p>
    <w:bookmarkEnd w:id="338"/>
    <w:p w:rsidR="00347283" w:rsidRDefault="00347283" w:rsidP="006F68A8">
      <w:pPr>
        <w:pStyle w:val="aNormSnug"/>
        <w:numPr>
          <w:ilvl w:val="1"/>
          <w:numId w:val="14"/>
        </w:numPr>
      </w:pPr>
      <w:r>
        <w:t xml:space="preserve">Click the exam, then press </w:t>
      </w:r>
      <w:r w:rsidR="005144BA">
        <w:rPr>
          <w:rStyle w:val="Strong"/>
        </w:rPr>
        <w:t>&lt;Enter&gt;</w:t>
      </w:r>
      <w:r>
        <w:t>.</w:t>
      </w:r>
      <w:bookmarkStart w:id="339" w:name="_WWID10007233"/>
    </w:p>
    <w:bookmarkEnd w:id="339"/>
    <w:p w:rsidR="00347283" w:rsidRDefault="00347283" w:rsidP="006F68A8">
      <w:pPr>
        <w:pStyle w:val="aNorm"/>
        <w:numPr>
          <w:ilvl w:val="1"/>
          <w:numId w:val="14"/>
        </w:numPr>
      </w:pPr>
      <w:r>
        <w:t>Double-click the exam.</w:t>
      </w:r>
      <w:bookmarkStart w:id="340" w:name="_WWID10007234"/>
    </w:p>
    <w:bookmarkEnd w:id="340"/>
    <w:p w:rsidR="00347283" w:rsidRDefault="00347283" w:rsidP="006F68A8">
      <w:pPr>
        <w:pStyle w:val="aNorm"/>
        <w:numPr>
          <w:ilvl w:val="0"/>
          <w:numId w:val="14"/>
        </w:numPr>
      </w:pPr>
      <w:r>
        <w:t xml:space="preserve">Right-click the exam, then click </w:t>
      </w:r>
      <w:r>
        <w:rPr>
          <w:rStyle w:val="Strong"/>
        </w:rPr>
        <w:t>Open</w:t>
      </w:r>
      <w:r>
        <w:t>.</w:t>
      </w:r>
      <w:bookmarkStart w:id="341" w:name="_WWID10007235"/>
    </w:p>
    <w:bookmarkEnd w:id="341"/>
    <w:p w:rsidR="00F25B28" w:rsidRDefault="00347283" w:rsidP="006F68A8">
      <w:pPr>
        <w:pStyle w:val="aNorm"/>
        <w:numPr>
          <w:ilvl w:val="0"/>
          <w:numId w:val="14"/>
        </w:numPr>
      </w:pPr>
      <w:r>
        <w:t>Note that</w:t>
      </w:r>
      <w:bookmarkStart w:id="342" w:name="_WWID10003258"/>
      <w:r>
        <w:t>:</w:t>
      </w:r>
    </w:p>
    <w:bookmarkEnd w:id="342"/>
    <w:p w:rsidR="00333911" w:rsidRDefault="00084AC6" w:rsidP="006F68A8">
      <w:pPr>
        <w:pStyle w:val="aNorm"/>
        <w:numPr>
          <w:ilvl w:val="1"/>
          <w:numId w:val="14"/>
        </w:numPr>
      </w:pPr>
      <w:r>
        <w:t xml:space="preserve">The </w:t>
      </w:r>
      <w:r w:rsidR="00333911">
        <w:t xml:space="preserve">Preview window </w:t>
      </w:r>
      <w:r>
        <w:t xml:space="preserve">will </w:t>
      </w:r>
      <w:r w:rsidR="00333911">
        <w:t>display</w:t>
      </w:r>
      <w:r>
        <w:t xml:space="preserve"> icons that show which groups of images are loaded into </w:t>
      </w:r>
      <w:r w:rsidR="007C5264">
        <w:t>viewports</w:t>
      </w:r>
      <w:r w:rsidR="00B30D1F">
        <w:t xml:space="preserve"> (details</w:t>
      </w:r>
      <w:r w:rsidR="001740BE">
        <w:t xml:space="preserve"> on page </w:t>
      </w:r>
      <w:r w:rsidR="001740BE">
        <w:fldChar w:fldCharType="begin"/>
      </w:r>
      <w:r w:rsidR="001740BE">
        <w:instrText xml:space="preserve"> PAGEREF _Ref135013608 \h </w:instrText>
      </w:r>
      <w:r w:rsidR="001740BE">
        <w:fldChar w:fldCharType="separate"/>
      </w:r>
      <w:ins w:id="343" w:author="Andersen, Charles W.  (ManTech)" w:date="2019-12-10T15:26:00Z">
        <w:r w:rsidR="00380255">
          <w:rPr>
            <w:noProof/>
          </w:rPr>
          <w:t>55</w:t>
        </w:r>
      </w:ins>
      <w:del w:id="344" w:author="Andersen, Charles W.  (ManTech)" w:date="2019-12-10T15:26:00Z">
        <w:r w:rsidR="00B77F99" w:rsidDel="00380255">
          <w:rPr>
            <w:noProof/>
          </w:rPr>
          <w:delText>4</w:delText>
        </w:r>
      </w:del>
      <w:r w:rsidR="001740BE">
        <w:fldChar w:fldCharType="end"/>
      </w:r>
      <w:r w:rsidR="00B30D1F">
        <w:t>)</w:t>
      </w:r>
      <w:r w:rsidR="00333911">
        <w:t>.</w:t>
      </w:r>
      <w:bookmarkStart w:id="345" w:name="_WWID10007236"/>
    </w:p>
    <w:bookmarkEnd w:id="345"/>
    <w:p w:rsidR="00EF38E4" w:rsidRDefault="00EF38E4" w:rsidP="006F68A8">
      <w:pPr>
        <w:pStyle w:val="aNorm"/>
        <w:numPr>
          <w:ilvl w:val="1"/>
          <w:numId w:val="14"/>
        </w:numPr>
      </w:pPr>
      <w:r>
        <w:t>If more than one matching hanging protocol is found for the exam being opened, you will be asked to select which hanging protocol you want to use.</w:t>
      </w:r>
      <w:r w:rsidR="00084AC6">
        <w:t xml:space="preserve"> </w:t>
      </w:r>
      <w:r>
        <w:t xml:space="preserve">For details, see </w:t>
      </w:r>
      <w:r w:rsidR="00333911" w:rsidRPr="00B566D8">
        <w:rPr>
          <w:rStyle w:val="bLinkRef"/>
        </w:rPr>
        <w:fldChar w:fldCharType="begin" w:fldLock="1"/>
      </w:r>
      <w:r w:rsidR="00333911" w:rsidRPr="00B566D8">
        <w:rPr>
          <w:rStyle w:val="bLinkRef"/>
        </w:rPr>
        <w:instrText xml:space="preserve"> REF _Ref157308127 \h </w:instrText>
      </w:r>
      <w:r w:rsidR="00333911" w:rsidRPr="00B566D8">
        <w:rPr>
          <w:rStyle w:val="bLinkRef"/>
        </w:rPr>
      </w:r>
      <w:r w:rsidR="00333911" w:rsidRPr="00B566D8">
        <w:rPr>
          <w:rStyle w:val="bLinkRef"/>
        </w:rPr>
        <w:instrText xml:space="preserve"> \* MERGEFORMAT </w:instrText>
      </w:r>
      <w:r w:rsidR="00333911" w:rsidRPr="00B566D8">
        <w:rPr>
          <w:rStyle w:val="bLinkRef"/>
        </w:rPr>
        <w:fldChar w:fldCharType="separate"/>
      </w:r>
      <w:r w:rsidR="0093607B" w:rsidRPr="00B566D8">
        <w:rPr>
          <w:rStyle w:val="bLinkRef"/>
        </w:rPr>
        <w:t>Resolving Multipl</w:t>
      </w:r>
      <w:r w:rsidR="0093607B" w:rsidRPr="00B566D8">
        <w:rPr>
          <w:rStyle w:val="bLinkRef"/>
        </w:rPr>
        <w:t>e</w:t>
      </w:r>
      <w:r w:rsidR="0093607B" w:rsidRPr="00B566D8">
        <w:rPr>
          <w:rStyle w:val="bLinkRef"/>
        </w:rPr>
        <w:t xml:space="preserve"> Matches</w:t>
      </w:r>
      <w:r w:rsidR="00333911" w:rsidRPr="00B566D8">
        <w:rPr>
          <w:rStyle w:val="bLinkRef"/>
        </w:rPr>
        <w:fldChar w:fldCharType="end"/>
      </w:r>
      <w:r w:rsidR="00333911">
        <w:t xml:space="preserve"> </w:t>
      </w:r>
      <w:r w:rsidR="00BB3E3C">
        <w:t xml:space="preserve">on page </w:t>
      </w:r>
      <w:r w:rsidR="00BB3E3C">
        <w:fldChar w:fldCharType="begin"/>
      </w:r>
      <w:r w:rsidR="00BB3E3C">
        <w:instrText xml:space="preserve"> PAGEREF _Ref157308127 \h </w:instrText>
      </w:r>
      <w:r w:rsidR="00BB3E3C">
        <w:fldChar w:fldCharType="separate"/>
      </w:r>
      <w:ins w:id="346" w:author="Andersen, Charles W.  (ManTech)" w:date="2019-12-10T15:26:00Z">
        <w:r w:rsidR="00380255">
          <w:rPr>
            <w:noProof/>
          </w:rPr>
          <w:t>140</w:t>
        </w:r>
      </w:ins>
      <w:del w:id="347" w:author="Andersen, Charles W.  (ManTech)" w:date="2019-12-10T15:26:00Z">
        <w:r w:rsidR="00B77F99" w:rsidDel="00380255">
          <w:rPr>
            <w:noProof/>
          </w:rPr>
          <w:delText>4</w:delText>
        </w:r>
      </w:del>
      <w:r w:rsidR="00BB3E3C">
        <w:fldChar w:fldCharType="end"/>
      </w:r>
      <w:r>
        <w:t>.</w:t>
      </w:r>
      <w:bookmarkStart w:id="348" w:name="_WWID10007237"/>
    </w:p>
    <w:bookmarkEnd w:id="348"/>
    <w:p w:rsidR="00F25B28" w:rsidRDefault="00F25B28" w:rsidP="006F68A8">
      <w:pPr>
        <w:pStyle w:val="aNorm"/>
        <w:numPr>
          <w:ilvl w:val="1"/>
          <w:numId w:val="14"/>
        </w:numPr>
      </w:pPr>
      <w:r>
        <w:t>Depending on the hanging protocol being used, one or more prior exams may open automatically.</w:t>
      </w:r>
      <w:bookmarkStart w:id="349" w:name="_WWID10003141"/>
    </w:p>
    <w:bookmarkEnd w:id="349"/>
    <w:p w:rsidR="00BC35DB" w:rsidRDefault="00BC35DB" w:rsidP="006F68A8">
      <w:pPr>
        <w:pStyle w:val="aNorm"/>
        <w:numPr>
          <w:ilvl w:val="1"/>
          <w:numId w:val="14"/>
        </w:numPr>
      </w:pPr>
      <w:r>
        <w:t>If you are using an integrated voice dictation system, you will be asked if you want to open the exam’s report</w:t>
      </w:r>
      <w:r w:rsidR="00347283">
        <w:t xml:space="preserve"> for dictation</w:t>
      </w:r>
      <w:r w:rsidR="002A47DC">
        <w:t xml:space="preserve"> (details</w:t>
      </w:r>
      <w:bookmarkStart w:id="350" w:name="_WWID10003206"/>
      <w:r w:rsidR="005E282B">
        <w:t xml:space="preserve"> on page </w:t>
      </w:r>
      <w:r w:rsidR="005E282B">
        <w:fldChar w:fldCharType="begin"/>
      </w:r>
      <w:r w:rsidR="005E282B">
        <w:instrText xml:space="preserve"> PAGEREF _Ref147116425 \h </w:instrText>
      </w:r>
      <w:r w:rsidR="005E282B">
        <w:fldChar w:fldCharType="separate"/>
      </w:r>
      <w:ins w:id="351" w:author="Andersen, Charles W.  (ManTech)" w:date="2019-12-10T15:26:00Z">
        <w:r w:rsidR="00380255">
          <w:rPr>
            <w:noProof/>
          </w:rPr>
          <w:t>51</w:t>
        </w:r>
      </w:ins>
      <w:del w:id="352" w:author="Andersen, Charles W.  (ManTech)" w:date="2019-12-10T15:26:00Z">
        <w:r w:rsidR="00B77F99" w:rsidDel="00380255">
          <w:rPr>
            <w:noProof/>
          </w:rPr>
          <w:delText>4</w:delText>
        </w:r>
      </w:del>
      <w:r w:rsidR="005E282B">
        <w:fldChar w:fldCharType="end"/>
      </w:r>
      <w:r w:rsidR="002A47DC">
        <w:t>)</w:t>
      </w:r>
      <w:r>
        <w:t>.</w:t>
      </w:r>
    </w:p>
    <w:bookmarkEnd w:id="350"/>
    <w:p w:rsidR="00BC35DB" w:rsidRDefault="000121B9" w:rsidP="006F68A8">
      <w:pPr>
        <w:pStyle w:val="aNorm"/>
        <w:numPr>
          <w:ilvl w:val="0"/>
          <w:numId w:val="14"/>
        </w:numPr>
      </w:pPr>
      <w:r>
        <w:t>Y</w:t>
      </w:r>
      <w:r w:rsidR="00F25B28">
        <w:t xml:space="preserve">ou can begin </w:t>
      </w:r>
      <w:r w:rsidR="002A0284">
        <w:t>working with the exam as soon as the first images are displayed</w:t>
      </w:r>
      <w:r w:rsidR="00F25B28">
        <w:t>.</w:t>
      </w:r>
      <w:r w:rsidR="00347283">
        <w:t xml:space="preserve"> </w:t>
      </w:r>
      <w:r w:rsidR="00F25B28">
        <w:t xml:space="preserve">For details, </w:t>
      </w:r>
      <w:r w:rsidR="00BC35DB">
        <w:t>s</w:t>
      </w:r>
      <w:r w:rsidR="00F25B28">
        <w:t>ee</w:t>
      </w:r>
      <w:r w:rsidR="00BC35DB">
        <w:t xml:space="preserve"> </w:t>
      </w:r>
      <w:r w:rsidR="00BC35DB" w:rsidRPr="00B566D8">
        <w:rPr>
          <w:rStyle w:val="bLinkRef"/>
        </w:rPr>
        <w:fldChar w:fldCharType="begin" w:fldLock="1"/>
      </w:r>
      <w:r w:rsidR="00BC35DB" w:rsidRPr="00B566D8">
        <w:rPr>
          <w:rStyle w:val="bLinkRef"/>
        </w:rPr>
        <w:instrText xml:space="preserve"> REF _Ref136316510 \h </w:instrText>
      </w:r>
      <w:r w:rsidR="00BC35DB" w:rsidRPr="00B566D8">
        <w:rPr>
          <w:rStyle w:val="bLinkRef"/>
        </w:rPr>
      </w:r>
      <w:r w:rsidR="00BC35DB" w:rsidRPr="00B566D8">
        <w:rPr>
          <w:rStyle w:val="bLinkRef"/>
        </w:rPr>
        <w:instrText xml:space="preserve"> \* MERGEFORMAT </w:instrText>
      </w:r>
      <w:r w:rsidR="00BC35DB" w:rsidRPr="00B566D8">
        <w:rPr>
          <w:rStyle w:val="bLinkRef"/>
        </w:rPr>
        <w:fldChar w:fldCharType="separate"/>
      </w:r>
      <w:r w:rsidR="0093607B" w:rsidRPr="00B566D8">
        <w:rPr>
          <w:rStyle w:val="bLinkRef"/>
        </w:rPr>
        <w:t>Surveying Exams</w:t>
      </w:r>
      <w:r w:rsidR="00BC35DB" w:rsidRPr="00B566D8">
        <w:rPr>
          <w:rStyle w:val="bLinkRef"/>
        </w:rPr>
        <w:fldChar w:fldCharType="end"/>
      </w:r>
      <w:r w:rsidR="005E282B">
        <w:t xml:space="preserve"> on page </w:t>
      </w:r>
      <w:r w:rsidR="005E282B">
        <w:fldChar w:fldCharType="begin"/>
      </w:r>
      <w:r w:rsidR="005E282B">
        <w:instrText xml:space="preserve"> PAGEREF _Ref136316510 \h </w:instrText>
      </w:r>
      <w:r w:rsidR="005E282B">
        <w:fldChar w:fldCharType="separate"/>
      </w:r>
      <w:ins w:id="353" w:author="Andersen, Charles W.  (ManTech)" w:date="2019-12-10T15:26:00Z">
        <w:r w:rsidR="00380255">
          <w:rPr>
            <w:noProof/>
          </w:rPr>
          <w:t>55</w:t>
        </w:r>
      </w:ins>
      <w:del w:id="354" w:author="Andersen, Charles W.  (ManTech)" w:date="2019-12-10T15:26:00Z">
        <w:r w:rsidR="00B77F99" w:rsidDel="00380255">
          <w:rPr>
            <w:noProof/>
          </w:rPr>
          <w:delText>4</w:delText>
        </w:r>
      </w:del>
      <w:r w:rsidR="005E282B">
        <w:fldChar w:fldCharType="end"/>
      </w:r>
      <w:r w:rsidR="00BC35DB">
        <w:t>.</w:t>
      </w:r>
      <w:bookmarkStart w:id="355" w:name="_WWID10003575"/>
    </w:p>
    <w:tbl>
      <w:tblPr>
        <w:tblW w:w="5000" w:type="pct"/>
        <w:tblLook w:val="01E0" w:firstRow="1" w:lastRow="1" w:firstColumn="1" w:lastColumn="1" w:noHBand="0" w:noVBand="0"/>
      </w:tblPr>
      <w:tblGrid>
        <w:gridCol w:w="826"/>
        <w:gridCol w:w="7814"/>
      </w:tblGrid>
      <w:tr w:rsidR="00F25B28" w:rsidRPr="00CD49F4">
        <w:trPr>
          <w:cantSplit/>
        </w:trPr>
        <w:tc>
          <w:tcPr>
            <w:tcW w:w="828" w:type="dxa"/>
          </w:tcPr>
          <w:p w:rsidR="00F25B28" w:rsidRDefault="00084380">
            <w:pPr>
              <w:pStyle w:val="aTable0"/>
            </w:pPr>
            <w:bookmarkStart w:id="356" w:name="_WWID10002471"/>
            <w:bookmarkEnd w:id="355"/>
            <w:bookmarkEnd w:id="356"/>
            <w:r>
              <w:rPr>
                <w:rStyle w:val="bDrop3pt"/>
                <w:noProof/>
              </w:rPr>
              <w:drawing>
                <wp:inline distT="0" distB="0" distL="0" distR="0">
                  <wp:extent cx="342900" cy="304800"/>
                  <wp:effectExtent l="0" t="0" r="0" b="0"/>
                  <wp:docPr id="33" name="Picture 3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arning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00" cy="304800"/>
                          </a:xfrm>
                          <a:prstGeom prst="rect">
                            <a:avLst/>
                          </a:prstGeom>
                          <a:noFill/>
                          <a:ln>
                            <a:noFill/>
                          </a:ln>
                        </pic:spPr>
                      </pic:pic>
                    </a:graphicData>
                  </a:graphic>
                </wp:inline>
              </w:drawing>
            </w:r>
          </w:p>
        </w:tc>
        <w:tc>
          <w:tcPr>
            <w:tcW w:w="8028" w:type="dxa"/>
          </w:tcPr>
          <w:p w:rsidR="00F25B28" w:rsidRDefault="00F25B28">
            <w:pPr>
              <w:pStyle w:val="aNorm"/>
            </w:pPr>
            <w:r>
              <w:t xml:space="preserve">If a </w:t>
            </w:r>
            <w:r>
              <w:rPr>
                <w:rStyle w:val="Strong"/>
              </w:rPr>
              <w:t>Severe Alert!</w:t>
            </w:r>
            <w:bookmarkStart w:id="357" w:name="_WWID10002467"/>
            <w:bookmarkEnd w:id="357"/>
            <w:r>
              <w:t xml:space="preserve"> message is displayed, VistARad has detected a data integrity problem with the exam. </w:t>
            </w:r>
            <w:r w:rsidR="0079020E">
              <w:t>C</w:t>
            </w:r>
            <w:r>
              <w:t>ontact your Imaging Coordinator immediately.</w:t>
            </w:r>
          </w:p>
        </w:tc>
        <w:bookmarkStart w:id="358" w:name="_WWID10003576"/>
        <w:bookmarkEnd w:id="358"/>
      </w:tr>
    </w:tbl>
    <w:p w:rsidR="005064F4" w:rsidRDefault="00380B84" w:rsidP="002C5BB1">
      <w:pPr>
        <w:pStyle w:val="Heading2"/>
      </w:pPr>
      <w:bookmarkStart w:id="359" w:name="_Ref136744218"/>
      <w:bookmarkStart w:id="360" w:name="_Ref136744222"/>
      <w:bookmarkStart w:id="361" w:name="_Opening_Exams:_Using"/>
      <w:bookmarkStart w:id="362" w:name="_Opening_Exams_with"/>
      <w:bookmarkStart w:id="363" w:name="_Toc508191946"/>
      <w:bookmarkEnd w:id="361"/>
      <w:bookmarkEnd w:id="362"/>
      <w:r>
        <w:t>Opening Exams with</w:t>
      </w:r>
      <w:r w:rsidR="00BC35DB">
        <w:t xml:space="preserve"> </w:t>
      </w:r>
      <w:r w:rsidR="005064F4">
        <w:t>ReadList</w:t>
      </w:r>
      <w:bookmarkStart w:id="364" w:name="_WWID10000503"/>
      <w:bookmarkEnd w:id="359"/>
      <w:bookmarkEnd w:id="360"/>
      <w:bookmarkEnd w:id="363"/>
    </w:p>
    <w:p w:rsidR="005064F4" w:rsidRDefault="005064F4">
      <w:pPr>
        <w:pStyle w:val="Heading3"/>
      </w:pPr>
      <w:bookmarkStart w:id="365" w:name="_Ref136750606"/>
      <w:bookmarkStart w:id="366" w:name="_Toc508191947"/>
      <w:bookmarkEnd w:id="364"/>
      <w:r>
        <w:t>How ReadList Works</w:t>
      </w:r>
      <w:bookmarkStart w:id="367" w:name="_WWID10000510"/>
      <w:bookmarkEnd w:id="365"/>
      <w:bookmarkEnd w:id="366"/>
    </w:p>
    <w:bookmarkEnd w:id="367"/>
    <w:p w:rsidR="00BC35DB" w:rsidRDefault="004774B1">
      <w:pPr>
        <w:pStyle w:val="aNorm"/>
        <w:keepLines/>
      </w:pPr>
      <w:r>
        <w:fldChar w:fldCharType="begin"/>
      </w:r>
      <w:r>
        <w:instrText xml:space="preserve"> xe "ReadList: described" </w:instrText>
      </w:r>
      <w:r>
        <w:fldChar w:fldCharType="end"/>
      </w:r>
      <w:r w:rsidR="00BC35DB">
        <w:t xml:space="preserve">ReadList lets you work through all the unread exams in </w:t>
      </w:r>
      <w:r w:rsidR="00713FC6">
        <w:t>an</w:t>
      </w:r>
      <w:r w:rsidR="00BC35DB">
        <w:t xml:space="preserve"> exam list without having to open each exam</w:t>
      </w:r>
      <w:r w:rsidR="00347283">
        <w:t xml:space="preserve"> manually</w:t>
      </w:r>
      <w:r w:rsidR="00BC35DB">
        <w:t xml:space="preserve">. ReadList </w:t>
      </w:r>
      <w:r w:rsidR="006A4D6D">
        <w:t>will</w:t>
      </w:r>
      <w:r w:rsidR="00BC35DB">
        <w:t xml:space="preserve"> reduce the amount of time you need to wait for images in an exam to load.</w:t>
      </w:r>
      <w:bookmarkStart w:id="368" w:name="_WWID10003580"/>
    </w:p>
    <w:bookmarkEnd w:id="368"/>
    <w:p w:rsidR="00BC35DB" w:rsidRDefault="00BC35DB">
      <w:pPr>
        <w:pStyle w:val="aNorm"/>
        <w:keepLines/>
      </w:pPr>
      <w:r>
        <w:t xml:space="preserve">When you start ReadList, the unread exams in the current exam list are </w:t>
      </w:r>
      <w:bookmarkStart w:id="369" w:name="_WWID10003382"/>
      <w:r w:rsidR="00380B84">
        <w:t xml:space="preserve">processed in the order </w:t>
      </w:r>
      <w:r w:rsidR="006A4D6D">
        <w:t>of their appearance</w:t>
      </w:r>
      <w:r w:rsidR="00380B84">
        <w:t>.</w:t>
      </w:r>
      <w:bookmarkEnd w:id="369"/>
      <w:r w:rsidR="002A47DC">
        <w:t xml:space="preserve"> </w:t>
      </w:r>
      <w:r w:rsidR="005064F4">
        <w:t xml:space="preserve">While you are reviewing images in the first exam, the next </w:t>
      </w:r>
      <w:r w:rsidR="00380B84">
        <w:t xml:space="preserve">lockable </w:t>
      </w:r>
      <w:r w:rsidR="005064F4">
        <w:t xml:space="preserve">exam is preloaded into memory. When you close the first exam, the next </w:t>
      </w:r>
      <w:r>
        <w:t>exam is opened and displayed automatically.</w:t>
      </w:r>
      <w:bookmarkStart w:id="370" w:name="_WWID10003383"/>
    </w:p>
    <w:bookmarkEnd w:id="370"/>
    <w:p w:rsidR="005064F4" w:rsidRDefault="00BC35DB">
      <w:pPr>
        <w:pStyle w:val="aNorm"/>
        <w:keepLines/>
      </w:pPr>
      <w:r>
        <w:t xml:space="preserve">Each time a new exam is opened, the current exam list is refreshed, and </w:t>
      </w:r>
      <w:r w:rsidR="00380B84">
        <w:t>the first lockable exam from the top of the list is opened</w:t>
      </w:r>
      <w:r w:rsidR="005064F4">
        <w:t>.</w:t>
      </w:r>
      <w:r w:rsidR="00347283">
        <w:t xml:space="preserve"> </w:t>
      </w:r>
      <w:r w:rsidR="005064F4">
        <w:t>This progression continues until all unread exams have been displayed.</w:t>
      </w:r>
      <w:bookmarkStart w:id="371" w:name="_WWID10000512"/>
    </w:p>
    <w:bookmarkEnd w:id="371"/>
    <w:p w:rsidR="005064F4" w:rsidRDefault="005064F4">
      <w:pPr>
        <w:pStyle w:val="aNorm"/>
        <w:keepLines/>
      </w:pPr>
      <w:r>
        <w:t>ReadList stops automatically</w:t>
      </w:r>
      <w:r w:rsidR="002A47DC">
        <w:t xml:space="preserve"> after</w:t>
      </w:r>
      <w:r w:rsidR="00BC35DB">
        <w:t xml:space="preserve"> all unread exams have been displayed.</w:t>
      </w:r>
      <w:r w:rsidR="00347283">
        <w:t xml:space="preserve"> </w:t>
      </w:r>
      <w:r w:rsidR="00BC35DB">
        <w:t>ReadList can also be stopped manually</w:t>
      </w:r>
      <w:bookmarkStart w:id="372" w:name="_WWID10000513"/>
      <w:r w:rsidR="00BC35DB">
        <w:t>.</w:t>
      </w:r>
    </w:p>
    <w:p w:rsidR="005064F4" w:rsidRDefault="005064F4">
      <w:pPr>
        <w:pStyle w:val="Heading3"/>
      </w:pPr>
      <w:bookmarkStart w:id="373" w:name="_Ref136750607"/>
      <w:bookmarkStart w:id="374" w:name="_Using_ReadList"/>
      <w:bookmarkStart w:id="375" w:name="_Toc508191948"/>
      <w:bookmarkEnd w:id="372"/>
      <w:bookmarkEnd w:id="374"/>
      <w:r>
        <w:t xml:space="preserve">Using </w:t>
      </w:r>
      <w:r w:rsidR="00BC35DB">
        <w:t>ReadList</w:t>
      </w:r>
      <w:bookmarkStart w:id="376" w:name="_WWID10000515"/>
      <w:bookmarkEnd w:id="373"/>
      <w:bookmarkEnd w:id="375"/>
    </w:p>
    <w:p w:rsidR="00BC35DB" w:rsidRDefault="00713FC6">
      <w:pPr>
        <w:pStyle w:val="aNorm"/>
        <w:keepNext/>
      </w:pPr>
      <w:r>
        <w:fldChar w:fldCharType="begin"/>
      </w:r>
      <w:r>
        <w:instrText xml:space="preserve"> xe "exams: opening: with ReadList" </w:instrText>
      </w:r>
      <w:r>
        <w:fldChar w:fldCharType="end"/>
      </w:r>
      <w:r w:rsidR="00BC35DB">
        <w:t>This section explains how to start ReadList, how</w:t>
      </w:r>
      <w:r w:rsidR="00380B84">
        <w:t xml:space="preserve"> to</w:t>
      </w:r>
      <w:r w:rsidR="00BC35DB">
        <w:t xml:space="preserve"> step through exams when ReadList is active, and how to stop ReadList.</w:t>
      </w:r>
      <w:bookmarkStart w:id="377" w:name="_WWID10003581"/>
    </w:p>
    <w:bookmarkEnd w:id="376"/>
    <w:bookmarkEnd w:id="377"/>
    <w:p w:rsidR="005064F4" w:rsidRDefault="00BC35DB">
      <w:pPr>
        <w:pStyle w:val="aProcHead"/>
      </w:pPr>
      <w:r>
        <w:t>To s</w:t>
      </w:r>
      <w:r w:rsidR="005064F4">
        <w:t>tart ReadList</w:t>
      </w:r>
      <w:bookmarkStart w:id="378" w:name="_WWID10000517"/>
    </w:p>
    <w:bookmarkEnd w:id="378"/>
    <w:p w:rsidR="005064F4" w:rsidRDefault="005064F4" w:rsidP="006F68A8">
      <w:pPr>
        <w:pStyle w:val="aNorm"/>
        <w:numPr>
          <w:ilvl w:val="0"/>
          <w:numId w:val="33"/>
        </w:numPr>
      </w:pPr>
      <w:r>
        <w:fldChar w:fldCharType="begin"/>
      </w:r>
      <w:r>
        <w:instrText xml:space="preserve"> xe "ReadList: starting" </w:instrText>
      </w:r>
      <w:r>
        <w:fldChar w:fldCharType="end"/>
      </w:r>
      <w:r w:rsidR="00BC35DB">
        <w:t xml:space="preserve">In the Manager, display an exam list that contains </w:t>
      </w:r>
      <w:r>
        <w:t>unread exams.</w:t>
      </w:r>
      <w:bookmarkStart w:id="379" w:name="_WWID10000518"/>
    </w:p>
    <w:bookmarkEnd w:id="379"/>
    <w:p w:rsidR="005064F4" w:rsidRDefault="005064F4" w:rsidP="006F68A8">
      <w:pPr>
        <w:pStyle w:val="aNorm"/>
        <w:numPr>
          <w:ilvl w:val="0"/>
          <w:numId w:val="33"/>
        </w:numPr>
      </w:pPr>
      <w:r>
        <w:t xml:space="preserve">Click the </w:t>
      </w:r>
      <w:r>
        <w:rPr>
          <w:rStyle w:val="Strong"/>
        </w:rPr>
        <w:t>ReadList</w:t>
      </w:r>
      <w:r>
        <w:t xml:space="preserve"> button, located near the middle of the Manager window.</w:t>
      </w:r>
      <w:bookmarkStart w:id="380" w:name="_WWID10000519"/>
    </w:p>
    <w:bookmarkEnd w:id="380"/>
    <w:p w:rsidR="005064F4" w:rsidRDefault="005064F4" w:rsidP="006F68A8">
      <w:pPr>
        <w:pStyle w:val="aNorm"/>
        <w:numPr>
          <w:ilvl w:val="0"/>
          <w:numId w:val="33"/>
        </w:numPr>
      </w:pPr>
      <w:r>
        <w:t>The first exam</w:t>
      </w:r>
      <w:r w:rsidR="00380B84">
        <w:t xml:space="preserve"> to be interpreted</w:t>
      </w:r>
      <w:r>
        <w:t xml:space="preserve"> </w:t>
      </w:r>
      <w:r w:rsidR="00BC35DB">
        <w:t>is</w:t>
      </w:r>
      <w:r>
        <w:t xml:space="preserve"> displayed in the Viewer.</w:t>
      </w:r>
      <w:bookmarkStart w:id="381" w:name="_WWID10000521"/>
      <w:r w:rsidR="00347283">
        <w:t xml:space="preserve"> </w:t>
      </w:r>
      <w:r w:rsidR="00BC35DB">
        <w:t>One or more prior exams may be displayed as well.</w:t>
      </w:r>
    </w:p>
    <w:bookmarkEnd w:id="381"/>
    <w:p w:rsidR="00BC35DB" w:rsidRDefault="00BC35DB" w:rsidP="006F68A8">
      <w:pPr>
        <w:pStyle w:val="aNorm"/>
        <w:numPr>
          <w:ilvl w:val="1"/>
          <w:numId w:val="33"/>
        </w:numPr>
      </w:pPr>
      <w:r>
        <w:t xml:space="preserve">The </w:t>
      </w:r>
      <w:r w:rsidR="00764640">
        <w:t>“</w:t>
      </w:r>
      <w:r w:rsidR="00150F52">
        <w:t xml:space="preserve">first” </w:t>
      </w:r>
      <w:r>
        <w:t>exam is the first unread and lockable exam in the exam list you selected.</w:t>
      </w:r>
      <w:r w:rsidR="00347283">
        <w:t xml:space="preserve"> </w:t>
      </w:r>
      <w:bookmarkStart w:id="382" w:name="_WWID10003142"/>
    </w:p>
    <w:bookmarkEnd w:id="382"/>
    <w:p w:rsidR="005064F4" w:rsidRDefault="005064F4" w:rsidP="006F68A8">
      <w:pPr>
        <w:pStyle w:val="aNorm"/>
        <w:numPr>
          <w:ilvl w:val="1"/>
          <w:numId w:val="33"/>
        </w:numPr>
      </w:pPr>
      <w:r>
        <w:t>As you are reviewing the displayed exam, the next</w:t>
      </w:r>
      <w:r w:rsidR="00BC35DB">
        <w:t xml:space="preserve"> unread </w:t>
      </w:r>
      <w:r>
        <w:t>exam is reserved and loaded into memory.</w:t>
      </w:r>
      <w:bookmarkStart w:id="383" w:name="_WWID10000523"/>
      <w:r w:rsidR="00BC35DB">
        <w:t xml:space="preserve"> Any exam that is interpreted or locked is skipped.</w:t>
      </w:r>
      <w:r w:rsidR="00441E18">
        <w:t xml:space="preserve"> </w:t>
      </w:r>
    </w:p>
    <w:p w:rsidR="00EF38E4" w:rsidRDefault="00EF38E4" w:rsidP="006F68A8">
      <w:pPr>
        <w:pStyle w:val="aNorm"/>
        <w:numPr>
          <w:ilvl w:val="1"/>
          <w:numId w:val="14"/>
        </w:numPr>
      </w:pPr>
      <w:bookmarkStart w:id="384" w:name="_WWID10000516"/>
      <w:bookmarkEnd w:id="383"/>
      <w:r>
        <w:t>If more than one matching hanging protocol is found for the exam being opened, you will be asked to select which hanging protocol you want to use.</w:t>
      </w:r>
      <w:r w:rsidR="00084AC6">
        <w:t xml:space="preserve"> </w:t>
      </w:r>
      <w:r>
        <w:t xml:space="preserve">For details, </w:t>
      </w:r>
      <w:r w:rsidR="005E282B">
        <w:t xml:space="preserve">see </w:t>
      </w:r>
      <w:r w:rsidR="005E282B" w:rsidRPr="00B566D8">
        <w:rPr>
          <w:rStyle w:val="bLinkRef"/>
        </w:rPr>
        <w:fldChar w:fldCharType="begin" w:fldLock="1"/>
      </w:r>
      <w:r w:rsidR="005E282B" w:rsidRPr="00B566D8">
        <w:rPr>
          <w:rStyle w:val="bLinkRef"/>
        </w:rPr>
        <w:instrText xml:space="preserve"> REF _Ref157308127 \h </w:instrText>
      </w:r>
      <w:r w:rsidR="005E282B" w:rsidRPr="00B566D8">
        <w:rPr>
          <w:rStyle w:val="bLinkRef"/>
        </w:rPr>
      </w:r>
      <w:r w:rsidR="005E282B" w:rsidRPr="00B566D8">
        <w:rPr>
          <w:rStyle w:val="bLinkRef"/>
        </w:rPr>
        <w:instrText xml:space="preserve"> \* MERGEFORMAT </w:instrText>
      </w:r>
      <w:r w:rsidR="005E282B" w:rsidRPr="00B566D8">
        <w:rPr>
          <w:rStyle w:val="bLinkRef"/>
        </w:rPr>
        <w:fldChar w:fldCharType="separate"/>
      </w:r>
      <w:r w:rsidR="005E282B" w:rsidRPr="00B566D8">
        <w:rPr>
          <w:rStyle w:val="bLinkRef"/>
        </w:rPr>
        <w:t>Resolving Multiple Matches</w:t>
      </w:r>
      <w:r w:rsidR="005E282B" w:rsidRPr="00B566D8">
        <w:rPr>
          <w:rStyle w:val="bLinkRef"/>
        </w:rPr>
        <w:fldChar w:fldCharType="end"/>
      </w:r>
      <w:r w:rsidR="005E282B">
        <w:t xml:space="preserve"> on page </w:t>
      </w:r>
      <w:r w:rsidR="005E282B">
        <w:fldChar w:fldCharType="begin"/>
      </w:r>
      <w:r w:rsidR="005E282B">
        <w:instrText xml:space="preserve"> PAGEREF _Ref157308127 \h </w:instrText>
      </w:r>
      <w:r w:rsidR="005E282B">
        <w:fldChar w:fldCharType="separate"/>
      </w:r>
      <w:ins w:id="385" w:author="Andersen, Charles W.  (ManTech)" w:date="2019-12-10T15:26:00Z">
        <w:r w:rsidR="00380255">
          <w:rPr>
            <w:noProof/>
          </w:rPr>
          <w:t>140</w:t>
        </w:r>
      </w:ins>
      <w:del w:id="386" w:author="Andersen, Charles W.  (ManTech)" w:date="2019-12-10T15:26:00Z">
        <w:r w:rsidR="00B77F99" w:rsidDel="00380255">
          <w:rPr>
            <w:noProof/>
          </w:rPr>
          <w:delText>4</w:delText>
        </w:r>
      </w:del>
      <w:r w:rsidR="005E282B">
        <w:fldChar w:fldCharType="end"/>
      </w:r>
      <w:r w:rsidR="005E282B">
        <w:t>.</w:t>
      </w:r>
    </w:p>
    <w:p w:rsidR="002A47DC" w:rsidRDefault="002A47DC" w:rsidP="006F68A8">
      <w:pPr>
        <w:pStyle w:val="aNorm"/>
        <w:numPr>
          <w:ilvl w:val="1"/>
          <w:numId w:val="33"/>
        </w:numPr>
      </w:pPr>
      <w:r>
        <w:t xml:space="preserve">If you are using an integrated voice dictation system, you will be asked if you want to open the exam’s report for </w:t>
      </w:r>
      <w:r w:rsidR="00E0095F">
        <w:t xml:space="preserve">dictation (details on page </w:t>
      </w:r>
      <w:r w:rsidR="00E0095F">
        <w:fldChar w:fldCharType="begin"/>
      </w:r>
      <w:r w:rsidR="00E0095F">
        <w:instrText xml:space="preserve"> PAGEREF _Ref147116425 \h </w:instrText>
      </w:r>
      <w:r w:rsidR="00E0095F">
        <w:fldChar w:fldCharType="separate"/>
      </w:r>
      <w:ins w:id="387" w:author="Andersen, Charles W.  (ManTech)" w:date="2019-12-10T15:26:00Z">
        <w:r w:rsidR="00380255">
          <w:rPr>
            <w:noProof/>
          </w:rPr>
          <w:t>51</w:t>
        </w:r>
      </w:ins>
      <w:del w:id="388" w:author="Andersen, Charles W.  (ManTech)" w:date="2019-12-10T15:26:00Z">
        <w:r w:rsidR="00B77F99" w:rsidDel="00380255">
          <w:rPr>
            <w:noProof/>
          </w:rPr>
          <w:delText>4</w:delText>
        </w:r>
      </w:del>
      <w:r w:rsidR="00E0095F">
        <w:fldChar w:fldCharType="end"/>
      </w:r>
      <w:r w:rsidR="00E0095F">
        <w:t>)</w:t>
      </w:r>
      <w:r>
        <w:t>.</w:t>
      </w:r>
    </w:p>
    <w:p w:rsidR="00BC35DB" w:rsidRDefault="00BC35DB" w:rsidP="006F68A8">
      <w:pPr>
        <w:pStyle w:val="aNorm"/>
        <w:numPr>
          <w:ilvl w:val="1"/>
          <w:numId w:val="33"/>
        </w:numPr>
      </w:pPr>
      <w:r>
        <w:t>When the exam is fully opened, you can begin reviewing images.</w:t>
      </w:r>
      <w:r w:rsidR="00347283">
        <w:t xml:space="preserve"> </w:t>
      </w:r>
      <w:r>
        <w:t xml:space="preserve">For details, see </w:t>
      </w:r>
      <w:r w:rsidRPr="00B566D8">
        <w:rPr>
          <w:rStyle w:val="bLinkRef"/>
        </w:rPr>
        <w:fldChar w:fldCharType="begin" w:fldLock="1"/>
      </w:r>
      <w:r w:rsidRPr="00B566D8">
        <w:rPr>
          <w:rStyle w:val="bLinkRef"/>
        </w:rPr>
        <w:instrText xml:space="preserve"> REF _Ref136316510 \h </w:instrText>
      </w:r>
      <w:r w:rsidRPr="00B566D8">
        <w:rPr>
          <w:rStyle w:val="bLinkRef"/>
        </w:rPr>
      </w:r>
      <w:r w:rsidRPr="00B566D8">
        <w:rPr>
          <w:rStyle w:val="bLinkRef"/>
        </w:rPr>
        <w:instrText xml:space="preserve"> \* MERGEFORMAT </w:instrText>
      </w:r>
      <w:r w:rsidRPr="00B566D8">
        <w:rPr>
          <w:rStyle w:val="bLinkRef"/>
        </w:rPr>
        <w:fldChar w:fldCharType="separate"/>
      </w:r>
      <w:r w:rsidR="0093607B" w:rsidRPr="00B566D8">
        <w:rPr>
          <w:rStyle w:val="bLinkRef"/>
        </w:rPr>
        <w:t xml:space="preserve">Surveying </w:t>
      </w:r>
      <w:r w:rsidR="0093607B" w:rsidRPr="00B566D8">
        <w:rPr>
          <w:rStyle w:val="bLinkRef"/>
        </w:rPr>
        <w:t>E</w:t>
      </w:r>
      <w:r w:rsidR="0093607B" w:rsidRPr="00B566D8">
        <w:rPr>
          <w:rStyle w:val="bLinkRef"/>
        </w:rPr>
        <w:t>xams</w:t>
      </w:r>
      <w:r w:rsidRPr="00B566D8">
        <w:rPr>
          <w:rStyle w:val="bLinkRef"/>
        </w:rPr>
        <w:fldChar w:fldCharType="end"/>
      </w:r>
      <w:r w:rsidR="00E0095F">
        <w:t xml:space="preserve"> on page</w:t>
      </w:r>
      <w:r>
        <w:t>.</w:t>
      </w:r>
      <w:bookmarkStart w:id="389" w:name="_WWID10003254"/>
      <w:r w:rsidR="00F4463A">
        <w:fldChar w:fldCharType="begin"/>
      </w:r>
      <w:r w:rsidR="00F4463A">
        <w:instrText xml:space="preserve"> PAGEREF _Ref136316510 \h </w:instrText>
      </w:r>
      <w:r w:rsidR="00F4463A">
        <w:fldChar w:fldCharType="separate"/>
      </w:r>
      <w:ins w:id="390" w:author="Andersen, Charles W.  (ManTech)" w:date="2019-12-10T15:26:00Z">
        <w:r w:rsidR="00380255">
          <w:rPr>
            <w:noProof/>
          </w:rPr>
          <w:t>55</w:t>
        </w:r>
      </w:ins>
      <w:del w:id="391" w:author="Andersen, Charles W.  (ManTech)" w:date="2019-12-10T15:26:00Z">
        <w:r w:rsidR="00B77F99" w:rsidDel="00380255">
          <w:rPr>
            <w:noProof/>
          </w:rPr>
          <w:delText>4</w:delText>
        </w:r>
      </w:del>
      <w:r w:rsidR="00F4463A">
        <w:fldChar w:fldCharType="end"/>
      </w:r>
      <w:r w:rsidR="00F4463A">
        <w:t>.</w:t>
      </w:r>
    </w:p>
    <w:p w:rsidR="005064F4" w:rsidRDefault="00150F52">
      <w:pPr>
        <w:pStyle w:val="aProcHead"/>
      </w:pPr>
      <w:bookmarkStart w:id="392" w:name="readlist_step"/>
      <w:bookmarkEnd w:id="384"/>
      <w:bookmarkEnd w:id="389"/>
      <w:r>
        <w:t xml:space="preserve">To </w:t>
      </w:r>
      <w:r w:rsidR="00043A10">
        <w:t>close the current exam and step to the next exam</w:t>
      </w:r>
      <w:r w:rsidR="00043A10">
        <w:t xml:space="preserve"> </w:t>
      </w:r>
      <w:bookmarkStart w:id="393" w:name="_WWID10000525"/>
      <w:bookmarkEnd w:id="392"/>
    </w:p>
    <w:bookmarkEnd w:id="393"/>
    <w:p w:rsidR="00BC35DB" w:rsidRDefault="00111640" w:rsidP="006F68A8">
      <w:pPr>
        <w:pStyle w:val="aNorm"/>
        <w:numPr>
          <w:ilvl w:val="0"/>
          <w:numId w:val="34"/>
        </w:numPr>
      </w:pPr>
      <w:r>
        <w:t>If VistARad is interfaced to a voice dictation system</w:t>
      </w:r>
      <w:r w:rsidR="00BC35DB">
        <w:t xml:space="preserve">, </w:t>
      </w:r>
      <w:r w:rsidR="00084AC6">
        <w:t xml:space="preserve">and if you are dictating reports, </w:t>
      </w:r>
      <w:r w:rsidR="00BC35DB">
        <w:t>save and close your current report.</w:t>
      </w:r>
      <w:bookmarkStart w:id="394" w:name="_WWID10003330"/>
    </w:p>
    <w:bookmarkEnd w:id="394"/>
    <w:p w:rsidR="00BC35DB" w:rsidRDefault="00BC35DB" w:rsidP="006F68A8">
      <w:pPr>
        <w:pStyle w:val="aNorm"/>
        <w:numPr>
          <w:ilvl w:val="0"/>
          <w:numId w:val="34"/>
        </w:numPr>
      </w:pPr>
      <w:r>
        <w:t xml:space="preserve">In VistARad, click </w:t>
      </w:r>
      <w:r w:rsidR="00084380">
        <w:rPr>
          <w:rStyle w:val="bDrop3pt"/>
          <w:noProof/>
        </w:rPr>
        <w:drawing>
          <wp:inline distT="0" distB="0" distL="0" distR="0">
            <wp:extent cx="200025" cy="180975"/>
            <wp:effectExtent l="0" t="0" r="0" b="0"/>
            <wp:docPr id="34" name="Picture 34" descr="Show Next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ow Next Exam butto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Style w:val="bDrop3pt"/>
        </w:rPr>
        <w:t xml:space="preserve"> </w:t>
      </w:r>
      <w:r>
        <w:t>in the Viewer toolbar</w:t>
      </w:r>
      <w:r w:rsidR="00084AC6">
        <w:t xml:space="preserve"> or</w:t>
      </w:r>
      <w:r>
        <w:t xml:space="preserve"> click </w:t>
      </w:r>
      <w:r>
        <w:rPr>
          <w:rStyle w:val="Strong"/>
        </w:rPr>
        <w:t>Next</w:t>
      </w:r>
      <w:r>
        <w:t xml:space="preserve"> in the Manager window</w:t>
      </w:r>
      <w:bookmarkStart w:id="395" w:name="_WWID10003269"/>
      <w:r w:rsidR="00084AC6">
        <w:t>.</w:t>
      </w:r>
      <w:r w:rsidR="00EF0EC1">
        <w:t xml:space="preserve"> </w:t>
      </w:r>
      <w:r w:rsidR="00084AC6">
        <w:t xml:space="preserve">You can also press </w:t>
      </w:r>
      <w:r w:rsidR="005144BA">
        <w:t>&lt;Ctrl</w:t>
      </w:r>
      <w:r w:rsidR="00084AC6">
        <w:rPr>
          <w:rStyle w:val="Strong"/>
        </w:rPr>
        <w:t>+ N&gt;</w:t>
      </w:r>
      <w:r w:rsidR="00084AC6">
        <w:t>.</w:t>
      </w:r>
    </w:p>
    <w:bookmarkEnd w:id="395"/>
    <w:p w:rsidR="005064F4" w:rsidRDefault="005064F4" w:rsidP="006F68A8">
      <w:pPr>
        <w:pStyle w:val="aNorm"/>
        <w:numPr>
          <w:ilvl w:val="0"/>
          <w:numId w:val="34"/>
        </w:numPr>
      </w:pPr>
      <w:r>
        <w:t xml:space="preserve">If </w:t>
      </w:r>
      <w:r w:rsidR="00B9437F">
        <w:t>the Close Exams/Update Status dialog</w:t>
      </w:r>
      <w:r>
        <w:t xml:space="preserve"> opens, set the values of </w:t>
      </w:r>
      <w:r>
        <w:rPr>
          <w:rStyle w:val="Strong"/>
        </w:rPr>
        <w:t>Close?</w:t>
      </w:r>
      <w:r w:rsidR="005972CF">
        <w:rPr>
          <w:rStyle w:val="Strong"/>
        </w:rPr>
        <w:t>,</w:t>
      </w:r>
      <w:r>
        <w:t xml:space="preserve"> </w:t>
      </w:r>
      <w:r>
        <w:rPr>
          <w:rStyle w:val="Strong"/>
        </w:rPr>
        <w:t>Interp</w:t>
      </w:r>
      <w:r w:rsidR="005972CF">
        <w:rPr>
          <w:rStyle w:val="Strong"/>
        </w:rPr>
        <w:t>ret</w:t>
      </w:r>
      <w:r>
        <w:rPr>
          <w:rStyle w:val="Strong"/>
        </w:rPr>
        <w:t>?</w:t>
      </w:r>
      <w:r w:rsidR="005972CF">
        <w:rPr>
          <w:rStyle w:val="Strong"/>
        </w:rPr>
        <w:t>, and Annotations</w:t>
      </w:r>
      <w:r>
        <w:t xml:space="preserve"> </w:t>
      </w:r>
      <w:r w:rsidR="005972CF">
        <w:t>(if applicable)</w:t>
      </w:r>
      <w:r>
        <w:t xml:space="preserve">, then click </w:t>
      </w:r>
      <w:r>
        <w:rPr>
          <w:rStyle w:val="Strong"/>
        </w:rPr>
        <w:t>OK</w:t>
      </w:r>
      <w:r w:rsidR="00380B84">
        <w:rPr>
          <w:rStyle w:val="Strong"/>
        </w:rPr>
        <w:t xml:space="preserve"> </w:t>
      </w:r>
      <w:r w:rsidR="00380B84">
        <w:t>(details</w:t>
      </w:r>
      <w:r w:rsidR="00E0095F">
        <w:t xml:space="preserve"> on page </w:t>
      </w:r>
      <w:r w:rsidR="00E0095F">
        <w:fldChar w:fldCharType="begin"/>
      </w:r>
      <w:r w:rsidR="00E0095F">
        <w:instrText xml:space="preserve"> PAGEREF _Ref248684882 \h </w:instrText>
      </w:r>
      <w:r w:rsidR="00E0095F">
        <w:fldChar w:fldCharType="separate"/>
      </w:r>
      <w:ins w:id="396" w:author="Andersen, Charles W.  (ManTech)" w:date="2019-12-10T15:26:00Z">
        <w:r w:rsidR="00380255">
          <w:rPr>
            <w:noProof/>
          </w:rPr>
          <w:t>69</w:t>
        </w:r>
      </w:ins>
      <w:del w:id="397" w:author="Andersen, Charles W.  (ManTech)" w:date="2019-12-10T15:26:00Z">
        <w:r w:rsidR="00B77F99" w:rsidDel="00380255">
          <w:rPr>
            <w:noProof/>
          </w:rPr>
          <w:delText>4</w:delText>
        </w:r>
      </w:del>
      <w:r w:rsidR="00E0095F">
        <w:fldChar w:fldCharType="end"/>
      </w:r>
      <w:r w:rsidR="00380B84">
        <w:t>)</w:t>
      </w:r>
      <w:r w:rsidR="00BC35DB">
        <w:t>.</w:t>
      </w:r>
      <w:bookmarkStart w:id="398" w:name="_WWID10000527"/>
    </w:p>
    <w:bookmarkEnd w:id="398"/>
    <w:p w:rsidR="005064F4" w:rsidRDefault="00BC35DB">
      <w:pPr>
        <w:pStyle w:val="aNorm2"/>
      </w:pPr>
      <w:r>
        <w:rPr>
          <w:rStyle w:val="bLeadin"/>
        </w:rPr>
        <w:t xml:space="preserve">Note  </w:t>
      </w:r>
      <w:r w:rsidR="005064F4">
        <w:t xml:space="preserve">If </w:t>
      </w:r>
      <w:r w:rsidR="00B9437F">
        <w:t>the Close Exams/Update Status dialog</w:t>
      </w:r>
      <w:r w:rsidR="005064F4">
        <w:t xml:space="preserve"> does not open, automatic close/updates have been enabled</w:t>
      </w:r>
      <w:r w:rsidR="00380B84">
        <w:t xml:space="preserve"> (</w:t>
      </w:r>
      <w:r w:rsidR="005064F4">
        <w:t>details</w:t>
      </w:r>
      <w:r w:rsidR="00240EEB">
        <w:t xml:space="preserve"> on page</w:t>
      </w:r>
      <w:r>
        <w:t xml:space="preserve"> </w:t>
      </w:r>
      <w:r w:rsidR="00F4463A">
        <w:fldChar w:fldCharType="begin"/>
      </w:r>
      <w:r w:rsidR="00F4463A">
        <w:instrText xml:space="preserve"> PAGEREF autoupdate_setup \h </w:instrText>
      </w:r>
      <w:r w:rsidR="00F4463A">
        <w:fldChar w:fldCharType="separate"/>
      </w:r>
      <w:ins w:id="399" w:author="Andersen, Charles W.  (ManTech)" w:date="2019-12-10T15:26:00Z">
        <w:r w:rsidR="00380255">
          <w:rPr>
            <w:noProof/>
          </w:rPr>
          <w:t>21</w:t>
        </w:r>
      </w:ins>
      <w:del w:id="400" w:author="Andersen, Charles W.  (ManTech)" w:date="2019-12-10T15:26:00Z">
        <w:r w:rsidR="00B77F99" w:rsidDel="00380255">
          <w:rPr>
            <w:noProof/>
          </w:rPr>
          <w:delText>4</w:delText>
        </w:r>
      </w:del>
      <w:r w:rsidR="00F4463A">
        <w:fldChar w:fldCharType="end"/>
      </w:r>
      <w:r>
        <w:fldChar w:fldCharType="begin" w:fldLock="1"/>
      </w:r>
      <w:r>
        <w:instrText xml:space="preserve"> PAGEREF autoupdate_setup \p \h </w:instrText>
      </w:r>
      <w:r>
        <w:fldChar w:fldCharType="separate"/>
      </w:r>
      <w:r>
        <w:fldChar w:fldCharType="end"/>
      </w:r>
      <w:r w:rsidR="00380B84">
        <w:t>)</w:t>
      </w:r>
      <w:r w:rsidR="005064F4">
        <w:t>.</w:t>
      </w:r>
      <w:bookmarkStart w:id="401" w:name="_WWID10000528"/>
    </w:p>
    <w:bookmarkEnd w:id="401"/>
    <w:p w:rsidR="005064F4" w:rsidRDefault="005064F4" w:rsidP="006F68A8">
      <w:pPr>
        <w:pStyle w:val="aNorm"/>
        <w:numPr>
          <w:ilvl w:val="0"/>
          <w:numId w:val="34"/>
        </w:numPr>
      </w:pPr>
      <w:r>
        <w:t xml:space="preserve">After the current exam is closed, the next exam in the ReadList sequence will be displayed </w:t>
      </w:r>
      <w:r w:rsidR="00BC35DB">
        <w:t>automatically</w:t>
      </w:r>
      <w:r>
        <w:t>.</w:t>
      </w:r>
      <w:bookmarkStart w:id="402" w:name="_WWID10000529"/>
    </w:p>
    <w:bookmarkEnd w:id="402"/>
    <w:p w:rsidR="005064F4" w:rsidRDefault="00BC35DB">
      <w:pPr>
        <w:pStyle w:val="aNorm"/>
      </w:pPr>
      <w:r>
        <w:rPr>
          <w:rStyle w:val="bLeadin"/>
        </w:rPr>
        <w:t xml:space="preserve">Tip  </w:t>
      </w:r>
      <w:r w:rsidR="005064F4">
        <w:t>Each exam closed while ReadList is active will not be displayed again in the current ReadList session.</w:t>
      </w:r>
      <w:r w:rsidR="00347283">
        <w:t xml:space="preserve"> </w:t>
      </w:r>
      <w:r w:rsidR="005064F4">
        <w:t xml:space="preserve">However, these exams can always be opened </w:t>
      </w:r>
      <w:r>
        <w:t>manually</w:t>
      </w:r>
      <w:r w:rsidR="005064F4">
        <w:t xml:space="preserve"> or </w:t>
      </w:r>
      <w:r>
        <w:t>can be re</w:t>
      </w:r>
      <w:r w:rsidR="005064F4">
        <w:t>opened by stopping and restarting ReadList.</w:t>
      </w:r>
      <w:bookmarkStart w:id="403" w:name="_WWID10000530"/>
    </w:p>
    <w:p w:rsidR="005064F4" w:rsidRDefault="00BC35DB">
      <w:pPr>
        <w:pStyle w:val="aProcHead"/>
      </w:pPr>
      <w:bookmarkStart w:id="404" w:name="readlist_stop"/>
      <w:bookmarkEnd w:id="403"/>
      <w:r>
        <w:t>To s</w:t>
      </w:r>
      <w:r w:rsidR="005064F4">
        <w:t>top ReadList</w:t>
      </w:r>
      <w:bookmarkStart w:id="405" w:name="_WWID10000531"/>
      <w:bookmarkEnd w:id="404"/>
    </w:p>
    <w:bookmarkEnd w:id="405"/>
    <w:p w:rsidR="00BC35DB" w:rsidRDefault="005064F4">
      <w:pPr>
        <w:pStyle w:val="aNorm"/>
      </w:pPr>
      <w:r>
        <w:fldChar w:fldCharType="begin"/>
      </w:r>
      <w:r>
        <w:instrText xml:space="preserve"> xe "ReadList: stopping" </w:instrText>
      </w:r>
      <w:r>
        <w:fldChar w:fldCharType="end"/>
      </w:r>
      <w:r w:rsidR="00BC35DB">
        <w:t xml:space="preserve">ReadList will stop automatically when all unread exams in an exam list have been </w:t>
      </w:r>
      <w:r w:rsidR="00713FC6">
        <w:t>reviewed</w:t>
      </w:r>
      <w:r w:rsidR="00BC35DB">
        <w:t>.</w:t>
      </w:r>
      <w:r w:rsidR="00347283">
        <w:t xml:space="preserve"> </w:t>
      </w:r>
      <w:r w:rsidR="00BC35DB">
        <w:t xml:space="preserve">You can also stop </w:t>
      </w:r>
      <w:r>
        <w:t>ReadList manually</w:t>
      </w:r>
      <w:r w:rsidR="00BC35DB">
        <w:t xml:space="preserve"> by clicking </w:t>
      </w:r>
      <w:r>
        <w:t xml:space="preserve">the </w:t>
      </w:r>
      <w:r>
        <w:rPr>
          <w:rStyle w:val="Strong"/>
        </w:rPr>
        <w:t xml:space="preserve">Stop RL </w:t>
      </w:r>
      <w:r>
        <w:t>button located near the middle of the Manager window. (This button is</w:t>
      </w:r>
      <w:r w:rsidR="00BC35DB">
        <w:t xml:space="preserve"> </w:t>
      </w:r>
      <w:r>
        <w:t>visible</w:t>
      </w:r>
      <w:r w:rsidR="00BC35DB">
        <w:t xml:space="preserve"> </w:t>
      </w:r>
      <w:r w:rsidR="002779CC">
        <w:t xml:space="preserve">only </w:t>
      </w:r>
      <w:r w:rsidR="00BC35DB">
        <w:t>when ReadList is active.)</w:t>
      </w:r>
      <w:bookmarkStart w:id="406" w:name="_WWID10003331"/>
    </w:p>
    <w:bookmarkEnd w:id="406"/>
    <w:p w:rsidR="005064F4" w:rsidRDefault="00BC35DB">
      <w:pPr>
        <w:pStyle w:val="aNorm"/>
      </w:pPr>
      <w:r>
        <w:t>When ReadList is stopped manually, t</w:t>
      </w:r>
      <w:r w:rsidR="005064F4">
        <w:t>he currently displayed exam will remain open, but no additional exams will be opened</w:t>
      </w:r>
      <w:r>
        <w:t xml:space="preserve"> after the </w:t>
      </w:r>
      <w:r w:rsidR="005064F4">
        <w:t>displayed exam is closed.</w:t>
      </w:r>
      <w:bookmarkStart w:id="407" w:name="_WWID10000532"/>
    </w:p>
    <w:p w:rsidR="005064F4" w:rsidRDefault="005064F4">
      <w:pPr>
        <w:pStyle w:val="Heading3"/>
      </w:pPr>
      <w:bookmarkStart w:id="408" w:name="_Ref136750609"/>
      <w:bookmarkStart w:id="409" w:name="_Using_Selection_ReadList"/>
      <w:bookmarkStart w:id="410" w:name="_Toc508191949"/>
      <w:bookmarkEnd w:id="407"/>
      <w:bookmarkEnd w:id="409"/>
      <w:r>
        <w:t>Using Selection ReadList</w:t>
      </w:r>
      <w:bookmarkStart w:id="411" w:name="_WWID10000545"/>
      <w:bookmarkEnd w:id="408"/>
      <w:bookmarkEnd w:id="410"/>
    </w:p>
    <w:bookmarkEnd w:id="411"/>
    <w:p w:rsidR="005064F4" w:rsidRDefault="005064F4">
      <w:pPr>
        <w:pStyle w:val="aNorm"/>
        <w:keepNext/>
        <w:keepLines/>
      </w:pPr>
      <w:r>
        <w:fldChar w:fldCharType="begin"/>
      </w:r>
      <w:r>
        <w:instrText xml:space="preserve"> xe "Selection ReadList" </w:instrText>
      </w:r>
      <w:r>
        <w:fldChar w:fldCharType="end"/>
      </w:r>
      <w:r>
        <w:fldChar w:fldCharType="begin"/>
      </w:r>
      <w:r>
        <w:instrText xml:space="preserve"> xe "exams: opening</w:instrText>
      </w:r>
      <w:r w:rsidR="000749E8">
        <w:instrText>:</w:instrText>
      </w:r>
      <w:r>
        <w:instrText xml:space="preserve"> with ReadList" </w:instrText>
      </w:r>
      <w:r>
        <w:fldChar w:fldCharType="end"/>
      </w:r>
      <w:r w:rsidR="008F6C35">
        <w:fldChar w:fldCharType="begin"/>
      </w:r>
      <w:r w:rsidR="008F6C35">
        <w:instrText xml:space="preserve"> xe "ReadList: Selection ReadList" </w:instrText>
      </w:r>
      <w:r w:rsidR="008F6C35">
        <w:fldChar w:fldCharType="end"/>
      </w:r>
      <w:r>
        <w:t>Selection ReadList is a variation of the ReadList feature that lets you work through a set of exams you select, rather than an entire exam list.</w:t>
      </w:r>
      <w:bookmarkStart w:id="412" w:name="_WWID10000546"/>
    </w:p>
    <w:bookmarkEnd w:id="412"/>
    <w:p w:rsidR="005064F4" w:rsidRDefault="00150F52">
      <w:pPr>
        <w:pStyle w:val="aProcHead"/>
      </w:pPr>
      <w:r>
        <w:t xml:space="preserve">To </w:t>
      </w:r>
      <w:r w:rsidR="00043A10">
        <w:t xml:space="preserve">start </w:t>
      </w:r>
      <w:r>
        <w:t>Selection Rea</w:t>
      </w:r>
      <w:r w:rsidR="004003B4">
        <w:t>dLi</w:t>
      </w:r>
      <w:r>
        <w:t>st</w:t>
      </w:r>
      <w:bookmarkStart w:id="413" w:name="_WWID10000547"/>
    </w:p>
    <w:p w:rsidR="005064F4" w:rsidRDefault="00BC35DB" w:rsidP="006F68A8">
      <w:pPr>
        <w:pStyle w:val="aNorm"/>
        <w:numPr>
          <w:ilvl w:val="0"/>
          <w:numId w:val="35"/>
        </w:numPr>
      </w:pPr>
      <w:bookmarkStart w:id="414" w:name="_WWID10000548"/>
      <w:bookmarkEnd w:id="413"/>
      <w:r>
        <w:t>In the Manager, display an exam list that contains unread exams.</w:t>
      </w:r>
    </w:p>
    <w:bookmarkEnd w:id="414"/>
    <w:p w:rsidR="005064F4" w:rsidRDefault="005064F4" w:rsidP="006F68A8">
      <w:pPr>
        <w:pStyle w:val="aNorm"/>
        <w:numPr>
          <w:ilvl w:val="1"/>
          <w:numId w:val="35"/>
        </w:numPr>
      </w:pPr>
      <w:r>
        <w:t>Select the exams you want to open.</w:t>
      </w:r>
      <w:bookmarkStart w:id="415" w:name="_WWID10000549"/>
    </w:p>
    <w:bookmarkEnd w:id="415"/>
    <w:p w:rsidR="005064F4" w:rsidRDefault="005064F4" w:rsidP="006F68A8">
      <w:pPr>
        <w:pStyle w:val="aNorm"/>
        <w:numPr>
          <w:ilvl w:val="1"/>
          <w:numId w:val="35"/>
        </w:numPr>
      </w:pPr>
      <w:r>
        <w:t>You can click</w:t>
      </w:r>
      <w:r w:rsidR="00380B84">
        <w:t xml:space="preserve"> a</w:t>
      </w:r>
      <w:r>
        <w:t xml:space="preserve"> column heading in </w:t>
      </w:r>
      <w:r w:rsidR="00380B84">
        <w:t>an</w:t>
      </w:r>
      <w:r>
        <w:t xml:space="preserve"> exam list to group exams with similar properties.</w:t>
      </w:r>
      <w:bookmarkStart w:id="416" w:name="_WWID10000550"/>
    </w:p>
    <w:bookmarkEnd w:id="416"/>
    <w:p w:rsidR="005064F4" w:rsidRDefault="00BC35DB" w:rsidP="006F68A8">
      <w:pPr>
        <w:pStyle w:val="aNorm"/>
        <w:numPr>
          <w:ilvl w:val="1"/>
          <w:numId w:val="35"/>
        </w:numPr>
      </w:pPr>
      <w:r>
        <w:t>You can u</w:t>
      </w:r>
      <w:r w:rsidR="005064F4">
        <w:t xml:space="preserve">se </w:t>
      </w:r>
      <w:r>
        <w:rPr>
          <w:rStyle w:val="Strong"/>
        </w:rPr>
        <w:t>&lt;</w:t>
      </w:r>
      <w:r w:rsidR="005064F4">
        <w:rPr>
          <w:rStyle w:val="Strong"/>
        </w:rPr>
        <w:t>SHIFT</w:t>
      </w:r>
      <w:r>
        <w:rPr>
          <w:rStyle w:val="Strong"/>
        </w:rPr>
        <w:t>&gt;</w:t>
      </w:r>
      <w:r w:rsidR="005064F4">
        <w:t xml:space="preserve">-click to select exams that are listed continuously, or </w:t>
      </w:r>
      <w:r w:rsidR="005144BA">
        <w:rPr>
          <w:rStyle w:val="Strong"/>
        </w:rPr>
        <w:t>&lt;Ctrl</w:t>
      </w:r>
      <w:r>
        <w:rPr>
          <w:rStyle w:val="Strong"/>
        </w:rPr>
        <w:t>&gt;</w:t>
      </w:r>
      <w:r w:rsidR="005064F4">
        <w:t>-click to select exams that are not listed continuously.</w:t>
      </w:r>
      <w:bookmarkStart w:id="417" w:name="_WWID10000551"/>
    </w:p>
    <w:bookmarkEnd w:id="417"/>
    <w:p w:rsidR="005064F4" w:rsidRDefault="005064F4" w:rsidP="006F68A8">
      <w:pPr>
        <w:pStyle w:val="aNorm"/>
        <w:numPr>
          <w:ilvl w:val="0"/>
          <w:numId w:val="35"/>
        </w:numPr>
      </w:pPr>
      <w:r>
        <w:t xml:space="preserve">Click </w:t>
      </w:r>
      <w:r>
        <w:rPr>
          <w:rStyle w:val="Strong"/>
        </w:rPr>
        <w:t>Selection RL</w:t>
      </w:r>
      <w:r>
        <w:t xml:space="preserve"> (this button replaces the </w:t>
      </w:r>
      <w:r>
        <w:rPr>
          <w:rStyle w:val="Strong"/>
        </w:rPr>
        <w:t>ReadList</w:t>
      </w:r>
      <w:r>
        <w:t xml:space="preserve"> button whenever multiple exams are selected).</w:t>
      </w:r>
      <w:bookmarkStart w:id="418" w:name="_WWID10000552"/>
    </w:p>
    <w:bookmarkEnd w:id="418"/>
    <w:p w:rsidR="005064F4" w:rsidRDefault="00BC35DB" w:rsidP="006F68A8">
      <w:pPr>
        <w:pStyle w:val="aNorm"/>
        <w:numPr>
          <w:ilvl w:val="1"/>
          <w:numId w:val="35"/>
        </w:numPr>
      </w:pPr>
      <w:r>
        <w:t xml:space="preserve">If any of the exams you selected are already locked, you will be asked if you want to open </w:t>
      </w:r>
      <w:r w:rsidR="00D744B0">
        <w:t>a review-only copy of the exam</w:t>
      </w:r>
      <w:r>
        <w:t>, or if you want to skip that exam</w:t>
      </w:r>
      <w:r w:rsidR="005064F4">
        <w:t>.</w:t>
      </w:r>
      <w:bookmarkStart w:id="419" w:name="_WWID10000553"/>
    </w:p>
    <w:bookmarkEnd w:id="419"/>
    <w:p w:rsidR="00EF38E4" w:rsidRDefault="00EF38E4" w:rsidP="006F68A8">
      <w:pPr>
        <w:pStyle w:val="aNorm"/>
        <w:numPr>
          <w:ilvl w:val="1"/>
          <w:numId w:val="14"/>
        </w:numPr>
      </w:pPr>
      <w:r>
        <w:t>If more than one matching hanging protocol is found for the exam being opened, you will be asked to select which hanging protocol you want to use.</w:t>
      </w:r>
      <w:r w:rsidR="00084AC6">
        <w:t xml:space="preserve"> </w:t>
      </w:r>
      <w:r>
        <w:t xml:space="preserve">For details, </w:t>
      </w:r>
      <w:r w:rsidR="00E0095F">
        <w:t xml:space="preserve">see </w:t>
      </w:r>
      <w:r w:rsidR="00E0095F" w:rsidRPr="00B566D8">
        <w:rPr>
          <w:rStyle w:val="bLinkRef"/>
        </w:rPr>
        <w:fldChar w:fldCharType="begin" w:fldLock="1"/>
      </w:r>
      <w:r w:rsidR="00E0095F" w:rsidRPr="00B566D8">
        <w:rPr>
          <w:rStyle w:val="bLinkRef"/>
        </w:rPr>
        <w:instrText xml:space="preserve"> REF _Ref157308127 \h </w:instrText>
      </w:r>
      <w:r w:rsidR="00E0095F" w:rsidRPr="00B566D8">
        <w:rPr>
          <w:rStyle w:val="bLinkRef"/>
        </w:rPr>
      </w:r>
      <w:r w:rsidR="00E0095F" w:rsidRPr="00B566D8">
        <w:rPr>
          <w:rStyle w:val="bLinkRef"/>
        </w:rPr>
        <w:instrText xml:space="preserve"> \* MERGEFORMAT </w:instrText>
      </w:r>
      <w:r w:rsidR="00E0095F" w:rsidRPr="00B566D8">
        <w:rPr>
          <w:rStyle w:val="bLinkRef"/>
        </w:rPr>
        <w:fldChar w:fldCharType="separate"/>
      </w:r>
      <w:r w:rsidR="00E0095F" w:rsidRPr="00B566D8">
        <w:rPr>
          <w:rStyle w:val="bLinkRef"/>
        </w:rPr>
        <w:t>Resolving Multiple</w:t>
      </w:r>
      <w:r w:rsidR="00E0095F" w:rsidRPr="00B566D8">
        <w:rPr>
          <w:rStyle w:val="bLinkRef"/>
        </w:rPr>
        <w:t xml:space="preserve"> </w:t>
      </w:r>
      <w:r w:rsidR="00E0095F" w:rsidRPr="00B566D8">
        <w:rPr>
          <w:rStyle w:val="bLinkRef"/>
        </w:rPr>
        <w:t>Matches</w:t>
      </w:r>
      <w:r w:rsidR="00E0095F" w:rsidRPr="00B566D8">
        <w:rPr>
          <w:rStyle w:val="bLinkRef"/>
        </w:rPr>
        <w:fldChar w:fldCharType="end"/>
      </w:r>
      <w:r w:rsidR="00E0095F">
        <w:t xml:space="preserve"> on page </w:t>
      </w:r>
      <w:r w:rsidR="00E0095F">
        <w:fldChar w:fldCharType="begin"/>
      </w:r>
      <w:r w:rsidR="00E0095F">
        <w:instrText xml:space="preserve"> PAGEREF _Ref157308127 \h </w:instrText>
      </w:r>
      <w:r w:rsidR="00E0095F">
        <w:fldChar w:fldCharType="separate"/>
      </w:r>
      <w:ins w:id="420" w:author="Andersen, Charles W.  (ManTech)" w:date="2019-12-10T15:26:00Z">
        <w:r w:rsidR="00380255">
          <w:rPr>
            <w:noProof/>
          </w:rPr>
          <w:t>140</w:t>
        </w:r>
      </w:ins>
      <w:del w:id="421" w:author="Andersen, Charles W.  (ManTech)" w:date="2019-12-10T15:26:00Z">
        <w:r w:rsidR="00B77F99" w:rsidDel="00380255">
          <w:rPr>
            <w:noProof/>
          </w:rPr>
          <w:delText>4</w:delText>
        </w:r>
      </w:del>
      <w:r w:rsidR="00E0095F">
        <w:fldChar w:fldCharType="end"/>
      </w:r>
      <w:r>
        <w:t>.</w:t>
      </w:r>
      <w:bookmarkStart w:id="422" w:name="_WWID10007238"/>
    </w:p>
    <w:bookmarkEnd w:id="422"/>
    <w:p w:rsidR="005064F4" w:rsidRDefault="00BC35DB" w:rsidP="006F68A8">
      <w:pPr>
        <w:pStyle w:val="aNorm"/>
        <w:numPr>
          <w:ilvl w:val="0"/>
          <w:numId w:val="35"/>
        </w:numPr>
      </w:pPr>
      <w:r>
        <w:t xml:space="preserve">Review the contents of the new </w:t>
      </w:r>
      <w:r w:rsidR="005064F4">
        <w:rPr>
          <w:rStyle w:val="Strong"/>
        </w:rPr>
        <w:t xml:space="preserve">Selection </w:t>
      </w:r>
      <w:r>
        <w:rPr>
          <w:rStyle w:val="Strong"/>
        </w:rPr>
        <w:t>ReadList</w:t>
      </w:r>
      <w:r>
        <w:t xml:space="preserve"> tab that is displayed</w:t>
      </w:r>
      <w:r w:rsidR="005064F4">
        <w:t xml:space="preserve">. Before proceeding, you </w:t>
      </w:r>
      <w:r w:rsidR="00150F52">
        <w:t>can</w:t>
      </w:r>
      <w:r w:rsidR="005064F4">
        <w:t>:</w:t>
      </w:r>
      <w:bookmarkStart w:id="423" w:name="_WWID10000556"/>
    </w:p>
    <w:bookmarkEnd w:id="423"/>
    <w:p w:rsidR="005064F4" w:rsidRDefault="005064F4" w:rsidP="006F68A8">
      <w:pPr>
        <w:pStyle w:val="aNorm"/>
        <w:numPr>
          <w:ilvl w:val="1"/>
          <w:numId w:val="35"/>
        </w:numPr>
      </w:pPr>
      <w:r>
        <w:t xml:space="preserve">Use the </w:t>
      </w:r>
      <w:r>
        <w:rPr>
          <w:rStyle w:val="Strong"/>
        </w:rPr>
        <w:t xml:space="preserve">Clear </w:t>
      </w:r>
      <w:r>
        <w:t>button to remove any unwanted exams from the list.</w:t>
      </w:r>
      <w:bookmarkStart w:id="424" w:name="_WWID10000557"/>
    </w:p>
    <w:bookmarkEnd w:id="424"/>
    <w:p w:rsidR="005064F4" w:rsidRDefault="005064F4" w:rsidP="006F68A8">
      <w:pPr>
        <w:pStyle w:val="aNorm"/>
        <w:numPr>
          <w:ilvl w:val="1"/>
          <w:numId w:val="35"/>
        </w:numPr>
      </w:pPr>
      <w:r>
        <w:t>Sort the list</w:t>
      </w:r>
      <w:r w:rsidR="00084AC6">
        <w:t xml:space="preserve"> to indicate the order in which exams should be displayed</w:t>
      </w:r>
      <w:r>
        <w:t>.</w:t>
      </w:r>
      <w:bookmarkStart w:id="425" w:name="_WWID10000558"/>
    </w:p>
    <w:bookmarkEnd w:id="425"/>
    <w:p w:rsidR="005064F4" w:rsidRDefault="005064F4" w:rsidP="006F68A8">
      <w:pPr>
        <w:pStyle w:val="aNorm"/>
        <w:numPr>
          <w:ilvl w:val="1"/>
          <w:numId w:val="35"/>
        </w:numPr>
      </w:pPr>
      <w:r>
        <w:t xml:space="preserve">Click the </w:t>
      </w:r>
      <w:r>
        <w:rPr>
          <w:rStyle w:val="Strong"/>
        </w:rPr>
        <w:t>ReadList</w:t>
      </w:r>
      <w:r>
        <w:t xml:space="preserve"> button</w:t>
      </w:r>
      <w:r w:rsidR="00BC35DB">
        <w:t xml:space="preserve"> to begin.</w:t>
      </w:r>
      <w:r w:rsidR="00347283">
        <w:t xml:space="preserve"> </w:t>
      </w:r>
      <w:r w:rsidR="00BC35DB">
        <w:t xml:space="preserve">The </w:t>
      </w:r>
      <w:r>
        <w:t>first exam in the list will be displayed.</w:t>
      </w:r>
      <w:bookmarkStart w:id="426" w:name="_WWID10000561"/>
      <w:r w:rsidR="00347283">
        <w:t xml:space="preserve"> </w:t>
      </w:r>
      <w:r w:rsidR="00380B84">
        <w:t>All other exams in the list will be reserved.</w:t>
      </w:r>
    </w:p>
    <w:bookmarkEnd w:id="426"/>
    <w:p w:rsidR="00BC35DB" w:rsidRDefault="00BC35DB" w:rsidP="006F68A8">
      <w:pPr>
        <w:pStyle w:val="aNorm"/>
        <w:keepNext/>
        <w:numPr>
          <w:ilvl w:val="0"/>
          <w:numId w:val="35"/>
        </w:numPr>
      </w:pPr>
      <w:r>
        <w:t>Depending on the hanging protocol being used, one or more prior exams may open automatically.</w:t>
      </w:r>
      <w:bookmarkStart w:id="427" w:name="_WWID10003287"/>
    </w:p>
    <w:bookmarkEnd w:id="427"/>
    <w:p w:rsidR="002A47DC" w:rsidRDefault="002A47DC" w:rsidP="006F68A8">
      <w:pPr>
        <w:pStyle w:val="aNorm"/>
        <w:numPr>
          <w:ilvl w:val="1"/>
          <w:numId w:val="35"/>
        </w:numPr>
      </w:pPr>
      <w:r>
        <w:t>If you are using an integrated voice dictation system, you will be asked if you want to open the exam’s report for dictation (details</w:t>
      </w:r>
      <w:r w:rsidR="00240EEB">
        <w:t xml:space="preserve"> on page </w:t>
      </w:r>
      <w:r w:rsidR="00240EEB">
        <w:fldChar w:fldCharType="begin"/>
      </w:r>
      <w:r w:rsidR="00240EEB">
        <w:instrText xml:space="preserve"> PAGEREF _Ref147116425 \h </w:instrText>
      </w:r>
      <w:r w:rsidR="00240EEB">
        <w:fldChar w:fldCharType="separate"/>
      </w:r>
      <w:ins w:id="428" w:author="Andersen, Charles W.  (ManTech)" w:date="2019-12-10T15:26:00Z">
        <w:r w:rsidR="00380255">
          <w:rPr>
            <w:noProof/>
          </w:rPr>
          <w:t>51</w:t>
        </w:r>
      </w:ins>
      <w:del w:id="429" w:author="Andersen, Charles W.  (ManTech)" w:date="2019-12-10T15:26:00Z">
        <w:r w:rsidR="00B77F99" w:rsidDel="00380255">
          <w:rPr>
            <w:noProof/>
          </w:rPr>
          <w:delText>4</w:delText>
        </w:r>
      </w:del>
      <w:r w:rsidR="00240EEB">
        <w:fldChar w:fldCharType="end"/>
      </w:r>
      <w:r>
        <w:t>).</w:t>
      </w:r>
    </w:p>
    <w:p w:rsidR="00BC35DB" w:rsidRDefault="00BC35DB" w:rsidP="006F68A8">
      <w:pPr>
        <w:pStyle w:val="aNorm"/>
        <w:numPr>
          <w:ilvl w:val="1"/>
          <w:numId w:val="35"/>
        </w:numPr>
      </w:pPr>
      <w:r>
        <w:t>Once Selection ReadList is active,</w:t>
      </w:r>
      <w:r w:rsidR="00380B84">
        <w:t xml:space="preserve"> you can view successive exams</w:t>
      </w:r>
      <w:r w:rsidR="00347283">
        <w:t xml:space="preserve"> the</w:t>
      </w:r>
      <w:r w:rsidR="00380B84">
        <w:t xml:space="preserve"> </w:t>
      </w:r>
      <w:r>
        <w:t xml:space="preserve">same way as </w:t>
      </w:r>
      <w:r w:rsidR="00764640">
        <w:t>“</w:t>
      </w:r>
      <w:r w:rsidR="00150F52">
        <w:t>standard”</w:t>
      </w:r>
      <w:r w:rsidR="00EF0EC1">
        <w:t xml:space="preserve"> </w:t>
      </w:r>
      <w:r w:rsidR="00380B84">
        <w:t>ReadList is used</w:t>
      </w:r>
      <w:r>
        <w:t>.</w:t>
      </w:r>
      <w:bookmarkStart w:id="430" w:name="_WWID10000566"/>
    </w:p>
    <w:p w:rsidR="00BC35DB" w:rsidRDefault="00BC35DB">
      <w:pPr>
        <w:pStyle w:val="Heading3"/>
      </w:pPr>
      <w:bookmarkStart w:id="431" w:name="autoupdate_setup"/>
      <w:bookmarkStart w:id="432" w:name="_Setting_Up_Automatic"/>
      <w:bookmarkStart w:id="433" w:name="_Toc508191950"/>
      <w:bookmarkEnd w:id="432"/>
      <w:r>
        <w:t xml:space="preserve">Setting </w:t>
      </w:r>
      <w:r w:rsidR="00347283">
        <w:t>up</w:t>
      </w:r>
      <w:r>
        <w:t xml:space="preserve"> Automatic Close/Updates</w:t>
      </w:r>
      <w:bookmarkStart w:id="434" w:name="_WWID10000533"/>
      <w:bookmarkEnd w:id="431"/>
      <w:bookmarkEnd w:id="433"/>
    </w:p>
    <w:bookmarkEnd w:id="434"/>
    <w:p w:rsidR="00BC35DB" w:rsidRDefault="0077332D">
      <w:pPr>
        <w:pStyle w:val="aNorm"/>
        <w:keepNext/>
      </w:pPr>
      <w:r>
        <w:fldChar w:fldCharType="begin"/>
      </w:r>
      <w:r>
        <w:instrText xml:space="preserve"> xe "status, exam: updating automatically" </w:instrText>
      </w:r>
      <w:r>
        <w:fldChar w:fldCharType="end"/>
      </w:r>
      <w:r w:rsidR="00333911">
        <w:fldChar w:fldCharType="begin"/>
      </w:r>
      <w:r w:rsidR="00333911">
        <w:instrText xml:space="preserve"> xe "Close/Update dialog: suppressing during ReadList" </w:instrText>
      </w:r>
      <w:r w:rsidR="00333911">
        <w:fldChar w:fldCharType="end"/>
      </w:r>
      <w:r w:rsidR="00BC35DB">
        <w:t>When an exam is closed, the Close Exams/Update Status dialog is usually displayed as an intervening step.</w:t>
      </w:r>
      <w:r w:rsidR="00347283">
        <w:t xml:space="preserve"> </w:t>
      </w:r>
      <w:r w:rsidR="00BC35DB">
        <w:t>If you are using ReadList, you can suppress the display of this dialog and close exams with a single mouse click.</w:t>
      </w:r>
      <w:bookmarkStart w:id="435" w:name="_WWID10000534"/>
    </w:p>
    <w:p w:rsidR="00BC35DB" w:rsidRDefault="00123047">
      <w:pPr>
        <w:pStyle w:val="aProcHead"/>
      </w:pPr>
      <w:r>
        <w:t xml:space="preserve">To </w:t>
      </w:r>
      <w:r w:rsidR="00043A10">
        <w:t>set up automatic close/updates</w:t>
      </w:r>
      <w:bookmarkStart w:id="436" w:name="_WWID10003582"/>
    </w:p>
    <w:p w:rsidR="00084AC6" w:rsidRDefault="00084AC6" w:rsidP="006F68A8">
      <w:pPr>
        <w:pStyle w:val="aNorm"/>
        <w:numPr>
          <w:ilvl w:val="0"/>
          <w:numId w:val="36"/>
        </w:numPr>
      </w:pPr>
      <w:bookmarkStart w:id="437" w:name="_WWID10007003"/>
      <w:bookmarkEnd w:id="435"/>
      <w:bookmarkEnd w:id="436"/>
      <w:r>
        <w:t>If you want the status of exams being closed to be automatically updated to Interpreted</w:t>
      </w:r>
      <w:bookmarkStart w:id="438" w:name="_WWID10000535"/>
      <w:r>
        <w:t>:</w:t>
      </w:r>
    </w:p>
    <w:bookmarkEnd w:id="438"/>
    <w:p w:rsidR="00084AC6" w:rsidRDefault="00084AC6" w:rsidP="006F68A8">
      <w:pPr>
        <w:pStyle w:val="aNorm"/>
        <w:numPr>
          <w:ilvl w:val="2"/>
          <w:numId w:val="36"/>
        </w:numPr>
      </w:pPr>
      <w:r>
        <w:t xml:space="preserve">In the Viewer or Manager window, click </w:t>
      </w:r>
      <w:r>
        <w:rPr>
          <w:rStyle w:val="Strong"/>
        </w:rPr>
        <w:t>View | Settings</w:t>
      </w:r>
      <w:r>
        <w:t xml:space="preserve">, then the </w:t>
      </w:r>
      <w:r>
        <w:rPr>
          <w:rStyle w:val="Strong"/>
        </w:rPr>
        <w:t>Manager</w:t>
      </w:r>
      <w:r>
        <w:t xml:space="preserve"> tab.</w:t>
      </w:r>
      <w:bookmarkStart w:id="439" w:name="_WWID10000536"/>
    </w:p>
    <w:bookmarkEnd w:id="439"/>
    <w:p w:rsidR="00084AC6" w:rsidRDefault="00084AC6" w:rsidP="006F68A8">
      <w:pPr>
        <w:pStyle w:val="aNorm"/>
        <w:numPr>
          <w:ilvl w:val="2"/>
          <w:numId w:val="36"/>
        </w:numPr>
      </w:pPr>
      <w:r>
        <w:t>Clear the</w:t>
      </w:r>
      <w:r>
        <w:rPr>
          <w:rStyle w:val="Strong"/>
        </w:rPr>
        <w:t xml:space="preserve"> Set the Default Status Update Prompt to NO</w:t>
      </w:r>
      <w:r>
        <w:t xml:space="preserve"> check box.</w:t>
      </w:r>
      <w:bookmarkStart w:id="440" w:name="_WWID10000537"/>
    </w:p>
    <w:bookmarkEnd w:id="440"/>
    <w:p w:rsidR="00084AC6" w:rsidRDefault="00084AC6">
      <w:pPr>
        <w:pStyle w:val="aNorm0"/>
      </w:pPr>
      <w:r>
        <w:rPr>
          <w:rStyle w:val="bLeadin"/>
        </w:rPr>
        <w:t>Note</w:t>
      </w:r>
      <w:r>
        <w:t xml:space="preserve">  Clearing this check box sets the initial value of the </w:t>
      </w:r>
      <w:r w:rsidR="000A012E">
        <w:rPr>
          <w:rStyle w:val="Strong"/>
        </w:rPr>
        <w:t>Interpret?</w:t>
      </w:r>
      <w:r>
        <w:t xml:space="preserve"> field in</w:t>
      </w:r>
      <w:r w:rsidR="008A6197">
        <w:t xml:space="preserve"> the</w:t>
      </w:r>
      <w:r>
        <w:t xml:space="preserve"> Close Exams/Update Status dialog to YES. This setting applies whether or not ReadList is active.</w:t>
      </w:r>
      <w:bookmarkStart w:id="441" w:name="_WWID10000538"/>
    </w:p>
    <w:p w:rsidR="00084AC6" w:rsidRDefault="00084AC6" w:rsidP="006F68A8">
      <w:pPr>
        <w:pStyle w:val="aNorm"/>
        <w:numPr>
          <w:ilvl w:val="0"/>
          <w:numId w:val="36"/>
        </w:numPr>
      </w:pPr>
      <w:r>
        <w:t xml:space="preserve">Click </w:t>
      </w:r>
      <w:r>
        <w:rPr>
          <w:rStyle w:val="Strong"/>
        </w:rPr>
        <w:t>OK</w:t>
      </w:r>
      <w:r>
        <w:t>.</w:t>
      </w:r>
      <w:bookmarkStart w:id="442" w:name="_WWID10003583"/>
    </w:p>
    <w:bookmarkEnd w:id="441"/>
    <w:bookmarkEnd w:id="442"/>
    <w:p w:rsidR="00084AC6" w:rsidRDefault="00084AC6" w:rsidP="006F68A8">
      <w:pPr>
        <w:pStyle w:val="aNorm"/>
        <w:numPr>
          <w:ilvl w:val="0"/>
          <w:numId w:val="36"/>
        </w:numPr>
      </w:pPr>
      <w:r>
        <w:t>Open any exam or start ReadList mode.</w:t>
      </w:r>
      <w:bookmarkStart w:id="443" w:name="_WWID10000539"/>
    </w:p>
    <w:bookmarkEnd w:id="443"/>
    <w:p w:rsidR="00084AC6" w:rsidRDefault="00084AC6" w:rsidP="006F68A8">
      <w:pPr>
        <w:pStyle w:val="aNorm"/>
        <w:numPr>
          <w:ilvl w:val="0"/>
          <w:numId w:val="36"/>
        </w:numPr>
      </w:pPr>
      <w:r>
        <w:t xml:space="preserve">Open </w:t>
      </w:r>
      <w:r w:rsidR="00B9437F">
        <w:t>the Close Exams/Update Status dialog</w:t>
      </w:r>
      <w:r>
        <w:t xml:space="preserve"> by clicking </w:t>
      </w:r>
      <w:r>
        <w:rPr>
          <w:rStyle w:val="Strong"/>
        </w:rPr>
        <w:t>Next</w:t>
      </w:r>
      <w:r>
        <w:t xml:space="preserve"> in the Manager, or by clicking the </w:t>
      </w:r>
      <w:r w:rsidR="00084380">
        <w:rPr>
          <w:rStyle w:val="bDrop3pt"/>
          <w:noProof/>
        </w:rPr>
        <w:drawing>
          <wp:inline distT="0" distB="0" distL="0" distR="0">
            <wp:extent cx="200025" cy="180975"/>
            <wp:effectExtent l="0" t="0" r="0" b="0"/>
            <wp:docPr id="35" name="Picture 35" descr="Show Next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how Next Exam butto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 xml:space="preserve"> button.</w:t>
      </w:r>
      <w:bookmarkStart w:id="444" w:name="_WWID10000540"/>
    </w:p>
    <w:bookmarkEnd w:id="444"/>
    <w:p w:rsidR="00084AC6" w:rsidRDefault="00084AC6" w:rsidP="006F68A8">
      <w:pPr>
        <w:pStyle w:val="aNorm"/>
        <w:numPr>
          <w:ilvl w:val="0"/>
          <w:numId w:val="36"/>
        </w:numPr>
      </w:pPr>
      <w:r>
        <w:t xml:space="preserve">Clear the </w:t>
      </w:r>
      <w:r>
        <w:rPr>
          <w:rStyle w:val="Strong"/>
        </w:rPr>
        <w:t>Show this dialog in ReadList mode</w:t>
      </w:r>
      <w:r>
        <w:t xml:space="preserve"> check box.</w:t>
      </w:r>
      <w:bookmarkStart w:id="445" w:name="_WWID10000541"/>
    </w:p>
    <w:bookmarkEnd w:id="445"/>
    <w:p w:rsidR="00084AC6" w:rsidRDefault="00084AC6" w:rsidP="006F68A8">
      <w:pPr>
        <w:pStyle w:val="aNorm"/>
        <w:numPr>
          <w:ilvl w:val="1"/>
          <w:numId w:val="36"/>
        </w:numPr>
      </w:pPr>
      <w:r>
        <w:t>This setting is not retained across VistARad sessions.</w:t>
      </w:r>
      <w:bookmarkStart w:id="446" w:name="_WWID10000543"/>
    </w:p>
    <w:bookmarkEnd w:id="446"/>
    <w:p w:rsidR="00084AC6" w:rsidRDefault="00B9437F" w:rsidP="006F68A8">
      <w:pPr>
        <w:pStyle w:val="aNorm"/>
        <w:numPr>
          <w:ilvl w:val="1"/>
          <w:numId w:val="36"/>
        </w:numPr>
      </w:pPr>
      <w:r>
        <w:t>The Close Exams/Update Status dialog</w:t>
      </w:r>
      <w:r w:rsidR="00084AC6">
        <w:t xml:space="preserve"> can always be opened by clicking </w:t>
      </w:r>
      <w:r w:rsidR="00084380">
        <w:rPr>
          <w:rStyle w:val="bDrop3pt"/>
          <w:noProof/>
        </w:rPr>
        <w:drawing>
          <wp:inline distT="0" distB="0" distL="0" distR="0">
            <wp:extent cx="200025" cy="180975"/>
            <wp:effectExtent l="0" t="0" r="0" b="0"/>
            <wp:docPr id="36" name="Picture 36" descr="Close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ose Exams butt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sidR="00084AC6">
        <w:t>, regardless of this setting.</w:t>
      </w:r>
      <w:bookmarkStart w:id="447" w:name="_WWID10000542"/>
    </w:p>
    <w:bookmarkEnd w:id="447"/>
    <w:p w:rsidR="00084AC6" w:rsidRDefault="00084AC6" w:rsidP="006F68A8">
      <w:pPr>
        <w:pStyle w:val="aNorm"/>
        <w:numPr>
          <w:ilvl w:val="0"/>
          <w:numId w:val="36"/>
        </w:numPr>
      </w:pPr>
      <w:r>
        <w:t xml:space="preserve">Set other values in the dialog as appropriate for the current exam, then click </w:t>
      </w:r>
      <w:r>
        <w:rPr>
          <w:rStyle w:val="Strong"/>
        </w:rPr>
        <w:t>OK</w:t>
      </w:r>
      <w:r>
        <w:t>.</w:t>
      </w:r>
      <w:bookmarkStart w:id="448" w:name="_WWID10000544"/>
    </w:p>
    <w:p w:rsidR="00BC35DB" w:rsidRDefault="00BC35DB">
      <w:pPr>
        <w:pStyle w:val="Heading2"/>
      </w:pPr>
      <w:bookmarkStart w:id="449" w:name="_Toc126729030"/>
      <w:bookmarkStart w:id="450" w:name="_Ref127597306"/>
      <w:bookmarkStart w:id="451" w:name="_Ref127597309"/>
      <w:bookmarkStart w:id="452" w:name="_WWID10000432"/>
      <w:bookmarkStart w:id="453" w:name="_Ref136828181"/>
      <w:bookmarkStart w:id="454" w:name="_Toc508191951"/>
      <w:bookmarkEnd w:id="430"/>
      <w:bookmarkEnd w:id="437"/>
      <w:bookmarkEnd w:id="448"/>
      <w:r>
        <w:t>Other Ways to Open Exams</w:t>
      </w:r>
      <w:bookmarkEnd w:id="453"/>
      <w:bookmarkEnd w:id="454"/>
    </w:p>
    <w:bookmarkEnd w:id="452"/>
    <w:p w:rsidR="00BC35DB" w:rsidRDefault="00BC35DB">
      <w:pPr>
        <w:pStyle w:val="aNorm"/>
        <w:keepNext/>
      </w:pPr>
      <w:r>
        <w:t>An</w:t>
      </w:r>
      <w:r w:rsidR="00347283">
        <w:t xml:space="preserve"> </w:t>
      </w:r>
      <w:r>
        <w:t>exam is usual</w:t>
      </w:r>
      <w:r w:rsidR="00380B84">
        <w:t>ly opened by double-clicking it</w:t>
      </w:r>
      <w:r>
        <w:t>s entry in an exam list or by using ReadList.</w:t>
      </w:r>
      <w:r w:rsidR="00347283">
        <w:t xml:space="preserve"> </w:t>
      </w:r>
      <w:r>
        <w:t>Other ways to open an exam include:</w:t>
      </w:r>
      <w:bookmarkStart w:id="455" w:name="_WWID10003584"/>
    </w:p>
    <w:bookmarkEnd w:id="455"/>
    <w:p w:rsidR="00BC35DB" w:rsidRDefault="00BC35DB" w:rsidP="006F68A8">
      <w:pPr>
        <w:pStyle w:val="aNormSnug"/>
        <w:numPr>
          <w:ilvl w:val="0"/>
          <w:numId w:val="23"/>
        </w:numPr>
      </w:pPr>
      <w:r>
        <w:fldChar w:fldCharType="begin" w:fldLock="1"/>
      </w:r>
      <w:r>
        <w:instrText xml:space="preserve"> REF _Ref136760241 \h </w:instrText>
      </w:r>
      <w:r>
        <w:instrText xml:space="preserve"> \* MERGEFORMAT </w:instrText>
      </w:r>
      <w:r>
        <w:fldChar w:fldCharType="separate"/>
      </w:r>
      <w:r w:rsidR="0093607B">
        <w:t>Opening Ex</w:t>
      </w:r>
      <w:r w:rsidR="0093607B">
        <w:t>a</w:t>
      </w:r>
      <w:r w:rsidR="0093607B">
        <w:t>ms without Priors</w:t>
      </w:r>
      <w:r>
        <w:fldChar w:fldCharType="end"/>
      </w:r>
      <w:bookmarkStart w:id="456" w:name="_WWID10003585"/>
    </w:p>
    <w:bookmarkEnd w:id="456"/>
    <w:p w:rsidR="00BC35DB" w:rsidRDefault="00BC35DB" w:rsidP="006F68A8">
      <w:pPr>
        <w:pStyle w:val="aNormSnug"/>
        <w:numPr>
          <w:ilvl w:val="0"/>
          <w:numId w:val="23"/>
        </w:numPr>
      </w:pPr>
      <w:r>
        <w:fldChar w:fldCharType="begin" w:fldLock="1"/>
      </w:r>
      <w:r>
        <w:instrText xml:space="preserve"> REF _Ref136760243 \h </w:instrText>
      </w:r>
      <w:r>
        <w:instrText xml:space="preserve"> \* MERGEFORMAT </w:instrText>
      </w:r>
      <w:r>
        <w:fldChar w:fldCharType="separate"/>
      </w:r>
      <w:r w:rsidR="0093607B">
        <w:t>Opening Exams for a Specific Pati</w:t>
      </w:r>
      <w:r w:rsidR="0093607B">
        <w:t>e</w:t>
      </w:r>
      <w:r w:rsidR="0093607B">
        <w:t>nt</w:t>
      </w:r>
      <w:r>
        <w:fldChar w:fldCharType="end"/>
      </w:r>
      <w:bookmarkStart w:id="457" w:name="_WWID10003586"/>
    </w:p>
    <w:bookmarkEnd w:id="457"/>
    <w:p w:rsidR="00084AC6" w:rsidRDefault="00BC35DB" w:rsidP="006F68A8">
      <w:pPr>
        <w:pStyle w:val="aNormSnug"/>
        <w:numPr>
          <w:ilvl w:val="0"/>
          <w:numId w:val="23"/>
        </w:numPr>
      </w:pPr>
      <w:r>
        <w:fldChar w:fldCharType="begin" w:fldLock="1"/>
      </w:r>
      <w:r>
        <w:instrText xml:space="preserve"> REF _Ref136760244 \h </w:instrText>
      </w:r>
      <w:r>
        <w:instrText xml:space="preserve"> \* MERGEFORMAT </w:instrText>
      </w:r>
      <w:r>
        <w:fldChar w:fldCharType="separate"/>
      </w:r>
      <w:r w:rsidR="0093607B">
        <w:t>Opening Mul</w:t>
      </w:r>
      <w:r w:rsidR="0093607B">
        <w:t>t</w:t>
      </w:r>
      <w:r w:rsidR="0093607B">
        <w:t>iple Exams</w:t>
      </w:r>
      <w:r>
        <w:fldChar w:fldCharType="end"/>
      </w:r>
      <w:bookmarkStart w:id="458" w:name="_WWID10003588"/>
    </w:p>
    <w:p w:rsidR="00BC35DB" w:rsidRDefault="00084AC6" w:rsidP="006F68A8">
      <w:pPr>
        <w:pStyle w:val="aNormSnug"/>
        <w:numPr>
          <w:ilvl w:val="0"/>
          <w:numId w:val="23"/>
        </w:numPr>
      </w:pPr>
      <w:r>
        <w:fldChar w:fldCharType="begin" w:fldLock="1"/>
      </w:r>
      <w:r>
        <w:instrText xml:space="preserve"> REF _Ref159896942 \h </w:instrText>
      </w:r>
      <w:r w:rsidR="00C06D4C">
        <w:instrText xml:space="preserve"> \* MERGEFORMAT </w:instrText>
      </w:r>
      <w:r>
        <w:fldChar w:fldCharType="separate"/>
      </w:r>
      <w:r w:rsidR="0093607B">
        <w:t>Opening Refer</w:t>
      </w:r>
      <w:r w:rsidR="0093607B">
        <w:t>e</w:t>
      </w:r>
      <w:r w:rsidR="0093607B">
        <w:t>nce-Quality Exams</w:t>
      </w:r>
      <w:r>
        <w:fldChar w:fldCharType="end"/>
      </w:r>
      <w:r>
        <w:t xml:space="preserve"> </w:t>
      </w:r>
      <w:bookmarkStart w:id="459" w:name="_WWID10007239"/>
    </w:p>
    <w:bookmarkEnd w:id="458"/>
    <w:bookmarkEnd w:id="459"/>
    <w:p w:rsidR="00BC35DB" w:rsidRDefault="00BC35DB" w:rsidP="006F68A8">
      <w:pPr>
        <w:pStyle w:val="aNormSnug"/>
        <w:numPr>
          <w:ilvl w:val="0"/>
          <w:numId w:val="23"/>
        </w:numPr>
      </w:pPr>
      <w:r>
        <w:fldChar w:fldCharType="begin" w:fldLock="1"/>
      </w:r>
      <w:r>
        <w:instrText xml:space="preserve"> REF _Ref136760247 \h </w:instrText>
      </w:r>
      <w:r>
        <w:instrText xml:space="preserve"> \* MERGEFORMAT </w:instrText>
      </w:r>
      <w:r>
        <w:fldChar w:fldCharType="separate"/>
      </w:r>
      <w:r w:rsidR="0093607B">
        <w:t>Opening Previously Disp</w:t>
      </w:r>
      <w:r w:rsidR="0093607B">
        <w:t>l</w:t>
      </w:r>
      <w:r w:rsidR="0093607B">
        <w:t>ayed Exams</w:t>
      </w:r>
      <w:r>
        <w:fldChar w:fldCharType="end"/>
      </w:r>
      <w:bookmarkStart w:id="460" w:name="_WWID10003332"/>
    </w:p>
    <w:p w:rsidR="00380B84" w:rsidRDefault="00380B84" w:rsidP="006F68A8">
      <w:pPr>
        <w:pStyle w:val="aNorm"/>
        <w:numPr>
          <w:ilvl w:val="0"/>
          <w:numId w:val="23"/>
        </w:numPr>
      </w:pPr>
      <w:r>
        <w:fldChar w:fldCharType="begin" w:fldLock="1"/>
      </w:r>
      <w:r>
        <w:instrText xml:space="preserve"> REF _Ref145222497 \h </w:instrText>
      </w:r>
      <w:r w:rsidR="00D744B0">
        <w:instrText xml:space="preserve"> \* MERGEFORMAT </w:instrText>
      </w:r>
      <w:r>
        <w:fldChar w:fldCharType="separate"/>
      </w:r>
      <w:r w:rsidR="0093607B">
        <w:t>Opening Prin</w:t>
      </w:r>
      <w:r w:rsidR="0093607B">
        <w:t>t</w:t>
      </w:r>
      <w:r w:rsidR="0093607B">
        <w:t>sets</w:t>
      </w:r>
      <w:r>
        <w:fldChar w:fldCharType="end"/>
      </w:r>
      <w:bookmarkStart w:id="461" w:name="_WWID10004692"/>
    </w:p>
    <w:p w:rsidR="00BC35DB" w:rsidRDefault="00380B84">
      <w:pPr>
        <w:pStyle w:val="Heading3"/>
      </w:pPr>
      <w:bookmarkStart w:id="462" w:name="_Ref136760241"/>
      <w:bookmarkStart w:id="463" w:name="_Opening_Exams_without"/>
      <w:bookmarkStart w:id="464" w:name="_Toc508191952"/>
      <w:bookmarkEnd w:id="460"/>
      <w:bookmarkEnd w:id="461"/>
      <w:bookmarkEnd w:id="463"/>
      <w:r>
        <w:t xml:space="preserve">Opening Exams </w:t>
      </w:r>
      <w:r w:rsidR="00BC35DB">
        <w:t>without Priors</w:t>
      </w:r>
      <w:bookmarkStart w:id="465" w:name="_WWID10000436"/>
      <w:bookmarkEnd w:id="462"/>
      <w:bookmarkEnd w:id="464"/>
    </w:p>
    <w:bookmarkEnd w:id="465"/>
    <w:p w:rsidR="00BC35DB" w:rsidRDefault="002A47DC">
      <w:pPr>
        <w:pStyle w:val="aNorm"/>
      </w:pPr>
      <w:r>
        <w:t>Generally, VistARad’s hanging protocols are set up to locate and open priors when a current exam is opened. This capability can be disabled on an exam-by-exam basis, or, if necessary, for all exams</w:t>
      </w:r>
      <w:r w:rsidR="00BC35DB">
        <w:t>.</w:t>
      </w:r>
      <w:bookmarkStart w:id="466" w:name="_WWID10000439"/>
    </w:p>
    <w:bookmarkEnd w:id="466"/>
    <w:p w:rsidR="00BC35DB" w:rsidRDefault="00BC35DB">
      <w:pPr>
        <w:pStyle w:val="aNorm"/>
        <w:rPr>
          <w:rStyle w:val="bLeadin"/>
        </w:rPr>
      </w:pPr>
      <w:r>
        <w:t>When prior retrieval is disabled, any prior retrieval logic in a hanging protocol is ignored when an exam is opened.</w:t>
      </w:r>
      <w:bookmarkStart w:id="467" w:name="_WWID10003589"/>
    </w:p>
    <w:bookmarkEnd w:id="467"/>
    <w:p w:rsidR="00BC35DB" w:rsidRDefault="00BC35DB">
      <w:pPr>
        <w:pStyle w:val="aProcHead"/>
      </w:pPr>
      <w:r>
        <w:t>To temporarily disable prior retrieval</w:t>
      </w:r>
      <w:bookmarkStart w:id="468" w:name="_WWID10000446"/>
    </w:p>
    <w:bookmarkEnd w:id="468"/>
    <w:p w:rsidR="00BC35DB" w:rsidRDefault="00BC35DB" w:rsidP="006F68A8">
      <w:pPr>
        <w:pStyle w:val="aNorm"/>
        <w:numPr>
          <w:ilvl w:val="0"/>
          <w:numId w:val="37"/>
        </w:numPr>
      </w:pPr>
      <w:r>
        <w:t>Select the exam you want to open.</w:t>
      </w:r>
      <w:bookmarkStart w:id="469" w:name="_WWID10000447"/>
    </w:p>
    <w:bookmarkEnd w:id="469"/>
    <w:p w:rsidR="00BC35DB" w:rsidRDefault="00BC35DB" w:rsidP="006F68A8">
      <w:pPr>
        <w:pStyle w:val="aNorm"/>
        <w:numPr>
          <w:ilvl w:val="0"/>
          <w:numId w:val="37"/>
        </w:numPr>
      </w:pPr>
      <w:r>
        <w:t xml:space="preserve">Click the </w:t>
      </w:r>
      <w:r>
        <w:rPr>
          <w:rStyle w:val="Strong"/>
        </w:rPr>
        <w:t>Open/No Prior</w:t>
      </w:r>
      <w:r>
        <w:t xml:space="preserve"> button (located to the right of the </w:t>
      </w:r>
      <w:r>
        <w:rPr>
          <w:rStyle w:val="Strong"/>
        </w:rPr>
        <w:t>Open</w:t>
      </w:r>
      <w:r>
        <w:t xml:space="preserve"> button in the Manager window).</w:t>
      </w:r>
      <w:bookmarkStart w:id="470" w:name="_WWID10000448"/>
    </w:p>
    <w:bookmarkEnd w:id="470"/>
    <w:p w:rsidR="00BC35DB" w:rsidRDefault="00BC35DB">
      <w:pPr>
        <w:pStyle w:val="aProcHead"/>
      </w:pPr>
      <w:r>
        <w:t>To permanently enable/disable prior retrieval</w:t>
      </w:r>
      <w:bookmarkStart w:id="471" w:name="_WWID10000442"/>
    </w:p>
    <w:bookmarkEnd w:id="471"/>
    <w:p w:rsidR="00BC35DB" w:rsidRDefault="00BC35DB" w:rsidP="006F68A8">
      <w:pPr>
        <w:pStyle w:val="aNorm"/>
        <w:numPr>
          <w:ilvl w:val="0"/>
          <w:numId w:val="37"/>
        </w:numPr>
      </w:pPr>
      <w:r>
        <w:t xml:space="preserve">Click </w:t>
      </w:r>
      <w:r>
        <w:rPr>
          <w:rStyle w:val="Strong"/>
        </w:rPr>
        <w:t>View | Settings | Hanging Protocol</w:t>
      </w:r>
      <w:r>
        <w:t>.</w:t>
      </w:r>
      <w:bookmarkStart w:id="472" w:name="_WWID10000443"/>
    </w:p>
    <w:bookmarkEnd w:id="472"/>
    <w:p w:rsidR="00BC35DB" w:rsidRDefault="00BC35DB" w:rsidP="006F68A8">
      <w:pPr>
        <w:pStyle w:val="aNorm"/>
        <w:numPr>
          <w:ilvl w:val="0"/>
          <w:numId w:val="37"/>
        </w:numPr>
      </w:pPr>
      <w:r>
        <w:t>Select or clear the last two check</w:t>
      </w:r>
      <w:r w:rsidR="00524BA9">
        <w:t xml:space="preserve"> </w:t>
      </w:r>
      <w:r>
        <w:t>boxes in the dialog as desired.</w:t>
      </w:r>
      <w:bookmarkStart w:id="473" w:name="_WWID10000444"/>
    </w:p>
    <w:p w:rsidR="00380B84" w:rsidRDefault="00380B84" w:rsidP="006F68A8">
      <w:pPr>
        <w:pStyle w:val="aNorm"/>
        <w:numPr>
          <w:ilvl w:val="0"/>
          <w:numId w:val="37"/>
        </w:numPr>
      </w:pPr>
      <w:r>
        <w:t xml:space="preserve">Click </w:t>
      </w:r>
      <w:r>
        <w:rPr>
          <w:rStyle w:val="Strong"/>
        </w:rPr>
        <w:t>OK</w:t>
      </w:r>
      <w:r>
        <w:t>.</w:t>
      </w:r>
      <w:bookmarkStart w:id="474" w:name="_WWID10003590"/>
    </w:p>
    <w:bookmarkEnd w:id="473"/>
    <w:bookmarkEnd w:id="474"/>
    <w:p w:rsidR="00BC35DB" w:rsidRDefault="00BC35DB">
      <w:pPr>
        <w:pStyle w:val="aNorm"/>
      </w:pPr>
      <w:r>
        <w:rPr>
          <w:rStyle w:val="bLeadin"/>
        </w:rPr>
        <w:t>Note</w:t>
      </w:r>
      <w:r w:rsidR="002A47DC">
        <w:t> </w:t>
      </w:r>
      <w:r w:rsidR="00333911">
        <w:t>Other</w:t>
      </w:r>
      <w:r>
        <w:t xml:space="preserve"> settings </w:t>
      </w:r>
      <w:r w:rsidR="00380B84">
        <w:t xml:space="preserve">apply </w:t>
      </w:r>
      <w:r>
        <w:t>for priors o</w:t>
      </w:r>
      <w:r w:rsidR="00380B84">
        <w:t>f</w:t>
      </w:r>
      <w:r>
        <w:t xml:space="preserve"> routed exams</w:t>
      </w:r>
      <w:r w:rsidR="00380B84">
        <w:t xml:space="preserve"> (details</w:t>
      </w:r>
      <w:r w:rsidR="00D4682C">
        <w:t xml:space="preserve"> on page </w:t>
      </w:r>
      <w:r w:rsidR="00D4682C">
        <w:fldChar w:fldCharType="begin"/>
      </w:r>
      <w:r w:rsidR="00D4682C">
        <w:instrText xml:space="preserve"> PAGEREF _Ref136330353 \h </w:instrText>
      </w:r>
      <w:r w:rsidR="00D4682C">
        <w:fldChar w:fldCharType="separate"/>
      </w:r>
      <w:ins w:id="475" w:author="Andersen, Charles W.  (ManTech)" w:date="2019-12-10T15:26:00Z">
        <w:r w:rsidR="00380255">
          <w:rPr>
            <w:noProof/>
          </w:rPr>
          <w:t>122</w:t>
        </w:r>
      </w:ins>
      <w:del w:id="476" w:author="Andersen, Charles W.  (ManTech)" w:date="2019-12-10T15:26:00Z">
        <w:r w:rsidR="00B77F99" w:rsidDel="00380255">
          <w:rPr>
            <w:noProof/>
          </w:rPr>
          <w:delText>4</w:delText>
        </w:r>
      </w:del>
      <w:r w:rsidR="00D4682C">
        <w:fldChar w:fldCharType="end"/>
      </w:r>
      <w:r w:rsidR="00380B84">
        <w:t>)</w:t>
      </w:r>
      <w:r>
        <w:t>.</w:t>
      </w:r>
      <w:bookmarkStart w:id="477" w:name="_WWID10000445"/>
    </w:p>
    <w:p w:rsidR="00BC35DB" w:rsidRDefault="00BC35DB">
      <w:pPr>
        <w:pStyle w:val="Heading3"/>
      </w:pPr>
      <w:bookmarkStart w:id="478" w:name="_Ref136760243"/>
      <w:bookmarkStart w:id="479" w:name="_Opening_Exams_for"/>
      <w:bookmarkStart w:id="480" w:name="_Toc508191953"/>
      <w:bookmarkEnd w:id="477"/>
      <w:bookmarkEnd w:id="479"/>
      <w:r>
        <w:t>Opening Exams for a Specific Patient</w:t>
      </w:r>
      <w:bookmarkStart w:id="481" w:name="_WWID10000391"/>
      <w:bookmarkEnd w:id="478"/>
      <w:bookmarkEnd w:id="480"/>
    </w:p>
    <w:bookmarkEnd w:id="481"/>
    <w:p w:rsidR="00BC35DB" w:rsidRDefault="00BC35DB">
      <w:pPr>
        <w:pStyle w:val="aNorm"/>
      </w:pPr>
      <w:r>
        <w:fldChar w:fldCharType="begin"/>
      </w:r>
      <w:r>
        <w:instrText xml:space="preserve"> xe "patient lookup" </w:instrText>
      </w:r>
      <w:r>
        <w:fldChar w:fldCharType="end"/>
      </w:r>
      <w:r>
        <w:fldChar w:fldCharType="begin"/>
      </w:r>
      <w:r>
        <w:instrText xml:space="preserve"> xe "SSN, search using" </w:instrText>
      </w:r>
      <w:r>
        <w:fldChar w:fldCharType="end"/>
      </w:r>
      <w:r>
        <w:fldChar w:fldCharType="begin"/>
      </w:r>
      <w:r>
        <w:instrText xml:space="preserve"> xe "lookup, patient" </w:instrText>
      </w:r>
      <w:r>
        <w:fldChar w:fldCharType="end"/>
      </w:r>
      <w:r>
        <w:fldChar w:fldCharType="begin"/>
      </w:r>
      <w:r>
        <w:instrText xml:space="preserve"> XE "search" \t "</w:instrText>
      </w:r>
      <w:r>
        <w:rPr>
          <w:i/>
        </w:rPr>
        <w:instrText>See</w:instrText>
      </w:r>
      <w:r>
        <w:instrText xml:space="preserve"> patient lookup" </w:instrText>
      </w:r>
      <w:r>
        <w:fldChar w:fldCharType="end"/>
      </w:r>
      <w:r w:rsidR="008F6C35">
        <w:fldChar w:fldCharType="begin"/>
      </w:r>
      <w:r w:rsidR="008F6C35">
        <w:instrText xml:space="preserve"> xe "patients: </w:instrText>
      </w:r>
      <w:r w:rsidR="0005444A">
        <w:instrText xml:space="preserve">opening </w:instrText>
      </w:r>
      <w:r w:rsidR="008F6C35">
        <w:instrText xml:space="preserve">exams for" </w:instrText>
      </w:r>
      <w:r w:rsidR="008F6C35">
        <w:fldChar w:fldCharType="end"/>
      </w:r>
      <w:r>
        <w:t>You can use the Patient Exams list or Patient Lookup to locate exams for a specific patient.</w:t>
      </w:r>
      <w:r w:rsidR="00347283">
        <w:t xml:space="preserve"> </w:t>
      </w:r>
      <w:r>
        <w:t>You can also access a list of previously viewed patients.</w:t>
      </w:r>
      <w:bookmarkStart w:id="482" w:name="_WWID10003591"/>
    </w:p>
    <w:bookmarkEnd w:id="482"/>
    <w:p w:rsidR="00BC35DB" w:rsidRDefault="00BC35DB">
      <w:pPr>
        <w:pStyle w:val="aProcHead"/>
      </w:pPr>
      <w:r>
        <w:t>To use the Patient Exams list</w:t>
      </w:r>
      <w:bookmarkStart w:id="483" w:name="_WWID10003592"/>
    </w:p>
    <w:bookmarkEnd w:id="483"/>
    <w:p w:rsidR="00BC35DB" w:rsidRDefault="00BC35DB">
      <w:pPr>
        <w:pStyle w:val="aNorm"/>
      </w:pPr>
      <w:r>
        <w:t xml:space="preserve">In any exam list in the Manager, select an exam associated with the patient </w:t>
      </w:r>
      <w:r w:rsidR="00380B84">
        <w:t>of interest</w:t>
      </w:r>
      <w:r>
        <w:t>.</w:t>
      </w:r>
      <w:bookmarkStart w:id="484" w:name="_WWID10003257"/>
      <w:r w:rsidR="00EF0EC1">
        <w:t xml:space="preserve"> </w:t>
      </w:r>
      <w:r w:rsidR="00084AC6">
        <w:t xml:space="preserve">Then </w:t>
      </w:r>
      <w:bookmarkEnd w:id="484"/>
      <w:r w:rsidR="00084AC6">
        <w:t>c</w:t>
      </w:r>
      <w:r>
        <w:t>lick the Patient Exams tab.</w:t>
      </w:r>
      <w:bookmarkStart w:id="485" w:name="_WWID10000392"/>
    </w:p>
    <w:bookmarkEnd w:id="485"/>
    <w:p w:rsidR="00BC35DB" w:rsidRDefault="00BC35DB">
      <w:pPr>
        <w:pStyle w:val="aProcHead"/>
      </w:pPr>
      <w:r>
        <w:t>To view previous patients</w:t>
      </w:r>
      <w:bookmarkStart w:id="486" w:name="_WWID10000404"/>
    </w:p>
    <w:bookmarkEnd w:id="486"/>
    <w:p w:rsidR="00BC35DB" w:rsidRDefault="00BC35DB">
      <w:pPr>
        <w:pStyle w:val="aNorm"/>
      </w:pPr>
      <w:r>
        <w:t xml:space="preserve">Click </w:t>
      </w:r>
      <w:r>
        <w:rPr>
          <w:rStyle w:val="Strong"/>
        </w:rPr>
        <w:t xml:space="preserve">View </w:t>
      </w:r>
      <w:r>
        <w:t>in the Manager main menu, then click one of the patient names listed in the bottom part of the menu.</w:t>
      </w:r>
      <w:bookmarkStart w:id="487" w:name="_WWID10000405"/>
    </w:p>
    <w:bookmarkEnd w:id="487"/>
    <w:p w:rsidR="00BC35DB" w:rsidRDefault="00BC35DB" w:rsidP="006F68A8">
      <w:pPr>
        <w:pStyle w:val="aNorm"/>
        <w:numPr>
          <w:ilvl w:val="0"/>
          <w:numId w:val="134"/>
        </w:numPr>
      </w:pPr>
      <w:r>
        <w:t xml:space="preserve">Up to </w:t>
      </w:r>
      <w:r w:rsidR="00043A10">
        <w:t xml:space="preserve">10 </w:t>
      </w:r>
      <w:r>
        <w:t>names are listed, with the most recently viewed patient listed first.</w:t>
      </w:r>
      <w:bookmarkStart w:id="488" w:name="_WWID10000406"/>
    </w:p>
    <w:bookmarkEnd w:id="488"/>
    <w:p w:rsidR="00BC35DB" w:rsidRDefault="00BC35DB" w:rsidP="006F68A8">
      <w:pPr>
        <w:pStyle w:val="aNorm"/>
        <w:numPr>
          <w:ilvl w:val="0"/>
          <w:numId w:val="134"/>
        </w:numPr>
      </w:pPr>
      <w:r>
        <w:t>Only names for exams viewed in the current VistARad session are listed.</w:t>
      </w:r>
      <w:bookmarkStart w:id="489" w:name="_WWID10000407"/>
    </w:p>
    <w:bookmarkEnd w:id="489"/>
    <w:p w:rsidR="00BC35DB" w:rsidRDefault="00BC35DB">
      <w:pPr>
        <w:pStyle w:val="aProcHead"/>
      </w:pPr>
      <w:r>
        <w:t>To use the Patient Lookup dialog</w:t>
      </w:r>
      <w:bookmarkStart w:id="490" w:name="_WWID10000393"/>
    </w:p>
    <w:bookmarkEnd w:id="490"/>
    <w:p w:rsidR="00BC35DB" w:rsidRDefault="00BC35DB" w:rsidP="006F68A8">
      <w:pPr>
        <w:pStyle w:val="aNorm"/>
        <w:numPr>
          <w:ilvl w:val="0"/>
          <w:numId w:val="38"/>
        </w:numPr>
      </w:pPr>
      <w:r>
        <w:t xml:space="preserve">Press </w:t>
      </w:r>
      <w:r w:rsidR="005144BA">
        <w:rPr>
          <w:rStyle w:val="Strong"/>
        </w:rPr>
        <w:t>&lt;Ctrl</w:t>
      </w:r>
      <w:r w:rsidR="00084AC6">
        <w:rPr>
          <w:rStyle w:val="Strong"/>
        </w:rPr>
        <w:t>+</w:t>
      </w:r>
      <w:r>
        <w:rPr>
          <w:rStyle w:val="Strong"/>
        </w:rPr>
        <w:t>L&gt;</w:t>
      </w:r>
      <w:r>
        <w:t xml:space="preserve">, or click </w:t>
      </w:r>
      <w:r>
        <w:rPr>
          <w:rStyle w:val="Strong"/>
        </w:rPr>
        <w:t xml:space="preserve">Patient Lookup </w:t>
      </w:r>
      <w:r>
        <w:t>in the Manager window to display the Patient Lookup dialog.</w:t>
      </w:r>
      <w:bookmarkStart w:id="491" w:name="_WWID10000394"/>
    </w:p>
    <w:bookmarkEnd w:id="491"/>
    <w:p w:rsidR="00BC35DB" w:rsidRDefault="00BC35DB" w:rsidP="006F68A8">
      <w:pPr>
        <w:pStyle w:val="aNorm"/>
        <w:numPr>
          <w:ilvl w:val="0"/>
          <w:numId w:val="38"/>
        </w:numPr>
      </w:pPr>
      <w:r>
        <w:t>Type the patient’s last name or ID number using</w:t>
      </w:r>
      <w:bookmarkStart w:id="492" w:name="_WWID10000395"/>
      <w:r>
        <w:t>:</w:t>
      </w:r>
    </w:p>
    <w:bookmarkEnd w:id="492"/>
    <w:p w:rsidR="00BC35DB" w:rsidRDefault="00BC35DB" w:rsidP="006F68A8">
      <w:pPr>
        <w:pStyle w:val="aNormSnug"/>
        <w:numPr>
          <w:ilvl w:val="1"/>
          <w:numId w:val="134"/>
        </w:numPr>
      </w:pPr>
      <w:r>
        <w:t>One or more letters in the patient’s last name.</w:t>
      </w:r>
      <w:bookmarkStart w:id="493" w:name="_WWID10000396"/>
    </w:p>
    <w:bookmarkEnd w:id="493"/>
    <w:p w:rsidR="00BC35DB" w:rsidRDefault="00380B84" w:rsidP="006F68A8">
      <w:pPr>
        <w:pStyle w:val="aNormSnug"/>
        <w:numPr>
          <w:ilvl w:val="1"/>
          <w:numId w:val="134"/>
        </w:numPr>
      </w:pPr>
      <w:r>
        <w:t>T</w:t>
      </w:r>
      <w:r w:rsidR="00BC35DB">
        <w:t>he patient’s social security number.</w:t>
      </w:r>
      <w:bookmarkStart w:id="494" w:name="_WWID10000397"/>
      <w:r w:rsidR="00BC35DB">
        <w:t xml:space="preserve"> (No spaces or dashes.)</w:t>
      </w:r>
    </w:p>
    <w:bookmarkEnd w:id="494"/>
    <w:p w:rsidR="00BC35DB" w:rsidRDefault="00BC35DB" w:rsidP="006F68A8">
      <w:pPr>
        <w:pStyle w:val="aNormSnug"/>
        <w:numPr>
          <w:ilvl w:val="1"/>
          <w:numId w:val="134"/>
        </w:numPr>
      </w:pPr>
      <w:r>
        <w:t>The first letter of the last name and the last four digits of the patient’s social security number. (</w:t>
      </w:r>
      <w:r w:rsidRPr="00507294">
        <w:t>S1234</w:t>
      </w:r>
      <w:r>
        <w:t>)</w:t>
      </w:r>
      <w:bookmarkStart w:id="495" w:name="_WWID10000398"/>
    </w:p>
    <w:bookmarkEnd w:id="495"/>
    <w:p w:rsidR="00BC35DB" w:rsidRDefault="00BC35DB" w:rsidP="006F68A8">
      <w:pPr>
        <w:pStyle w:val="aNormSnug"/>
        <w:numPr>
          <w:ilvl w:val="1"/>
          <w:numId w:val="134"/>
        </w:numPr>
      </w:pPr>
      <w:r w:rsidRPr="00507294">
        <w:t>The first three letters of the last name and the first letter of the first name</w:t>
      </w:r>
      <w:r>
        <w:t xml:space="preserve"> separated with a comma.</w:t>
      </w:r>
      <w:r w:rsidR="00347283">
        <w:t xml:space="preserve"> </w:t>
      </w:r>
      <w:r>
        <w:t>(</w:t>
      </w:r>
      <w:r w:rsidRPr="00507294">
        <w:t>Smi,J</w:t>
      </w:r>
      <w:r>
        <w:t>)</w:t>
      </w:r>
      <w:bookmarkStart w:id="496" w:name="_WWID10000399"/>
    </w:p>
    <w:bookmarkEnd w:id="496"/>
    <w:p w:rsidR="00BC35DB" w:rsidRDefault="00BC35DB" w:rsidP="006F68A8">
      <w:pPr>
        <w:pStyle w:val="aNorm"/>
        <w:numPr>
          <w:ilvl w:val="0"/>
          <w:numId w:val="38"/>
        </w:numPr>
      </w:pPr>
      <w:r>
        <w:t xml:space="preserve">Click </w:t>
      </w:r>
      <w:r>
        <w:rPr>
          <w:rStyle w:val="Strong"/>
        </w:rPr>
        <w:t>Search</w:t>
      </w:r>
      <w:r w:rsidR="00380B84">
        <w:rPr>
          <w:rStyle w:val="Strong"/>
        </w:rPr>
        <w:t xml:space="preserve"> </w:t>
      </w:r>
      <w:r w:rsidR="00380B84">
        <w:t xml:space="preserve">or press </w:t>
      </w:r>
      <w:r w:rsidR="005144BA">
        <w:rPr>
          <w:rStyle w:val="Strong"/>
        </w:rPr>
        <w:t>&lt;Enter&gt;</w:t>
      </w:r>
      <w:r>
        <w:t>.</w:t>
      </w:r>
      <w:bookmarkStart w:id="497" w:name="_WWID10000400"/>
    </w:p>
    <w:bookmarkEnd w:id="497"/>
    <w:p w:rsidR="00BC35DB" w:rsidRDefault="00BC35DB" w:rsidP="006F68A8">
      <w:pPr>
        <w:pStyle w:val="aNorm"/>
        <w:numPr>
          <w:ilvl w:val="1"/>
          <w:numId w:val="38"/>
        </w:numPr>
      </w:pPr>
      <w:r>
        <w:t>If a matching patient is found,</w:t>
      </w:r>
      <w:r w:rsidR="00347283">
        <w:t xml:space="preserve"> </w:t>
      </w:r>
      <w:r>
        <w:t>the Patient Exams list will display all exams for that patient</w:t>
      </w:r>
      <w:r w:rsidRPr="005709DA">
        <w:t>.</w:t>
      </w:r>
      <w:bookmarkStart w:id="498" w:name="_WWID10000401"/>
    </w:p>
    <w:bookmarkEnd w:id="498"/>
    <w:p w:rsidR="00BC35DB" w:rsidRDefault="00BC35DB" w:rsidP="006F68A8">
      <w:pPr>
        <w:pStyle w:val="aNorm"/>
        <w:numPr>
          <w:ilvl w:val="1"/>
          <w:numId w:val="38"/>
        </w:numPr>
      </w:pPr>
      <w:r>
        <w:t>If more than one matching patient is found, each</w:t>
      </w:r>
      <w:r w:rsidRPr="005709DA">
        <w:t xml:space="preserve"> patient </w:t>
      </w:r>
      <w:r>
        <w:t>is</w:t>
      </w:r>
      <w:r w:rsidRPr="005709DA">
        <w:t xml:space="preserve"> listed in the</w:t>
      </w:r>
      <w:r>
        <w:t xml:space="preserve"> Patient Lookup dialog. Double-click the patient </w:t>
      </w:r>
      <w:r w:rsidR="00043A10">
        <w:t xml:space="preserve">for whom </w:t>
      </w:r>
      <w:r>
        <w:t>you want to see a list of exams</w:t>
      </w:r>
      <w:r w:rsidRPr="005709DA">
        <w:t>.</w:t>
      </w:r>
      <w:bookmarkStart w:id="499" w:name="_WWID10000402"/>
    </w:p>
    <w:bookmarkEnd w:id="499"/>
    <w:p w:rsidR="00BC35DB" w:rsidRDefault="00BC35DB" w:rsidP="006F68A8">
      <w:pPr>
        <w:pStyle w:val="aNorm"/>
        <w:numPr>
          <w:ilvl w:val="1"/>
          <w:numId w:val="38"/>
        </w:numPr>
      </w:pPr>
      <w:r>
        <w:t>If there are no matching patients, a “NO MATCH” message is displayed at the bottom of the dialog.</w:t>
      </w:r>
      <w:bookmarkStart w:id="500" w:name="_WWID10000403"/>
    </w:p>
    <w:tbl>
      <w:tblPr>
        <w:tblW w:w="8136" w:type="dxa"/>
        <w:tblLook w:val="01E0" w:firstRow="1" w:lastRow="1" w:firstColumn="1" w:lastColumn="1" w:noHBand="0" w:noVBand="0"/>
      </w:tblPr>
      <w:tblGrid>
        <w:gridCol w:w="756"/>
        <w:gridCol w:w="7380"/>
      </w:tblGrid>
      <w:tr w:rsidR="0093607B">
        <w:trPr>
          <w:cantSplit/>
        </w:trPr>
        <w:tc>
          <w:tcPr>
            <w:tcW w:w="750" w:type="dxa"/>
          </w:tcPr>
          <w:p w:rsidR="0093607B" w:rsidRDefault="00084380">
            <w:pPr>
              <w:pStyle w:val="aTable0"/>
            </w:pPr>
            <w:r>
              <w:rPr>
                <w:rStyle w:val="bDrop3pt"/>
                <w:noProof/>
              </w:rPr>
              <w:drawing>
                <wp:inline distT="0" distB="0" distL="0" distR="0">
                  <wp:extent cx="342900" cy="304800"/>
                  <wp:effectExtent l="0" t="0" r="0" b="0"/>
                  <wp:docPr id="37" name="Picture 37"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arning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00" cy="304800"/>
                          </a:xfrm>
                          <a:prstGeom prst="rect">
                            <a:avLst/>
                          </a:prstGeom>
                          <a:noFill/>
                          <a:ln>
                            <a:noFill/>
                          </a:ln>
                        </pic:spPr>
                      </pic:pic>
                    </a:graphicData>
                  </a:graphic>
                </wp:inline>
              </w:drawing>
            </w:r>
          </w:p>
        </w:tc>
        <w:bookmarkStart w:id="501" w:name="_WWID10000411"/>
        <w:bookmarkEnd w:id="501"/>
        <w:tc>
          <w:tcPr>
            <w:tcW w:w="7386" w:type="dxa"/>
          </w:tcPr>
          <w:p w:rsidR="0093607B" w:rsidRDefault="0093607B">
            <w:pPr>
              <w:pStyle w:val="aNorm"/>
            </w:pPr>
            <w:r>
              <w:fldChar w:fldCharType="begin"/>
            </w:r>
            <w:r>
              <w:instrText xml:space="preserve"> xe "wet reads" </w:instrText>
            </w:r>
            <w:r>
              <w:fldChar w:fldCharType="end"/>
            </w:r>
            <w:r>
              <w:fldChar w:fldCharType="begin"/>
            </w:r>
            <w:r>
              <w:instrText xml:space="preserve"> xe "exams: opening: high-priority" </w:instrText>
            </w:r>
            <w:r>
              <w:fldChar w:fldCharType="end"/>
            </w:r>
            <w:r>
              <w:t>In urgent situations, you can use Patient Lookup to open an exam before all the images in the exam are processed or bef</w:t>
            </w:r>
            <w:r w:rsidR="00C06D4C">
              <w:t>ore the images are verified (QC</w:t>
            </w:r>
            <w:r>
              <w:t>ed) by the technologist. Exams opened this way cannot be locked and cannot have their status updated. These exams can be opened and interpreted normally once they appear on the Unread Exams list.</w:t>
            </w:r>
            <w:bookmarkStart w:id="502" w:name="_WWID10000412"/>
            <w:bookmarkEnd w:id="502"/>
          </w:p>
        </w:tc>
        <w:bookmarkStart w:id="503" w:name="_WWID10000413"/>
        <w:bookmarkEnd w:id="503"/>
      </w:tr>
    </w:tbl>
    <w:p w:rsidR="00BC35DB" w:rsidRDefault="00BC35DB">
      <w:pPr>
        <w:pStyle w:val="Heading3"/>
      </w:pPr>
      <w:bookmarkStart w:id="504" w:name="_Ref136760244"/>
      <w:bookmarkStart w:id="505" w:name="_Toc508191954"/>
      <w:bookmarkEnd w:id="500"/>
      <w:r>
        <w:t>Opening Multiple Exams</w:t>
      </w:r>
      <w:bookmarkStart w:id="506" w:name="_WWID10000474"/>
      <w:bookmarkEnd w:id="504"/>
      <w:bookmarkEnd w:id="505"/>
    </w:p>
    <w:bookmarkEnd w:id="506"/>
    <w:p w:rsidR="00BC35DB" w:rsidRDefault="00BC35DB">
      <w:pPr>
        <w:pStyle w:val="aNorm"/>
        <w:keepNext/>
      </w:pPr>
      <w:r>
        <w:fldChar w:fldCharType="begin"/>
      </w:r>
      <w:r>
        <w:instrText xml:space="preserve"> xe "exams: opening</w:instrText>
      </w:r>
      <w:r w:rsidR="00034D57">
        <w:instrText>:</w:instrText>
      </w:r>
      <w:r>
        <w:instrText xml:space="preserve"> multiple" </w:instrText>
      </w:r>
      <w:r>
        <w:fldChar w:fldCharType="end"/>
      </w:r>
      <w:r>
        <w:fldChar w:fldCharType="begin"/>
      </w:r>
      <w:r>
        <w:instrText xml:space="preserve"> xe "multiple exams</w:instrText>
      </w:r>
      <w:r w:rsidR="0092052C">
        <w:instrText>,</w:instrText>
      </w:r>
      <w:r>
        <w:instrText xml:space="preserve"> opening" </w:instrText>
      </w:r>
      <w:r>
        <w:fldChar w:fldCharType="end"/>
      </w:r>
      <w:r>
        <w:t>Several exams in the same exam list can be opened at once</w:t>
      </w:r>
      <w:bookmarkStart w:id="507" w:name="_WWID10000475"/>
      <w:r>
        <w:t>.</w:t>
      </w:r>
    </w:p>
    <w:p w:rsidR="00BC35DB" w:rsidRDefault="00084AC6">
      <w:pPr>
        <w:pStyle w:val="aNorm"/>
        <w:keepNext/>
      </w:pPr>
      <w:r>
        <w:rPr>
          <w:rStyle w:val="bLeadin"/>
        </w:rPr>
        <w:t>Tip</w:t>
      </w:r>
      <w:r w:rsidR="00BC35DB">
        <w:t xml:space="preserve">  You can use Re</w:t>
      </w:r>
      <w:r w:rsidR="00BC35DB">
        <w:t>a</w:t>
      </w:r>
      <w:r w:rsidR="00BC35DB">
        <w:t>dList to work through all unread exams in an exam list</w:t>
      </w:r>
      <w:r w:rsidR="00380B84">
        <w:t xml:space="preserve"> (</w:t>
      </w:r>
      <w:r w:rsidR="00BC35DB">
        <w:t xml:space="preserve">details </w:t>
      </w:r>
      <w:r w:rsidR="006D4E0D">
        <w:t xml:space="preserve">on </w:t>
      </w:r>
      <w:r w:rsidR="004003B4">
        <w:t xml:space="preserve">page </w:t>
      </w:r>
      <w:r w:rsidR="004003B4">
        <w:fldChar w:fldCharType="begin"/>
      </w:r>
      <w:r w:rsidR="004003B4">
        <w:instrText xml:space="preserve"> PAGEREF _Ref136750607 \h </w:instrText>
      </w:r>
      <w:r w:rsidR="004003B4">
        <w:fldChar w:fldCharType="separate"/>
      </w:r>
      <w:ins w:id="508" w:author="Andersen, Charles W.  (ManTech)" w:date="2019-12-10T15:26:00Z">
        <w:r w:rsidR="00380255">
          <w:rPr>
            <w:noProof/>
          </w:rPr>
          <w:t>19</w:t>
        </w:r>
      </w:ins>
      <w:del w:id="509" w:author="Andersen, Charles W.  (ManTech)" w:date="2019-12-10T15:26:00Z">
        <w:r w:rsidR="00B77F99" w:rsidDel="00380255">
          <w:rPr>
            <w:noProof/>
          </w:rPr>
          <w:delText>4</w:delText>
        </w:r>
      </w:del>
      <w:r w:rsidR="004003B4">
        <w:fldChar w:fldCharType="end"/>
      </w:r>
      <w:r w:rsidR="00380B84">
        <w:t>)</w:t>
      </w:r>
      <w:r w:rsidR="00BC35DB">
        <w:t>.</w:t>
      </w:r>
      <w:bookmarkStart w:id="510" w:name="_WWID10003594"/>
    </w:p>
    <w:p w:rsidR="00380B84" w:rsidRDefault="00380B84">
      <w:pPr>
        <w:pStyle w:val="aNorm"/>
        <w:keepNext/>
      </w:pPr>
      <w:r>
        <w:rPr>
          <w:rStyle w:val="bLeadin"/>
        </w:rPr>
        <w:t>Note</w:t>
      </w:r>
      <w:r>
        <w:t xml:space="preserve">  </w:t>
      </w:r>
      <w:r w:rsidR="00111640">
        <w:t>If VistARad is interfaced to a voice dictation system</w:t>
      </w:r>
      <w:r>
        <w:t>, contact your Imaging Coordinator before opening multiple exams for interpretation.</w:t>
      </w:r>
      <w:r w:rsidR="00347283">
        <w:t xml:space="preserve"> </w:t>
      </w:r>
      <w:r>
        <w:t xml:space="preserve">Certain dictation systems may not appropriately manage </w:t>
      </w:r>
      <w:r w:rsidR="00084AC6">
        <w:t>requests</w:t>
      </w:r>
      <w:r>
        <w:t xml:space="preserve"> to open multiple reports.</w:t>
      </w:r>
      <w:bookmarkStart w:id="511" w:name="_WWID10004691"/>
    </w:p>
    <w:bookmarkEnd w:id="510"/>
    <w:bookmarkEnd w:id="511"/>
    <w:p w:rsidR="00BC35DB" w:rsidRDefault="00BC35DB">
      <w:pPr>
        <w:pStyle w:val="aProcHead"/>
      </w:pPr>
      <w:r>
        <w:t>To open multiple exams</w:t>
      </w:r>
      <w:bookmarkStart w:id="512" w:name="_WWID10003333"/>
    </w:p>
    <w:bookmarkEnd w:id="512"/>
    <w:p w:rsidR="00BC35DB" w:rsidRDefault="00BC35DB" w:rsidP="006F68A8">
      <w:pPr>
        <w:pStyle w:val="aNorm"/>
        <w:numPr>
          <w:ilvl w:val="0"/>
          <w:numId w:val="39"/>
        </w:numPr>
      </w:pPr>
      <w:r>
        <w:t>Display the exam list that contains the exams you want to open.</w:t>
      </w:r>
      <w:bookmarkStart w:id="513" w:name="_WWID10003595"/>
    </w:p>
    <w:bookmarkEnd w:id="513"/>
    <w:p w:rsidR="00BC35DB" w:rsidRDefault="00BC35DB" w:rsidP="006F68A8">
      <w:pPr>
        <w:pStyle w:val="aNorm"/>
        <w:numPr>
          <w:ilvl w:val="0"/>
          <w:numId w:val="39"/>
        </w:numPr>
      </w:pPr>
      <w:r>
        <w:t>Select the exams.</w:t>
      </w:r>
      <w:bookmarkStart w:id="514" w:name="_WWID10003596"/>
    </w:p>
    <w:bookmarkEnd w:id="507"/>
    <w:bookmarkEnd w:id="514"/>
    <w:p w:rsidR="00BC35DB" w:rsidRDefault="00BC35DB" w:rsidP="006F68A8">
      <w:pPr>
        <w:pStyle w:val="aNorm"/>
        <w:numPr>
          <w:ilvl w:val="1"/>
          <w:numId w:val="39"/>
        </w:numPr>
      </w:pPr>
      <w:r w:rsidRPr="0043091F">
        <w:t xml:space="preserve">To </w:t>
      </w:r>
      <w:r>
        <w:t xml:space="preserve">select </w:t>
      </w:r>
      <w:r w:rsidRPr="0043091F">
        <w:t xml:space="preserve">exams </w:t>
      </w:r>
      <w:r>
        <w:t xml:space="preserve">that are </w:t>
      </w:r>
      <w:r w:rsidRPr="0043091F">
        <w:t xml:space="preserve">listed consecutively, click the first exam, press and hold down </w:t>
      </w:r>
      <w:r>
        <w:t>the &lt;</w:t>
      </w:r>
      <w:r>
        <w:rPr>
          <w:rStyle w:val="Strong"/>
        </w:rPr>
        <w:t xml:space="preserve">SHIFT&gt; </w:t>
      </w:r>
      <w:r>
        <w:t>key</w:t>
      </w:r>
      <w:r w:rsidRPr="0043091F">
        <w:t>, and click the last exam.</w:t>
      </w:r>
      <w:bookmarkStart w:id="515" w:name="_WWID10000476"/>
    </w:p>
    <w:bookmarkEnd w:id="515"/>
    <w:p w:rsidR="00BC35DB" w:rsidRDefault="00BC35DB" w:rsidP="006F68A8">
      <w:pPr>
        <w:pStyle w:val="aNorm"/>
        <w:numPr>
          <w:ilvl w:val="1"/>
          <w:numId w:val="39"/>
        </w:numPr>
      </w:pPr>
      <w:r w:rsidRPr="0043091F">
        <w:t xml:space="preserve">To </w:t>
      </w:r>
      <w:r>
        <w:t>select</w:t>
      </w:r>
      <w:r w:rsidRPr="0043091F">
        <w:t xml:space="preserve"> exams that are not listed consecutively, press and hold down </w:t>
      </w:r>
      <w:r>
        <w:t xml:space="preserve">the </w:t>
      </w:r>
      <w:r w:rsidR="005144BA">
        <w:rPr>
          <w:rStyle w:val="Strong"/>
        </w:rPr>
        <w:t>&lt;Ctrl</w:t>
      </w:r>
      <w:r>
        <w:rPr>
          <w:rStyle w:val="Strong"/>
        </w:rPr>
        <w:t>&gt;</w:t>
      </w:r>
      <w:r>
        <w:t xml:space="preserve"> key</w:t>
      </w:r>
      <w:r w:rsidRPr="0043091F">
        <w:t>, then click each exam.</w:t>
      </w:r>
      <w:bookmarkStart w:id="516" w:name="_WWID10000477"/>
    </w:p>
    <w:p w:rsidR="00BC35DB" w:rsidRDefault="00BC35DB" w:rsidP="006F68A8">
      <w:pPr>
        <w:pStyle w:val="aNorm"/>
        <w:numPr>
          <w:ilvl w:val="0"/>
          <w:numId w:val="39"/>
        </w:numPr>
      </w:pPr>
      <w:r>
        <w:t xml:space="preserve">Click </w:t>
      </w:r>
      <w:r>
        <w:rPr>
          <w:rStyle w:val="Strong"/>
        </w:rPr>
        <w:t>Open</w:t>
      </w:r>
      <w:r>
        <w:t>.</w:t>
      </w:r>
      <w:r w:rsidR="00347283">
        <w:t xml:space="preserve"> </w:t>
      </w:r>
      <w:r>
        <w:t>Note that:</w:t>
      </w:r>
      <w:bookmarkStart w:id="517" w:name="_WWID10003255"/>
    </w:p>
    <w:p w:rsidR="00BC35DB" w:rsidRDefault="00BC35DB" w:rsidP="006F68A8">
      <w:pPr>
        <w:pStyle w:val="aNorm"/>
        <w:numPr>
          <w:ilvl w:val="1"/>
          <w:numId w:val="39"/>
        </w:numPr>
      </w:pPr>
      <w:bookmarkStart w:id="518" w:name="_WWID10000479"/>
      <w:bookmarkEnd w:id="516"/>
      <w:bookmarkEnd w:id="517"/>
      <w:r>
        <w:t xml:space="preserve">If the exams are all associated with the same patient, the most recent exam is treated as the </w:t>
      </w:r>
      <w:r w:rsidR="009A21EE">
        <w:t>“</w:t>
      </w:r>
      <w:r w:rsidR="006661F3">
        <w:t xml:space="preserve">current” </w:t>
      </w:r>
      <w:r>
        <w:t>exam, and is used to determine which hanging protocol is automatically selected.</w:t>
      </w:r>
    </w:p>
    <w:p w:rsidR="00380B84" w:rsidRDefault="00BC35DB" w:rsidP="006F68A8">
      <w:pPr>
        <w:pStyle w:val="aNorm"/>
        <w:numPr>
          <w:ilvl w:val="1"/>
          <w:numId w:val="39"/>
        </w:numPr>
      </w:pPr>
      <w:r>
        <w:t xml:space="preserve">If the exams are associated with different patients, each exam is treated as a </w:t>
      </w:r>
      <w:r w:rsidR="00464001">
        <w:t>“</w:t>
      </w:r>
      <w:r>
        <w:t>current</w:t>
      </w:r>
      <w:r w:rsidR="00464001">
        <w:t>”</w:t>
      </w:r>
      <w:r>
        <w:t xml:space="preserve"> exam, and a separate hanging protocol is selected for each exam. </w:t>
      </w:r>
      <w:bookmarkStart w:id="519" w:name="_Ref136760246"/>
      <w:bookmarkStart w:id="520" w:name="_WWID10004690"/>
      <w:bookmarkEnd w:id="518"/>
    </w:p>
    <w:p w:rsidR="00BC35DB" w:rsidRDefault="00BC35DB">
      <w:pPr>
        <w:pStyle w:val="Heading3"/>
      </w:pPr>
      <w:bookmarkStart w:id="521" w:name="_Ref159896942"/>
      <w:bookmarkStart w:id="522" w:name="_Toc508191955"/>
      <w:bookmarkEnd w:id="520"/>
      <w:r>
        <w:t xml:space="preserve">Opening </w:t>
      </w:r>
      <w:r w:rsidR="00084AC6">
        <w:t>Reference-Quality</w:t>
      </w:r>
      <w:r>
        <w:t xml:space="preserve"> Exams</w:t>
      </w:r>
      <w:bookmarkStart w:id="523" w:name="_WWID10000480"/>
      <w:bookmarkEnd w:id="519"/>
      <w:bookmarkEnd w:id="521"/>
      <w:bookmarkEnd w:id="522"/>
      <w:r>
        <w:t xml:space="preserve"> </w:t>
      </w:r>
    </w:p>
    <w:bookmarkEnd w:id="523"/>
    <w:p w:rsidR="00BC35DB" w:rsidRDefault="00084AC6">
      <w:pPr>
        <w:pStyle w:val="aNorm"/>
      </w:pPr>
      <w:r>
        <w:fldChar w:fldCharType="begin"/>
      </w:r>
      <w:r>
        <w:instrText xml:space="preserve"> xe " reference quality images" </w:instrText>
      </w:r>
      <w:r>
        <w:fldChar w:fldCharType="end"/>
      </w:r>
      <w:r>
        <w:fldChar w:fldCharType="begin"/>
      </w:r>
      <w:r>
        <w:instrText xml:space="preserve"> xe "images: reference quality" </w:instrText>
      </w:r>
      <w:r>
        <w:fldChar w:fldCharType="end"/>
      </w:r>
      <w:r>
        <w:fldChar w:fldCharType="begin"/>
      </w:r>
      <w:r>
        <w:instrText xml:space="preserve"> xe "exams: opening: reference quality " </w:instrText>
      </w:r>
      <w:r>
        <w:fldChar w:fldCharType="end"/>
      </w:r>
      <w:r w:rsidR="00164EB8">
        <w:t xml:space="preserve">When x-ray (CR or </w:t>
      </w:r>
      <w:r>
        <w:t xml:space="preserve">DX) exams are acquired, both diagnostic and reference quality images are generated. </w:t>
      </w:r>
      <w:r w:rsidR="00BC35DB">
        <w:t xml:space="preserve">By default, VistARad </w:t>
      </w:r>
      <w:r>
        <w:t xml:space="preserve">always displays the </w:t>
      </w:r>
      <w:r w:rsidR="006661F3">
        <w:t>highest-</w:t>
      </w:r>
      <w:r>
        <w:t>resolution images available. However, you can choose to open the reference-quality images as well</w:t>
      </w:r>
      <w:r w:rsidR="00BC35DB">
        <w:t>.</w:t>
      </w:r>
      <w:bookmarkStart w:id="524" w:name="_WWID10000481"/>
    </w:p>
    <w:bookmarkEnd w:id="524"/>
    <w:p w:rsidR="00BC35DB" w:rsidRDefault="00BC35DB">
      <w:pPr>
        <w:pStyle w:val="aProcHead"/>
      </w:pPr>
      <w:r>
        <w:t>To view re</w:t>
      </w:r>
      <w:r w:rsidR="00164EB8">
        <w:t xml:space="preserve">ference quality </w:t>
      </w:r>
      <w:r>
        <w:t>images</w:t>
      </w:r>
      <w:bookmarkStart w:id="525" w:name="_WWID10000483"/>
    </w:p>
    <w:bookmarkEnd w:id="525"/>
    <w:p w:rsidR="00BC35DB" w:rsidRDefault="00BC35DB" w:rsidP="006F68A8">
      <w:pPr>
        <w:pStyle w:val="aNorm"/>
        <w:numPr>
          <w:ilvl w:val="0"/>
          <w:numId w:val="40"/>
        </w:numPr>
      </w:pPr>
      <w:r>
        <w:t xml:space="preserve">Click </w:t>
      </w:r>
      <w:r>
        <w:rPr>
          <w:rStyle w:val="Strong"/>
        </w:rPr>
        <w:t>View | Settings | Manager | General</w:t>
      </w:r>
      <w:r>
        <w:t>.</w:t>
      </w:r>
      <w:bookmarkStart w:id="526" w:name="_WWID10000484"/>
    </w:p>
    <w:bookmarkEnd w:id="526"/>
    <w:p w:rsidR="00BC35DB" w:rsidRDefault="00BC35DB" w:rsidP="006F68A8">
      <w:pPr>
        <w:pStyle w:val="aNorm"/>
        <w:numPr>
          <w:ilvl w:val="0"/>
          <w:numId w:val="40"/>
        </w:numPr>
      </w:pPr>
      <w:r>
        <w:t xml:space="preserve">In the </w:t>
      </w:r>
      <w:r>
        <w:rPr>
          <w:rStyle w:val="Strong"/>
        </w:rPr>
        <w:t>Options</w:t>
      </w:r>
      <w:r>
        <w:t xml:space="preserve"> area, select the </w:t>
      </w:r>
      <w:r>
        <w:rPr>
          <w:rStyle w:val="Strong"/>
        </w:rPr>
        <w:t>View Reduced-Resolution Images</w:t>
      </w:r>
      <w:r>
        <w:t xml:space="preserve"> check</w:t>
      </w:r>
      <w:r w:rsidR="00524BA9">
        <w:t xml:space="preserve"> </w:t>
      </w:r>
      <w:r>
        <w:t>box.</w:t>
      </w:r>
      <w:bookmarkStart w:id="527" w:name="_WWID10000485"/>
    </w:p>
    <w:bookmarkEnd w:id="527"/>
    <w:p w:rsidR="00BC35DB" w:rsidRDefault="00BC35DB">
      <w:pPr>
        <w:pStyle w:val="aNorm2"/>
      </w:pPr>
      <w:r>
        <w:rPr>
          <w:rStyle w:val="bLeadin"/>
        </w:rPr>
        <w:t xml:space="preserve">Note </w:t>
      </w:r>
      <w:r>
        <w:t xml:space="preserve">This </w:t>
      </w:r>
      <w:r w:rsidR="00084AC6">
        <w:t xml:space="preserve">is a session-based setting, </w:t>
      </w:r>
      <w:r w:rsidR="006661F3">
        <w:t xml:space="preserve">which </w:t>
      </w:r>
      <w:r w:rsidR="00084AC6">
        <w:t xml:space="preserve">will always be cleared when </w:t>
      </w:r>
      <w:r>
        <w:t>VistARad is started.</w:t>
      </w:r>
      <w:bookmarkStart w:id="528" w:name="_WWID10000489"/>
    </w:p>
    <w:bookmarkEnd w:id="528"/>
    <w:p w:rsidR="00380B84" w:rsidRDefault="00380B84" w:rsidP="006F68A8">
      <w:pPr>
        <w:pStyle w:val="aNorm"/>
        <w:numPr>
          <w:ilvl w:val="0"/>
          <w:numId w:val="40"/>
        </w:numPr>
      </w:pPr>
      <w:r>
        <w:t xml:space="preserve">Click </w:t>
      </w:r>
      <w:r>
        <w:rPr>
          <w:rStyle w:val="Strong"/>
        </w:rPr>
        <w:t>OK</w:t>
      </w:r>
      <w:r>
        <w:t>.</w:t>
      </w:r>
      <w:bookmarkStart w:id="529" w:name="_WWID10003597"/>
    </w:p>
    <w:bookmarkEnd w:id="529"/>
    <w:p w:rsidR="00BC35DB" w:rsidRDefault="00380B84" w:rsidP="006F68A8">
      <w:pPr>
        <w:pStyle w:val="aNorm"/>
        <w:numPr>
          <w:ilvl w:val="0"/>
          <w:numId w:val="40"/>
        </w:numPr>
      </w:pPr>
      <w:r>
        <w:t>O</w:t>
      </w:r>
      <w:r w:rsidR="00BC35DB">
        <w:t>pen an exam.</w:t>
      </w:r>
      <w:bookmarkStart w:id="530" w:name="_WWID10000486"/>
    </w:p>
    <w:bookmarkEnd w:id="530"/>
    <w:p w:rsidR="00BC35DB" w:rsidRDefault="00BC35DB" w:rsidP="006F68A8">
      <w:pPr>
        <w:pStyle w:val="aNorm"/>
        <w:numPr>
          <w:ilvl w:val="1"/>
          <w:numId w:val="40"/>
        </w:numPr>
      </w:pPr>
      <w:r>
        <w:t xml:space="preserve">Exams cannot be locked or have their status updated when </w:t>
      </w:r>
      <w:r w:rsidR="00164EB8">
        <w:t xml:space="preserve">reference quality </w:t>
      </w:r>
      <w:r>
        <w:t>images are used.</w:t>
      </w:r>
      <w:bookmarkStart w:id="531" w:name="_WWID10000487"/>
    </w:p>
    <w:bookmarkEnd w:id="531"/>
    <w:p w:rsidR="00BC35DB" w:rsidRDefault="00BC35DB" w:rsidP="006F68A8">
      <w:pPr>
        <w:pStyle w:val="aNorm"/>
        <w:numPr>
          <w:ilvl w:val="1"/>
          <w:numId w:val="40"/>
        </w:numPr>
      </w:pPr>
      <w:r>
        <w:t xml:space="preserve">If no </w:t>
      </w:r>
      <w:r w:rsidR="00084AC6">
        <w:t>reference-quality</w:t>
      </w:r>
      <w:r>
        <w:t xml:space="preserve"> images are available, the full-resolution images are used, and the exam (if it is unread) is locked as usual.</w:t>
      </w:r>
      <w:bookmarkStart w:id="532" w:name="_WWID10000488"/>
    </w:p>
    <w:p w:rsidR="00BC35DB" w:rsidRDefault="00BC35DB">
      <w:pPr>
        <w:pStyle w:val="Heading3"/>
      </w:pPr>
      <w:bookmarkStart w:id="533" w:name="_Ref136760247"/>
      <w:bookmarkStart w:id="534" w:name="_Toc508191956"/>
      <w:bookmarkEnd w:id="532"/>
      <w:r>
        <w:t>Opening Previously Displayed Exams</w:t>
      </w:r>
      <w:bookmarkStart w:id="535" w:name="_WWID10000490"/>
      <w:bookmarkEnd w:id="533"/>
      <w:bookmarkEnd w:id="534"/>
    </w:p>
    <w:bookmarkEnd w:id="535"/>
    <w:p w:rsidR="00BC35DB" w:rsidRDefault="004774B1">
      <w:pPr>
        <w:pStyle w:val="aNorm"/>
      </w:pPr>
      <w:r>
        <w:fldChar w:fldCharType="begin"/>
      </w:r>
      <w:r>
        <w:instrText xml:space="preserve"> xe "Exam History list" </w:instrText>
      </w:r>
      <w:r>
        <w:fldChar w:fldCharType="end"/>
      </w:r>
      <w:r w:rsidR="0077332D">
        <w:fldChar w:fldCharType="begin"/>
      </w:r>
      <w:r w:rsidR="0077332D">
        <w:instrText xml:space="preserve"> xe "history, exam" </w:instrText>
      </w:r>
      <w:r w:rsidR="0077332D">
        <w:fldChar w:fldCharType="end"/>
      </w:r>
      <w:r w:rsidR="00F52D13">
        <w:t>An entry for e</w:t>
      </w:r>
      <w:r w:rsidR="00BC35DB">
        <w:t xml:space="preserve">ach exam opened in a VistARad reading session is </w:t>
      </w:r>
      <w:r w:rsidR="00F52D13">
        <w:t xml:space="preserve">added to </w:t>
      </w:r>
      <w:r w:rsidR="00BC35DB">
        <w:t>the Exam History list.</w:t>
      </w:r>
      <w:r w:rsidR="00347283">
        <w:t xml:space="preserve"> </w:t>
      </w:r>
      <w:r w:rsidR="00BC35DB">
        <w:t>Exams are retained in the Exam History list for three days.</w:t>
      </w:r>
      <w:bookmarkStart w:id="536" w:name="_WWID10000491"/>
      <w:r w:rsidR="00347283">
        <w:t xml:space="preserve"> </w:t>
      </w:r>
      <w:r w:rsidR="00BC35DB">
        <w:t>If the same exam is opened several times, there will be several entries for that exam in the Exam History list.</w:t>
      </w:r>
      <w:bookmarkStart w:id="537" w:name="_WWID10000492"/>
    </w:p>
    <w:bookmarkEnd w:id="537"/>
    <w:p w:rsidR="00BC35DB" w:rsidRDefault="00BC35DB">
      <w:pPr>
        <w:pStyle w:val="aProcHead"/>
      </w:pPr>
      <w:r>
        <w:t>To display the Exam History list</w:t>
      </w:r>
      <w:bookmarkStart w:id="538" w:name="_WWID10003145"/>
    </w:p>
    <w:bookmarkEnd w:id="536"/>
    <w:bookmarkEnd w:id="538"/>
    <w:p w:rsidR="00BC35DB" w:rsidRDefault="00BC35DB" w:rsidP="006F68A8">
      <w:pPr>
        <w:pStyle w:val="aNorm"/>
        <w:numPr>
          <w:ilvl w:val="0"/>
          <w:numId w:val="41"/>
        </w:numPr>
      </w:pPr>
      <w:r>
        <w:t>Click the Exam History tab in the Manager window.</w:t>
      </w:r>
      <w:bookmarkStart w:id="539" w:name="_WWID10003598"/>
    </w:p>
    <w:bookmarkEnd w:id="539"/>
    <w:p w:rsidR="00BC35DB" w:rsidRDefault="00BC35DB" w:rsidP="006F68A8">
      <w:pPr>
        <w:pStyle w:val="aNorm"/>
        <w:numPr>
          <w:ilvl w:val="0"/>
          <w:numId w:val="41"/>
        </w:numPr>
      </w:pPr>
      <w:r>
        <w:t>If this tab is not visible:</w:t>
      </w:r>
      <w:bookmarkStart w:id="540" w:name="_WWID10003143"/>
    </w:p>
    <w:bookmarkEnd w:id="540"/>
    <w:p w:rsidR="00BC35DB" w:rsidRDefault="00BC35DB" w:rsidP="006F68A8">
      <w:pPr>
        <w:pStyle w:val="aNorm"/>
        <w:numPr>
          <w:ilvl w:val="1"/>
          <w:numId w:val="41"/>
        </w:numPr>
      </w:pPr>
      <w:r>
        <w:t xml:space="preserve">Click </w:t>
      </w:r>
      <w:r>
        <w:rPr>
          <w:rStyle w:val="Strong"/>
        </w:rPr>
        <w:t>View | Settings | Manager | General</w:t>
      </w:r>
      <w:r>
        <w:t>.</w:t>
      </w:r>
      <w:bookmarkStart w:id="541" w:name="_WWID10000494"/>
    </w:p>
    <w:bookmarkEnd w:id="541"/>
    <w:p w:rsidR="00BC35DB" w:rsidRDefault="00BC35DB" w:rsidP="006F68A8">
      <w:pPr>
        <w:pStyle w:val="aNorm"/>
        <w:numPr>
          <w:ilvl w:val="1"/>
          <w:numId w:val="41"/>
        </w:numPr>
      </w:pPr>
      <w:r>
        <w:t xml:space="preserve">Select the </w:t>
      </w:r>
      <w:r>
        <w:rPr>
          <w:rStyle w:val="Strong"/>
        </w:rPr>
        <w:t>Generate History List</w:t>
      </w:r>
      <w:r>
        <w:t xml:space="preserve"> check</w:t>
      </w:r>
      <w:r w:rsidR="00524BA9">
        <w:t xml:space="preserve"> </w:t>
      </w:r>
      <w:r>
        <w:t>box.</w:t>
      </w:r>
      <w:bookmarkStart w:id="542" w:name="_WWID10000495"/>
    </w:p>
    <w:bookmarkEnd w:id="542"/>
    <w:p w:rsidR="00BC35DB" w:rsidRDefault="00F52D13" w:rsidP="006F68A8">
      <w:pPr>
        <w:pStyle w:val="aNorm"/>
        <w:numPr>
          <w:ilvl w:val="1"/>
          <w:numId w:val="41"/>
        </w:numPr>
      </w:pPr>
      <w:r>
        <w:t>To indicate which exams should be included in the Exam History list, s</w:t>
      </w:r>
      <w:r w:rsidR="00BC35DB">
        <w:t xml:space="preserve">elect either the </w:t>
      </w:r>
      <w:r w:rsidR="00BC35DB">
        <w:rPr>
          <w:rStyle w:val="Strong"/>
        </w:rPr>
        <w:t>For Locked Exams Only</w:t>
      </w:r>
      <w:r w:rsidR="00BC35DB">
        <w:t xml:space="preserve"> or the </w:t>
      </w:r>
      <w:r w:rsidR="00BC35DB">
        <w:rPr>
          <w:rStyle w:val="Strong"/>
        </w:rPr>
        <w:t xml:space="preserve">For All Exams </w:t>
      </w:r>
      <w:r w:rsidR="00BC35DB">
        <w:t>option</w:t>
      </w:r>
      <w:r>
        <w:t>.</w:t>
      </w:r>
      <w:r w:rsidR="00BC35DB">
        <w:t xml:space="preserve"> </w:t>
      </w:r>
      <w:bookmarkStart w:id="543" w:name="_WWID10000496"/>
    </w:p>
    <w:p w:rsidR="00380B84" w:rsidRDefault="00380B84" w:rsidP="006F68A8">
      <w:pPr>
        <w:pStyle w:val="aNorm"/>
        <w:numPr>
          <w:ilvl w:val="1"/>
          <w:numId w:val="41"/>
        </w:numPr>
      </w:pPr>
      <w:r>
        <w:t xml:space="preserve">Click </w:t>
      </w:r>
      <w:r>
        <w:rPr>
          <w:rStyle w:val="Strong"/>
        </w:rPr>
        <w:t>OK</w:t>
      </w:r>
      <w:r>
        <w:t>.</w:t>
      </w:r>
      <w:bookmarkStart w:id="544" w:name="_WWID10003599"/>
    </w:p>
    <w:bookmarkEnd w:id="543"/>
    <w:bookmarkEnd w:id="544"/>
    <w:p w:rsidR="00BC35DB" w:rsidRDefault="00BC35DB">
      <w:pPr>
        <w:pStyle w:val="aProcHead"/>
      </w:pPr>
      <w:r>
        <w:t>To clear the Exam History list</w:t>
      </w:r>
      <w:bookmarkStart w:id="545" w:name="_WWID10000497"/>
    </w:p>
    <w:bookmarkEnd w:id="545"/>
    <w:p w:rsidR="00BC35DB" w:rsidRDefault="00BC35DB">
      <w:pPr>
        <w:pStyle w:val="aNorm"/>
        <w:keepNext/>
      </w:pPr>
      <w:r>
        <w:t>Entries for exams opened more than three days ago are automatically removed from the Exam History list.</w:t>
      </w:r>
      <w:r w:rsidR="00347283">
        <w:t xml:space="preserve"> </w:t>
      </w:r>
      <w:r>
        <w:t>You can also manually remove entries:</w:t>
      </w:r>
      <w:bookmarkStart w:id="546" w:name="_WWID10000498"/>
    </w:p>
    <w:bookmarkEnd w:id="546"/>
    <w:p w:rsidR="00BC35DB" w:rsidRDefault="00BC35DB">
      <w:pPr>
        <w:pStyle w:val="aNorm"/>
        <w:numPr>
          <w:ilvl w:val="0"/>
          <w:numId w:val="2"/>
        </w:numPr>
      </w:pPr>
      <w:r>
        <w:t>In the Manager window, click the Exam History tab.</w:t>
      </w:r>
      <w:bookmarkStart w:id="547" w:name="_WWID10000499"/>
    </w:p>
    <w:bookmarkEnd w:id="547"/>
    <w:p w:rsidR="00F52D13" w:rsidRDefault="00BC35DB">
      <w:pPr>
        <w:pStyle w:val="aNorm"/>
        <w:numPr>
          <w:ilvl w:val="0"/>
          <w:numId w:val="2"/>
        </w:numPr>
      </w:pPr>
      <w:r>
        <w:t xml:space="preserve">To delete selected entries, click each entry, then click </w:t>
      </w:r>
      <w:r>
        <w:rPr>
          <w:rStyle w:val="Strong"/>
        </w:rPr>
        <w:t>Clear</w:t>
      </w:r>
      <w:r>
        <w:t>.</w:t>
      </w:r>
      <w:bookmarkStart w:id="548" w:name="_WWID10007240"/>
    </w:p>
    <w:bookmarkEnd w:id="548"/>
    <w:p w:rsidR="00BC35DB" w:rsidRDefault="00BC35DB">
      <w:pPr>
        <w:pStyle w:val="aNorm"/>
        <w:numPr>
          <w:ilvl w:val="0"/>
          <w:numId w:val="2"/>
        </w:numPr>
      </w:pPr>
      <w:r>
        <w:t xml:space="preserve">To delete all entries, click </w:t>
      </w:r>
      <w:r>
        <w:rPr>
          <w:rStyle w:val="Strong"/>
        </w:rPr>
        <w:t>Clear All</w:t>
      </w:r>
      <w:r w:rsidR="00380B84">
        <w:t xml:space="preserve">, then click </w:t>
      </w:r>
      <w:r w:rsidR="00380B84">
        <w:rPr>
          <w:rStyle w:val="Strong"/>
        </w:rPr>
        <w:t>OK</w:t>
      </w:r>
      <w:r w:rsidR="00380B84">
        <w:t xml:space="preserve"> when you are asked for confirmation</w:t>
      </w:r>
      <w:r>
        <w:t>.</w:t>
      </w:r>
      <w:bookmarkStart w:id="549" w:name="_WWID10000573"/>
      <w:bookmarkEnd w:id="449"/>
      <w:bookmarkEnd w:id="450"/>
      <w:bookmarkEnd w:id="451"/>
    </w:p>
    <w:p w:rsidR="00380B84" w:rsidRDefault="00380B84">
      <w:pPr>
        <w:pStyle w:val="Heading3"/>
      </w:pPr>
      <w:bookmarkStart w:id="550" w:name="_Ref145222497"/>
      <w:bookmarkStart w:id="551" w:name="_Toc508191957"/>
      <w:r>
        <w:t>Opening Printsets</w:t>
      </w:r>
      <w:bookmarkStart w:id="552" w:name="_WWID10005138"/>
      <w:bookmarkEnd w:id="550"/>
      <w:bookmarkEnd w:id="551"/>
    </w:p>
    <w:p w:rsidR="00586C0C" w:rsidRDefault="00380B84" w:rsidP="00586C0C">
      <w:pPr>
        <w:pStyle w:val="aNorm"/>
        <w:keepNext/>
      </w:pPr>
      <w:r>
        <w:fldChar w:fldCharType="begin"/>
      </w:r>
      <w:r>
        <w:instrText xml:space="preserve"> xe "printset</w:instrText>
      </w:r>
      <w:r w:rsidR="00253C6C">
        <w:instrText>s: opening</w:instrText>
      </w:r>
      <w:r>
        <w:instrText xml:space="preserve">" </w:instrText>
      </w:r>
      <w:r>
        <w:fldChar w:fldCharType="end"/>
      </w:r>
      <w:r>
        <w:t>A printse</w:t>
      </w:r>
      <w:bookmarkStart w:id="553" w:name="_WWID10005141"/>
      <w:r>
        <w:t>t</w:t>
      </w:r>
      <w:bookmarkEnd w:id="552"/>
      <w:bookmarkEnd w:id="553"/>
      <w:r>
        <w:t xml:space="preserve"> is a group of related exams as defined in the Radiology Package.</w:t>
      </w:r>
      <w:r w:rsidR="00347283">
        <w:t xml:space="preserve"> </w:t>
      </w:r>
      <w:r w:rsidR="00586C0C">
        <w:t>When the printset is interpreted, all exams in the printset share the same report.</w:t>
      </w:r>
    </w:p>
    <w:p w:rsidR="00380B84" w:rsidRDefault="00380B84">
      <w:pPr>
        <w:pStyle w:val="aNorm"/>
      </w:pPr>
      <w:r>
        <w:t>In VistARad, opening and locking any exam in a printset will open and lock all exams in the printset</w:t>
      </w:r>
      <w:r w:rsidR="00B9437F">
        <w:t xml:space="preserve">. When </w:t>
      </w:r>
      <w:r>
        <w:t xml:space="preserve">the status of an exam in a printset is updated, the status of all exams in the printset </w:t>
      </w:r>
      <w:r w:rsidR="00B9437F">
        <w:t xml:space="preserve">is </w:t>
      </w:r>
      <w:r>
        <w:t>updated.</w:t>
      </w:r>
      <w:bookmarkStart w:id="554" w:name="_WWID10004693"/>
    </w:p>
    <w:p w:rsidR="000E21E9" w:rsidRPr="00611B76" w:rsidRDefault="000E21E9" w:rsidP="000E21E9">
      <w:pPr>
        <w:pStyle w:val="Heading2"/>
      </w:pPr>
      <w:bookmarkStart w:id="555" w:name="_Stopping_Exam_Loads"/>
      <w:bookmarkStart w:id="556" w:name="_Locks_&amp;_Reserves"/>
      <w:bookmarkStart w:id="557" w:name="_Ref136743617"/>
      <w:bookmarkStart w:id="558" w:name="_Exam_Lists_Explained"/>
      <w:bookmarkStart w:id="559" w:name="OLE_LINK2"/>
      <w:bookmarkStart w:id="560" w:name="_WWID10000574"/>
      <w:bookmarkStart w:id="561" w:name="_Ref248729184"/>
      <w:bookmarkStart w:id="562" w:name="_Toc508191958"/>
      <w:bookmarkEnd w:id="549"/>
      <w:bookmarkEnd w:id="554"/>
      <w:bookmarkEnd w:id="555"/>
      <w:bookmarkEnd w:id="556"/>
      <w:bookmarkEnd w:id="558"/>
      <w:r w:rsidRPr="00611B76">
        <w:t>Managing the Exam Load Process</w:t>
      </w:r>
      <w:bookmarkEnd w:id="561"/>
      <w:bookmarkEnd w:id="562"/>
    </w:p>
    <w:p w:rsidR="000E21E9" w:rsidRDefault="000E21E9" w:rsidP="000E21E9">
      <w:pPr>
        <w:pStyle w:val="aNorm"/>
      </w:pPr>
      <w:r>
        <w:t>The following section, Getting Started, is an overview of the techniques available for exam load management. The subsequent section, In Depth, covers the second two of these techniques in more detail.</w:t>
      </w:r>
    </w:p>
    <w:p w:rsidR="000E21E9" w:rsidRPr="00A40194" w:rsidRDefault="000E21E9" w:rsidP="000E21E9">
      <w:pPr>
        <w:pStyle w:val="Heading3"/>
      </w:pPr>
      <w:bookmarkStart w:id="563" w:name="_Toc508191959"/>
      <w:r w:rsidRPr="00A40194">
        <w:softHyphen/>
      </w:r>
      <w:r>
        <w:t xml:space="preserve">Exam Load Management: </w:t>
      </w:r>
      <w:r w:rsidR="000C3237">
        <w:t xml:space="preserve">Getting </w:t>
      </w:r>
      <w:r w:rsidRPr="00A40194">
        <w:t>Started</w:t>
      </w:r>
      <w:bookmarkEnd w:id="563"/>
    </w:p>
    <w:p w:rsidR="000E21E9" w:rsidRDefault="000E21E9" w:rsidP="000E21E9">
      <w:pPr>
        <w:pStyle w:val="aNorm"/>
      </w:pPr>
      <w:r w:rsidRPr="00611B76">
        <w:t>VistARad</w:t>
      </w:r>
      <w:r>
        <w:t xml:space="preserve"> </w:t>
      </w:r>
      <w:r w:rsidRPr="00611B76">
        <w:t>loads and displays</w:t>
      </w:r>
      <w:r>
        <w:t xml:space="preserve"> a </w:t>
      </w:r>
      <w:r w:rsidRPr="00611B76">
        <w:t>series</w:t>
      </w:r>
      <w:r>
        <w:t>’ images</w:t>
      </w:r>
      <w:r w:rsidRPr="00611B76">
        <w:t xml:space="preserve"> in a priority governed by the hanging protocol</w:t>
      </w:r>
      <w:r>
        <w:t xml:space="preserve">. For a small study, or a collection of small studies, loading is rapid and largely “hands free”. But for large studies, or a collection of large studies, users may want to manage this process. VistARad enables this three ways. </w:t>
      </w:r>
      <w:r w:rsidRPr="00611B76">
        <w:t>Used together, the</w:t>
      </w:r>
      <w:r>
        <w:t>y</w:t>
      </w:r>
      <w:r w:rsidRPr="00611B76">
        <w:t xml:space="preserve"> allow </w:t>
      </w:r>
      <w:r>
        <w:t xml:space="preserve">more </w:t>
      </w:r>
      <w:r w:rsidRPr="00611B76">
        <w:t>f</w:t>
      </w:r>
      <w:r>
        <w:t>ine tuning of the loading process.</w:t>
      </w:r>
    </w:p>
    <w:p w:rsidR="000E21E9" w:rsidRPr="003D2380" w:rsidRDefault="000E21E9" w:rsidP="007B013E">
      <w:pPr>
        <w:pStyle w:val="Heading4"/>
        <w:keepNext w:val="0"/>
        <w:widowControl w:val="0"/>
      </w:pPr>
      <w:r>
        <w:t xml:space="preserve">Expedite </w:t>
      </w:r>
      <w:r w:rsidR="008F4C39">
        <w:t xml:space="preserve">loading to a </w:t>
      </w:r>
      <w:r w:rsidR="008F4C39" w:rsidRPr="003D2380">
        <w:t>viewport</w:t>
      </w:r>
    </w:p>
    <w:p w:rsidR="000E21E9" w:rsidRDefault="00236A5F" w:rsidP="007B013E">
      <w:pPr>
        <w:pStyle w:val="aNorm"/>
        <w:widowControl w:val="0"/>
      </w:pPr>
      <w:r w:rsidRPr="00236A5F">
        <w:t xml:space="preserve"> If a viewport that contains images is selected with a mouse click, VistARad will expedite loading images to that viewport.</w:t>
      </w:r>
      <w:r w:rsidR="000E21E9">
        <w:t xml:space="preserve"> </w:t>
      </w:r>
      <w:r>
        <w:t xml:space="preserve"> </w:t>
      </w:r>
      <w:r w:rsidR="000E21E9">
        <w:t>Loading to viewports with linked images is also expedited. This applies to viewports in Viewer, Browser, and Scrapbook windows.</w:t>
      </w:r>
    </w:p>
    <w:p w:rsidR="000E21E9" w:rsidRDefault="000E21E9" w:rsidP="007B013E">
      <w:pPr>
        <w:pStyle w:val="Heading4"/>
        <w:keepNext w:val="0"/>
        <w:widowControl w:val="0"/>
      </w:pPr>
      <w:r>
        <w:t xml:space="preserve">Pause or </w:t>
      </w:r>
      <w:r w:rsidR="008F4C39">
        <w:t>stop all exam loading</w:t>
      </w:r>
    </w:p>
    <w:p w:rsidR="000E21E9" w:rsidRPr="002A5528" w:rsidRDefault="000E21E9" w:rsidP="002A5528">
      <w:pPr>
        <w:pStyle w:val="aNorm"/>
        <w:widowControl w:val="0"/>
      </w:pPr>
      <w:r w:rsidRPr="002A5528">
        <w:t>VistARad will pause in-progress loading of images for all exams</w:t>
      </w:r>
      <w:r w:rsidRPr="002A5528">
        <w:footnoteReference w:id="1"/>
      </w:r>
      <w:r w:rsidRPr="002A5528">
        <w:t xml:space="preserve"> when you click the Manager’s Stop Load button. VistARad then displays the Cancel/Partial Load dialog, which allows a Partial, Continue, or Cancel, operation for each paused exam load. The selected operation is applied to each exam by clicking OK. The Cancel/Partial Load dialog is illustrated below.</w:t>
      </w:r>
    </w:p>
    <w:p w:rsidR="000E21E9" w:rsidRDefault="00084380" w:rsidP="000E21E9">
      <w:pPr>
        <w:pStyle w:val="aNorm"/>
        <w:ind w:left="360"/>
      </w:pPr>
      <w:r>
        <w:rPr>
          <w:noProof/>
        </w:rPr>
        <w:drawing>
          <wp:inline distT="0" distB="0" distL="0" distR="0">
            <wp:extent cx="4552950" cy="904875"/>
            <wp:effectExtent l="0" t="0" r="0" b="0"/>
            <wp:docPr id="38" name="Picture 38" descr="Cancel/Partial Loa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ncel/Partial Load dialo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52950" cy="904875"/>
                    </a:xfrm>
                    <a:prstGeom prst="rect">
                      <a:avLst/>
                    </a:prstGeom>
                    <a:noFill/>
                    <a:ln>
                      <a:noFill/>
                    </a:ln>
                  </pic:spPr>
                </pic:pic>
              </a:graphicData>
            </a:graphic>
          </wp:inline>
        </w:drawing>
      </w:r>
    </w:p>
    <w:p w:rsidR="000E21E9" w:rsidRDefault="000E21E9" w:rsidP="000E21E9">
      <w:pPr>
        <w:pStyle w:val="aNorm"/>
        <w:ind w:left="360"/>
      </w:pPr>
      <w:r w:rsidRPr="000E21E9">
        <w:rPr>
          <w:rFonts w:ascii="Arial" w:hAnsi="Arial" w:cs="Arial"/>
          <w:b/>
          <w:sz w:val="20"/>
          <w:szCs w:val="20"/>
        </w:rPr>
        <w:t>Note</w:t>
      </w:r>
      <w:r>
        <w:rPr>
          <w:b/>
        </w:rPr>
        <w:t xml:space="preserve"> </w:t>
      </w:r>
      <w:r w:rsidRPr="00611B76">
        <w:t xml:space="preserve"> </w:t>
      </w:r>
      <w:r>
        <w:t>T</w:t>
      </w:r>
      <w:r w:rsidRPr="00611B76">
        <w:t xml:space="preserve">he example shows </w:t>
      </w:r>
      <w:r>
        <w:t>a single</w:t>
      </w:r>
      <w:r w:rsidRPr="00611B76">
        <w:t xml:space="preserve"> paused </w:t>
      </w:r>
      <w:r>
        <w:t xml:space="preserve">exam load; additional paused loads would </w:t>
      </w:r>
      <w:r w:rsidRPr="00611B76">
        <w:t>appear on</w:t>
      </w:r>
      <w:r>
        <w:t xml:space="preserve"> additional lines.</w:t>
      </w:r>
    </w:p>
    <w:p w:rsidR="000E21E9" w:rsidRDefault="000E21E9" w:rsidP="000E21E9">
      <w:pPr>
        <w:pStyle w:val="Heading4"/>
      </w:pPr>
      <w:r>
        <w:t xml:space="preserve">Pause or </w:t>
      </w:r>
      <w:r w:rsidR="008F4C39">
        <w:t>stop individual series loading</w:t>
      </w:r>
    </w:p>
    <w:p w:rsidR="000E21E9" w:rsidRPr="002A5528" w:rsidRDefault="000E21E9" w:rsidP="002A5528">
      <w:pPr>
        <w:pStyle w:val="aNorm"/>
        <w:rPr>
          <w:color w:val="000000"/>
        </w:rPr>
      </w:pPr>
      <w:r w:rsidRPr="002A5528">
        <w:rPr>
          <w:rFonts w:ascii="Arial" w:hAnsi="Arial" w:cs="Arial"/>
          <w:b/>
          <w:color w:val="000000"/>
          <w:sz w:val="20"/>
          <w:szCs w:val="20"/>
        </w:rPr>
        <w:t>Note</w:t>
      </w:r>
      <w:r w:rsidRPr="002A5528">
        <w:rPr>
          <w:color w:val="000000"/>
        </w:rPr>
        <w:t xml:space="preserve">  The following applies only to the Preview window in List View mode. Toggle between Thumbnail and List View modes by clicking </w:t>
      </w:r>
      <w:r w:rsidR="00084380" w:rsidRPr="002A5528">
        <w:rPr>
          <w:noProof/>
          <w:color w:val="000000"/>
        </w:rPr>
        <w:drawing>
          <wp:inline distT="0" distB="0" distL="0" distR="0">
            <wp:extent cx="161925" cy="161925"/>
            <wp:effectExtent l="0" t="0" r="0" b="0"/>
            <wp:docPr id="39" name="Picture 39" descr="Togg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ggle ic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2A5528">
        <w:rPr>
          <w:color w:val="000000"/>
        </w:rPr>
        <w:t xml:space="preserve"> for the exam(s) of interest.</w:t>
      </w:r>
    </w:p>
    <w:p w:rsidR="000E21E9" w:rsidRPr="001430B8" w:rsidRDefault="000E21E9" w:rsidP="000E21E9">
      <w:pPr>
        <w:pStyle w:val="aNorm"/>
      </w:pPr>
      <w:r>
        <w:rPr>
          <w:color w:val="000000"/>
        </w:rPr>
        <w:t xml:space="preserve">VistARad will pause in-progress loading </w:t>
      </w:r>
      <w:r>
        <w:t xml:space="preserve">of images </w:t>
      </w:r>
      <w:r w:rsidRPr="007A7EC5">
        <w:rPr>
          <w:i/>
          <w:iCs/>
        </w:rPr>
        <w:t>for an individual series</w:t>
      </w:r>
      <w:r>
        <w:t xml:space="preserve"> when you click the </w:t>
      </w:r>
      <w:r>
        <w:rPr>
          <w:b/>
        </w:rPr>
        <w:t>Pause</w:t>
      </w:r>
      <w:r>
        <w:t xml:space="preserve"> button </w:t>
      </w:r>
      <w:r w:rsidRPr="0048746D">
        <w:rPr>
          <w:i/>
        </w:rPr>
        <w:t>for that series</w:t>
      </w:r>
      <w:r>
        <w:t xml:space="preserve"> in the Preview window. If loading does not complete, the </w:t>
      </w:r>
      <w:r w:rsidR="00084380">
        <w:rPr>
          <w:rFonts w:ascii="Arial" w:hAnsi="Arial" w:cs="Arial"/>
          <w:b/>
          <w:noProof/>
          <w:sz w:val="28"/>
          <w:szCs w:val="28"/>
        </w:rPr>
        <w:drawing>
          <wp:inline distT="0" distB="0" distL="0" distR="0">
            <wp:extent cx="209550" cy="200025"/>
            <wp:effectExtent l="0" t="0" r="0" b="0"/>
            <wp:docPr id="40" name="Picture 40" descr="Letter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etter P"/>
                    <pic:cNvPicPr>
                      <a:picLocks noChangeAspect="1" noChangeArrowheads="1"/>
                    </pic:cNvPicPr>
                  </pic:nvPicPr>
                  <pic:blipFill>
                    <a:blip r:embed="rId46">
                      <a:lum contrast="40000"/>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t xml:space="preserve"> icon is displayed, indicating </w:t>
      </w:r>
      <w:r w:rsidR="00AE32A2">
        <w:t xml:space="preserve">that the series has </w:t>
      </w:r>
      <w:r>
        <w:t>partially loaded.</w:t>
      </w:r>
    </w:p>
    <w:p w:rsidR="007B013E" w:rsidRDefault="000E21E9" w:rsidP="000E21E9">
      <w:pPr>
        <w:pStyle w:val="aNorm"/>
        <w:rPr>
          <w:color w:val="000000"/>
        </w:rPr>
      </w:pPr>
      <w:r>
        <w:t xml:space="preserve">Resume loading a paused series by clicking </w:t>
      </w:r>
      <w:r w:rsidRPr="00894EA5">
        <w:rPr>
          <w:b/>
          <w:bCs/>
        </w:rPr>
        <w:t>Resume</w:t>
      </w:r>
      <w:r>
        <w:t>.</w:t>
      </w:r>
    </w:p>
    <w:p w:rsidR="000E21E9" w:rsidRPr="00894EA5" w:rsidRDefault="000E21E9" w:rsidP="000E21E9">
      <w:pPr>
        <w:pStyle w:val="aNorm"/>
      </w:pPr>
      <w:r>
        <w:t xml:space="preserve">Remove a paused series’ images </w:t>
      </w:r>
      <w:r w:rsidRPr="00894EA5">
        <w:rPr>
          <w:color w:val="000000"/>
        </w:rPr>
        <w:t>from memory</w:t>
      </w:r>
      <w:r>
        <w:t xml:space="preserve"> by clicking </w:t>
      </w:r>
      <w:r w:rsidRPr="00894EA5">
        <w:rPr>
          <w:b/>
          <w:bCs/>
        </w:rPr>
        <w:t>Purge</w:t>
      </w:r>
      <w:r>
        <w:t>. A single placeholder thumbnail image, for each purged series, is retained.</w:t>
      </w:r>
    </w:p>
    <w:p w:rsidR="000E21E9" w:rsidRDefault="000E21E9" w:rsidP="000E21E9">
      <w:pPr>
        <w:pStyle w:val="aNorm"/>
      </w:pPr>
      <w:r>
        <w:t>More detail about these last two techniques, and the interactions between them, are covered in</w:t>
      </w:r>
      <w:r w:rsidR="007F589B">
        <w:t xml:space="preserve"> </w:t>
      </w:r>
      <w:r w:rsidR="007F589B" w:rsidRPr="007F589B">
        <w:rPr>
          <w:rStyle w:val="bLinkRef"/>
        </w:rPr>
        <w:fldChar w:fldCharType="begin"/>
      </w:r>
      <w:r w:rsidR="007F589B" w:rsidRPr="007F589B">
        <w:rPr>
          <w:rStyle w:val="bLinkRef"/>
        </w:rPr>
        <w:instrText xml:space="preserve"> REF _Ref284923464 \h </w:instrText>
      </w:r>
      <w:r w:rsidR="007F589B" w:rsidRPr="007F589B">
        <w:rPr>
          <w:rStyle w:val="bLinkRef"/>
        </w:rPr>
      </w:r>
      <w:r w:rsidR="007F589B">
        <w:rPr>
          <w:rStyle w:val="bLinkRef"/>
        </w:rPr>
        <w:instrText xml:space="preserve"> \* MERGEFORMAT </w:instrText>
      </w:r>
      <w:r w:rsidR="007F589B" w:rsidRPr="007F589B">
        <w:rPr>
          <w:rStyle w:val="bLinkRef"/>
        </w:rPr>
        <w:fldChar w:fldCharType="separate"/>
      </w:r>
      <w:ins w:id="564" w:author="Andersen, Charles W.  (ManTech)" w:date="2019-12-10T15:26:00Z">
        <w:r w:rsidR="00380255" w:rsidRPr="00380255">
          <w:rPr>
            <w:rStyle w:val="bLinkRef"/>
            <w:rPrChange w:id="565" w:author="Andersen, Charles W.  (ManTech)" w:date="2019-12-10T15:26:00Z">
              <w:rPr/>
            </w:rPrChange>
          </w:rPr>
          <w:t>Exam Load Management: In Depth</w:t>
        </w:r>
      </w:ins>
      <w:del w:id="566" w:author="Andersen, Charles W.  (ManTech)" w:date="2019-12-10T15:26:00Z">
        <w:r w:rsidR="00B77F99" w:rsidRPr="00B77F99" w:rsidDel="00380255">
          <w:rPr>
            <w:rStyle w:val="bLinkRef"/>
          </w:rPr>
          <w:delText>Exam Load Management: In Depth</w:delText>
        </w:r>
      </w:del>
      <w:r w:rsidR="007F589B" w:rsidRPr="007F589B">
        <w:rPr>
          <w:rStyle w:val="bLinkRef"/>
        </w:rPr>
        <w:fldChar w:fldCharType="end"/>
      </w:r>
      <w:r w:rsidR="007F589B">
        <w:t xml:space="preserve"> on page </w:t>
      </w:r>
      <w:r w:rsidR="007F589B">
        <w:fldChar w:fldCharType="begin"/>
      </w:r>
      <w:r w:rsidR="007F589B">
        <w:instrText xml:space="preserve"> PAGEREF _Ref284923480 \h </w:instrText>
      </w:r>
      <w:r w:rsidR="007F589B">
        <w:fldChar w:fldCharType="separate"/>
      </w:r>
      <w:ins w:id="567" w:author="Andersen, Charles W.  (ManTech)" w:date="2019-12-10T15:26:00Z">
        <w:r w:rsidR="00380255">
          <w:rPr>
            <w:noProof/>
          </w:rPr>
          <w:t>28</w:t>
        </w:r>
      </w:ins>
      <w:del w:id="568" w:author="Andersen, Charles W.  (ManTech)" w:date="2019-12-10T15:26:00Z">
        <w:r w:rsidR="00B77F99" w:rsidDel="00380255">
          <w:rPr>
            <w:noProof/>
          </w:rPr>
          <w:delText>4</w:delText>
        </w:r>
      </w:del>
      <w:r w:rsidR="007F589B">
        <w:fldChar w:fldCharType="end"/>
      </w:r>
      <w:r>
        <w:t>.</w:t>
      </w:r>
    </w:p>
    <w:p w:rsidR="000C3237" w:rsidRDefault="00B06A99" w:rsidP="000C3237">
      <w:pPr>
        <w:pStyle w:val="Heading4"/>
      </w:pPr>
      <w:bookmarkStart w:id="569" w:name="_Toc284247728"/>
      <w:r>
        <w:t xml:space="preserve">Split </w:t>
      </w:r>
      <w:r w:rsidR="000C3237">
        <w:t xml:space="preserve">a Stack Which Is Too Large to Load </w:t>
      </w:r>
      <w:bookmarkEnd w:id="569"/>
    </w:p>
    <w:p w:rsidR="000C3237" w:rsidRDefault="000C3237" w:rsidP="000C3237">
      <w:pPr>
        <w:pStyle w:val="aNorm"/>
        <w:tabs>
          <w:tab w:val="clear" w:pos="360"/>
          <w:tab w:val="left" w:pos="450"/>
        </w:tabs>
      </w:pPr>
      <w:r w:rsidRPr="007D376A">
        <w:t>In rare cases, an exam may be structured as a single series which is too large to load into memory. VistARad detects this and displays the Split Stacks dialog, which allows the stack to be split into series which are small enough to load. These smaller stacks appear in the Preview window, where they can be managed with the features previously described.</w:t>
      </w:r>
    </w:p>
    <w:p w:rsidR="000C3237" w:rsidRPr="007D376A" w:rsidRDefault="000C3237" w:rsidP="000C3237">
      <w:pPr>
        <w:pStyle w:val="aNorm"/>
        <w:tabs>
          <w:tab w:val="clear" w:pos="360"/>
          <w:tab w:val="left" w:pos="450"/>
        </w:tabs>
      </w:pPr>
      <w:r w:rsidRPr="007D376A">
        <w:t>The Split Stacks dialog displays instructions along with the exam in question and its image count. The Splitting Specification frame has three radio button options:</w:t>
      </w:r>
    </w:p>
    <w:p w:rsidR="000C3237" w:rsidRPr="007D376A" w:rsidRDefault="000C3237" w:rsidP="006F68A8">
      <w:pPr>
        <w:numPr>
          <w:ilvl w:val="0"/>
          <w:numId w:val="226"/>
        </w:numPr>
        <w:spacing w:after="200" w:line="276" w:lineRule="auto"/>
      </w:pPr>
      <w:r w:rsidRPr="007D376A">
        <w:t>Even split: The resulting series are approximately equal</w:t>
      </w:r>
      <w:r>
        <w:t xml:space="preserve"> in size</w:t>
      </w:r>
      <w:r w:rsidRPr="007D376A">
        <w:t>.</w:t>
      </w:r>
    </w:p>
    <w:p w:rsidR="000C3237" w:rsidRPr="007D376A" w:rsidRDefault="000C3237" w:rsidP="006F68A8">
      <w:pPr>
        <w:numPr>
          <w:ilvl w:val="0"/>
          <w:numId w:val="226"/>
        </w:numPr>
        <w:spacing w:after="200" w:line="276" w:lineRule="auto"/>
      </w:pPr>
      <w:r w:rsidRPr="007D376A">
        <w:t>Maximum size: The exam is split into resulting series that are as large as possible. The last series hold</w:t>
      </w:r>
      <w:r>
        <w:t>s</w:t>
      </w:r>
      <w:r w:rsidRPr="007D376A">
        <w:t xml:space="preserve"> the remainder.</w:t>
      </w:r>
    </w:p>
    <w:p w:rsidR="000C3237" w:rsidRPr="007D376A" w:rsidRDefault="000C3237" w:rsidP="006F68A8">
      <w:pPr>
        <w:numPr>
          <w:ilvl w:val="0"/>
          <w:numId w:val="226"/>
        </w:numPr>
        <w:spacing w:after="200" w:line="276" w:lineRule="auto"/>
      </w:pPr>
      <w:r w:rsidRPr="007D376A">
        <w:t>Custom: The user can specify up to 10 series. VistARad will give guidance on the maximum series size possible, and track how many images remain after each series is delineated.</w:t>
      </w:r>
    </w:p>
    <w:p w:rsidR="000C3237" w:rsidRPr="007D376A" w:rsidRDefault="000C3237" w:rsidP="000C3237">
      <w:pPr>
        <w:pStyle w:val="aNorm"/>
        <w:tabs>
          <w:tab w:val="clear" w:pos="360"/>
          <w:tab w:val="left" w:pos="450"/>
        </w:tabs>
      </w:pPr>
      <w:r w:rsidRPr="007D376A">
        <w:t xml:space="preserve">After initial use, the Split Stack dialog will re-appear if the exam is re-hung with a different hanging protocol. See </w:t>
      </w:r>
      <w:r w:rsidR="002C0176" w:rsidRPr="00E81D43">
        <w:rPr>
          <w:rStyle w:val="bLinkRef"/>
        </w:rPr>
        <w:fldChar w:fldCharType="begin"/>
      </w:r>
      <w:r w:rsidR="002C0176" w:rsidRPr="00E81D43">
        <w:rPr>
          <w:rStyle w:val="bLinkRef"/>
        </w:rPr>
        <w:instrText xml:space="preserve"> REF _Ref137008027 \h </w:instrText>
      </w:r>
      <w:r w:rsidR="002C0176" w:rsidRPr="00E81D43">
        <w:rPr>
          <w:rStyle w:val="bLinkRef"/>
        </w:rPr>
      </w:r>
      <w:r w:rsidR="00E81D43">
        <w:rPr>
          <w:rStyle w:val="bLinkRef"/>
        </w:rPr>
        <w:instrText xml:space="preserve"> \* MERGEFORMAT </w:instrText>
      </w:r>
      <w:r w:rsidR="002C0176" w:rsidRPr="00E81D43">
        <w:rPr>
          <w:rStyle w:val="bLinkRef"/>
        </w:rPr>
        <w:fldChar w:fldCharType="separate"/>
      </w:r>
      <w:ins w:id="570" w:author="Andersen, Charles W.  (ManTech)" w:date="2019-12-10T15:26:00Z">
        <w:r w:rsidR="00380255" w:rsidRPr="00380255">
          <w:rPr>
            <w:rStyle w:val="bLinkRef"/>
            <w:rPrChange w:id="571" w:author="Andersen, Charles W.  (ManTech)" w:date="2019-12-10T15:26:00Z">
              <w:rPr/>
            </w:rPrChange>
          </w:rPr>
          <w:t>Using Hanging Protocols</w:t>
        </w:r>
      </w:ins>
      <w:del w:id="572" w:author="Andersen, Charles W.  (ManTech)" w:date="2019-12-10T15:26:00Z">
        <w:r w:rsidR="00B77F99" w:rsidRPr="00B77F99" w:rsidDel="00380255">
          <w:rPr>
            <w:rStyle w:val="bLinkRef"/>
          </w:rPr>
          <w:delText>Using Hanging Protocols</w:delText>
        </w:r>
      </w:del>
      <w:r w:rsidR="002C0176" w:rsidRPr="00E81D43">
        <w:rPr>
          <w:rStyle w:val="bLinkRef"/>
        </w:rPr>
        <w:fldChar w:fldCharType="end"/>
      </w:r>
      <w:r w:rsidRPr="007D376A">
        <w:t xml:space="preserve"> </w:t>
      </w:r>
      <w:r>
        <w:t xml:space="preserve">on page </w:t>
      </w:r>
      <w:r w:rsidR="002C0176">
        <w:fldChar w:fldCharType="begin"/>
      </w:r>
      <w:r w:rsidR="002C0176">
        <w:instrText xml:space="preserve"> PAGEREF _Ref137008027 \h </w:instrText>
      </w:r>
      <w:r w:rsidR="002C0176">
        <w:fldChar w:fldCharType="separate"/>
      </w:r>
      <w:ins w:id="573" w:author="Andersen, Charles W.  (ManTech)" w:date="2019-12-10T15:26:00Z">
        <w:r w:rsidR="00380255">
          <w:rPr>
            <w:noProof/>
          </w:rPr>
          <w:t>135</w:t>
        </w:r>
      </w:ins>
      <w:del w:id="574" w:author="Andersen, Charles W.  (ManTech)" w:date="2019-12-10T15:26:00Z">
        <w:r w:rsidR="00B77F99" w:rsidDel="00380255">
          <w:rPr>
            <w:noProof/>
          </w:rPr>
          <w:delText>4</w:delText>
        </w:r>
      </w:del>
      <w:r w:rsidR="002C0176">
        <w:fldChar w:fldCharType="end"/>
      </w:r>
      <w:r w:rsidR="002C0176">
        <w:t>.</w:t>
      </w:r>
    </w:p>
    <w:p w:rsidR="000C3237" w:rsidRDefault="000C3237" w:rsidP="000C3237">
      <w:pPr>
        <w:pStyle w:val="aNorm"/>
        <w:tabs>
          <w:tab w:val="clear" w:pos="360"/>
          <w:tab w:val="left" w:pos="450"/>
        </w:tabs>
      </w:pPr>
      <w:r w:rsidRPr="007D376A">
        <w:t>An illustration of the Split Stacks dialog appears below.</w:t>
      </w:r>
    </w:p>
    <w:p w:rsidR="000C3237" w:rsidRPr="007D376A" w:rsidRDefault="00084380" w:rsidP="000C3237">
      <w:pPr>
        <w:jc w:val="center"/>
      </w:pPr>
      <w:r w:rsidRPr="00242CA2">
        <w:rPr>
          <w:noProof/>
        </w:rPr>
        <w:drawing>
          <wp:inline distT="0" distB="0" distL="0" distR="0">
            <wp:extent cx="3514725" cy="3076575"/>
            <wp:effectExtent l="0" t="0" r="0" b="0"/>
            <wp:docPr id="41" name="Picture 2" descr="Split stack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lit stacks dialo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14725" cy="3076575"/>
                    </a:xfrm>
                    <a:prstGeom prst="rect">
                      <a:avLst/>
                    </a:prstGeom>
                    <a:noFill/>
                    <a:ln>
                      <a:noFill/>
                    </a:ln>
                  </pic:spPr>
                </pic:pic>
              </a:graphicData>
            </a:graphic>
          </wp:inline>
        </w:drawing>
      </w:r>
    </w:p>
    <w:p w:rsidR="000E21E9" w:rsidRPr="00A40194" w:rsidRDefault="000E21E9" w:rsidP="000E21E9">
      <w:pPr>
        <w:pStyle w:val="Heading3"/>
      </w:pPr>
      <w:bookmarkStart w:id="575" w:name="_Ref284923464"/>
      <w:bookmarkStart w:id="576" w:name="_Ref284923480"/>
      <w:bookmarkStart w:id="577" w:name="_Toc508191960"/>
      <w:r>
        <w:t xml:space="preserve">Exam Load Management: </w:t>
      </w:r>
      <w:r w:rsidRPr="00A40194">
        <w:t>In Depth</w:t>
      </w:r>
      <w:bookmarkEnd w:id="575"/>
      <w:bookmarkEnd w:id="576"/>
      <w:bookmarkEnd w:id="577"/>
    </w:p>
    <w:p w:rsidR="000E21E9" w:rsidRPr="003A758F" w:rsidRDefault="000E21E9" w:rsidP="000E21E9">
      <w:pPr>
        <w:pStyle w:val="Heading4"/>
      </w:pPr>
      <w:r>
        <w:t>Cancel</w:t>
      </w:r>
      <w:r w:rsidR="00EF0EC1">
        <w:t xml:space="preserve"> </w:t>
      </w:r>
      <w:r>
        <w:t xml:space="preserve">/ Partial Load Dialog </w:t>
      </w:r>
      <w:r w:rsidR="008F4C39">
        <w:t>options</w:t>
      </w:r>
    </w:p>
    <w:p w:rsidR="000E21E9" w:rsidRPr="00611B76" w:rsidRDefault="000E21E9" w:rsidP="000E21E9">
      <w:pPr>
        <w:pStyle w:val="aNorm"/>
      </w:pPr>
      <w:r>
        <w:t xml:space="preserve">When the Cancel / Partial Load dialog is displayed (after clicking the Manager’s </w:t>
      </w:r>
      <w:r>
        <w:rPr>
          <w:b/>
        </w:rPr>
        <w:t>Stop Load</w:t>
      </w:r>
      <w:r>
        <w:t xml:space="preserve"> button), three options are available. (* indicates the default selection.)</w:t>
      </w:r>
    </w:p>
    <w:tbl>
      <w:tblPr>
        <w:tblW w:w="0" w:type="auto"/>
        <w:tblInd w:w="108" w:type="dxa"/>
        <w:tblLook w:val="04A0" w:firstRow="1" w:lastRow="0" w:firstColumn="1" w:lastColumn="0" w:noHBand="0" w:noVBand="1"/>
      </w:tblPr>
      <w:tblGrid>
        <w:gridCol w:w="1601"/>
        <w:gridCol w:w="6931"/>
      </w:tblGrid>
      <w:tr w:rsidR="000E21E9" w:rsidRPr="00DF6183" w:rsidTr="00DE3875">
        <w:trPr>
          <w:cantSplit/>
          <w:tblHeader/>
        </w:trPr>
        <w:tc>
          <w:tcPr>
            <w:tcW w:w="1620" w:type="dxa"/>
          </w:tcPr>
          <w:p w:rsidR="000E21E9" w:rsidRPr="00DF6183" w:rsidRDefault="000E21E9" w:rsidP="00635A22">
            <w:pPr>
              <w:pStyle w:val="aNorm"/>
              <w:tabs>
                <w:tab w:val="clear" w:pos="4320"/>
              </w:tabs>
              <w:rPr>
                <w:b/>
              </w:rPr>
            </w:pPr>
            <w:r>
              <w:rPr>
                <w:b/>
              </w:rPr>
              <w:t xml:space="preserve"> Option</w:t>
            </w:r>
          </w:p>
        </w:tc>
        <w:tc>
          <w:tcPr>
            <w:tcW w:w="7128" w:type="dxa"/>
          </w:tcPr>
          <w:p w:rsidR="000E21E9" w:rsidRPr="003A758F" w:rsidRDefault="000E21E9" w:rsidP="00635A22">
            <w:pPr>
              <w:pStyle w:val="aNorm"/>
              <w:tabs>
                <w:tab w:val="clear" w:pos="4320"/>
              </w:tabs>
              <w:rPr>
                <w:b/>
              </w:rPr>
            </w:pPr>
            <w:r w:rsidRPr="003A758F">
              <w:rPr>
                <w:b/>
              </w:rPr>
              <w:t>Description</w:t>
            </w:r>
          </w:p>
        </w:tc>
      </w:tr>
      <w:tr w:rsidR="000E21E9" w:rsidRPr="00DF6183" w:rsidTr="00635A22">
        <w:tc>
          <w:tcPr>
            <w:tcW w:w="1620" w:type="dxa"/>
          </w:tcPr>
          <w:p w:rsidR="000E21E9" w:rsidRPr="00DF6183" w:rsidRDefault="000E21E9" w:rsidP="00635A22">
            <w:pPr>
              <w:pStyle w:val="aNorm"/>
              <w:tabs>
                <w:tab w:val="clear" w:pos="4320"/>
              </w:tabs>
              <w:rPr>
                <w:b/>
              </w:rPr>
            </w:pPr>
            <w:r w:rsidRPr="00DF6183">
              <w:rPr>
                <w:b/>
              </w:rPr>
              <w:t>Partial</w:t>
            </w:r>
            <w:r>
              <w:rPr>
                <w:b/>
              </w:rPr>
              <w:t xml:space="preserve"> *</w:t>
            </w:r>
          </w:p>
        </w:tc>
        <w:tc>
          <w:tcPr>
            <w:tcW w:w="7128" w:type="dxa"/>
          </w:tcPr>
          <w:p w:rsidR="000E21E9" w:rsidRDefault="000E21E9" w:rsidP="00635A22">
            <w:pPr>
              <w:pStyle w:val="aNorm"/>
              <w:tabs>
                <w:tab w:val="clear" w:pos="4320"/>
              </w:tabs>
            </w:pPr>
            <w:r>
              <w:t>Unloaded</w:t>
            </w:r>
            <w:r w:rsidRPr="000A1965">
              <w:t xml:space="preserve"> images</w:t>
            </w:r>
            <w:r>
              <w:t xml:space="preserve"> are not loaded. Images </w:t>
            </w:r>
            <w:r w:rsidRPr="000A1965">
              <w:t>loaded</w:t>
            </w:r>
            <w:r>
              <w:t xml:space="preserve"> </w:t>
            </w:r>
            <w:r w:rsidRPr="00BE01FB">
              <w:t>before</w:t>
            </w:r>
            <w:r>
              <w:t xml:space="preserve"> </w:t>
            </w:r>
            <w:r>
              <w:rPr>
                <w:b/>
              </w:rPr>
              <w:t>Stop Load</w:t>
            </w:r>
            <w:r>
              <w:t xml:space="preserve"> was clicked are retained.</w:t>
            </w:r>
          </w:p>
          <w:p w:rsidR="000E21E9" w:rsidRDefault="000E21E9" w:rsidP="00635A22">
            <w:pPr>
              <w:pStyle w:val="aNorm"/>
              <w:tabs>
                <w:tab w:val="clear" w:pos="4320"/>
              </w:tabs>
            </w:pPr>
            <w:r w:rsidRPr="000A1965">
              <w:t>BINARY:(loaded/total)</w:t>
            </w:r>
            <w:r>
              <w:t xml:space="preserve"> appears in the Manager’s List Status column.</w:t>
            </w:r>
          </w:p>
          <w:p w:rsidR="000E21E9" w:rsidRPr="00954004" w:rsidRDefault="00084380" w:rsidP="00D97412">
            <w:pPr>
              <w:pStyle w:val="aNorm"/>
              <w:tabs>
                <w:tab w:val="clear" w:pos="4320"/>
              </w:tabs>
            </w:pPr>
            <w:r>
              <w:rPr>
                <w:rFonts w:ascii="Arial" w:hAnsi="Arial" w:cs="Arial"/>
                <w:b/>
                <w:noProof/>
                <w:sz w:val="28"/>
                <w:szCs w:val="28"/>
              </w:rPr>
              <w:drawing>
                <wp:inline distT="0" distB="0" distL="0" distR="0">
                  <wp:extent cx="209550" cy="200025"/>
                  <wp:effectExtent l="0" t="0" r="0" b="0"/>
                  <wp:docPr id="42" name="Picture 42" descr="Letter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etter P"/>
                          <pic:cNvPicPr>
                            <a:picLocks noChangeAspect="1" noChangeArrowheads="1"/>
                          </pic:cNvPicPr>
                        </pic:nvPicPr>
                        <pic:blipFill>
                          <a:blip r:embed="rId46">
                            <a:lum contrast="40000"/>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sidR="000E21E9" w:rsidRPr="00D97412">
              <w:t>,</w:t>
            </w:r>
            <w:r w:rsidR="000E21E9">
              <w:rPr>
                <w:rFonts w:ascii="Tahoma" w:hAnsi="Tahoma" w:cs="Tahoma"/>
              </w:rPr>
              <w:t xml:space="preserve"> </w:t>
            </w:r>
            <w:r w:rsidR="000E21E9">
              <w:t>indicating partially loaded, is displayed in t</w:t>
            </w:r>
            <w:r w:rsidR="000E21E9" w:rsidRPr="000A1965">
              <w:t xml:space="preserve">he List Mode entry </w:t>
            </w:r>
            <w:r w:rsidR="00D97412">
              <w:t xml:space="preserve">of the Preview window </w:t>
            </w:r>
            <w:r w:rsidR="000E21E9" w:rsidRPr="000A1965">
              <w:t>for this series</w:t>
            </w:r>
            <w:r w:rsidR="000E21E9">
              <w:t>.</w:t>
            </w:r>
          </w:p>
        </w:tc>
      </w:tr>
      <w:tr w:rsidR="000E21E9" w:rsidRPr="00DF6183" w:rsidTr="00635A22">
        <w:tc>
          <w:tcPr>
            <w:tcW w:w="1620" w:type="dxa"/>
            <w:shd w:val="pct10" w:color="auto" w:fill="auto"/>
          </w:tcPr>
          <w:p w:rsidR="000E21E9" w:rsidRPr="00DF6183" w:rsidRDefault="000E21E9" w:rsidP="00635A22">
            <w:pPr>
              <w:pStyle w:val="aNorm"/>
              <w:tabs>
                <w:tab w:val="clear" w:pos="4320"/>
              </w:tabs>
              <w:rPr>
                <w:b/>
              </w:rPr>
            </w:pPr>
            <w:r w:rsidRPr="00DF6183">
              <w:rPr>
                <w:b/>
              </w:rPr>
              <w:t>Continue</w:t>
            </w:r>
          </w:p>
        </w:tc>
        <w:tc>
          <w:tcPr>
            <w:tcW w:w="7128" w:type="dxa"/>
            <w:shd w:val="pct10" w:color="auto" w:fill="auto"/>
          </w:tcPr>
          <w:p w:rsidR="000E21E9" w:rsidRDefault="000E21E9" w:rsidP="00635A22">
            <w:pPr>
              <w:pStyle w:val="aNorm"/>
              <w:tabs>
                <w:tab w:val="clear" w:pos="4320"/>
              </w:tabs>
            </w:pPr>
            <w:r>
              <w:t>Unloaded</w:t>
            </w:r>
            <w:r w:rsidRPr="000A1965">
              <w:t xml:space="preserve"> images </w:t>
            </w:r>
            <w:r>
              <w:t xml:space="preserve">are loaded </w:t>
            </w:r>
            <w:r w:rsidRPr="000A1965">
              <w:t xml:space="preserve">until complete, or until </w:t>
            </w:r>
            <w:r w:rsidRPr="00BE01FB">
              <w:rPr>
                <w:b/>
              </w:rPr>
              <w:t>Stop Load</w:t>
            </w:r>
            <w:r w:rsidRPr="000A1965">
              <w:t xml:space="preserve"> is </w:t>
            </w:r>
            <w:r>
              <w:t>clicked again.</w:t>
            </w:r>
          </w:p>
          <w:p w:rsidR="000E21E9" w:rsidRPr="00990E97" w:rsidRDefault="00EF0EC1" w:rsidP="00D97412">
            <w:pPr>
              <w:pStyle w:val="aNorm"/>
              <w:tabs>
                <w:tab w:val="clear" w:pos="4320"/>
              </w:tabs>
            </w:pPr>
            <w:r w:rsidRPr="00EF0EC1">
              <w:rPr>
                <w:rFonts w:ascii="Arial" w:hAnsi="Arial" w:cs="Arial"/>
                <w:b/>
                <w:sz w:val="20"/>
                <w:szCs w:val="20"/>
              </w:rPr>
              <w:t>Note</w:t>
            </w:r>
            <w:r w:rsidR="000E21E9">
              <w:t>:  This is e</w:t>
            </w:r>
            <w:r w:rsidR="000E21E9" w:rsidRPr="000A1965">
              <w:t xml:space="preserve">quivalent to clicking </w:t>
            </w:r>
            <w:r w:rsidR="000E21E9">
              <w:t xml:space="preserve">the </w:t>
            </w:r>
            <w:r w:rsidR="00D97412" w:rsidRPr="00186067">
              <w:rPr>
                <w:b/>
              </w:rPr>
              <w:t>Resume</w:t>
            </w:r>
            <w:r w:rsidR="00D97412" w:rsidRPr="000A1965">
              <w:t xml:space="preserve"> button </w:t>
            </w:r>
            <w:r w:rsidR="00D97412">
              <w:t xml:space="preserve">of the Preview window </w:t>
            </w:r>
            <w:r w:rsidR="000E21E9" w:rsidRPr="000A1965">
              <w:t>for all paused requests.</w:t>
            </w:r>
          </w:p>
        </w:tc>
      </w:tr>
      <w:tr w:rsidR="000E21E9" w:rsidRPr="00DF6183" w:rsidTr="00635A22">
        <w:tc>
          <w:tcPr>
            <w:tcW w:w="1620" w:type="dxa"/>
          </w:tcPr>
          <w:p w:rsidR="000E21E9" w:rsidRPr="00DF6183" w:rsidRDefault="000E21E9" w:rsidP="00635A22">
            <w:pPr>
              <w:pStyle w:val="aNorm"/>
              <w:tabs>
                <w:tab w:val="clear" w:pos="4320"/>
              </w:tabs>
              <w:rPr>
                <w:b/>
              </w:rPr>
            </w:pPr>
            <w:r w:rsidRPr="00DF6183">
              <w:rPr>
                <w:b/>
              </w:rPr>
              <w:t>Cancel</w:t>
            </w:r>
          </w:p>
        </w:tc>
        <w:tc>
          <w:tcPr>
            <w:tcW w:w="7128" w:type="dxa"/>
          </w:tcPr>
          <w:p w:rsidR="000E21E9" w:rsidRDefault="000E21E9" w:rsidP="00635A22">
            <w:pPr>
              <w:pStyle w:val="aNorm"/>
              <w:tabs>
                <w:tab w:val="clear" w:pos="4320"/>
              </w:tabs>
            </w:pPr>
            <w:r>
              <w:t>R</w:t>
            </w:r>
            <w:r w:rsidRPr="000A1965">
              <w:t>emaining images</w:t>
            </w:r>
            <w:r>
              <w:t xml:space="preserve"> are not loaded</w:t>
            </w:r>
            <w:r w:rsidRPr="000A1965">
              <w:t>.</w:t>
            </w:r>
          </w:p>
          <w:p w:rsidR="000E21E9" w:rsidRDefault="000E21E9" w:rsidP="00635A22">
            <w:pPr>
              <w:pStyle w:val="aNorm"/>
              <w:tabs>
                <w:tab w:val="clear" w:pos="4320"/>
              </w:tabs>
            </w:pPr>
            <w:r w:rsidRPr="000A1965">
              <w:t xml:space="preserve">Cancelled\Displayed </w:t>
            </w:r>
            <w:r>
              <w:t xml:space="preserve">appears in the Manager’s List Status column </w:t>
            </w:r>
            <w:r w:rsidRPr="000A1965">
              <w:t>if at least one image was loaded.</w:t>
            </w:r>
          </w:p>
          <w:p w:rsidR="000E21E9" w:rsidRPr="00990E97" w:rsidRDefault="000E21E9" w:rsidP="00635A22">
            <w:pPr>
              <w:pStyle w:val="aNorm"/>
              <w:tabs>
                <w:tab w:val="clear" w:pos="4320"/>
              </w:tabs>
            </w:pPr>
            <w:r>
              <w:t>Cancelled appears in t</w:t>
            </w:r>
            <w:r w:rsidRPr="000A1965">
              <w:t>he Manager</w:t>
            </w:r>
            <w:r>
              <w:t>’s</w:t>
            </w:r>
            <w:r w:rsidRPr="000A1965">
              <w:t xml:space="preserve"> List Status column if no images were loaded</w:t>
            </w:r>
            <w:r>
              <w:t>.</w:t>
            </w:r>
          </w:p>
        </w:tc>
      </w:tr>
    </w:tbl>
    <w:p w:rsidR="000E21E9" w:rsidRPr="008C27A2" w:rsidRDefault="000E21E9" w:rsidP="000E21E9">
      <w:pPr>
        <w:spacing w:after="240"/>
        <w:rPr>
          <w:rStyle w:val="aNormChar"/>
        </w:rPr>
      </w:pPr>
      <w:r w:rsidRPr="008C27A2">
        <w:rPr>
          <w:rFonts w:ascii="Arial" w:hAnsi="Arial" w:cs="Arial"/>
          <w:b/>
          <w:bCs/>
          <w:sz w:val="20"/>
          <w:szCs w:val="20"/>
        </w:rPr>
        <w:t>Note</w:t>
      </w:r>
      <w:r>
        <w:rPr>
          <w:rFonts w:ascii="Tahoma" w:hAnsi="Tahoma" w:cs="Tahoma"/>
          <w:b/>
          <w:bCs/>
        </w:rPr>
        <w:t xml:space="preserve">  </w:t>
      </w:r>
      <w:r>
        <w:rPr>
          <w:rStyle w:val="aNormChar"/>
        </w:rPr>
        <w:t>S</w:t>
      </w:r>
      <w:r w:rsidRPr="008C27A2">
        <w:rPr>
          <w:rStyle w:val="aNormChar"/>
        </w:rPr>
        <w:t>etting an interrupted load</w:t>
      </w:r>
      <w:r>
        <w:rPr>
          <w:rStyle w:val="aNormChar"/>
        </w:rPr>
        <w:t xml:space="preserve"> request’s option</w:t>
      </w:r>
      <w:r w:rsidRPr="008C27A2">
        <w:rPr>
          <w:rStyle w:val="aNormChar"/>
        </w:rPr>
        <w:t xml:space="preserve"> to ‘Cancel’ and then clicking the </w:t>
      </w:r>
      <w:r w:rsidR="00111640">
        <w:rPr>
          <w:rStyle w:val="aNormChar"/>
          <w:i/>
        </w:rPr>
        <w:t>dialog</w:t>
      </w:r>
      <w:r w:rsidRPr="00186067">
        <w:rPr>
          <w:rStyle w:val="aNormChar"/>
          <w:i/>
        </w:rPr>
        <w:t xml:space="preserve"> box’s</w:t>
      </w:r>
      <w:r w:rsidRPr="008C27A2">
        <w:rPr>
          <w:rStyle w:val="aNormChar"/>
        </w:rPr>
        <w:t xml:space="preserve"> </w:t>
      </w:r>
      <w:r w:rsidRPr="00186067">
        <w:rPr>
          <w:rStyle w:val="aNormChar"/>
          <w:b/>
        </w:rPr>
        <w:t>Cancel</w:t>
      </w:r>
      <w:r w:rsidRPr="008C27A2">
        <w:rPr>
          <w:rStyle w:val="aNormChar"/>
        </w:rPr>
        <w:t xml:space="preserve"> button resume</w:t>
      </w:r>
      <w:r>
        <w:rPr>
          <w:rStyle w:val="aNormChar"/>
        </w:rPr>
        <w:t>s</w:t>
      </w:r>
      <w:r w:rsidRPr="008C27A2">
        <w:rPr>
          <w:rStyle w:val="aNormChar"/>
        </w:rPr>
        <w:t xml:space="preserve"> loading of remaining images.</w:t>
      </w:r>
    </w:p>
    <w:p w:rsidR="000E21E9" w:rsidRPr="00891CF2" w:rsidRDefault="000E21E9" w:rsidP="007F589B">
      <w:pPr>
        <w:spacing w:after="240"/>
      </w:pPr>
      <w:r w:rsidRPr="008C27A2">
        <w:rPr>
          <w:rFonts w:ascii="Arial" w:hAnsi="Arial" w:cs="Arial"/>
          <w:b/>
          <w:bCs/>
          <w:color w:val="000000"/>
          <w:sz w:val="20"/>
          <w:szCs w:val="20"/>
        </w:rPr>
        <w:t>Note</w:t>
      </w:r>
      <w:r>
        <w:rPr>
          <w:rFonts w:ascii="Tahoma" w:hAnsi="Tahoma" w:cs="Tahoma"/>
          <w:b/>
          <w:bCs/>
          <w:color w:val="000000"/>
        </w:rPr>
        <w:t xml:space="preserve">  </w:t>
      </w:r>
      <w:r w:rsidRPr="008C27A2">
        <w:rPr>
          <w:rStyle w:val="aNormChar"/>
        </w:rPr>
        <w:t xml:space="preserve">In a multi-line Cancel/Partial Load dialog, setting a row to </w:t>
      </w:r>
      <w:r w:rsidRPr="008C27A2">
        <w:rPr>
          <w:rStyle w:val="aNormChar"/>
          <w:b/>
        </w:rPr>
        <w:t>Partial</w:t>
      </w:r>
      <w:r w:rsidRPr="008C27A2">
        <w:rPr>
          <w:rStyle w:val="aNormChar"/>
        </w:rPr>
        <w:t xml:space="preserve"> (the default)</w:t>
      </w:r>
      <w:r>
        <w:rPr>
          <w:rStyle w:val="aNormChar"/>
        </w:rPr>
        <w:t xml:space="preserve"> </w:t>
      </w:r>
      <w:r w:rsidRPr="008C27A2">
        <w:rPr>
          <w:rStyle w:val="aNormChar"/>
        </w:rPr>
        <w:t>set</w:t>
      </w:r>
      <w:r>
        <w:rPr>
          <w:rStyle w:val="aNormChar"/>
        </w:rPr>
        <w:t>s</w:t>
      </w:r>
      <w:r w:rsidRPr="008C27A2">
        <w:rPr>
          <w:rStyle w:val="aNormChar"/>
        </w:rPr>
        <w:t xml:space="preserve"> all rows beneath it to </w:t>
      </w:r>
      <w:r w:rsidRPr="008C27A2">
        <w:rPr>
          <w:rStyle w:val="aNormChar"/>
          <w:b/>
        </w:rPr>
        <w:t>Partial</w:t>
      </w:r>
      <w:r w:rsidRPr="008C27A2">
        <w:rPr>
          <w:rStyle w:val="aNormChar"/>
        </w:rPr>
        <w:t>.</w:t>
      </w:r>
    </w:p>
    <w:p w:rsidR="000E21E9" w:rsidRPr="005D4872" w:rsidRDefault="000E21E9" w:rsidP="007F589B">
      <w:pPr>
        <w:pStyle w:val="Heading4"/>
        <w:spacing w:after="220"/>
      </w:pPr>
      <w:bookmarkStart w:id="578" w:name="_Toc248147282"/>
      <w:r w:rsidRPr="005D4872">
        <w:t>The Preview window’s List Mode Pause/Resume and Purge Buttons</w:t>
      </w:r>
      <w:bookmarkEnd w:id="578"/>
    </w:p>
    <w:p w:rsidR="000E21E9" w:rsidRDefault="000E21E9" w:rsidP="000E21E9">
      <w:pPr>
        <w:rPr>
          <w:color w:val="000000"/>
        </w:rPr>
      </w:pPr>
      <w:r>
        <w:t xml:space="preserve">The </w:t>
      </w:r>
      <w:r>
        <w:rPr>
          <w:b/>
          <w:bCs/>
        </w:rPr>
        <w:t>Pause/Resume</w:t>
      </w:r>
      <w:r>
        <w:t xml:space="preserve"> and </w:t>
      </w:r>
      <w:r>
        <w:rPr>
          <w:b/>
          <w:bCs/>
        </w:rPr>
        <w:t>Purge</w:t>
      </w:r>
      <w:r>
        <w:t xml:space="preserve"> buttons presentation depends on which actions </w:t>
      </w:r>
      <w:r>
        <w:rPr>
          <w:color w:val="000000"/>
        </w:rPr>
        <w:t>are</w:t>
      </w:r>
      <w:r>
        <w:t xml:space="preserve"> possible for </w:t>
      </w:r>
      <w:r>
        <w:rPr>
          <w:color w:val="000000"/>
        </w:rPr>
        <w:t>their</w:t>
      </w:r>
      <w:r>
        <w:t xml:space="preserve"> associated series</w:t>
      </w:r>
      <w:r>
        <w:rPr>
          <w:color w:val="000000"/>
        </w:rPr>
        <w:t>. They are grayed-out if they do not apply.</w:t>
      </w:r>
      <w:r>
        <w:rPr>
          <w:color w:val="000000"/>
        </w:rPr>
        <w:br/>
      </w:r>
    </w:p>
    <w:p w:rsidR="000E21E9" w:rsidRPr="00DE3875" w:rsidRDefault="007F589B" w:rsidP="00DE3875">
      <w:pPr>
        <w:spacing w:after="240"/>
        <w:rPr>
          <w:bCs/>
        </w:rPr>
      </w:pPr>
      <w:r w:rsidRPr="00891CF2">
        <w:rPr>
          <w:rFonts w:ascii="Arial" w:hAnsi="Arial" w:cs="Arial"/>
          <w:b/>
          <w:bCs/>
          <w:sz w:val="20"/>
          <w:szCs w:val="20"/>
        </w:rPr>
        <w:t xml:space="preserve">Note  </w:t>
      </w:r>
      <w:r w:rsidR="000E21E9" w:rsidRPr="00891CF2">
        <w:rPr>
          <w:bCs/>
        </w:rPr>
        <w:t xml:space="preserve">There is no grayed-out Pause button. It changes directly to </w:t>
      </w:r>
      <w:r w:rsidR="000E21E9" w:rsidRPr="00891CF2">
        <w:rPr>
          <w:b/>
          <w:bCs/>
        </w:rPr>
        <w:t>Resume</w:t>
      </w:r>
      <w:r w:rsidR="000E21E9" w:rsidRPr="00891CF2">
        <w:rPr>
          <w:bCs/>
        </w:rPr>
        <w:t xml:space="preserve"> if the associated exam load is incomplete, and to grayed-out </w:t>
      </w:r>
      <w:r w:rsidR="000E21E9" w:rsidRPr="00891CF2">
        <w:rPr>
          <w:b/>
          <w:bCs/>
        </w:rPr>
        <w:t>Resume</w:t>
      </w:r>
      <w:r w:rsidR="000E21E9" w:rsidRPr="00891CF2">
        <w:rPr>
          <w:bCs/>
        </w:rPr>
        <w:t xml:space="preserve"> if an exam load is complete or has been cancelled (using the Stop/Load | Cancel sequence described above).</w:t>
      </w:r>
    </w:p>
    <w:p w:rsidR="000E21E9" w:rsidRDefault="000E21E9" w:rsidP="000E21E9">
      <w:pPr>
        <w:rPr>
          <w:color w:val="000000"/>
        </w:rPr>
      </w:pPr>
      <w:r>
        <w:t xml:space="preserve">The following table identifies the </w:t>
      </w:r>
      <w:r>
        <w:rPr>
          <w:color w:val="000000"/>
        </w:rPr>
        <w:t>buttons by text</w:t>
      </w:r>
      <w:r>
        <w:t xml:space="preserve">, describes their effects, and describes the actions available from </w:t>
      </w:r>
      <w:r>
        <w:rPr>
          <w:color w:val="000000"/>
        </w:rPr>
        <w:t>each</w:t>
      </w:r>
      <w:r>
        <w:t xml:space="preserve"> state</w:t>
      </w:r>
      <w:r>
        <w:rPr>
          <w:color w:val="000000"/>
        </w:rPr>
        <w:t>.</w:t>
      </w:r>
    </w:p>
    <w:p w:rsidR="000E21E9" w:rsidRPr="001D7CF1" w:rsidRDefault="000E21E9" w:rsidP="000E21E9">
      <w:pPr>
        <w:rPr>
          <w:color w:val="000000"/>
        </w:rPr>
      </w:pPr>
    </w:p>
    <w:tbl>
      <w:tblPr>
        <w:tblW w:w="0" w:type="auto"/>
        <w:tblCellMar>
          <w:left w:w="0" w:type="dxa"/>
          <w:right w:w="0" w:type="dxa"/>
        </w:tblCellMar>
        <w:tblLook w:val="04A0" w:firstRow="1" w:lastRow="0" w:firstColumn="1" w:lastColumn="0" w:noHBand="0" w:noVBand="1"/>
      </w:tblPr>
      <w:tblGrid>
        <w:gridCol w:w="995"/>
        <w:gridCol w:w="5717"/>
        <w:gridCol w:w="1908"/>
      </w:tblGrid>
      <w:tr w:rsidR="00DE3875" w:rsidTr="00DE3875">
        <w:trPr>
          <w:cantSplit/>
          <w:trHeight w:val="278"/>
          <w:tblHeader/>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DE3875" w:rsidRPr="000E21E9" w:rsidRDefault="00DE3875" w:rsidP="00D76055">
            <w:pPr>
              <w:jc w:val="center"/>
              <w:rPr>
                <w:rFonts w:ascii="Arial" w:eastAsia="Calibri" w:hAnsi="Arial" w:cs="Arial"/>
                <w:b/>
                <w:bCs/>
                <w:color w:val="000000"/>
                <w:sz w:val="20"/>
                <w:szCs w:val="20"/>
              </w:rPr>
            </w:pPr>
            <w:r w:rsidRPr="000E21E9">
              <w:rPr>
                <w:rFonts w:ascii="Arial" w:hAnsi="Arial" w:cs="Arial"/>
                <w:b/>
                <w:bCs/>
                <w:color w:val="000000"/>
                <w:sz w:val="20"/>
                <w:szCs w:val="20"/>
              </w:rPr>
              <w:t>Button</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DE3875" w:rsidRPr="000E21E9" w:rsidRDefault="00DE3875" w:rsidP="00D76055">
            <w:pPr>
              <w:jc w:val="center"/>
              <w:rPr>
                <w:rFonts w:ascii="Arial" w:eastAsia="Calibri" w:hAnsi="Arial" w:cs="Arial"/>
                <w:b/>
                <w:bCs/>
                <w:sz w:val="20"/>
                <w:szCs w:val="20"/>
              </w:rPr>
            </w:pPr>
            <w:r w:rsidRPr="000E21E9">
              <w:rPr>
                <w:rFonts w:ascii="Arial" w:hAnsi="Arial" w:cs="Arial"/>
                <w:b/>
                <w:bCs/>
                <w:sz w:val="20"/>
                <w:szCs w:val="20"/>
              </w:rPr>
              <w:t>What it Does &amp; Visible Effect(s)</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DE3875" w:rsidRPr="005972CF" w:rsidRDefault="00DE3875" w:rsidP="00D76055">
            <w:pPr>
              <w:jc w:val="center"/>
              <w:rPr>
                <w:rFonts w:ascii="Arial" w:eastAsia="Calibri" w:hAnsi="Arial" w:cs="Arial"/>
                <w:b/>
                <w:bCs/>
                <w:sz w:val="20"/>
                <w:szCs w:val="20"/>
              </w:rPr>
            </w:pPr>
            <w:r>
              <w:rPr>
                <w:rFonts w:ascii="Arial" w:hAnsi="Arial" w:cs="Arial"/>
                <w:b/>
                <w:bCs/>
                <w:sz w:val="20"/>
                <w:szCs w:val="20"/>
              </w:rPr>
              <w:t>Available</w:t>
            </w:r>
            <w:r w:rsidRPr="005972CF">
              <w:rPr>
                <w:rFonts w:ascii="Arial" w:hAnsi="Arial" w:cs="Arial"/>
                <w:b/>
                <w:bCs/>
                <w:sz w:val="20"/>
                <w:szCs w:val="20"/>
              </w:rPr>
              <w:t xml:space="preserve"> Follow-</w:t>
            </w:r>
            <w:r>
              <w:rPr>
                <w:rFonts w:ascii="Arial" w:hAnsi="Arial" w:cs="Arial"/>
                <w:b/>
                <w:bCs/>
                <w:sz w:val="20"/>
                <w:szCs w:val="20"/>
              </w:rPr>
              <w:t>U</w:t>
            </w:r>
            <w:r w:rsidRPr="005972CF">
              <w:rPr>
                <w:rFonts w:ascii="Arial" w:hAnsi="Arial" w:cs="Arial"/>
                <w:b/>
                <w:bCs/>
                <w:sz w:val="20"/>
                <w:szCs w:val="20"/>
              </w:rPr>
              <w:t>p Actions</w:t>
            </w:r>
          </w:p>
        </w:tc>
      </w:tr>
      <w:tr w:rsidR="00DE3875" w:rsidTr="00D76055">
        <w:trPr>
          <w:trHeight w:val="278"/>
        </w:trPr>
        <w:tc>
          <w:tcPr>
            <w:tcW w:w="0" w:type="auto"/>
            <w:vMerge w:val="restart"/>
            <w:tcBorders>
              <w:left w:val="single" w:sz="8" w:space="0" w:color="000000"/>
              <w:right w:val="single" w:sz="8" w:space="0" w:color="000000"/>
            </w:tcBorders>
            <w:tcMar>
              <w:top w:w="0" w:type="dxa"/>
              <w:left w:w="108" w:type="dxa"/>
              <w:bottom w:w="0" w:type="dxa"/>
              <w:right w:w="108" w:type="dxa"/>
            </w:tcMar>
            <w:vAlign w:val="center"/>
            <w:hideMark/>
          </w:tcPr>
          <w:p w:rsidR="00DE3875" w:rsidRPr="000E21E9" w:rsidRDefault="00DE3875" w:rsidP="00D76055">
            <w:pPr>
              <w:jc w:val="center"/>
              <w:rPr>
                <w:rFonts w:ascii="Arial" w:eastAsia="Calibri" w:hAnsi="Arial" w:cs="Arial"/>
                <w:b/>
                <w:sz w:val="20"/>
                <w:szCs w:val="20"/>
              </w:rPr>
            </w:pPr>
            <w:r w:rsidRPr="000E21E9">
              <w:rPr>
                <w:rFonts w:ascii="Arial" w:eastAsia="Calibri" w:hAnsi="Arial" w:cs="Arial"/>
                <w:b/>
                <w:sz w:val="20"/>
                <w:szCs w:val="20"/>
              </w:rPr>
              <w:t>Pause</w:t>
            </w:r>
          </w:p>
          <w:p w:rsidR="00DE3875" w:rsidRPr="000E21E9" w:rsidRDefault="00DE3875" w:rsidP="00D76055">
            <w:pPr>
              <w:jc w:val="center"/>
              <w:rPr>
                <w:rFonts w:ascii="Arial" w:eastAsia="Calibri" w:hAnsi="Arial" w:cs="Arial"/>
                <w:b/>
                <w:sz w:val="20"/>
                <w:szCs w:val="20"/>
              </w:rPr>
            </w:pPr>
          </w:p>
        </w:tc>
        <w:tc>
          <w:tcPr>
            <w:tcW w:w="0" w:type="auto"/>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DE3875" w:rsidRDefault="00DE3875" w:rsidP="00D76055">
            <w:pPr>
              <w:rPr>
                <w:rFonts w:ascii="Arial" w:hAnsi="Arial" w:cs="Arial"/>
                <w:color w:val="000000"/>
                <w:sz w:val="20"/>
                <w:szCs w:val="20"/>
              </w:rPr>
            </w:pPr>
          </w:p>
          <w:p w:rsidR="00DE3875" w:rsidRPr="000E21E9" w:rsidRDefault="00DE3875" w:rsidP="00D76055">
            <w:pPr>
              <w:rPr>
                <w:rFonts w:ascii="Arial" w:hAnsi="Arial" w:cs="Arial"/>
                <w:color w:val="000000"/>
                <w:sz w:val="20"/>
                <w:szCs w:val="20"/>
              </w:rPr>
            </w:pPr>
            <w:r w:rsidRPr="000E21E9">
              <w:rPr>
                <w:rFonts w:ascii="Arial" w:hAnsi="Arial" w:cs="Arial"/>
                <w:color w:val="000000"/>
                <w:sz w:val="20"/>
                <w:szCs w:val="20"/>
              </w:rPr>
              <w:t>Pauses an actively loading series. A few additional images may load, and may complete the series.</w:t>
            </w:r>
          </w:p>
          <w:p w:rsidR="00DE3875" w:rsidRPr="000E21E9" w:rsidRDefault="00DE3875" w:rsidP="00D76055">
            <w:pPr>
              <w:rPr>
                <w:rFonts w:ascii="Arial" w:hAnsi="Arial" w:cs="Arial"/>
                <w:color w:val="000000"/>
                <w:sz w:val="20"/>
                <w:szCs w:val="20"/>
              </w:rPr>
            </w:pPr>
          </w:p>
          <w:p w:rsidR="00DE3875" w:rsidRPr="000E21E9" w:rsidRDefault="00DE3875" w:rsidP="00D76055">
            <w:pPr>
              <w:rPr>
                <w:rFonts w:ascii="Arial" w:hAnsi="Arial" w:cs="Arial"/>
                <w:sz w:val="20"/>
                <w:szCs w:val="20"/>
              </w:rPr>
            </w:pPr>
            <w:r w:rsidRPr="000E21E9">
              <w:rPr>
                <w:rFonts w:ascii="Arial" w:hAnsi="Arial" w:cs="Arial"/>
                <w:i/>
                <w:sz w:val="20"/>
                <w:szCs w:val="20"/>
              </w:rPr>
              <w:t>If loading is incomplete:</w:t>
            </w:r>
            <w:r w:rsidRPr="000E21E9">
              <w:rPr>
                <w:rFonts w:ascii="Arial" w:hAnsi="Arial" w:cs="Arial"/>
                <w:sz w:val="20"/>
                <w:szCs w:val="20"/>
              </w:rPr>
              <w:br/>
            </w:r>
            <w:r w:rsidRPr="000E21E9">
              <w:rPr>
                <w:rFonts w:ascii="Arial" w:hAnsi="Arial" w:cs="Arial"/>
                <w:sz w:val="20"/>
                <w:szCs w:val="20"/>
              </w:rPr>
              <w:br/>
              <w:t>1) The button’s text changes to Resume.</w:t>
            </w:r>
          </w:p>
          <w:p w:rsidR="00DE3875" w:rsidRPr="000E21E9" w:rsidRDefault="00DE3875" w:rsidP="00D76055">
            <w:pPr>
              <w:rPr>
                <w:rFonts w:ascii="Arial" w:hAnsi="Arial" w:cs="Arial"/>
                <w:sz w:val="20"/>
                <w:szCs w:val="20"/>
              </w:rPr>
            </w:pPr>
          </w:p>
          <w:p w:rsidR="00DE3875" w:rsidRPr="000E21E9" w:rsidRDefault="00DE3875" w:rsidP="00D76055">
            <w:pPr>
              <w:rPr>
                <w:rFonts w:ascii="Arial" w:hAnsi="Arial" w:cs="Arial"/>
                <w:sz w:val="20"/>
                <w:szCs w:val="20"/>
              </w:rPr>
            </w:pPr>
            <w:r w:rsidRPr="000E21E9">
              <w:rPr>
                <w:rFonts w:ascii="Arial" w:hAnsi="Arial" w:cs="Arial"/>
                <w:sz w:val="20"/>
                <w:szCs w:val="20"/>
              </w:rPr>
              <w:t xml:space="preserve">2) The </w:t>
            </w:r>
            <w:r w:rsidR="00084380">
              <w:rPr>
                <w:rFonts w:ascii="Tahoma" w:hAnsi="Tahoma" w:cs="Tahoma"/>
                <w:noProof/>
              </w:rPr>
              <w:drawing>
                <wp:inline distT="0" distB="0" distL="0" distR="0">
                  <wp:extent cx="180975" cy="180975"/>
                  <wp:effectExtent l="0" t="0" r="0" b="0"/>
                  <wp:docPr id="43" name="Picture 43" descr="Partially Loade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rtially Loaded ic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0E21E9">
              <w:rPr>
                <w:rFonts w:ascii="Arial" w:hAnsi="Arial" w:cs="Arial"/>
                <w:sz w:val="20"/>
                <w:szCs w:val="20"/>
              </w:rPr>
              <w:t xml:space="preserve"> icon, indicating partially loade</w:t>
            </w:r>
            <w:r w:rsidR="00D97412">
              <w:rPr>
                <w:rFonts w:ascii="Arial" w:hAnsi="Arial" w:cs="Arial"/>
                <w:sz w:val="20"/>
                <w:szCs w:val="20"/>
              </w:rPr>
              <w:t xml:space="preserve">d, </w:t>
            </w:r>
            <w:r w:rsidRPr="000E21E9">
              <w:rPr>
                <w:rFonts w:ascii="Arial" w:hAnsi="Arial" w:cs="Arial"/>
                <w:sz w:val="20"/>
                <w:szCs w:val="20"/>
              </w:rPr>
              <w:t>appears.</w:t>
            </w:r>
            <w:r w:rsidRPr="000E21E9">
              <w:rPr>
                <w:rFonts w:ascii="Arial" w:hAnsi="Arial" w:cs="Arial"/>
                <w:sz w:val="20"/>
                <w:szCs w:val="20"/>
              </w:rPr>
              <w:br/>
            </w:r>
          </w:p>
          <w:p w:rsidR="00DE3875" w:rsidRPr="000E21E9" w:rsidRDefault="00DE3875" w:rsidP="00D76055">
            <w:pPr>
              <w:rPr>
                <w:rFonts w:ascii="Arial" w:hAnsi="Arial" w:cs="Arial"/>
                <w:sz w:val="20"/>
                <w:szCs w:val="20"/>
              </w:rPr>
            </w:pPr>
            <w:r w:rsidRPr="000E21E9">
              <w:rPr>
                <w:rFonts w:ascii="Arial" w:hAnsi="Arial" w:cs="Arial"/>
                <w:sz w:val="20"/>
                <w:szCs w:val="20"/>
              </w:rPr>
              <w:t xml:space="preserve">3) The Load Progress status bar stops short. </w:t>
            </w:r>
            <w:r w:rsidRPr="000E21E9">
              <w:rPr>
                <w:rFonts w:ascii="Arial" w:hAnsi="Arial" w:cs="Arial"/>
                <w:sz w:val="20"/>
                <w:szCs w:val="20"/>
              </w:rPr>
              <w:br/>
            </w:r>
          </w:p>
          <w:p w:rsidR="00DE3875" w:rsidRPr="000E21E9" w:rsidRDefault="00DE3875" w:rsidP="00D76055">
            <w:pPr>
              <w:rPr>
                <w:rFonts w:ascii="Arial" w:hAnsi="Arial" w:cs="Arial"/>
                <w:sz w:val="20"/>
                <w:szCs w:val="20"/>
              </w:rPr>
            </w:pPr>
            <w:r w:rsidRPr="000E21E9">
              <w:rPr>
                <w:rFonts w:ascii="Arial" w:hAnsi="Arial" w:cs="Arial"/>
                <w:sz w:val="20"/>
                <w:szCs w:val="20"/>
              </w:rPr>
              <w:t>4) The</w:t>
            </w:r>
            <w:r w:rsidRPr="000E21E9">
              <w:rPr>
                <w:rFonts w:ascii="Arial" w:hAnsi="Arial" w:cs="Arial"/>
                <w:color w:val="000000"/>
                <w:sz w:val="20"/>
                <w:szCs w:val="20"/>
              </w:rPr>
              <w:t xml:space="preserve"> </w:t>
            </w:r>
            <w:r w:rsidRPr="000E21E9">
              <w:rPr>
                <w:rFonts w:ascii="Arial" w:hAnsi="Arial" w:cs="Arial"/>
                <w:sz w:val="20"/>
                <w:szCs w:val="20"/>
              </w:rPr>
              <w:t>Loaded/Total counters are not equal.</w:t>
            </w:r>
            <w:r w:rsidRPr="000E21E9">
              <w:rPr>
                <w:rFonts w:ascii="Arial" w:hAnsi="Arial" w:cs="Arial"/>
                <w:sz w:val="20"/>
                <w:szCs w:val="20"/>
              </w:rPr>
              <w:br/>
            </w:r>
          </w:p>
          <w:p w:rsidR="00DE3875" w:rsidRDefault="00DE3875" w:rsidP="00D76055">
            <w:pPr>
              <w:rPr>
                <w:rFonts w:ascii="Arial" w:hAnsi="Arial" w:cs="Arial"/>
                <w:sz w:val="20"/>
                <w:szCs w:val="20"/>
              </w:rPr>
            </w:pPr>
            <w:r w:rsidRPr="000E21E9">
              <w:rPr>
                <w:rFonts w:ascii="Arial" w:hAnsi="Arial" w:cs="Arial"/>
                <w:sz w:val="20"/>
                <w:szCs w:val="20"/>
              </w:rPr>
              <w:t>5) The Manager’s Load Status column is frozen at the point where the last image loaded.</w:t>
            </w:r>
          </w:p>
          <w:p w:rsidR="00DE3875" w:rsidRPr="000E21E9" w:rsidRDefault="00DE3875" w:rsidP="00D76055">
            <w:pPr>
              <w:rPr>
                <w:rFonts w:ascii="Arial" w:hAnsi="Arial" w:cs="Arial"/>
                <w:color w:val="000000"/>
                <w:sz w:val="20"/>
                <w:szCs w:val="20"/>
              </w:rPr>
            </w:pPr>
          </w:p>
        </w:tc>
        <w:tc>
          <w:tcPr>
            <w:tcW w:w="0" w:type="auto"/>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DE3875" w:rsidRPr="000E21E9" w:rsidRDefault="00DE3875" w:rsidP="00D76055">
            <w:pPr>
              <w:jc w:val="center"/>
              <w:rPr>
                <w:rFonts w:ascii="Arial" w:eastAsia="Calibri" w:hAnsi="Arial" w:cs="Arial"/>
                <w:b/>
                <w:sz w:val="20"/>
                <w:szCs w:val="20"/>
              </w:rPr>
            </w:pPr>
            <w:r>
              <w:rPr>
                <w:rFonts w:ascii="Arial" w:eastAsia="Calibri" w:hAnsi="Arial" w:cs="Arial"/>
                <w:b/>
                <w:sz w:val="20"/>
                <w:szCs w:val="20"/>
              </w:rPr>
              <w:t>Resume or Purge</w:t>
            </w:r>
          </w:p>
        </w:tc>
      </w:tr>
      <w:tr w:rsidR="00DE3875" w:rsidTr="00D76055">
        <w:trPr>
          <w:trHeight w:val="278"/>
        </w:trPr>
        <w:tc>
          <w:tcPr>
            <w:tcW w:w="0" w:type="auto"/>
            <w:vMerge/>
            <w:tcBorders>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E3875" w:rsidRPr="000E21E9" w:rsidRDefault="00DE3875" w:rsidP="00D76055">
            <w:pPr>
              <w:jc w:val="center"/>
              <w:rPr>
                <w:rFonts w:ascii="Arial" w:eastAsia="Calibri" w:hAnsi="Arial" w:cs="Arial"/>
                <w:b/>
                <w:sz w:val="20"/>
                <w:szCs w:val="20"/>
              </w:rPr>
            </w:pPr>
          </w:p>
        </w:tc>
        <w:tc>
          <w:tcPr>
            <w:tcW w:w="0" w:type="auto"/>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DE3875" w:rsidRDefault="00DE3875" w:rsidP="00D76055">
            <w:pPr>
              <w:rPr>
                <w:rFonts w:ascii="Arial" w:hAnsi="Arial" w:cs="Arial"/>
                <w:i/>
                <w:sz w:val="20"/>
                <w:szCs w:val="20"/>
              </w:rPr>
            </w:pPr>
          </w:p>
          <w:p w:rsidR="00DE3875" w:rsidRPr="000E21E9" w:rsidRDefault="00DE3875" w:rsidP="00D76055">
            <w:pPr>
              <w:rPr>
                <w:rFonts w:ascii="Arial" w:hAnsi="Arial" w:cs="Arial"/>
                <w:sz w:val="20"/>
                <w:szCs w:val="20"/>
              </w:rPr>
            </w:pPr>
            <w:r w:rsidRPr="000E21E9">
              <w:rPr>
                <w:rFonts w:ascii="Arial" w:hAnsi="Arial" w:cs="Arial"/>
                <w:i/>
                <w:sz w:val="20"/>
                <w:szCs w:val="20"/>
              </w:rPr>
              <w:t>If loading completes:</w:t>
            </w:r>
            <w:r w:rsidRPr="000E21E9">
              <w:rPr>
                <w:rFonts w:ascii="Arial" w:hAnsi="Arial" w:cs="Arial"/>
                <w:sz w:val="20"/>
                <w:szCs w:val="20"/>
              </w:rPr>
              <w:br/>
            </w:r>
            <w:r w:rsidRPr="000E21E9">
              <w:rPr>
                <w:rFonts w:ascii="Arial" w:hAnsi="Arial" w:cs="Arial"/>
                <w:sz w:val="20"/>
                <w:szCs w:val="20"/>
              </w:rPr>
              <w:br/>
              <w:t xml:space="preserve">1) The button’s text changes to </w:t>
            </w:r>
            <w:r w:rsidRPr="000E21E9">
              <w:rPr>
                <w:rFonts w:ascii="Arial" w:hAnsi="Arial" w:cs="Arial"/>
                <w:b/>
                <w:sz w:val="20"/>
                <w:szCs w:val="20"/>
              </w:rPr>
              <w:t>Purge</w:t>
            </w:r>
            <w:r w:rsidRPr="000E21E9">
              <w:rPr>
                <w:rFonts w:ascii="Arial" w:hAnsi="Arial" w:cs="Arial"/>
                <w:sz w:val="20"/>
                <w:szCs w:val="20"/>
              </w:rPr>
              <w:t>.</w:t>
            </w:r>
            <w:r w:rsidRPr="000E21E9">
              <w:rPr>
                <w:rFonts w:ascii="Arial" w:hAnsi="Arial" w:cs="Arial"/>
                <w:sz w:val="20"/>
                <w:szCs w:val="20"/>
              </w:rPr>
              <w:br/>
            </w:r>
          </w:p>
          <w:p w:rsidR="00DE3875" w:rsidRPr="000E21E9" w:rsidRDefault="00DE3875" w:rsidP="00D76055">
            <w:pPr>
              <w:rPr>
                <w:rFonts w:ascii="Arial" w:hAnsi="Arial" w:cs="Arial"/>
                <w:sz w:val="20"/>
                <w:szCs w:val="20"/>
              </w:rPr>
            </w:pPr>
            <w:r w:rsidRPr="000E21E9">
              <w:rPr>
                <w:rFonts w:ascii="Arial" w:hAnsi="Arial" w:cs="Arial"/>
                <w:sz w:val="20"/>
                <w:szCs w:val="20"/>
              </w:rPr>
              <w:t>2) The Load Progress status bar is full.</w:t>
            </w:r>
            <w:r w:rsidRPr="000E21E9">
              <w:rPr>
                <w:rFonts w:ascii="Arial" w:hAnsi="Arial" w:cs="Arial"/>
                <w:sz w:val="20"/>
                <w:szCs w:val="20"/>
              </w:rPr>
              <w:br/>
            </w:r>
          </w:p>
          <w:p w:rsidR="00DE3875" w:rsidRPr="000E21E9" w:rsidRDefault="00DE3875" w:rsidP="00D76055">
            <w:pPr>
              <w:rPr>
                <w:rFonts w:ascii="Arial" w:hAnsi="Arial" w:cs="Arial"/>
                <w:sz w:val="20"/>
                <w:szCs w:val="20"/>
              </w:rPr>
            </w:pPr>
            <w:r w:rsidRPr="000E21E9">
              <w:rPr>
                <w:rFonts w:ascii="Arial" w:hAnsi="Arial" w:cs="Arial"/>
                <w:sz w:val="20"/>
                <w:szCs w:val="20"/>
              </w:rPr>
              <w:t>3)</w:t>
            </w:r>
            <w:r w:rsidR="00EF0EC1">
              <w:rPr>
                <w:rFonts w:ascii="Arial" w:hAnsi="Arial" w:cs="Arial"/>
                <w:sz w:val="20"/>
                <w:szCs w:val="20"/>
              </w:rPr>
              <w:t xml:space="preserve"> </w:t>
            </w:r>
            <w:r w:rsidRPr="000E21E9">
              <w:rPr>
                <w:rFonts w:ascii="Arial" w:hAnsi="Arial" w:cs="Arial"/>
                <w:sz w:val="20"/>
                <w:szCs w:val="20"/>
              </w:rPr>
              <w:t>The Loaded/Total counters are equal.</w:t>
            </w:r>
          </w:p>
          <w:p w:rsidR="00DE3875" w:rsidRPr="000E21E9" w:rsidRDefault="00DE3875" w:rsidP="00D76055">
            <w:pPr>
              <w:rPr>
                <w:rFonts w:ascii="Arial" w:hAnsi="Arial" w:cs="Arial"/>
                <w:sz w:val="20"/>
                <w:szCs w:val="20"/>
              </w:rPr>
            </w:pPr>
          </w:p>
          <w:p w:rsidR="00DE3875" w:rsidRDefault="00DE3875" w:rsidP="00D76055">
            <w:pPr>
              <w:rPr>
                <w:rFonts w:ascii="Arial" w:hAnsi="Arial" w:cs="Arial"/>
                <w:sz w:val="20"/>
                <w:szCs w:val="20"/>
              </w:rPr>
            </w:pPr>
            <w:r w:rsidRPr="000E21E9">
              <w:rPr>
                <w:rFonts w:ascii="Arial" w:hAnsi="Arial" w:cs="Arial"/>
                <w:sz w:val="20"/>
                <w:szCs w:val="20"/>
              </w:rPr>
              <w:t>4) Loaded/Displayed appears in the Manager’s Load Status column reports.</w:t>
            </w:r>
          </w:p>
          <w:p w:rsidR="00DE3875" w:rsidRPr="000E21E9" w:rsidRDefault="00DE3875" w:rsidP="00D76055">
            <w:pPr>
              <w:rPr>
                <w:rFonts w:ascii="Arial" w:eastAsia="Calibri" w:hAnsi="Arial" w:cs="Arial"/>
                <w:color w:val="000000"/>
                <w:sz w:val="20"/>
                <w:szCs w:val="20"/>
              </w:rPr>
            </w:pPr>
          </w:p>
        </w:tc>
        <w:tc>
          <w:tcPr>
            <w:tcW w:w="0" w:type="auto"/>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DE3875" w:rsidRPr="000E21E9" w:rsidRDefault="00DE3875" w:rsidP="00D76055">
            <w:pPr>
              <w:jc w:val="center"/>
              <w:rPr>
                <w:rFonts w:ascii="Arial" w:eastAsia="Calibri" w:hAnsi="Arial" w:cs="Arial"/>
                <w:b/>
                <w:sz w:val="20"/>
                <w:szCs w:val="20"/>
              </w:rPr>
            </w:pPr>
            <w:r>
              <w:rPr>
                <w:rFonts w:ascii="Arial" w:eastAsia="Calibri" w:hAnsi="Arial" w:cs="Arial"/>
                <w:b/>
                <w:sz w:val="20"/>
                <w:szCs w:val="20"/>
              </w:rPr>
              <w:t>Purge</w:t>
            </w:r>
          </w:p>
        </w:tc>
      </w:tr>
      <w:tr w:rsidR="00DE3875" w:rsidTr="00D76055">
        <w:trPr>
          <w:trHeight w:val="278"/>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E3875" w:rsidRPr="000E21E9" w:rsidRDefault="00DE3875" w:rsidP="00D76055">
            <w:pPr>
              <w:jc w:val="center"/>
              <w:rPr>
                <w:rFonts w:ascii="Arial" w:hAnsi="Arial" w:cs="Arial"/>
                <w:b/>
                <w:sz w:val="20"/>
                <w:szCs w:val="20"/>
              </w:rPr>
            </w:pPr>
            <w:r w:rsidRPr="000E21E9">
              <w:rPr>
                <w:rFonts w:ascii="Arial" w:hAnsi="Arial" w:cs="Arial"/>
                <w:b/>
                <w:sz w:val="20"/>
                <w:szCs w:val="20"/>
              </w:rPr>
              <w:t>Resume</w:t>
            </w:r>
          </w:p>
        </w:tc>
        <w:tc>
          <w:tcPr>
            <w:tcW w:w="0" w:type="auto"/>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DE3875" w:rsidRDefault="00DE3875" w:rsidP="00D76055">
            <w:pPr>
              <w:rPr>
                <w:rFonts w:ascii="Arial" w:hAnsi="Arial" w:cs="Arial"/>
                <w:color w:val="000000"/>
                <w:sz w:val="20"/>
                <w:szCs w:val="20"/>
              </w:rPr>
            </w:pPr>
          </w:p>
          <w:p w:rsidR="00DE3875" w:rsidRPr="000E21E9" w:rsidRDefault="00DE3875" w:rsidP="00D76055">
            <w:pPr>
              <w:rPr>
                <w:rFonts w:ascii="Arial" w:hAnsi="Arial" w:cs="Arial"/>
                <w:color w:val="000000"/>
                <w:sz w:val="20"/>
                <w:szCs w:val="20"/>
              </w:rPr>
            </w:pPr>
            <w:r w:rsidRPr="000E21E9">
              <w:rPr>
                <w:rFonts w:ascii="Arial" w:hAnsi="Arial" w:cs="Arial"/>
                <w:color w:val="000000"/>
                <w:sz w:val="20"/>
                <w:szCs w:val="20"/>
              </w:rPr>
              <w:t>Resumes loading of the series.</w:t>
            </w:r>
            <w:r w:rsidRPr="000E21E9">
              <w:rPr>
                <w:rFonts w:ascii="Arial" w:hAnsi="Arial" w:cs="Arial"/>
                <w:color w:val="000000"/>
                <w:sz w:val="20"/>
                <w:szCs w:val="20"/>
              </w:rPr>
              <w:br/>
            </w:r>
            <w:r w:rsidRPr="000E21E9">
              <w:rPr>
                <w:rFonts w:ascii="Arial" w:hAnsi="Arial" w:cs="Arial"/>
                <w:color w:val="000000"/>
                <w:sz w:val="20"/>
                <w:szCs w:val="20"/>
              </w:rPr>
              <w:br/>
              <w:t>1) The Load Progress status bar, Memory Usage status bar, and Loaded/Total counters update accordingly.</w:t>
            </w:r>
          </w:p>
          <w:p w:rsidR="00DE3875" w:rsidRPr="000E21E9" w:rsidRDefault="00DE3875" w:rsidP="00D76055">
            <w:pPr>
              <w:rPr>
                <w:rFonts w:ascii="Arial" w:hAnsi="Arial" w:cs="Arial"/>
                <w:color w:val="000000"/>
                <w:sz w:val="20"/>
                <w:szCs w:val="20"/>
              </w:rPr>
            </w:pPr>
          </w:p>
          <w:p w:rsidR="00DE3875" w:rsidRDefault="00DE3875" w:rsidP="00D76055">
            <w:pPr>
              <w:rPr>
                <w:rFonts w:ascii="Arial" w:hAnsi="Arial" w:cs="Arial"/>
                <w:color w:val="000000"/>
                <w:sz w:val="20"/>
                <w:szCs w:val="20"/>
              </w:rPr>
            </w:pPr>
            <w:r w:rsidRPr="000E21E9">
              <w:rPr>
                <w:rFonts w:ascii="Arial" w:hAnsi="Arial" w:cs="Arial"/>
                <w:color w:val="000000"/>
                <w:sz w:val="20"/>
                <w:szCs w:val="20"/>
              </w:rPr>
              <w:t>2) The Manager’s Load Status column resumes updating.</w:t>
            </w:r>
          </w:p>
          <w:p w:rsidR="00DE3875" w:rsidRPr="000E21E9" w:rsidRDefault="00DE3875" w:rsidP="00D76055">
            <w:pPr>
              <w:rPr>
                <w:rFonts w:ascii="Arial" w:hAnsi="Arial" w:cs="Arial"/>
                <w:color w:val="000000"/>
                <w:sz w:val="20"/>
                <w:szCs w:val="20"/>
              </w:rPr>
            </w:pPr>
          </w:p>
        </w:tc>
        <w:tc>
          <w:tcPr>
            <w:tcW w:w="0" w:type="auto"/>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DE3875" w:rsidRPr="000E21E9" w:rsidRDefault="00DE3875" w:rsidP="00D76055">
            <w:pPr>
              <w:jc w:val="center"/>
              <w:rPr>
                <w:rFonts w:ascii="Arial" w:hAnsi="Arial" w:cs="Arial"/>
                <w:b/>
                <w:sz w:val="20"/>
                <w:szCs w:val="20"/>
              </w:rPr>
            </w:pPr>
            <w:r w:rsidRPr="000E21E9">
              <w:rPr>
                <w:rFonts w:ascii="Arial" w:hAnsi="Arial" w:cs="Arial"/>
                <w:b/>
                <w:sz w:val="20"/>
                <w:szCs w:val="20"/>
              </w:rPr>
              <w:t>Pause</w:t>
            </w:r>
          </w:p>
        </w:tc>
      </w:tr>
      <w:tr w:rsidR="00DE3875" w:rsidTr="00D76055">
        <w:trPr>
          <w:trHeight w:val="278"/>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DE3875" w:rsidRPr="000E21E9" w:rsidRDefault="00DE3875" w:rsidP="00D76055">
            <w:pPr>
              <w:jc w:val="center"/>
              <w:rPr>
                <w:rFonts w:ascii="Arial" w:eastAsia="Calibri" w:hAnsi="Arial" w:cs="Arial"/>
                <w:b/>
                <w:sz w:val="20"/>
                <w:szCs w:val="20"/>
              </w:rPr>
            </w:pPr>
            <w:r w:rsidRPr="000E21E9">
              <w:rPr>
                <w:rFonts w:ascii="Arial" w:hAnsi="Arial" w:cs="Arial"/>
                <w:b/>
                <w:sz w:val="20"/>
                <w:szCs w:val="20"/>
              </w:rPr>
              <w:t>Purge</w:t>
            </w:r>
          </w:p>
        </w:tc>
        <w:tc>
          <w:tcPr>
            <w:tcW w:w="0" w:type="auto"/>
            <w:tcBorders>
              <w:top w:val="nil"/>
              <w:left w:val="nil"/>
              <w:bottom w:val="single" w:sz="8" w:space="0" w:color="000000"/>
              <w:right w:val="single" w:sz="8" w:space="0" w:color="000000"/>
            </w:tcBorders>
            <w:tcMar>
              <w:top w:w="0" w:type="dxa"/>
              <w:left w:w="108" w:type="dxa"/>
              <w:bottom w:w="0" w:type="dxa"/>
              <w:right w:w="108" w:type="dxa"/>
            </w:tcMar>
            <w:vAlign w:val="center"/>
          </w:tcPr>
          <w:p w:rsidR="00DE3875" w:rsidRPr="000E21E9" w:rsidRDefault="00DE3875" w:rsidP="00D76055">
            <w:pPr>
              <w:rPr>
                <w:rFonts w:ascii="Arial" w:eastAsia="Calibri" w:hAnsi="Arial" w:cs="Arial"/>
                <w:color w:val="000000"/>
                <w:sz w:val="20"/>
                <w:szCs w:val="20"/>
              </w:rPr>
            </w:pPr>
          </w:p>
          <w:p w:rsidR="00DE3875" w:rsidRPr="000E21E9" w:rsidRDefault="00DE3875" w:rsidP="00D76055">
            <w:pPr>
              <w:rPr>
                <w:rFonts w:ascii="Arial" w:hAnsi="Arial" w:cs="Arial"/>
                <w:color w:val="000000"/>
                <w:sz w:val="20"/>
                <w:szCs w:val="20"/>
              </w:rPr>
            </w:pPr>
            <w:r w:rsidRPr="000E21E9">
              <w:rPr>
                <w:rFonts w:ascii="Arial" w:hAnsi="Arial" w:cs="Arial"/>
                <w:color w:val="000000"/>
                <w:sz w:val="20"/>
                <w:szCs w:val="20"/>
              </w:rPr>
              <w:t>Removes all images from memory, except for a single “placeholder” thumbnail.</w:t>
            </w:r>
          </w:p>
          <w:p w:rsidR="00DE3875" w:rsidRPr="000E21E9" w:rsidRDefault="00DE3875" w:rsidP="00D76055">
            <w:pPr>
              <w:rPr>
                <w:rFonts w:ascii="Arial" w:hAnsi="Arial" w:cs="Arial"/>
                <w:color w:val="000000"/>
                <w:sz w:val="20"/>
                <w:szCs w:val="20"/>
              </w:rPr>
            </w:pPr>
          </w:p>
          <w:p w:rsidR="00DE3875" w:rsidRPr="000E21E9" w:rsidRDefault="00DE3875" w:rsidP="006F68A8">
            <w:pPr>
              <w:numPr>
                <w:ilvl w:val="0"/>
                <w:numId w:val="219"/>
              </w:numPr>
              <w:rPr>
                <w:rFonts w:ascii="Arial" w:hAnsi="Arial" w:cs="Arial"/>
                <w:color w:val="000000"/>
                <w:sz w:val="20"/>
                <w:szCs w:val="20"/>
              </w:rPr>
            </w:pPr>
            <w:r w:rsidRPr="000E21E9">
              <w:rPr>
                <w:rFonts w:ascii="Arial" w:hAnsi="Arial" w:cs="Arial"/>
                <w:color w:val="000000"/>
                <w:sz w:val="20"/>
                <w:szCs w:val="20"/>
              </w:rPr>
              <w:t xml:space="preserve">The button’s text toggles to </w:t>
            </w:r>
            <w:r w:rsidRPr="000E21E9">
              <w:rPr>
                <w:rFonts w:ascii="Arial" w:hAnsi="Arial" w:cs="Arial"/>
                <w:b/>
                <w:bCs/>
                <w:color w:val="000000"/>
                <w:sz w:val="20"/>
                <w:szCs w:val="20"/>
              </w:rPr>
              <w:t>Resume</w:t>
            </w:r>
            <w:r w:rsidRPr="000E21E9">
              <w:rPr>
                <w:rFonts w:ascii="Arial" w:hAnsi="Arial" w:cs="Arial"/>
                <w:color w:val="000000"/>
                <w:sz w:val="20"/>
                <w:szCs w:val="20"/>
              </w:rPr>
              <w:t>.</w:t>
            </w:r>
            <w:r w:rsidRPr="000E21E9">
              <w:rPr>
                <w:rFonts w:ascii="Arial" w:hAnsi="Arial" w:cs="Arial"/>
                <w:color w:val="000000"/>
                <w:sz w:val="20"/>
                <w:szCs w:val="20"/>
              </w:rPr>
              <w:br/>
            </w:r>
          </w:p>
          <w:p w:rsidR="00DE3875" w:rsidRPr="000E21E9" w:rsidRDefault="00DE3875" w:rsidP="006F68A8">
            <w:pPr>
              <w:numPr>
                <w:ilvl w:val="0"/>
                <w:numId w:val="219"/>
              </w:numPr>
              <w:rPr>
                <w:rFonts w:ascii="Arial" w:hAnsi="Arial" w:cs="Arial"/>
                <w:color w:val="000000"/>
                <w:sz w:val="20"/>
                <w:szCs w:val="20"/>
              </w:rPr>
            </w:pPr>
            <w:r w:rsidRPr="000E21E9">
              <w:rPr>
                <w:rFonts w:ascii="Arial" w:hAnsi="Arial" w:cs="Arial"/>
                <w:color w:val="000000"/>
                <w:sz w:val="20"/>
                <w:szCs w:val="20"/>
              </w:rPr>
              <w:t>The Load Progress status bar, Memory Usage status bar, and Loaded/Total counters update accordingly.</w:t>
            </w:r>
            <w:r w:rsidRPr="000E21E9">
              <w:rPr>
                <w:rFonts w:ascii="Arial" w:hAnsi="Arial" w:cs="Arial"/>
                <w:color w:val="000000"/>
                <w:sz w:val="20"/>
                <w:szCs w:val="20"/>
              </w:rPr>
              <w:br/>
            </w:r>
          </w:p>
          <w:p w:rsidR="00DE3875" w:rsidRDefault="00DE3875" w:rsidP="006F68A8">
            <w:pPr>
              <w:numPr>
                <w:ilvl w:val="0"/>
                <w:numId w:val="219"/>
              </w:numPr>
              <w:rPr>
                <w:rFonts w:ascii="Arial" w:hAnsi="Arial" w:cs="Arial"/>
                <w:color w:val="000000"/>
                <w:sz w:val="20"/>
                <w:szCs w:val="20"/>
              </w:rPr>
            </w:pPr>
            <w:r w:rsidRPr="000E21E9">
              <w:rPr>
                <w:rFonts w:ascii="Arial" w:hAnsi="Arial" w:cs="Arial"/>
                <w:sz w:val="20"/>
                <w:szCs w:val="20"/>
              </w:rPr>
              <w:t xml:space="preserve">“Loaded/Displayed” appears in </w:t>
            </w:r>
            <w:r w:rsidRPr="000E21E9">
              <w:rPr>
                <w:rFonts w:ascii="Arial" w:hAnsi="Arial" w:cs="Arial"/>
                <w:color w:val="000000"/>
                <w:sz w:val="20"/>
                <w:szCs w:val="20"/>
              </w:rPr>
              <w:t>the Manager’s Load Status column.</w:t>
            </w:r>
          </w:p>
          <w:p w:rsidR="00DE3875" w:rsidRPr="000E21E9" w:rsidRDefault="00DE3875" w:rsidP="00D76055">
            <w:pPr>
              <w:ind w:left="360"/>
              <w:rPr>
                <w:rFonts w:ascii="Arial" w:hAnsi="Arial" w:cs="Arial"/>
                <w:color w:val="000000"/>
                <w:sz w:val="20"/>
                <w:szCs w:val="20"/>
              </w:rPr>
            </w:pPr>
          </w:p>
        </w:tc>
        <w:tc>
          <w:tcPr>
            <w:tcW w:w="0" w:type="auto"/>
            <w:tcBorders>
              <w:top w:val="nil"/>
              <w:left w:val="nil"/>
              <w:bottom w:val="single" w:sz="8" w:space="0" w:color="000000"/>
              <w:right w:val="single" w:sz="8" w:space="0" w:color="000000"/>
            </w:tcBorders>
            <w:tcMar>
              <w:top w:w="0" w:type="dxa"/>
              <w:left w:w="108" w:type="dxa"/>
              <w:bottom w:w="0" w:type="dxa"/>
              <w:right w:w="108" w:type="dxa"/>
            </w:tcMar>
            <w:vAlign w:val="center"/>
            <w:hideMark/>
          </w:tcPr>
          <w:p w:rsidR="00DE3875" w:rsidRPr="000E21E9" w:rsidRDefault="00DE3875" w:rsidP="00D76055">
            <w:pPr>
              <w:jc w:val="center"/>
              <w:rPr>
                <w:rFonts w:ascii="Arial" w:eastAsia="Calibri" w:hAnsi="Arial" w:cs="Arial"/>
                <w:b/>
                <w:sz w:val="20"/>
                <w:szCs w:val="20"/>
              </w:rPr>
            </w:pPr>
            <w:r w:rsidRPr="000E21E9">
              <w:rPr>
                <w:rFonts w:ascii="Arial" w:hAnsi="Arial" w:cs="Arial"/>
                <w:b/>
                <w:sz w:val="20"/>
                <w:szCs w:val="20"/>
              </w:rPr>
              <w:t>Resume</w:t>
            </w:r>
          </w:p>
        </w:tc>
      </w:tr>
    </w:tbl>
    <w:p w:rsidR="000E21E9" w:rsidRDefault="000E21E9" w:rsidP="000E21E9">
      <w:pPr>
        <w:rPr>
          <w:rFonts w:ascii="Tahoma" w:eastAsia="Calibri" w:hAnsi="Tahoma" w:cs="Tahoma"/>
        </w:rPr>
      </w:pPr>
    </w:p>
    <w:p w:rsidR="000E21E9" w:rsidRDefault="000E21E9" w:rsidP="000E21E9">
      <w:pPr>
        <w:pStyle w:val="aNorm"/>
      </w:pPr>
      <w:r>
        <w:t xml:space="preserve">Exam loads paused by </w:t>
      </w:r>
      <w:r w:rsidRPr="00186067">
        <w:rPr>
          <w:b/>
        </w:rPr>
        <w:t>Stop Load</w:t>
      </w:r>
      <w:r>
        <w:t xml:space="preserve"> from </w:t>
      </w:r>
      <w:r w:rsidRPr="00186067">
        <w:t>the</w:t>
      </w:r>
      <w:r>
        <w:t xml:space="preserve"> Manager may be managed with Preview window List View mode buttons: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16"/>
        <w:gridCol w:w="4314"/>
      </w:tblGrid>
      <w:tr w:rsidR="000E21E9" w:rsidRPr="000E21E9" w:rsidTr="00635A22">
        <w:tc>
          <w:tcPr>
            <w:tcW w:w="4428" w:type="dxa"/>
          </w:tcPr>
          <w:p w:rsidR="000E21E9" w:rsidRPr="000E21E9" w:rsidRDefault="000E21E9" w:rsidP="00635A22">
            <w:pPr>
              <w:pStyle w:val="aNorm"/>
              <w:jc w:val="center"/>
              <w:rPr>
                <w:rFonts w:ascii="Arial" w:hAnsi="Arial" w:cs="Arial"/>
                <w:b/>
                <w:sz w:val="20"/>
                <w:szCs w:val="20"/>
                <w:u w:val="single"/>
              </w:rPr>
            </w:pPr>
            <w:r w:rsidRPr="000E21E9">
              <w:rPr>
                <w:rFonts w:ascii="Arial" w:hAnsi="Arial" w:cs="Arial"/>
                <w:b/>
                <w:sz w:val="20"/>
                <w:szCs w:val="20"/>
                <w:u w:val="single"/>
              </w:rPr>
              <w:t>Manager Stop Load Status</w:t>
            </w:r>
          </w:p>
        </w:tc>
        <w:tc>
          <w:tcPr>
            <w:tcW w:w="4428" w:type="dxa"/>
          </w:tcPr>
          <w:p w:rsidR="000E21E9" w:rsidRPr="000E21E9" w:rsidRDefault="000E21E9" w:rsidP="00635A22">
            <w:pPr>
              <w:pStyle w:val="aNorm"/>
              <w:jc w:val="center"/>
              <w:rPr>
                <w:rFonts w:ascii="Arial" w:hAnsi="Arial" w:cs="Arial"/>
                <w:b/>
                <w:sz w:val="20"/>
                <w:szCs w:val="20"/>
                <w:u w:val="single"/>
              </w:rPr>
            </w:pPr>
            <w:r w:rsidRPr="000E21E9">
              <w:rPr>
                <w:rFonts w:ascii="Arial" w:hAnsi="Arial" w:cs="Arial"/>
                <w:b/>
                <w:sz w:val="20"/>
                <w:szCs w:val="20"/>
                <w:u w:val="single"/>
              </w:rPr>
              <w:t>Preview Window List Mode Action</w:t>
            </w:r>
          </w:p>
        </w:tc>
      </w:tr>
      <w:tr w:rsidR="000E21E9" w:rsidTr="00635A22">
        <w:tc>
          <w:tcPr>
            <w:tcW w:w="4428" w:type="dxa"/>
            <w:vAlign w:val="center"/>
          </w:tcPr>
          <w:p w:rsidR="000E21E9" w:rsidRPr="000E21E9" w:rsidRDefault="000E21E9" w:rsidP="00635A22">
            <w:pPr>
              <w:pStyle w:val="aNorm"/>
              <w:jc w:val="center"/>
              <w:rPr>
                <w:rFonts w:ascii="Arial" w:hAnsi="Arial" w:cs="Arial"/>
                <w:sz w:val="20"/>
                <w:szCs w:val="20"/>
              </w:rPr>
            </w:pPr>
            <w:r w:rsidRPr="000E21E9">
              <w:rPr>
                <w:rFonts w:ascii="Arial" w:hAnsi="Arial" w:cs="Arial"/>
                <w:sz w:val="20"/>
                <w:szCs w:val="20"/>
              </w:rPr>
              <w:t>Partial</w:t>
            </w:r>
          </w:p>
        </w:tc>
        <w:tc>
          <w:tcPr>
            <w:tcW w:w="4428" w:type="dxa"/>
            <w:vAlign w:val="center"/>
          </w:tcPr>
          <w:p w:rsidR="000E21E9" w:rsidRPr="000E21E9" w:rsidRDefault="000E21E9" w:rsidP="00635A22">
            <w:pPr>
              <w:pStyle w:val="aNorm"/>
              <w:rPr>
                <w:rFonts w:ascii="Arial" w:hAnsi="Arial" w:cs="Arial"/>
                <w:sz w:val="20"/>
                <w:szCs w:val="20"/>
              </w:rPr>
            </w:pPr>
            <w:r w:rsidRPr="000E21E9">
              <w:rPr>
                <w:rFonts w:ascii="Arial" w:hAnsi="Arial" w:cs="Arial"/>
                <w:b/>
                <w:sz w:val="20"/>
                <w:szCs w:val="20"/>
              </w:rPr>
              <w:t>Resume</w:t>
            </w:r>
            <w:r w:rsidRPr="000E21E9">
              <w:rPr>
                <w:rFonts w:ascii="Arial" w:hAnsi="Arial" w:cs="Arial"/>
                <w:sz w:val="20"/>
                <w:szCs w:val="20"/>
              </w:rPr>
              <w:t xml:space="preserve"> (on a per-series basis)</w:t>
            </w:r>
          </w:p>
        </w:tc>
      </w:tr>
      <w:tr w:rsidR="000E21E9" w:rsidTr="00635A22">
        <w:tc>
          <w:tcPr>
            <w:tcW w:w="4428" w:type="dxa"/>
            <w:vAlign w:val="center"/>
          </w:tcPr>
          <w:p w:rsidR="000E21E9" w:rsidRPr="000E21E9" w:rsidRDefault="000E21E9" w:rsidP="00635A22">
            <w:pPr>
              <w:pStyle w:val="aNorm"/>
              <w:jc w:val="center"/>
              <w:rPr>
                <w:rFonts w:ascii="Arial" w:hAnsi="Arial" w:cs="Arial"/>
                <w:sz w:val="20"/>
                <w:szCs w:val="20"/>
              </w:rPr>
            </w:pPr>
            <w:r w:rsidRPr="000E21E9">
              <w:rPr>
                <w:rFonts w:ascii="Arial" w:hAnsi="Arial" w:cs="Arial"/>
                <w:sz w:val="20"/>
                <w:szCs w:val="20"/>
              </w:rPr>
              <w:t>Cancel</w:t>
            </w:r>
          </w:p>
        </w:tc>
        <w:tc>
          <w:tcPr>
            <w:tcW w:w="4428" w:type="dxa"/>
            <w:vAlign w:val="center"/>
          </w:tcPr>
          <w:p w:rsidR="000E21E9" w:rsidRPr="000E21E9" w:rsidRDefault="000E21E9" w:rsidP="00635A22">
            <w:pPr>
              <w:pStyle w:val="aNorm"/>
              <w:rPr>
                <w:rFonts w:ascii="Arial" w:hAnsi="Arial" w:cs="Arial"/>
                <w:sz w:val="20"/>
                <w:szCs w:val="20"/>
              </w:rPr>
            </w:pPr>
            <w:r w:rsidRPr="000E21E9">
              <w:rPr>
                <w:rFonts w:ascii="Arial" w:hAnsi="Arial" w:cs="Arial"/>
                <w:b/>
                <w:sz w:val="20"/>
                <w:szCs w:val="20"/>
              </w:rPr>
              <w:t>Purge</w:t>
            </w:r>
            <w:r w:rsidRPr="000E21E9">
              <w:rPr>
                <w:rFonts w:ascii="Arial" w:hAnsi="Arial" w:cs="Arial"/>
                <w:sz w:val="20"/>
                <w:szCs w:val="20"/>
              </w:rPr>
              <w:t xml:space="preserve"> (on a per series basis, if one or more images were loaded)</w:t>
            </w:r>
          </w:p>
        </w:tc>
      </w:tr>
      <w:tr w:rsidR="000E21E9" w:rsidTr="00635A22">
        <w:tc>
          <w:tcPr>
            <w:tcW w:w="4428" w:type="dxa"/>
            <w:vAlign w:val="center"/>
          </w:tcPr>
          <w:p w:rsidR="000E21E9" w:rsidRPr="000E21E9" w:rsidRDefault="000E21E9" w:rsidP="00635A22">
            <w:pPr>
              <w:pStyle w:val="aNorm"/>
              <w:jc w:val="center"/>
              <w:rPr>
                <w:rFonts w:ascii="Arial" w:hAnsi="Arial" w:cs="Arial"/>
                <w:sz w:val="20"/>
                <w:szCs w:val="20"/>
              </w:rPr>
            </w:pPr>
            <w:r w:rsidRPr="000E21E9">
              <w:rPr>
                <w:rFonts w:ascii="Arial" w:hAnsi="Arial" w:cs="Arial"/>
                <w:sz w:val="20"/>
                <w:szCs w:val="20"/>
              </w:rPr>
              <w:t>Continue</w:t>
            </w:r>
          </w:p>
        </w:tc>
        <w:tc>
          <w:tcPr>
            <w:tcW w:w="4428" w:type="dxa"/>
            <w:vAlign w:val="center"/>
          </w:tcPr>
          <w:p w:rsidR="000E21E9" w:rsidRPr="000E21E9" w:rsidRDefault="000E21E9" w:rsidP="00635A22">
            <w:pPr>
              <w:pStyle w:val="aNorm"/>
              <w:rPr>
                <w:rFonts w:ascii="Arial" w:hAnsi="Arial" w:cs="Arial"/>
                <w:b/>
                <w:sz w:val="20"/>
                <w:szCs w:val="20"/>
              </w:rPr>
            </w:pPr>
            <w:r w:rsidRPr="000E21E9">
              <w:rPr>
                <w:rFonts w:ascii="Arial" w:hAnsi="Arial" w:cs="Arial"/>
                <w:b/>
                <w:sz w:val="20"/>
                <w:szCs w:val="20"/>
              </w:rPr>
              <w:t xml:space="preserve">Purge </w:t>
            </w:r>
            <w:r w:rsidRPr="000E21E9">
              <w:rPr>
                <w:rFonts w:ascii="Arial" w:hAnsi="Arial" w:cs="Arial"/>
                <w:sz w:val="20"/>
                <w:szCs w:val="20"/>
              </w:rPr>
              <w:t xml:space="preserve">or </w:t>
            </w:r>
            <w:r w:rsidRPr="000E21E9">
              <w:rPr>
                <w:rFonts w:ascii="Arial" w:hAnsi="Arial" w:cs="Arial"/>
                <w:b/>
                <w:sz w:val="20"/>
                <w:szCs w:val="20"/>
              </w:rPr>
              <w:t>Resume</w:t>
            </w:r>
          </w:p>
        </w:tc>
      </w:tr>
    </w:tbl>
    <w:p w:rsidR="000E21E9" w:rsidRDefault="000E21E9" w:rsidP="000E21E9">
      <w:pPr>
        <w:pStyle w:val="aNorm"/>
      </w:pPr>
    </w:p>
    <w:p w:rsidR="000E21E9" w:rsidRDefault="000E21E9" w:rsidP="000E21E9">
      <w:pPr>
        <w:pStyle w:val="aNorm"/>
        <w:tabs>
          <w:tab w:val="clear" w:pos="360"/>
          <w:tab w:val="left" w:pos="450"/>
        </w:tabs>
      </w:pPr>
      <w:r>
        <w:t xml:space="preserve">In-progress exam loading is subject to a </w:t>
      </w:r>
      <w:r>
        <w:rPr>
          <w:b/>
          <w:bCs/>
        </w:rPr>
        <w:t>Stop Load</w:t>
      </w:r>
      <w:r>
        <w:t xml:space="preserve"> action, even if it has been Continued from a previous </w:t>
      </w:r>
      <w:r>
        <w:rPr>
          <w:b/>
        </w:rPr>
        <w:t>Stop Load</w:t>
      </w:r>
      <w:r>
        <w:t xml:space="preserve"> action.</w:t>
      </w:r>
    </w:p>
    <w:p w:rsidR="005064F4" w:rsidRDefault="005064F4">
      <w:pPr>
        <w:pStyle w:val="Heading2"/>
      </w:pPr>
      <w:bookmarkStart w:id="579" w:name="_Ref257027690"/>
      <w:bookmarkStart w:id="580" w:name="_Toc508191961"/>
      <w:bookmarkEnd w:id="560"/>
      <w:r>
        <w:t>Exam List</w:t>
      </w:r>
      <w:r w:rsidR="00BC35DB">
        <w:t xml:space="preserve"> Reference</w:t>
      </w:r>
      <w:bookmarkStart w:id="581" w:name="_WWID10000596"/>
      <w:bookmarkEnd w:id="557"/>
      <w:bookmarkEnd w:id="579"/>
      <w:bookmarkEnd w:id="580"/>
    </w:p>
    <w:p w:rsidR="00BC35DB" w:rsidRDefault="00BC35DB">
      <w:pPr>
        <w:pStyle w:val="aNorm"/>
        <w:keepNext/>
      </w:pPr>
      <w:r>
        <w:t>The following sections describe the types of exam lists</w:t>
      </w:r>
      <w:r w:rsidR="00265FF8">
        <w:t xml:space="preserve"> available in VistARad</w:t>
      </w:r>
      <w:r>
        <w:t>, the fields that can appear in exam lists, and how exam list</w:t>
      </w:r>
      <w:r w:rsidR="00380B84">
        <w:t>s</w:t>
      </w:r>
      <w:r>
        <w:t xml:space="preserve"> are retrieved from the VistA Host. </w:t>
      </w:r>
      <w:bookmarkStart w:id="582" w:name="_WWID10003144"/>
    </w:p>
    <w:p w:rsidR="005064F4" w:rsidRDefault="005064F4">
      <w:pPr>
        <w:pStyle w:val="Heading3"/>
        <w:spacing w:before="0"/>
      </w:pPr>
      <w:bookmarkStart w:id="583" w:name="_Ref136330359"/>
      <w:bookmarkStart w:id="584" w:name="_Types_of_Exam"/>
      <w:bookmarkStart w:id="585" w:name="_Toc508191962"/>
      <w:bookmarkEnd w:id="581"/>
      <w:bookmarkEnd w:id="582"/>
      <w:bookmarkEnd w:id="584"/>
      <w:r>
        <w:t>Types of Exam Lists</w:t>
      </w:r>
      <w:bookmarkStart w:id="586" w:name="_WWID10000598"/>
      <w:bookmarkEnd w:id="583"/>
      <w:bookmarkEnd w:id="585"/>
    </w:p>
    <w:bookmarkEnd w:id="586"/>
    <w:p w:rsidR="005064F4" w:rsidRDefault="002726FA">
      <w:pPr>
        <w:pStyle w:val="aNorm"/>
        <w:keepNext/>
      </w:pPr>
      <w:r>
        <w:fldChar w:fldCharType="begin"/>
      </w:r>
      <w:r>
        <w:instrText xml:space="preserve"> xe "exam lists: types of" </w:instrText>
      </w:r>
      <w:r>
        <w:fldChar w:fldCharType="end"/>
      </w:r>
      <w:r w:rsidR="00D82EF4">
        <w:t>Each type of exam list</w:t>
      </w:r>
      <w:r w:rsidR="005064F4">
        <w:t xml:space="preserve"> is described below.</w:t>
      </w:r>
      <w:r w:rsidR="00347283">
        <w:t xml:space="preserve"> </w:t>
      </w:r>
      <w:bookmarkStart w:id="587" w:name="_WWID10000599"/>
    </w:p>
    <w:tbl>
      <w:tblPr>
        <w:tblW w:w="7128" w:type="dxa"/>
        <w:tblInd w:w="360" w:type="dxa"/>
        <w:tblBorders>
          <w:top w:val="single" w:sz="8" w:space="0" w:color="auto"/>
          <w:bottom w:val="single" w:sz="8" w:space="0" w:color="auto"/>
        </w:tblBorders>
        <w:tblLook w:val="01E0" w:firstRow="1" w:lastRow="1" w:firstColumn="1" w:lastColumn="1" w:noHBand="0" w:noVBand="0"/>
      </w:tblPr>
      <w:tblGrid>
        <w:gridCol w:w="1280"/>
        <w:gridCol w:w="1278"/>
        <w:gridCol w:w="4570"/>
      </w:tblGrid>
      <w:tr w:rsidR="005064F4">
        <w:trPr>
          <w:tblHeader/>
        </w:trPr>
        <w:tc>
          <w:tcPr>
            <w:tcW w:w="0" w:type="auto"/>
            <w:tcBorders>
              <w:top w:val="single" w:sz="8" w:space="0" w:color="auto"/>
              <w:left w:val="nil"/>
              <w:bottom w:val="single" w:sz="6" w:space="0" w:color="auto"/>
              <w:right w:val="nil"/>
              <w:tl2br w:val="nil"/>
              <w:tr2bl w:val="nil"/>
            </w:tcBorders>
            <w:shd w:val="clear" w:color="auto" w:fill="auto"/>
          </w:tcPr>
          <w:bookmarkEnd w:id="587"/>
          <w:p w:rsidR="005064F4" w:rsidRDefault="005064F4" w:rsidP="00FD3AC9">
            <w:pPr>
              <w:pStyle w:val="aTable0"/>
              <w:keepNext/>
              <w:rPr>
                <w:rStyle w:val="Strong"/>
              </w:rPr>
            </w:pPr>
            <w:r>
              <w:rPr>
                <w:rStyle w:val="Strong"/>
              </w:rPr>
              <w:t>Exam List</w:t>
            </w:r>
            <w:bookmarkStart w:id="588" w:name="_WWID10000600"/>
            <w:bookmarkEnd w:id="588"/>
          </w:p>
        </w:tc>
        <w:tc>
          <w:tcPr>
            <w:tcW w:w="0" w:type="auto"/>
            <w:tcBorders>
              <w:top w:val="single" w:sz="8" w:space="0" w:color="auto"/>
              <w:left w:val="nil"/>
              <w:bottom w:val="single" w:sz="6" w:space="0" w:color="auto"/>
              <w:right w:val="nil"/>
              <w:tl2br w:val="nil"/>
              <w:tr2bl w:val="nil"/>
            </w:tcBorders>
            <w:shd w:val="clear" w:color="auto" w:fill="auto"/>
          </w:tcPr>
          <w:p w:rsidR="005064F4" w:rsidRDefault="005064F4" w:rsidP="00FD3AC9">
            <w:pPr>
              <w:pStyle w:val="aTable0"/>
              <w:keepNext/>
              <w:rPr>
                <w:rStyle w:val="Strong"/>
              </w:rPr>
            </w:pPr>
            <w:r>
              <w:rPr>
                <w:rStyle w:val="Strong"/>
              </w:rPr>
              <w:t>Initial Sort</w:t>
            </w:r>
            <w:bookmarkStart w:id="589" w:name="_WWID10000601"/>
            <w:bookmarkEnd w:id="589"/>
          </w:p>
        </w:tc>
        <w:tc>
          <w:tcPr>
            <w:tcW w:w="4570" w:type="dxa"/>
            <w:tcBorders>
              <w:top w:val="single" w:sz="8" w:space="0" w:color="auto"/>
              <w:left w:val="nil"/>
              <w:bottom w:val="single" w:sz="6" w:space="0" w:color="auto"/>
              <w:right w:val="nil"/>
              <w:tl2br w:val="nil"/>
              <w:tr2bl w:val="nil"/>
            </w:tcBorders>
            <w:shd w:val="clear" w:color="auto" w:fill="auto"/>
          </w:tcPr>
          <w:p w:rsidR="005064F4" w:rsidRDefault="005064F4" w:rsidP="00FD3AC9">
            <w:pPr>
              <w:pStyle w:val="aTable0"/>
              <w:keepNext/>
              <w:rPr>
                <w:rStyle w:val="Strong"/>
              </w:rPr>
            </w:pPr>
            <w:r>
              <w:rPr>
                <w:rStyle w:val="Strong"/>
              </w:rPr>
              <w:t>Notes</w:t>
            </w:r>
            <w:bookmarkStart w:id="590" w:name="_WWID10000602"/>
            <w:bookmarkEnd w:id="590"/>
          </w:p>
        </w:tc>
        <w:bookmarkStart w:id="591" w:name="_WWID10000603"/>
        <w:bookmarkEnd w:id="591"/>
      </w:tr>
      <w:tr w:rsidR="005064F4" w:rsidRPr="006C3ACB">
        <w:trPr>
          <w:cantSplit/>
        </w:trPr>
        <w:tc>
          <w:tcPr>
            <w:tcW w:w="0" w:type="auto"/>
            <w:tcBorders>
              <w:top w:val="nil"/>
              <w:left w:val="nil"/>
              <w:bottom w:val="nil"/>
              <w:right w:val="nil"/>
              <w:tl2br w:val="nil"/>
              <w:tr2bl w:val="nil"/>
            </w:tcBorders>
            <w:shd w:val="clear" w:color="auto" w:fill="E6E6E6"/>
          </w:tcPr>
          <w:p w:rsidR="005064F4" w:rsidRPr="006C3ACB" w:rsidRDefault="005064F4" w:rsidP="00FD3AC9">
            <w:pPr>
              <w:pStyle w:val="aTable0"/>
              <w:keepNext/>
            </w:pPr>
            <w:r>
              <w:t>Patient Exams</w:t>
            </w:r>
            <w:r>
              <w:fldChar w:fldCharType="begin"/>
            </w:r>
            <w:r>
              <w:instrText xml:space="preserve"> xe "Patient Exams list" </w:instrText>
            </w:r>
            <w:r>
              <w:fldChar w:fldCharType="end"/>
            </w:r>
            <w:bookmarkStart w:id="592" w:name="_WWID10000604"/>
            <w:bookmarkEnd w:id="592"/>
          </w:p>
        </w:tc>
        <w:tc>
          <w:tcPr>
            <w:tcW w:w="0" w:type="auto"/>
            <w:tcBorders>
              <w:top w:val="nil"/>
              <w:left w:val="nil"/>
              <w:bottom w:val="nil"/>
              <w:right w:val="nil"/>
              <w:tl2br w:val="nil"/>
              <w:tr2bl w:val="nil"/>
            </w:tcBorders>
            <w:shd w:val="clear" w:color="auto" w:fill="E6E6E6"/>
          </w:tcPr>
          <w:p w:rsidR="005064F4" w:rsidRDefault="005064F4" w:rsidP="00FD3AC9">
            <w:pPr>
              <w:pStyle w:val="aTable0"/>
              <w:keepNext/>
            </w:pPr>
            <w:r>
              <w:t>Most recent image date/t</w:t>
            </w:r>
            <w:r w:rsidRPr="00284A59">
              <w:t>ime</w:t>
            </w:r>
            <w:bookmarkStart w:id="593" w:name="_WWID10000605"/>
            <w:bookmarkEnd w:id="593"/>
          </w:p>
        </w:tc>
        <w:tc>
          <w:tcPr>
            <w:tcW w:w="4570" w:type="dxa"/>
            <w:tcBorders>
              <w:top w:val="nil"/>
              <w:left w:val="nil"/>
              <w:bottom w:val="nil"/>
              <w:right w:val="nil"/>
              <w:tl2br w:val="nil"/>
              <w:tr2bl w:val="nil"/>
            </w:tcBorders>
            <w:shd w:val="clear" w:color="auto" w:fill="E6E6E6"/>
          </w:tcPr>
          <w:p w:rsidR="005064F4" w:rsidRPr="006C3ACB" w:rsidRDefault="005064F4" w:rsidP="00FD3AC9">
            <w:pPr>
              <w:pStyle w:val="aTable0"/>
              <w:keepNext/>
            </w:pPr>
            <w:r>
              <w:fldChar w:fldCharType="begin"/>
            </w:r>
            <w:r w:rsidR="00001EF4">
              <w:instrText xml:space="preserve"> xe "patients: </w:instrText>
            </w:r>
            <w:r>
              <w:instrText>active</w:instrText>
            </w:r>
            <w:r w:rsidR="00001EF4">
              <w:instrText xml:space="preserve"> </w:instrText>
            </w:r>
            <w:r>
              <w:instrText xml:space="preserve">" </w:instrText>
            </w:r>
            <w:r>
              <w:fldChar w:fldCharType="end"/>
            </w:r>
            <w:r w:rsidR="00265FF8">
              <w:t xml:space="preserve">Contains </w:t>
            </w:r>
            <w:r w:rsidR="00084AC6">
              <w:t>subtab</w:t>
            </w:r>
            <w:r>
              <w:t xml:space="preserve">s for </w:t>
            </w:r>
            <w:r w:rsidR="00265FF8">
              <w:t>the selected (</w:t>
            </w:r>
            <w:r>
              <w:t>active</w:t>
            </w:r>
            <w:r w:rsidR="00265FF8">
              <w:t>)</w:t>
            </w:r>
            <w:r>
              <w:t xml:space="preserve"> patient in </w:t>
            </w:r>
            <w:r w:rsidR="00D82EF4">
              <w:t xml:space="preserve">the </w:t>
            </w:r>
            <w:r>
              <w:t>Viewer and </w:t>
            </w:r>
            <w:r w:rsidR="00265FF8">
              <w:t xml:space="preserve">in the </w:t>
            </w:r>
            <w:r>
              <w:t xml:space="preserve">Manager. </w:t>
            </w:r>
            <w:bookmarkStart w:id="594" w:name="_WWID10000606"/>
            <w:bookmarkEnd w:id="594"/>
          </w:p>
        </w:tc>
        <w:bookmarkStart w:id="595" w:name="_WWID10000607"/>
        <w:bookmarkEnd w:id="595"/>
      </w:tr>
      <w:tr w:rsidR="005064F4" w:rsidRPr="00B965AD">
        <w:trPr>
          <w:cantSplit/>
        </w:trPr>
        <w:tc>
          <w:tcPr>
            <w:tcW w:w="0" w:type="auto"/>
            <w:shd w:val="clear" w:color="auto" w:fill="auto"/>
          </w:tcPr>
          <w:p w:rsidR="005064F4" w:rsidRPr="006C3ACB" w:rsidRDefault="005064F4">
            <w:pPr>
              <w:pStyle w:val="aTable0"/>
            </w:pPr>
            <w:r>
              <w:t>Unread Exams</w:t>
            </w:r>
            <w:r>
              <w:fldChar w:fldCharType="begin"/>
            </w:r>
            <w:r w:rsidR="00BC35DB">
              <w:instrText xml:space="preserve"> xe "</w:instrText>
            </w:r>
            <w:r w:rsidR="000D08B7">
              <w:instrText xml:space="preserve">unread exams: </w:instrText>
            </w:r>
            <w:r>
              <w:instrText xml:space="preserve">exam list </w:instrText>
            </w:r>
            <w:r w:rsidR="000D08B7">
              <w:instrText>for</w:instrText>
            </w:r>
            <w:r>
              <w:instrText xml:space="preserve">" </w:instrText>
            </w:r>
            <w:r>
              <w:fldChar w:fldCharType="end"/>
            </w:r>
            <w:bookmarkStart w:id="596" w:name="_WWID10000608"/>
            <w:bookmarkEnd w:id="596"/>
          </w:p>
        </w:tc>
        <w:tc>
          <w:tcPr>
            <w:tcW w:w="0" w:type="auto"/>
            <w:shd w:val="clear" w:color="auto" w:fill="auto"/>
          </w:tcPr>
          <w:p w:rsidR="005064F4" w:rsidRPr="006C3ACB" w:rsidRDefault="005064F4">
            <w:pPr>
              <w:pStyle w:val="aTable0"/>
            </w:pPr>
            <w:r>
              <w:t>Priority, then oldest image date/t</w:t>
            </w:r>
            <w:r w:rsidRPr="00284A59">
              <w:t>ime</w:t>
            </w:r>
            <w:bookmarkStart w:id="597" w:name="_WWID10000609"/>
            <w:bookmarkEnd w:id="597"/>
          </w:p>
        </w:tc>
        <w:tc>
          <w:tcPr>
            <w:tcW w:w="4570" w:type="dxa"/>
            <w:shd w:val="clear" w:color="auto" w:fill="auto"/>
          </w:tcPr>
          <w:p w:rsidR="005064F4" w:rsidRPr="006C3ACB" w:rsidRDefault="005064F4">
            <w:pPr>
              <w:pStyle w:val="aTable0"/>
            </w:pPr>
            <w:r>
              <w:t xml:space="preserve">Exams </w:t>
            </w:r>
            <w:r w:rsidR="00265FF8">
              <w:t>waiting for interpretation (</w:t>
            </w:r>
            <w:r>
              <w:t xml:space="preserve">status of </w:t>
            </w:r>
            <w:r>
              <w:rPr>
                <w:rStyle w:val="bSmallCap"/>
              </w:rPr>
              <w:t>examined</w:t>
            </w:r>
            <w:bookmarkStart w:id="598" w:name="_WWID10000610"/>
            <w:bookmarkEnd w:id="598"/>
            <w:r w:rsidR="00265FF8">
              <w:t>).</w:t>
            </w:r>
          </w:p>
        </w:tc>
        <w:bookmarkStart w:id="599" w:name="_WWID10000611"/>
        <w:bookmarkEnd w:id="599"/>
      </w:tr>
      <w:tr w:rsidR="005064F4" w:rsidRPr="006C3ACB">
        <w:trPr>
          <w:cantSplit/>
        </w:trPr>
        <w:tc>
          <w:tcPr>
            <w:tcW w:w="0" w:type="auto"/>
            <w:tcBorders>
              <w:top w:val="nil"/>
              <w:left w:val="nil"/>
              <w:bottom w:val="nil"/>
              <w:right w:val="nil"/>
              <w:tl2br w:val="nil"/>
              <w:tr2bl w:val="nil"/>
            </w:tcBorders>
            <w:shd w:val="clear" w:color="auto" w:fill="E6E6E6"/>
          </w:tcPr>
          <w:p w:rsidR="005064F4" w:rsidRPr="00752129" w:rsidRDefault="005064F4">
            <w:pPr>
              <w:pStyle w:val="aTable0"/>
            </w:pPr>
            <w:r>
              <w:t>Custom Exams</w:t>
            </w:r>
            <w:r>
              <w:fldChar w:fldCharType="begin"/>
            </w:r>
            <w:r>
              <w:instrText xml:space="preserve"> xe "custom exam lists</w:instrText>
            </w:r>
            <w:r w:rsidR="0092052C">
              <w:instrText>: described</w:instrText>
            </w:r>
            <w:r>
              <w:instrText xml:space="preserve">” </w:instrText>
            </w:r>
            <w:r>
              <w:fldChar w:fldCharType="end"/>
            </w:r>
            <w:bookmarkStart w:id="600" w:name="_WWID10000612"/>
            <w:bookmarkEnd w:id="600"/>
          </w:p>
        </w:tc>
        <w:tc>
          <w:tcPr>
            <w:tcW w:w="0" w:type="auto"/>
            <w:tcBorders>
              <w:top w:val="nil"/>
              <w:left w:val="nil"/>
              <w:bottom w:val="nil"/>
              <w:right w:val="nil"/>
              <w:tl2br w:val="nil"/>
              <w:tr2bl w:val="nil"/>
            </w:tcBorders>
            <w:shd w:val="clear" w:color="auto" w:fill="E6E6E6"/>
          </w:tcPr>
          <w:p w:rsidR="005064F4" w:rsidRDefault="005064F4">
            <w:pPr>
              <w:pStyle w:val="aTable0"/>
            </w:pPr>
            <w:r>
              <w:t>Site-defined</w:t>
            </w:r>
            <w:bookmarkStart w:id="601" w:name="_WWID10000613"/>
            <w:bookmarkEnd w:id="601"/>
          </w:p>
        </w:tc>
        <w:tc>
          <w:tcPr>
            <w:tcW w:w="4570" w:type="dxa"/>
            <w:tcBorders>
              <w:top w:val="nil"/>
              <w:left w:val="nil"/>
              <w:bottom w:val="nil"/>
              <w:right w:val="nil"/>
              <w:tl2br w:val="nil"/>
              <w:tr2bl w:val="nil"/>
            </w:tcBorders>
            <w:shd w:val="clear" w:color="auto" w:fill="E6E6E6"/>
          </w:tcPr>
          <w:p w:rsidR="006A4D6D" w:rsidRDefault="005064F4">
            <w:pPr>
              <w:pStyle w:val="aTable0"/>
            </w:pPr>
            <w:r>
              <w:t xml:space="preserve">One or more </w:t>
            </w:r>
            <w:r w:rsidR="00084AC6">
              <w:t>subtab</w:t>
            </w:r>
            <w:r>
              <w:t>s for each active custom list will be present.</w:t>
            </w:r>
            <w:r w:rsidR="00347283">
              <w:t xml:space="preserve"> </w:t>
            </w:r>
            <w:r>
              <w:t xml:space="preserve">Click </w:t>
            </w:r>
            <w:r>
              <w:rPr>
                <w:rStyle w:val="Strong"/>
              </w:rPr>
              <w:t>View | Settings | Manager | Custom Lists</w:t>
            </w:r>
            <w:r>
              <w:t xml:space="preserve"> to see custom lists available at your site. </w:t>
            </w:r>
            <w:bookmarkStart w:id="602" w:name="_WWID10000614"/>
            <w:bookmarkEnd w:id="602"/>
            <w:r w:rsidR="00084D5E" w:rsidRPr="00084D5E">
              <w:t>‘</w:t>
            </w:r>
          </w:p>
          <w:p w:rsidR="005064F4" w:rsidRDefault="00084D5E">
            <w:pPr>
              <w:pStyle w:val="aTable0"/>
            </w:pPr>
            <w:r w:rsidRPr="00084D5E">
              <w:t>My Recent Exams’ is a pre-defined custom list of all exams with a status of Interpreted/Dictated, or Transcribed, which were interpreted by the currently logged-in user. It may be modified at the site’s discretion.</w:t>
            </w:r>
          </w:p>
        </w:tc>
        <w:bookmarkStart w:id="603" w:name="_WWID10000615"/>
        <w:bookmarkEnd w:id="603"/>
      </w:tr>
      <w:tr w:rsidR="005064F4" w:rsidRPr="006C3ACB">
        <w:trPr>
          <w:cantSplit/>
        </w:trPr>
        <w:tc>
          <w:tcPr>
            <w:tcW w:w="0" w:type="auto"/>
            <w:shd w:val="clear" w:color="auto" w:fill="auto"/>
          </w:tcPr>
          <w:p w:rsidR="005064F4" w:rsidRPr="006C3ACB" w:rsidRDefault="005064F4">
            <w:pPr>
              <w:pStyle w:val="aTable0"/>
            </w:pPr>
            <w:r>
              <w:t>Exam History</w:t>
            </w:r>
            <w:bookmarkStart w:id="604" w:name="_WWID10000616"/>
            <w:bookmarkEnd w:id="604"/>
          </w:p>
        </w:tc>
        <w:tc>
          <w:tcPr>
            <w:tcW w:w="0" w:type="auto"/>
            <w:shd w:val="clear" w:color="auto" w:fill="auto"/>
          </w:tcPr>
          <w:p w:rsidR="005064F4" w:rsidRPr="00284A59" w:rsidRDefault="005064F4">
            <w:pPr>
              <w:pStyle w:val="aTable0"/>
            </w:pPr>
            <w:r>
              <w:t>Most recent display time</w:t>
            </w:r>
            <w:bookmarkStart w:id="605" w:name="_WWID10000617"/>
            <w:bookmarkEnd w:id="605"/>
          </w:p>
        </w:tc>
        <w:tc>
          <w:tcPr>
            <w:tcW w:w="4570" w:type="dxa"/>
            <w:shd w:val="clear" w:color="auto" w:fill="auto"/>
          </w:tcPr>
          <w:p w:rsidR="005064F4" w:rsidRPr="00302990" w:rsidRDefault="005064F4">
            <w:pPr>
              <w:pStyle w:val="aTable0"/>
            </w:pPr>
            <w:r>
              <w:t>Exams displayed in recent user sessions</w:t>
            </w:r>
            <w:r w:rsidR="004774B1">
              <w:t>.</w:t>
            </w:r>
            <w:bookmarkStart w:id="606" w:name="_WWID10006048"/>
            <w:bookmarkEnd w:id="606"/>
            <w:r w:rsidR="00084AC6">
              <w:t xml:space="preserve">  Entries more than three calendar days old are removed automatically; removal of old entries is triggered by the user’s first login each day.</w:t>
            </w:r>
          </w:p>
        </w:tc>
        <w:bookmarkStart w:id="607" w:name="_WWID10000619"/>
        <w:bookmarkEnd w:id="607"/>
      </w:tr>
      <w:tr w:rsidR="005064F4" w:rsidRPr="006C3ACB">
        <w:trPr>
          <w:cantSplit/>
        </w:trPr>
        <w:tc>
          <w:tcPr>
            <w:tcW w:w="0" w:type="auto"/>
            <w:tcBorders>
              <w:top w:val="nil"/>
              <w:left w:val="nil"/>
              <w:bottom w:val="nil"/>
              <w:right w:val="nil"/>
              <w:tl2br w:val="nil"/>
              <w:tr2bl w:val="nil"/>
            </w:tcBorders>
            <w:shd w:val="clear" w:color="auto" w:fill="E6E6E6"/>
          </w:tcPr>
          <w:p w:rsidR="005064F4" w:rsidRPr="006C3ACB" w:rsidRDefault="005064F4">
            <w:pPr>
              <w:pStyle w:val="aTable0"/>
            </w:pPr>
            <w:r>
              <w:t>Recent Exams</w:t>
            </w:r>
            <w:r>
              <w:fldChar w:fldCharType="begin"/>
            </w:r>
            <w:r w:rsidR="004774B1">
              <w:instrText xml:space="preserve"> xe "Recent E</w:instrText>
            </w:r>
            <w:r>
              <w:instrText>xam</w:instrText>
            </w:r>
            <w:r w:rsidR="004774B1">
              <w:instrText>s</w:instrText>
            </w:r>
            <w:r>
              <w:instrText xml:space="preserve"> list" </w:instrText>
            </w:r>
            <w:r>
              <w:fldChar w:fldCharType="end"/>
            </w:r>
            <w:bookmarkStart w:id="608" w:name="_WWID10000620"/>
            <w:bookmarkEnd w:id="608"/>
          </w:p>
        </w:tc>
        <w:tc>
          <w:tcPr>
            <w:tcW w:w="0" w:type="auto"/>
            <w:tcBorders>
              <w:top w:val="nil"/>
              <w:left w:val="nil"/>
              <w:bottom w:val="nil"/>
              <w:right w:val="nil"/>
              <w:tl2br w:val="nil"/>
              <w:tr2bl w:val="nil"/>
            </w:tcBorders>
            <w:shd w:val="clear" w:color="auto" w:fill="E6E6E6"/>
          </w:tcPr>
          <w:p w:rsidR="005064F4" w:rsidRPr="00284A59" w:rsidRDefault="005064F4">
            <w:pPr>
              <w:pStyle w:val="aTable0"/>
            </w:pPr>
            <w:r>
              <w:t>Most recent image date/t</w:t>
            </w:r>
            <w:r w:rsidRPr="00284A59">
              <w:t>ime</w:t>
            </w:r>
            <w:bookmarkStart w:id="609" w:name="_WWID10000621"/>
            <w:bookmarkEnd w:id="609"/>
          </w:p>
        </w:tc>
        <w:tc>
          <w:tcPr>
            <w:tcW w:w="4570" w:type="dxa"/>
            <w:tcBorders>
              <w:top w:val="nil"/>
              <w:left w:val="nil"/>
              <w:bottom w:val="nil"/>
              <w:right w:val="nil"/>
              <w:tl2br w:val="nil"/>
              <w:tr2bl w:val="nil"/>
            </w:tcBorders>
            <w:shd w:val="clear" w:color="auto" w:fill="E6E6E6"/>
          </w:tcPr>
          <w:p w:rsidR="005064F4" w:rsidRPr="00302990" w:rsidRDefault="00265FF8" w:rsidP="005B2598">
            <w:pPr>
              <w:pStyle w:val="aTable0"/>
            </w:pPr>
            <w:r>
              <w:t xml:space="preserve">Interpreted exams waiting for report verification (status of </w:t>
            </w:r>
            <w:r w:rsidR="005064F4">
              <w:rPr>
                <w:rStyle w:val="bSmallCap"/>
              </w:rPr>
              <w:t>interpreted</w:t>
            </w:r>
            <w:r w:rsidR="005064F4">
              <w:t xml:space="preserve"> or </w:t>
            </w:r>
            <w:r w:rsidR="005064F4">
              <w:rPr>
                <w:rStyle w:val="bSmallCap"/>
              </w:rPr>
              <w:t>transcribed</w:t>
            </w:r>
            <w:r>
              <w:rPr>
                <w:rStyle w:val="bSmallCap"/>
              </w:rPr>
              <w:t>)</w:t>
            </w:r>
            <w:r w:rsidR="005064F4">
              <w:t xml:space="preserve">. </w:t>
            </w:r>
            <w:r w:rsidR="00D82EF4">
              <w:t xml:space="preserve">This list is available </w:t>
            </w:r>
            <w:r w:rsidR="005B2598">
              <w:t xml:space="preserve">only </w:t>
            </w:r>
            <w:r w:rsidR="00D82EF4">
              <w:t>if it has been explicitly enabled.</w:t>
            </w:r>
            <w:bookmarkStart w:id="610" w:name="_WWID10000622"/>
            <w:bookmarkEnd w:id="610"/>
            <w:r w:rsidR="00D82EF4">
              <w:t xml:space="preserve"> (</w:t>
            </w:r>
            <w:r w:rsidR="00D82EF4">
              <w:rPr>
                <w:rStyle w:val="Strong"/>
              </w:rPr>
              <w:t>View | Settings | Manager | General</w:t>
            </w:r>
            <w:r w:rsidR="00D82EF4" w:rsidRPr="00D82EF4">
              <w:t>)</w:t>
            </w:r>
            <w:r w:rsidR="00D82EF4">
              <w:t xml:space="preserve"> </w:t>
            </w:r>
          </w:p>
        </w:tc>
        <w:bookmarkStart w:id="611" w:name="_WWID10000623"/>
        <w:bookmarkEnd w:id="611"/>
      </w:tr>
      <w:tr w:rsidR="005064F4" w:rsidRPr="006C3ACB">
        <w:trPr>
          <w:cantSplit/>
        </w:trPr>
        <w:tc>
          <w:tcPr>
            <w:tcW w:w="0" w:type="auto"/>
            <w:tcBorders>
              <w:bottom w:val="nil"/>
            </w:tcBorders>
            <w:shd w:val="clear" w:color="auto" w:fill="auto"/>
          </w:tcPr>
          <w:p w:rsidR="005064F4" w:rsidRPr="006C3ACB" w:rsidRDefault="005064F4">
            <w:pPr>
              <w:pStyle w:val="aTable0"/>
            </w:pPr>
            <w:r>
              <w:t>All Active Exams</w:t>
            </w:r>
            <w:r>
              <w:fldChar w:fldCharType="begin"/>
            </w:r>
            <w:r w:rsidR="004774B1">
              <w:instrText xml:space="preserve"> xe "All Active</w:instrText>
            </w:r>
            <w:r w:rsidR="00915FFC">
              <w:instrText xml:space="preserve"> Exams</w:instrText>
            </w:r>
            <w:r>
              <w:instrText xml:space="preserve"> list” </w:instrText>
            </w:r>
            <w:r>
              <w:fldChar w:fldCharType="end"/>
            </w:r>
            <w:bookmarkStart w:id="612" w:name="_WWID10000624"/>
            <w:bookmarkEnd w:id="612"/>
          </w:p>
        </w:tc>
        <w:tc>
          <w:tcPr>
            <w:tcW w:w="0" w:type="auto"/>
            <w:tcBorders>
              <w:bottom w:val="nil"/>
            </w:tcBorders>
            <w:shd w:val="clear" w:color="auto" w:fill="auto"/>
          </w:tcPr>
          <w:p w:rsidR="005064F4" w:rsidRPr="00284A59" w:rsidRDefault="005064F4">
            <w:pPr>
              <w:pStyle w:val="aTable0"/>
            </w:pPr>
            <w:r w:rsidRPr="00284A59">
              <w:t xml:space="preserve">Most recent </w:t>
            </w:r>
            <w:r>
              <w:t>image date/t</w:t>
            </w:r>
            <w:r w:rsidRPr="00284A59">
              <w:t>ime</w:t>
            </w:r>
            <w:bookmarkStart w:id="613" w:name="_WWID10000625"/>
            <w:bookmarkEnd w:id="613"/>
          </w:p>
        </w:tc>
        <w:tc>
          <w:tcPr>
            <w:tcW w:w="4570" w:type="dxa"/>
            <w:tcBorders>
              <w:bottom w:val="nil"/>
            </w:tcBorders>
            <w:shd w:val="clear" w:color="auto" w:fill="auto"/>
          </w:tcPr>
          <w:p w:rsidR="005064F4" w:rsidRPr="006C3ACB" w:rsidRDefault="00BC35DB" w:rsidP="005B2598">
            <w:pPr>
              <w:pStyle w:val="aTable0"/>
            </w:pPr>
            <w:r>
              <w:t>Combines the Recent and Unr</w:t>
            </w:r>
            <w:r w:rsidR="005064F4">
              <w:t xml:space="preserve">ead lists. This list is </w:t>
            </w:r>
            <w:r w:rsidR="00D82EF4">
              <w:t xml:space="preserve">available </w:t>
            </w:r>
            <w:r w:rsidR="005B2598">
              <w:t xml:space="preserve">only </w:t>
            </w:r>
            <w:r w:rsidR="00D82EF4">
              <w:t xml:space="preserve">if </w:t>
            </w:r>
            <w:r w:rsidR="005064F4">
              <w:t xml:space="preserve">it has been </w:t>
            </w:r>
            <w:r w:rsidR="00D82EF4">
              <w:t>explicitly enabled</w:t>
            </w:r>
            <w:r w:rsidR="005064F4">
              <w:t>.</w:t>
            </w:r>
            <w:bookmarkStart w:id="614" w:name="_WWID10000626"/>
            <w:bookmarkEnd w:id="614"/>
            <w:r w:rsidR="00D82EF4">
              <w:t xml:space="preserve"> (</w:t>
            </w:r>
            <w:r w:rsidR="00D82EF4">
              <w:rPr>
                <w:rStyle w:val="Strong"/>
              </w:rPr>
              <w:t>View | Settings | Manager | General</w:t>
            </w:r>
            <w:r w:rsidR="00D82EF4" w:rsidRPr="00D82EF4">
              <w:t>)</w:t>
            </w:r>
          </w:p>
        </w:tc>
        <w:bookmarkStart w:id="615" w:name="_WWID10000627"/>
        <w:bookmarkEnd w:id="615"/>
      </w:tr>
      <w:tr w:rsidR="00084AC6" w:rsidRPr="006C3ACB">
        <w:trPr>
          <w:cantSplit/>
        </w:trPr>
        <w:tc>
          <w:tcPr>
            <w:tcW w:w="0" w:type="auto"/>
            <w:tcBorders>
              <w:top w:val="nil"/>
              <w:left w:val="nil"/>
              <w:bottom w:val="single" w:sz="8" w:space="0" w:color="auto"/>
              <w:right w:val="nil"/>
              <w:tl2br w:val="nil"/>
              <w:tr2bl w:val="nil"/>
            </w:tcBorders>
            <w:shd w:val="clear" w:color="auto" w:fill="E6E6E6"/>
          </w:tcPr>
          <w:p w:rsidR="00084AC6" w:rsidRDefault="00084AC6">
            <w:pPr>
              <w:pStyle w:val="aTable0"/>
            </w:pPr>
            <w:r>
              <w:t>Open/ Reserved Exams</w:t>
            </w:r>
            <w:r>
              <w:fldChar w:fldCharType="begin"/>
            </w:r>
            <w:r>
              <w:instrText xml:space="preserve"> xe "Open/Reserved Exams list" </w:instrText>
            </w:r>
            <w:r>
              <w:fldChar w:fldCharType="end"/>
            </w:r>
          </w:p>
        </w:tc>
        <w:tc>
          <w:tcPr>
            <w:tcW w:w="0" w:type="auto"/>
            <w:tcBorders>
              <w:top w:val="nil"/>
              <w:left w:val="nil"/>
              <w:bottom w:val="single" w:sz="8" w:space="0" w:color="auto"/>
              <w:right w:val="nil"/>
              <w:tl2br w:val="nil"/>
              <w:tr2bl w:val="nil"/>
            </w:tcBorders>
            <w:shd w:val="clear" w:color="auto" w:fill="E6E6E6"/>
          </w:tcPr>
          <w:p w:rsidR="00084AC6" w:rsidRPr="00284A59" w:rsidRDefault="00084AC6">
            <w:pPr>
              <w:pStyle w:val="aTable0"/>
            </w:pPr>
            <w:r>
              <w:t>Order opened</w:t>
            </w:r>
          </w:p>
        </w:tc>
        <w:tc>
          <w:tcPr>
            <w:tcW w:w="4570" w:type="dxa"/>
            <w:tcBorders>
              <w:top w:val="nil"/>
              <w:left w:val="nil"/>
              <w:bottom w:val="single" w:sz="8" w:space="0" w:color="auto"/>
              <w:right w:val="nil"/>
              <w:tl2br w:val="nil"/>
              <w:tr2bl w:val="nil"/>
            </w:tcBorders>
            <w:shd w:val="clear" w:color="auto" w:fill="E6E6E6"/>
          </w:tcPr>
          <w:p w:rsidR="00084AC6" w:rsidRDefault="00084AC6">
            <w:pPr>
              <w:pStyle w:val="aTable0"/>
            </w:pPr>
            <w:r>
              <w:t>Located at the bottom of the Manager window, this list shows opened or preloaded exams (preloading is handled by ReadList).</w:t>
            </w:r>
          </w:p>
        </w:tc>
      </w:tr>
    </w:tbl>
    <w:p w:rsidR="005064F4" w:rsidRDefault="005064F4">
      <w:pPr>
        <w:pStyle w:val="aSpace"/>
      </w:pPr>
      <w:bookmarkStart w:id="616" w:name="_WWID10000628"/>
      <w:bookmarkEnd w:id="559"/>
    </w:p>
    <w:p w:rsidR="005064F4" w:rsidRDefault="005064F4">
      <w:pPr>
        <w:pStyle w:val="Heading3"/>
      </w:pPr>
      <w:bookmarkStart w:id="617" w:name="_Ref136823465"/>
      <w:bookmarkStart w:id="618" w:name="_Ref136826437"/>
      <w:bookmarkStart w:id="619" w:name="_Ref136826442"/>
      <w:bookmarkStart w:id="620" w:name="_Toc508191963"/>
      <w:bookmarkEnd w:id="616"/>
      <w:r>
        <w:t>Fields in Exam Lists</w:t>
      </w:r>
      <w:bookmarkStart w:id="621" w:name="_WWID10000629"/>
      <w:bookmarkEnd w:id="617"/>
      <w:bookmarkEnd w:id="618"/>
      <w:bookmarkEnd w:id="619"/>
      <w:bookmarkEnd w:id="620"/>
    </w:p>
    <w:bookmarkEnd w:id="621"/>
    <w:p w:rsidR="005064F4" w:rsidRDefault="005064F4">
      <w:pPr>
        <w:pStyle w:val="aNorm"/>
        <w:keepNext/>
      </w:pPr>
      <w:r>
        <w:fldChar w:fldCharType="begin"/>
      </w:r>
      <w:r>
        <w:instrText xml:space="preserve"> xe "exam lists: fields in" </w:instrText>
      </w:r>
      <w:r>
        <w:fldChar w:fldCharType="end"/>
      </w:r>
      <w:r>
        <w:t>The following table lists the fields</w:t>
      </w:r>
      <w:bookmarkStart w:id="622" w:name="_WWID10000630"/>
      <w:r w:rsidR="00BC35DB">
        <w:t xml:space="preserve"> used in VistARad’s exam lists.</w:t>
      </w:r>
    </w:p>
    <w:tbl>
      <w:tblPr>
        <w:tblW w:w="0" w:type="auto"/>
        <w:tblInd w:w="360" w:type="dxa"/>
        <w:tblBorders>
          <w:top w:val="single" w:sz="8" w:space="0" w:color="auto"/>
          <w:bottom w:val="single" w:sz="8" w:space="0" w:color="auto"/>
        </w:tblBorders>
        <w:tblLook w:val="01E0" w:firstRow="1" w:lastRow="1" w:firstColumn="1" w:lastColumn="1" w:noHBand="0" w:noVBand="0"/>
      </w:tblPr>
      <w:tblGrid>
        <w:gridCol w:w="1839"/>
        <w:gridCol w:w="5577"/>
      </w:tblGrid>
      <w:tr w:rsidR="005064F4">
        <w:trPr>
          <w:tblHeader/>
        </w:trPr>
        <w:tc>
          <w:tcPr>
            <w:tcW w:w="1839" w:type="dxa"/>
            <w:tcBorders>
              <w:top w:val="single" w:sz="4" w:space="0" w:color="auto"/>
              <w:left w:val="nil"/>
              <w:bottom w:val="single" w:sz="6" w:space="0" w:color="auto"/>
              <w:right w:val="nil"/>
              <w:tl2br w:val="nil"/>
              <w:tr2bl w:val="nil"/>
            </w:tcBorders>
            <w:shd w:val="clear" w:color="auto" w:fill="auto"/>
          </w:tcPr>
          <w:bookmarkEnd w:id="622"/>
          <w:p w:rsidR="005064F4" w:rsidRDefault="005064F4" w:rsidP="00FD3AC9">
            <w:pPr>
              <w:pStyle w:val="aTable0"/>
              <w:keepNext/>
              <w:rPr>
                <w:rStyle w:val="Strong"/>
              </w:rPr>
            </w:pPr>
            <w:r>
              <w:rPr>
                <w:rStyle w:val="Strong"/>
              </w:rPr>
              <w:t>Exam List Field</w:t>
            </w:r>
            <w:bookmarkStart w:id="623" w:name="_WWID10000631"/>
            <w:bookmarkEnd w:id="623"/>
          </w:p>
        </w:tc>
        <w:tc>
          <w:tcPr>
            <w:tcW w:w="5577" w:type="dxa"/>
            <w:tcBorders>
              <w:top w:val="single" w:sz="4" w:space="0" w:color="auto"/>
              <w:left w:val="nil"/>
              <w:bottom w:val="single" w:sz="6" w:space="0" w:color="auto"/>
              <w:right w:val="nil"/>
              <w:tl2br w:val="nil"/>
              <w:tr2bl w:val="nil"/>
            </w:tcBorders>
            <w:shd w:val="clear" w:color="auto" w:fill="auto"/>
          </w:tcPr>
          <w:p w:rsidR="005064F4" w:rsidRDefault="005064F4" w:rsidP="00FD3AC9">
            <w:pPr>
              <w:pStyle w:val="aTable0"/>
              <w:keepNext/>
              <w:rPr>
                <w:rStyle w:val="Strong"/>
              </w:rPr>
            </w:pPr>
            <w:r>
              <w:rPr>
                <w:rStyle w:val="Strong"/>
              </w:rPr>
              <w:t>Description</w:t>
            </w:r>
            <w:bookmarkStart w:id="624" w:name="_WWID10000632"/>
            <w:bookmarkEnd w:id="624"/>
          </w:p>
        </w:tc>
        <w:bookmarkStart w:id="625" w:name="_WWID10000633"/>
        <w:bookmarkEnd w:id="625"/>
      </w:tr>
      <w:tr w:rsidR="005064F4" w:rsidRPr="00CD49F4">
        <w:trPr>
          <w:cantSplit/>
        </w:trPr>
        <w:tc>
          <w:tcPr>
            <w:tcW w:w="1839" w:type="dxa"/>
            <w:tcBorders>
              <w:top w:val="nil"/>
              <w:left w:val="nil"/>
              <w:bottom w:val="nil"/>
              <w:right w:val="nil"/>
              <w:tl2br w:val="nil"/>
              <w:tr2bl w:val="nil"/>
            </w:tcBorders>
            <w:shd w:val="clear" w:color="auto" w:fill="E6E6E6"/>
          </w:tcPr>
          <w:p w:rsidR="005064F4" w:rsidRPr="00CD49F4" w:rsidRDefault="005064F4" w:rsidP="00FD3AC9">
            <w:pPr>
              <w:pStyle w:val="aTable0"/>
              <w:keepNext/>
            </w:pPr>
            <w:r w:rsidRPr="00CD49F4">
              <w:t># Img</w:t>
            </w:r>
            <w:bookmarkStart w:id="626" w:name="_WWID10000634"/>
            <w:bookmarkEnd w:id="626"/>
          </w:p>
        </w:tc>
        <w:tc>
          <w:tcPr>
            <w:tcW w:w="5577" w:type="dxa"/>
            <w:tcBorders>
              <w:top w:val="nil"/>
              <w:left w:val="nil"/>
              <w:bottom w:val="nil"/>
              <w:right w:val="nil"/>
              <w:tl2br w:val="nil"/>
              <w:tr2bl w:val="nil"/>
            </w:tcBorders>
            <w:shd w:val="clear" w:color="auto" w:fill="E6E6E6"/>
          </w:tcPr>
          <w:p w:rsidR="005064F4" w:rsidRPr="00CD49F4" w:rsidRDefault="005064F4">
            <w:pPr>
              <w:pStyle w:val="aTable0"/>
            </w:pPr>
            <w:r w:rsidRPr="00CD49F4">
              <w:t xml:space="preserve">Number of </w:t>
            </w:r>
            <w:r>
              <w:t xml:space="preserve">acquired </w:t>
            </w:r>
            <w:r w:rsidRPr="00CD49F4">
              <w:t>images in the exam.</w:t>
            </w:r>
            <w:bookmarkStart w:id="627" w:name="_WWID10000635"/>
            <w:bookmarkEnd w:id="627"/>
          </w:p>
        </w:tc>
        <w:bookmarkStart w:id="628" w:name="_WWID10000636"/>
        <w:bookmarkEnd w:id="628"/>
      </w:tr>
      <w:tr w:rsidR="005064F4" w:rsidRPr="00CD49F4">
        <w:trPr>
          <w:cantSplit/>
        </w:trPr>
        <w:tc>
          <w:tcPr>
            <w:tcW w:w="1839" w:type="dxa"/>
            <w:shd w:val="clear" w:color="auto" w:fill="auto"/>
          </w:tcPr>
          <w:p w:rsidR="005064F4" w:rsidRPr="00CD49F4" w:rsidRDefault="005064F4">
            <w:pPr>
              <w:pStyle w:val="aTable0"/>
            </w:pPr>
            <w:r w:rsidRPr="00CD49F4">
              <w:t>Case #</w:t>
            </w:r>
            <w:r>
              <w:fldChar w:fldCharType="begin"/>
            </w:r>
            <w:r>
              <w:instrText xml:space="preserve"> xe "Case # field" </w:instrText>
            </w:r>
            <w:r>
              <w:fldChar w:fldCharType="end"/>
            </w:r>
            <w:r>
              <w:fldChar w:fldCharType="begin"/>
            </w:r>
            <w:r>
              <w:instrText xml:space="preserve"> xe "Day/Case field" </w:instrText>
            </w:r>
            <w:r>
              <w:fldChar w:fldCharType="end"/>
            </w:r>
            <w:r>
              <w:fldChar w:fldCharType="begin"/>
            </w:r>
            <w:r>
              <w:instrText xml:space="preserve"> xe "</w:instrText>
            </w:r>
            <w:r w:rsidR="00BC35DB">
              <w:instrText xml:space="preserve">long </w:instrText>
            </w:r>
            <w:r>
              <w:instrText>case number</w:instrText>
            </w:r>
            <w:r>
              <w:fldChar w:fldCharType="end"/>
            </w:r>
            <w:bookmarkStart w:id="629" w:name="_WWID10000637"/>
            <w:bookmarkEnd w:id="629"/>
          </w:p>
        </w:tc>
        <w:tc>
          <w:tcPr>
            <w:tcW w:w="5577" w:type="dxa"/>
            <w:shd w:val="clear" w:color="auto" w:fill="auto"/>
          </w:tcPr>
          <w:p w:rsidR="005064F4" w:rsidRPr="00A87F8B" w:rsidRDefault="005064F4">
            <w:pPr>
              <w:pStyle w:val="aTable0"/>
            </w:pPr>
            <w:r>
              <w:t xml:space="preserve">The </w:t>
            </w:r>
            <w:r w:rsidR="00BC35DB">
              <w:t>long</w:t>
            </w:r>
            <w:r>
              <w:t xml:space="preserve"> c</w:t>
            </w:r>
            <w:r w:rsidRPr="00A87F8B">
              <w:t>ase</w:t>
            </w:r>
            <w:r w:rsidR="00380B84">
              <w:t xml:space="preserve"> (accession)</w:t>
            </w:r>
            <w:r w:rsidRPr="00A87F8B">
              <w:t xml:space="preserve"> number. </w:t>
            </w:r>
            <w:r>
              <w:t>B</w:t>
            </w:r>
            <w:r w:rsidRPr="00A87F8B">
              <w:t xml:space="preserve">ased on </w:t>
            </w:r>
            <w:r>
              <w:t>a patient’s</w:t>
            </w:r>
            <w:r w:rsidRPr="00A87F8B">
              <w:t xml:space="preserve"> registration date (MMDDYY) </w:t>
            </w:r>
            <w:r>
              <w:t xml:space="preserve">and </w:t>
            </w:r>
            <w:r w:rsidRPr="00A87F8B">
              <w:t xml:space="preserve">an ID number generated by the Radiology </w:t>
            </w:r>
            <w:r w:rsidR="00BC35DB">
              <w:t>p</w:t>
            </w:r>
            <w:r w:rsidRPr="00A87F8B">
              <w:t xml:space="preserve">ackage. In the Patient </w:t>
            </w:r>
            <w:r>
              <w:t>Exams list</w:t>
            </w:r>
            <w:r w:rsidRPr="00A87F8B">
              <w:t>, this field is labeled as “Day/Case</w:t>
            </w:r>
            <w:r>
              <w:t>.”</w:t>
            </w:r>
            <w:bookmarkStart w:id="630" w:name="_WWID10000638"/>
            <w:bookmarkEnd w:id="630"/>
          </w:p>
        </w:tc>
        <w:bookmarkStart w:id="631" w:name="_WWID10000639"/>
        <w:bookmarkEnd w:id="631"/>
      </w:tr>
      <w:tr w:rsidR="005064F4" w:rsidRPr="00517F69">
        <w:trPr>
          <w:cantSplit/>
        </w:trPr>
        <w:tc>
          <w:tcPr>
            <w:tcW w:w="1839" w:type="dxa"/>
            <w:tcBorders>
              <w:top w:val="nil"/>
              <w:left w:val="nil"/>
              <w:bottom w:val="nil"/>
              <w:right w:val="nil"/>
              <w:tl2br w:val="nil"/>
              <w:tr2bl w:val="nil"/>
            </w:tcBorders>
            <w:shd w:val="clear" w:color="auto" w:fill="E6E6E6"/>
          </w:tcPr>
          <w:p w:rsidR="005064F4" w:rsidRPr="00517F69" w:rsidRDefault="005064F4">
            <w:pPr>
              <w:pStyle w:val="aTable0"/>
            </w:pPr>
            <w:r>
              <w:t>CPT</w:t>
            </w:r>
            <w:r w:rsidRPr="00022A7F">
              <w:fldChar w:fldCharType="begin"/>
            </w:r>
            <w:r w:rsidRPr="00022A7F">
              <w:instrText xml:space="preserve"> xe "</w:instrText>
            </w:r>
            <w:r>
              <w:instrText xml:space="preserve">CPT </w:instrText>
            </w:r>
            <w:r w:rsidR="0092052C">
              <w:instrText>codes: in exam lists</w:instrText>
            </w:r>
            <w:r w:rsidRPr="00022A7F">
              <w:instrText xml:space="preserve">" </w:instrText>
            </w:r>
            <w:r w:rsidRPr="00022A7F">
              <w:fldChar w:fldCharType="end"/>
            </w:r>
            <w:bookmarkStart w:id="632" w:name="_WWID10000640"/>
            <w:bookmarkEnd w:id="632"/>
          </w:p>
        </w:tc>
        <w:tc>
          <w:tcPr>
            <w:tcW w:w="5577" w:type="dxa"/>
            <w:tcBorders>
              <w:top w:val="nil"/>
              <w:left w:val="nil"/>
              <w:bottom w:val="nil"/>
              <w:right w:val="nil"/>
              <w:tl2br w:val="nil"/>
              <w:tr2bl w:val="nil"/>
            </w:tcBorders>
            <w:shd w:val="clear" w:color="auto" w:fill="E6E6E6"/>
          </w:tcPr>
          <w:p w:rsidR="005064F4" w:rsidRPr="00517F69" w:rsidRDefault="005064F4">
            <w:pPr>
              <w:pStyle w:val="aTable0"/>
            </w:pPr>
            <w:r>
              <w:t>The Current Procedural Terminology code associated with the exam.</w:t>
            </w:r>
            <w:r w:rsidR="00347283">
              <w:t xml:space="preserve"> </w:t>
            </w:r>
            <w:r>
              <w:t>Only present in the Patient Exams list.</w:t>
            </w:r>
            <w:bookmarkStart w:id="633" w:name="_WWID10000641"/>
            <w:bookmarkEnd w:id="633"/>
          </w:p>
        </w:tc>
        <w:bookmarkStart w:id="634" w:name="_WWID10000642"/>
        <w:bookmarkEnd w:id="634"/>
      </w:tr>
      <w:tr w:rsidR="005064F4" w:rsidRPr="00517F69">
        <w:trPr>
          <w:cantSplit/>
        </w:trPr>
        <w:tc>
          <w:tcPr>
            <w:tcW w:w="1839" w:type="dxa"/>
            <w:tcBorders>
              <w:bottom w:val="nil"/>
            </w:tcBorders>
            <w:shd w:val="clear" w:color="auto" w:fill="auto"/>
          </w:tcPr>
          <w:p w:rsidR="005064F4" w:rsidRDefault="005064F4">
            <w:pPr>
              <w:pStyle w:val="aTable0"/>
            </w:pPr>
            <w:r>
              <w:t>HP/TP</w:t>
            </w:r>
            <w:bookmarkStart w:id="635" w:name="_WWID10000643"/>
            <w:bookmarkEnd w:id="635"/>
            <w:r w:rsidR="00084AC6">
              <w:t xml:space="preserve">; </w:t>
            </w:r>
            <w:r w:rsidR="00084AC6">
              <w:br/>
              <w:t>HP Selected</w:t>
            </w:r>
          </w:p>
        </w:tc>
        <w:tc>
          <w:tcPr>
            <w:tcW w:w="5577" w:type="dxa"/>
            <w:tcBorders>
              <w:bottom w:val="nil"/>
            </w:tcBorders>
            <w:shd w:val="clear" w:color="auto" w:fill="auto"/>
          </w:tcPr>
          <w:p w:rsidR="005064F4" w:rsidRDefault="005064F4">
            <w:pPr>
              <w:pStyle w:val="aTable0"/>
            </w:pPr>
            <w:r>
              <w:t xml:space="preserve">Indicates which hanging protocol or template was used to open the exam. Only present in the Exam History </w:t>
            </w:r>
            <w:r w:rsidR="00084AC6">
              <w:t>and Open/Reserved Exams l</w:t>
            </w:r>
            <w:r>
              <w:t>ist</w:t>
            </w:r>
            <w:r w:rsidR="00084AC6">
              <w:t>s</w:t>
            </w:r>
            <w:r>
              <w:t>.</w:t>
            </w:r>
            <w:bookmarkStart w:id="636" w:name="_WWID10000644"/>
            <w:bookmarkEnd w:id="636"/>
          </w:p>
        </w:tc>
        <w:bookmarkStart w:id="637" w:name="_WWID10000645"/>
        <w:bookmarkEnd w:id="637"/>
      </w:tr>
      <w:tr w:rsidR="005064F4" w:rsidRPr="00CD49F4">
        <w:trPr>
          <w:cantSplit/>
        </w:trPr>
        <w:tc>
          <w:tcPr>
            <w:tcW w:w="1839" w:type="dxa"/>
            <w:tcBorders>
              <w:top w:val="nil"/>
              <w:left w:val="nil"/>
              <w:bottom w:val="nil"/>
              <w:right w:val="nil"/>
              <w:tl2br w:val="nil"/>
              <w:tr2bl w:val="nil"/>
            </w:tcBorders>
            <w:shd w:val="clear" w:color="auto" w:fill="E6E6E6"/>
          </w:tcPr>
          <w:p w:rsidR="005064F4" w:rsidRPr="00CD49F4" w:rsidRDefault="005064F4">
            <w:pPr>
              <w:pStyle w:val="aTable0"/>
            </w:pPr>
            <w:r w:rsidRPr="00CD49F4">
              <w:t>ID #</w:t>
            </w:r>
            <w:r>
              <w:fldChar w:fldCharType="begin"/>
            </w:r>
            <w:r>
              <w:instrText xml:space="preserve"> xe "ID # field" </w:instrText>
            </w:r>
            <w:r>
              <w:fldChar w:fldCharType="end"/>
            </w:r>
            <w:bookmarkStart w:id="638" w:name="_WWID10000646"/>
            <w:bookmarkEnd w:id="638"/>
          </w:p>
        </w:tc>
        <w:tc>
          <w:tcPr>
            <w:tcW w:w="5577" w:type="dxa"/>
            <w:tcBorders>
              <w:top w:val="nil"/>
              <w:left w:val="nil"/>
              <w:bottom w:val="nil"/>
              <w:right w:val="nil"/>
              <w:tl2br w:val="nil"/>
              <w:tr2bl w:val="nil"/>
            </w:tcBorders>
            <w:shd w:val="clear" w:color="auto" w:fill="E6E6E6"/>
          </w:tcPr>
          <w:p w:rsidR="001874FC" w:rsidRPr="00CD49F4" w:rsidRDefault="00EC1BEB" w:rsidP="00A50F87">
            <w:pPr>
              <w:pStyle w:val="aTable0"/>
            </w:pPr>
            <w:r>
              <w:t>In VHA implementations, the</w:t>
            </w:r>
            <w:r w:rsidR="00A50F87">
              <w:t xml:space="preserve"> </w:t>
            </w:r>
            <w:r w:rsidR="005064F4" w:rsidRPr="00CD49F4">
              <w:t>first letter of a patient’s last name and the last four digits in the patient’s SSN</w:t>
            </w:r>
            <w:r w:rsidR="00380B84">
              <w:t xml:space="preserve"> (also called the quick PID)</w:t>
            </w:r>
            <w:r w:rsidR="005064F4" w:rsidRPr="00CD49F4">
              <w:t xml:space="preserve">. </w:t>
            </w:r>
            <w:r w:rsidR="00BC35DB">
              <w:t>In the Patient Exams list, this is shown at the top of the list only</w:t>
            </w:r>
            <w:r w:rsidR="005064F4">
              <w:t>.</w:t>
            </w:r>
            <w:bookmarkStart w:id="639" w:name="_WWID10000647"/>
            <w:bookmarkEnd w:id="639"/>
            <w:r>
              <w:t xml:space="preserve"> Indian Health Resource &amp; Patient Management System implementations display the Medical Record Number instead.</w:t>
            </w:r>
          </w:p>
        </w:tc>
        <w:bookmarkStart w:id="640" w:name="_WWID10000648"/>
        <w:bookmarkEnd w:id="640"/>
      </w:tr>
      <w:tr w:rsidR="00084AC6" w:rsidRPr="00CD49F4">
        <w:trPr>
          <w:cantSplit/>
        </w:trPr>
        <w:tc>
          <w:tcPr>
            <w:tcW w:w="1839" w:type="dxa"/>
            <w:shd w:val="clear" w:color="auto" w:fill="auto"/>
          </w:tcPr>
          <w:p w:rsidR="00084AC6" w:rsidRPr="00CD49F4" w:rsidRDefault="00084AC6">
            <w:pPr>
              <w:pStyle w:val="aTable0"/>
            </w:pPr>
            <w:r w:rsidRPr="00CD49F4">
              <w:t>Image Date/Time</w:t>
            </w:r>
            <w:r>
              <w:fldChar w:fldCharType="begin"/>
            </w:r>
            <w:r>
              <w:instrText xml:space="preserve"> xe "Image Date/Time field" </w:instrText>
            </w:r>
            <w:r>
              <w:fldChar w:fldCharType="end"/>
            </w:r>
            <w:bookmarkStart w:id="641" w:name="_WWID10000649"/>
            <w:bookmarkEnd w:id="641"/>
          </w:p>
        </w:tc>
        <w:tc>
          <w:tcPr>
            <w:tcW w:w="5577" w:type="dxa"/>
            <w:shd w:val="clear" w:color="auto" w:fill="auto"/>
          </w:tcPr>
          <w:p w:rsidR="00084AC6" w:rsidRDefault="00084AC6">
            <w:pPr>
              <w:pStyle w:val="aTable0"/>
            </w:pPr>
            <w:r>
              <w:t xml:space="preserve">For exams acquired </w:t>
            </w:r>
            <w:r w:rsidRPr="00D17434">
              <w:t>after</w:t>
            </w:r>
            <w:r>
              <w:t xml:space="preserve"> the installation of Patch 54, this field indicates t</w:t>
            </w:r>
            <w:r w:rsidRPr="00CD49F4">
              <w:t>he date and time that the images</w:t>
            </w:r>
            <w:r w:rsidR="0093607B">
              <w:t xml:space="preserve"> are</w:t>
            </w:r>
            <w:r w:rsidRPr="00CD49F4">
              <w:t xml:space="preserve"> </w:t>
            </w:r>
            <w:r w:rsidRPr="00D17434">
              <w:rPr>
                <w:rStyle w:val="Emphasis"/>
              </w:rPr>
              <w:t>acquired</w:t>
            </w:r>
            <w:r>
              <w:t xml:space="preserve"> by the imaging modality.</w:t>
            </w:r>
            <w:r w:rsidRPr="00C10DD0">
              <w:t xml:space="preserve"> </w:t>
            </w:r>
          </w:p>
          <w:p w:rsidR="00084AC6" w:rsidRPr="007E1760" w:rsidRDefault="00084AC6">
            <w:pPr>
              <w:pStyle w:val="aTable0"/>
            </w:pPr>
            <w:r>
              <w:t xml:space="preserve">For exams acquired </w:t>
            </w:r>
            <w:r w:rsidRPr="00D17434">
              <w:t>before</w:t>
            </w:r>
            <w:r>
              <w:t xml:space="preserve"> the installation of Patch 54, this field indicates t</w:t>
            </w:r>
            <w:r w:rsidRPr="00CD49F4">
              <w:t xml:space="preserve">he date and time that the images were </w:t>
            </w:r>
            <w:r w:rsidRPr="00D17434">
              <w:rPr>
                <w:rStyle w:val="Emphasis"/>
              </w:rPr>
              <w:t>processed</w:t>
            </w:r>
            <w:r w:rsidRPr="00CD49F4">
              <w:t xml:space="preserve"> by the DICOM Gateway.</w:t>
            </w:r>
          </w:p>
        </w:tc>
        <w:bookmarkStart w:id="642" w:name="_WWID10000651"/>
        <w:bookmarkEnd w:id="642"/>
      </w:tr>
      <w:tr w:rsidR="00084AC6" w:rsidRPr="00CD49F4">
        <w:trPr>
          <w:cantSplit/>
        </w:trPr>
        <w:tc>
          <w:tcPr>
            <w:tcW w:w="1839" w:type="dxa"/>
            <w:tcBorders>
              <w:top w:val="nil"/>
              <w:left w:val="nil"/>
              <w:bottom w:val="nil"/>
              <w:right w:val="nil"/>
              <w:tl2br w:val="nil"/>
              <w:tr2bl w:val="nil"/>
            </w:tcBorders>
            <w:shd w:val="clear" w:color="auto" w:fill="E6E6E6"/>
          </w:tcPr>
          <w:p w:rsidR="00084AC6" w:rsidRPr="00CD49F4" w:rsidRDefault="00084AC6">
            <w:pPr>
              <w:pStyle w:val="aTable0"/>
            </w:pPr>
            <w:r w:rsidRPr="00CD49F4">
              <w:t>Imaging Loc</w:t>
            </w:r>
            <w:r>
              <w:fldChar w:fldCharType="begin"/>
            </w:r>
            <w:r>
              <w:instrText xml:space="preserve"> xe "Imaging Loc field" </w:instrText>
            </w:r>
            <w:r>
              <w:fldChar w:fldCharType="end"/>
            </w:r>
            <w:bookmarkStart w:id="643" w:name="_WWID10000652"/>
            <w:bookmarkEnd w:id="643"/>
          </w:p>
        </w:tc>
        <w:tc>
          <w:tcPr>
            <w:tcW w:w="5577" w:type="dxa"/>
            <w:tcBorders>
              <w:top w:val="nil"/>
              <w:left w:val="nil"/>
              <w:bottom w:val="nil"/>
              <w:right w:val="nil"/>
              <w:tl2br w:val="nil"/>
              <w:tr2bl w:val="nil"/>
            </w:tcBorders>
            <w:shd w:val="clear" w:color="auto" w:fill="E6E6E6"/>
          </w:tcPr>
          <w:p w:rsidR="00084AC6" w:rsidRPr="008F0AFA" w:rsidRDefault="00084AC6" w:rsidP="004A406A">
            <w:pPr>
              <w:pStyle w:val="aTable0"/>
            </w:pPr>
            <w:r w:rsidRPr="008F0AFA">
              <w:t>Imaging lo</w:t>
            </w:r>
            <w:r>
              <w:t xml:space="preserve">cation as entered in the Radiology </w:t>
            </w:r>
            <w:r w:rsidR="004A406A">
              <w:t>P</w:t>
            </w:r>
            <w:r w:rsidR="004A406A" w:rsidRPr="008F0AFA">
              <w:t xml:space="preserve">ackage </w:t>
            </w:r>
            <w:r w:rsidRPr="008F0AFA">
              <w:t>when exam is registered.</w:t>
            </w:r>
            <w:bookmarkStart w:id="644" w:name="_WWID10000653"/>
            <w:bookmarkEnd w:id="644"/>
          </w:p>
        </w:tc>
        <w:bookmarkStart w:id="645" w:name="_WWID10000654"/>
        <w:bookmarkEnd w:id="645"/>
      </w:tr>
      <w:tr w:rsidR="00084AC6" w:rsidRPr="00FD3AC9">
        <w:trPr>
          <w:cantSplit/>
        </w:trPr>
        <w:tc>
          <w:tcPr>
            <w:tcW w:w="1839" w:type="dxa"/>
            <w:shd w:val="clear" w:color="auto" w:fill="auto"/>
          </w:tcPr>
          <w:p w:rsidR="00084AC6" w:rsidRPr="00906800" w:rsidRDefault="00084AC6">
            <w:pPr>
              <w:pStyle w:val="aTable0"/>
            </w:pPr>
            <w:r w:rsidRPr="00906800">
              <w:t>ImgType</w:t>
            </w:r>
            <w:r>
              <w:fldChar w:fldCharType="begin"/>
            </w:r>
            <w:r>
              <w:instrText xml:space="preserve"> xe "Img Type field" </w:instrText>
            </w:r>
            <w:r>
              <w:fldChar w:fldCharType="end"/>
            </w:r>
            <w:bookmarkStart w:id="646" w:name="_WWID10000655"/>
            <w:bookmarkEnd w:id="646"/>
          </w:p>
        </w:tc>
        <w:tc>
          <w:tcPr>
            <w:tcW w:w="5577" w:type="dxa"/>
            <w:shd w:val="clear" w:color="auto" w:fill="auto"/>
          </w:tcPr>
          <w:p w:rsidR="00084AC6" w:rsidRPr="00906800" w:rsidRDefault="00084AC6" w:rsidP="002779CC">
            <w:pPr>
              <w:pStyle w:val="aTable0"/>
            </w:pPr>
            <w:r w:rsidRPr="00906800">
              <w:t>The image type. The exact use of this field is dependent on how it is defined at your site.</w:t>
            </w:r>
            <w:r>
              <w:t xml:space="preserve"> Can be used </w:t>
            </w:r>
            <w:r w:rsidR="002779CC">
              <w:t xml:space="preserve">only </w:t>
            </w:r>
            <w:r>
              <w:t>in custom lists.</w:t>
            </w:r>
            <w:bookmarkStart w:id="647" w:name="_WWID10000656"/>
            <w:bookmarkEnd w:id="647"/>
          </w:p>
        </w:tc>
        <w:bookmarkStart w:id="648" w:name="_WWID10000657"/>
        <w:bookmarkEnd w:id="648"/>
      </w:tr>
      <w:tr w:rsidR="00084AC6" w:rsidRPr="00517F69">
        <w:trPr>
          <w:cantSplit/>
        </w:trPr>
        <w:tc>
          <w:tcPr>
            <w:tcW w:w="1839" w:type="dxa"/>
            <w:tcBorders>
              <w:top w:val="nil"/>
              <w:left w:val="nil"/>
              <w:bottom w:val="nil"/>
              <w:right w:val="nil"/>
              <w:tl2br w:val="nil"/>
              <w:tr2bl w:val="nil"/>
            </w:tcBorders>
            <w:shd w:val="clear" w:color="auto" w:fill="E6E6E6"/>
          </w:tcPr>
          <w:p w:rsidR="00084AC6" w:rsidRPr="00517F69" w:rsidRDefault="00084AC6">
            <w:pPr>
              <w:pStyle w:val="aTable0"/>
            </w:pPr>
            <w:r w:rsidRPr="00517F69">
              <w:t>Interp By</w:t>
            </w:r>
            <w:r w:rsidRPr="00C10DD0">
              <w:t xml:space="preserve"> </w:t>
            </w:r>
            <w:r w:rsidRPr="00022A7F">
              <w:fldChar w:fldCharType="begin"/>
            </w:r>
            <w:r w:rsidRPr="00022A7F">
              <w:instrText xml:space="preserve"> xe "</w:instrText>
            </w:r>
            <w:r>
              <w:instrText>Interp By field</w:instrText>
            </w:r>
            <w:r w:rsidRPr="00022A7F">
              <w:instrText xml:space="preserve">" </w:instrText>
            </w:r>
            <w:r w:rsidRPr="00022A7F">
              <w:fldChar w:fldCharType="end"/>
            </w:r>
            <w:bookmarkStart w:id="649" w:name="_WWID10000658"/>
            <w:bookmarkEnd w:id="649"/>
          </w:p>
        </w:tc>
        <w:tc>
          <w:tcPr>
            <w:tcW w:w="5577" w:type="dxa"/>
            <w:tcBorders>
              <w:top w:val="nil"/>
              <w:left w:val="nil"/>
              <w:bottom w:val="nil"/>
              <w:right w:val="nil"/>
              <w:tl2br w:val="nil"/>
              <w:tr2bl w:val="nil"/>
            </w:tcBorders>
            <w:shd w:val="clear" w:color="auto" w:fill="E6E6E6"/>
          </w:tcPr>
          <w:p w:rsidR="00084AC6" w:rsidRPr="00FD3AC9" w:rsidRDefault="00084AC6">
            <w:pPr>
              <w:pStyle w:val="aTable0"/>
              <w:rPr>
                <w:vanish/>
              </w:rPr>
            </w:pPr>
            <w:r w:rsidRPr="00517F69">
              <w:t xml:space="preserve">Initials of the </w:t>
            </w:r>
            <w:r>
              <w:t xml:space="preserve">radiologist that </w:t>
            </w:r>
            <w:r w:rsidRPr="00517F69">
              <w:t>interpret</w:t>
            </w:r>
            <w:r>
              <w:t xml:space="preserve">ed </w:t>
            </w:r>
            <w:r w:rsidRPr="00517F69">
              <w:t>the exam.</w:t>
            </w:r>
            <w:r>
              <w:t xml:space="preserve"> Not present in Unread list.</w:t>
            </w:r>
            <w:bookmarkStart w:id="650" w:name="_WWID10000659"/>
            <w:bookmarkEnd w:id="650"/>
          </w:p>
        </w:tc>
        <w:bookmarkStart w:id="651" w:name="_WWID10000660"/>
        <w:bookmarkEnd w:id="651"/>
      </w:tr>
      <w:tr w:rsidR="00084AC6" w:rsidRPr="00FD3AC9">
        <w:trPr>
          <w:cantSplit/>
        </w:trPr>
        <w:tc>
          <w:tcPr>
            <w:tcW w:w="1839" w:type="dxa"/>
            <w:shd w:val="clear" w:color="auto" w:fill="auto"/>
          </w:tcPr>
          <w:p w:rsidR="00084AC6" w:rsidRPr="00906800" w:rsidRDefault="00084AC6">
            <w:pPr>
              <w:pStyle w:val="aTable0"/>
            </w:pPr>
            <w:r w:rsidRPr="00906800">
              <w:t>IntStat</w:t>
            </w:r>
            <w:r>
              <w:fldChar w:fldCharType="begin"/>
            </w:r>
            <w:r>
              <w:instrText xml:space="preserve"> xe "IntStat field" </w:instrText>
            </w:r>
            <w:r>
              <w:fldChar w:fldCharType="end"/>
            </w:r>
            <w:bookmarkStart w:id="652" w:name="_WWID10000661"/>
            <w:bookmarkEnd w:id="652"/>
          </w:p>
        </w:tc>
        <w:tc>
          <w:tcPr>
            <w:tcW w:w="5577" w:type="dxa"/>
            <w:shd w:val="clear" w:color="auto" w:fill="auto"/>
          </w:tcPr>
          <w:p w:rsidR="00084AC6" w:rsidRPr="00906800" w:rsidRDefault="00084AC6" w:rsidP="002779CC">
            <w:pPr>
              <w:pStyle w:val="aTable0"/>
            </w:pPr>
            <w:r w:rsidRPr="00906800">
              <w:t>Internal integer value for status codes.</w:t>
            </w:r>
            <w:r>
              <w:t xml:space="preserve"> Can be used</w:t>
            </w:r>
            <w:r w:rsidR="002779CC">
              <w:t xml:space="preserve"> only</w:t>
            </w:r>
            <w:r>
              <w:t xml:space="preserve"> in custom lists.</w:t>
            </w:r>
            <w:bookmarkStart w:id="653" w:name="_WWID10000662"/>
            <w:bookmarkEnd w:id="653"/>
          </w:p>
        </w:tc>
        <w:bookmarkStart w:id="654" w:name="_WWID10000663"/>
        <w:bookmarkEnd w:id="654"/>
      </w:tr>
      <w:tr w:rsidR="00084AC6" w:rsidRPr="00FD3AC9">
        <w:trPr>
          <w:cantSplit/>
        </w:trPr>
        <w:tc>
          <w:tcPr>
            <w:tcW w:w="1839" w:type="dxa"/>
            <w:tcBorders>
              <w:top w:val="nil"/>
              <w:left w:val="nil"/>
              <w:bottom w:val="nil"/>
              <w:right w:val="nil"/>
              <w:tl2br w:val="nil"/>
              <w:tr2bl w:val="nil"/>
            </w:tcBorders>
            <w:shd w:val="clear" w:color="auto" w:fill="E6E6E6"/>
          </w:tcPr>
          <w:p w:rsidR="00084AC6" w:rsidRPr="00906800" w:rsidRDefault="00084AC6">
            <w:pPr>
              <w:pStyle w:val="aTable0"/>
            </w:pPr>
            <w:r>
              <w:t xml:space="preserve">Load Status </w:t>
            </w:r>
            <w:r>
              <w:fldChar w:fldCharType="begin"/>
            </w:r>
            <w:r>
              <w:instrText xml:space="preserve"> xe "Load Status field" </w:instrText>
            </w:r>
            <w:r>
              <w:fldChar w:fldCharType="end"/>
            </w:r>
          </w:p>
        </w:tc>
        <w:tc>
          <w:tcPr>
            <w:tcW w:w="5577" w:type="dxa"/>
            <w:tcBorders>
              <w:top w:val="nil"/>
              <w:left w:val="nil"/>
              <w:bottom w:val="nil"/>
              <w:right w:val="nil"/>
              <w:tl2br w:val="nil"/>
              <w:tr2bl w:val="nil"/>
            </w:tcBorders>
            <w:shd w:val="clear" w:color="auto" w:fill="E6E6E6"/>
          </w:tcPr>
          <w:p w:rsidR="00084AC6" w:rsidRDefault="00084AC6">
            <w:pPr>
              <w:pStyle w:val="aTable0"/>
            </w:pPr>
            <w:r>
              <w:t xml:space="preserve">This field appears </w:t>
            </w:r>
            <w:r w:rsidR="005C3F94">
              <w:t xml:space="preserve">only </w:t>
            </w:r>
            <w:r>
              <w:t xml:space="preserve">in the Open/Reserved Exams list at the bottom of Manager window, and </w:t>
            </w:r>
            <w:r w:rsidR="005C3F94">
              <w:t xml:space="preserve">it </w:t>
            </w:r>
            <w:r>
              <w:t>will contain one of the following values:</w:t>
            </w:r>
            <w:bookmarkStart w:id="655" w:name="_WWID10008024"/>
          </w:p>
          <w:bookmarkEnd w:id="655"/>
          <w:p w:rsidR="00084AC6" w:rsidRDefault="00084AC6" w:rsidP="00FD3AC9">
            <w:pPr>
              <w:pStyle w:val="aTable1"/>
              <w:tabs>
                <w:tab w:val="left" w:pos="753"/>
              </w:tabs>
            </w:pPr>
            <w:r>
              <w:rPr>
                <w:rStyle w:val="Strong"/>
              </w:rPr>
              <w:t>#/#</w:t>
            </w:r>
            <w:r w:rsidR="00EF0EC1">
              <w:rPr>
                <w:rStyle w:val="Strong"/>
              </w:rPr>
              <w:t xml:space="preserve"> </w:t>
            </w:r>
            <w:r>
              <w:t xml:space="preserve">– </w:t>
            </w:r>
            <w:r w:rsidR="0093607B">
              <w:t>Ex</w:t>
            </w:r>
            <w:r>
              <w:t>am is being opened; the first number indicates which image is being processed and the second number indicates the total number of images in the exam.</w:t>
            </w:r>
            <w:bookmarkStart w:id="656" w:name="_WWID10008022"/>
          </w:p>
          <w:bookmarkEnd w:id="656"/>
          <w:p w:rsidR="00084AC6" w:rsidRDefault="00084AC6" w:rsidP="00FD3AC9">
            <w:pPr>
              <w:pStyle w:val="aTable1"/>
              <w:tabs>
                <w:tab w:val="left" w:pos="753"/>
              </w:tabs>
            </w:pPr>
            <w:r>
              <w:rPr>
                <w:rStyle w:val="Strong"/>
              </w:rPr>
              <w:t xml:space="preserve">Loaded </w:t>
            </w:r>
            <w:r w:rsidR="0093607B">
              <w:t>– Exam</w:t>
            </w:r>
            <w:r>
              <w:t xml:space="preserve"> </w:t>
            </w:r>
            <w:bookmarkStart w:id="657" w:name="_WWID10008023"/>
            <w:r>
              <w:t>is loaded into memory and will be displayed automatically as soon as the currently displayed exam is closed.</w:t>
            </w:r>
            <w:r w:rsidR="00EF0EC1">
              <w:t xml:space="preserve"> </w:t>
            </w:r>
            <w:r w:rsidR="005C3F94">
              <w:t xml:space="preserve">Appears </w:t>
            </w:r>
            <w:r w:rsidR="002F41A6">
              <w:t>only</w:t>
            </w:r>
            <w:r w:rsidR="005C3F94">
              <w:t xml:space="preserve"> </w:t>
            </w:r>
            <w:r>
              <w:t>while ReadList is active.</w:t>
            </w:r>
          </w:p>
          <w:bookmarkEnd w:id="657"/>
          <w:p w:rsidR="00084AC6" w:rsidRDefault="00084AC6" w:rsidP="00FD3AC9">
            <w:pPr>
              <w:pStyle w:val="aTable1"/>
              <w:tabs>
                <w:tab w:val="left" w:pos="753"/>
              </w:tabs>
            </w:pPr>
            <w:r>
              <w:rPr>
                <w:rStyle w:val="Strong"/>
              </w:rPr>
              <w:t>Displayed</w:t>
            </w:r>
            <w:r>
              <w:t xml:space="preserve"> – </w:t>
            </w:r>
            <w:r w:rsidR="0093607B">
              <w:t>E</w:t>
            </w:r>
            <w:r>
              <w:t>xam is displayed in one or more image-related windows (the Preview window, the Viewer window, etc.).</w:t>
            </w:r>
            <w:bookmarkStart w:id="658" w:name="_WWID10008021"/>
          </w:p>
          <w:p w:rsidR="00084AC6" w:rsidRDefault="00084AC6" w:rsidP="00FD3AC9">
            <w:pPr>
              <w:pStyle w:val="aTable1"/>
              <w:tabs>
                <w:tab w:val="left" w:pos="753"/>
              </w:tabs>
            </w:pPr>
            <w:r>
              <w:rPr>
                <w:rStyle w:val="Strong"/>
              </w:rPr>
              <w:t xml:space="preserve">Cancelled </w:t>
            </w:r>
            <w:r w:rsidR="0093607B">
              <w:t>– E</w:t>
            </w:r>
            <w:r>
              <w:t xml:space="preserve">xam load was cancelled by the user before any </w:t>
            </w:r>
            <w:r w:rsidR="00EC1BEB">
              <w:t xml:space="preserve">images </w:t>
            </w:r>
            <w:r>
              <w:t>can be displayed.</w:t>
            </w:r>
            <w:bookmarkStart w:id="659" w:name="_WWID10008026"/>
          </w:p>
          <w:bookmarkEnd w:id="658"/>
          <w:bookmarkEnd w:id="659"/>
          <w:p w:rsidR="00084AC6" w:rsidRDefault="00084AC6" w:rsidP="00FD3AC9">
            <w:pPr>
              <w:pStyle w:val="aTable1"/>
              <w:tabs>
                <w:tab w:val="left" w:pos="753"/>
              </w:tabs>
            </w:pPr>
            <w:r>
              <w:rPr>
                <w:rStyle w:val="Strong"/>
              </w:rPr>
              <w:t xml:space="preserve">Failed </w:t>
            </w:r>
            <w:r>
              <w:t xml:space="preserve">– </w:t>
            </w:r>
            <w:bookmarkStart w:id="660" w:name="_WWID10008027"/>
            <w:r w:rsidR="0093607B">
              <w:t>No images i</w:t>
            </w:r>
            <w:r>
              <w:t>n the exam could be displayed.</w:t>
            </w:r>
          </w:p>
          <w:bookmarkEnd w:id="660"/>
          <w:p w:rsidR="00084AC6" w:rsidRPr="00FD3AC9" w:rsidRDefault="00084AC6">
            <w:pPr>
              <w:pStyle w:val="aTable0"/>
              <w:rPr>
                <w:highlight w:val="yellow"/>
              </w:rPr>
            </w:pPr>
            <w:r>
              <w:t xml:space="preserve">Note that if </w:t>
            </w:r>
            <w:bookmarkStart w:id="661" w:name="_WWID10008025"/>
            <w:bookmarkEnd w:id="661"/>
            <w:r>
              <w:t xml:space="preserve">the suffix </w:t>
            </w:r>
            <w:r>
              <w:rPr>
                <w:rStyle w:val="Strong"/>
              </w:rPr>
              <w:t xml:space="preserve">Incomplete </w:t>
            </w:r>
            <w:r>
              <w:t>is present, one or more images in the exam could not be loaded or displayed, and the exam, if unread, cannot be locked for interpretation.</w:t>
            </w:r>
          </w:p>
        </w:tc>
      </w:tr>
      <w:tr w:rsidR="00084AC6" w:rsidRPr="00FD3AC9">
        <w:trPr>
          <w:cantSplit/>
        </w:trPr>
        <w:tc>
          <w:tcPr>
            <w:tcW w:w="1839" w:type="dxa"/>
            <w:shd w:val="clear" w:color="auto" w:fill="auto"/>
          </w:tcPr>
          <w:p w:rsidR="00084AC6" w:rsidRPr="00906800" w:rsidRDefault="00084AC6">
            <w:pPr>
              <w:pStyle w:val="aTable0"/>
            </w:pPr>
            <w:r w:rsidRPr="0093081D">
              <w:t>Location Type</w:t>
            </w:r>
            <w:r w:rsidRPr="00911288">
              <w:fldChar w:fldCharType="begin"/>
            </w:r>
            <w:r w:rsidRPr="00911288">
              <w:instrText xml:space="preserve"> xe "</w:instrText>
            </w:r>
            <w:r w:rsidRPr="00813915">
              <w:instrText>Location Type field"</w:instrText>
            </w:r>
            <w:r w:rsidRPr="00911288">
              <w:fldChar w:fldCharType="end"/>
            </w:r>
            <w:bookmarkStart w:id="662" w:name="_WWID10000664"/>
            <w:bookmarkEnd w:id="662"/>
          </w:p>
        </w:tc>
        <w:tc>
          <w:tcPr>
            <w:tcW w:w="5577" w:type="dxa"/>
            <w:shd w:val="clear" w:color="auto" w:fill="auto"/>
          </w:tcPr>
          <w:p w:rsidR="00084AC6" w:rsidRPr="00906800" w:rsidRDefault="00084AC6" w:rsidP="005C3F94">
            <w:pPr>
              <w:pStyle w:val="aTable0"/>
            </w:pPr>
            <w:r w:rsidRPr="0093081D">
              <w:t xml:space="preserve">The value of the </w:t>
            </w:r>
            <w:r>
              <w:rPr>
                <w:rStyle w:val="bSmallCap"/>
              </w:rPr>
              <w:t xml:space="preserve">type </w:t>
            </w:r>
            <w:r w:rsidRPr="0093081D">
              <w:t>field in</w:t>
            </w:r>
            <w:r>
              <w:t xml:space="preserve"> the</w:t>
            </w:r>
            <w:r w:rsidRPr="0093081D">
              <w:t xml:space="preserve"> </w:t>
            </w:r>
            <w:r>
              <w:rPr>
                <w:rStyle w:val="bSmallCap"/>
              </w:rPr>
              <w:t xml:space="preserve">hospital location </w:t>
            </w:r>
            <w:r w:rsidRPr="0093081D">
              <w:t>File (</w:t>
            </w:r>
            <w:r>
              <w:t>#</w:t>
            </w:r>
            <w:r w:rsidRPr="0093081D">
              <w:t>44,2); can be use</w:t>
            </w:r>
            <w:r>
              <w:t>d</w:t>
            </w:r>
            <w:r w:rsidRPr="0093081D">
              <w:t xml:space="preserve"> to distinguish inpatient and outpatient locations</w:t>
            </w:r>
            <w:r>
              <w:t xml:space="preserve">. This field is derived from the Requesting Location entered in the Radiology order. This field can be used </w:t>
            </w:r>
            <w:r w:rsidR="005C3F94">
              <w:t xml:space="preserve">only </w:t>
            </w:r>
            <w:r>
              <w:t>in custom lists.</w:t>
            </w:r>
            <w:bookmarkStart w:id="663" w:name="_WWID10000665"/>
            <w:bookmarkEnd w:id="663"/>
          </w:p>
        </w:tc>
        <w:bookmarkStart w:id="664" w:name="_WWID10000666"/>
        <w:bookmarkEnd w:id="664"/>
      </w:tr>
      <w:tr w:rsidR="00084AC6" w:rsidRPr="00CD49F4">
        <w:tc>
          <w:tcPr>
            <w:tcW w:w="1839" w:type="dxa"/>
            <w:tcBorders>
              <w:top w:val="nil"/>
              <w:left w:val="nil"/>
              <w:bottom w:val="nil"/>
              <w:right w:val="nil"/>
              <w:tl2br w:val="nil"/>
              <w:tr2bl w:val="nil"/>
            </w:tcBorders>
            <w:shd w:val="clear" w:color="auto" w:fill="E6E6E6"/>
          </w:tcPr>
          <w:p w:rsidR="00084AC6" w:rsidRPr="00CD49F4" w:rsidRDefault="00084AC6">
            <w:pPr>
              <w:pStyle w:val="aTable0"/>
            </w:pPr>
            <w:r w:rsidRPr="00CD49F4">
              <w:t>Lock</w:t>
            </w:r>
            <w:r>
              <w:fldChar w:fldCharType="begin"/>
            </w:r>
            <w:r>
              <w:instrText xml:space="preserve"> xe "Lock field" </w:instrText>
            </w:r>
            <w:r>
              <w:fldChar w:fldCharType="end"/>
            </w:r>
            <w:bookmarkStart w:id="665" w:name="_WWID10000667"/>
            <w:bookmarkEnd w:id="665"/>
          </w:p>
        </w:tc>
        <w:tc>
          <w:tcPr>
            <w:tcW w:w="5577" w:type="dxa"/>
            <w:tcBorders>
              <w:top w:val="nil"/>
              <w:left w:val="nil"/>
              <w:bottom w:val="nil"/>
              <w:right w:val="nil"/>
              <w:tl2br w:val="nil"/>
              <w:tr2bl w:val="nil"/>
            </w:tcBorders>
            <w:shd w:val="clear" w:color="auto" w:fill="E6E6E6"/>
          </w:tcPr>
          <w:p w:rsidR="00084AC6" w:rsidRDefault="00084AC6">
            <w:pPr>
              <w:pStyle w:val="aTable0"/>
            </w:pPr>
            <w:r>
              <w:t>Indicates if an exam is locked or reserved, and the initials of who holds the lock or reserve.</w:t>
            </w:r>
            <w:bookmarkStart w:id="666" w:name="_WWID10000668"/>
          </w:p>
          <w:bookmarkEnd w:id="666"/>
          <w:p w:rsidR="00084AC6" w:rsidRDefault="00084AC6">
            <w:pPr>
              <w:pStyle w:val="aTable0"/>
            </w:pPr>
            <w:r>
              <w:t>In the Exam History list only, this field contains a Yes/No value indicating if the exam was locked when it was opened.</w:t>
            </w:r>
            <w:bookmarkStart w:id="667" w:name="_WWID10000669"/>
          </w:p>
          <w:bookmarkEnd w:id="667"/>
          <w:p w:rsidR="00084AC6" w:rsidRDefault="00084AC6">
            <w:pPr>
              <w:pStyle w:val="aTable0"/>
            </w:pPr>
            <w:r>
              <w:t>In the Open/Reserved list only, this field contains one of the following values:</w:t>
            </w:r>
            <w:bookmarkStart w:id="668" w:name="_WWID10000670"/>
          </w:p>
          <w:bookmarkEnd w:id="668"/>
          <w:p w:rsidR="00084AC6" w:rsidRDefault="00084AC6" w:rsidP="00FD3AC9">
            <w:pPr>
              <w:pStyle w:val="aTable1"/>
              <w:tabs>
                <w:tab w:val="left" w:pos="753"/>
              </w:tabs>
            </w:pPr>
            <w:r>
              <w:rPr>
                <w:rStyle w:val="Strong"/>
              </w:rPr>
              <w:t>VIEW</w:t>
            </w:r>
            <w:r>
              <w:t xml:space="preserve"> </w:t>
            </w:r>
            <w:r>
              <w:rPr>
                <w:rStyle w:val="Strong"/>
              </w:rPr>
              <w:t>–</w:t>
            </w:r>
            <w:r>
              <w:t xml:space="preserve"> Exam is displayed by the current user, but is not locked.</w:t>
            </w:r>
            <w:bookmarkStart w:id="669" w:name="_WWID10000671"/>
          </w:p>
          <w:bookmarkEnd w:id="669"/>
          <w:p w:rsidR="00084AC6" w:rsidRDefault="00084AC6">
            <w:pPr>
              <w:pStyle w:val="aTable1"/>
            </w:pPr>
            <w:r>
              <w:rPr>
                <w:rStyle w:val="Strong"/>
              </w:rPr>
              <w:t>LOCKED</w:t>
            </w:r>
            <w:r>
              <w:t xml:space="preserve"> </w:t>
            </w:r>
            <w:r>
              <w:rPr>
                <w:rStyle w:val="Strong"/>
              </w:rPr>
              <w:t>–</w:t>
            </w:r>
            <w:r>
              <w:t xml:space="preserve"> Exam is displayed and locked by the current user.</w:t>
            </w:r>
            <w:bookmarkStart w:id="670" w:name="_WWID10000672"/>
          </w:p>
          <w:bookmarkEnd w:id="670"/>
          <w:p w:rsidR="00084AC6" w:rsidRDefault="00084AC6">
            <w:pPr>
              <w:pStyle w:val="aTable1"/>
            </w:pPr>
            <w:r>
              <w:rPr>
                <w:rStyle w:val="Strong"/>
              </w:rPr>
              <w:t>RESERVE</w:t>
            </w:r>
            <w:r>
              <w:t xml:space="preserve"> </w:t>
            </w:r>
            <w:r>
              <w:rPr>
                <w:rStyle w:val="Strong"/>
              </w:rPr>
              <w:t>–</w:t>
            </w:r>
            <w:r>
              <w:t xml:space="preserve"> Exam is reserved by current user, but not yet displayed (exam is preloaded).</w:t>
            </w:r>
            <w:bookmarkStart w:id="671" w:name="_WWID10000673"/>
            <w:bookmarkEnd w:id="671"/>
          </w:p>
          <w:p w:rsidR="00084AC6" w:rsidRPr="00CD49F4" w:rsidRDefault="00084AC6">
            <w:pPr>
              <w:pStyle w:val="aTable0"/>
            </w:pPr>
            <w:r>
              <w:t xml:space="preserve">In the Selection ReadList only, this field can also contain the value </w:t>
            </w:r>
            <w:r>
              <w:rPr>
                <w:rStyle w:val="Strong"/>
              </w:rPr>
              <w:t>LD:RESERVE</w:t>
            </w:r>
            <w:r>
              <w:t>, indicating that the exam is reserved and pre-loaded, but not yet locked.</w:t>
            </w:r>
            <w:bookmarkStart w:id="672" w:name="_WWID10005356"/>
            <w:bookmarkEnd w:id="672"/>
          </w:p>
        </w:tc>
        <w:bookmarkStart w:id="673" w:name="_WWID10000674"/>
        <w:bookmarkEnd w:id="673"/>
      </w:tr>
      <w:tr w:rsidR="00084AC6" w:rsidRPr="00FD3AC9">
        <w:trPr>
          <w:cantSplit/>
        </w:trPr>
        <w:tc>
          <w:tcPr>
            <w:tcW w:w="1839" w:type="dxa"/>
            <w:shd w:val="clear" w:color="auto" w:fill="auto"/>
          </w:tcPr>
          <w:p w:rsidR="00084AC6" w:rsidRPr="00906800" w:rsidRDefault="00084AC6">
            <w:pPr>
              <w:pStyle w:val="aTable0"/>
            </w:pPr>
            <w:r w:rsidRPr="00906800">
              <w:t>MAGSRT</w:t>
            </w:r>
            <w:r>
              <w:fldChar w:fldCharType="begin"/>
            </w:r>
            <w:r>
              <w:instrText xml:space="preserve"> xe "MAGSRT field" </w:instrText>
            </w:r>
            <w:r>
              <w:fldChar w:fldCharType="end"/>
            </w:r>
            <w:bookmarkStart w:id="674" w:name="_WWID10000675"/>
            <w:bookmarkEnd w:id="674"/>
          </w:p>
        </w:tc>
        <w:tc>
          <w:tcPr>
            <w:tcW w:w="5577" w:type="dxa"/>
            <w:shd w:val="clear" w:color="auto" w:fill="auto"/>
          </w:tcPr>
          <w:p w:rsidR="00084AC6" w:rsidRPr="00906800" w:rsidRDefault="00084AC6" w:rsidP="005C3F94">
            <w:pPr>
              <w:pStyle w:val="aTable0"/>
            </w:pPr>
            <w:r w:rsidRPr="00906800">
              <w:t>Internal value used for sorting exams by the presence or absence of images.</w:t>
            </w:r>
            <w:r>
              <w:t xml:space="preserve"> A = Images, B = No images. Can be used </w:t>
            </w:r>
            <w:r w:rsidR="005C3F94">
              <w:t xml:space="preserve">only </w:t>
            </w:r>
            <w:r>
              <w:t>in custom lists.</w:t>
            </w:r>
            <w:bookmarkStart w:id="675" w:name="_WWID10000676"/>
            <w:bookmarkEnd w:id="675"/>
          </w:p>
        </w:tc>
        <w:bookmarkStart w:id="676" w:name="_WWID10000677"/>
        <w:bookmarkEnd w:id="676"/>
      </w:tr>
      <w:tr w:rsidR="00084AC6" w:rsidRPr="00CD49F4">
        <w:trPr>
          <w:cantSplit/>
        </w:trPr>
        <w:tc>
          <w:tcPr>
            <w:tcW w:w="1839" w:type="dxa"/>
            <w:tcBorders>
              <w:top w:val="nil"/>
              <w:left w:val="nil"/>
              <w:bottom w:val="nil"/>
              <w:right w:val="nil"/>
              <w:tl2br w:val="nil"/>
              <w:tr2bl w:val="nil"/>
            </w:tcBorders>
            <w:shd w:val="clear" w:color="auto" w:fill="E6E6E6"/>
          </w:tcPr>
          <w:p w:rsidR="00084AC6" w:rsidRPr="00CD49F4" w:rsidRDefault="00084AC6">
            <w:pPr>
              <w:pStyle w:val="aTable0"/>
            </w:pPr>
            <w:r w:rsidRPr="00CD49F4">
              <w:t>Mod</w:t>
            </w:r>
            <w:r>
              <w:fldChar w:fldCharType="begin"/>
            </w:r>
            <w:r>
              <w:instrText xml:space="preserve"> xe "Mod field" </w:instrText>
            </w:r>
            <w:r>
              <w:fldChar w:fldCharType="end"/>
            </w:r>
            <w:bookmarkStart w:id="677" w:name="_WWID10000678"/>
            <w:bookmarkEnd w:id="677"/>
          </w:p>
        </w:tc>
        <w:tc>
          <w:tcPr>
            <w:tcW w:w="5577" w:type="dxa"/>
            <w:tcBorders>
              <w:top w:val="nil"/>
              <w:left w:val="nil"/>
              <w:bottom w:val="nil"/>
              <w:right w:val="nil"/>
              <w:tl2br w:val="nil"/>
              <w:tr2bl w:val="nil"/>
            </w:tcBorders>
            <w:shd w:val="clear" w:color="auto" w:fill="E6E6E6"/>
          </w:tcPr>
          <w:p w:rsidR="00084AC6" w:rsidRPr="00CD49F4" w:rsidRDefault="00084AC6">
            <w:pPr>
              <w:pStyle w:val="aTable0"/>
            </w:pPr>
            <w:r w:rsidRPr="00CD49F4">
              <w:t>The acquisition modality</w:t>
            </w:r>
            <w:r>
              <w:t xml:space="preserve"> type</w:t>
            </w:r>
            <w:r w:rsidRPr="00CD49F4">
              <w:t>.</w:t>
            </w:r>
            <w:bookmarkStart w:id="678" w:name="_WWID10000679"/>
            <w:bookmarkEnd w:id="678"/>
          </w:p>
        </w:tc>
        <w:bookmarkStart w:id="679" w:name="_WWID10000680"/>
        <w:bookmarkEnd w:id="679"/>
      </w:tr>
      <w:tr w:rsidR="00084AC6" w:rsidRPr="00CD49F4">
        <w:trPr>
          <w:cantSplit/>
        </w:trPr>
        <w:tc>
          <w:tcPr>
            <w:tcW w:w="1839" w:type="dxa"/>
            <w:shd w:val="clear" w:color="auto" w:fill="auto"/>
          </w:tcPr>
          <w:p w:rsidR="00084AC6" w:rsidRPr="00CD49F4" w:rsidRDefault="00084AC6">
            <w:pPr>
              <w:pStyle w:val="aTable0"/>
            </w:pPr>
            <w:r>
              <w:t>Modifier</w:t>
            </w:r>
            <w:r w:rsidRPr="00911288">
              <w:fldChar w:fldCharType="begin"/>
            </w:r>
            <w:r w:rsidRPr="00911288">
              <w:instrText xml:space="preserve"> xe </w:instrText>
            </w:r>
            <w:r w:rsidRPr="00813915">
              <w:instrText>"Modifier field"</w:instrText>
            </w:r>
            <w:r w:rsidRPr="00911288">
              <w:instrText xml:space="preserve"> </w:instrText>
            </w:r>
            <w:r w:rsidRPr="00911288">
              <w:fldChar w:fldCharType="end"/>
            </w:r>
            <w:bookmarkStart w:id="680" w:name="_WWID10000681"/>
            <w:bookmarkEnd w:id="680"/>
          </w:p>
        </w:tc>
        <w:tc>
          <w:tcPr>
            <w:tcW w:w="5577" w:type="dxa"/>
            <w:shd w:val="clear" w:color="auto" w:fill="auto"/>
          </w:tcPr>
          <w:p w:rsidR="00084AC6" w:rsidRPr="0028762B" w:rsidRDefault="00084AC6">
            <w:pPr>
              <w:pStyle w:val="aTable0"/>
            </w:pPr>
            <w:r w:rsidRPr="0028762B">
              <w:t xml:space="preserve">Lists any procedure modifiers entered from the radiology requisition. </w:t>
            </w:r>
            <w:r>
              <w:t>P</w:t>
            </w:r>
            <w:r w:rsidRPr="0028762B">
              <w:t xml:space="preserve">resent in </w:t>
            </w:r>
            <w:r>
              <w:t xml:space="preserve">the </w:t>
            </w:r>
            <w:r w:rsidRPr="00A87F8B">
              <w:t xml:space="preserve">Patient </w:t>
            </w:r>
            <w:r>
              <w:t>Exams list; available for use in custom lists</w:t>
            </w:r>
            <w:r w:rsidRPr="0028762B">
              <w:t>.</w:t>
            </w:r>
            <w:bookmarkStart w:id="681" w:name="_WWID10000682"/>
            <w:bookmarkEnd w:id="681"/>
          </w:p>
        </w:tc>
        <w:bookmarkStart w:id="682" w:name="_WWID10000683"/>
        <w:bookmarkEnd w:id="682"/>
      </w:tr>
      <w:tr w:rsidR="00084AC6" w:rsidRPr="00CD49F4">
        <w:trPr>
          <w:cantSplit/>
        </w:trPr>
        <w:tc>
          <w:tcPr>
            <w:tcW w:w="1839" w:type="dxa"/>
            <w:tcBorders>
              <w:top w:val="nil"/>
              <w:left w:val="nil"/>
              <w:bottom w:val="nil"/>
              <w:right w:val="nil"/>
              <w:tl2br w:val="nil"/>
              <w:tr2bl w:val="nil"/>
            </w:tcBorders>
            <w:shd w:val="clear" w:color="auto" w:fill="E6E6E6"/>
          </w:tcPr>
          <w:p w:rsidR="00084AC6" w:rsidRPr="00CD49F4" w:rsidRDefault="00084AC6">
            <w:pPr>
              <w:pStyle w:val="aTable0"/>
            </w:pPr>
            <w:r>
              <w:t>Onl</w:t>
            </w:r>
            <w:r>
              <w:fldChar w:fldCharType="begin"/>
            </w:r>
            <w:r>
              <w:instrText xml:space="preserve"> xe "Onl field" </w:instrText>
            </w:r>
            <w:r>
              <w:fldChar w:fldCharType="end"/>
            </w:r>
            <w:bookmarkStart w:id="683" w:name="_WWID10000684"/>
            <w:bookmarkEnd w:id="683"/>
          </w:p>
        </w:tc>
        <w:tc>
          <w:tcPr>
            <w:tcW w:w="5577" w:type="dxa"/>
            <w:tcBorders>
              <w:top w:val="nil"/>
              <w:left w:val="nil"/>
              <w:bottom w:val="nil"/>
              <w:right w:val="nil"/>
              <w:tl2br w:val="nil"/>
              <w:tr2bl w:val="nil"/>
            </w:tcBorders>
            <w:shd w:val="clear" w:color="auto" w:fill="E6E6E6"/>
          </w:tcPr>
          <w:p w:rsidR="00084AC6" w:rsidRDefault="00084AC6">
            <w:pPr>
              <w:pStyle w:val="aTable0"/>
            </w:pPr>
            <w:r w:rsidRPr="00CD49F4">
              <w:t xml:space="preserve">Indicates the </w:t>
            </w:r>
            <w:r>
              <w:t xml:space="preserve">online </w:t>
            </w:r>
            <w:r w:rsidRPr="00CD49F4">
              <w:t>availability of ima</w:t>
            </w:r>
            <w:r>
              <w:t>ges in the exam.</w:t>
            </w:r>
            <w:bookmarkStart w:id="684" w:name="_WWID10000685"/>
          </w:p>
          <w:bookmarkEnd w:id="684"/>
          <w:p w:rsidR="00084AC6" w:rsidRDefault="00084AC6">
            <w:pPr>
              <w:pStyle w:val="aTable0"/>
            </w:pPr>
            <w:r>
              <w:rPr>
                <w:rStyle w:val="Strong"/>
              </w:rPr>
              <w:t>Y</w:t>
            </w:r>
            <w:r>
              <w:t xml:space="preserve"> </w:t>
            </w:r>
            <w:r>
              <w:rPr>
                <w:rStyle w:val="Strong"/>
              </w:rPr>
              <w:t>–</w:t>
            </w:r>
            <w:r>
              <w:t xml:space="preserve"> I</w:t>
            </w:r>
            <w:r w:rsidRPr="00CD49F4">
              <w:t>mage</w:t>
            </w:r>
            <w:r>
              <w:t>s are in short-term storage (image servers).</w:t>
            </w:r>
            <w:bookmarkStart w:id="685" w:name="_WWID10000686"/>
          </w:p>
          <w:bookmarkEnd w:id="685"/>
          <w:p w:rsidR="00084AC6" w:rsidRDefault="00084AC6">
            <w:pPr>
              <w:pStyle w:val="aTable0"/>
            </w:pPr>
            <w:r>
              <w:rPr>
                <w:rStyle w:val="Strong"/>
              </w:rPr>
              <w:t>N</w:t>
            </w:r>
            <w:r>
              <w:t xml:space="preserve"> </w:t>
            </w:r>
            <w:r>
              <w:rPr>
                <w:rStyle w:val="Strong"/>
              </w:rPr>
              <w:t>–</w:t>
            </w:r>
            <w:r>
              <w:t xml:space="preserve"> I</w:t>
            </w:r>
            <w:r w:rsidRPr="00CD49F4">
              <w:t>mages are in long</w:t>
            </w:r>
            <w:r>
              <w:t>-</w:t>
            </w:r>
            <w:r w:rsidRPr="00CD49F4">
              <w:t>term storage</w:t>
            </w:r>
            <w:r>
              <w:t xml:space="preserve"> (the jukebox)</w:t>
            </w:r>
            <w:r w:rsidRPr="00CD49F4">
              <w:t xml:space="preserve">, and may take </w:t>
            </w:r>
            <w:r>
              <w:t>up to several minutes to open.</w:t>
            </w:r>
            <w:bookmarkStart w:id="686" w:name="_WWID10000687"/>
          </w:p>
          <w:bookmarkEnd w:id="686"/>
          <w:p w:rsidR="00084AC6" w:rsidRPr="008C0835" w:rsidRDefault="00084AC6">
            <w:pPr>
              <w:pStyle w:val="aTable0"/>
            </w:pPr>
            <w:r>
              <w:rPr>
                <w:rStyle w:val="Strong"/>
              </w:rPr>
              <w:t>n/a</w:t>
            </w:r>
            <w:r>
              <w:t xml:space="preserve"> </w:t>
            </w:r>
            <w:r>
              <w:rPr>
                <w:rStyle w:val="Strong"/>
              </w:rPr>
              <w:t>–</w:t>
            </w:r>
            <w:r>
              <w:t xml:space="preserve"> I</w:t>
            </w:r>
            <w:r w:rsidRPr="00CD49F4">
              <w:t>mages are not available</w:t>
            </w:r>
            <w:r>
              <w:t>.</w:t>
            </w:r>
            <w:bookmarkStart w:id="687" w:name="_WWID10000688"/>
            <w:bookmarkEnd w:id="687"/>
          </w:p>
        </w:tc>
        <w:bookmarkStart w:id="688" w:name="_WWID10000689"/>
        <w:bookmarkEnd w:id="688"/>
      </w:tr>
      <w:tr w:rsidR="00084AC6" w:rsidRPr="00CD49F4">
        <w:trPr>
          <w:cantSplit/>
        </w:trPr>
        <w:tc>
          <w:tcPr>
            <w:tcW w:w="1839" w:type="dxa"/>
            <w:shd w:val="clear" w:color="auto" w:fill="auto"/>
          </w:tcPr>
          <w:p w:rsidR="00084AC6" w:rsidRPr="00CD49F4" w:rsidRDefault="00084AC6">
            <w:pPr>
              <w:pStyle w:val="aTable0"/>
            </w:pPr>
            <w:r w:rsidRPr="00CD49F4">
              <w:t>Patient Name</w:t>
            </w:r>
            <w:r>
              <w:fldChar w:fldCharType="begin"/>
            </w:r>
            <w:r>
              <w:instrText xml:space="preserve"> xe "Patient Name field" </w:instrText>
            </w:r>
            <w:r>
              <w:fldChar w:fldCharType="end"/>
            </w:r>
            <w:bookmarkStart w:id="689" w:name="_WWID10000690"/>
            <w:bookmarkEnd w:id="689"/>
          </w:p>
        </w:tc>
        <w:tc>
          <w:tcPr>
            <w:tcW w:w="5577" w:type="dxa"/>
            <w:shd w:val="clear" w:color="auto" w:fill="auto"/>
          </w:tcPr>
          <w:p w:rsidR="00084AC6" w:rsidRPr="00CD49F4" w:rsidRDefault="00084AC6">
            <w:pPr>
              <w:pStyle w:val="aTable0"/>
            </w:pPr>
            <w:r w:rsidRPr="00CD49F4">
              <w:t>Th</w:t>
            </w:r>
            <w:r>
              <w:t>e name of the examined patient</w:t>
            </w:r>
            <w:r w:rsidRPr="00CD49F4">
              <w:t>.</w:t>
            </w:r>
            <w:r>
              <w:t xml:space="preserve"> In the Patient Exams list, this is shown at the top of the list only.</w:t>
            </w:r>
            <w:bookmarkStart w:id="690" w:name="_WWID10000691"/>
            <w:bookmarkEnd w:id="690"/>
          </w:p>
        </w:tc>
        <w:bookmarkStart w:id="691" w:name="_WWID10000692"/>
        <w:bookmarkEnd w:id="691"/>
      </w:tr>
      <w:tr w:rsidR="00084AC6" w:rsidRPr="00CD49F4">
        <w:trPr>
          <w:cantSplit/>
        </w:trPr>
        <w:tc>
          <w:tcPr>
            <w:tcW w:w="1839" w:type="dxa"/>
            <w:tcBorders>
              <w:top w:val="nil"/>
              <w:left w:val="nil"/>
              <w:bottom w:val="nil"/>
              <w:right w:val="nil"/>
              <w:tl2br w:val="nil"/>
              <w:tr2bl w:val="nil"/>
            </w:tcBorders>
            <w:shd w:val="clear" w:color="auto" w:fill="E6E6E6"/>
          </w:tcPr>
          <w:p w:rsidR="00084AC6" w:rsidRPr="00CD49F4" w:rsidRDefault="00084AC6">
            <w:pPr>
              <w:pStyle w:val="aTable0"/>
            </w:pPr>
            <w:r w:rsidRPr="00CD49F4">
              <w:t>Priority</w:t>
            </w:r>
            <w:r>
              <w:fldChar w:fldCharType="begin"/>
            </w:r>
            <w:r>
              <w:instrText xml:space="preserve"> xe "Priority field" </w:instrText>
            </w:r>
            <w:r>
              <w:fldChar w:fldCharType="end"/>
            </w:r>
            <w:r w:rsidRPr="002C044C">
              <w:fldChar w:fldCharType="begin"/>
            </w:r>
            <w:r w:rsidRPr="002C044C">
              <w:instrText xml:space="preserve"> xe "exams: priority of" </w:instrText>
            </w:r>
            <w:r w:rsidRPr="002C044C">
              <w:fldChar w:fldCharType="end"/>
            </w:r>
            <w:r w:rsidRPr="002C044C">
              <w:fldChar w:fldCharType="begin"/>
            </w:r>
            <w:r w:rsidRPr="002C044C">
              <w:instrText xml:space="preserve"> xe "pre-op indicator</w:instrText>
            </w:r>
            <w:r>
              <w:instrText>"</w:instrText>
            </w:r>
            <w:r w:rsidRPr="002C044C">
              <w:fldChar w:fldCharType="end"/>
            </w:r>
            <w:bookmarkStart w:id="692" w:name="_WWID10000693"/>
            <w:bookmarkEnd w:id="692"/>
          </w:p>
        </w:tc>
        <w:tc>
          <w:tcPr>
            <w:tcW w:w="5577" w:type="dxa"/>
            <w:tcBorders>
              <w:top w:val="nil"/>
              <w:left w:val="nil"/>
              <w:bottom w:val="nil"/>
              <w:right w:val="nil"/>
              <w:tl2br w:val="nil"/>
              <w:tr2bl w:val="nil"/>
            </w:tcBorders>
            <w:shd w:val="clear" w:color="auto" w:fill="E6E6E6"/>
          </w:tcPr>
          <w:p w:rsidR="00084AC6" w:rsidRDefault="00084AC6">
            <w:pPr>
              <w:pStyle w:val="aTable0"/>
            </w:pPr>
            <w:r w:rsidRPr="00CD49F4">
              <w:t>The prio</w:t>
            </w:r>
            <w:r w:rsidR="00D17434">
              <w:t>rity of the exam</w:t>
            </w:r>
            <w:r w:rsidRPr="00CD49F4">
              <w:t xml:space="preserve"> </w:t>
            </w:r>
            <w:r w:rsidR="00D17434">
              <w:t xml:space="preserve">as </w:t>
            </w:r>
            <w:r w:rsidRPr="00CD49F4">
              <w:t xml:space="preserve">entered by </w:t>
            </w:r>
            <w:r>
              <w:t xml:space="preserve">the ordering clinician. </w:t>
            </w:r>
            <w:r w:rsidRPr="00CD49F4">
              <w:t>Standard priority leve</w:t>
            </w:r>
            <w:r>
              <w:t xml:space="preserve">ls are: Stat, Urg (Urgent), Pre-op (pre-operative), </w:t>
            </w:r>
            <w:r w:rsidRPr="00CD49F4">
              <w:t>and Rout (Routine).</w:t>
            </w:r>
            <w:bookmarkStart w:id="693" w:name="_WWID10000696"/>
          </w:p>
          <w:bookmarkEnd w:id="693"/>
          <w:p w:rsidR="00084AC6" w:rsidRPr="00C10DD0" w:rsidRDefault="00084AC6">
            <w:pPr>
              <w:pStyle w:val="aTable0"/>
            </w:pPr>
            <w:r>
              <w:t>Not present in the</w:t>
            </w:r>
            <w:r w:rsidRPr="00A87F8B">
              <w:t xml:space="preserve"> Patient </w:t>
            </w:r>
            <w:r>
              <w:t>Exams list.</w:t>
            </w:r>
            <w:bookmarkStart w:id="694" w:name="_WWID10000697"/>
            <w:bookmarkEnd w:id="694"/>
          </w:p>
        </w:tc>
        <w:bookmarkStart w:id="695" w:name="_WWID10000698"/>
        <w:bookmarkEnd w:id="695"/>
      </w:tr>
      <w:tr w:rsidR="00084AC6" w:rsidRPr="00CD49F4">
        <w:trPr>
          <w:cantSplit/>
        </w:trPr>
        <w:tc>
          <w:tcPr>
            <w:tcW w:w="1839" w:type="dxa"/>
            <w:shd w:val="clear" w:color="auto" w:fill="auto"/>
          </w:tcPr>
          <w:p w:rsidR="00084AC6" w:rsidRPr="00CD49F4" w:rsidRDefault="00084AC6">
            <w:pPr>
              <w:pStyle w:val="aTable0"/>
            </w:pPr>
            <w:r w:rsidRPr="00CD49F4">
              <w:t>Procedure</w:t>
            </w:r>
            <w:r>
              <w:fldChar w:fldCharType="begin"/>
            </w:r>
            <w:r>
              <w:instrText xml:space="preserve"> xe "Procedure field" </w:instrText>
            </w:r>
            <w:r>
              <w:fldChar w:fldCharType="end"/>
            </w:r>
            <w:bookmarkStart w:id="696" w:name="_WWID10000699"/>
            <w:bookmarkEnd w:id="696"/>
          </w:p>
        </w:tc>
        <w:tc>
          <w:tcPr>
            <w:tcW w:w="5577" w:type="dxa"/>
            <w:shd w:val="clear" w:color="auto" w:fill="auto"/>
          </w:tcPr>
          <w:p w:rsidR="00084AC6" w:rsidRPr="00CD49F4" w:rsidRDefault="00084AC6">
            <w:pPr>
              <w:pStyle w:val="aTable0"/>
            </w:pPr>
            <w:r w:rsidRPr="00CD49F4">
              <w:t>The procedure performed.</w:t>
            </w:r>
            <w:bookmarkStart w:id="697" w:name="_WWID10000700"/>
            <w:bookmarkEnd w:id="697"/>
          </w:p>
        </w:tc>
        <w:bookmarkStart w:id="698" w:name="_WWID10000701"/>
        <w:bookmarkEnd w:id="698"/>
      </w:tr>
      <w:tr w:rsidR="00084AC6" w:rsidRPr="00FD3AC9">
        <w:trPr>
          <w:cantSplit/>
        </w:trPr>
        <w:tc>
          <w:tcPr>
            <w:tcW w:w="1839" w:type="dxa"/>
            <w:tcBorders>
              <w:top w:val="nil"/>
              <w:left w:val="nil"/>
              <w:bottom w:val="nil"/>
              <w:right w:val="nil"/>
              <w:tl2br w:val="nil"/>
              <w:tr2bl w:val="nil"/>
            </w:tcBorders>
            <w:shd w:val="clear" w:color="auto" w:fill="E6E6E6"/>
          </w:tcPr>
          <w:p w:rsidR="00084AC6" w:rsidRPr="00906800" w:rsidRDefault="00084AC6">
            <w:pPr>
              <w:pStyle w:val="aTable0"/>
            </w:pPr>
            <w:r w:rsidRPr="00906800">
              <w:t>Pt Loc’n Abb</w:t>
            </w:r>
            <w:bookmarkStart w:id="699" w:name="_WWID10000702"/>
            <w:bookmarkEnd w:id="699"/>
          </w:p>
        </w:tc>
        <w:tc>
          <w:tcPr>
            <w:tcW w:w="5577" w:type="dxa"/>
            <w:tcBorders>
              <w:top w:val="nil"/>
              <w:left w:val="nil"/>
              <w:bottom w:val="nil"/>
              <w:right w:val="nil"/>
              <w:tl2br w:val="nil"/>
              <w:tr2bl w:val="nil"/>
            </w:tcBorders>
            <w:shd w:val="clear" w:color="auto" w:fill="E6E6E6"/>
          </w:tcPr>
          <w:p w:rsidR="00084AC6" w:rsidRPr="00906800" w:rsidRDefault="00084AC6" w:rsidP="005C3F94">
            <w:pPr>
              <w:pStyle w:val="aTable0"/>
            </w:pPr>
            <w:r w:rsidRPr="00906800">
              <w:t xml:space="preserve">Abbreviated </w:t>
            </w:r>
            <w:r>
              <w:t>requesting location</w:t>
            </w:r>
            <w:r w:rsidRPr="00906800">
              <w:t xml:space="preserve"> as entered in </w:t>
            </w:r>
            <w:r w:rsidR="00D17434">
              <w:t xml:space="preserve">the exam </w:t>
            </w:r>
            <w:r w:rsidRPr="00906800">
              <w:t>order.</w:t>
            </w:r>
            <w:r>
              <w:t xml:space="preserve"> Can be used </w:t>
            </w:r>
            <w:r w:rsidR="005C3F94">
              <w:t xml:space="preserve">only </w:t>
            </w:r>
            <w:r>
              <w:t>in custom lists.</w:t>
            </w:r>
            <w:bookmarkStart w:id="700" w:name="_WWID10000703"/>
            <w:bookmarkEnd w:id="700"/>
          </w:p>
        </w:tc>
        <w:bookmarkStart w:id="701" w:name="_WWID10000704"/>
        <w:bookmarkEnd w:id="701"/>
      </w:tr>
      <w:tr w:rsidR="00084AC6" w:rsidRPr="00FD3AC9">
        <w:trPr>
          <w:cantSplit/>
        </w:trPr>
        <w:tc>
          <w:tcPr>
            <w:tcW w:w="1839" w:type="dxa"/>
            <w:shd w:val="clear" w:color="auto" w:fill="auto"/>
          </w:tcPr>
          <w:p w:rsidR="00084AC6" w:rsidRPr="00906800" w:rsidRDefault="00084AC6">
            <w:pPr>
              <w:pStyle w:val="aTable0"/>
            </w:pPr>
            <w:r w:rsidRPr="00906800">
              <w:t>Pt Loc’n Name</w:t>
            </w:r>
            <w:r>
              <w:fldChar w:fldCharType="begin"/>
            </w:r>
            <w:r>
              <w:instrText xml:space="preserve"> xe "Pt Loc’n field" </w:instrText>
            </w:r>
            <w:r>
              <w:fldChar w:fldCharType="end"/>
            </w:r>
            <w:bookmarkStart w:id="702" w:name="_WWID10000705"/>
            <w:bookmarkEnd w:id="702"/>
          </w:p>
        </w:tc>
        <w:tc>
          <w:tcPr>
            <w:tcW w:w="5577" w:type="dxa"/>
            <w:shd w:val="clear" w:color="auto" w:fill="auto"/>
          </w:tcPr>
          <w:p w:rsidR="00084AC6" w:rsidRPr="00906800" w:rsidRDefault="00084AC6" w:rsidP="005C3F94">
            <w:pPr>
              <w:pStyle w:val="aTable0"/>
            </w:pPr>
            <w:r>
              <w:t>Requesting location</w:t>
            </w:r>
            <w:r w:rsidRPr="00906800">
              <w:t xml:space="preserve"> as entered in</w:t>
            </w:r>
            <w:r w:rsidR="00D17434">
              <w:t xml:space="preserve"> the exam</w:t>
            </w:r>
            <w:r w:rsidRPr="00906800">
              <w:t xml:space="preserve"> order.</w:t>
            </w:r>
            <w:r>
              <w:t xml:space="preserve"> </w:t>
            </w:r>
            <w:r w:rsidRPr="00906800">
              <w:t>The exact use of this field is dependent on how it is defined at your site.</w:t>
            </w:r>
            <w:r>
              <w:t xml:space="preserve"> Can be used </w:t>
            </w:r>
            <w:r w:rsidR="005C3F94">
              <w:t xml:space="preserve">only </w:t>
            </w:r>
            <w:r>
              <w:t>in custom lists.</w:t>
            </w:r>
            <w:bookmarkStart w:id="703" w:name="_WWID10000706"/>
            <w:bookmarkEnd w:id="703"/>
          </w:p>
        </w:tc>
        <w:bookmarkStart w:id="704" w:name="_WWID10000707"/>
        <w:bookmarkEnd w:id="704"/>
      </w:tr>
      <w:tr w:rsidR="00084AC6" w:rsidRPr="00FD3AC9">
        <w:trPr>
          <w:cantSplit/>
        </w:trPr>
        <w:tc>
          <w:tcPr>
            <w:tcW w:w="1839" w:type="dxa"/>
            <w:tcBorders>
              <w:top w:val="nil"/>
              <w:left w:val="nil"/>
              <w:bottom w:val="nil"/>
              <w:right w:val="nil"/>
              <w:tl2br w:val="nil"/>
              <w:tr2bl w:val="nil"/>
            </w:tcBorders>
            <w:shd w:val="clear" w:color="auto" w:fill="E6E6E6"/>
          </w:tcPr>
          <w:p w:rsidR="00084AC6" w:rsidRPr="00906800" w:rsidRDefault="00084AC6">
            <w:pPr>
              <w:pStyle w:val="aTable0"/>
            </w:pPr>
            <w:r w:rsidRPr="00906800">
              <w:t>Rad Div</w:t>
            </w:r>
            <w:r>
              <w:fldChar w:fldCharType="begin"/>
            </w:r>
            <w:r>
              <w:instrText xml:space="preserve"> xe "Rad Dic field" </w:instrText>
            </w:r>
            <w:r>
              <w:fldChar w:fldCharType="end"/>
            </w:r>
            <w:bookmarkStart w:id="705" w:name="_WWID10000708"/>
            <w:bookmarkEnd w:id="705"/>
          </w:p>
        </w:tc>
        <w:tc>
          <w:tcPr>
            <w:tcW w:w="5577" w:type="dxa"/>
            <w:tcBorders>
              <w:top w:val="nil"/>
              <w:left w:val="nil"/>
              <w:bottom w:val="nil"/>
              <w:right w:val="nil"/>
              <w:tl2br w:val="nil"/>
              <w:tr2bl w:val="nil"/>
            </w:tcBorders>
            <w:shd w:val="clear" w:color="auto" w:fill="E6E6E6"/>
          </w:tcPr>
          <w:p w:rsidR="00084AC6" w:rsidRPr="00906800" w:rsidRDefault="00084AC6" w:rsidP="005C3F94">
            <w:pPr>
              <w:pStyle w:val="aTable0"/>
            </w:pPr>
            <w:r w:rsidRPr="00906800">
              <w:t>The hospital division.</w:t>
            </w:r>
            <w:r>
              <w:t xml:space="preserve"> </w:t>
            </w:r>
            <w:r w:rsidRPr="00906800">
              <w:t>The exact use of this field is dependent on how it is defined at your site.</w:t>
            </w:r>
            <w:r>
              <w:t xml:space="preserve"> Can be used </w:t>
            </w:r>
            <w:r w:rsidR="005C3F94">
              <w:t xml:space="preserve">only </w:t>
            </w:r>
            <w:r>
              <w:t>in custom lists.</w:t>
            </w:r>
            <w:bookmarkStart w:id="706" w:name="_WWID10000709"/>
            <w:bookmarkEnd w:id="706"/>
          </w:p>
        </w:tc>
        <w:bookmarkStart w:id="707" w:name="_WWID10000710"/>
        <w:bookmarkEnd w:id="707"/>
      </w:tr>
      <w:tr w:rsidR="00084AC6" w:rsidRPr="00CD49F4">
        <w:trPr>
          <w:cantSplit/>
        </w:trPr>
        <w:tc>
          <w:tcPr>
            <w:tcW w:w="1839" w:type="dxa"/>
            <w:tcBorders>
              <w:bottom w:val="nil"/>
            </w:tcBorders>
            <w:shd w:val="clear" w:color="auto" w:fill="auto"/>
          </w:tcPr>
          <w:p w:rsidR="00084AC6" w:rsidRDefault="00084AC6">
            <w:pPr>
              <w:pStyle w:val="aTable0"/>
            </w:pPr>
            <w:r>
              <w:t>RC</w:t>
            </w:r>
            <w:r w:rsidRPr="00911288">
              <w:fldChar w:fldCharType="begin"/>
            </w:r>
            <w:r w:rsidRPr="00911288">
              <w:instrText xml:space="preserve"> xe "</w:instrText>
            </w:r>
            <w:r w:rsidRPr="00813915">
              <w:instrText>RC field"</w:instrText>
            </w:r>
            <w:r w:rsidRPr="00911288">
              <w:fldChar w:fldCharType="end"/>
            </w:r>
            <w:bookmarkStart w:id="708" w:name="_WWID10000711"/>
            <w:bookmarkEnd w:id="708"/>
          </w:p>
        </w:tc>
        <w:tc>
          <w:tcPr>
            <w:tcW w:w="5577" w:type="dxa"/>
            <w:tcBorders>
              <w:bottom w:val="nil"/>
            </w:tcBorders>
            <w:shd w:val="clear" w:color="auto" w:fill="auto"/>
          </w:tcPr>
          <w:p w:rsidR="00084AC6" w:rsidRPr="00CD49F4" w:rsidRDefault="00084AC6" w:rsidP="00A720C5">
            <w:pPr>
              <w:pStyle w:val="aTable0"/>
            </w:pPr>
            <w:r>
              <w:t xml:space="preserve">If displayed, will indicate </w:t>
            </w:r>
            <w:r w:rsidRPr="00B1307B">
              <w:t xml:space="preserve">which sites, if any, </w:t>
            </w:r>
            <w:r>
              <w:t>have</w:t>
            </w:r>
            <w:r w:rsidR="00D17434">
              <w:t xml:space="preserve"> received routed copies</w:t>
            </w:r>
            <w:r>
              <w:t xml:space="preserve"> </w:t>
            </w:r>
            <w:r w:rsidR="00D17434">
              <w:t xml:space="preserve">of this exam </w:t>
            </w:r>
            <w:r>
              <w:t xml:space="preserve">(details </w:t>
            </w:r>
            <w:r w:rsidR="00A720C5">
              <w:t xml:space="preserve">on page </w:t>
            </w:r>
            <w:r w:rsidR="00A720C5">
              <w:fldChar w:fldCharType="begin"/>
            </w:r>
            <w:r w:rsidR="00A720C5">
              <w:instrText xml:space="preserve"> PAGEREF _Ref137008021 \h </w:instrText>
            </w:r>
            <w:r w:rsidR="00A720C5">
              <w:fldChar w:fldCharType="separate"/>
            </w:r>
            <w:ins w:id="709" w:author="Andersen, Charles W.  (ManTech)" w:date="2019-12-10T15:26:00Z">
              <w:r w:rsidR="00380255">
                <w:rPr>
                  <w:noProof/>
                </w:rPr>
                <w:t>120</w:t>
              </w:r>
            </w:ins>
            <w:del w:id="710" w:author="Andersen, Charles W.  (ManTech)" w:date="2019-12-10T15:26:00Z">
              <w:r w:rsidR="00B77F99" w:rsidDel="00380255">
                <w:rPr>
                  <w:noProof/>
                </w:rPr>
                <w:delText>4</w:delText>
              </w:r>
            </w:del>
            <w:r w:rsidR="00A720C5">
              <w:fldChar w:fldCharType="end"/>
            </w:r>
            <w:r>
              <w:t>).</w:t>
            </w:r>
            <w:bookmarkStart w:id="711" w:name="_WWID10000712"/>
            <w:bookmarkEnd w:id="711"/>
          </w:p>
        </w:tc>
        <w:bookmarkStart w:id="712" w:name="_WWID10000713"/>
        <w:bookmarkEnd w:id="712"/>
      </w:tr>
      <w:tr w:rsidR="00C66921" w:rsidRPr="00CD49F4">
        <w:trPr>
          <w:cantSplit/>
        </w:trPr>
        <w:tc>
          <w:tcPr>
            <w:tcW w:w="1839" w:type="dxa"/>
            <w:tcBorders>
              <w:top w:val="nil"/>
              <w:bottom w:val="nil"/>
            </w:tcBorders>
            <w:shd w:val="clear" w:color="auto" w:fill="D9D9D9"/>
          </w:tcPr>
          <w:p w:rsidR="00C66921" w:rsidRDefault="00C66921">
            <w:pPr>
              <w:pStyle w:val="aTable0"/>
            </w:pPr>
            <w:r>
              <w:t>REG DATE</w:t>
            </w:r>
            <w:r>
              <w:fldChar w:fldCharType="begin"/>
            </w:r>
            <w:r>
              <w:instrText xml:space="preserve"> XE "</w:instrText>
            </w:r>
            <w:r w:rsidRPr="005725BA">
              <w:instrText>REG DATE</w:instrText>
            </w:r>
            <w:r>
              <w:instrText xml:space="preserve">" </w:instrText>
            </w:r>
            <w:r>
              <w:fldChar w:fldCharType="end"/>
            </w:r>
          </w:p>
        </w:tc>
        <w:tc>
          <w:tcPr>
            <w:tcW w:w="5577" w:type="dxa"/>
            <w:tcBorders>
              <w:top w:val="nil"/>
              <w:bottom w:val="nil"/>
            </w:tcBorders>
            <w:shd w:val="clear" w:color="auto" w:fill="D9D9D9"/>
          </w:tcPr>
          <w:p w:rsidR="00C66921" w:rsidRDefault="00C66921">
            <w:pPr>
              <w:pStyle w:val="aTable0"/>
            </w:pPr>
            <w:r>
              <w:t>The registration date of the exam. Custom list use only.</w:t>
            </w:r>
          </w:p>
        </w:tc>
      </w:tr>
      <w:tr w:rsidR="00C66921" w:rsidRPr="00CD49F4">
        <w:trPr>
          <w:cantSplit/>
        </w:trPr>
        <w:tc>
          <w:tcPr>
            <w:tcW w:w="1839" w:type="dxa"/>
            <w:tcBorders>
              <w:top w:val="nil"/>
            </w:tcBorders>
            <w:shd w:val="clear" w:color="auto" w:fill="auto"/>
          </w:tcPr>
          <w:p w:rsidR="00C66921" w:rsidRDefault="00C66921">
            <w:pPr>
              <w:pStyle w:val="aTable0"/>
            </w:pPr>
            <w:r>
              <w:t>REG DATE-SORT</w:t>
            </w:r>
            <w:r>
              <w:fldChar w:fldCharType="begin"/>
            </w:r>
            <w:r>
              <w:instrText xml:space="preserve"> XE "</w:instrText>
            </w:r>
            <w:r w:rsidRPr="00970198">
              <w:instrText>REG DATE-SORT</w:instrText>
            </w:r>
            <w:r>
              <w:instrText xml:space="preserve">" </w:instrText>
            </w:r>
            <w:r>
              <w:fldChar w:fldCharType="end"/>
            </w:r>
          </w:p>
        </w:tc>
        <w:tc>
          <w:tcPr>
            <w:tcW w:w="5577" w:type="dxa"/>
            <w:tcBorders>
              <w:top w:val="nil"/>
            </w:tcBorders>
            <w:shd w:val="clear" w:color="auto" w:fill="auto"/>
          </w:tcPr>
          <w:p w:rsidR="00C66921" w:rsidRDefault="00C66921" w:rsidP="00C66921">
            <w:pPr>
              <w:pStyle w:val="aTable0"/>
            </w:pPr>
            <w:r>
              <w:t>The registration date of the exam for sorting. Custom list use only.</w:t>
            </w:r>
          </w:p>
        </w:tc>
      </w:tr>
      <w:tr w:rsidR="00084AC6" w:rsidRPr="00FD3AC9">
        <w:trPr>
          <w:cantSplit/>
        </w:trPr>
        <w:tc>
          <w:tcPr>
            <w:tcW w:w="1839" w:type="dxa"/>
            <w:tcBorders>
              <w:top w:val="nil"/>
              <w:left w:val="nil"/>
              <w:bottom w:val="nil"/>
              <w:right w:val="nil"/>
              <w:tl2br w:val="nil"/>
              <w:tr2bl w:val="nil"/>
            </w:tcBorders>
            <w:shd w:val="clear" w:color="auto" w:fill="E6E6E6"/>
          </w:tcPr>
          <w:p w:rsidR="00084AC6" w:rsidRPr="00906800" w:rsidRDefault="00084AC6">
            <w:pPr>
              <w:pStyle w:val="aTable0"/>
            </w:pPr>
            <w:r w:rsidRPr="00906800">
              <w:t>SORT_IMG_DT</w:t>
            </w:r>
            <w:r>
              <w:fldChar w:fldCharType="begin"/>
            </w:r>
            <w:r>
              <w:instrText xml:space="preserve"> xe "SORT_IMG_DT field" </w:instrText>
            </w:r>
            <w:r>
              <w:fldChar w:fldCharType="end"/>
            </w:r>
            <w:bookmarkStart w:id="713" w:name="_WWID10000714"/>
            <w:bookmarkEnd w:id="713"/>
          </w:p>
        </w:tc>
        <w:tc>
          <w:tcPr>
            <w:tcW w:w="5577" w:type="dxa"/>
            <w:tcBorders>
              <w:top w:val="nil"/>
              <w:left w:val="nil"/>
              <w:bottom w:val="nil"/>
              <w:right w:val="nil"/>
              <w:tl2br w:val="nil"/>
              <w:tr2bl w:val="nil"/>
            </w:tcBorders>
            <w:shd w:val="clear" w:color="auto" w:fill="E6E6E6"/>
          </w:tcPr>
          <w:p w:rsidR="00084AC6" w:rsidRPr="00906800" w:rsidRDefault="00084AC6" w:rsidP="005C3F94">
            <w:pPr>
              <w:pStyle w:val="aTable0"/>
            </w:pPr>
            <w:r w:rsidRPr="00906800">
              <w:t>Internal date format used for sorting.</w:t>
            </w:r>
            <w:r>
              <w:t xml:space="preserve"> Can be used </w:t>
            </w:r>
            <w:r w:rsidR="005C3F94">
              <w:t xml:space="preserve">only </w:t>
            </w:r>
            <w:r>
              <w:t>in custom lists.</w:t>
            </w:r>
            <w:bookmarkStart w:id="714" w:name="_WWID10000715"/>
            <w:bookmarkEnd w:id="714"/>
          </w:p>
        </w:tc>
        <w:bookmarkStart w:id="715" w:name="_WWID10000716"/>
        <w:bookmarkEnd w:id="715"/>
      </w:tr>
      <w:tr w:rsidR="00084AC6" w:rsidRPr="00FD3AC9">
        <w:trPr>
          <w:cantSplit/>
        </w:trPr>
        <w:tc>
          <w:tcPr>
            <w:tcW w:w="1839" w:type="dxa"/>
            <w:shd w:val="clear" w:color="auto" w:fill="auto"/>
          </w:tcPr>
          <w:p w:rsidR="00084AC6" w:rsidRPr="00906800" w:rsidRDefault="00084AC6">
            <w:pPr>
              <w:pStyle w:val="aTable0"/>
            </w:pPr>
            <w:r w:rsidRPr="00906800">
              <w:t>SSN-4</w:t>
            </w:r>
            <w:r>
              <w:fldChar w:fldCharType="begin"/>
            </w:r>
            <w:r>
              <w:instrText xml:space="preserve"> xe "SSN-4 field" </w:instrText>
            </w:r>
            <w:r>
              <w:fldChar w:fldCharType="end"/>
            </w:r>
            <w:bookmarkStart w:id="716" w:name="_WWID10000717"/>
            <w:bookmarkEnd w:id="716"/>
          </w:p>
        </w:tc>
        <w:tc>
          <w:tcPr>
            <w:tcW w:w="5577" w:type="dxa"/>
            <w:shd w:val="clear" w:color="auto" w:fill="auto"/>
          </w:tcPr>
          <w:p w:rsidR="00084AC6" w:rsidRPr="00906800" w:rsidRDefault="00084AC6" w:rsidP="005C3F94">
            <w:pPr>
              <w:pStyle w:val="aTable0"/>
            </w:pPr>
            <w:r w:rsidRPr="00906800">
              <w:t>The last four digits of the examined patient’s social security number.</w:t>
            </w:r>
            <w:r>
              <w:t xml:space="preserve"> Can be used </w:t>
            </w:r>
            <w:r w:rsidR="005C3F94">
              <w:t xml:space="preserve">only </w:t>
            </w:r>
            <w:r>
              <w:t>in custom lists.</w:t>
            </w:r>
            <w:bookmarkStart w:id="717" w:name="_WWID10000718"/>
            <w:bookmarkEnd w:id="717"/>
          </w:p>
        </w:tc>
        <w:bookmarkStart w:id="718" w:name="_WWID10000719"/>
        <w:bookmarkEnd w:id="718"/>
      </w:tr>
      <w:tr w:rsidR="00084AC6" w:rsidRPr="00CD49F4">
        <w:trPr>
          <w:cantSplit/>
        </w:trPr>
        <w:tc>
          <w:tcPr>
            <w:tcW w:w="1839" w:type="dxa"/>
            <w:tcBorders>
              <w:top w:val="nil"/>
              <w:left w:val="nil"/>
              <w:bottom w:val="nil"/>
              <w:right w:val="nil"/>
              <w:tl2br w:val="nil"/>
              <w:tr2bl w:val="nil"/>
            </w:tcBorders>
            <w:shd w:val="clear" w:color="auto" w:fill="E6E6E6"/>
          </w:tcPr>
          <w:p w:rsidR="00084AC6" w:rsidRPr="00CD49F4" w:rsidRDefault="00084AC6">
            <w:pPr>
              <w:pStyle w:val="aTable0"/>
            </w:pPr>
            <w:r w:rsidRPr="00CD49F4">
              <w:t>Status</w:t>
            </w:r>
            <w:r>
              <w:fldChar w:fldCharType="begin"/>
            </w:r>
            <w:r>
              <w:instrText xml:space="preserve"> xe "status, exam: in exam lists" </w:instrText>
            </w:r>
            <w:r>
              <w:fldChar w:fldCharType="end"/>
            </w:r>
            <w:r>
              <w:fldChar w:fldCharType="begin"/>
            </w:r>
            <w:r>
              <w:instrText xml:space="preserve"> xe "exams: status of" </w:instrText>
            </w:r>
            <w:r>
              <w:fldChar w:fldCharType="end"/>
            </w:r>
            <w:bookmarkStart w:id="719" w:name="_WWID10000720"/>
            <w:bookmarkEnd w:id="719"/>
          </w:p>
        </w:tc>
        <w:tc>
          <w:tcPr>
            <w:tcW w:w="5577" w:type="dxa"/>
            <w:tcBorders>
              <w:top w:val="nil"/>
              <w:left w:val="nil"/>
              <w:bottom w:val="nil"/>
              <w:right w:val="nil"/>
              <w:tl2br w:val="nil"/>
              <w:tr2bl w:val="nil"/>
            </w:tcBorders>
            <w:shd w:val="clear" w:color="auto" w:fill="E6E6E6"/>
          </w:tcPr>
          <w:p w:rsidR="00084AC6" w:rsidRPr="00CD49F4" w:rsidRDefault="00084AC6">
            <w:pPr>
              <w:pStyle w:val="aTable0"/>
            </w:pPr>
            <w:r w:rsidRPr="00CD49F4">
              <w:t>The status of the exam as repo</w:t>
            </w:r>
            <w:r>
              <w:t>rted by the Radiology Package. Stand</w:t>
            </w:r>
            <w:r w:rsidRPr="00CD49F4">
              <w:t xml:space="preserve">ard values are </w:t>
            </w:r>
            <w:r>
              <w:rPr>
                <w:rStyle w:val="bSmallCap"/>
              </w:rPr>
              <w:t>waiting</w:t>
            </w:r>
            <w:r>
              <w:t xml:space="preserve"> (</w:t>
            </w:r>
            <w:r w:rsidRPr="00CB579F">
              <w:t>or</w:t>
            </w:r>
            <w:r>
              <w:rPr>
                <w:rStyle w:val="bSmallCap"/>
              </w:rPr>
              <w:t xml:space="preserve"> called for)</w:t>
            </w:r>
            <w:r>
              <w:t xml:space="preserve">, </w:t>
            </w:r>
            <w:r>
              <w:rPr>
                <w:rStyle w:val="bSmallCap"/>
              </w:rPr>
              <w:t>examined</w:t>
            </w:r>
            <w:r w:rsidRPr="00CD49F4">
              <w:t xml:space="preserve">, </w:t>
            </w:r>
            <w:r>
              <w:rPr>
                <w:rStyle w:val="bSmallCap"/>
              </w:rPr>
              <w:t>interpreted</w:t>
            </w:r>
            <w:r w:rsidRPr="00CD49F4">
              <w:t xml:space="preserve">, </w:t>
            </w:r>
            <w:r>
              <w:rPr>
                <w:rStyle w:val="bSmallCap"/>
              </w:rPr>
              <w:t>transcribed</w:t>
            </w:r>
            <w:r w:rsidRPr="00CD49F4">
              <w:t xml:space="preserve">, and </w:t>
            </w:r>
            <w:r>
              <w:rPr>
                <w:rStyle w:val="bSmallCap"/>
              </w:rPr>
              <w:t>complete</w:t>
            </w:r>
            <w:r w:rsidRPr="00CD49F4">
              <w:t>.</w:t>
            </w:r>
            <w:r>
              <w:t xml:space="preserve"> The names used for these v</w:t>
            </w:r>
            <w:r w:rsidRPr="00CD49F4">
              <w:t>alues may vary from site to site.</w:t>
            </w:r>
            <w:bookmarkStart w:id="720" w:name="_WWID10000721"/>
            <w:bookmarkEnd w:id="720"/>
          </w:p>
        </w:tc>
        <w:bookmarkStart w:id="721" w:name="_WWID10000722"/>
        <w:bookmarkEnd w:id="721"/>
      </w:tr>
      <w:tr w:rsidR="00C66921" w:rsidRPr="00CD49F4">
        <w:trPr>
          <w:cantSplit/>
        </w:trPr>
        <w:tc>
          <w:tcPr>
            <w:tcW w:w="1839" w:type="dxa"/>
            <w:tcBorders>
              <w:top w:val="nil"/>
              <w:left w:val="nil"/>
              <w:bottom w:val="nil"/>
              <w:right w:val="nil"/>
              <w:tl2br w:val="nil"/>
              <w:tr2bl w:val="nil"/>
            </w:tcBorders>
            <w:shd w:val="clear" w:color="auto" w:fill="FFFFFF"/>
          </w:tcPr>
          <w:p w:rsidR="00C66921" w:rsidRPr="00CD49F4" w:rsidRDefault="00C66921">
            <w:pPr>
              <w:pStyle w:val="aTable0"/>
            </w:pPr>
            <w:r>
              <w:t>TECH</w:t>
            </w:r>
          </w:p>
        </w:tc>
        <w:tc>
          <w:tcPr>
            <w:tcW w:w="5577" w:type="dxa"/>
            <w:tcBorders>
              <w:top w:val="nil"/>
              <w:left w:val="nil"/>
              <w:bottom w:val="nil"/>
              <w:right w:val="nil"/>
              <w:tl2br w:val="nil"/>
              <w:tr2bl w:val="nil"/>
            </w:tcBorders>
            <w:shd w:val="clear" w:color="auto" w:fill="FFFFFF"/>
          </w:tcPr>
          <w:p w:rsidR="00C66921" w:rsidRPr="00CD49F4" w:rsidRDefault="00C66921">
            <w:pPr>
              <w:pStyle w:val="aTable0"/>
            </w:pPr>
            <w:r>
              <w:t>The initials of the technologist who performed the exam. Sortable; custom list use only.</w:t>
            </w:r>
          </w:p>
        </w:tc>
      </w:tr>
      <w:tr w:rsidR="00084AC6" w:rsidRPr="00CD49F4">
        <w:trPr>
          <w:cantSplit/>
        </w:trPr>
        <w:tc>
          <w:tcPr>
            <w:tcW w:w="1839" w:type="dxa"/>
            <w:tcBorders>
              <w:top w:val="nil"/>
              <w:bottom w:val="nil"/>
            </w:tcBorders>
            <w:shd w:val="clear" w:color="auto" w:fill="D9D9D9"/>
          </w:tcPr>
          <w:p w:rsidR="00084AC6" w:rsidRPr="00CD49F4" w:rsidRDefault="00084AC6">
            <w:pPr>
              <w:pStyle w:val="aTable0"/>
            </w:pPr>
            <w:r>
              <w:t>Timestamp</w:t>
            </w:r>
            <w:bookmarkStart w:id="722" w:name="_WWID10000723"/>
            <w:bookmarkEnd w:id="722"/>
          </w:p>
        </w:tc>
        <w:tc>
          <w:tcPr>
            <w:tcW w:w="5577" w:type="dxa"/>
            <w:tcBorders>
              <w:top w:val="nil"/>
              <w:bottom w:val="nil"/>
            </w:tcBorders>
            <w:shd w:val="clear" w:color="auto" w:fill="D9D9D9"/>
          </w:tcPr>
          <w:p w:rsidR="00084AC6" w:rsidRPr="00CD49F4" w:rsidRDefault="00084AC6" w:rsidP="002779CC">
            <w:pPr>
              <w:pStyle w:val="aTable0"/>
            </w:pPr>
            <w:r>
              <w:t xml:space="preserve">The date and time that an exam was opened for display. </w:t>
            </w:r>
            <w:r w:rsidR="002779CC">
              <w:t xml:space="preserve">Present only </w:t>
            </w:r>
            <w:r>
              <w:t>in the Exam History List</w:t>
            </w:r>
            <w:bookmarkStart w:id="723" w:name="_WWID10000724"/>
            <w:bookmarkEnd w:id="723"/>
            <w:r w:rsidR="00B70153">
              <w:t>.</w:t>
            </w:r>
          </w:p>
        </w:tc>
        <w:bookmarkStart w:id="724" w:name="_WWID10000725"/>
        <w:bookmarkEnd w:id="724"/>
      </w:tr>
      <w:tr w:rsidR="00084AC6" w:rsidRPr="00FD3AC9">
        <w:trPr>
          <w:cantSplit/>
        </w:trPr>
        <w:tc>
          <w:tcPr>
            <w:tcW w:w="1839" w:type="dxa"/>
            <w:tcBorders>
              <w:top w:val="nil"/>
              <w:left w:val="nil"/>
              <w:bottom w:val="single" w:sz="8" w:space="0" w:color="auto"/>
              <w:right w:val="nil"/>
              <w:tl2br w:val="nil"/>
              <w:tr2bl w:val="nil"/>
            </w:tcBorders>
            <w:shd w:val="clear" w:color="auto" w:fill="auto"/>
          </w:tcPr>
          <w:p w:rsidR="00084AC6" w:rsidRPr="0093081D" w:rsidRDefault="00084AC6">
            <w:pPr>
              <w:pStyle w:val="aTable0"/>
            </w:pPr>
            <w:r>
              <w:t xml:space="preserve">Ward </w:t>
            </w:r>
            <w:r>
              <w:fldChar w:fldCharType="begin"/>
            </w:r>
            <w:r>
              <w:instrText xml:space="preserve"> xe "Ward field" </w:instrText>
            </w:r>
            <w:r>
              <w:fldChar w:fldCharType="end"/>
            </w:r>
            <w:bookmarkStart w:id="725" w:name="_WWID10000726"/>
            <w:bookmarkEnd w:id="725"/>
          </w:p>
        </w:tc>
        <w:tc>
          <w:tcPr>
            <w:tcW w:w="5577" w:type="dxa"/>
            <w:tcBorders>
              <w:top w:val="nil"/>
              <w:left w:val="nil"/>
              <w:bottom w:val="single" w:sz="8" w:space="0" w:color="auto"/>
              <w:right w:val="nil"/>
              <w:tl2br w:val="nil"/>
              <w:tr2bl w:val="nil"/>
            </w:tcBorders>
            <w:shd w:val="clear" w:color="auto" w:fill="auto"/>
          </w:tcPr>
          <w:p w:rsidR="00084AC6" w:rsidRPr="00FD3AC9" w:rsidRDefault="00084AC6" w:rsidP="005C3F94">
            <w:pPr>
              <w:pStyle w:val="aTable0"/>
              <w:rPr>
                <w:highlight w:val="yellow"/>
              </w:rPr>
            </w:pPr>
            <w:r>
              <w:t xml:space="preserve">The hospital ward at the time the exam was registered. Can be used </w:t>
            </w:r>
            <w:r w:rsidR="005C3F94">
              <w:t xml:space="preserve">only </w:t>
            </w:r>
            <w:r>
              <w:t>in custom lists.</w:t>
            </w:r>
            <w:bookmarkStart w:id="726" w:name="_WWID10000727"/>
            <w:bookmarkEnd w:id="726"/>
          </w:p>
        </w:tc>
        <w:bookmarkStart w:id="727" w:name="_WWID10000728"/>
        <w:bookmarkEnd w:id="727"/>
      </w:tr>
    </w:tbl>
    <w:p w:rsidR="00C06D4C" w:rsidRDefault="00C06D4C">
      <w:pPr>
        <w:pStyle w:val="aSpace"/>
      </w:pPr>
      <w:bookmarkStart w:id="728" w:name="_Ref111612912"/>
      <w:bookmarkStart w:id="729" w:name="_Ref136823467"/>
    </w:p>
    <w:p w:rsidR="005064F4" w:rsidRDefault="005064F4">
      <w:pPr>
        <w:pStyle w:val="Heading3"/>
      </w:pPr>
      <w:bookmarkStart w:id="730" w:name="_Toc508191964"/>
      <w:r>
        <w:t>Exam Lists and the VistA Host</w:t>
      </w:r>
      <w:bookmarkStart w:id="731" w:name="_WWID10000730"/>
      <w:bookmarkEnd w:id="729"/>
      <w:bookmarkEnd w:id="730"/>
    </w:p>
    <w:bookmarkEnd w:id="731"/>
    <w:p w:rsidR="005064F4" w:rsidRDefault="0077332D">
      <w:pPr>
        <w:pStyle w:val="aNorm"/>
      </w:pPr>
      <w:r>
        <w:fldChar w:fldCharType="begin"/>
      </w:r>
      <w:r>
        <w:instrText xml:space="preserve"> xe "exam lists: site-wide settings for" </w:instrText>
      </w:r>
      <w:r>
        <w:fldChar w:fldCharType="end"/>
      </w:r>
      <w:r w:rsidR="005064F4" w:rsidRPr="001C4ED3">
        <w:t xml:space="preserve">When </w:t>
      </w:r>
      <w:r w:rsidR="005064F4">
        <w:t xml:space="preserve">you click a tab in the Manager window to display an exam list, </w:t>
      </w:r>
      <w:r w:rsidR="005064F4" w:rsidRPr="001C4ED3">
        <w:t xml:space="preserve">you </w:t>
      </w:r>
      <w:r w:rsidR="005064F4">
        <w:t>are querying VistA for all exams that meet the criteria of the list.</w:t>
      </w:r>
      <w:r w:rsidR="00347283">
        <w:t xml:space="preserve"> </w:t>
      </w:r>
      <w:r w:rsidR="005064F4">
        <w:t>Certain site-wide parameters that reside on the VistA Host also affect what is shown in exam lists.</w:t>
      </w:r>
      <w:bookmarkStart w:id="732" w:name="_WWID10000731"/>
    </w:p>
    <w:bookmarkEnd w:id="732"/>
    <w:p w:rsidR="005064F4" w:rsidRDefault="005064F4">
      <w:pPr>
        <w:pStyle w:val="aNorm"/>
      </w:pPr>
      <w:r>
        <w:t xml:space="preserve">For a detailed listing of the specific site parameters involved, refer to Chapter 3 in the </w:t>
      </w:r>
      <w:r>
        <w:rPr>
          <w:rStyle w:val="Emphasis"/>
        </w:rPr>
        <w:t>Imaging Installation Guide</w:t>
      </w:r>
      <w:r>
        <w:t>.</w:t>
      </w:r>
      <w:bookmarkStart w:id="733" w:name="_WWID10000732"/>
    </w:p>
    <w:bookmarkEnd w:id="733"/>
    <w:p w:rsidR="005064F4" w:rsidRDefault="005064F4">
      <w:pPr>
        <w:pStyle w:val="aProcHead"/>
      </w:pPr>
      <w:r>
        <w:t>Pre-compiled vs. on-demand lists</w:t>
      </w:r>
      <w:bookmarkStart w:id="734" w:name="_WWID10000733"/>
    </w:p>
    <w:bookmarkEnd w:id="734"/>
    <w:p w:rsidR="00A635C2" w:rsidRDefault="00A635C2" w:rsidP="00A635C2">
      <w:pPr>
        <w:pStyle w:val="aNorm"/>
      </w:pPr>
      <w:r>
        <w:t xml:space="preserve">Pre-compiling lists allows the VistA Host to assemble them, periodically, in the background. </w:t>
      </w:r>
      <w:r w:rsidR="00967CE0">
        <w:t>This allows the exam list to display immediately on request</w:t>
      </w:r>
      <w:r>
        <w:t xml:space="preserve">. Most sites are configured to pre-compile the Unread Exams list. When pre-compiled data is displayed at a VistARad workstation, the time elapsed since the last compile is displayed as the </w:t>
      </w:r>
      <w:r>
        <w:rPr>
          <w:i/>
          <w:iCs/>
        </w:rPr>
        <w:t>List Age</w:t>
      </w:r>
      <w:r>
        <w:t>, as illustrated in the figure below</w:t>
      </w:r>
      <w:r w:rsidR="00967CE0">
        <w:t>. For Unread Exams lists, exams newly marked “Interpreted” are immediately removed from the list, whereas exams newly marked “Examined” do not appear on the list until the next pre-compile has run.</w:t>
      </w:r>
    </w:p>
    <w:p w:rsidR="00A635C2" w:rsidRDefault="00084380" w:rsidP="00D97412">
      <w:pPr>
        <w:pStyle w:val="aNorm"/>
        <w:jc w:val="center"/>
      </w:pPr>
      <w:r>
        <w:rPr>
          <w:noProof/>
        </w:rPr>
        <w:drawing>
          <wp:inline distT="0" distB="0" distL="0" distR="0">
            <wp:extent cx="5029200" cy="1371600"/>
            <wp:effectExtent l="0" t="0" r="0" b="0"/>
            <wp:docPr id="44" name="Picture 44" descr="exam lis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xam list tab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1371600"/>
                    </a:xfrm>
                    <a:prstGeom prst="rect">
                      <a:avLst/>
                    </a:prstGeom>
                    <a:noFill/>
                    <a:ln>
                      <a:noFill/>
                    </a:ln>
                  </pic:spPr>
                </pic:pic>
              </a:graphicData>
            </a:graphic>
          </wp:inline>
        </w:drawing>
      </w:r>
    </w:p>
    <w:p w:rsidR="00A635C2" w:rsidRDefault="00A635C2" w:rsidP="00A635C2">
      <w:pPr>
        <w:pStyle w:val="aNorm"/>
      </w:pPr>
      <w:r>
        <w:t>Some sites elect to have exam lists generated on demand. If this is the case, a list may take longer to display, but it will contain the most current information.</w:t>
      </w:r>
    </w:p>
    <w:p w:rsidR="00A635C2" w:rsidRDefault="00A635C2" w:rsidP="00A635C2">
      <w:pPr>
        <w:pStyle w:val="aNorm"/>
      </w:pPr>
      <w:r>
        <w:t>Pre-compiling also applies to the Recent Exams list and any custom lists that contain unread exams.</w:t>
      </w:r>
    </w:p>
    <w:p w:rsidR="005064F4" w:rsidRDefault="005C3F94">
      <w:pPr>
        <w:pStyle w:val="aProcHead"/>
      </w:pPr>
      <w:r>
        <w:t xml:space="preserve">Show only </w:t>
      </w:r>
      <w:r w:rsidR="005064F4">
        <w:t>exams with images</w:t>
      </w:r>
      <w:bookmarkStart w:id="735" w:name="_WWID10000737"/>
    </w:p>
    <w:bookmarkEnd w:id="735"/>
    <w:p w:rsidR="005064F4" w:rsidRDefault="005064F4">
      <w:pPr>
        <w:pStyle w:val="aNorm"/>
      </w:pPr>
      <w:r>
        <w:t>Sites can determine if the Unread, Recent, and All Active exam lists show all exams, or only those exams that have images available for display.</w:t>
      </w:r>
      <w:r w:rsidR="00347283">
        <w:t xml:space="preserve"> </w:t>
      </w:r>
      <w:r>
        <w:t>This setting will also affect custom lists defined using the “Pending” exam status.</w:t>
      </w:r>
      <w:bookmarkStart w:id="736" w:name="_WWID10000738"/>
    </w:p>
    <w:bookmarkEnd w:id="736"/>
    <w:p w:rsidR="005064F4" w:rsidRDefault="005064F4">
      <w:pPr>
        <w:pStyle w:val="aProcHead"/>
      </w:pPr>
      <w:r>
        <w:t>Excluding old exams</w:t>
      </w:r>
      <w:bookmarkStart w:id="737" w:name="_WWID10000739"/>
    </w:p>
    <w:bookmarkEnd w:id="737"/>
    <w:p w:rsidR="00521E2B" w:rsidRDefault="005064F4">
      <w:pPr>
        <w:pStyle w:val="aNorm"/>
      </w:pPr>
      <w:r>
        <w:t xml:space="preserve">Certain sites, especially new sites transitioning to VistARad, may configure the Unread Exams list or the Recent Exams list to exclude </w:t>
      </w:r>
      <w:r w:rsidR="003F1265">
        <w:t xml:space="preserve">any </w:t>
      </w:r>
      <w:r>
        <w:t xml:space="preserve">exams that </w:t>
      </w:r>
      <w:r w:rsidR="003E16B3">
        <w:t>predate</w:t>
      </w:r>
      <w:r>
        <w:t xml:space="preserve"> a </w:t>
      </w:r>
      <w:r w:rsidR="003E16B3">
        <w:t xml:space="preserve">given </w:t>
      </w:r>
      <w:r>
        <w:t>time.</w:t>
      </w:r>
      <w:r w:rsidR="00347283">
        <w:t xml:space="preserve"> </w:t>
      </w:r>
      <w:r>
        <w:t>If used, this setting also affects any custom lists that contain unread exams.</w:t>
      </w:r>
      <w:bookmarkStart w:id="738" w:name="_WWID10000741"/>
      <w:bookmarkStart w:id="739" w:name="_WWID10003606"/>
      <w:bookmarkStart w:id="740" w:name="_WWID10007029"/>
      <w:bookmarkEnd w:id="728"/>
    </w:p>
    <w:p w:rsidR="00002623" w:rsidRDefault="005D4872">
      <w:pPr>
        <w:pStyle w:val="aNorm"/>
        <w:sectPr w:rsidR="00002623" w:rsidSect="00002623">
          <w:headerReference w:type="even" r:id="rId63"/>
          <w:headerReference w:type="default" r:id="rId64"/>
          <w:footnotePr>
            <w:numFmt w:val="chicago"/>
            <w:numRestart w:val="eachPage"/>
          </w:footnotePr>
          <w:type w:val="oddPage"/>
          <w:pgSz w:w="12240" w:h="15840" w:code="1"/>
          <w:pgMar w:top="1800" w:right="1800" w:bottom="1800" w:left="1800" w:header="900" w:footer="900" w:gutter="0"/>
          <w:cols w:space="720"/>
          <w:titlePg/>
          <w:docGrid w:linePitch="360"/>
        </w:sectPr>
      </w:pPr>
      <w:r>
        <w:br w:type="page"/>
      </w:r>
      <w:r w:rsidR="005144BA">
        <w:t>This page intentionally left blank</w:t>
      </w:r>
      <w:r>
        <w:t>.</w:t>
      </w:r>
    </w:p>
    <w:p w:rsidR="005064F4" w:rsidRDefault="00084380">
      <w:pPr>
        <w:pStyle w:val="Heading1"/>
      </w:pPr>
      <w:bookmarkStart w:id="741" w:name="_Ref137008002"/>
      <w:bookmarkStart w:id="742" w:name="_WWImgID10004662"/>
      <w:bookmarkStart w:id="743" w:name="_Toc508191965"/>
      <w:bookmarkEnd w:id="738"/>
      <w:bookmarkEnd w:id="739"/>
      <w:bookmarkEnd w:id="740"/>
      <w:r>
        <w:rPr>
          <w:noProof/>
        </w:rPr>
        <mc:AlternateContent>
          <mc:Choice Requires="wps">
            <w:drawing>
              <wp:anchor distT="0" distB="0" distL="114300" distR="114300" simplePos="0" relativeHeight="251655680" behindDoc="0" locked="0" layoutInCell="1" allowOverlap="1">
                <wp:simplePos x="0" y="0"/>
                <wp:positionH relativeFrom="column">
                  <wp:posOffset>-33655</wp:posOffset>
                </wp:positionH>
                <wp:positionV relativeFrom="paragraph">
                  <wp:posOffset>-651510</wp:posOffset>
                </wp:positionV>
                <wp:extent cx="2622550" cy="270510"/>
                <wp:effectExtent l="4445" t="0" r="1905" b="0"/>
                <wp:wrapSquare wrapText="left"/>
                <wp:docPr id="232" name="Rectangle 893"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0" cy="27051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3" o:spid="_x0000_s1030" alt="image here only for formatting purposes" style="position:absolute;margin-left:-2.65pt;margin-top:-51.3pt;width:206.5pt;height:21.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" stroked="f">
                <v:textbox>
                  <w:txbxContent>
                    <w:p w:rsidR="00712887" w:rsidRDefault="00712887"/>
                  </w:txbxContent>
                </v:textbox>
                <w10:wrap type="square" side="left"/>
              </v:rect>
            </w:pict>
          </mc:Fallback>
        </mc:AlternateContent>
      </w:r>
      <w:bookmarkEnd w:id="742"/>
      <w:r w:rsidR="005064F4">
        <w:t>Patient Records</w:t>
      </w:r>
      <w:bookmarkEnd w:id="741"/>
      <w:bookmarkEnd w:id="743"/>
      <w:r w:rsidR="005064F4">
        <w:t xml:space="preserve"> </w:t>
      </w:r>
      <w:bookmarkStart w:id="744" w:name="_WWID10000742"/>
    </w:p>
    <w:p w:rsidR="00C06D4C" w:rsidRPr="00AE368A" w:rsidRDefault="00C06D4C" w:rsidP="00AE368A">
      <w:pPr>
        <w:pStyle w:val="aNormSnug"/>
      </w:pPr>
      <w:bookmarkStart w:id="745" w:name="_WWID10000745"/>
      <w:bookmarkEnd w:id="744"/>
      <w:r w:rsidRPr="00AE368A">
        <w:t>This chapter covers:</w:t>
      </w:r>
    </w:p>
    <w:p w:rsidR="00BC35DB" w:rsidRDefault="00BC35DB" w:rsidP="006F68A8">
      <w:pPr>
        <w:pStyle w:val="aNormSnug"/>
        <w:numPr>
          <w:ilvl w:val="0"/>
          <w:numId w:val="17"/>
        </w:numPr>
      </w:pPr>
      <w:r>
        <w:fldChar w:fldCharType="begin" w:fldLock="1"/>
      </w:r>
      <w:r>
        <w:instrText xml:space="preserve"> REF _Ref136917972 \h </w:instrText>
      </w:r>
      <w:r w:rsidR="00C06D4C">
        <w:instrText xml:space="preserve"> \* MERGEFORMAT </w:instrText>
      </w:r>
      <w:r>
        <w:fldChar w:fldCharType="separate"/>
      </w:r>
      <w:r w:rsidR="0093607B">
        <w:t>Opening Patient Records</w:t>
      </w:r>
      <w:r>
        <w:fldChar w:fldCharType="end"/>
      </w:r>
    </w:p>
    <w:p w:rsidR="005064F4" w:rsidRDefault="00BC35DB" w:rsidP="006F68A8">
      <w:pPr>
        <w:pStyle w:val="aNormSnug"/>
        <w:numPr>
          <w:ilvl w:val="0"/>
          <w:numId w:val="17"/>
        </w:numPr>
      </w:pPr>
      <w:r>
        <w:fldChar w:fldCharType="begin" w:fldLock="1"/>
      </w:r>
      <w:r>
        <w:instrText xml:space="preserve"> REF _Ref136917976 \h </w:instrText>
      </w:r>
      <w:r w:rsidR="00C06D4C">
        <w:instrText xml:space="preserve"> \* MERGEFORMAT </w:instrText>
      </w:r>
      <w:r>
        <w:fldChar w:fldCharType="separate"/>
      </w:r>
      <w:r w:rsidR="0093607B">
        <w:t>Using the Reports Window</w:t>
      </w:r>
      <w:r>
        <w:fldChar w:fldCharType="end"/>
      </w:r>
      <w:bookmarkStart w:id="746" w:name="_WWID10003607"/>
    </w:p>
    <w:p w:rsidR="005064F4" w:rsidRDefault="005064F4">
      <w:pPr>
        <w:pStyle w:val="aSpaceBorder"/>
      </w:pPr>
      <w:bookmarkStart w:id="747" w:name="_WWID10000746"/>
      <w:bookmarkEnd w:id="745"/>
      <w:bookmarkEnd w:id="746"/>
    </w:p>
    <w:p w:rsidR="005064F4" w:rsidRDefault="005064F4" w:rsidP="002C5BB1">
      <w:pPr>
        <w:pStyle w:val="Heading2"/>
      </w:pPr>
      <w:bookmarkStart w:id="748" w:name="_Ref136917972"/>
      <w:bookmarkStart w:id="749" w:name="_Ref136925227"/>
      <w:bookmarkStart w:id="750" w:name="_Ref136925230"/>
      <w:bookmarkStart w:id="751" w:name="_Opening_Patient_Records"/>
      <w:bookmarkStart w:id="752" w:name="_Toc508191966"/>
      <w:bookmarkEnd w:id="747"/>
      <w:bookmarkEnd w:id="751"/>
      <w:r>
        <w:t>Opening Patient Records</w:t>
      </w:r>
      <w:bookmarkStart w:id="753" w:name="_WWID10000747"/>
      <w:bookmarkEnd w:id="748"/>
      <w:bookmarkEnd w:id="749"/>
      <w:bookmarkEnd w:id="750"/>
      <w:bookmarkEnd w:id="752"/>
    </w:p>
    <w:bookmarkEnd w:id="753"/>
    <w:p w:rsidR="005064F4" w:rsidRDefault="00001EF4">
      <w:pPr>
        <w:pStyle w:val="aNorm"/>
      </w:pPr>
      <w:r>
        <w:fldChar w:fldCharType="begin"/>
      </w:r>
      <w:r>
        <w:instrText xml:space="preserve"> xe "patients: </w:instrText>
      </w:r>
      <w:r w:rsidR="0005444A">
        <w:instrText xml:space="preserve">opening </w:instrText>
      </w:r>
      <w:r>
        <w:instrText xml:space="preserve">records for" </w:instrText>
      </w:r>
      <w:r>
        <w:fldChar w:fldCharType="end"/>
      </w:r>
      <w:r>
        <w:fldChar w:fldCharType="begin"/>
      </w:r>
      <w:r>
        <w:instrText xml:space="preserve"> xe "records, patient" </w:instrText>
      </w:r>
      <w:r>
        <w:fldChar w:fldCharType="end"/>
      </w:r>
      <w:r w:rsidR="00C834BE">
        <w:fldChar w:fldCharType="begin"/>
      </w:r>
      <w:r w:rsidR="00C834BE">
        <w:instrText xml:space="preserve"> xe "Manager window: opening reports </w:instrText>
      </w:r>
      <w:r w:rsidR="00386669">
        <w:instrText>from</w:instrText>
      </w:r>
      <w:r w:rsidR="00C834BE">
        <w:instrText xml:space="preserve">" </w:instrText>
      </w:r>
      <w:r w:rsidR="00C834BE">
        <w:fldChar w:fldCharType="end"/>
      </w:r>
      <w:r w:rsidR="00BC35DB">
        <w:t>Y</w:t>
      </w:r>
      <w:r w:rsidR="005064F4">
        <w:t xml:space="preserve">ou can </w:t>
      </w:r>
      <w:r w:rsidR="00BC35DB">
        <w:t xml:space="preserve">use VistARad to </w:t>
      </w:r>
      <w:r w:rsidR="00380B84">
        <w:t>review</w:t>
      </w:r>
      <w:r w:rsidR="003F1265">
        <w:t xml:space="preserve"> </w:t>
      </w:r>
      <w:r w:rsidR="005064F4">
        <w:t>requisitions, reports, patient profiles, and health summary reports stored in the VistA system.</w:t>
      </w:r>
      <w:bookmarkStart w:id="754" w:name="_WWID10000748"/>
    </w:p>
    <w:bookmarkEnd w:id="754"/>
    <w:p w:rsidR="005064F4" w:rsidRDefault="005064F4">
      <w:pPr>
        <w:pStyle w:val="aNorm"/>
      </w:pPr>
      <w:r>
        <w:rPr>
          <w:rStyle w:val="bLeadin"/>
        </w:rPr>
        <w:t xml:space="preserve">Note  </w:t>
      </w:r>
      <w:r>
        <w:t xml:space="preserve">Opening a record for a patient </w:t>
      </w:r>
      <w:r w:rsidR="00BC35DB">
        <w:t xml:space="preserve">makes that patient the </w:t>
      </w:r>
      <w:r w:rsidR="00B53B16">
        <w:t>“</w:t>
      </w:r>
      <w:r w:rsidR="00BC35DB">
        <w:t>active patient</w:t>
      </w:r>
      <w:r w:rsidR="00313788">
        <w:t>.”</w:t>
      </w:r>
      <w:r w:rsidR="00347283">
        <w:t xml:space="preserve"> </w:t>
      </w:r>
      <w:r w:rsidR="00BC35DB">
        <w:t xml:space="preserve">Exams for other patients, if displayed, </w:t>
      </w:r>
      <w:r w:rsidR="00084AC6">
        <w:t xml:space="preserve">will </w:t>
      </w:r>
      <w:r w:rsidR="00BC35DB">
        <w:t xml:space="preserve">be hidden </w:t>
      </w:r>
      <w:r w:rsidR="00084AC6">
        <w:t xml:space="preserve">(not closed) </w:t>
      </w:r>
      <w:r w:rsidR="00BC35DB">
        <w:t>when the record is opened.</w:t>
      </w:r>
      <w:r w:rsidR="00347283">
        <w:t xml:space="preserve"> </w:t>
      </w:r>
      <w:r w:rsidR="00BC35DB">
        <w:t xml:space="preserve">For more information, see </w:t>
      </w:r>
      <w:r w:rsidR="00BC35DB">
        <w:rPr>
          <w:rStyle w:val="bLinkRef"/>
        </w:rPr>
        <w:fldChar w:fldCharType="begin" w:fldLock="1"/>
      </w:r>
      <w:r w:rsidR="00BC35DB">
        <w:rPr>
          <w:rStyle w:val="bLinkRef"/>
        </w:rPr>
        <w:instrText xml:space="preserve"> REF _Ref135107192 \h </w:instrText>
      </w:r>
      <w:r w:rsidR="00BC35DB">
        <w:rPr>
          <w:rStyle w:val="bLinkRef"/>
        </w:rPr>
      </w:r>
      <w:r w:rsidR="00BC35DB">
        <w:rPr>
          <w:rStyle w:val="bLinkRef"/>
        </w:rPr>
        <w:instrText xml:space="preserve"> \* MERGEFORMAT </w:instrText>
      </w:r>
      <w:r w:rsidR="00BC35DB">
        <w:rPr>
          <w:rStyle w:val="bLinkRef"/>
        </w:rPr>
        <w:fldChar w:fldCharType="separate"/>
      </w:r>
      <w:r w:rsidR="0093607B">
        <w:rPr>
          <w:rStyle w:val="bLinkRef"/>
        </w:rPr>
        <w:t xml:space="preserve">Switching </w:t>
      </w:r>
      <w:r w:rsidR="0093607B">
        <w:rPr>
          <w:rStyle w:val="bLinkRef"/>
        </w:rPr>
        <w:t>b</w:t>
      </w:r>
      <w:r w:rsidR="0093607B">
        <w:rPr>
          <w:rStyle w:val="bLinkRef"/>
        </w:rPr>
        <w:t>etween</w:t>
      </w:r>
      <w:r w:rsidR="0093607B">
        <w:rPr>
          <w:rStyle w:val="bLinkRef"/>
        </w:rPr>
        <w:t xml:space="preserve"> </w:t>
      </w:r>
      <w:r w:rsidR="0093607B">
        <w:rPr>
          <w:rStyle w:val="bLinkRef"/>
        </w:rPr>
        <w:t>Patients</w:t>
      </w:r>
      <w:r w:rsidR="00BC35DB">
        <w:rPr>
          <w:rStyle w:val="bLinkRef"/>
        </w:rPr>
        <w:fldChar w:fldCharType="end"/>
      </w:r>
      <w:r w:rsidR="00783988">
        <w:t xml:space="preserve"> on page </w:t>
      </w:r>
      <w:r w:rsidR="00783988">
        <w:fldChar w:fldCharType="begin"/>
      </w:r>
      <w:r w:rsidR="00783988">
        <w:instrText xml:space="preserve"> PAGEREF _Ref135107192 \h </w:instrText>
      </w:r>
      <w:r w:rsidR="00783988">
        <w:fldChar w:fldCharType="separate"/>
      </w:r>
      <w:ins w:id="755" w:author="Andersen, Charles W.  (ManTech)" w:date="2019-12-10T15:26:00Z">
        <w:r w:rsidR="00380255">
          <w:rPr>
            <w:noProof/>
          </w:rPr>
          <w:t>61</w:t>
        </w:r>
      </w:ins>
      <w:del w:id="756" w:author="Andersen, Charles W.  (ManTech)" w:date="2019-12-10T15:26:00Z">
        <w:r w:rsidR="00B77F99" w:rsidDel="00380255">
          <w:rPr>
            <w:noProof/>
          </w:rPr>
          <w:delText>4</w:delText>
        </w:r>
      </w:del>
      <w:r w:rsidR="00783988">
        <w:fldChar w:fldCharType="end"/>
      </w:r>
      <w:r>
        <w:t xml:space="preserve">. </w:t>
      </w:r>
      <w:bookmarkStart w:id="757" w:name="_WWID10000750"/>
    </w:p>
    <w:p w:rsidR="005064F4" w:rsidRDefault="005064F4">
      <w:pPr>
        <w:pStyle w:val="Heading3"/>
      </w:pPr>
      <w:bookmarkStart w:id="758" w:name="_Ref136834658"/>
      <w:bookmarkStart w:id="759" w:name="_Displaying_Requisitions"/>
      <w:bookmarkStart w:id="760" w:name="_Toc508191967"/>
      <w:bookmarkEnd w:id="757"/>
      <w:bookmarkEnd w:id="759"/>
      <w:r>
        <w:t>Displaying Requisitions</w:t>
      </w:r>
      <w:bookmarkStart w:id="761" w:name="_WWID10000751"/>
      <w:bookmarkEnd w:id="758"/>
      <w:bookmarkEnd w:id="760"/>
    </w:p>
    <w:bookmarkEnd w:id="761"/>
    <w:p w:rsidR="005064F4" w:rsidRDefault="005064F4">
      <w:pPr>
        <w:pStyle w:val="aNorm"/>
      </w:pPr>
      <w:r>
        <w:fldChar w:fldCharType="begin"/>
      </w:r>
      <w:r>
        <w:instrText xml:space="preserve"> xe "exam requisitions" </w:instrText>
      </w:r>
      <w:r>
        <w:fldChar w:fldCharType="end"/>
      </w:r>
      <w:r>
        <w:fldChar w:fldCharType="begin"/>
      </w:r>
      <w:r>
        <w:instrText xml:space="preserve"> xe "requisitions</w:instrText>
      </w:r>
      <w:r w:rsidR="00FD7B49">
        <w:instrText>: opening</w:instrText>
      </w:r>
      <w:r>
        <w:instrText xml:space="preserve">" </w:instrText>
      </w:r>
      <w:r>
        <w:fldChar w:fldCharType="end"/>
      </w:r>
      <w:r>
        <w:t>Exam requisitions can be displayed as needed</w:t>
      </w:r>
      <w:r w:rsidR="00380B84">
        <w:t>.</w:t>
      </w:r>
      <w:r w:rsidR="00347283">
        <w:t xml:space="preserve"> </w:t>
      </w:r>
      <w:r w:rsidR="00380B84">
        <w:t xml:space="preserve">They can also </w:t>
      </w:r>
      <w:r>
        <w:t>be displayed automatically whenever an exam is opened</w:t>
      </w:r>
      <w:r w:rsidR="00380B84">
        <w:t xml:space="preserve"> for interpretation</w:t>
      </w:r>
      <w:r>
        <w:t>.</w:t>
      </w:r>
      <w:bookmarkStart w:id="762" w:name="_WWID10000752"/>
    </w:p>
    <w:bookmarkEnd w:id="762"/>
    <w:p w:rsidR="005064F4" w:rsidRDefault="005064F4" w:rsidP="006F68A8">
      <w:pPr>
        <w:pStyle w:val="aNorm"/>
        <w:numPr>
          <w:ilvl w:val="0"/>
          <w:numId w:val="134"/>
        </w:numPr>
      </w:pPr>
      <w:r>
        <w:t>Some sites may limit the display of requisitions to users designated as Radiologists or Radiology Technologists</w:t>
      </w:r>
      <w:r w:rsidR="003F1265">
        <w:t xml:space="preserve"> in the Radiology package</w:t>
      </w:r>
      <w:r>
        <w:t>.</w:t>
      </w:r>
      <w:bookmarkStart w:id="763" w:name="_WWID10000754"/>
    </w:p>
    <w:bookmarkEnd w:id="763"/>
    <w:p w:rsidR="00661090" w:rsidRDefault="00661090" w:rsidP="00661090">
      <w:pPr>
        <w:pStyle w:val="aNorm"/>
        <w:numPr>
          <w:ilvl w:val="0"/>
          <w:numId w:val="134"/>
        </w:numPr>
      </w:pPr>
      <w:r>
        <w:t>The Complications and Tech Comments portions of a requisition are visible only to users designated as Radiologists or Radiology Technologists in the Radiology package.</w:t>
      </w:r>
      <w:bookmarkStart w:id="764" w:name="_WWID10003610"/>
    </w:p>
    <w:bookmarkEnd w:id="764"/>
    <w:p w:rsidR="00661090" w:rsidRDefault="00661090" w:rsidP="00661090">
      <w:pPr>
        <w:pStyle w:val="aNorm"/>
        <w:numPr>
          <w:ilvl w:val="0"/>
          <w:numId w:val="134"/>
        </w:numPr>
      </w:pPr>
      <w:r>
        <w:t>Medications and radiopharmaceuticals are visible only to users designated as Radiologists or Radiology Technologists in the Radiology package.</w:t>
      </w:r>
    </w:p>
    <w:p w:rsidR="005064F4" w:rsidRDefault="00BC35DB">
      <w:pPr>
        <w:pStyle w:val="aProcHead"/>
      </w:pPr>
      <w:r>
        <w:t>To d</w:t>
      </w:r>
      <w:r w:rsidR="005064F4">
        <w:t>isplay</w:t>
      </w:r>
      <w:r>
        <w:t xml:space="preserve"> r</w:t>
      </w:r>
      <w:r w:rsidR="005064F4">
        <w:t xml:space="preserve">equisitions </w:t>
      </w:r>
      <w:r>
        <w:t>for open exams</w:t>
      </w:r>
      <w:bookmarkStart w:id="765" w:name="_WWID10000756"/>
    </w:p>
    <w:p w:rsidR="005064F4" w:rsidRDefault="00BC35DB">
      <w:pPr>
        <w:pStyle w:val="aNorm"/>
      </w:pPr>
      <w:r>
        <w:t xml:space="preserve">In a viewport containing images from the open exam, click </w:t>
      </w:r>
      <w:bookmarkEnd w:id="765"/>
      <w:r w:rsidR="00084380">
        <w:rPr>
          <w:rStyle w:val="bDrop3pt"/>
          <w:noProof/>
        </w:rPr>
        <w:drawing>
          <wp:inline distT="0" distB="0" distL="0" distR="0">
            <wp:extent cx="190500" cy="190500"/>
            <wp:effectExtent l="0" t="0" r="0" b="0"/>
            <wp:docPr id="45" name="Picture 45" descr="Requisition/Re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quisition/Report 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Style w:val="bDrop3pt"/>
        </w:rPr>
        <w:t>.</w:t>
      </w:r>
      <w:r w:rsidR="005064F4">
        <w:rPr>
          <w:rStyle w:val="bDrop3pt"/>
        </w:rPr>
        <w:t xml:space="preserve"> </w:t>
      </w:r>
      <w:r>
        <w:t>If the exam is unread, the requisition is displayed.</w:t>
      </w:r>
      <w:r w:rsidR="00084AC6">
        <w:t xml:space="preserve"> </w:t>
      </w:r>
      <w:r>
        <w:t xml:space="preserve">If the exam is already interpreted, the report is </w:t>
      </w:r>
      <w:bookmarkStart w:id="766" w:name="_WWID10000757"/>
      <w:r>
        <w:t>displayed.</w:t>
      </w:r>
    </w:p>
    <w:bookmarkEnd w:id="766"/>
    <w:p w:rsidR="005064F4" w:rsidRDefault="00BC35DB">
      <w:pPr>
        <w:pStyle w:val="aNorm"/>
      </w:pPr>
      <w:r>
        <w:t xml:space="preserve">To explicitly choose the requisition or report, drag down on the </w:t>
      </w:r>
      <w:r w:rsidR="00084380">
        <w:rPr>
          <w:rStyle w:val="bDrop3pt"/>
          <w:noProof/>
        </w:rPr>
        <w:drawing>
          <wp:inline distT="0" distB="0" distL="0" distR="0">
            <wp:extent cx="190500" cy="190500"/>
            <wp:effectExtent l="0" t="0" r="0" b="0"/>
            <wp:docPr id="46" name="Picture 46" descr="Requisition/Re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quisition/Report 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5064F4">
        <w:t xml:space="preserve"> icon</w:t>
      </w:r>
      <w:r>
        <w:t xml:space="preserve">, then click </w:t>
      </w:r>
      <w:r>
        <w:rPr>
          <w:rStyle w:val="Strong"/>
        </w:rPr>
        <w:t xml:space="preserve">Requisition </w:t>
      </w:r>
      <w:r>
        <w:t xml:space="preserve">or </w:t>
      </w:r>
      <w:r>
        <w:rPr>
          <w:rStyle w:val="Strong"/>
        </w:rPr>
        <w:t>Report</w:t>
      </w:r>
      <w:r w:rsidR="005064F4">
        <w:t>.</w:t>
      </w:r>
      <w:bookmarkStart w:id="767" w:name="_WWID10000758"/>
    </w:p>
    <w:bookmarkEnd w:id="767"/>
    <w:p w:rsidR="005064F4" w:rsidRDefault="00BC35DB">
      <w:pPr>
        <w:pStyle w:val="aProcHead"/>
      </w:pPr>
      <w:r>
        <w:t>To display requisitions for any exam</w:t>
      </w:r>
      <w:bookmarkStart w:id="768" w:name="_WWID10000759"/>
    </w:p>
    <w:bookmarkEnd w:id="768"/>
    <w:p w:rsidR="005064F4" w:rsidRDefault="005064F4" w:rsidP="006F68A8">
      <w:pPr>
        <w:pStyle w:val="aNorm"/>
        <w:numPr>
          <w:ilvl w:val="0"/>
          <w:numId w:val="42"/>
        </w:numPr>
      </w:pPr>
      <w:r>
        <w:t xml:space="preserve">In the Manager window, locate </w:t>
      </w:r>
      <w:r w:rsidR="00BC35DB">
        <w:t>the exam of interest</w:t>
      </w:r>
      <w:r>
        <w:t>.</w:t>
      </w:r>
      <w:bookmarkStart w:id="769" w:name="_WWID10000760"/>
    </w:p>
    <w:bookmarkEnd w:id="769"/>
    <w:p w:rsidR="005064F4" w:rsidRDefault="005064F4" w:rsidP="006F68A8">
      <w:pPr>
        <w:pStyle w:val="aNorm"/>
        <w:numPr>
          <w:ilvl w:val="0"/>
          <w:numId w:val="42"/>
        </w:numPr>
      </w:pPr>
      <w:r>
        <w:t xml:space="preserve">Click the exam and then click the </w:t>
      </w:r>
      <w:r>
        <w:rPr>
          <w:rStyle w:val="Strong"/>
        </w:rPr>
        <w:t>Requisition</w:t>
      </w:r>
      <w:r>
        <w:t xml:space="preserve"> button</w:t>
      </w:r>
      <w:r w:rsidR="00084AC6">
        <w:t>, or r</w:t>
      </w:r>
      <w:r>
        <w:t xml:space="preserve">ight-click the exam and then click </w:t>
      </w:r>
      <w:r>
        <w:rPr>
          <w:rStyle w:val="Strong"/>
        </w:rPr>
        <w:t>Requisition</w:t>
      </w:r>
      <w:r>
        <w:t xml:space="preserve">. </w:t>
      </w:r>
      <w:bookmarkStart w:id="770" w:name="_WWID10000763"/>
    </w:p>
    <w:bookmarkEnd w:id="770"/>
    <w:p w:rsidR="005064F4" w:rsidRDefault="00BC35DB">
      <w:pPr>
        <w:pStyle w:val="aProcHead"/>
      </w:pPr>
      <w:r>
        <w:t>To d</w:t>
      </w:r>
      <w:r w:rsidR="005064F4">
        <w:t xml:space="preserve">isplay </w:t>
      </w:r>
      <w:r>
        <w:t>r</w:t>
      </w:r>
      <w:r w:rsidR="005064F4">
        <w:t xml:space="preserve">equisitions </w:t>
      </w:r>
      <w:r>
        <w:t>a</w:t>
      </w:r>
      <w:r w:rsidR="005064F4">
        <w:t xml:space="preserve">utomatically </w:t>
      </w:r>
      <w:bookmarkStart w:id="771" w:name="_WWID10000764"/>
    </w:p>
    <w:bookmarkEnd w:id="771"/>
    <w:p w:rsidR="005064F4" w:rsidRDefault="00BC35DB" w:rsidP="006F68A8">
      <w:pPr>
        <w:pStyle w:val="aNorm"/>
        <w:keepNext/>
        <w:numPr>
          <w:ilvl w:val="0"/>
          <w:numId w:val="43"/>
        </w:numPr>
      </w:pPr>
      <w:r>
        <w:t>In the Manager or Viewer menu, c</w:t>
      </w:r>
      <w:r w:rsidR="005064F4">
        <w:t xml:space="preserve">lick </w:t>
      </w:r>
      <w:r w:rsidR="005064F4">
        <w:rPr>
          <w:rStyle w:val="Strong"/>
        </w:rPr>
        <w:t>View</w:t>
      </w:r>
      <w:r w:rsidR="005064F4">
        <w:t xml:space="preserve"> | </w:t>
      </w:r>
      <w:r w:rsidR="005064F4">
        <w:rPr>
          <w:rStyle w:val="Strong"/>
        </w:rPr>
        <w:t>Settings</w:t>
      </w:r>
      <w:r w:rsidR="005064F4">
        <w:t>.</w:t>
      </w:r>
      <w:bookmarkStart w:id="772" w:name="_WWID10000765"/>
    </w:p>
    <w:bookmarkEnd w:id="772"/>
    <w:p w:rsidR="005064F4" w:rsidRDefault="003F1265" w:rsidP="006F68A8">
      <w:pPr>
        <w:pStyle w:val="aNorm"/>
        <w:numPr>
          <w:ilvl w:val="0"/>
          <w:numId w:val="43"/>
        </w:numPr>
      </w:pPr>
      <w:r>
        <w:t xml:space="preserve">Under the </w:t>
      </w:r>
      <w:r>
        <w:rPr>
          <w:rStyle w:val="Strong"/>
        </w:rPr>
        <w:t>Manager</w:t>
      </w:r>
      <w:r>
        <w:t xml:space="preserve"> tab, click the </w:t>
      </w:r>
      <w:r w:rsidR="005064F4">
        <w:rPr>
          <w:rStyle w:val="Strong"/>
        </w:rPr>
        <w:t>General</w:t>
      </w:r>
      <w:r w:rsidR="005064F4">
        <w:t xml:space="preserve"> </w:t>
      </w:r>
      <w:r w:rsidR="00084AC6">
        <w:t>subtab</w:t>
      </w:r>
      <w:r w:rsidR="005064F4">
        <w:t>.</w:t>
      </w:r>
      <w:bookmarkStart w:id="773" w:name="_WWID10000766"/>
    </w:p>
    <w:bookmarkEnd w:id="773"/>
    <w:p w:rsidR="00380B84" w:rsidRDefault="005064F4" w:rsidP="006F68A8">
      <w:pPr>
        <w:pStyle w:val="aNorm"/>
        <w:numPr>
          <w:ilvl w:val="0"/>
          <w:numId w:val="43"/>
        </w:numPr>
      </w:pPr>
      <w:r>
        <w:t xml:space="preserve">Select the </w:t>
      </w:r>
      <w:r>
        <w:rPr>
          <w:rStyle w:val="Strong"/>
        </w:rPr>
        <w:t xml:space="preserve">Auto-Open Requisition </w:t>
      </w:r>
      <w:r w:rsidR="00084AC6">
        <w:t>check box</w:t>
      </w:r>
      <w:r w:rsidR="00380B84">
        <w:t>.</w:t>
      </w:r>
      <w:bookmarkStart w:id="774" w:name="_WWID10003611"/>
    </w:p>
    <w:bookmarkEnd w:id="774"/>
    <w:p w:rsidR="005064F4" w:rsidRDefault="00380B84" w:rsidP="006F68A8">
      <w:pPr>
        <w:pStyle w:val="aNorm"/>
        <w:numPr>
          <w:ilvl w:val="0"/>
          <w:numId w:val="43"/>
        </w:numPr>
      </w:pPr>
      <w:r>
        <w:t xml:space="preserve">Click </w:t>
      </w:r>
      <w:r>
        <w:rPr>
          <w:rStyle w:val="Strong"/>
        </w:rPr>
        <w:t>OK</w:t>
      </w:r>
      <w:r>
        <w:t>.</w:t>
      </w:r>
      <w:r w:rsidR="00347283">
        <w:t xml:space="preserve"> </w:t>
      </w:r>
      <w:r w:rsidR="005064F4">
        <w:t xml:space="preserve">The </w:t>
      </w:r>
      <w:r w:rsidR="00BC35DB">
        <w:t>next time an exam is opened</w:t>
      </w:r>
      <w:r w:rsidR="003F1265">
        <w:t xml:space="preserve"> and locked</w:t>
      </w:r>
      <w:r w:rsidR="00BC35DB">
        <w:t>, it</w:t>
      </w:r>
      <w:r w:rsidR="005064F4">
        <w:t>s requisition will be opened as well.</w:t>
      </w:r>
      <w:bookmarkStart w:id="775" w:name="_WWID10000767"/>
    </w:p>
    <w:p w:rsidR="005064F4" w:rsidRDefault="005064F4">
      <w:pPr>
        <w:pStyle w:val="Heading3"/>
      </w:pPr>
      <w:bookmarkStart w:id="776" w:name="_Ref136834660"/>
      <w:bookmarkStart w:id="777" w:name="_Displaying_Reports"/>
      <w:bookmarkStart w:id="778" w:name="_Toc508191968"/>
      <w:bookmarkEnd w:id="775"/>
      <w:bookmarkEnd w:id="777"/>
      <w:r>
        <w:t>Displaying Reports</w:t>
      </w:r>
      <w:bookmarkStart w:id="779" w:name="_WWID10000768"/>
      <w:bookmarkEnd w:id="776"/>
      <w:bookmarkEnd w:id="778"/>
    </w:p>
    <w:bookmarkEnd w:id="779"/>
    <w:p w:rsidR="005064F4" w:rsidRDefault="005064F4">
      <w:pPr>
        <w:pStyle w:val="aNorm"/>
      </w:pPr>
      <w:r>
        <w:fldChar w:fldCharType="begin"/>
      </w:r>
      <w:r>
        <w:instrText xml:space="preserve"> xe "exam reports" </w:instrText>
      </w:r>
      <w:r>
        <w:fldChar w:fldCharType="end"/>
      </w:r>
      <w:r>
        <w:fldChar w:fldCharType="begin"/>
      </w:r>
      <w:r>
        <w:instrText xml:space="preserve"> xe "reports</w:instrText>
      </w:r>
      <w:r w:rsidR="00FD7B49">
        <w:instrText>: displaying</w:instrText>
      </w:r>
      <w:r>
        <w:instrText xml:space="preserve">" </w:instrText>
      </w:r>
      <w:r>
        <w:fldChar w:fldCharType="end"/>
      </w:r>
      <w:r>
        <w:t xml:space="preserve">Exam reports </w:t>
      </w:r>
      <w:r w:rsidR="00BC35DB">
        <w:t xml:space="preserve">can be displayed for interpreted </w:t>
      </w:r>
      <w:r>
        <w:t>exams.</w:t>
      </w:r>
      <w:r w:rsidR="00347283">
        <w:t xml:space="preserve"> </w:t>
      </w:r>
      <w:r>
        <w:t>Note that:</w:t>
      </w:r>
      <w:bookmarkStart w:id="780" w:name="_WWID10000769"/>
    </w:p>
    <w:bookmarkEnd w:id="780"/>
    <w:p w:rsidR="005064F4" w:rsidRDefault="005064F4" w:rsidP="006F68A8">
      <w:pPr>
        <w:pStyle w:val="aNorm"/>
        <w:numPr>
          <w:ilvl w:val="0"/>
          <w:numId w:val="134"/>
        </w:numPr>
      </w:pPr>
      <w:r>
        <w:t xml:space="preserve">The Complications and Tech Comments portions of a report are visible </w:t>
      </w:r>
      <w:r w:rsidR="00313788">
        <w:t xml:space="preserve">only </w:t>
      </w:r>
      <w:r>
        <w:t xml:space="preserve">to users designated as Radiologists or Radiology </w:t>
      </w:r>
      <w:r w:rsidR="00BC35DB">
        <w:t>Technologists in the Radiology p</w:t>
      </w:r>
      <w:r>
        <w:t>ackage.</w:t>
      </w:r>
      <w:bookmarkStart w:id="781" w:name="_WWID10000770"/>
    </w:p>
    <w:bookmarkEnd w:id="781"/>
    <w:p w:rsidR="00661090" w:rsidRDefault="00661090" w:rsidP="00661090">
      <w:pPr>
        <w:pStyle w:val="aNorm"/>
        <w:numPr>
          <w:ilvl w:val="0"/>
          <w:numId w:val="134"/>
        </w:numPr>
      </w:pPr>
      <w:r>
        <w:t>Medications and radiopharmaceuticals are visible only to users designated as Radiologists or Radiology Technologists in the Radiology package.</w:t>
      </w:r>
    </w:p>
    <w:p w:rsidR="005064F4" w:rsidRDefault="005064F4" w:rsidP="006F68A8">
      <w:pPr>
        <w:pStyle w:val="aNorm"/>
        <w:numPr>
          <w:ilvl w:val="0"/>
          <w:numId w:val="134"/>
        </w:numPr>
      </w:pPr>
      <w:r>
        <w:t xml:space="preserve">Draft (un-verified) exam reports can be viewed by other radiologists. </w:t>
      </w:r>
      <w:r w:rsidR="00BC35DB">
        <w:t xml:space="preserve">Depending on how the Radiology </w:t>
      </w:r>
      <w:r w:rsidR="004A406A">
        <w:t xml:space="preserve">Package </w:t>
      </w:r>
      <w:r>
        <w:t>is configured, draft exam reports may also be viewable by other VistA users.</w:t>
      </w:r>
      <w:bookmarkStart w:id="782" w:name="_WWID10000771"/>
    </w:p>
    <w:p w:rsidR="00380B84" w:rsidRDefault="00BC35DB">
      <w:pPr>
        <w:pStyle w:val="aNorm"/>
      </w:pPr>
      <w:r>
        <w:t>Reports can be displayed with or without opening the associated exam.</w:t>
      </w:r>
      <w:bookmarkStart w:id="783" w:name="_WWID10003098"/>
    </w:p>
    <w:bookmarkEnd w:id="782"/>
    <w:bookmarkEnd w:id="783"/>
    <w:p w:rsidR="00BC35DB" w:rsidRDefault="00BC35DB">
      <w:pPr>
        <w:pStyle w:val="aProcHead"/>
      </w:pPr>
      <w:r>
        <w:t>To display reports for open exams</w:t>
      </w:r>
      <w:bookmarkStart w:id="784" w:name="_WWID10003099"/>
    </w:p>
    <w:bookmarkEnd w:id="784"/>
    <w:p w:rsidR="00BC35DB" w:rsidRDefault="00BC35DB">
      <w:pPr>
        <w:pStyle w:val="aNorm"/>
      </w:pPr>
      <w:r>
        <w:t xml:space="preserve">In a viewport containing images from the open exam, click </w:t>
      </w:r>
      <w:r w:rsidR="00084380">
        <w:rPr>
          <w:rStyle w:val="bDrop3pt"/>
          <w:noProof/>
        </w:rPr>
        <w:drawing>
          <wp:inline distT="0" distB="0" distL="0" distR="0">
            <wp:extent cx="190500" cy="190500"/>
            <wp:effectExtent l="0" t="0" r="0" b="0"/>
            <wp:docPr id="47" name="Picture 47" descr="Requisition/Re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quisition/Report 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r w:rsidR="00347283">
        <w:t xml:space="preserve"> </w:t>
      </w:r>
      <w:r>
        <w:t xml:space="preserve">If a report is not yet available, the exam requisition will be displayed instead. </w:t>
      </w:r>
      <w:bookmarkStart w:id="785" w:name="_WWID10000778"/>
    </w:p>
    <w:bookmarkEnd w:id="785"/>
    <w:p w:rsidR="005064F4" w:rsidRDefault="00BC35DB">
      <w:pPr>
        <w:pStyle w:val="aProcHead"/>
      </w:pPr>
      <w:r>
        <w:t>To display reports for any exam</w:t>
      </w:r>
      <w:bookmarkStart w:id="786" w:name="_WWID10000772"/>
    </w:p>
    <w:bookmarkEnd w:id="786"/>
    <w:p w:rsidR="005064F4" w:rsidRDefault="005064F4" w:rsidP="006F68A8">
      <w:pPr>
        <w:pStyle w:val="aNorm"/>
        <w:numPr>
          <w:ilvl w:val="0"/>
          <w:numId w:val="44"/>
        </w:numPr>
      </w:pPr>
      <w:r>
        <w:t xml:space="preserve">In the Manager window, locate </w:t>
      </w:r>
      <w:r w:rsidR="00BC35DB">
        <w:t xml:space="preserve">the </w:t>
      </w:r>
      <w:r>
        <w:t>exam of interest.</w:t>
      </w:r>
      <w:bookmarkStart w:id="787" w:name="_WWID10000773"/>
    </w:p>
    <w:bookmarkEnd w:id="787"/>
    <w:p w:rsidR="005064F4" w:rsidRDefault="005064F4" w:rsidP="006F68A8">
      <w:pPr>
        <w:pStyle w:val="aNorm"/>
        <w:numPr>
          <w:ilvl w:val="0"/>
          <w:numId w:val="44"/>
        </w:numPr>
      </w:pPr>
      <w:r>
        <w:t xml:space="preserve">Click the exam and then click the </w:t>
      </w:r>
      <w:r>
        <w:rPr>
          <w:rStyle w:val="Strong"/>
        </w:rPr>
        <w:t>Report</w:t>
      </w:r>
      <w:r>
        <w:t xml:space="preserve"> button</w:t>
      </w:r>
      <w:r w:rsidR="00333911">
        <w:t>, or r</w:t>
      </w:r>
      <w:r>
        <w:t xml:space="preserve">ight-click the exam and then click </w:t>
      </w:r>
      <w:r>
        <w:rPr>
          <w:rStyle w:val="Strong"/>
        </w:rPr>
        <w:t>Exam Report</w:t>
      </w:r>
      <w:r>
        <w:t xml:space="preserve">. </w:t>
      </w:r>
      <w:bookmarkStart w:id="788" w:name="_WWID10000776"/>
    </w:p>
    <w:p w:rsidR="005064F4" w:rsidRDefault="005064F4">
      <w:pPr>
        <w:pStyle w:val="Heading3"/>
      </w:pPr>
      <w:bookmarkStart w:id="789" w:name="_Ref136834661"/>
      <w:bookmarkStart w:id="790" w:name="_Displaying_Patient_Profiles"/>
      <w:bookmarkStart w:id="791" w:name="_Toc508191969"/>
      <w:bookmarkEnd w:id="788"/>
      <w:bookmarkEnd w:id="790"/>
      <w:r>
        <w:t>Displaying Patient Profiles</w:t>
      </w:r>
      <w:bookmarkStart w:id="792" w:name="_WWID10000779"/>
      <w:bookmarkEnd w:id="789"/>
      <w:bookmarkEnd w:id="791"/>
    </w:p>
    <w:bookmarkEnd w:id="792"/>
    <w:p w:rsidR="005064F4" w:rsidRDefault="005064F4">
      <w:pPr>
        <w:pStyle w:val="aNorm"/>
        <w:keepNext/>
      </w:pPr>
      <w:r>
        <w:fldChar w:fldCharType="begin"/>
      </w:r>
      <w:r>
        <w:instrText xml:space="preserve"> xe "</w:instrText>
      </w:r>
      <w:r w:rsidR="00001EF4">
        <w:instrText>P</w:instrText>
      </w:r>
      <w:r>
        <w:instrText xml:space="preserve">atient </w:instrText>
      </w:r>
      <w:r w:rsidR="00001EF4">
        <w:instrText>P</w:instrText>
      </w:r>
      <w:r>
        <w:instrText>rofiles</w:instrText>
      </w:r>
      <w:r w:rsidR="00001EF4">
        <w:instrText>: opening</w:instrText>
      </w:r>
      <w:r>
        <w:instrText xml:space="preserve">" </w:instrText>
      </w:r>
      <w:r>
        <w:fldChar w:fldCharType="end"/>
      </w:r>
      <w:r>
        <w:t>The Patient Profile contains demographic information derived from the ADT (Admission Discharge Transfer) package.</w:t>
      </w:r>
      <w:bookmarkStart w:id="793" w:name="_WWID10000780"/>
    </w:p>
    <w:bookmarkEnd w:id="793"/>
    <w:p w:rsidR="005064F4" w:rsidRDefault="005064F4">
      <w:pPr>
        <w:pStyle w:val="aProcHead"/>
      </w:pPr>
      <w:r>
        <w:t xml:space="preserve">To </w:t>
      </w:r>
      <w:r w:rsidR="00BC35DB">
        <w:t xml:space="preserve">display a </w:t>
      </w:r>
      <w:bookmarkStart w:id="794" w:name="_WWID10000781"/>
      <w:r w:rsidR="00BC35DB">
        <w:t>patient profile</w:t>
      </w:r>
    </w:p>
    <w:bookmarkEnd w:id="794"/>
    <w:p w:rsidR="005064F4" w:rsidRDefault="005064F4" w:rsidP="006F68A8">
      <w:pPr>
        <w:pStyle w:val="aNorm"/>
        <w:numPr>
          <w:ilvl w:val="0"/>
          <w:numId w:val="47"/>
        </w:numPr>
      </w:pPr>
      <w:r>
        <w:t>In the Manager window, locate an exam associated with the patient of interest.</w:t>
      </w:r>
      <w:bookmarkStart w:id="795" w:name="_WWID10000782"/>
    </w:p>
    <w:bookmarkEnd w:id="795"/>
    <w:p w:rsidR="005064F4" w:rsidRDefault="005064F4" w:rsidP="006F68A8">
      <w:pPr>
        <w:pStyle w:val="aNorm"/>
        <w:numPr>
          <w:ilvl w:val="0"/>
          <w:numId w:val="47"/>
        </w:numPr>
      </w:pPr>
      <w:r>
        <w:t xml:space="preserve">Click the exam and then click the </w:t>
      </w:r>
      <w:r>
        <w:rPr>
          <w:rStyle w:val="Strong"/>
        </w:rPr>
        <w:t>Patient Profile</w:t>
      </w:r>
      <w:r>
        <w:t xml:space="preserve"> button</w:t>
      </w:r>
      <w:r w:rsidR="00333911">
        <w:t>, or r</w:t>
      </w:r>
      <w:r>
        <w:t xml:space="preserve">ight-click the exam and then click </w:t>
      </w:r>
      <w:r>
        <w:rPr>
          <w:rStyle w:val="Strong"/>
        </w:rPr>
        <w:t>Patient Profile</w:t>
      </w:r>
      <w:r>
        <w:t xml:space="preserve">. </w:t>
      </w:r>
      <w:bookmarkStart w:id="796" w:name="_WWID10000785"/>
    </w:p>
    <w:p w:rsidR="005064F4" w:rsidRDefault="005064F4">
      <w:pPr>
        <w:pStyle w:val="Heading3"/>
      </w:pPr>
      <w:bookmarkStart w:id="797" w:name="_Ref136834662"/>
      <w:bookmarkStart w:id="798" w:name="_Displaying_Health_Summary"/>
      <w:bookmarkStart w:id="799" w:name="_Toc508191970"/>
      <w:bookmarkEnd w:id="796"/>
      <w:bookmarkEnd w:id="798"/>
      <w:r>
        <w:t>Displaying Health Summary Reports</w:t>
      </w:r>
      <w:bookmarkStart w:id="800" w:name="_WWID10000786"/>
      <w:bookmarkEnd w:id="797"/>
      <w:bookmarkEnd w:id="799"/>
    </w:p>
    <w:bookmarkEnd w:id="800"/>
    <w:p w:rsidR="005064F4" w:rsidRDefault="005064F4">
      <w:pPr>
        <w:pStyle w:val="aNorm"/>
        <w:keepNext/>
      </w:pPr>
      <w:r>
        <w:fldChar w:fldCharType="begin"/>
      </w:r>
      <w:r>
        <w:instrText xml:space="preserve"> xe "</w:instrText>
      </w:r>
      <w:r w:rsidR="00BC35DB">
        <w:instrText>H</w:instrText>
      </w:r>
      <w:r>
        <w:instrText xml:space="preserve">ealth </w:instrText>
      </w:r>
      <w:r w:rsidR="00BC35DB">
        <w:instrText>Summary r</w:instrText>
      </w:r>
      <w:r>
        <w:instrText xml:space="preserve">eports" </w:instrText>
      </w:r>
      <w:r>
        <w:fldChar w:fldCharType="end"/>
      </w:r>
      <w:r>
        <w:t>Health summary reports are a collection of site-</w:t>
      </w:r>
      <w:r w:rsidR="00380B84">
        <w:t>defined</w:t>
      </w:r>
      <w:r>
        <w:t xml:space="preserve"> reports generated by the Health Summary Package.</w:t>
      </w:r>
      <w:r w:rsidR="00347283">
        <w:rPr>
          <w:rStyle w:val="bDrop3pt"/>
        </w:rPr>
        <w:t xml:space="preserve"> </w:t>
      </w:r>
      <w:r w:rsidR="00084AC6">
        <w:t>Using VistARad, y</w:t>
      </w:r>
      <w:r w:rsidR="00380B84">
        <w:t xml:space="preserve">ou can access any </w:t>
      </w:r>
      <w:r w:rsidR="00084AC6">
        <w:t xml:space="preserve">health summary </w:t>
      </w:r>
      <w:r w:rsidR="00380B84">
        <w:t>report available at a site.</w:t>
      </w:r>
      <w:r w:rsidR="00347283">
        <w:t xml:space="preserve"> </w:t>
      </w:r>
      <w:r w:rsidR="00380B84">
        <w:t xml:space="preserve">You can also designate a default health summary report and define </w:t>
      </w:r>
      <w:r w:rsidR="00313788">
        <w:t xml:space="preserve">a </w:t>
      </w:r>
      <w:r>
        <w:t xml:space="preserve">personal </w:t>
      </w:r>
      <w:r w:rsidR="00B53B16">
        <w:t>“</w:t>
      </w:r>
      <w:r>
        <w:t xml:space="preserve">short </w:t>
      </w:r>
      <w:r w:rsidR="00313788">
        <w:t xml:space="preserve">list” </w:t>
      </w:r>
      <w:r>
        <w:t xml:space="preserve">of </w:t>
      </w:r>
      <w:r w:rsidR="00347283">
        <w:t>frequently used</w:t>
      </w:r>
      <w:r>
        <w:t xml:space="preserve"> health summary reports.</w:t>
      </w:r>
      <w:bookmarkStart w:id="801" w:name="_WWID10000787"/>
    </w:p>
    <w:bookmarkEnd w:id="801"/>
    <w:p w:rsidR="00BC35DB" w:rsidRDefault="00BC35DB">
      <w:pPr>
        <w:pStyle w:val="aProcHead"/>
      </w:pPr>
      <w:r>
        <w:t xml:space="preserve">To open a Health Summary </w:t>
      </w:r>
      <w:bookmarkStart w:id="802" w:name="_WWID10000796"/>
      <w:r>
        <w:t>report</w:t>
      </w:r>
    </w:p>
    <w:bookmarkEnd w:id="802"/>
    <w:p w:rsidR="00BC35DB" w:rsidRDefault="00BC35DB" w:rsidP="006F68A8">
      <w:pPr>
        <w:pStyle w:val="aNorm"/>
        <w:numPr>
          <w:ilvl w:val="0"/>
          <w:numId w:val="45"/>
        </w:numPr>
      </w:pPr>
      <w:r>
        <w:t>In the Manager window, locate an exam associated with the patient of interest.</w:t>
      </w:r>
      <w:bookmarkStart w:id="803" w:name="_WWID10000798"/>
    </w:p>
    <w:bookmarkEnd w:id="803"/>
    <w:p w:rsidR="00380B84" w:rsidRDefault="00380B84" w:rsidP="006F68A8">
      <w:pPr>
        <w:pStyle w:val="aNorm"/>
        <w:numPr>
          <w:ilvl w:val="0"/>
          <w:numId w:val="45"/>
        </w:numPr>
      </w:pPr>
      <w:r>
        <w:t xml:space="preserve">Click the </w:t>
      </w:r>
      <w:r>
        <w:rPr>
          <w:rStyle w:val="Strong"/>
        </w:rPr>
        <w:t>Health Summary</w:t>
      </w:r>
      <w:r>
        <w:t xml:space="preserve"> button. If you have designated a </w:t>
      </w:r>
      <w:r w:rsidR="00BC35DB">
        <w:t>default health summary</w:t>
      </w:r>
      <w:r>
        <w:t>, that report will display</w:t>
      </w:r>
      <w:r w:rsidR="00BC35DB">
        <w:t>.</w:t>
      </w:r>
      <w:bookmarkStart w:id="804" w:name="_WWID10003612"/>
    </w:p>
    <w:bookmarkEnd w:id="804"/>
    <w:p w:rsidR="00380B84" w:rsidRDefault="00380B84">
      <w:pPr>
        <w:pStyle w:val="aNorm2"/>
      </w:pPr>
      <w:r>
        <w:rPr>
          <w:rStyle w:val="bLeadin"/>
        </w:rPr>
        <w:t>Tip</w:t>
      </w:r>
      <w:r w:rsidR="00347283">
        <w:rPr>
          <w:rStyle w:val="bLeadin"/>
        </w:rPr>
        <w:t xml:space="preserve">  </w:t>
      </w:r>
      <w:r>
        <w:t>An asterisk is displayed in the Health Summary button when you have designated a default report.</w:t>
      </w:r>
      <w:bookmarkStart w:id="805" w:name="_WWID10003613"/>
    </w:p>
    <w:bookmarkEnd w:id="805"/>
    <w:p w:rsidR="00380B84" w:rsidRDefault="00380B84" w:rsidP="006F68A8">
      <w:pPr>
        <w:pStyle w:val="aNorm"/>
        <w:numPr>
          <w:ilvl w:val="0"/>
          <w:numId w:val="45"/>
        </w:numPr>
      </w:pPr>
      <w:r>
        <w:t>If you have not designated a default heath summary, the Health Summary dialog will open instead.</w:t>
      </w:r>
      <w:bookmarkStart w:id="806" w:name="_WWID10000797"/>
      <w:r>
        <w:t xml:space="preserve"> </w:t>
      </w:r>
    </w:p>
    <w:bookmarkEnd w:id="806"/>
    <w:p w:rsidR="00380B84" w:rsidRDefault="00380B84" w:rsidP="006F68A8">
      <w:pPr>
        <w:pStyle w:val="aNorm"/>
        <w:numPr>
          <w:ilvl w:val="1"/>
          <w:numId w:val="45"/>
        </w:numPr>
      </w:pPr>
      <w:r>
        <w:t xml:space="preserve">To see all available reports, click </w:t>
      </w:r>
      <w:r>
        <w:rPr>
          <w:rStyle w:val="Strong"/>
        </w:rPr>
        <w:t xml:space="preserve">Show Preferences </w:t>
      </w:r>
      <w:r>
        <w:t>in the Health Summary window.</w:t>
      </w:r>
      <w:r w:rsidR="00347283">
        <w:t xml:space="preserve"> </w:t>
      </w:r>
      <w:bookmarkStart w:id="807" w:name="_WWID10003614"/>
    </w:p>
    <w:bookmarkEnd w:id="807"/>
    <w:p w:rsidR="00380B84" w:rsidRDefault="00380B84" w:rsidP="006F68A8">
      <w:pPr>
        <w:pStyle w:val="aNorm"/>
        <w:numPr>
          <w:ilvl w:val="1"/>
          <w:numId w:val="45"/>
        </w:numPr>
      </w:pPr>
      <w:r>
        <w:t xml:space="preserve">To open a report, click the report, then click </w:t>
      </w:r>
      <w:r>
        <w:rPr>
          <w:rStyle w:val="Strong"/>
        </w:rPr>
        <w:t>View Health Summary</w:t>
      </w:r>
      <w:r>
        <w:t>.</w:t>
      </w:r>
      <w:bookmarkStart w:id="808" w:name="_WWID10003615"/>
    </w:p>
    <w:bookmarkEnd w:id="808"/>
    <w:p w:rsidR="005064F4" w:rsidRDefault="00BC35DB">
      <w:pPr>
        <w:pStyle w:val="aProcHead"/>
      </w:pPr>
      <w:r>
        <w:t xml:space="preserve">To define a custom </w:t>
      </w:r>
      <w:r w:rsidR="003F1265">
        <w:t xml:space="preserve">report </w:t>
      </w:r>
      <w:bookmarkStart w:id="809" w:name="_WWID10000788"/>
      <w:r w:rsidR="003F1265">
        <w:t>list</w:t>
      </w:r>
      <w:r w:rsidR="00380B84">
        <w:t xml:space="preserve"> or designate a default report</w:t>
      </w:r>
    </w:p>
    <w:bookmarkEnd w:id="809"/>
    <w:p w:rsidR="005064F4" w:rsidRDefault="005064F4" w:rsidP="006F68A8">
      <w:pPr>
        <w:pStyle w:val="aNorm"/>
        <w:numPr>
          <w:ilvl w:val="0"/>
          <w:numId w:val="46"/>
        </w:numPr>
      </w:pPr>
      <w:r>
        <w:t xml:space="preserve">In the Manager window, click the arrow on the </w:t>
      </w:r>
      <w:r w:rsidR="006D67CE">
        <w:t xml:space="preserve">right </w:t>
      </w:r>
      <w:r>
        <w:t xml:space="preserve">side of the </w:t>
      </w:r>
      <w:r>
        <w:rPr>
          <w:rStyle w:val="Strong"/>
        </w:rPr>
        <w:t>Health Summary</w:t>
      </w:r>
      <w:r>
        <w:t xml:space="preserve"> button, then click the </w:t>
      </w:r>
      <w:r>
        <w:rPr>
          <w:rStyle w:val="Strong"/>
        </w:rPr>
        <w:t>Health Summary Window</w:t>
      </w:r>
      <w:r>
        <w:t xml:space="preserve"> option.</w:t>
      </w:r>
      <w:bookmarkStart w:id="810" w:name="_WWID10000789"/>
    </w:p>
    <w:bookmarkEnd w:id="810"/>
    <w:p w:rsidR="005064F4" w:rsidRDefault="005064F4" w:rsidP="006F68A8">
      <w:pPr>
        <w:pStyle w:val="aNorm"/>
        <w:numPr>
          <w:ilvl w:val="0"/>
          <w:numId w:val="46"/>
        </w:numPr>
      </w:pPr>
      <w:r>
        <w:t xml:space="preserve">In the dialog that displays, click </w:t>
      </w:r>
      <w:r>
        <w:rPr>
          <w:rStyle w:val="Strong"/>
        </w:rPr>
        <w:t>Show Preferences</w:t>
      </w:r>
      <w:r>
        <w:t xml:space="preserve"> to display the list of all health summary reports.</w:t>
      </w:r>
      <w:bookmarkStart w:id="811" w:name="_WWID10000790"/>
    </w:p>
    <w:bookmarkEnd w:id="811"/>
    <w:p w:rsidR="005064F4" w:rsidRDefault="003F1265" w:rsidP="006F68A8">
      <w:pPr>
        <w:pStyle w:val="aNorm"/>
        <w:numPr>
          <w:ilvl w:val="0"/>
          <w:numId w:val="46"/>
        </w:numPr>
      </w:pPr>
      <w:r>
        <w:t>To modify your personal list</w:t>
      </w:r>
      <w:r w:rsidR="005064F4">
        <w:t xml:space="preserve"> in the top part of the dialog:</w:t>
      </w:r>
      <w:bookmarkStart w:id="812" w:name="_WWID10000791"/>
    </w:p>
    <w:bookmarkEnd w:id="812"/>
    <w:p w:rsidR="005064F4" w:rsidRDefault="005064F4" w:rsidP="006F68A8">
      <w:pPr>
        <w:pStyle w:val="aNorm"/>
        <w:numPr>
          <w:ilvl w:val="1"/>
          <w:numId w:val="46"/>
        </w:numPr>
      </w:pPr>
      <w:r>
        <w:t xml:space="preserve">To add a health summary report to the list, click the report name in the bottom of the dialog, then click </w:t>
      </w:r>
      <w:r>
        <w:rPr>
          <w:rStyle w:val="Strong"/>
        </w:rPr>
        <w:t>Add</w:t>
      </w:r>
      <w:r>
        <w:t>.</w:t>
      </w:r>
      <w:bookmarkStart w:id="813" w:name="_WWID10000792"/>
    </w:p>
    <w:bookmarkEnd w:id="813"/>
    <w:p w:rsidR="005064F4" w:rsidRDefault="005064F4" w:rsidP="006F68A8">
      <w:pPr>
        <w:pStyle w:val="aNorm"/>
        <w:numPr>
          <w:ilvl w:val="1"/>
          <w:numId w:val="46"/>
        </w:numPr>
      </w:pPr>
      <w:r>
        <w:t xml:space="preserve">To remove a health summary report from the list, click the report name in the top of the dialog, then click </w:t>
      </w:r>
      <w:r>
        <w:rPr>
          <w:rStyle w:val="Strong"/>
        </w:rPr>
        <w:t>Remove</w:t>
      </w:r>
      <w:r>
        <w:t>.</w:t>
      </w:r>
      <w:bookmarkStart w:id="814" w:name="_WWID10000793"/>
    </w:p>
    <w:bookmarkEnd w:id="814"/>
    <w:p w:rsidR="005064F4" w:rsidRDefault="005064F4" w:rsidP="006F68A8">
      <w:pPr>
        <w:pStyle w:val="aNorm"/>
        <w:numPr>
          <w:ilvl w:val="0"/>
          <w:numId w:val="46"/>
        </w:numPr>
      </w:pPr>
      <w:r>
        <w:t xml:space="preserve">To specify a default health summary report, click a report in the top part of the dialog, then click </w:t>
      </w:r>
      <w:r>
        <w:rPr>
          <w:rStyle w:val="Strong"/>
        </w:rPr>
        <w:t>Set Default</w:t>
      </w:r>
      <w:r>
        <w:t>.</w:t>
      </w:r>
      <w:bookmarkStart w:id="815" w:name="_WWID10000794"/>
    </w:p>
    <w:bookmarkEnd w:id="815"/>
    <w:p w:rsidR="005064F4" w:rsidRDefault="005064F4">
      <w:pPr>
        <w:pStyle w:val="aNorm2"/>
      </w:pPr>
      <w:r>
        <w:rPr>
          <w:rStyle w:val="bLeadin"/>
        </w:rPr>
        <w:t xml:space="preserve">Tip </w:t>
      </w:r>
      <w:r w:rsidR="00347283">
        <w:rPr>
          <w:rStyle w:val="bLeadin"/>
        </w:rPr>
        <w:t xml:space="preserve"> </w:t>
      </w:r>
      <w:r>
        <w:t>An asterisk is displayed next to the name of the default report.</w:t>
      </w:r>
      <w:r w:rsidR="00347283">
        <w:t xml:space="preserve"> </w:t>
      </w:r>
      <w:r>
        <w:t>An asterisk is also displayed in the Health Summary button when you have a default report defined.</w:t>
      </w:r>
      <w:bookmarkStart w:id="816" w:name="_WWID10000795"/>
    </w:p>
    <w:p w:rsidR="005064F4" w:rsidRDefault="00BC35DB" w:rsidP="002C5BB1">
      <w:pPr>
        <w:pStyle w:val="Heading2"/>
      </w:pPr>
      <w:bookmarkStart w:id="817" w:name="_Ref136917976"/>
      <w:bookmarkStart w:id="818" w:name="_Toc508191971"/>
      <w:bookmarkEnd w:id="816"/>
      <w:r>
        <w:t>Using the Reports Window</w:t>
      </w:r>
      <w:bookmarkStart w:id="819" w:name="_WWID10000802"/>
      <w:bookmarkEnd w:id="817"/>
      <w:bookmarkEnd w:id="818"/>
    </w:p>
    <w:bookmarkEnd w:id="819"/>
    <w:p w:rsidR="005064F4" w:rsidRDefault="005064F4">
      <w:pPr>
        <w:pStyle w:val="aNorm"/>
        <w:keepNext/>
      </w:pPr>
      <w:r>
        <w:fldChar w:fldCharType="begin"/>
      </w:r>
      <w:r>
        <w:instrText xml:space="preserve"> xe "Reports window" </w:instrText>
      </w:r>
      <w:r>
        <w:fldChar w:fldCharType="end"/>
      </w:r>
      <w:r>
        <w:fldChar w:fldCharType="begin"/>
      </w:r>
      <w:r>
        <w:instrText xml:space="preserve"> xe "Patient Profile</w:instrText>
      </w:r>
      <w:r w:rsidR="00001EF4">
        <w:instrText>s</w:instrText>
      </w:r>
      <w:r>
        <w:instrText xml:space="preserve">: working with" </w:instrText>
      </w:r>
      <w:r>
        <w:fldChar w:fldCharType="end"/>
      </w:r>
      <w:r>
        <w:fldChar w:fldCharType="begin"/>
      </w:r>
      <w:r>
        <w:instrText xml:space="preserve"> xe "Health Summary reports" </w:instrText>
      </w:r>
      <w:r>
        <w:fldChar w:fldCharType="end"/>
      </w:r>
      <w:r>
        <w:fldChar w:fldCharType="begin"/>
      </w:r>
      <w:r>
        <w:instrText xml:space="preserve"> xe "reports: working with" </w:instrText>
      </w:r>
      <w:r>
        <w:fldChar w:fldCharType="end"/>
      </w:r>
      <w:r>
        <w:fldChar w:fldCharType="begin"/>
      </w:r>
      <w:r>
        <w:instrText xml:space="preserve"> xe "requisitions: working with" </w:instrText>
      </w:r>
      <w:r>
        <w:fldChar w:fldCharType="end"/>
      </w:r>
      <w:r>
        <w:t>The Reports window displays patient records that have been opened from the Manager or the Viewer.</w:t>
      </w:r>
      <w:bookmarkStart w:id="820" w:name="_WWID10000803"/>
      <w:r w:rsidR="00BC35DB">
        <w:t xml:space="preserve"> If </w:t>
      </w:r>
      <w:r w:rsidR="00347283">
        <w:t xml:space="preserve">a patient record is opened but the </w:t>
      </w:r>
      <w:r w:rsidR="00BC35DB">
        <w:t xml:space="preserve">Reports window is not visible, </w:t>
      </w:r>
      <w:r w:rsidR="00347283">
        <w:t>the Reports window</w:t>
      </w:r>
      <w:r w:rsidR="00BC35DB">
        <w:t xml:space="preserve"> can be displayed</w:t>
      </w:r>
      <w:r w:rsidR="00380B84">
        <w:t xml:space="preserve"> by clicking </w:t>
      </w:r>
      <w:r w:rsidR="00084380">
        <w:rPr>
          <w:rStyle w:val="bDrop3pt"/>
          <w:noProof/>
        </w:rPr>
        <w:drawing>
          <wp:inline distT="0" distB="0" distL="0" distR="0">
            <wp:extent cx="200025" cy="190500"/>
            <wp:effectExtent l="0" t="0" r="0" b="0"/>
            <wp:docPr id="48" name="Picture 48" descr="VistA (Manag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stA (Manager) butt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00BC35DB">
        <w:t>.</w:t>
      </w:r>
    </w:p>
    <w:bookmarkEnd w:id="820"/>
    <w:p w:rsidR="005064F4" w:rsidRDefault="005064F4">
      <w:pPr>
        <w:pStyle w:val="aNorm"/>
      </w:pPr>
      <w:r>
        <w:rPr>
          <w:rStyle w:val="bLeadin"/>
        </w:rPr>
        <w:t>Tip</w:t>
      </w:r>
      <w:r>
        <w:t xml:space="preserve">  You can </w:t>
      </w:r>
      <w:r w:rsidR="00084AC6">
        <w:t xml:space="preserve">make </w:t>
      </w:r>
      <w:r>
        <w:t xml:space="preserve">the Reports window stay visible while you are working with images in </w:t>
      </w:r>
      <w:r w:rsidR="00BC35DB">
        <w:t>other</w:t>
      </w:r>
      <w:r>
        <w:t xml:space="preserve"> window</w:t>
      </w:r>
      <w:r w:rsidR="00BC35DB">
        <w:t>s</w:t>
      </w:r>
      <w:r>
        <w:t>. For more information, see</w:t>
      </w:r>
      <w:r w:rsidR="00BC35DB">
        <w:t xml:space="preserve"> </w:t>
      </w:r>
      <w:r w:rsidR="00BC35DB" w:rsidRPr="001E30D1">
        <w:rPr>
          <w:rStyle w:val="bLinkRef"/>
        </w:rPr>
        <w:fldChar w:fldCharType="begin" w:fldLock="1"/>
      </w:r>
      <w:r w:rsidR="00BC35DB" w:rsidRPr="001E30D1">
        <w:rPr>
          <w:rStyle w:val="bLinkRef"/>
        </w:rPr>
        <w:instrText xml:space="preserve"> REF _Ref136742852 \h </w:instrText>
      </w:r>
      <w:r w:rsidR="00BC35DB" w:rsidRPr="001E30D1">
        <w:rPr>
          <w:rStyle w:val="bLinkRef"/>
        </w:rPr>
      </w:r>
      <w:r w:rsidR="00BC35DB" w:rsidRPr="001E30D1">
        <w:rPr>
          <w:rStyle w:val="bLinkRef"/>
        </w:rPr>
        <w:instrText xml:space="preserve"> \* MERGEFORMAT </w:instrText>
      </w:r>
      <w:r w:rsidR="00BC35DB" w:rsidRPr="001E30D1">
        <w:rPr>
          <w:rStyle w:val="bLinkRef"/>
        </w:rPr>
        <w:fldChar w:fldCharType="separate"/>
      </w:r>
      <w:r w:rsidR="0093607B" w:rsidRPr="001E30D1">
        <w:rPr>
          <w:rStyle w:val="bLinkRef"/>
        </w:rPr>
        <w:t>Usi</w:t>
      </w:r>
      <w:r w:rsidR="0093607B" w:rsidRPr="001E30D1">
        <w:rPr>
          <w:rStyle w:val="bLinkRef"/>
        </w:rPr>
        <w:t>n</w:t>
      </w:r>
      <w:r w:rsidR="0093607B" w:rsidRPr="001E30D1">
        <w:rPr>
          <w:rStyle w:val="bLinkRef"/>
        </w:rPr>
        <w:t>g Pushpins</w:t>
      </w:r>
      <w:r w:rsidR="00BC35DB" w:rsidRPr="001E30D1">
        <w:rPr>
          <w:rStyle w:val="bLinkRef"/>
        </w:rPr>
        <w:fldChar w:fldCharType="end"/>
      </w:r>
      <w:r w:rsidR="00434DC0">
        <w:t xml:space="preserve"> on page </w:t>
      </w:r>
      <w:r w:rsidR="00434DC0">
        <w:fldChar w:fldCharType="begin"/>
      </w:r>
      <w:r w:rsidR="00434DC0">
        <w:instrText xml:space="preserve"> PAGEREF _Ref136742852 \h </w:instrText>
      </w:r>
      <w:r w:rsidR="00434DC0">
        <w:fldChar w:fldCharType="separate"/>
      </w:r>
      <w:ins w:id="821" w:author="Andersen, Charles W.  (ManTech)" w:date="2019-12-10T15:26:00Z">
        <w:r w:rsidR="00380255">
          <w:rPr>
            <w:noProof/>
          </w:rPr>
          <w:t>111</w:t>
        </w:r>
      </w:ins>
      <w:del w:id="822" w:author="Andersen, Charles W.  (ManTech)" w:date="2019-12-10T15:26:00Z">
        <w:r w:rsidR="00B77F99" w:rsidDel="00380255">
          <w:rPr>
            <w:noProof/>
          </w:rPr>
          <w:delText>4</w:delText>
        </w:r>
      </w:del>
      <w:r w:rsidR="00434DC0">
        <w:fldChar w:fldCharType="end"/>
      </w:r>
      <w:r>
        <w:t>.</w:t>
      </w:r>
      <w:bookmarkStart w:id="823" w:name="_WWID10000804"/>
    </w:p>
    <w:bookmarkEnd w:id="823"/>
    <w:p w:rsidR="00BC35DB" w:rsidRDefault="00BC35DB">
      <w:pPr>
        <w:pStyle w:val="aNorm"/>
      </w:pPr>
      <w:r>
        <w:t>If multiple records are open in the Reports window, only the most recently selected record is visible. Any open patient record</w:t>
      </w:r>
      <w:r w:rsidR="00380B84">
        <w:t xml:space="preserve"> is</w:t>
      </w:r>
      <w:r>
        <w:t xml:space="preserve"> accessible in the Reports window until the record is explicitly closed or until you exit VistARad.</w:t>
      </w:r>
      <w:bookmarkStart w:id="824" w:name="_WWID10000806"/>
    </w:p>
    <w:bookmarkEnd w:id="824"/>
    <w:p w:rsidR="00BC35DB" w:rsidRDefault="00BC35DB">
      <w:pPr>
        <w:pStyle w:val="aProcHead"/>
      </w:pPr>
      <w:r>
        <w:t>To display other open records</w:t>
      </w:r>
      <w:bookmarkStart w:id="825" w:name="_WWID10003616"/>
    </w:p>
    <w:bookmarkEnd w:id="825"/>
    <w:p w:rsidR="00BC35DB" w:rsidRDefault="00BC35DB">
      <w:pPr>
        <w:pStyle w:val="aNorm"/>
      </w:pPr>
      <w:r>
        <w:t xml:space="preserve">Click the </w:t>
      </w:r>
      <w:r>
        <w:rPr>
          <w:rStyle w:val="Strong"/>
        </w:rPr>
        <w:t>Reports</w:t>
      </w:r>
      <w:r>
        <w:t xml:space="preserve"> menu option and then click an item in the list of open records.</w:t>
      </w:r>
      <w:bookmarkStart w:id="826" w:name="_WWID10003617"/>
    </w:p>
    <w:bookmarkEnd w:id="826"/>
    <w:p w:rsidR="00BC35DB" w:rsidRDefault="00BC35DB">
      <w:pPr>
        <w:pStyle w:val="aNorm"/>
      </w:pPr>
      <w:r>
        <w:rPr>
          <w:rStyle w:val="bLeadin"/>
        </w:rPr>
        <w:t>Note</w:t>
      </w:r>
      <w:r>
        <w:t xml:space="preserve">  Items under the </w:t>
      </w:r>
      <w:r>
        <w:rPr>
          <w:rStyle w:val="Strong"/>
        </w:rPr>
        <w:t>Reports</w:t>
      </w:r>
      <w:r>
        <w:t xml:space="preserve"> menu are filtered by the active patient.</w:t>
      </w:r>
      <w:r w:rsidR="00347283">
        <w:t xml:space="preserve"> </w:t>
      </w:r>
      <w:r>
        <w:t xml:space="preserve">To change the active patient, click the </w:t>
      </w:r>
      <w:r>
        <w:rPr>
          <w:rStyle w:val="Strong"/>
        </w:rPr>
        <w:t xml:space="preserve">Active Patient </w:t>
      </w:r>
      <w:r>
        <w:t>button located in the title bar of the Reports window.</w:t>
      </w:r>
      <w:bookmarkStart w:id="827" w:name="_WWID10003618"/>
    </w:p>
    <w:p w:rsidR="00BC35DB" w:rsidRDefault="00347283">
      <w:pPr>
        <w:pStyle w:val="aProcHead"/>
      </w:pPr>
      <w:bookmarkStart w:id="828" w:name="_WWID10000813"/>
      <w:bookmarkEnd w:id="827"/>
      <w:r>
        <w:t>To print a</w:t>
      </w:r>
      <w:r w:rsidR="00BC35DB">
        <w:t xml:space="preserve"> record</w:t>
      </w:r>
    </w:p>
    <w:bookmarkEnd w:id="828"/>
    <w:p w:rsidR="00BC35DB" w:rsidRDefault="00BC35DB" w:rsidP="006F68A8">
      <w:pPr>
        <w:pStyle w:val="aNorm"/>
        <w:numPr>
          <w:ilvl w:val="0"/>
          <w:numId w:val="48"/>
        </w:numPr>
      </w:pPr>
      <w:r>
        <w:t>Open the record you want to print.</w:t>
      </w:r>
      <w:bookmarkStart w:id="829" w:name="_WWID10000814"/>
    </w:p>
    <w:bookmarkEnd w:id="829"/>
    <w:p w:rsidR="00BC35DB" w:rsidRDefault="00BC35DB" w:rsidP="006F68A8">
      <w:pPr>
        <w:pStyle w:val="aNorm"/>
        <w:numPr>
          <w:ilvl w:val="0"/>
          <w:numId w:val="48"/>
        </w:numPr>
      </w:pPr>
      <w:r>
        <w:t xml:space="preserve">In the Reports window, click </w:t>
      </w:r>
      <w:r>
        <w:rPr>
          <w:rStyle w:val="Strong"/>
        </w:rPr>
        <w:t>File | Print</w:t>
      </w:r>
      <w:r>
        <w:t>.</w:t>
      </w:r>
      <w:bookmarkStart w:id="830" w:name="_WWID10000815"/>
    </w:p>
    <w:bookmarkEnd w:id="830"/>
    <w:p w:rsidR="00BC35DB" w:rsidRDefault="00BC35DB" w:rsidP="006F68A8">
      <w:pPr>
        <w:pStyle w:val="aNorm"/>
        <w:numPr>
          <w:ilvl w:val="0"/>
          <w:numId w:val="48"/>
        </w:numPr>
      </w:pPr>
      <w:r>
        <w:t xml:space="preserve">In the dialog that displays, select the printer that you want to use, then click </w:t>
      </w:r>
      <w:r>
        <w:rPr>
          <w:rStyle w:val="Strong"/>
        </w:rPr>
        <w:t>Print</w:t>
      </w:r>
      <w:r>
        <w:t>.</w:t>
      </w:r>
      <w:bookmarkStart w:id="831" w:name="_WWID10000816"/>
    </w:p>
    <w:bookmarkEnd w:id="831"/>
    <w:p w:rsidR="00BC35DB" w:rsidRDefault="00BC35DB">
      <w:pPr>
        <w:pStyle w:val="aProcHead"/>
      </w:pPr>
      <w:r>
        <w:t>To close a record</w:t>
      </w:r>
      <w:bookmarkStart w:id="832" w:name="_WWID10000817"/>
    </w:p>
    <w:bookmarkEnd w:id="832"/>
    <w:p w:rsidR="00080660" w:rsidRDefault="00080660" w:rsidP="00080660">
      <w:pPr>
        <w:pStyle w:val="aNorm"/>
      </w:pPr>
      <w:r>
        <w:t>Open records in the Report window are closed automatically when all exams are closed.</w:t>
      </w:r>
      <w:bookmarkStart w:id="833" w:name="_WWID10000818"/>
    </w:p>
    <w:bookmarkEnd w:id="833"/>
    <w:p w:rsidR="00080660" w:rsidRDefault="00BC35DB" w:rsidP="006F68A8">
      <w:pPr>
        <w:pStyle w:val="aNorm"/>
        <w:numPr>
          <w:ilvl w:val="1"/>
          <w:numId w:val="46"/>
        </w:numPr>
      </w:pPr>
      <w:r>
        <w:t xml:space="preserve">To close the currently displayed record, click </w:t>
      </w:r>
      <w:r w:rsidRPr="00216375">
        <w:t xml:space="preserve">File | Close Report </w:t>
      </w:r>
      <w:r>
        <w:t>in t</w:t>
      </w:r>
      <w:r w:rsidR="00080660">
        <w:t>he Reports window.</w:t>
      </w:r>
    </w:p>
    <w:p w:rsidR="00BC35DB" w:rsidRDefault="00BC35DB" w:rsidP="006F68A8">
      <w:pPr>
        <w:pStyle w:val="aNorm"/>
        <w:numPr>
          <w:ilvl w:val="1"/>
          <w:numId w:val="46"/>
        </w:numPr>
      </w:pPr>
      <w:r>
        <w:t xml:space="preserve">To close all records, click </w:t>
      </w:r>
      <w:r w:rsidRPr="00216375">
        <w:t xml:space="preserve">File | Close All </w:t>
      </w:r>
      <w:r>
        <w:t>in the Reports window.</w:t>
      </w:r>
      <w:bookmarkStart w:id="834" w:name="_WWID10000820"/>
    </w:p>
    <w:bookmarkEnd w:id="834"/>
    <w:p w:rsidR="005064F4" w:rsidRDefault="00BC35DB">
      <w:pPr>
        <w:pStyle w:val="aProcHead"/>
      </w:pPr>
      <w:r>
        <w:t>To c</w:t>
      </w:r>
      <w:r w:rsidR="005064F4">
        <w:t>hang</w:t>
      </w:r>
      <w:r>
        <w:t>e</w:t>
      </w:r>
      <w:r w:rsidR="005064F4">
        <w:t xml:space="preserve"> the Reports window font</w:t>
      </w:r>
      <w:bookmarkStart w:id="835" w:name="_WWID10000809"/>
    </w:p>
    <w:bookmarkEnd w:id="835"/>
    <w:p w:rsidR="005064F4" w:rsidRDefault="005064F4" w:rsidP="006F68A8">
      <w:pPr>
        <w:pStyle w:val="aNorm"/>
        <w:numPr>
          <w:ilvl w:val="0"/>
          <w:numId w:val="49"/>
        </w:numPr>
      </w:pPr>
      <w:r>
        <w:fldChar w:fldCharType="begin"/>
      </w:r>
      <w:r>
        <w:instrText xml:space="preserve"> xe "font</w:instrText>
      </w:r>
      <w:r w:rsidR="00BC35DB">
        <w:instrText>s</w:instrText>
      </w:r>
      <w:r>
        <w:instrText xml:space="preserve">: Reports window" </w:instrText>
      </w:r>
      <w:r>
        <w:fldChar w:fldCharType="end"/>
      </w:r>
      <w:r>
        <w:t xml:space="preserve">In the Reports window, click </w:t>
      </w:r>
      <w:r>
        <w:rPr>
          <w:rStyle w:val="Strong"/>
        </w:rPr>
        <w:t>File | Font</w:t>
      </w:r>
      <w:r>
        <w:t>.</w:t>
      </w:r>
      <w:bookmarkStart w:id="836" w:name="_WWID10000810"/>
    </w:p>
    <w:bookmarkEnd w:id="836"/>
    <w:p w:rsidR="005064F4" w:rsidRDefault="005064F4" w:rsidP="006F68A8">
      <w:pPr>
        <w:pStyle w:val="aNorm"/>
        <w:numPr>
          <w:ilvl w:val="0"/>
          <w:numId w:val="49"/>
        </w:numPr>
      </w:pPr>
      <w:r>
        <w:t>In the Fonts dialog, select the font type, size, and style.</w:t>
      </w:r>
      <w:bookmarkStart w:id="837" w:name="_WWID10000811"/>
    </w:p>
    <w:bookmarkEnd w:id="837"/>
    <w:p w:rsidR="00C94860" w:rsidRDefault="005064F4" w:rsidP="006F68A8">
      <w:pPr>
        <w:pStyle w:val="aNorm"/>
        <w:numPr>
          <w:ilvl w:val="0"/>
          <w:numId w:val="49"/>
        </w:numPr>
        <w:sectPr w:rsidR="00C94860" w:rsidSect="00002623">
          <w:headerReference w:type="even" r:id="rId66"/>
          <w:headerReference w:type="default" r:id="rId67"/>
          <w:footnotePr>
            <w:numFmt w:val="chicago"/>
            <w:numRestart w:val="eachPage"/>
          </w:footnotePr>
          <w:type w:val="oddPage"/>
          <w:pgSz w:w="12240" w:h="15840" w:code="1"/>
          <w:pgMar w:top="1800" w:right="1800" w:bottom="1800" w:left="1800" w:header="900" w:footer="900" w:gutter="0"/>
          <w:cols w:space="720"/>
          <w:titlePg/>
          <w:docGrid w:linePitch="360"/>
        </w:sectPr>
      </w:pPr>
      <w:r>
        <w:t xml:space="preserve">Click </w:t>
      </w:r>
      <w:r>
        <w:rPr>
          <w:rStyle w:val="Strong"/>
        </w:rPr>
        <w:t>OK</w:t>
      </w:r>
      <w:r>
        <w:t xml:space="preserve"> to apply your changes.</w:t>
      </w:r>
      <w:bookmarkStart w:id="838" w:name="_Ref137008006"/>
      <w:bookmarkStart w:id="839" w:name="_WWImgID10004663"/>
      <w:bookmarkStart w:id="840" w:name="_Ref86726068"/>
      <w:bookmarkStart w:id="841" w:name="_WWImgID10004669"/>
      <w:bookmarkStart w:id="842" w:name="_VistARad_and_Voice"/>
      <w:bookmarkEnd w:id="842"/>
    </w:p>
    <w:p w:rsidR="00C94860" w:rsidRPr="00F14EB5" w:rsidRDefault="00C94860" w:rsidP="00C94860">
      <w:pPr>
        <w:pStyle w:val="Heading1"/>
      </w:pPr>
      <w:bookmarkStart w:id="843" w:name="_Toc324337494"/>
      <w:bookmarkStart w:id="844" w:name="_Ref325463946"/>
      <w:bookmarkStart w:id="845" w:name="_Toc325540189"/>
      <w:bookmarkStart w:id="846" w:name="_Toc326232039"/>
      <w:bookmarkStart w:id="847" w:name="_Toc508191972"/>
      <w:r w:rsidRPr="00F14EB5">
        <w:t>Context Management</w:t>
      </w:r>
      <w:bookmarkEnd w:id="844"/>
      <w:bookmarkEnd w:id="845"/>
      <w:bookmarkEnd w:id="846"/>
      <w:bookmarkEnd w:id="847"/>
    </w:p>
    <w:bookmarkEnd w:id="843"/>
    <w:p w:rsidR="00C94860" w:rsidRPr="00F14EB5" w:rsidRDefault="00C94860" w:rsidP="00C94860">
      <w:pPr>
        <w:pStyle w:val="aNorm"/>
      </w:pPr>
      <w:r w:rsidRPr="00F14EB5">
        <w:fldChar w:fldCharType="begin"/>
      </w:r>
      <w:r w:rsidRPr="00F14EB5">
        <w:instrText xml:space="preserve"> xe "context management"</w:instrText>
      </w:r>
      <w:r w:rsidRPr="00F14EB5">
        <w:fldChar w:fldCharType="end"/>
      </w:r>
      <w:r w:rsidRPr="00F14EB5">
        <w:fldChar w:fldCharType="begin"/>
      </w:r>
      <w:r w:rsidRPr="00F14EB5">
        <w:instrText xml:space="preserve"> xe "management:context"</w:instrText>
      </w:r>
      <w:r w:rsidRPr="00F14EB5">
        <w:fldChar w:fldCharType="end"/>
      </w:r>
      <w:r w:rsidRPr="00F14EB5">
        <w:t>This chapter includes:</w:t>
      </w:r>
    </w:p>
    <w:p w:rsidR="00C94860" w:rsidRPr="00F14EB5" w:rsidRDefault="00C94860" w:rsidP="00C94860">
      <w:pPr>
        <w:pStyle w:val="aNormSnug"/>
        <w:numPr>
          <w:ilvl w:val="0"/>
          <w:numId w:val="17"/>
        </w:numPr>
      </w:pPr>
      <w:r w:rsidRPr="00F14EB5">
        <w:t>Context Management</w:t>
      </w:r>
    </w:p>
    <w:p w:rsidR="00C94860" w:rsidRPr="00F14EB5" w:rsidRDefault="00C94860" w:rsidP="00C94860">
      <w:pPr>
        <w:pStyle w:val="ListParagraph"/>
        <w:numPr>
          <w:ilvl w:val="0"/>
          <w:numId w:val="17"/>
        </w:numPr>
        <w:spacing w:after="200" w:line="276" w:lineRule="auto"/>
        <w:contextualSpacing/>
        <w:rPr>
          <w:rFonts w:ascii="Times New Roman" w:eastAsia="Times New Roman" w:hAnsi="Times New Roman"/>
          <w:sz w:val="24"/>
          <w:szCs w:val="20"/>
        </w:rPr>
      </w:pPr>
      <w:r w:rsidRPr="00F14EB5">
        <w:rPr>
          <w:rFonts w:ascii="Times New Roman" w:eastAsia="Times New Roman" w:hAnsi="Times New Roman"/>
          <w:sz w:val="24"/>
          <w:szCs w:val="20"/>
        </w:rPr>
        <w:t>The Clinical Context Object Workgroup Protocol</w:t>
      </w:r>
    </w:p>
    <w:p w:rsidR="00C94860" w:rsidRPr="00F14EB5" w:rsidRDefault="00C94860" w:rsidP="00C94860">
      <w:pPr>
        <w:pStyle w:val="ListParagraph"/>
        <w:numPr>
          <w:ilvl w:val="0"/>
          <w:numId w:val="17"/>
        </w:numPr>
        <w:spacing w:after="200" w:line="276" w:lineRule="auto"/>
        <w:contextualSpacing/>
        <w:rPr>
          <w:rFonts w:ascii="Times New Roman" w:eastAsia="Times New Roman" w:hAnsi="Times New Roman"/>
          <w:sz w:val="24"/>
          <w:szCs w:val="20"/>
        </w:rPr>
      </w:pPr>
      <w:r w:rsidRPr="00F14EB5">
        <w:rPr>
          <w:rFonts w:ascii="Times New Roman" w:eastAsia="Times New Roman" w:hAnsi="Times New Roman"/>
          <w:sz w:val="24"/>
          <w:szCs w:val="20"/>
        </w:rPr>
        <w:t>The Context Management Settings Tab</w:t>
      </w:r>
    </w:p>
    <w:p w:rsidR="00C94860" w:rsidRPr="00F14EB5" w:rsidRDefault="00C94860" w:rsidP="00C94860">
      <w:pPr>
        <w:pStyle w:val="ListParagraph"/>
        <w:numPr>
          <w:ilvl w:val="0"/>
          <w:numId w:val="17"/>
        </w:numPr>
        <w:spacing w:after="200" w:line="276" w:lineRule="auto"/>
        <w:contextualSpacing/>
        <w:rPr>
          <w:rFonts w:ascii="Times New Roman" w:eastAsia="Times New Roman" w:hAnsi="Times New Roman"/>
          <w:sz w:val="24"/>
          <w:szCs w:val="20"/>
        </w:rPr>
      </w:pPr>
      <w:r w:rsidRPr="00F14EB5">
        <w:rPr>
          <w:rFonts w:ascii="Times New Roman" w:eastAsia="Times New Roman" w:hAnsi="Times New Roman"/>
          <w:sz w:val="24"/>
          <w:szCs w:val="20"/>
        </w:rPr>
        <w:t>Context Changes</w:t>
      </w:r>
    </w:p>
    <w:p w:rsidR="00C94860" w:rsidRPr="00F14EB5" w:rsidRDefault="00C94860" w:rsidP="00C94860">
      <w:pPr>
        <w:pStyle w:val="ListParagraph"/>
        <w:numPr>
          <w:ilvl w:val="0"/>
          <w:numId w:val="17"/>
        </w:numPr>
        <w:spacing w:after="200" w:line="276" w:lineRule="auto"/>
        <w:contextualSpacing/>
        <w:rPr>
          <w:rFonts w:ascii="Times New Roman" w:eastAsia="Times New Roman" w:hAnsi="Times New Roman"/>
          <w:sz w:val="24"/>
          <w:szCs w:val="20"/>
        </w:rPr>
      </w:pPr>
      <w:r w:rsidRPr="00F14EB5">
        <w:rPr>
          <w:rFonts w:ascii="Times New Roman" w:eastAsia="Times New Roman" w:hAnsi="Times New Roman"/>
          <w:sz w:val="24"/>
          <w:szCs w:val="20"/>
        </w:rPr>
        <w:t>CPRS Tools Menu for VistARad</w:t>
      </w:r>
      <w:bookmarkStart w:id="848" w:name="_Toc324337495"/>
      <w:bookmarkStart w:id="849" w:name="_Toc326152675"/>
      <w:bookmarkStart w:id="850" w:name="_Toc326152905"/>
      <w:bookmarkStart w:id="851" w:name="_Toc326158836"/>
      <w:bookmarkStart w:id="852" w:name="_Toc326152677"/>
      <w:bookmarkStart w:id="853" w:name="_Toc326152907"/>
      <w:bookmarkStart w:id="854" w:name="_Toc326158838"/>
      <w:bookmarkEnd w:id="849"/>
      <w:bookmarkEnd w:id="850"/>
      <w:bookmarkEnd w:id="851"/>
      <w:bookmarkEnd w:id="852"/>
      <w:bookmarkEnd w:id="853"/>
      <w:bookmarkEnd w:id="854"/>
    </w:p>
    <w:p w:rsidR="00C94860" w:rsidRPr="00F14EB5" w:rsidRDefault="00C94860" w:rsidP="00C94860">
      <w:pPr>
        <w:pStyle w:val="Heading2"/>
      </w:pPr>
      <w:bookmarkStart w:id="855" w:name="_Toc325540190"/>
      <w:bookmarkStart w:id="856" w:name="_Toc326232040"/>
      <w:bookmarkStart w:id="857" w:name="_Toc508191973"/>
      <w:r w:rsidRPr="00F14EB5">
        <w:t>Context Management</w:t>
      </w:r>
      <w:bookmarkEnd w:id="855"/>
      <w:bookmarkEnd w:id="856"/>
      <w:bookmarkEnd w:id="857"/>
    </w:p>
    <w:bookmarkEnd w:id="848"/>
    <w:p w:rsidR="00C94860" w:rsidRPr="00F14EB5" w:rsidRDefault="00C94860" w:rsidP="00C94860">
      <w:pPr>
        <w:pStyle w:val="NormalWeb"/>
      </w:pPr>
      <w:r w:rsidRPr="00F14EB5">
        <w:t>Context Management (CM) allows users to choose a subject once in one application, and have all applications containing information on that same subject “tune” to the data they contain. This eliminates the need for the user to redundantly select the subject in the varying applications. In the healthcare industry, for example, multiple applications operating “in context” through use of a context manager would allow a user to select a patient (</w:t>
      </w:r>
      <w:r w:rsidRPr="00F14EB5">
        <w:rPr>
          <w:i/>
        </w:rPr>
        <w:t>that is,</w:t>
      </w:r>
      <w:r w:rsidRPr="00F14EB5">
        <w:t xml:space="preserve"> the subject) in one application.</w:t>
      </w:r>
    </w:p>
    <w:p w:rsidR="00C94860" w:rsidRPr="00F14EB5" w:rsidRDefault="00C94860" w:rsidP="00C94860">
      <w:pPr>
        <w:pStyle w:val="NormalWeb"/>
      </w:pPr>
      <w:r w:rsidRPr="00F14EB5">
        <w:t>Context Management is gaining in prominence in healthcare due to the creation of a standardized protocol, the Clinical Context Object Workgroup (CCOW) Protocol</w:t>
      </w:r>
      <w:r w:rsidRPr="00F14EB5">
        <w:fldChar w:fldCharType="begin"/>
      </w:r>
      <w:r w:rsidRPr="00F14EB5">
        <w:instrText xml:space="preserve"> xe " Clinical Context Object Workgroup (CCOW) "</w:instrText>
      </w:r>
      <w:r w:rsidRPr="00F14EB5">
        <w:fldChar w:fldCharType="end"/>
      </w:r>
      <w:r w:rsidRPr="00F14EB5">
        <w:fldChar w:fldCharType="begin"/>
      </w:r>
      <w:r w:rsidRPr="00F14EB5">
        <w:instrText xml:space="preserve"> xe "CCOW"</w:instrText>
      </w:r>
      <w:r w:rsidRPr="00F14EB5">
        <w:fldChar w:fldCharType="end"/>
      </w:r>
      <w:r w:rsidRPr="00F14EB5">
        <w:t>, enabling applications to function in a “context-aware” state.</w:t>
      </w:r>
    </w:p>
    <w:p w:rsidR="00C94860" w:rsidRPr="00F14EB5" w:rsidRDefault="00C94860" w:rsidP="00C94860">
      <w:pPr>
        <w:pStyle w:val="Heading2"/>
      </w:pPr>
      <w:bookmarkStart w:id="858" w:name="_Toc325540191"/>
      <w:bookmarkStart w:id="859" w:name="_Toc326232041"/>
      <w:bookmarkStart w:id="860" w:name="_Toc508191974"/>
      <w:r w:rsidRPr="00F14EB5">
        <w:t>The Clinical Context Object Workgroup Protocol</w:t>
      </w:r>
      <w:bookmarkEnd w:id="858"/>
      <w:bookmarkEnd w:id="859"/>
      <w:bookmarkEnd w:id="860"/>
    </w:p>
    <w:p w:rsidR="00C94860" w:rsidRPr="00F14EB5" w:rsidRDefault="00C94860" w:rsidP="00C94860">
      <w:pPr>
        <w:pStyle w:val="NormalWeb"/>
        <w:spacing w:before="0" w:beforeAutospacing="0"/>
      </w:pPr>
      <w:r w:rsidRPr="00F14EB5">
        <w:t>CCOW</w:t>
      </w:r>
      <w:r w:rsidRPr="00F14EB5">
        <w:fldChar w:fldCharType="begin"/>
      </w:r>
      <w:r w:rsidRPr="00F14EB5">
        <w:instrText xml:space="preserve"> xe " Clinical Context Object Workgroup (CCOW) "</w:instrText>
      </w:r>
      <w:r w:rsidRPr="00F14EB5">
        <w:fldChar w:fldCharType="end"/>
      </w:r>
      <w:r w:rsidRPr="00F14EB5">
        <w:fldChar w:fldCharType="begin"/>
      </w:r>
      <w:r w:rsidRPr="00F14EB5">
        <w:instrText xml:space="preserve"> xe "CCOW"</w:instrText>
      </w:r>
      <w:r w:rsidRPr="00F14EB5">
        <w:fldChar w:fldCharType="end"/>
      </w:r>
      <w:r w:rsidRPr="00F14EB5">
        <w:t xml:space="preserve"> is a Health Level 7 (HL7) standard protocol designed to enable dissimilar healthcare software applications to synchronize in real-time, and at the user-interface level. It is vendor independent and allows applications to present information at the desktop and/or portal level in a unified way.</w:t>
      </w:r>
    </w:p>
    <w:p w:rsidR="00C94860" w:rsidRPr="00F14EB5" w:rsidRDefault="00C94860" w:rsidP="00C94860">
      <w:pPr>
        <w:pStyle w:val="NormalWeb"/>
      </w:pPr>
      <w:r w:rsidRPr="00F14EB5">
        <w:t>CCOW is the primary standard protocol used in healthcare to facilitate the Context Management process. Although both CCOW and non-CCOW compliant applications can use CM, the CCOW standard helps facilitate a more robust and near “plug-and-play” interoperability across applications.</w:t>
      </w:r>
    </w:p>
    <w:p w:rsidR="00C94860" w:rsidRPr="00F14EB5" w:rsidRDefault="00C94860" w:rsidP="00C94860">
      <w:pPr>
        <w:pStyle w:val="aNormal"/>
        <w:spacing w:after="220"/>
      </w:pPr>
      <w:r w:rsidRPr="00F14EB5">
        <w:t xml:space="preserve">When CCOW is available, the </w:t>
      </w:r>
      <w:r w:rsidR="00AE0E30" w:rsidRPr="00F14EB5">
        <w:t>VistARad</w:t>
      </w:r>
      <w:r w:rsidRPr="00F14EB5">
        <w:t xml:space="preserve"> client uses CCOW to synchronize patient and user context management with the Computerized Patient Record System (CPRS) and other CCOW-enabled applications. A new Settings tab, </w:t>
      </w:r>
      <w:r w:rsidRPr="00F14EB5">
        <w:rPr>
          <w:rFonts w:ascii="Franklin Gothic Medium Cond" w:hAnsi="Franklin Gothic Medium Cond"/>
          <w:sz w:val="20"/>
        </w:rPr>
        <w:t>Context Management</w:t>
      </w:r>
      <w:r w:rsidRPr="00F14EB5">
        <w:t xml:space="preserve">, is used to enable context management; the setting </w:t>
      </w:r>
      <w:r w:rsidRPr="00F14EB5">
        <w:rPr>
          <w:rFonts w:ascii="Franklin Gothic Medium Cond" w:hAnsi="Franklin Gothic Medium Cond"/>
          <w:sz w:val="20"/>
        </w:rPr>
        <w:t>Enable Context Management</w:t>
      </w:r>
      <w:r w:rsidRPr="00F14EB5">
        <w:t xml:space="preserve"> must be checked to use the context management functionality.</w:t>
      </w:r>
    </w:p>
    <w:p w:rsidR="00C94860" w:rsidRPr="00F14EB5" w:rsidRDefault="00C94860" w:rsidP="00C94860">
      <w:pPr>
        <w:pStyle w:val="Heading2"/>
      </w:pPr>
      <w:bookmarkStart w:id="861" w:name="_Toc324337496"/>
      <w:bookmarkStart w:id="862" w:name="_Ref324949989"/>
      <w:bookmarkStart w:id="863" w:name="_Toc325540192"/>
      <w:bookmarkStart w:id="864" w:name="_Toc326232042"/>
      <w:bookmarkStart w:id="865" w:name="_Toc508191975"/>
      <w:r w:rsidRPr="00F14EB5">
        <w:t>The Context Management Settings Tab</w:t>
      </w:r>
      <w:bookmarkEnd w:id="862"/>
      <w:bookmarkEnd w:id="863"/>
      <w:bookmarkEnd w:id="864"/>
      <w:bookmarkEnd w:id="865"/>
      <w:r w:rsidRPr="00F14EB5">
        <w:t xml:space="preserve"> </w:t>
      </w:r>
    </w:p>
    <w:bookmarkEnd w:id="861"/>
    <w:p w:rsidR="00C94860" w:rsidRPr="00F14EB5" w:rsidRDefault="00C94860" w:rsidP="00C94860">
      <w:pPr>
        <w:pStyle w:val="NormalWeb"/>
        <w:spacing w:before="0" w:beforeAutospacing="0"/>
      </w:pPr>
      <w:r w:rsidRPr="00F14EB5">
        <w:t xml:space="preserve">The </w:t>
      </w:r>
      <w:r w:rsidRPr="00F14EB5">
        <w:rPr>
          <w:rFonts w:ascii="Franklin Gothic Medium Cond" w:hAnsi="Franklin Gothic Medium Cond"/>
          <w:sz w:val="20"/>
        </w:rPr>
        <w:t>Context Management</w:t>
      </w:r>
      <w:r w:rsidRPr="00F14EB5">
        <w:t xml:space="preserve"> settings tab</w:t>
      </w:r>
      <w:r w:rsidRPr="00F14EB5">
        <w:fldChar w:fldCharType="begin"/>
      </w:r>
      <w:r w:rsidRPr="00F14EB5">
        <w:instrText xml:space="preserve"> xe " Context Management Settings tab"</w:instrText>
      </w:r>
      <w:r w:rsidRPr="00F14EB5">
        <w:fldChar w:fldCharType="end"/>
      </w:r>
      <w:r w:rsidRPr="00F14EB5">
        <w:fldChar w:fldCharType="begin"/>
      </w:r>
      <w:r w:rsidRPr="00F14EB5">
        <w:instrText xml:space="preserve"> xe "tab: Context Management settings”</w:instrText>
      </w:r>
      <w:r w:rsidRPr="00F14EB5">
        <w:fldChar w:fldCharType="end"/>
      </w:r>
      <w:r w:rsidRPr="00F14EB5">
        <w:t xml:space="preserve">, allows the user to manage how CM operates on the individual workstation. The user must check the </w:t>
      </w:r>
      <w:r w:rsidRPr="00F14EB5">
        <w:rPr>
          <w:rFonts w:ascii="Franklin Gothic Medium Cond" w:hAnsi="Franklin Gothic Medium Cond"/>
          <w:sz w:val="20"/>
        </w:rPr>
        <w:t xml:space="preserve">Enable Context Management </w:t>
      </w:r>
      <w:r w:rsidRPr="00F14EB5">
        <w:t xml:space="preserve">in order to use CM capability. </w:t>
      </w:r>
    </w:p>
    <w:p w:rsidR="00C94860" w:rsidRPr="00F14EB5" w:rsidRDefault="00C94860" w:rsidP="00C94860">
      <w:pPr>
        <w:pStyle w:val="Heading2"/>
      </w:pPr>
      <w:bookmarkStart w:id="866" w:name="_Toc324337497"/>
      <w:bookmarkStart w:id="867" w:name="_Toc325540193"/>
      <w:bookmarkStart w:id="868" w:name="_Toc326232043"/>
      <w:bookmarkStart w:id="869" w:name="_Toc508191976"/>
      <w:r w:rsidRPr="00F14EB5">
        <w:t>Context Changes</w:t>
      </w:r>
      <w:bookmarkEnd w:id="867"/>
      <w:bookmarkEnd w:id="868"/>
      <w:bookmarkEnd w:id="869"/>
    </w:p>
    <w:bookmarkEnd w:id="866"/>
    <w:p w:rsidR="00C94860" w:rsidRPr="00F14EB5" w:rsidRDefault="00C94860" w:rsidP="00C94860">
      <w:pPr>
        <w:pStyle w:val="NormalWeb"/>
        <w:spacing w:before="0" w:beforeAutospacing="0"/>
      </w:pPr>
      <w:r w:rsidRPr="00F14EB5">
        <w:t xml:space="preserve">A context indicator (icon) </w:t>
      </w:r>
      <w:r w:rsidRPr="00F14EB5">
        <w:fldChar w:fldCharType="begin"/>
      </w:r>
      <w:r w:rsidRPr="00F14EB5">
        <w:instrText xml:space="preserve"> xe " context changes indicator icon"</w:instrText>
      </w:r>
      <w:r w:rsidRPr="00F14EB5">
        <w:fldChar w:fldCharType="end"/>
      </w:r>
      <w:r w:rsidRPr="00F14EB5">
        <w:fldChar w:fldCharType="begin"/>
      </w:r>
      <w:r w:rsidRPr="00F14EB5">
        <w:instrText xml:space="preserve"> xe "icon: context changes indicator”</w:instrText>
      </w:r>
      <w:r w:rsidRPr="00F14EB5">
        <w:fldChar w:fldCharType="end"/>
      </w:r>
      <w:r w:rsidRPr="00F14EB5">
        <w:t xml:space="preserve"> appears at the top of the various VistARad windows to the left of the </w:t>
      </w:r>
      <w:r w:rsidRPr="00F14EB5">
        <w:rPr>
          <w:rFonts w:ascii="Franklin Gothic Medium Cond" w:hAnsi="Franklin Gothic Medium Cond"/>
          <w:sz w:val="20"/>
        </w:rPr>
        <w:t>Patient Name</w:t>
      </w:r>
      <w:r w:rsidRPr="00F14EB5">
        <w:t xml:space="preserve"> and demographics. A </w:t>
      </w:r>
      <w:r w:rsidRPr="00F14EB5">
        <w:rPr>
          <w:rFonts w:ascii="Franklin Gothic Medium Cond" w:hAnsi="Franklin Gothic Medium Cond"/>
          <w:sz w:val="20"/>
        </w:rPr>
        <w:t>Context</w:t>
      </w:r>
      <w:r w:rsidRPr="00F14EB5">
        <w:t xml:space="preserve"> menu item appears on the </w:t>
      </w:r>
      <w:r w:rsidRPr="00F14EB5">
        <w:rPr>
          <w:rFonts w:ascii="Franklin Gothic Medium Cond" w:hAnsi="Franklin Gothic Medium Cond"/>
          <w:sz w:val="20"/>
        </w:rPr>
        <w:t>Manager</w:t>
      </w:r>
      <w:r w:rsidRPr="00F14EB5">
        <w:t xml:space="preserve"> and </w:t>
      </w:r>
      <w:r w:rsidRPr="00F14EB5">
        <w:rPr>
          <w:rFonts w:ascii="Franklin Gothic Medium Cond" w:hAnsi="Franklin Gothic Medium Cond"/>
          <w:sz w:val="20"/>
        </w:rPr>
        <w:t>Viewer</w:t>
      </w:r>
      <w:r w:rsidRPr="00F14EB5">
        <w:t xml:space="preserve"> menu bars for options to </w:t>
      </w:r>
      <w:r w:rsidRPr="00F14EB5">
        <w:rPr>
          <w:rFonts w:ascii="Franklin Gothic Medium Cond" w:hAnsi="Franklin Gothic Medium Cond"/>
          <w:sz w:val="20"/>
        </w:rPr>
        <w:t>Suspend/Resume context</w:t>
      </w:r>
      <w:r w:rsidRPr="00F14EB5">
        <w:t xml:space="preserve">, etc. The application also automatically changes the displayed icon to reflect the change in context. </w:t>
      </w:r>
      <w:r w:rsidRPr="00F14EB5">
        <w:fldChar w:fldCharType="begin"/>
      </w:r>
      <w:r w:rsidRPr="00F14EB5">
        <w:instrText xml:space="preserve"> xe " context changes icon images"</w:instrText>
      </w:r>
      <w:r w:rsidRPr="00F14EB5">
        <w:fldChar w:fldCharType="end"/>
      </w:r>
      <w:r w:rsidRPr="00F14EB5">
        <w:fldChar w:fldCharType="begin"/>
      </w:r>
      <w:r w:rsidRPr="00F14EB5">
        <w:instrText xml:space="preserve"> xe "images: context changes icon”</w:instrText>
      </w:r>
      <w:r w:rsidRPr="00F14EB5">
        <w:fldChar w:fldCharType="end"/>
      </w:r>
      <w:r w:rsidRPr="00F14EB5">
        <w:t xml:space="preserve"> </w:t>
      </w:r>
    </w:p>
    <w:p w:rsidR="00C94860" w:rsidRPr="00F14EB5" w:rsidRDefault="00C94860" w:rsidP="00C94860">
      <w:pPr>
        <w:pStyle w:val="Caption"/>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291"/>
        <w:gridCol w:w="5335"/>
      </w:tblGrid>
      <w:tr w:rsidR="00C94860" w:rsidRPr="00F14EB5" w:rsidTr="00531328">
        <w:trPr>
          <w:tblHeader/>
        </w:trPr>
        <w:tc>
          <w:tcPr>
            <w:tcW w:w="1929" w:type="dxa"/>
            <w:shd w:val="clear" w:color="auto" w:fill="BFBFBF"/>
          </w:tcPr>
          <w:p w:rsidR="00C94860" w:rsidRPr="00F14EB5" w:rsidRDefault="00C94860" w:rsidP="006247C6">
            <w:pPr>
              <w:pStyle w:val="NormalWeb"/>
              <w:keepNext/>
              <w:keepLines/>
              <w:spacing w:before="0" w:beforeAutospacing="0"/>
              <w:rPr>
                <w:rFonts w:ascii="Arial" w:eastAsia="Calibri" w:hAnsi="Arial" w:cs="Arial"/>
                <w:b/>
                <w:color w:val="000000"/>
                <w:sz w:val="20"/>
                <w:szCs w:val="20"/>
              </w:rPr>
            </w:pPr>
            <w:r w:rsidRPr="00F14EB5">
              <w:rPr>
                <w:rFonts w:ascii="Arial" w:eastAsia="Calibri" w:hAnsi="Arial" w:cs="Arial"/>
                <w:b/>
                <w:color w:val="000000"/>
                <w:sz w:val="20"/>
                <w:szCs w:val="20"/>
              </w:rPr>
              <w:t>Icon</w:t>
            </w:r>
          </w:p>
        </w:tc>
        <w:tc>
          <w:tcPr>
            <w:tcW w:w="1298" w:type="dxa"/>
            <w:shd w:val="clear" w:color="auto" w:fill="BFBFBF"/>
          </w:tcPr>
          <w:p w:rsidR="00C94860" w:rsidRPr="00F14EB5" w:rsidRDefault="00C94860" w:rsidP="006247C6">
            <w:pPr>
              <w:pStyle w:val="NormalWeb"/>
              <w:keepNext/>
              <w:keepLines/>
              <w:spacing w:before="0" w:beforeAutospacing="0"/>
              <w:rPr>
                <w:rFonts w:ascii="Arial" w:eastAsia="Calibri" w:hAnsi="Arial" w:cs="Arial"/>
                <w:b/>
                <w:color w:val="000000"/>
                <w:sz w:val="20"/>
                <w:szCs w:val="20"/>
              </w:rPr>
            </w:pPr>
            <w:r w:rsidRPr="00F14EB5">
              <w:rPr>
                <w:rFonts w:ascii="Arial" w:eastAsia="Calibri" w:hAnsi="Arial" w:cs="Arial"/>
                <w:b/>
                <w:color w:val="000000"/>
                <w:sz w:val="20"/>
                <w:szCs w:val="20"/>
              </w:rPr>
              <w:t>Title</w:t>
            </w:r>
          </w:p>
        </w:tc>
        <w:tc>
          <w:tcPr>
            <w:tcW w:w="5521" w:type="dxa"/>
            <w:shd w:val="clear" w:color="auto" w:fill="BFBFBF"/>
          </w:tcPr>
          <w:p w:rsidR="00C94860" w:rsidRPr="00F14EB5" w:rsidRDefault="00C94860" w:rsidP="006247C6">
            <w:pPr>
              <w:pStyle w:val="NormalWeb"/>
              <w:keepNext/>
              <w:keepLines/>
              <w:spacing w:before="0" w:beforeAutospacing="0"/>
              <w:rPr>
                <w:rFonts w:ascii="Arial" w:eastAsia="Calibri" w:hAnsi="Arial" w:cs="Arial"/>
                <w:b/>
                <w:color w:val="000000"/>
                <w:sz w:val="20"/>
                <w:szCs w:val="20"/>
              </w:rPr>
            </w:pPr>
            <w:r w:rsidRPr="00F14EB5">
              <w:rPr>
                <w:rFonts w:ascii="Arial" w:eastAsia="Calibri" w:hAnsi="Arial" w:cs="Arial"/>
                <w:b/>
                <w:color w:val="000000"/>
                <w:sz w:val="20"/>
                <w:szCs w:val="20"/>
              </w:rPr>
              <w:t>Meaning</w:t>
            </w:r>
          </w:p>
        </w:tc>
      </w:tr>
      <w:tr w:rsidR="00C94860" w:rsidRPr="00F14EB5" w:rsidTr="00531328">
        <w:trPr>
          <w:trHeight w:val="616"/>
        </w:trPr>
        <w:tc>
          <w:tcPr>
            <w:tcW w:w="1929" w:type="dxa"/>
            <w:vMerge w:val="restart"/>
            <w:shd w:val="clear" w:color="auto" w:fill="auto"/>
          </w:tcPr>
          <w:p w:rsidR="00C94860" w:rsidRPr="00F14EB5" w:rsidRDefault="00084380" w:rsidP="006247C6">
            <w:pPr>
              <w:pStyle w:val="NormalWeb"/>
              <w:keepNext/>
              <w:keepLines/>
              <w:spacing w:before="0" w:beforeAutospacing="0"/>
              <w:rPr>
                <w:rFonts w:ascii="Arial" w:eastAsia="Calibri" w:hAnsi="Arial" w:cs="Arial"/>
                <w:sz w:val="22"/>
                <w:szCs w:val="22"/>
              </w:rPr>
            </w:pPr>
            <w:r w:rsidRPr="00F14EB5">
              <w:rPr>
                <w:rFonts w:ascii="Calibri" w:eastAsia="Calibri" w:hAnsi="Calibri"/>
                <w:noProof/>
                <w:sz w:val="22"/>
                <w:szCs w:val="22"/>
              </w:rPr>
              <w:drawing>
                <wp:inline distT="0" distB="0" distL="0" distR="0">
                  <wp:extent cx="542925" cy="504825"/>
                  <wp:effectExtent l="0" t="0" r="0" b="0"/>
                  <wp:docPr id="49" name="Picture 2" descr="context indicator icon showing that patient context is chan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xt indicator icon showing that patient context is chang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25" cy="504825"/>
                          </a:xfrm>
                          <a:prstGeom prst="rect">
                            <a:avLst/>
                          </a:prstGeom>
                          <a:noFill/>
                          <a:ln>
                            <a:noFill/>
                          </a:ln>
                        </pic:spPr>
                      </pic:pic>
                    </a:graphicData>
                  </a:graphic>
                </wp:inline>
              </w:drawing>
            </w:r>
          </w:p>
        </w:tc>
        <w:tc>
          <w:tcPr>
            <w:tcW w:w="1298" w:type="dxa"/>
            <w:vMerge w:val="restart"/>
            <w:shd w:val="clear" w:color="auto" w:fill="auto"/>
          </w:tcPr>
          <w:p w:rsidR="00C94860" w:rsidRDefault="00C94860" w:rsidP="006247C6">
            <w:pPr>
              <w:pStyle w:val="NormalWeb"/>
              <w:keepNext/>
              <w:keepLines/>
              <w:spacing w:before="60" w:beforeAutospacing="0"/>
              <w:rPr>
                <w:rFonts w:ascii="Arial" w:eastAsia="Calibri" w:hAnsi="Arial" w:cs="Arial"/>
                <w:b/>
                <w:sz w:val="20"/>
                <w:szCs w:val="20"/>
              </w:rPr>
            </w:pPr>
            <w:r w:rsidRPr="00F14EB5">
              <w:rPr>
                <w:rFonts w:ascii="Arial" w:eastAsia="Calibri" w:hAnsi="Arial" w:cs="Arial"/>
                <w:b/>
                <w:sz w:val="20"/>
                <w:szCs w:val="20"/>
              </w:rPr>
              <w:t>Changing</w:t>
            </w:r>
          </w:p>
          <w:p w:rsidR="00531328" w:rsidRDefault="00531328" w:rsidP="006247C6">
            <w:pPr>
              <w:pStyle w:val="NormalWeb"/>
              <w:keepNext/>
              <w:keepLines/>
              <w:spacing w:before="60" w:beforeAutospacing="0"/>
              <w:rPr>
                <w:rFonts w:ascii="Arial" w:eastAsia="Calibri" w:hAnsi="Arial" w:cs="Arial"/>
                <w:b/>
                <w:sz w:val="20"/>
                <w:szCs w:val="20"/>
              </w:rPr>
            </w:pPr>
          </w:p>
          <w:p w:rsidR="00531328" w:rsidRPr="00F14EB5" w:rsidRDefault="00531328" w:rsidP="006247C6">
            <w:pPr>
              <w:pStyle w:val="NormalWeb"/>
              <w:keepNext/>
              <w:keepLines/>
              <w:spacing w:before="60" w:beforeAutospacing="0"/>
              <w:rPr>
                <w:rFonts w:ascii="Arial" w:eastAsia="Calibri" w:hAnsi="Arial" w:cs="Arial"/>
                <w:b/>
                <w:sz w:val="20"/>
                <w:szCs w:val="20"/>
              </w:rPr>
            </w:pPr>
          </w:p>
        </w:tc>
        <w:tc>
          <w:tcPr>
            <w:tcW w:w="5521" w:type="dxa"/>
            <w:shd w:val="clear" w:color="auto" w:fill="auto"/>
          </w:tcPr>
          <w:p w:rsidR="00C94860" w:rsidRPr="00F14EB5" w:rsidRDefault="00C94860" w:rsidP="006247C6">
            <w:pPr>
              <w:keepNext/>
              <w:keepLines/>
              <w:spacing w:before="60" w:after="60"/>
              <w:rPr>
                <w:rFonts w:eastAsia="Calibri"/>
                <w:sz w:val="22"/>
                <w:szCs w:val="22"/>
              </w:rPr>
            </w:pPr>
            <w:r w:rsidRPr="00F14EB5">
              <w:rPr>
                <w:rFonts w:eastAsia="Calibri"/>
                <w:sz w:val="22"/>
                <w:szCs w:val="22"/>
              </w:rPr>
              <w:t xml:space="preserve">Displayed when the Clinical Link is changing. This icon may appear so briefly that the user may not see it. It is displayed when the common (linked) patient is changing. For example, if VistARad is linked with CPRS and CPRS changes from one patient to another, this icon will display during the change process. </w:t>
            </w:r>
          </w:p>
        </w:tc>
      </w:tr>
      <w:tr w:rsidR="00C94860" w:rsidRPr="00F14EB5" w:rsidTr="00531328">
        <w:trPr>
          <w:trHeight w:val="323"/>
        </w:trPr>
        <w:tc>
          <w:tcPr>
            <w:tcW w:w="1929" w:type="dxa"/>
            <w:vMerge/>
            <w:shd w:val="clear" w:color="auto" w:fill="auto"/>
          </w:tcPr>
          <w:p w:rsidR="00C94860" w:rsidRPr="00F14EB5" w:rsidRDefault="00C94860" w:rsidP="006247C6">
            <w:pPr>
              <w:pStyle w:val="NormalWeb"/>
              <w:spacing w:before="0" w:beforeAutospacing="0"/>
              <w:rPr>
                <w:rFonts w:ascii="Calibri" w:eastAsia="Calibri" w:hAnsi="Calibri"/>
                <w:noProof/>
                <w:sz w:val="22"/>
                <w:szCs w:val="22"/>
              </w:rPr>
            </w:pPr>
          </w:p>
        </w:tc>
        <w:tc>
          <w:tcPr>
            <w:tcW w:w="1298" w:type="dxa"/>
            <w:vMerge/>
            <w:shd w:val="clear" w:color="auto" w:fill="auto"/>
          </w:tcPr>
          <w:p w:rsidR="00C94860" w:rsidRPr="00F14EB5" w:rsidRDefault="00C94860" w:rsidP="006247C6">
            <w:pPr>
              <w:pStyle w:val="NormalWeb"/>
              <w:spacing w:before="60" w:beforeAutospacing="0"/>
              <w:rPr>
                <w:rFonts w:ascii="Arial" w:eastAsia="Calibri" w:hAnsi="Arial" w:cs="Arial"/>
                <w:b/>
                <w:sz w:val="20"/>
                <w:szCs w:val="20"/>
              </w:rPr>
            </w:pPr>
          </w:p>
        </w:tc>
        <w:tc>
          <w:tcPr>
            <w:tcW w:w="5521" w:type="dxa"/>
            <w:shd w:val="clear" w:color="auto" w:fill="auto"/>
          </w:tcPr>
          <w:p w:rsidR="00C94860" w:rsidRPr="00F14EB5" w:rsidRDefault="00C94860" w:rsidP="006247C6">
            <w:pPr>
              <w:spacing w:before="60" w:after="60"/>
              <w:rPr>
                <w:rFonts w:ascii="Arial" w:eastAsia="Calibri" w:hAnsi="Arial" w:cs="Arial"/>
                <w:sz w:val="22"/>
                <w:szCs w:val="22"/>
              </w:rPr>
            </w:pPr>
            <w:r w:rsidRPr="00F14EB5">
              <w:rPr>
                <w:rFonts w:ascii="Franklin Gothic Medium" w:eastAsia="Calibri" w:hAnsi="Franklin Gothic Medium" w:cs="Arial"/>
                <w:sz w:val="22"/>
                <w:szCs w:val="22"/>
              </w:rPr>
              <w:t>Patient Context is Changing</w:t>
            </w:r>
          </w:p>
        </w:tc>
      </w:tr>
      <w:tr w:rsidR="00C94860" w:rsidRPr="00F14EB5" w:rsidTr="00531328">
        <w:trPr>
          <w:trHeight w:val="616"/>
        </w:trPr>
        <w:tc>
          <w:tcPr>
            <w:tcW w:w="1929" w:type="dxa"/>
            <w:shd w:val="clear" w:color="auto" w:fill="auto"/>
          </w:tcPr>
          <w:p w:rsidR="00C94860" w:rsidRPr="00F14EB5" w:rsidRDefault="00084380" w:rsidP="006247C6">
            <w:pPr>
              <w:pStyle w:val="NormalWeb"/>
              <w:spacing w:before="0" w:beforeAutospacing="0"/>
              <w:rPr>
                <w:rFonts w:ascii="Arial" w:eastAsia="Calibri" w:hAnsi="Arial" w:cs="Arial"/>
                <w:sz w:val="22"/>
                <w:szCs w:val="22"/>
              </w:rPr>
            </w:pPr>
            <w:r w:rsidRPr="00F14EB5">
              <w:rPr>
                <w:rFonts w:ascii="Calibri" w:eastAsia="Calibri" w:hAnsi="Calibri"/>
                <w:noProof/>
                <w:sz w:val="22"/>
                <w:szCs w:val="22"/>
              </w:rPr>
              <w:drawing>
                <wp:inline distT="0" distB="0" distL="0" distR="0">
                  <wp:extent cx="542925" cy="542925"/>
                  <wp:effectExtent l="0" t="0" r="0" b="0"/>
                  <wp:docPr id="50" name="Picture 3" descr="patient indicator icon when patient context is br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ient indicator icon when patient context is brok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c>
          <w:tcPr>
            <w:tcW w:w="1298" w:type="dxa"/>
            <w:shd w:val="clear" w:color="auto" w:fill="auto"/>
          </w:tcPr>
          <w:p w:rsidR="00C94860" w:rsidRPr="00F14EB5" w:rsidRDefault="00C94860" w:rsidP="006247C6">
            <w:pPr>
              <w:pStyle w:val="NormalWeb"/>
              <w:spacing w:before="60" w:beforeAutospacing="0"/>
              <w:rPr>
                <w:rFonts w:ascii="Arial" w:eastAsia="Calibri" w:hAnsi="Arial" w:cs="Arial"/>
                <w:b/>
                <w:sz w:val="20"/>
                <w:szCs w:val="20"/>
              </w:rPr>
            </w:pPr>
            <w:r w:rsidRPr="00F14EB5">
              <w:rPr>
                <w:rFonts w:ascii="Arial" w:eastAsia="Calibri" w:hAnsi="Arial" w:cs="Arial"/>
                <w:b/>
                <w:sz w:val="20"/>
                <w:szCs w:val="20"/>
              </w:rPr>
              <w:t>Broken</w:t>
            </w:r>
          </w:p>
        </w:tc>
        <w:tc>
          <w:tcPr>
            <w:tcW w:w="5521" w:type="dxa"/>
            <w:shd w:val="clear" w:color="auto" w:fill="auto"/>
          </w:tcPr>
          <w:p w:rsidR="00C94860" w:rsidRPr="00F14EB5" w:rsidRDefault="00C94860" w:rsidP="006247C6">
            <w:pPr>
              <w:spacing w:before="60" w:after="60"/>
              <w:rPr>
                <w:rFonts w:eastAsia="Calibri"/>
                <w:sz w:val="22"/>
                <w:szCs w:val="22"/>
              </w:rPr>
            </w:pPr>
            <w:r w:rsidRPr="00F14EB5">
              <w:rPr>
                <w:rFonts w:eastAsia="Calibri"/>
                <w:sz w:val="22"/>
                <w:szCs w:val="22"/>
              </w:rPr>
              <w:t>Displayed when an application is not linked or the application is “out of patient context.” For example, if CPRS is linked and displaying one patient and VistARad is displaying a different patient, then VistARad is said to be “out of patient context” and will display this icon.</w:t>
            </w:r>
          </w:p>
          <w:p w:rsidR="00C94860" w:rsidRPr="00F14EB5" w:rsidRDefault="00C94860" w:rsidP="006247C6">
            <w:pPr>
              <w:spacing w:before="60" w:after="60"/>
              <w:rPr>
                <w:rFonts w:ascii="Arial" w:eastAsia="Calibri" w:hAnsi="Arial" w:cs="Arial"/>
                <w:sz w:val="22"/>
                <w:szCs w:val="22"/>
              </w:rPr>
            </w:pPr>
            <w:r w:rsidRPr="00F14EB5">
              <w:rPr>
                <w:rFonts w:ascii="Franklin Gothic Medium" w:eastAsia="Calibri" w:hAnsi="Franklin Gothic Medium" w:cs="Arial"/>
                <w:sz w:val="22"/>
                <w:szCs w:val="22"/>
              </w:rPr>
              <w:t>Patient Context is Broken</w:t>
            </w:r>
          </w:p>
        </w:tc>
      </w:tr>
      <w:tr w:rsidR="00C94860" w:rsidRPr="00F14EB5" w:rsidTr="00531328">
        <w:trPr>
          <w:cantSplit/>
          <w:trHeight w:val="616"/>
        </w:trPr>
        <w:tc>
          <w:tcPr>
            <w:tcW w:w="1929" w:type="dxa"/>
            <w:vMerge w:val="restart"/>
            <w:shd w:val="clear" w:color="auto" w:fill="auto"/>
          </w:tcPr>
          <w:p w:rsidR="00C94860" w:rsidRPr="00F14EB5" w:rsidRDefault="00084380" w:rsidP="006247C6">
            <w:pPr>
              <w:pStyle w:val="NormalWeb"/>
              <w:spacing w:before="0" w:beforeAutospacing="0"/>
              <w:rPr>
                <w:rFonts w:ascii="Arial" w:eastAsia="Calibri" w:hAnsi="Arial" w:cs="Arial"/>
                <w:sz w:val="22"/>
                <w:szCs w:val="22"/>
              </w:rPr>
            </w:pPr>
            <w:r w:rsidRPr="00F14EB5">
              <w:rPr>
                <w:rFonts w:ascii="Calibri" w:eastAsia="Calibri" w:hAnsi="Calibri"/>
                <w:noProof/>
                <w:sz w:val="22"/>
                <w:szCs w:val="22"/>
              </w:rPr>
              <w:drawing>
                <wp:inline distT="0" distB="0" distL="0" distR="0">
                  <wp:extent cx="609600" cy="590550"/>
                  <wp:effectExtent l="0" t="0" r="0" b="0"/>
                  <wp:docPr id="51" name="Picture 4" descr="patient indicator icon when patient context is jo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tient indicator icon when patient context is join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 cy="590550"/>
                          </a:xfrm>
                          <a:prstGeom prst="rect">
                            <a:avLst/>
                          </a:prstGeom>
                          <a:noFill/>
                          <a:ln>
                            <a:noFill/>
                          </a:ln>
                        </pic:spPr>
                      </pic:pic>
                    </a:graphicData>
                  </a:graphic>
                </wp:inline>
              </w:drawing>
            </w:r>
          </w:p>
        </w:tc>
        <w:tc>
          <w:tcPr>
            <w:tcW w:w="1298" w:type="dxa"/>
            <w:vMerge w:val="restart"/>
            <w:shd w:val="clear" w:color="auto" w:fill="auto"/>
          </w:tcPr>
          <w:p w:rsidR="00C94860" w:rsidRPr="00F14EB5" w:rsidRDefault="00C94860" w:rsidP="006247C6">
            <w:pPr>
              <w:pStyle w:val="NormalWeb"/>
              <w:spacing w:before="60" w:beforeAutospacing="0"/>
              <w:rPr>
                <w:rFonts w:ascii="Arial" w:eastAsia="Calibri" w:hAnsi="Arial" w:cs="Arial"/>
                <w:b/>
                <w:sz w:val="20"/>
                <w:szCs w:val="20"/>
              </w:rPr>
            </w:pPr>
            <w:r w:rsidRPr="00F14EB5">
              <w:rPr>
                <w:rFonts w:ascii="Arial" w:eastAsia="Calibri" w:hAnsi="Arial" w:cs="Arial"/>
                <w:b/>
                <w:sz w:val="20"/>
                <w:szCs w:val="20"/>
              </w:rPr>
              <w:t>Linked</w:t>
            </w:r>
          </w:p>
        </w:tc>
        <w:tc>
          <w:tcPr>
            <w:tcW w:w="5521" w:type="dxa"/>
            <w:shd w:val="clear" w:color="auto" w:fill="auto"/>
          </w:tcPr>
          <w:p w:rsidR="00C94860" w:rsidRPr="00F14EB5" w:rsidRDefault="00C94860" w:rsidP="006247C6">
            <w:pPr>
              <w:spacing w:before="60" w:after="60"/>
              <w:rPr>
                <w:rFonts w:ascii="Arial" w:eastAsia="Calibri" w:hAnsi="Arial" w:cs="Arial"/>
                <w:sz w:val="22"/>
                <w:szCs w:val="22"/>
              </w:rPr>
            </w:pPr>
            <w:r w:rsidRPr="00F14EB5">
              <w:rPr>
                <w:rFonts w:eastAsia="Calibri"/>
                <w:sz w:val="22"/>
                <w:szCs w:val="22"/>
              </w:rPr>
              <w:t>Displayed when an application is utilizing CCOW to maintain patient context with the CCOW server. For example, if VistARad is open and displaying the same patient (as defined by the CCOW server) for all linked applications, then VistARad will display this icon.</w:t>
            </w:r>
          </w:p>
        </w:tc>
      </w:tr>
      <w:tr w:rsidR="00C94860" w:rsidRPr="00F14EB5" w:rsidTr="00531328">
        <w:trPr>
          <w:trHeight w:val="296"/>
        </w:trPr>
        <w:tc>
          <w:tcPr>
            <w:tcW w:w="1929" w:type="dxa"/>
            <w:vMerge/>
            <w:shd w:val="clear" w:color="auto" w:fill="auto"/>
          </w:tcPr>
          <w:p w:rsidR="00C94860" w:rsidRPr="00F14EB5" w:rsidRDefault="00C94860" w:rsidP="006247C6">
            <w:pPr>
              <w:pStyle w:val="NormalWeb"/>
              <w:spacing w:before="0" w:beforeAutospacing="0"/>
              <w:rPr>
                <w:rFonts w:ascii="Calibri" w:eastAsia="Calibri" w:hAnsi="Calibri"/>
                <w:noProof/>
                <w:sz w:val="22"/>
                <w:szCs w:val="22"/>
              </w:rPr>
            </w:pPr>
          </w:p>
        </w:tc>
        <w:tc>
          <w:tcPr>
            <w:tcW w:w="1298" w:type="dxa"/>
            <w:vMerge/>
            <w:shd w:val="clear" w:color="auto" w:fill="auto"/>
          </w:tcPr>
          <w:p w:rsidR="00C94860" w:rsidRPr="00F14EB5" w:rsidRDefault="00C94860" w:rsidP="006247C6">
            <w:pPr>
              <w:pStyle w:val="NormalWeb"/>
              <w:spacing w:before="0" w:beforeAutospacing="0"/>
              <w:rPr>
                <w:rFonts w:ascii="Arial" w:eastAsia="Calibri" w:hAnsi="Arial" w:cs="Arial"/>
                <w:sz w:val="22"/>
                <w:szCs w:val="22"/>
              </w:rPr>
            </w:pPr>
          </w:p>
        </w:tc>
        <w:tc>
          <w:tcPr>
            <w:tcW w:w="5521" w:type="dxa"/>
            <w:shd w:val="clear" w:color="auto" w:fill="auto"/>
          </w:tcPr>
          <w:p w:rsidR="00C94860" w:rsidRPr="00F14EB5" w:rsidRDefault="00C94860" w:rsidP="006247C6">
            <w:pPr>
              <w:rPr>
                <w:rFonts w:ascii="Arial" w:eastAsia="Calibri" w:hAnsi="Arial" w:cs="Arial"/>
                <w:sz w:val="22"/>
                <w:szCs w:val="22"/>
              </w:rPr>
            </w:pPr>
            <w:r w:rsidRPr="00F14EB5">
              <w:rPr>
                <w:rFonts w:ascii="Franklin Gothic Medium" w:eastAsia="Calibri" w:hAnsi="Franklin Gothic Medium" w:cs="Arial"/>
                <w:sz w:val="22"/>
                <w:szCs w:val="22"/>
              </w:rPr>
              <w:t>Patient Context is Joined</w:t>
            </w:r>
          </w:p>
        </w:tc>
      </w:tr>
    </w:tbl>
    <w:p w:rsidR="00C94860" w:rsidRPr="00F14EB5" w:rsidRDefault="00C94860" w:rsidP="00C94860">
      <w:pPr>
        <w:pStyle w:val="NormalWeb"/>
        <w:spacing w:before="0" w:beforeAutospacing="0"/>
      </w:pPr>
    </w:p>
    <w:p w:rsidR="00C94860" w:rsidRPr="00F14EB5" w:rsidRDefault="00C94860" w:rsidP="00C94860">
      <w:pPr>
        <w:pStyle w:val="Heading2"/>
      </w:pPr>
      <w:bookmarkStart w:id="870" w:name="_Toc325540194"/>
      <w:bookmarkStart w:id="871" w:name="_Toc326232044"/>
      <w:bookmarkStart w:id="872" w:name="_Toc508191977"/>
      <w:r w:rsidRPr="00F14EB5">
        <w:t>CPRS Tools Menu Option for VistARad</w:t>
      </w:r>
      <w:bookmarkEnd w:id="870"/>
      <w:bookmarkEnd w:id="871"/>
      <w:bookmarkEnd w:id="872"/>
    </w:p>
    <w:p w:rsidR="00C94860" w:rsidRDefault="00C94860" w:rsidP="004C706C">
      <w:pPr>
        <w:pStyle w:val="aNormal"/>
        <w:keepLines/>
        <w:spacing w:after="220"/>
      </w:pPr>
      <w:r w:rsidRPr="00F14EB5">
        <w:t>Sites may also configure a new CPRS Tools menu option</w:t>
      </w:r>
      <w:r w:rsidRPr="00F14EB5">
        <w:fldChar w:fldCharType="begin"/>
      </w:r>
      <w:r w:rsidRPr="00F14EB5">
        <w:instrText xml:space="preserve"> xe " CPRS Tools menu option"</w:instrText>
      </w:r>
      <w:r w:rsidRPr="00F14EB5">
        <w:fldChar w:fldCharType="end"/>
      </w:r>
      <w:r w:rsidRPr="00F14EB5">
        <w:t xml:space="preserve"> for launching VistARad from CPRS. Refer to the </w:t>
      </w:r>
      <w:r w:rsidRPr="00F14EB5">
        <w:rPr>
          <w:i/>
        </w:rPr>
        <w:t>VistA Imaging Installation Guide</w:t>
      </w:r>
      <w:r w:rsidRPr="00F14EB5">
        <w:t xml:space="preserve">, under </w:t>
      </w:r>
      <w:r w:rsidRPr="00F14EB5">
        <w:rPr>
          <w:b/>
        </w:rPr>
        <w:t>Associating Display and Capture with CPRS</w:t>
      </w:r>
      <w:r w:rsidRPr="00F14EB5">
        <w:t xml:space="preserve">, for background information on this configuration step. See the </w:t>
      </w:r>
      <w:r w:rsidRPr="00F14EB5">
        <w:rPr>
          <w:i/>
        </w:rPr>
        <w:t>VistA Imaging Technical Manual,</w:t>
      </w:r>
      <w:r w:rsidRPr="00F14EB5">
        <w:t xml:space="preserve"> </w:t>
      </w:r>
      <w:r w:rsidRPr="00F14EB5">
        <w:rPr>
          <w:b/>
        </w:rPr>
        <w:t>CPRS Tools Menu Option for VistARad</w:t>
      </w:r>
      <w:r w:rsidRPr="00F14EB5">
        <w:t>, for information about configuring for launching VistARad.</w:t>
      </w:r>
    </w:p>
    <w:p w:rsidR="009D5322" w:rsidRDefault="009D5322" w:rsidP="00C94860">
      <w:pPr>
        <w:pStyle w:val="aNormal"/>
        <w:spacing w:after="220"/>
      </w:pPr>
      <w:r w:rsidRPr="00F14EB5">
        <w:br w:type="page"/>
      </w:r>
      <w:r>
        <w:t>This page intentionally left blank.</w:t>
      </w:r>
    </w:p>
    <w:p w:rsidR="00B820DC" w:rsidRDefault="00B820DC" w:rsidP="00C94860">
      <w:pPr>
        <w:pStyle w:val="aNorm"/>
        <w:tabs>
          <w:tab w:val="clear" w:pos="360"/>
        </w:tabs>
        <w:ind w:left="360"/>
      </w:pPr>
    </w:p>
    <w:p w:rsidR="00B820DC" w:rsidRDefault="00B820DC" w:rsidP="00B820DC">
      <w:pPr>
        <w:pStyle w:val="aNorm"/>
        <w:tabs>
          <w:tab w:val="clear" w:pos="360"/>
        </w:tabs>
        <w:ind w:left="360"/>
        <w:sectPr w:rsidR="00B820DC" w:rsidSect="00AE0E30">
          <w:headerReference w:type="even" r:id="rId71"/>
          <w:headerReference w:type="default" r:id="rId72"/>
          <w:footnotePr>
            <w:numFmt w:val="chicago"/>
            <w:numRestart w:val="eachPage"/>
          </w:footnotePr>
          <w:type w:val="oddPage"/>
          <w:pgSz w:w="12240" w:h="15840" w:code="1"/>
          <w:pgMar w:top="1800" w:right="1800" w:bottom="1800" w:left="1800" w:header="900" w:footer="900" w:gutter="0"/>
          <w:cols w:space="720"/>
          <w:titlePg/>
          <w:docGrid w:linePitch="360"/>
        </w:sectPr>
      </w:pPr>
    </w:p>
    <w:p w:rsidR="00380B84" w:rsidRDefault="00084380" w:rsidP="00B820DC">
      <w:pPr>
        <w:pStyle w:val="Heading1"/>
      </w:pPr>
      <w:bookmarkStart w:id="873" w:name="_Toc508191978"/>
      <w:r>
        <w:rPr>
          <w:noProof/>
        </w:rPr>
        <mc:AlternateContent>
          <mc:Choice Requires="wps">
            <w:drawing>
              <wp:anchor distT="0" distB="0" distL="114300" distR="114300" simplePos="0" relativeHeight="251664896" behindDoc="0" locked="0" layoutInCell="1" allowOverlap="1">
                <wp:simplePos x="0" y="0"/>
                <wp:positionH relativeFrom="column">
                  <wp:posOffset>-228600</wp:posOffset>
                </wp:positionH>
                <wp:positionV relativeFrom="paragraph">
                  <wp:posOffset>-685800</wp:posOffset>
                </wp:positionV>
                <wp:extent cx="2457450" cy="400050"/>
                <wp:effectExtent l="19050" t="19050" r="19050" b="19050"/>
                <wp:wrapNone/>
                <wp:docPr id="231" name="Rectangle 1169" descr="image for formatting purposes only"/>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400050"/>
                        </a:xfrm>
                        <a:prstGeom prst="rect">
                          <a:avLst/>
                        </a:prstGeom>
                        <a:solidFill>
                          <a:srgbClr val="FFFFFF"/>
                        </a:solidFill>
                        <a:ln w="31750"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169F2" id="Rectangle 1169" o:spid="_x0000_s1026" alt="image for formatting purposes only" style="position:absolute;margin-left:-18pt;margin-top:-54pt;width:193.5pt;height:3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" strokecolor="white" strokeweight="2.5pt">
                <v:shadow color="#868686"/>
              </v:rect>
            </w:pict>
          </mc:Fallback>
        </mc:AlternateContent>
      </w:r>
      <w:bookmarkStart w:id="874" w:name="appA_Workflow"/>
      <w:bookmarkEnd w:id="841"/>
      <w:r w:rsidR="00380B84">
        <w:t>VistARad and Voice Dictation</w:t>
      </w:r>
      <w:bookmarkStart w:id="875" w:name="_WWID10001811"/>
      <w:bookmarkEnd w:id="840"/>
      <w:bookmarkEnd w:id="873"/>
      <w:bookmarkEnd w:id="874"/>
    </w:p>
    <w:p w:rsidR="00C06D4C" w:rsidRDefault="00C06D4C" w:rsidP="00181A75">
      <w:pPr>
        <w:pStyle w:val="aNormSnug"/>
      </w:pPr>
      <w:bookmarkStart w:id="876" w:name="_WWID10001826"/>
      <w:bookmarkStart w:id="877" w:name="_WWID10004742"/>
      <w:bookmarkEnd w:id="875"/>
      <w:r>
        <w:t>This chapter covers:</w:t>
      </w:r>
    </w:p>
    <w:p w:rsidR="00380B84" w:rsidRDefault="00380B84" w:rsidP="006F68A8">
      <w:pPr>
        <w:pStyle w:val="aNormSnug"/>
        <w:numPr>
          <w:ilvl w:val="0"/>
          <w:numId w:val="17"/>
        </w:numPr>
      </w:pPr>
      <w:r>
        <w:fldChar w:fldCharType="begin" w:fldLock="1"/>
      </w:r>
      <w:r>
        <w:instrText xml:space="preserve"> REF _Ref147116424 \h </w:instrText>
      </w:r>
      <w:r w:rsidR="00C06D4C">
        <w:instrText xml:space="preserve"> \* MERGEFORMAT </w:instrText>
      </w:r>
      <w:r>
        <w:fldChar w:fldCharType="separate"/>
      </w:r>
      <w:r w:rsidR="0093607B">
        <w:t>About the VistARad Dictation Interface</w:t>
      </w:r>
      <w:r>
        <w:fldChar w:fldCharType="end"/>
      </w:r>
    </w:p>
    <w:p w:rsidR="00380B84" w:rsidRDefault="00380B84" w:rsidP="006F68A8">
      <w:pPr>
        <w:pStyle w:val="aNormSnug"/>
        <w:numPr>
          <w:ilvl w:val="0"/>
          <w:numId w:val="17"/>
        </w:numPr>
      </w:pPr>
      <w:r>
        <w:fldChar w:fldCharType="begin" w:fldLock="1"/>
      </w:r>
      <w:r>
        <w:instrText xml:space="preserve"> REF _Ref147117141 \h </w:instrText>
      </w:r>
      <w:r w:rsidR="00C06D4C">
        <w:instrText xml:space="preserve"> \* MERGEFORMAT </w:instrText>
      </w:r>
      <w:r>
        <w:fldChar w:fldCharType="separate"/>
      </w:r>
      <w:r w:rsidR="0093607B">
        <w:t>Starting the Dictation Interface</w:t>
      </w:r>
      <w:r>
        <w:fldChar w:fldCharType="end"/>
      </w:r>
      <w:bookmarkStart w:id="878" w:name="_WWID10005358"/>
    </w:p>
    <w:bookmarkEnd w:id="878"/>
    <w:p w:rsidR="00380B84" w:rsidRDefault="00380B84" w:rsidP="006F68A8">
      <w:pPr>
        <w:pStyle w:val="aNormSnug"/>
        <w:numPr>
          <w:ilvl w:val="0"/>
          <w:numId w:val="17"/>
        </w:numPr>
      </w:pPr>
      <w:r>
        <w:fldChar w:fldCharType="begin" w:fldLock="1"/>
      </w:r>
      <w:r>
        <w:instrText xml:space="preserve"> REF _Ref147116425 \h </w:instrText>
      </w:r>
      <w:r w:rsidR="00C06D4C">
        <w:instrText xml:space="preserve"> \* MERGEFORMAT </w:instrText>
      </w:r>
      <w:r>
        <w:fldChar w:fldCharType="separate"/>
      </w:r>
      <w:r w:rsidR="0093607B">
        <w:t>Opening Exams and Reports for Dictation</w:t>
      </w:r>
      <w:r>
        <w:fldChar w:fldCharType="end"/>
      </w:r>
      <w:bookmarkStart w:id="879" w:name="_WWID10004757"/>
    </w:p>
    <w:bookmarkEnd w:id="879"/>
    <w:p w:rsidR="00380B84" w:rsidRDefault="00380B84" w:rsidP="006F68A8">
      <w:pPr>
        <w:pStyle w:val="aNormSnug"/>
        <w:numPr>
          <w:ilvl w:val="0"/>
          <w:numId w:val="17"/>
        </w:numPr>
      </w:pPr>
      <w:r>
        <w:fldChar w:fldCharType="begin" w:fldLock="1"/>
      </w:r>
      <w:r>
        <w:instrText xml:space="preserve"> REF _Ref147116427 \h </w:instrText>
      </w:r>
      <w:r w:rsidR="00C06D4C">
        <w:instrText xml:space="preserve"> \* MERGEFORMAT </w:instrText>
      </w:r>
      <w:r>
        <w:fldChar w:fldCharType="separate"/>
      </w:r>
      <w:r w:rsidR="0093607B">
        <w:t>Wor</w:t>
      </w:r>
      <w:r w:rsidR="0093607B">
        <w:t>k</w:t>
      </w:r>
      <w:r w:rsidR="0093607B">
        <w:t xml:space="preserve">ing with the Dictation </w:t>
      </w:r>
      <w:r w:rsidR="0093607B">
        <w:t>I</w:t>
      </w:r>
      <w:r w:rsidR="0093607B">
        <w:t>nterface</w:t>
      </w:r>
      <w:r>
        <w:fldChar w:fldCharType="end"/>
      </w:r>
      <w:bookmarkStart w:id="880" w:name="_WWID10004743"/>
    </w:p>
    <w:p w:rsidR="00380B84" w:rsidRDefault="00380B84">
      <w:pPr>
        <w:pStyle w:val="Heading2"/>
      </w:pPr>
      <w:bookmarkStart w:id="881" w:name="_Ref147116424"/>
      <w:bookmarkStart w:id="882" w:name="_Toc508191979"/>
      <w:bookmarkEnd w:id="877"/>
      <w:bookmarkEnd w:id="880"/>
      <w:r>
        <w:t>About the VistARad Dictation Interface</w:t>
      </w:r>
      <w:bookmarkStart w:id="883" w:name="_WWID10004739"/>
      <w:bookmarkEnd w:id="881"/>
      <w:bookmarkEnd w:id="882"/>
    </w:p>
    <w:bookmarkEnd w:id="883"/>
    <w:p w:rsidR="00380B84" w:rsidRDefault="00380B84">
      <w:pPr>
        <w:pStyle w:val="aNorm"/>
      </w:pPr>
      <w:r>
        <w:fldChar w:fldCharType="begin"/>
      </w:r>
      <w:r>
        <w:instrText xml:space="preserve"> xe "dictation interface</w:instrText>
      </w:r>
      <w:r w:rsidR="00080DE5">
        <w:instrText>:</w:instrText>
      </w:r>
      <w:r w:rsidR="007953BA">
        <w:instrText xml:space="preserve"> described</w:instrText>
      </w:r>
      <w:r>
        <w:instrText xml:space="preserve">" </w:instrText>
      </w:r>
      <w:r>
        <w:fldChar w:fldCharType="end"/>
      </w:r>
      <w:r>
        <w:t xml:space="preserve">The dictation interface </w:t>
      </w:r>
      <w:r w:rsidR="00E357D5">
        <w:t xml:space="preserve">lets </w:t>
      </w:r>
      <w:r>
        <w:t xml:space="preserve">VistARad communicate with </w:t>
      </w:r>
      <w:r w:rsidR="00084AC6">
        <w:t>voice dictation software</w:t>
      </w:r>
      <w:r w:rsidR="00297B82">
        <w:rPr>
          <w:rStyle w:val="FootnoteReference"/>
        </w:rPr>
        <w:footnoteReference w:id="2"/>
      </w:r>
      <w:r>
        <w:t>.</w:t>
      </w:r>
      <w:bookmarkStart w:id="884" w:name="_WWID10005142"/>
      <w:r w:rsidR="00084AC6">
        <w:t xml:space="preserve"> Contact your Imaging Coordinator to determine if the dictation interface is enabled for your workstation.</w:t>
      </w:r>
    </w:p>
    <w:bookmarkEnd w:id="884"/>
    <w:p w:rsidR="00380B84" w:rsidRDefault="00380B84">
      <w:pPr>
        <w:pStyle w:val="aNorm"/>
      </w:pPr>
      <w:r>
        <w:t xml:space="preserve">If the dictation interface is enabled, </w:t>
      </w:r>
      <w:bookmarkStart w:id="885" w:name="_WWID10004751"/>
      <w:r>
        <w:t xml:space="preserve">opening and locking an exam for interpretation in VistARad </w:t>
      </w:r>
      <w:r w:rsidR="00297B82">
        <w:t>triggers the dictation software to open the exam’s report</w:t>
      </w:r>
      <w:r>
        <w:t xml:space="preserve">. You can begin dictating a report without </w:t>
      </w:r>
      <w:r w:rsidR="00297B82">
        <w:t>manually pre-selecting it</w:t>
      </w:r>
      <w:r>
        <w:t>.</w:t>
      </w:r>
    </w:p>
    <w:p w:rsidR="00380B84" w:rsidRDefault="00380B84">
      <w:pPr>
        <w:pStyle w:val="aNorm"/>
      </w:pPr>
      <w:bookmarkStart w:id="886" w:name="_WWID10004756"/>
      <w:r>
        <w:t xml:space="preserve">Note that the VistARad dictation interface is one-way. Locking an exam for interpretation </w:t>
      </w:r>
      <w:r w:rsidR="00297B82">
        <w:t>triggers</w:t>
      </w:r>
      <w:r>
        <w:t xml:space="preserve"> selection of the associated report in the dictation packag</w:t>
      </w:r>
      <w:r w:rsidRPr="00835C15">
        <w:t>e</w:t>
      </w:r>
      <w:r w:rsidR="00297B82" w:rsidRPr="00835C15">
        <w:t>.</w:t>
      </w:r>
      <w:r w:rsidR="00835C15">
        <w:t xml:space="preserve"> </w:t>
      </w:r>
      <w:r w:rsidR="00297B82" w:rsidRPr="00835C15">
        <w:t>Ho</w:t>
      </w:r>
      <w:r w:rsidR="00297B82">
        <w:t>wever,</w:t>
      </w:r>
      <w:r>
        <w:t xml:space="preserve"> if you</w:t>
      </w:r>
      <w:r w:rsidR="002E7324">
        <w:t xml:space="preserve"> manually</w:t>
      </w:r>
      <w:r>
        <w:t xml:space="preserve"> switch between reports </w:t>
      </w:r>
      <w:r w:rsidR="002E7324">
        <w:t xml:space="preserve">inside </w:t>
      </w:r>
      <w:r>
        <w:t>the dictation package, you must manually select the appropriate exam in VistARad.</w:t>
      </w:r>
      <w:bookmarkStart w:id="887" w:name="_WWID10005361"/>
    </w:p>
    <w:p w:rsidR="002E7324" w:rsidRDefault="002E7324" w:rsidP="006F68A8">
      <w:pPr>
        <w:pStyle w:val="aNorm"/>
        <w:numPr>
          <w:ilvl w:val="1"/>
          <w:numId w:val="46"/>
        </w:numPr>
      </w:pPr>
      <w:r>
        <w:t>Whereas</w:t>
      </w:r>
      <w:r w:rsidR="00297B82">
        <w:t xml:space="preserve"> </w:t>
      </w:r>
      <w:r w:rsidR="00790414">
        <w:t>“</w:t>
      </w:r>
      <w:r w:rsidR="00297B82" w:rsidRPr="00EA58F1">
        <w:t>dictation interface</w:t>
      </w:r>
      <w:r w:rsidR="00790414">
        <w:t>”</w:t>
      </w:r>
      <w:r w:rsidR="00297B82">
        <w:t xml:space="preserve"> is the term used for software/software communication, VistARad’s user interface for dictation is called the </w:t>
      </w:r>
      <w:r w:rsidR="00790414">
        <w:t>“</w:t>
      </w:r>
      <w:r w:rsidR="00297B82">
        <w:t xml:space="preserve">dictation </w:t>
      </w:r>
      <w:r w:rsidR="0064737D" w:rsidRPr="00EA58F1">
        <w:t>dialog</w:t>
      </w:r>
      <w:r w:rsidR="00297B82" w:rsidRPr="002E7324">
        <w:t>.</w:t>
      </w:r>
      <w:r w:rsidR="00790414">
        <w:t>”</w:t>
      </w:r>
      <w:r w:rsidR="00835C15" w:rsidRPr="002E7324">
        <w:t xml:space="preserve"> </w:t>
      </w:r>
      <w:r>
        <w:t>The baseline behavior of the dialog is as follows:</w:t>
      </w:r>
      <w:r w:rsidR="00297B82">
        <w:t>:</w:t>
      </w:r>
      <w:r>
        <w:t>Whenever a single exam is opened with a Lock, that exam will appear on the dictation dialog with the “</w:t>
      </w:r>
      <w:r w:rsidRPr="00790414">
        <w:rPr>
          <w:b/>
        </w:rPr>
        <w:t>Dictate?</w:t>
      </w:r>
      <w:r>
        <w:t>” prompt defaulted to “</w:t>
      </w:r>
      <w:r w:rsidRPr="00790414">
        <w:rPr>
          <w:b/>
        </w:rPr>
        <w:t>YES</w:t>
      </w:r>
      <w:r>
        <w:t>.”</w:t>
      </w:r>
    </w:p>
    <w:p w:rsidR="002E7324" w:rsidRDefault="002E7324" w:rsidP="006F68A8">
      <w:pPr>
        <w:pStyle w:val="aNorm"/>
        <w:numPr>
          <w:ilvl w:val="1"/>
          <w:numId w:val="46"/>
        </w:numPr>
      </w:pPr>
      <w:r>
        <w:t>Whe</w:t>
      </w:r>
      <w:r w:rsidR="00967CE0">
        <w:t>n</w:t>
      </w:r>
      <w:r>
        <w:t>ever multiple exams (for the same patient) are opened concurrently with a Lock, the first exam listed in the dialog is defaulted “</w:t>
      </w:r>
      <w:r w:rsidRPr="00790414">
        <w:rPr>
          <w:b/>
        </w:rPr>
        <w:t>YES</w:t>
      </w:r>
      <w:r>
        <w:t>” for the “</w:t>
      </w:r>
      <w:r w:rsidRPr="00790414">
        <w:rPr>
          <w:b/>
        </w:rPr>
        <w:t>Dictate?</w:t>
      </w:r>
      <w:r>
        <w:t>” prompt, and all other exams are defaulted to “</w:t>
      </w:r>
      <w:r w:rsidRPr="00790414">
        <w:rPr>
          <w:b/>
        </w:rPr>
        <w:t>NO</w:t>
      </w:r>
      <w:r>
        <w:t>.”</w:t>
      </w:r>
    </w:p>
    <w:p w:rsidR="002E7324" w:rsidRDefault="002E7324">
      <w:pPr>
        <w:pStyle w:val="aNorm"/>
      </w:pPr>
      <w:r>
        <w:t>Two user preferences allow you to alter the Dictation dialog’s baseline behavior:</w:t>
      </w:r>
    </w:p>
    <w:p w:rsidR="00521E2B" w:rsidRDefault="00084380" w:rsidP="00140228">
      <w:pPr>
        <w:pStyle w:val="aNorm"/>
        <w:jc w:val="center"/>
        <w:rPr>
          <w:rFonts w:ascii="Tahoma" w:hAnsi="Tahoma" w:cs="Tahoma"/>
        </w:rPr>
      </w:pPr>
      <w:r>
        <w:rPr>
          <w:rFonts w:ascii="Tahoma" w:hAnsi="Tahoma" w:cs="Tahoma"/>
          <w:noProof/>
        </w:rPr>
        <w:drawing>
          <wp:inline distT="0" distB="0" distL="0" distR="0">
            <wp:extent cx="4257675" cy="895350"/>
            <wp:effectExtent l="0" t="0" r="0" b="0"/>
            <wp:docPr id="52" name="Picture 52" descr="Dictation dialog preferenc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ictation dialog preference setting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7675" cy="895350"/>
                    </a:xfrm>
                    <a:prstGeom prst="rect">
                      <a:avLst/>
                    </a:prstGeom>
                    <a:noFill/>
                    <a:ln>
                      <a:noFill/>
                    </a:ln>
                  </pic:spPr>
                </pic:pic>
              </a:graphicData>
            </a:graphic>
          </wp:inline>
        </w:drawing>
      </w:r>
    </w:p>
    <w:p w:rsidR="00167988" w:rsidRDefault="00167988" w:rsidP="00167988">
      <w:pPr>
        <w:pStyle w:val="aNorm"/>
      </w:pPr>
      <w:r>
        <w:t xml:space="preserve">The first of these options is enabled/disabled site-wide by the ENA DICT PREF-YES ALL LOCKED field (#13) of the MAG VISTARAD SITE PARAMETERS </w:t>
      </w:r>
      <w:r w:rsidR="007F589B">
        <w:t xml:space="preserve">file </w:t>
      </w:r>
      <w:r>
        <w:t xml:space="preserve">(#2006.69). When </w:t>
      </w:r>
      <w:r w:rsidR="00E43770">
        <w:t>it</w:t>
      </w:r>
      <w:r w:rsidR="004E7CEA">
        <w:t xml:space="preserve"> is </w:t>
      </w:r>
      <w:r>
        <w:t xml:space="preserve">enabled, </w:t>
      </w:r>
      <w:r w:rsidR="004E7CEA">
        <w:t xml:space="preserve">each user can set this option. </w:t>
      </w:r>
      <w:r>
        <w:t>When disabled , this option is locked</w:t>
      </w:r>
      <w:r w:rsidR="004E7CEA">
        <w:t>—</w:t>
      </w:r>
      <w:r>
        <w:t>the default configuration</w:t>
      </w:r>
      <w:r w:rsidR="00E43770">
        <w:t xml:space="preserve"> is Dis</w:t>
      </w:r>
      <w:r w:rsidR="004E7CEA">
        <w:t>abled</w:t>
      </w:r>
      <w:r>
        <w:t>.</w:t>
      </w:r>
    </w:p>
    <w:p w:rsidR="00167988" w:rsidRDefault="00167988" w:rsidP="00167988">
      <w:pPr>
        <w:pStyle w:val="aNorm"/>
      </w:pPr>
      <w:r>
        <w:t xml:space="preserve">When checked, “Default the Dictation </w:t>
      </w:r>
      <w:r w:rsidR="0064737D">
        <w:t>dialog</w:t>
      </w:r>
      <w:r w:rsidR="00F95509">
        <w:t xml:space="preserve"> to </w:t>
      </w:r>
      <w:r w:rsidR="00F95509" w:rsidRPr="00F95509">
        <w:rPr>
          <w:b/>
        </w:rPr>
        <w:t>YES</w:t>
      </w:r>
      <w:r w:rsidR="00F95509">
        <w:t xml:space="preserve"> </w:t>
      </w:r>
      <w:r>
        <w:t xml:space="preserve">for ALL locked exams” presets the value of the </w:t>
      </w:r>
      <w:r>
        <w:rPr>
          <w:b/>
        </w:rPr>
        <w:t>Dictate?</w:t>
      </w:r>
      <w:r w:rsidR="00F95509">
        <w:t xml:space="preserve"> column to </w:t>
      </w:r>
      <w:r w:rsidR="00F95509" w:rsidRPr="00F95509">
        <w:rPr>
          <w:b/>
        </w:rPr>
        <w:t>YES</w:t>
      </w:r>
      <w:r w:rsidR="00F95509">
        <w:t xml:space="preserve"> </w:t>
      </w:r>
      <w:r w:rsidR="004E7CEA">
        <w:t>when multiple Locked exams are opened.</w:t>
      </w:r>
    </w:p>
    <w:p w:rsidR="00E43770" w:rsidRDefault="00E43770" w:rsidP="00896232">
      <w:pPr>
        <w:autoSpaceDE w:val="0"/>
        <w:autoSpaceDN w:val="0"/>
        <w:adjustRightInd w:val="0"/>
        <w:rPr>
          <w:b/>
        </w:rPr>
      </w:pPr>
      <w:r>
        <w:t>If the second option is checked, when opening multiple Locked exams, only the single</w:t>
      </w:r>
      <w:r w:rsidR="00896232">
        <w:t xml:space="preserve"> </w:t>
      </w:r>
      <w:r>
        <w:t xml:space="preserve">exam corresponding to the "Current" exam will be listed in the Dictation </w:t>
      </w:r>
      <w:r w:rsidR="00111640">
        <w:t>dialog</w:t>
      </w:r>
      <w:r>
        <w:t>, with</w:t>
      </w:r>
      <w:r w:rsidR="00896232">
        <w:t xml:space="preserve"> </w:t>
      </w:r>
      <w:r>
        <w:t xml:space="preserve">the </w:t>
      </w:r>
      <w:r w:rsidRPr="00E43770">
        <w:rPr>
          <w:b/>
        </w:rPr>
        <w:t>Dictate?</w:t>
      </w:r>
      <w:r>
        <w:t xml:space="preserve"> column defaulted to </w:t>
      </w:r>
      <w:r w:rsidR="00F95509" w:rsidRPr="00F95509">
        <w:rPr>
          <w:b/>
        </w:rPr>
        <w:t>YES</w:t>
      </w:r>
      <w:r w:rsidR="00F95509">
        <w:rPr>
          <w:b/>
        </w:rPr>
        <w:t>.</w:t>
      </w:r>
    </w:p>
    <w:p w:rsidR="000F5E6C" w:rsidRDefault="000F5E6C" w:rsidP="00896232">
      <w:pPr>
        <w:autoSpaceDE w:val="0"/>
        <w:autoSpaceDN w:val="0"/>
        <w:adjustRightInd w:val="0"/>
        <w:rPr>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3"/>
        <w:gridCol w:w="7557"/>
      </w:tblGrid>
      <w:tr w:rsidR="005B5D78" w:rsidTr="006247C6">
        <w:tc>
          <w:tcPr>
            <w:tcW w:w="738" w:type="dxa"/>
            <w:tcBorders>
              <w:top w:val="nil"/>
              <w:left w:val="nil"/>
              <w:bottom w:val="nil"/>
              <w:right w:val="nil"/>
            </w:tcBorders>
            <w:shd w:val="clear" w:color="auto" w:fill="auto"/>
          </w:tcPr>
          <w:p w:rsidR="005B5D78" w:rsidRDefault="005B5D78" w:rsidP="006247C6">
            <w:pPr>
              <w:jc w:val="right"/>
            </w:pPr>
            <w:r w:rsidRPr="00AE2BBF">
              <w:rPr>
                <w:rFonts w:ascii="Arial" w:hAnsi="Arial" w:cs="Arial"/>
                <w:b/>
                <w:sz w:val="20"/>
                <w:szCs w:val="20"/>
              </w:rPr>
              <w:t>Warning:</w:t>
            </w:r>
          </w:p>
        </w:tc>
        <w:tc>
          <w:tcPr>
            <w:tcW w:w="8118" w:type="dxa"/>
            <w:tcBorders>
              <w:top w:val="nil"/>
              <w:left w:val="nil"/>
              <w:bottom w:val="nil"/>
              <w:right w:val="nil"/>
            </w:tcBorders>
            <w:shd w:val="clear" w:color="auto" w:fill="auto"/>
          </w:tcPr>
          <w:p w:rsidR="005B5D78" w:rsidRDefault="005B5D78" w:rsidP="006247C6">
            <w:pPr>
              <w:pStyle w:val="aNorm2"/>
              <w:ind w:left="0"/>
            </w:pPr>
            <w:r>
              <w:t xml:space="preserve">Do not set </w:t>
            </w:r>
            <w:r w:rsidRPr="00711789">
              <w:rPr>
                <w:rStyle w:val="Strong"/>
                <w:rFonts w:ascii="Franklin Gothic Medium" w:hAnsi="Franklin Gothic Medium"/>
                <w:b w:val="0"/>
                <w:sz w:val="20"/>
              </w:rPr>
              <w:t>Dictat</w:t>
            </w:r>
            <w:r w:rsidRPr="009D5D65">
              <w:rPr>
                <w:rStyle w:val="Strong"/>
                <w:rFonts w:ascii="Franklin Gothic Medium" w:hAnsi="Franklin Gothic Medium"/>
                <w:b w:val="0"/>
                <w:sz w:val="20"/>
                <w:szCs w:val="22"/>
              </w:rPr>
              <w:t>e?</w:t>
            </w:r>
            <w:r w:rsidRPr="009D5D65">
              <w:rPr>
                <w:rFonts w:ascii="Franklin Gothic Medium" w:hAnsi="Franklin Gothic Medium"/>
                <w:sz w:val="20"/>
                <w:szCs w:val="22"/>
              </w:rPr>
              <w:t xml:space="preserve"> </w:t>
            </w:r>
            <w:r>
              <w:t xml:space="preserve">to </w:t>
            </w:r>
            <w:r w:rsidRPr="009D5D65">
              <w:rPr>
                <w:rFonts w:ascii="Franklin Gothic Medium" w:hAnsi="Franklin Gothic Medium"/>
                <w:sz w:val="20"/>
                <w:szCs w:val="22"/>
              </w:rPr>
              <w:t>YES</w:t>
            </w:r>
            <w:r>
              <w:t xml:space="preserve"> for multiple exams unless your Imaging Coordinator has verified that your dictation software can handle multiple case IDs.</w:t>
            </w:r>
          </w:p>
        </w:tc>
      </w:tr>
    </w:tbl>
    <w:p w:rsidR="005B5D78" w:rsidRDefault="005B5D78" w:rsidP="005B5D78">
      <w:pPr>
        <w:autoSpaceDE w:val="0"/>
        <w:autoSpaceDN w:val="0"/>
        <w:adjustRightInd w:val="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6"/>
        <w:gridCol w:w="7554"/>
      </w:tblGrid>
      <w:tr w:rsidR="005B5D78" w:rsidTr="006247C6">
        <w:tc>
          <w:tcPr>
            <w:tcW w:w="1098" w:type="dxa"/>
            <w:tcBorders>
              <w:top w:val="nil"/>
              <w:left w:val="nil"/>
              <w:bottom w:val="nil"/>
              <w:right w:val="nil"/>
            </w:tcBorders>
            <w:shd w:val="clear" w:color="auto" w:fill="auto"/>
          </w:tcPr>
          <w:p w:rsidR="005B5D78" w:rsidRDefault="005B5D78" w:rsidP="006247C6">
            <w:pPr>
              <w:jc w:val="right"/>
            </w:pPr>
            <w:r w:rsidRPr="00AE2BBF">
              <w:rPr>
                <w:rFonts w:ascii="Arial" w:hAnsi="Arial" w:cs="Arial"/>
                <w:b/>
                <w:sz w:val="20"/>
                <w:szCs w:val="20"/>
              </w:rPr>
              <w:t>Note:</w:t>
            </w:r>
          </w:p>
        </w:tc>
        <w:tc>
          <w:tcPr>
            <w:tcW w:w="7758" w:type="dxa"/>
            <w:tcBorders>
              <w:top w:val="nil"/>
              <w:left w:val="nil"/>
              <w:bottom w:val="nil"/>
              <w:right w:val="nil"/>
            </w:tcBorders>
            <w:shd w:val="clear" w:color="auto" w:fill="auto"/>
          </w:tcPr>
          <w:p w:rsidR="005B5D78" w:rsidRDefault="005B5D78" w:rsidP="006247C6">
            <w:pPr>
              <w:pStyle w:val="aNorm2"/>
              <w:ind w:left="0"/>
            </w:pPr>
            <w:r>
              <w:t xml:space="preserve">Some interactions work differently when multiple locked exams are open concurrently. See the </w:t>
            </w:r>
            <w:r w:rsidRPr="00711789">
              <w:rPr>
                <w:rFonts w:ascii="Franklin Gothic Medium" w:hAnsi="Franklin Gothic Medium"/>
                <w:sz w:val="20"/>
              </w:rPr>
              <w:t>Multiple Locked Exams</w:t>
            </w:r>
            <w:r>
              <w:t xml:space="preserve"> section below.</w:t>
            </w:r>
          </w:p>
        </w:tc>
      </w:tr>
    </w:tbl>
    <w:p w:rsidR="005B5D78" w:rsidRDefault="005B5D78" w:rsidP="005B5D78">
      <w:pPr>
        <w:pStyle w:val="Heading2"/>
      </w:pPr>
      <w:bookmarkStart w:id="888" w:name="_Ref147117141"/>
      <w:bookmarkStart w:id="889" w:name="_Toc326232047"/>
      <w:bookmarkStart w:id="890" w:name="_Toc508191980"/>
      <w:bookmarkEnd w:id="886"/>
      <w:bookmarkEnd w:id="887"/>
      <w:r>
        <w:t>Multiple Locked Exams</w:t>
      </w:r>
      <w:bookmarkEnd w:id="889"/>
      <w:bookmarkEnd w:id="890"/>
    </w:p>
    <w:p w:rsidR="005B5D78" w:rsidRDefault="005B5D78" w:rsidP="005B5D78">
      <w:pPr>
        <w:pStyle w:val="aNorm"/>
      </w:pPr>
      <w:r>
        <w:t>User interactions with the application will differ when multiple locked exams are open concurrently.</w:t>
      </w:r>
    </w:p>
    <w:p w:rsidR="005B5D78" w:rsidRDefault="005B5D78" w:rsidP="005B5D78">
      <w:pPr>
        <w:pStyle w:val="Heading3"/>
      </w:pPr>
      <w:bookmarkStart w:id="891" w:name="_Toc326232048"/>
      <w:bookmarkStart w:id="892" w:name="_Toc508191981"/>
      <w:r>
        <w:t xml:space="preserve">When Multiple Locked Exams for Different Patients are </w:t>
      </w:r>
      <w:r w:rsidR="00CB52EF">
        <w:t>O</w:t>
      </w:r>
      <w:r>
        <w:t>pen</w:t>
      </w:r>
      <w:bookmarkEnd w:id="891"/>
      <w:bookmarkEnd w:id="892"/>
    </w:p>
    <w:p w:rsidR="005B5D78" w:rsidRPr="006247C6" w:rsidRDefault="005B5D78" w:rsidP="000F5E6C">
      <w:pPr>
        <w:pStyle w:val="NoProof"/>
        <w:numPr>
          <w:ilvl w:val="0"/>
          <w:numId w:val="229"/>
        </w:numPr>
        <w:ind w:left="540" w:hanging="540"/>
        <w:rPr>
          <w:rFonts w:ascii="Times New Roman" w:hAnsi="Times New Roman"/>
          <w:sz w:val="22"/>
          <w:szCs w:val="22"/>
        </w:rPr>
      </w:pPr>
      <w:r w:rsidRPr="006247C6">
        <w:rPr>
          <w:rFonts w:ascii="Times New Roman" w:hAnsi="Times New Roman"/>
          <w:noProof w:val="0"/>
        </w:rPr>
        <w:t>If the user simultaneously opens multiple exams for different patients, the dictation dialog is suppressed and will not be displayed. The following message box will be displayed if the user has previously checked the Dictation dialog option</w:t>
      </w:r>
      <w:r w:rsidRPr="006247C6">
        <w:rPr>
          <w:rFonts w:ascii="Times New Roman" w:hAnsi="Times New Roman"/>
          <w:sz w:val="22"/>
          <w:szCs w:val="22"/>
        </w:rPr>
        <w:t xml:space="preserve"> </w:t>
      </w:r>
      <w:r w:rsidRPr="006247C6">
        <w:rPr>
          <w:rFonts w:ascii="Franklin Gothic Medium Cond" w:hAnsi="Franklin Gothic Medium Cond"/>
          <w:sz w:val="20"/>
        </w:rPr>
        <w:t>Do not show this window again</w:t>
      </w:r>
      <w:r w:rsidRPr="006247C6">
        <w:rPr>
          <w:rFonts w:ascii="Times New Roman" w:hAnsi="Times New Roman"/>
          <w:sz w:val="22"/>
          <w:szCs w:val="22"/>
        </w:rPr>
        <w:t xml:space="preserve">:   </w:t>
      </w:r>
    </w:p>
    <w:p w:rsidR="005B5D78" w:rsidRDefault="00084380" w:rsidP="005B5D78">
      <w:pPr>
        <w:pStyle w:val="aNorm"/>
        <w:jc w:val="center"/>
        <w:rPr>
          <w:noProof/>
          <w:sz w:val="22"/>
          <w:szCs w:val="22"/>
        </w:rPr>
      </w:pPr>
      <w:r w:rsidRPr="005B5D78">
        <w:rPr>
          <w:noProof/>
          <w:sz w:val="22"/>
          <w:szCs w:val="22"/>
        </w:rPr>
        <w:drawing>
          <wp:inline distT="0" distB="0" distL="0" distR="0">
            <wp:extent cx="2400300" cy="962025"/>
            <wp:effectExtent l="0" t="0" r="0" b="0"/>
            <wp:docPr id="53" name="Picture 1" descr="warning messag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message bo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inline>
        </w:drawing>
      </w:r>
    </w:p>
    <w:p w:rsidR="005B5D78" w:rsidRDefault="005B5D78" w:rsidP="005B5D78">
      <w:pPr>
        <w:pStyle w:val="NoProof"/>
        <w:numPr>
          <w:ilvl w:val="0"/>
          <w:numId w:val="229"/>
        </w:numPr>
        <w:ind w:left="540" w:hanging="540"/>
      </w:pPr>
      <w:r w:rsidRPr="003355D1">
        <w:rPr>
          <w:rFonts w:ascii="Times New Roman" w:hAnsi="Times New Roman"/>
          <w:noProof w:val="0"/>
        </w:rPr>
        <w:t>To initiate a dictation for any of these exams the user must right-click on the exam of interest from the</w:t>
      </w:r>
      <w:r>
        <w:t xml:space="preserve"> </w:t>
      </w:r>
      <w:r w:rsidRPr="00BA782F">
        <w:rPr>
          <w:rFonts w:ascii="Franklin Gothic Medium" w:hAnsi="Franklin Gothic Medium"/>
          <w:sz w:val="20"/>
        </w:rPr>
        <w:t>Manager</w:t>
      </w:r>
      <w:r>
        <w:t xml:space="preserve">’s </w:t>
      </w:r>
      <w:r w:rsidRPr="00D8754D">
        <w:rPr>
          <w:b/>
        </w:rPr>
        <w:t>Open/Reserved Exams</w:t>
      </w:r>
      <w:r w:rsidRPr="00D8754D">
        <w:t xml:space="preserve"> </w:t>
      </w:r>
      <w:r w:rsidRPr="003355D1">
        <w:rPr>
          <w:rFonts w:ascii="Times New Roman" w:hAnsi="Times New Roman"/>
          <w:noProof w:val="0"/>
        </w:rPr>
        <w:t>listing</w:t>
      </w:r>
      <w:r>
        <w:rPr>
          <w:rFonts w:ascii="Times New Roman" w:hAnsi="Times New Roman"/>
          <w:noProof w:val="0"/>
        </w:rPr>
        <w:t>, and then</w:t>
      </w:r>
      <w:r w:rsidRPr="003355D1">
        <w:rPr>
          <w:rFonts w:ascii="Times New Roman" w:hAnsi="Times New Roman"/>
          <w:noProof w:val="0"/>
        </w:rPr>
        <w:t xml:space="preserve"> select the</w:t>
      </w:r>
      <w:r w:rsidRPr="00D8754D">
        <w:t xml:space="preserve"> </w:t>
      </w:r>
      <w:r w:rsidRPr="00D8754D">
        <w:rPr>
          <w:b/>
        </w:rPr>
        <w:t>Dictate</w:t>
      </w:r>
      <w:r w:rsidRPr="00D8754D">
        <w:t xml:space="preserve"> </w:t>
      </w:r>
      <w:r w:rsidRPr="003355D1">
        <w:rPr>
          <w:rFonts w:ascii="Times New Roman" w:hAnsi="Times New Roman"/>
          <w:noProof w:val="0"/>
        </w:rPr>
        <w:t>option from the context menu drop-down.</w:t>
      </w:r>
    </w:p>
    <w:p w:rsidR="005B5D78" w:rsidRPr="003355D1" w:rsidRDefault="005B5D78" w:rsidP="005B5D78">
      <w:pPr>
        <w:pStyle w:val="NoProof"/>
        <w:numPr>
          <w:ilvl w:val="0"/>
          <w:numId w:val="229"/>
        </w:numPr>
        <w:ind w:left="540" w:hanging="540"/>
        <w:rPr>
          <w:rFonts w:ascii="Times New Roman" w:hAnsi="Times New Roman"/>
          <w:noProof w:val="0"/>
        </w:rPr>
      </w:pPr>
      <w:r w:rsidRPr="003355D1">
        <w:rPr>
          <w:rFonts w:ascii="Times New Roman" w:hAnsi="Times New Roman"/>
          <w:noProof w:val="0"/>
        </w:rPr>
        <w:t>For any exam listed in the Open/Reserved Exams, the “Dictate” menu option for that same exam—if selected from the main list window (Patient and Unread exams display)—is now grayed out. That is, the “Dictate” context menu option can only be initiated from the exam’s entry in the Open/Reserved Exams list</w:t>
      </w:r>
      <w:r>
        <w:rPr>
          <w:rFonts w:ascii="Times New Roman" w:hAnsi="Times New Roman"/>
          <w:noProof w:val="0"/>
        </w:rPr>
        <w:t xml:space="preserve">. </w:t>
      </w:r>
      <w:r w:rsidRPr="003355D1">
        <w:rPr>
          <w:rFonts w:ascii="Times New Roman" w:hAnsi="Times New Roman"/>
          <w:noProof w:val="0"/>
        </w:rPr>
        <w:t>The “Dictate” context menu option for any exam in the “Reserved” state is grayed out.</w:t>
      </w:r>
    </w:p>
    <w:p w:rsidR="005B5D78" w:rsidRDefault="005B5D78" w:rsidP="005B5D78">
      <w:pPr>
        <w:pStyle w:val="Heading3"/>
      </w:pPr>
      <w:bookmarkStart w:id="893" w:name="_Toc326232049"/>
      <w:bookmarkStart w:id="894" w:name="_Toc508191982"/>
      <w:r>
        <w:t xml:space="preserve">Dictation Dialog </w:t>
      </w:r>
      <w:r w:rsidR="00CB52EF">
        <w:t>F</w:t>
      </w:r>
      <w:r>
        <w:t xml:space="preserve">orced </w:t>
      </w:r>
      <w:r w:rsidR="00CB52EF">
        <w:t>U</w:t>
      </w:r>
      <w:r>
        <w:t xml:space="preserve">nder </w:t>
      </w:r>
      <w:r w:rsidR="00CB52EF">
        <w:t>C</w:t>
      </w:r>
      <w:r>
        <w:t xml:space="preserve">ertain </w:t>
      </w:r>
      <w:r w:rsidR="00CB52EF">
        <w:t>C</w:t>
      </w:r>
      <w:r>
        <w:t>onditions</w:t>
      </w:r>
      <w:bookmarkEnd w:id="893"/>
      <w:bookmarkEnd w:id="894"/>
    </w:p>
    <w:p w:rsidR="005B5D78" w:rsidRDefault="005B5D78" w:rsidP="005B5D78">
      <w:pPr>
        <w:pStyle w:val="NoProof"/>
      </w:pPr>
      <w:r w:rsidRPr="003355D1">
        <w:rPr>
          <w:rFonts w:ascii="Times New Roman" w:hAnsi="Times New Roman"/>
          <w:noProof w:val="0"/>
        </w:rPr>
        <w:t>The</w:t>
      </w:r>
      <w:r w:rsidRPr="00110C70">
        <w:rPr>
          <w:b/>
        </w:rPr>
        <w:t xml:space="preserve"> </w:t>
      </w:r>
      <w:r w:rsidRPr="009D5D65">
        <w:rPr>
          <w:rFonts w:ascii="Franklin Gothic Medium" w:hAnsi="Franklin Gothic Medium"/>
          <w:sz w:val="20"/>
          <w:szCs w:val="20"/>
        </w:rPr>
        <w:t>Dictation</w:t>
      </w:r>
      <w:r w:rsidRPr="00110C70">
        <w:t xml:space="preserve"> </w:t>
      </w:r>
      <w:r w:rsidRPr="003355D1">
        <w:rPr>
          <w:rFonts w:ascii="Times New Roman" w:hAnsi="Times New Roman"/>
          <w:noProof w:val="0"/>
        </w:rPr>
        <w:t>dialog is now forced on screen if:</w:t>
      </w:r>
    </w:p>
    <w:p w:rsidR="005B5D78" w:rsidRPr="003355D1" w:rsidRDefault="005B5D78" w:rsidP="005B5D78">
      <w:pPr>
        <w:pStyle w:val="NoProof"/>
        <w:numPr>
          <w:ilvl w:val="0"/>
          <w:numId w:val="230"/>
        </w:numPr>
        <w:ind w:left="540" w:hanging="540"/>
        <w:rPr>
          <w:rFonts w:ascii="Times New Roman" w:hAnsi="Times New Roman"/>
          <w:noProof w:val="0"/>
        </w:rPr>
      </w:pPr>
      <w:r w:rsidRPr="003355D1">
        <w:rPr>
          <w:rFonts w:ascii="Times New Roman" w:hAnsi="Times New Roman"/>
          <w:noProof w:val="0"/>
        </w:rPr>
        <w:t>The user opens an exam with a Lock while another Locked exam is already open (same or different patient).</w:t>
      </w:r>
    </w:p>
    <w:p w:rsidR="005B5D78" w:rsidRPr="00110C70" w:rsidRDefault="005B5D78" w:rsidP="005B5D78">
      <w:pPr>
        <w:pStyle w:val="NoProof"/>
        <w:numPr>
          <w:ilvl w:val="0"/>
          <w:numId w:val="230"/>
        </w:numPr>
        <w:ind w:left="540" w:hanging="540"/>
      </w:pPr>
      <w:r w:rsidRPr="003355D1">
        <w:rPr>
          <w:rFonts w:ascii="Times New Roman" w:hAnsi="Times New Roman"/>
          <w:noProof w:val="0"/>
        </w:rPr>
        <w:t>The user selects the</w:t>
      </w:r>
      <w:r w:rsidRPr="00110C70">
        <w:t xml:space="preserve"> </w:t>
      </w:r>
      <w:r w:rsidRPr="009D5D65">
        <w:rPr>
          <w:rFonts w:ascii="Franklin Gothic Medium" w:hAnsi="Franklin Gothic Medium"/>
          <w:sz w:val="20"/>
          <w:szCs w:val="20"/>
        </w:rPr>
        <w:t>Dictate</w:t>
      </w:r>
      <w:r w:rsidRPr="00110C70">
        <w:t xml:space="preserve"> </w:t>
      </w:r>
      <w:r w:rsidRPr="003355D1">
        <w:rPr>
          <w:rFonts w:ascii="Times New Roman" w:hAnsi="Times New Roman"/>
          <w:noProof w:val="0"/>
        </w:rPr>
        <w:t>context menu option on the main exam list (</w:t>
      </w:r>
      <w:r w:rsidRPr="009D5D65">
        <w:rPr>
          <w:rFonts w:ascii="Franklin Gothic Medium" w:hAnsi="Franklin Gothic Medium"/>
          <w:sz w:val="20"/>
          <w:szCs w:val="20"/>
        </w:rPr>
        <w:t>Unread</w:t>
      </w:r>
      <w:r w:rsidRPr="003355D1">
        <w:rPr>
          <w:rFonts w:ascii="Times New Roman" w:hAnsi="Times New Roman"/>
          <w:noProof w:val="0"/>
        </w:rPr>
        <w:t xml:space="preserve"> or </w:t>
      </w:r>
      <w:r w:rsidRPr="009D5D65">
        <w:rPr>
          <w:rFonts w:ascii="Franklin Gothic Medium" w:hAnsi="Franklin Gothic Medium"/>
          <w:sz w:val="20"/>
          <w:szCs w:val="20"/>
        </w:rPr>
        <w:t>Patient</w:t>
      </w:r>
      <w:r w:rsidRPr="003355D1">
        <w:rPr>
          <w:rFonts w:ascii="Times New Roman" w:hAnsi="Times New Roman"/>
          <w:noProof w:val="0"/>
        </w:rPr>
        <w:t>) for an exam while another Locked exam is already open (same or different patient).</w:t>
      </w:r>
    </w:p>
    <w:p w:rsidR="00380B84" w:rsidRDefault="00380B84">
      <w:pPr>
        <w:pStyle w:val="Heading2"/>
      </w:pPr>
      <w:bookmarkStart w:id="895" w:name="_Toc508191983"/>
      <w:r>
        <w:t>Starting the Dictation Interface</w:t>
      </w:r>
      <w:bookmarkStart w:id="896" w:name="_WWID10004754"/>
      <w:bookmarkEnd w:id="888"/>
      <w:bookmarkEnd w:id="895"/>
    </w:p>
    <w:bookmarkEnd w:id="885"/>
    <w:bookmarkEnd w:id="896"/>
    <w:p w:rsidR="00380B84" w:rsidRDefault="00380B84">
      <w:pPr>
        <w:pStyle w:val="aNorm"/>
      </w:pPr>
      <w:r>
        <w:t>If the dictation interface is enabled at your workstation, it will attempt to start automatically</w:t>
      </w:r>
      <w:r w:rsidR="007C68D3">
        <w:t xml:space="preserve"> when VistARad is started</w:t>
      </w:r>
      <w:r>
        <w:t>.</w:t>
      </w:r>
      <w:r w:rsidR="00347283">
        <w:t xml:space="preserve"> </w:t>
      </w:r>
      <w:r w:rsidR="007C68D3">
        <w:t>Optionally, you can manually start the dictation interface if you are logged in</w:t>
      </w:r>
      <w:r w:rsidR="00313788">
        <w:t xml:space="preserve"> </w:t>
      </w:r>
      <w:r w:rsidR="007C68D3">
        <w:t>to both VistARad and the dictation software you are using</w:t>
      </w:r>
      <w:r>
        <w:t>.</w:t>
      </w:r>
      <w:bookmarkStart w:id="897" w:name="_WWID10005362"/>
    </w:p>
    <w:bookmarkEnd w:id="897"/>
    <w:p w:rsidR="00380B84" w:rsidRDefault="00380B84">
      <w:pPr>
        <w:pStyle w:val="aProcHead"/>
      </w:pPr>
      <w:r>
        <w:t xml:space="preserve">Starting the </w:t>
      </w:r>
      <w:r w:rsidR="007C68D3">
        <w:t>dictation interface automatically</w:t>
      </w:r>
      <w:bookmarkStart w:id="898" w:name="_WWID10005363"/>
    </w:p>
    <w:bookmarkEnd w:id="898"/>
    <w:p w:rsidR="00380B84" w:rsidRDefault="00380B84" w:rsidP="006F68A8">
      <w:pPr>
        <w:pStyle w:val="aNorm"/>
        <w:numPr>
          <w:ilvl w:val="0"/>
          <w:numId w:val="50"/>
        </w:numPr>
      </w:pPr>
      <w:r>
        <w:t>Log in</w:t>
      </w:r>
      <w:r w:rsidR="00223118">
        <w:t xml:space="preserve"> </w:t>
      </w:r>
      <w:r>
        <w:t xml:space="preserve">to your voice dictation </w:t>
      </w:r>
      <w:r w:rsidR="00084AC6">
        <w:t xml:space="preserve">system </w:t>
      </w:r>
      <w:r>
        <w:t>(this may be on the same workstation as VistARad, or on a separate workstation).</w:t>
      </w:r>
      <w:bookmarkStart w:id="899" w:name="_WWID10005364"/>
    </w:p>
    <w:bookmarkEnd w:id="899"/>
    <w:p w:rsidR="00084AC6" w:rsidRDefault="00380B84" w:rsidP="006F68A8">
      <w:pPr>
        <w:pStyle w:val="aNorm"/>
        <w:numPr>
          <w:ilvl w:val="0"/>
          <w:numId w:val="50"/>
        </w:numPr>
      </w:pPr>
      <w:r>
        <w:t>Log in</w:t>
      </w:r>
      <w:r w:rsidR="00313788">
        <w:t xml:space="preserve"> </w:t>
      </w:r>
      <w:r>
        <w:t>to VistARad.</w:t>
      </w:r>
      <w:bookmarkStart w:id="900" w:name="_WWID10004744"/>
    </w:p>
    <w:p w:rsidR="00380B84" w:rsidRDefault="00380B84">
      <w:pPr>
        <w:pStyle w:val="aProcHead"/>
      </w:pPr>
      <w:r>
        <w:t xml:space="preserve">Starting the </w:t>
      </w:r>
      <w:r w:rsidR="007C68D3">
        <w:t>dictation interface manually</w:t>
      </w:r>
      <w:bookmarkStart w:id="901" w:name="_WWID10007030"/>
    </w:p>
    <w:bookmarkEnd w:id="901"/>
    <w:p w:rsidR="00380B84" w:rsidRDefault="00380B84">
      <w:pPr>
        <w:pStyle w:val="aNorm"/>
      </w:pPr>
      <w:r>
        <w:t>If you start the dictation software after logging in</w:t>
      </w:r>
      <w:r w:rsidR="00313788">
        <w:t xml:space="preserve"> </w:t>
      </w:r>
      <w:r>
        <w:t>to VistARad, you will need to start the dictation interface manually.</w:t>
      </w:r>
      <w:r w:rsidR="00347283">
        <w:t xml:space="preserve"> </w:t>
      </w:r>
      <w:r>
        <w:t xml:space="preserve">To do this, click </w:t>
      </w:r>
      <w:r>
        <w:rPr>
          <w:rStyle w:val="Strong"/>
        </w:rPr>
        <w:t>Dictation | Establish Dictation Connection</w:t>
      </w:r>
      <w:r>
        <w:t xml:space="preserve"> in the Manager main menu</w:t>
      </w:r>
      <w:bookmarkStart w:id="902" w:name="_WWID10004718"/>
      <w:r>
        <w:t>.</w:t>
      </w:r>
      <w:bookmarkEnd w:id="902"/>
    </w:p>
    <w:p w:rsidR="00380B84" w:rsidRDefault="00380B84">
      <w:pPr>
        <w:pStyle w:val="Heading2"/>
      </w:pPr>
      <w:bookmarkStart w:id="903" w:name="_Ref147116425"/>
      <w:bookmarkStart w:id="904" w:name="_Toc508191984"/>
      <w:bookmarkEnd w:id="900"/>
      <w:r>
        <w:t>Opening Exams and Reports for Dictation</w:t>
      </w:r>
      <w:bookmarkStart w:id="905" w:name="_WWID10005366"/>
      <w:bookmarkEnd w:id="903"/>
      <w:bookmarkEnd w:id="904"/>
    </w:p>
    <w:bookmarkEnd w:id="905"/>
    <w:p w:rsidR="00380B84" w:rsidRDefault="00380B84">
      <w:pPr>
        <w:pStyle w:val="aNorm"/>
      </w:pPr>
      <w:r>
        <w:fldChar w:fldCharType="begin"/>
      </w:r>
      <w:r>
        <w:instrText xml:space="preserve"> xe "reports: opening for dictation" </w:instrText>
      </w:r>
      <w:r>
        <w:fldChar w:fldCharType="end"/>
      </w:r>
      <w:r>
        <w:fldChar w:fldCharType="begin"/>
      </w:r>
      <w:r>
        <w:instrText xml:space="preserve"> xe "</w:instrText>
      </w:r>
      <w:r w:rsidR="007953BA">
        <w:instrText>dictation</w:instrText>
      </w:r>
      <w:r w:rsidR="00080DE5">
        <w:instrText xml:space="preserve"> interface</w:instrText>
      </w:r>
      <w:r w:rsidR="007953BA">
        <w:instrText>: opening</w:instrText>
      </w:r>
      <w:r>
        <w:instrText xml:space="preserve"> reports</w:instrText>
      </w:r>
      <w:r w:rsidR="007953BA">
        <w:instrText xml:space="preserve"> </w:instrText>
      </w:r>
      <w:r w:rsidR="00F45905">
        <w:instrText>using</w:instrText>
      </w:r>
      <w:r>
        <w:instrText xml:space="preserve">" </w:instrText>
      </w:r>
      <w:r>
        <w:fldChar w:fldCharType="end"/>
      </w:r>
      <w:r w:rsidR="005B7E8F">
        <w:fldChar w:fldCharType="begin"/>
      </w:r>
      <w:r w:rsidR="005B7E8F">
        <w:instrText xml:space="preserve"> xe "voice dictation: using VistARad interface for" </w:instrText>
      </w:r>
      <w:r w:rsidR="005B7E8F">
        <w:fldChar w:fldCharType="end"/>
      </w:r>
      <w:r>
        <w:t xml:space="preserve">The following steps assume a basic understanding of opening exams (details </w:t>
      </w:r>
      <w:r w:rsidR="00434DC0">
        <w:t xml:space="preserve">on page </w:t>
      </w:r>
      <w:r w:rsidR="00434DC0">
        <w:fldChar w:fldCharType="begin"/>
      </w:r>
      <w:r w:rsidR="00434DC0">
        <w:instrText xml:space="preserve"> PAGEREF _Ref136743668 \h </w:instrText>
      </w:r>
      <w:r w:rsidR="00434DC0">
        <w:fldChar w:fldCharType="separate"/>
      </w:r>
      <w:ins w:id="906" w:author="Andersen, Charles W.  (ManTech)" w:date="2019-12-10T15:26:00Z">
        <w:r w:rsidR="00380255">
          <w:rPr>
            <w:noProof/>
          </w:rPr>
          <w:t>17</w:t>
        </w:r>
      </w:ins>
      <w:del w:id="907" w:author="Andersen, Charles W.  (ManTech)" w:date="2019-12-10T15:26:00Z">
        <w:r w:rsidR="00B77F99" w:rsidDel="00380255">
          <w:rPr>
            <w:noProof/>
          </w:rPr>
          <w:delText>4</w:delText>
        </w:r>
      </w:del>
      <w:r w:rsidR="00434DC0">
        <w:fldChar w:fldCharType="end"/>
      </w:r>
      <w:r>
        <w:t>).</w:t>
      </w:r>
      <w:bookmarkStart w:id="908" w:name="_WWID10004749"/>
    </w:p>
    <w:bookmarkEnd w:id="908"/>
    <w:p w:rsidR="00380B84" w:rsidRDefault="00380B84">
      <w:pPr>
        <w:pStyle w:val="aProcHead"/>
      </w:pPr>
      <w:r>
        <w:t xml:space="preserve">Opening an </w:t>
      </w:r>
      <w:r w:rsidR="007C68D3">
        <w:t xml:space="preserve">exam </w:t>
      </w:r>
      <w:r>
        <w:t xml:space="preserve">for </w:t>
      </w:r>
      <w:r w:rsidR="007C68D3">
        <w:t xml:space="preserve">dictation </w:t>
      </w:r>
      <w:bookmarkStart w:id="909" w:name="_WWID10004748"/>
    </w:p>
    <w:bookmarkEnd w:id="909"/>
    <w:p w:rsidR="00080660" w:rsidRDefault="00080660" w:rsidP="00080660">
      <w:pPr>
        <w:pStyle w:val="aNorm"/>
      </w:pPr>
      <w:r>
        <w:rPr>
          <w:rStyle w:val="bLeadin"/>
        </w:rPr>
        <w:t xml:space="preserve">Note </w:t>
      </w:r>
      <w:r>
        <w:t xml:space="preserve"> If another report is already open, be sure to save (or sign) that report before opening other exams for interpretation.</w:t>
      </w:r>
      <w:bookmarkStart w:id="910" w:name="_WWID10004715"/>
    </w:p>
    <w:bookmarkEnd w:id="910"/>
    <w:p w:rsidR="00380B84" w:rsidRDefault="00380B84" w:rsidP="006F68A8">
      <w:pPr>
        <w:pStyle w:val="aNorm"/>
        <w:numPr>
          <w:ilvl w:val="0"/>
          <w:numId w:val="51"/>
        </w:numPr>
      </w:pPr>
      <w:r>
        <w:t>While the dictation interface is active, use the Manager to open an unread exam or to start ReadList.</w:t>
      </w:r>
      <w:bookmarkStart w:id="911" w:name="_WWID10005143"/>
    </w:p>
    <w:bookmarkEnd w:id="911"/>
    <w:p w:rsidR="00A5265F" w:rsidRDefault="00380B84" w:rsidP="006F68A8">
      <w:pPr>
        <w:pStyle w:val="aNorm"/>
        <w:numPr>
          <w:ilvl w:val="0"/>
          <w:numId w:val="51"/>
        </w:numPr>
      </w:pPr>
      <w:r>
        <w:t>As the exam is being opened, the Dictation dialog will display.</w:t>
      </w:r>
      <w:r w:rsidR="00347283">
        <w:t xml:space="preserve"> </w:t>
      </w:r>
      <w:r w:rsidR="00167988">
        <w:t xml:space="preserve">If the </w:t>
      </w:r>
      <w:r w:rsidR="00167988">
        <w:rPr>
          <w:b/>
        </w:rPr>
        <w:t>Dictate?</w:t>
      </w:r>
      <w:r w:rsidR="00167988">
        <w:t xml:space="preserve"> column is not pre-set by the option described above</w:t>
      </w:r>
      <w:r>
        <w:t xml:space="preserve">, </w:t>
      </w:r>
      <w:r w:rsidR="00A5265F">
        <w:t xml:space="preserve">check each </w:t>
      </w:r>
      <w:r>
        <w:t>YES/NO value</w:t>
      </w:r>
      <w:r w:rsidR="00A5265F">
        <w:t xml:space="preserve"> that is displayed.</w:t>
      </w:r>
      <w:bookmarkStart w:id="912" w:name="_WWID10006694"/>
    </w:p>
    <w:bookmarkEnd w:id="912"/>
    <w:p w:rsidR="00380B84" w:rsidRDefault="00A5265F" w:rsidP="006F68A8">
      <w:pPr>
        <w:pStyle w:val="aNorm"/>
        <w:keepNext/>
        <w:numPr>
          <w:ilvl w:val="0"/>
          <w:numId w:val="51"/>
        </w:numPr>
      </w:pPr>
      <w:r>
        <w:t>If you need to change a value</w:t>
      </w:r>
      <w:bookmarkStart w:id="913" w:name="_WWID10005367"/>
      <w:r w:rsidR="00347283">
        <w:t>:</w:t>
      </w:r>
    </w:p>
    <w:bookmarkEnd w:id="913"/>
    <w:p w:rsidR="00380B84" w:rsidRDefault="00380B84" w:rsidP="006F68A8">
      <w:pPr>
        <w:pStyle w:val="aNorm"/>
        <w:numPr>
          <w:ilvl w:val="1"/>
          <w:numId w:val="120"/>
        </w:numPr>
      </w:pPr>
      <w:r>
        <w:t xml:space="preserve">Choose </w:t>
      </w:r>
      <w:r>
        <w:rPr>
          <w:rStyle w:val="Strong"/>
        </w:rPr>
        <w:t>YES</w:t>
      </w:r>
      <w:r>
        <w:t xml:space="preserve"> if you want VistARad to send the case ID to the dictation soft</w:t>
      </w:r>
      <w:r w:rsidR="007C68D3">
        <w:t xml:space="preserve">ware (which </w:t>
      </w:r>
      <w:r>
        <w:t>triggers the display of the associated report).</w:t>
      </w:r>
      <w:bookmarkStart w:id="914" w:name="_WWID10005368"/>
    </w:p>
    <w:bookmarkEnd w:id="914"/>
    <w:p w:rsidR="00380B84" w:rsidRDefault="00380B84" w:rsidP="006F68A8">
      <w:pPr>
        <w:pStyle w:val="aNorm"/>
        <w:numPr>
          <w:ilvl w:val="1"/>
          <w:numId w:val="120"/>
        </w:numPr>
      </w:pPr>
      <w:r>
        <w:t xml:space="preserve">Choose </w:t>
      </w:r>
      <w:r>
        <w:rPr>
          <w:rStyle w:val="Strong"/>
        </w:rPr>
        <w:t>NO</w:t>
      </w:r>
      <w:r>
        <w:t xml:space="preserve"> if you want to open the exam without opening the associated report</w:t>
      </w:r>
      <w:r w:rsidR="00A5265F">
        <w:t xml:space="preserve"> for dictation</w:t>
      </w:r>
      <w:r>
        <w:t>.</w:t>
      </w:r>
      <w:bookmarkStart w:id="915" w:name="_WWID100053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7"/>
        <w:gridCol w:w="7543"/>
      </w:tblGrid>
      <w:tr w:rsidR="005B5D78" w:rsidTr="006247C6">
        <w:tc>
          <w:tcPr>
            <w:tcW w:w="1098" w:type="dxa"/>
            <w:tcBorders>
              <w:top w:val="nil"/>
              <w:left w:val="nil"/>
              <w:bottom w:val="nil"/>
              <w:right w:val="nil"/>
            </w:tcBorders>
            <w:shd w:val="clear" w:color="auto" w:fill="auto"/>
          </w:tcPr>
          <w:bookmarkEnd w:id="915"/>
          <w:p w:rsidR="005B5D78" w:rsidRDefault="005B5D78" w:rsidP="006247C6">
            <w:pPr>
              <w:jc w:val="right"/>
            </w:pPr>
            <w:r w:rsidRPr="00AE2BBF">
              <w:rPr>
                <w:rFonts w:ascii="Arial" w:hAnsi="Arial" w:cs="Arial"/>
                <w:b/>
                <w:sz w:val="20"/>
                <w:szCs w:val="20"/>
              </w:rPr>
              <w:t>Warning:</w:t>
            </w:r>
          </w:p>
        </w:tc>
        <w:tc>
          <w:tcPr>
            <w:tcW w:w="7758" w:type="dxa"/>
            <w:tcBorders>
              <w:top w:val="nil"/>
              <w:left w:val="nil"/>
              <w:bottom w:val="nil"/>
              <w:right w:val="nil"/>
            </w:tcBorders>
            <w:shd w:val="clear" w:color="auto" w:fill="auto"/>
          </w:tcPr>
          <w:p w:rsidR="005B5D78" w:rsidRDefault="005B5D78" w:rsidP="006247C6">
            <w:pPr>
              <w:pStyle w:val="aNorm2"/>
              <w:ind w:left="0"/>
            </w:pPr>
            <w:r>
              <w:t xml:space="preserve">Do not set </w:t>
            </w:r>
            <w:r w:rsidRPr="00711789">
              <w:rPr>
                <w:rStyle w:val="Strong"/>
                <w:rFonts w:ascii="Franklin Gothic Medium" w:hAnsi="Franklin Gothic Medium"/>
                <w:b w:val="0"/>
                <w:sz w:val="20"/>
              </w:rPr>
              <w:t>Dictate?</w:t>
            </w:r>
            <w:r>
              <w:t xml:space="preserve"> to </w:t>
            </w:r>
            <w:r w:rsidRPr="00711789">
              <w:rPr>
                <w:rFonts w:ascii="Franklin Gothic Medium" w:hAnsi="Franklin Gothic Medium"/>
                <w:sz w:val="20"/>
              </w:rPr>
              <w:t>YES</w:t>
            </w:r>
            <w:r>
              <w:t xml:space="preserve"> for multiple exams unless your Imaging Coordinator has verified that your dictation software can handle multiple case IDs.</w:t>
            </w:r>
          </w:p>
        </w:tc>
      </w:tr>
      <w:tr w:rsidR="005B5D78" w:rsidTr="006247C6">
        <w:tc>
          <w:tcPr>
            <w:tcW w:w="1098" w:type="dxa"/>
            <w:tcBorders>
              <w:top w:val="nil"/>
              <w:left w:val="nil"/>
              <w:bottom w:val="nil"/>
              <w:right w:val="nil"/>
            </w:tcBorders>
            <w:shd w:val="clear" w:color="auto" w:fill="auto"/>
          </w:tcPr>
          <w:p w:rsidR="005B5D78" w:rsidRPr="00273F5B" w:rsidRDefault="005B5D78" w:rsidP="006247C6">
            <w:pPr>
              <w:jc w:val="right"/>
              <w:rPr>
                <w:rFonts w:ascii="Arial" w:hAnsi="Arial" w:cs="Arial"/>
                <w:b/>
                <w:sz w:val="20"/>
                <w:szCs w:val="20"/>
              </w:rPr>
            </w:pPr>
            <w:r w:rsidRPr="00AE2BBF">
              <w:rPr>
                <w:rFonts w:ascii="Arial" w:hAnsi="Arial" w:cs="Arial"/>
                <w:b/>
                <w:sz w:val="20"/>
                <w:szCs w:val="20"/>
              </w:rPr>
              <w:t>Tip:</w:t>
            </w:r>
          </w:p>
        </w:tc>
        <w:tc>
          <w:tcPr>
            <w:tcW w:w="7758" w:type="dxa"/>
            <w:tcBorders>
              <w:top w:val="nil"/>
              <w:left w:val="nil"/>
              <w:bottom w:val="nil"/>
              <w:right w:val="nil"/>
            </w:tcBorders>
            <w:shd w:val="clear" w:color="auto" w:fill="auto"/>
          </w:tcPr>
          <w:p w:rsidR="005B5D78" w:rsidRDefault="005B5D78" w:rsidP="006247C6">
            <w:pPr>
              <w:pStyle w:val="aNorm2"/>
              <w:ind w:left="0"/>
            </w:pPr>
            <w:r>
              <w:t xml:space="preserve">Your </w:t>
            </w:r>
            <w:r w:rsidRPr="00711789">
              <w:rPr>
                <w:rFonts w:ascii="Franklin Gothic Medium" w:hAnsi="Franklin Gothic Medium"/>
                <w:sz w:val="20"/>
              </w:rPr>
              <w:t>Dictate?</w:t>
            </w:r>
            <w:r>
              <w:t xml:space="preserve"> selection determines the initial value of the </w:t>
            </w:r>
            <w:r w:rsidRPr="00711789">
              <w:rPr>
                <w:rStyle w:val="Strong"/>
                <w:rFonts w:ascii="Franklin Gothic Medium" w:hAnsi="Franklin Gothic Medium"/>
                <w:b w:val="0"/>
                <w:sz w:val="20"/>
              </w:rPr>
              <w:t>Interpret?</w:t>
            </w:r>
            <w:r>
              <w:t xml:space="preserve"> column in the </w:t>
            </w:r>
            <w:r w:rsidRPr="009C1820">
              <w:rPr>
                <w:rFonts w:ascii="Franklin Gothic Medium" w:hAnsi="Franklin Gothic Medium"/>
                <w:sz w:val="20"/>
              </w:rPr>
              <w:t>Close Exams/Update Status</w:t>
            </w:r>
            <w:r>
              <w:t xml:space="preserve"> dialog. For details, see the table that lists </w:t>
            </w:r>
            <w:r w:rsidRPr="00B566D8">
              <w:rPr>
                <w:rStyle w:val="bLinkRef"/>
              </w:rPr>
              <w:fldChar w:fldCharType="begin" w:fldLock="1"/>
            </w:r>
            <w:r w:rsidRPr="00B566D8">
              <w:rPr>
                <w:rStyle w:val="bLinkRef"/>
              </w:rPr>
              <w:instrText xml:space="preserve"> REF manager_tab_general \h </w:instrText>
            </w:r>
            <w:r w:rsidRPr="00B566D8">
              <w:rPr>
                <w:rStyle w:val="bLinkRef"/>
              </w:rPr>
            </w:r>
            <w:r>
              <w:rPr>
                <w:rStyle w:val="bLinkRef"/>
              </w:rPr>
              <w:instrText xml:space="preserve"> \* MERGEFORMAT </w:instrText>
            </w:r>
            <w:r w:rsidRPr="00B566D8">
              <w:rPr>
                <w:rStyle w:val="bLinkRef"/>
              </w:rPr>
              <w:fldChar w:fldCharType="separate"/>
            </w:r>
            <w:r w:rsidRPr="00B566D8">
              <w:rPr>
                <w:rStyle w:val="bLinkRef"/>
              </w:rPr>
              <w:t>Manager | General tab settings</w:t>
            </w:r>
            <w:r w:rsidRPr="00B566D8">
              <w:rPr>
                <w:rStyle w:val="bLinkRef"/>
              </w:rPr>
              <w:fldChar w:fldCharType="end"/>
            </w:r>
            <w:r>
              <w:t xml:space="preserve"> on page </w:t>
            </w:r>
            <w:r>
              <w:fldChar w:fldCharType="begin"/>
            </w:r>
            <w:r>
              <w:instrText xml:space="preserve"> PAGEREF manager_tab_general \h </w:instrText>
            </w:r>
            <w:r>
              <w:fldChar w:fldCharType="separate"/>
            </w:r>
            <w:ins w:id="916" w:author="Andersen, Charles W.  (ManTech)" w:date="2019-12-10T15:26:00Z">
              <w:r w:rsidR="00380255">
                <w:rPr>
                  <w:noProof/>
                </w:rPr>
                <w:t>114</w:t>
              </w:r>
            </w:ins>
            <w:del w:id="917" w:author="Andersen, Charles W.  (ManTech)" w:date="2019-12-10T15:26:00Z">
              <w:r w:rsidR="00B77F99" w:rsidDel="00380255">
                <w:rPr>
                  <w:noProof/>
                </w:rPr>
                <w:delText>4</w:delText>
              </w:r>
            </w:del>
            <w:r>
              <w:fldChar w:fldCharType="end"/>
            </w:r>
            <w:r>
              <w:t>.</w:t>
            </w:r>
          </w:p>
        </w:tc>
      </w:tr>
    </w:tbl>
    <w:p w:rsidR="00380B84" w:rsidRDefault="00A5265F" w:rsidP="006F68A8">
      <w:pPr>
        <w:pStyle w:val="aNorm"/>
        <w:numPr>
          <w:ilvl w:val="0"/>
          <w:numId w:val="51"/>
        </w:numPr>
      </w:pPr>
      <w:r>
        <w:t xml:space="preserve">Press </w:t>
      </w:r>
      <w:r>
        <w:rPr>
          <w:rStyle w:val="Strong"/>
        </w:rPr>
        <w:t>&lt;E</w:t>
      </w:r>
      <w:r w:rsidR="009D5322">
        <w:rPr>
          <w:rStyle w:val="Strong"/>
        </w:rPr>
        <w:t>nter</w:t>
      </w:r>
      <w:r>
        <w:rPr>
          <w:rStyle w:val="Strong"/>
        </w:rPr>
        <w:t>&gt;</w:t>
      </w:r>
      <w:r>
        <w:t xml:space="preserve"> or click </w:t>
      </w:r>
      <w:r>
        <w:rPr>
          <w:rStyle w:val="Strong"/>
        </w:rPr>
        <w:t>OK</w:t>
      </w:r>
      <w:r w:rsidR="00380B84">
        <w:t xml:space="preserve">. The dictation software will open the appropriate </w:t>
      </w:r>
      <w:bookmarkStart w:id="918" w:name="_WWID10004745"/>
      <w:r w:rsidR="007C68D3">
        <w:t>report for the exam.</w:t>
      </w:r>
    </w:p>
    <w:bookmarkEnd w:id="918"/>
    <w:p w:rsidR="00380B84" w:rsidRDefault="00380B84">
      <w:pPr>
        <w:pStyle w:val="aProcHead"/>
      </w:pPr>
      <w:r>
        <w:t xml:space="preserve">Opening </w:t>
      </w:r>
      <w:r w:rsidR="007C68D3">
        <w:t xml:space="preserve">a </w:t>
      </w:r>
      <w:r w:rsidR="00080660">
        <w:t xml:space="preserve">report </w:t>
      </w:r>
      <w:r>
        <w:t xml:space="preserve">(only) for </w:t>
      </w:r>
      <w:r w:rsidR="007C68D3">
        <w:t>dictation</w:t>
      </w:r>
      <w:bookmarkStart w:id="919" w:name="_WWID10004717"/>
    </w:p>
    <w:bookmarkEnd w:id="919"/>
    <w:p w:rsidR="00380B84" w:rsidRDefault="00380B84">
      <w:pPr>
        <w:pStyle w:val="aNorm"/>
        <w:keepNext/>
      </w:pPr>
      <w:r>
        <w:t xml:space="preserve">To open a report in your dictation software via VistARad’s dictation interface, </w:t>
      </w:r>
      <w:r w:rsidR="005B288A">
        <w:t>right-click</w:t>
      </w:r>
      <w:r>
        <w:t xml:space="preserve"> any exam in an exam list, then click </w:t>
      </w:r>
      <w:r>
        <w:rPr>
          <w:rStyle w:val="Strong"/>
        </w:rPr>
        <w:t>Dictate</w:t>
      </w:r>
      <w:r>
        <w:t>.</w:t>
      </w:r>
      <w:r w:rsidR="00084AC6">
        <w:t xml:space="preserve"> </w:t>
      </w:r>
      <w:r>
        <w:t>Note that:</w:t>
      </w:r>
      <w:bookmarkStart w:id="920" w:name="_WWID10005372"/>
    </w:p>
    <w:bookmarkEnd w:id="920"/>
    <w:p w:rsidR="00380B84" w:rsidRDefault="00380B84" w:rsidP="006F68A8">
      <w:pPr>
        <w:pStyle w:val="aNorm"/>
        <w:numPr>
          <w:ilvl w:val="0"/>
          <w:numId w:val="133"/>
        </w:numPr>
      </w:pPr>
      <w:r>
        <w:t>This will not open the exam.</w:t>
      </w:r>
      <w:r w:rsidR="00347283">
        <w:t xml:space="preserve"> </w:t>
      </w:r>
      <w:r>
        <w:t xml:space="preserve">The exam itself can be opened by selecting it and clicking </w:t>
      </w:r>
      <w:r>
        <w:rPr>
          <w:rStyle w:val="Strong"/>
        </w:rPr>
        <w:t>Open</w:t>
      </w:r>
      <w:r>
        <w:t>.</w:t>
      </w:r>
      <w:bookmarkStart w:id="921" w:name="_WWID10004746"/>
    </w:p>
    <w:bookmarkEnd w:id="921"/>
    <w:p w:rsidR="00380B84" w:rsidRDefault="00380B84" w:rsidP="006F68A8">
      <w:pPr>
        <w:pStyle w:val="aNorm"/>
        <w:numPr>
          <w:ilvl w:val="0"/>
          <w:numId w:val="133"/>
        </w:numPr>
      </w:pPr>
      <w:r>
        <w:t>You will not be asked to confirm the operation (the Dictation dialog will not display).</w:t>
      </w:r>
      <w:bookmarkStart w:id="922" w:name="_WWID10005373"/>
    </w:p>
    <w:bookmarkEnd w:id="922"/>
    <w:p w:rsidR="00380B84" w:rsidRDefault="00380B84" w:rsidP="006F68A8">
      <w:pPr>
        <w:pStyle w:val="aNorm"/>
        <w:numPr>
          <w:ilvl w:val="0"/>
          <w:numId w:val="133"/>
        </w:numPr>
      </w:pPr>
      <w:r>
        <w:t>This can be used for any exam, regardless of the exam’s status.</w:t>
      </w:r>
      <w:bookmarkStart w:id="923" w:name="_WWID10005374"/>
    </w:p>
    <w:bookmarkEnd w:id="923"/>
    <w:p w:rsidR="00380B84" w:rsidRDefault="00380B84">
      <w:pPr>
        <w:pStyle w:val="aProcHead"/>
      </w:pPr>
      <w:r>
        <w:t xml:space="preserve">Multiple </w:t>
      </w:r>
      <w:r w:rsidR="007C68D3">
        <w:t xml:space="preserve">exams </w:t>
      </w:r>
      <w:r>
        <w:t xml:space="preserve">and the </w:t>
      </w:r>
      <w:r w:rsidR="007C68D3">
        <w:t>dictation interface</w:t>
      </w:r>
      <w:bookmarkStart w:id="924" w:name="_WWID10005375"/>
    </w:p>
    <w:bookmarkEnd w:id="924"/>
    <w:p w:rsidR="00380B84" w:rsidRDefault="00380B84">
      <w:pPr>
        <w:pStyle w:val="aNorm"/>
      </w:pPr>
      <w:r>
        <w:t xml:space="preserve">If you open multiple exams belonging to the same patient with a lock, it is presumed that you will want to dictate a report for the most recent exam, but not for the other exams. This is reflected in the Dictation dialog, where the first exam listed will have </w:t>
      </w:r>
      <w:r>
        <w:rPr>
          <w:rStyle w:val="Strong"/>
        </w:rPr>
        <w:t>Dictate?</w:t>
      </w:r>
      <w:r>
        <w:t xml:space="preserve"> set to </w:t>
      </w:r>
      <w:r w:rsidRPr="00194CDD">
        <w:rPr>
          <w:b/>
        </w:rPr>
        <w:t>YES</w:t>
      </w:r>
      <w:r>
        <w:t xml:space="preserve">, and where other exams will have </w:t>
      </w:r>
      <w:r>
        <w:rPr>
          <w:rStyle w:val="Strong"/>
        </w:rPr>
        <w:t>Dictate?</w:t>
      </w:r>
      <w:bookmarkStart w:id="925" w:name="_WWID10005144"/>
      <w:r w:rsidR="007C68D3">
        <w:t xml:space="preserve"> set to </w:t>
      </w:r>
      <w:r w:rsidR="007C68D3" w:rsidRPr="00194CDD">
        <w:rPr>
          <w:b/>
        </w:rPr>
        <w:t>NO</w:t>
      </w:r>
      <w:r w:rsidR="007C68D3">
        <w:t>.</w:t>
      </w:r>
    </w:p>
    <w:bookmarkEnd w:id="925"/>
    <w:p w:rsidR="00380B84" w:rsidRDefault="00380B84">
      <w:pPr>
        <w:pStyle w:val="aNorm0"/>
      </w:pPr>
      <w:r>
        <w:rPr>
          <w:rStyle w:val="bLeadin"/>
        </w:rPr>
        <w:t xml:space="preserve">Warning  </w:t>
      </w:r>
      <w:r>
        <w:t xml:space="preserve">Do not set </w:t>
      </w:r>
      <w:r>
        <w:rPr>
          <w:rStyle w:val="Strong"/>
        </w:rPr>
        <w:t>Dictate?</w:t>
      </w:r>
      <w:r>
        <w:t xml:space="preserve"> to </w:t>
      </w:r>
      <w:r w:rsidRPr="00194CDD">
        <w:rPr>
          <w:b/>
        </w:rPr>
        <w:t>YES</w:t>
      </w:r>
      <w:r>
        <w:t xml:space="preserve"> for multiple exams unless your imaging Coordinator has verified that your dictation software can handle multiple cases.</w:t>
      </w:r>
      <w:bookmarkStart w:id="926" w:name="_WWID10004747"/>
    </w:p>
    <w:bookmarkEnd w:id="926"/>
    <w:p w:rsidR="00380B84" w:rsidRDefault="00380B84">
      <w:pPr>
        <w:pStyle w:val="aProcHead"/>
      </w:pPr>
      <w:r>
        <w:t>Printsets and th</w:t>
      </w:r>
      <w:r w:rsidR="007C68D3">
        <w:t>e dictation interface</w:t>
      </w:r>
      <w:bookmarkStart w:id="927" w:name="_WWID10005139"/>
    </w:p>
    <w:bookmarkEnd w:id="927"/>
    <w:p w:rsidR="00380B84" w:rsidRDefault="00380B84">
      <w:pPr>
        <w:pStyle w:val="aNorm"/>
      </w:pPr>
      <w:r>
        <w:fldChar w:fldCharType="begin"/>
      </w:r>
      <w:r>
        <w:instrText xml:space="preserve"> xe "printsets</w:instrText>
      </w:r>
      <w:r w:rsidR="00253C6C">
        <w:instrText>: voice dictation</w:instrText>
      </w:r>
      <w:r w:rsidR="00333911">
        <w:instrText xml:space="preserve"> and</w:instrText>
      </w:r>
      <w:r>
        <w:instrText xml:space="preserve">" </w:instrText>
      </w:r>
      <w:r>
        <w:fldChar w:fldCharType="end"/>
      </w:r>
      <w:r>
        <w:t>If you open an exam in a printset, all exams in the printset are locked</w:t>
      </w:r>
      <w:r w:rsidR="000D1923">
        <w:t>,</w:t>
      </w:r>
      <w:r>
        <w:t xml:space="preserve"> but the case ID of only one exam (the one you selected) is sent to the dictation software.</w:t>
      </w:r>
      <w:r w:rsidR="00347283">
        <w:t xml:space="preserve"> </w:t>
      </w:r>
      <w:r>
        <w:t>It is assumed that the dictation software will be able to manage a “combined report” using its own connection to the VistA System.</w:t>
      </w:r>
      <w:bookmarkStart w:id="928" w:name="_WWID10005140"/>
    </w:p>
    <w:p w:rsidR="00380B84" w:rsidRDefault="00380B84">
      <w:pPr>
        <w:pStyle w:val="Heading2"/>
      </w:pPr>
      <w:bookmarkStart w:id="929" w:name="_Ref147116427"/>
      <w:bookmarkStart w:id="930" w:name="_Ref147116515"/>
      <w:bookmarkStart w:id="931" w:name="_Ref147116518"/>
      <w:bookmarkStart w:id="932" w:name="_Toc508191985"/>
      <w:bookmarkEnd w:id="928"/>
      <w:r>
        <w:t>Working with the Dictation Interface</w:t>
      </w:r>
      <w:bookmarkStart w:id="933" w:name="_WWID10005376"/>
      <w:bookmarkEnd w:id="929"/>
      <w:bookmarkEnd w:id="930"/>
      <w:bookmarkEnd w:id="931"/>
      <w:bookmarkEnd w:id="932"/>
    </w:p>
    <w:bookmarkEnd w:id="933"/>
    <w:p w:rsidR="00380B84" w:rsidRDefault="00380B84">
      <w:pPr>
        <w:pStyle w:val="aProcHead"/>
      </w:pPr>
      <w:r>
        <w:t>Suppressing</w:t>
      </w:r>
      <w:bookmarkStart w:id="934" w:name="_WWID10004721"/>
      <w:r>
        <w:t xml:space="preserve"> the Dictation </w:t>
      </w:r>
      <w:r w:rsidR="007C68D3">
        <w:t>dialog</w:t>
      </w:r>
    </w:p>
    <w:p w:rsidR="00380B84" w:rsidRDefault="00380B84">
      <w:pPr>
        <w:pStyle w:val="aNorm"/>
      </w:pPr>
      <w:r>
        <w:t>By default, the Dictation dialog displays each time you open an exam with a lock.</w:t>
      </w:r>
      <w:r w:rsidR="00347283">
        <w:t xml:space="preserve"> </w:t>
      </w:r>
      <w:r w:rsidR="00146888">
        <w:t>If you want to always send case IDs to the dictation software without a confirmation prompt, do one of the following:</w:t>
      </w:r>
      <w:bookmarkStart w:id="935" w:name="_WWID10005145"/>
    </w:p>
    <w:bookmarkEnd w:id="935"/>
    <w:p w:rsidR="00380B84" w:rsidRDefault="00380B84" w:rsidP="006F68A8">
      <w:pPr>
        <w:pStyle w:val="aNorm"/>
        <w:numPr>
          <w:ilvl w:val="0"/>
          <w:numId w:val="142"/>
        </w:numPr>
      </w:pPr>
      <w:r>
        <w:t xml:space="preserve">In the Manager, </w:t>
      </w:r>
      <w:r w:rsidR="007C68D3">
        <w:t xml:space="preserve">clear the checkmark from </w:t>
      </w:r>
      <w:r>
        <w:t xml:space="preserve">the </w:t>
      </w:r>
      <w:r>
        <w:rPr>
          <w:rStyle w:val="Strong"/>
        </w:rPr>
        <w:t>Dictation | Prompt for Dictation</w:t>
      </w:r>
      <w:bookmarkStart w:id="936" w:name="_WWID10004724"/>
      <w:r>
        <w:rPr>
          <w:rStyle w:val="Strong"/>
        </w:rPr>
        <w:t xml:space="preserve"> </w:t>
      </w:r>
      <w:r>
        <w:t>option.</w:t>
      </w:r>
    </w:p>
    <w:bookmarkEnd w:id="936"/>
    <w:p w:rsidR="00380B84" w:rsidRDefault="00380B84" w:rsidP="006F68A8">
      <w:pPr>
        <w:pStyle w:val="aNorm"/>
        <w:numPr>
          <w:ilvl w:val="0"/>
          <w:numId w:val="142"/>
        </w:numPr>
      </w:pPr>
      <w:r>
        <w:t xml:space="preserve">Open an unread exam for interpretation, and when the Dictation dialog displays, select the </w:t>
      </w:r>
      <w:r>
        <w:rPr>
          <w:rStyle w:val="Strong"/>
        </w:rPr>
        <w:t xml:space="preserve">Do not show this window again </w:t>
      </w:r>
      <w:r>
        <w:t>check</w:t>
      </w:r>
      <w:r w:rsidR="00524BA9">
        <w:t xml:space="preserve"> </w:t>
      </w:r>
      <w:r>
        <w:t xml:space="preserve">box before clicking </w:t>
      </w:r>
      <w:r w:rsidRPr="000D1923">
        <w:rPr>
          <w:b/>
        </w:rPr>
        <w:t>OK</w:t>
      </w:r>
      <w:r>
        <w:t>.</w:t>
      </w:r>
      <w:bookmarkStart w:id="937" w:name="_WWID10004723"/>
    </w:p>
    <w:bookmarkEnd w:id="937"/>
    <w:p w:rsidR="00380B84" w:rsidRDefault="00380B84">
      <w:pPr>
        <w:pStyle w:val="aNormSnug"/>
        <w:keepNext/>
      </w:pPr>
      <w:r>
        <w:t>Note that:</w:t>
      </w:r>
      <w:bookmarkStart w:id="938" w:name="_WWID10005377"/>
    </w:p>
    <w:bookmarkEnd w:id="938"/>
    <w:p w:rsidR="00380B84" w:rsidRDefault="00380B84" w:rsidP="006F68A8">
      <w:pPr>
        <w:pStyle w:val="aNorm"/>
        <w:numPr>
          <w:ilvl w:val="1"/>
          <w:numId w:val="142"/>
        </w:numPr>
        <w:tabs>
          <w:tab w:val="clear" w:pos="360"/>
        </w:tabs>
      </w:pPr>
      <w:r>
        <w:t>This setting is session-specific and will need to be reset if you exit and restart VistARad</w:t>
      </w:r>
      <w:bookmarkStart w:id="939" w:name="_WWID10004722"/>
      <w:r>
        <w:t>.</w:t>
      </w:r>
    </w:p>
    <w:p w:rsidR="00380B84" w:rsidRDefault="00380B84" w:rsidP="006F68A8">
      <w:pPr>
        <w:pStyle w:val="aNorm"/>
        <w:numPr>
          <w:ilvl w:val="1"/>
          <w:numId w:val="142"/>
        </w:numPr>
        <w:tabs>
          <w:tab w:val="clear" w:pos="360"/>
        </w:tabs>
      </w:pPr>
      <w:r>
        <w:t>This setting is ignored if you open and lock multiple exams.</w:t>
      </w:r>
      <w:bookmarkStart w:id="940" w:name="_WWID10005378"/>
    </w:p>
    <w:bookmarkEnd w:id="934"/>
    <w:bookmarkEnd w:id="939"/>
    <w:bookmarkEnd w:id="940"/>
    <w:p w:rsidR="00380B84" w:rsidRDefault="00380B84">
      <w:pPr>
        <w:pStyle w:val="aProcHead"/>
      </w:pPr>
      <w:r>
        <w:t xml:space="preserve">Restoring the Dictation </w:t>
      </w:r>
      <w:r w:rsidR="00F56D51">
        <w:t>dialog</w:t>
      </w:r>
      <w:bookmarkStart w:id="941" w:name="_WWID10004720"/>
    </w:p>
    <w:p w:rsidR="00380B84" w:rsidRDefault="00380B84">
      <w:pPr>
        <w:pStyle w:val="aNorm"/>
      </w:pPr>
      <w:r>
        <w:t xml:space="preserve">If you want to be prompted to send the case ID to your dictation software each time you open an exam with a lock, </w:t>
      </w:r>
      <w:bookmarkStart w:id="942" w:name="_WWID10004726"/>
      <w:r>
        <w:t xml:space="preserve">choose the </w:t>
      </w:r>
      <w:r>
        <w:rPr>
          <w:rStyle w:val="Strong"/>
        </w:rPr>
        <w:t xml:space="preserve">Dictation | Prompt for Dictation </w:t>
      </w:r>
      <w:r>
        <w:t>option from the Manager main menu.</w:t>
      </w:r>
    </w:p>
    <w:p w:rsidR="00380B84" w:rsidRDefault="00380B84">
      <w:pPr>
        <w:pStyle w:val="aProcHead"/>
      </w:pPr>
      <w:bookmarkStart w:id="943" w:name="_WWID10004694"/>
      <w:bookmarkEnd w:id="941"/>
      <w:bookmarkEnd w:id="942"/>
      <w:r>
        <w:t xml:space="preserve">Disabling the </w:t>
      </w:r>
      <w:r w:rsidR="00F56D51">
        <w:t>dictation interface</w:t>
      </w:r>
      <w:bookmarkStart w:id="944" w:name="_WWID10004729"/>
    </w:p>
    <w:bookmarkEnd w:id="944"/>
    <w:p w:rsidR="00380B84" w:rsidRDefault="00380B84" w:rsidP="006F68A8">
      <w:pPr>
        <w:pStyle w:val="aNorm"/>
        <w:numPr>
          <w:ilvl w:val="0"/>
          <w:numId w:val="52"/>
        </w:numPr>
      </w:pPr>
      <w:r>
        <w:t xml:space="preserve">In the </w:t>
      </w:r>
      <w:r w:rsidR="00D744B0">
        <w:t xml:space="preserve">Viewer or Manager, </w:t>
      </w:r>
      <w:r>
        <w:t xml:space="preserve">click </w:t>
      </w:r>
      <w:r>
        <w:rPr>
          <w:rStyle w:val="Strong"/>
        </w:rPr>
        <w:t>View | Settings</w:t>
      </w:r>
      <w:r>
        <w:t>.</w:t>
      </w:r>
      <w:bookmarkStart w:id="945" w:name="_WWID10004733"/>
    </w:p>
    <w:bookmarkEnd w:id="945"/>
    <w:p w:rsidR="00380B84" w:rsidRDefault="00380B84" w:rsidP="006F68A8">
      <w:pPr>
        <w:pStyle w:val="aNorm"/>
        <w:numPr>
          <w:ilvl w:val="0"/>
          <w:numId w:val="52"/>
        </w:numPr>
      </w:pPr>
      <w:r>
        <w:t xml:space="preserve">Under the Manager tab, click the Dictation tab, then clear the </w:t>
      </w:r>
      <w:r>
        <w:rPr>
          <w:rStyle w:val="Strong"/>
        </w:rPr>
        <w:t>Enable Dictation Interface</w:t>
      </w:r>
      <w:r>
        <w:t xml:space="preserve"> check</w:t>
      </w:r>
      <w:r w:rsidR="00524BA9">
        <w:t xml:space="preserve"> </w:t>
      </w:r>
      <w:r>
        <w:t>box (connection settings are retained).</w:t>
      </w:r>
      <w:bookmarkStart w:id="946" w:name="_WWID10004735"/>
    </w:p>
    <w:bookmarkEnd w:id="946"/>
    <w:p w:rsidR="00380B84" w:rsidRDefault="00380B84">
      <w:pPr>
        <w:pStyle w:val="aProcHead"/>
      </w:pPr>
      <w:r>
        <w:t>Re-</w:t>
      </w:r>
      <w:r w:rsidR="00F56D51">
        <w:t xml:space="preserve">enabling </w:t>
      </w:r>
      <w:r>
        <w:t xml:space="preserve">the </w:t>
      </w:r>
      <w:r w:rsidR="00F56D51">
        <w:t>dictation interface</w:t>
      </w:r>
      <w:bookmarkStart w:id="947" w:name="_WWID10004732"/>
    </w:p>
    <w:p w:rsidR="00D744B0" w:rsidRDefault="00D744B0" w:rsidP="006F68A8">
      <w:pPr>
        <w:pStyle w:val="aNorm"/>
        <w:numPr>
          <w:ilvl w:val="0"/>
          <w:numId w:val="53"/>
        </w:numPr>
      </w:pPr>
      <w:bookmarkStart w:id="948" w:name="_WWID10004734"/>
      <w:bookmarkEnd w:id="947"/>
      <w:r>
        <w:t xml:space="preserve">In the Viewer or Manager, click </w:t>
      </w:r>
      <w:r>
        <w:rPr>
          <w:rStyle w:val="Strong"/>
        </w:rPr>
        <w:t>View | Settings</w:t>
      </w:r>
      <w:r>
        <w:t>.</w:t>
      </w:r>
    </w:p>
    <w:p w:rsidR="00380B84" w:rsidRDefault="00380B84" w:rsidP="006F68A8">
      <w:pPr>
        <w:pStyle w:val="aNorm"/>
        <w:numPr>
          <w:ilvl w:val="0"/>
          <w:numId w:val="53"/>
        </w:numPr>
      </w:pPr>
      <w:r>
        <w:t xml:space="preserve">Under the Manager tab, click the </w:t>
      </w:r>
      <w:r w:rsidRPr="000D1923">
        <w:rPr>
          <w:b/>
        </w:rPr>
        <w:t>Dictation</w:t>
      </w:r>
      <w:r>
        <w:t xml:space="preserve"> tab, then select the </w:t>
      </w:r>
      <w:r>
        <w:rPr>
          <w:rStyle w:val="Strong"/>
        </w:rPr>
        <w:t>Enable Dictation Interface</w:t>
      </w:r>
      <w:r>
        <w:t xml:space="preserve"> check</w:t>
      </w:r>
      <w:r w:rsidR="00524BA9">
        <w:t xml:space="preserve"> </w:t>
      </w:r>
      <w:r>
        <w:t>box</w:t>
      </w:r>
      <w:bookmarkStart w:id="949" w:name="_WWID10004736"/>
      <w:r>
        <w:t>.</w:t>
      </w:r>
    </w:p>
    <w:p w:rsidR="00380B84" w:rsidRDefault="00380B84" w:rsidP="006F68A8">
      <w:pPr>
        <w:pStyle w:val="aNorm"/>
        <w:numPr>
          <w:ilvl w:val="0"/>
          <w:numId w:val="53"/>
        </w:numPr>
      </w:pPr>
      <w:r>
        <w:t>If you have not done so already, start the dictation software.</w:t>
      </w:r>
      <w:bookmarkStart w:id="950" w:name="_WWID10005379"/>
    </w:p>
    <w:bookmarkEnd w:id="950"/>
    <w:p w:rsidR="00380B84" w:rsidRDefault="00380B84" w:rsidP="006F68A8">
      <w:pPr>
        <w:pStyle w:val="aNorm"/>
        <w:numPr>
          <w:ilvl w:val="0"/>
          <w:numId w:val="53"/>
        </w:numPr>
      </w:pPr>
      <w:r>
        <w:t xml:space="preserve">In </w:t>
      </w:r>
      <w:r w:rsidR="00D744B0">
        <w:t>the Manager window,</w:t>
      </w:r>
      <w:r>
        <w:t xml:space="preserve"> </w:t>
      </w:r>
      <w:bookmarkStart w:id="951" w:name="_WWID10004737"/>
      <w:r>
        <w:t xml:space="preserve">click </w:t>
      </w:r>
      <w:r>
        <w:rPr>
          <w:rStyle w:val="Strong"/>
        </w:rPr>
        <w:t>Dictation | Establish Dictation Connection</w:t>
      </w:r>
      <w:r>
        <w:t>.</w:t>
      </w:r>
    </w:p>
    <w:p w:rsidR="00521E2B" w:rsidRPr="00202984" w:rsidRDefault="00521E2B" w:rsidP="002C5EC0">
      <w:pPr>
        <w:pStyle w:val="aNorm"/>
        <w:tabs>
          <w:tab w:val="clear" w:pos="360"/>
          <w:tab w:val="clear" w:pos="4320"/>
        </w:tabs>
      </w:pPr>
    </w:p>
    <w:p w:rsidR="00A411C1" w:rsidRDefault="00A411C1">
      <w:pPr>
        <w:pStyle w:val="aNorm"/>
        <w:sectPr w:rsidR="00A411C1" w:rsidSect="00B820DC">
          <w:headerReference w:type="even" r:id="rId75"/>
          <w:headerReference w:type="default" r:id="rId76"/>
          <w:footnotePr>
            <w:numFmt w:val="chicago"/>
            <w:numRestart w:val="eachPage"/>
          </w:footnotePr>
          <w:type w:val="oddPage"/>
          <w:pgSz w:w="12240" w:h="15840" w:code="1"/>
          <w:pgMar w:top="1800" w:right="1800" w:bottom="1800" w:left="1800" w:header="900" w:footer="900" w:gutter="0"/>
          <w:cols w:space="720"/>
          <w:titlePg/>
          <w:docGrid w:linePitch="360"/>
        </w:sectPr>
      </w:pPr>
      <w:bookmarkStart w:id="952" w:name="_WWID10005380"/>
      <w:bookmarkEnd w:id="948"/>
      <w:bookmarkEnd w:id="949"/>
      <w:bookmarkEnd w:id="951"/>
    </w:p>
    <w:p w:rsidR="005C0C65" w:rsidRPr="00566CED" w:rsidRDefault="00084380" w:rsidP="00613C05">
      <w:pPr>
        <w:pStyle w:val="Heading1"/>
      </w:pPr>
      <w:bookmarkStart w:id="953" w:name="_Ref148401960"/>
      <w:bookmarkStart w:id="954" w:name="_WWImgID10006023"/>
      <w:bookmarkStart w:id="955" w:name="_Toc508191986"/>
      <w:bookmarkEnd w:id="876"/>
      <w:bookmarkEnd w:id="943"/>
      <w:bookmarkEnd w:id="952"/>
      <w:r>
        <w:rPr>
          <w:noProof/>
        </w:rPr>
        <mc:AlternateContent>
          <mc:Choice Requires="wps">
            <w:drawing>
              <wp:anchor distT="0" distB="0" distL="114300" distR="114300" simplePos="0" relativeHeight="251648512" behindDoc="0" locked="0" layoutInCell="1" allowOverlap="1">
                <wp:simplePos x="0" y="0"/>
                <wp:positionH relativeFrom="column">
                  <wp:posOffset>3124200</wp:posOffset>
                </wp:positionH>
                <wp:positionV relativeFrom="paragraph">
                  <wp:posOffset>-571500</wp:posOffset>
                </wp:positionV>
                <wp:extent cx="2622550" cy="270510"/>
                <wp:effectExtent l="0" t="0" r="0" b="0"/>
                <wp:wrapSquare wrapText="left"/>
                <wp:docPr id="230" name="Rectangle 848"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0" cy="27051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8" o:spid="_x0000_s1031" alt="image here only for formatting purposes" style="position:absolute;margin-left:246pt;margin-top:-45pt;width:206.5pt;height:21.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" stroked="f">
                <v:textbox>
                  <w:txbxContent>
                    <w:p w:rsidR="00712887" w:rsidRDefault="00712887"/>
                  </w:txbxContent>
                </v:textbox>
                <w10:wrap type="square" side="left"/>
              </v:rect>
            </w:pict>
          </mc:Fallback>
        </mc:AlternateContent>
      </w:r>
      <w:bookmarkEnd w:id="839"/>
      <w:bookmarkEnd w:id="954"/>
      <w:r w:rsidR="005C0C65">
        <w:t>Working with Open Exams</w:t>
      </w:r>
      <w:bookmarkStart w:id="956" w:name="_WWID10003620"/>
      <w:bookmarkEnd w:id="838"/>
      <w:bookmarkEnd w:id="953"/>
      <w:bookmarkEnd w:id="955"/>
    </w:p>
    <w:tbl>
      <w:tblPr>
        <w:tblW w:w="4939" w:type="pct"/>
        <w:tblInd w:w="108" w:type="dxa"/>
        <w:tblLook w:val="01E0" w:firstRow="1" w:lastRow="1" w:firstColumn="1" w:lastColumn="1" w:noHBand="0" w:noVBand="0"/>
      </w:tblPr>
      <w:tblGrid>
        <w:gridCol w:w="3701"/>
        <w:gridCol w:w="4834"/>
      </w:tblGrid>
      <w:tr w:rsidR="00BC35DB">
        <w:trPr>
          <w:cantSplit/>
          <w:trHeight w:val="1143"/>
        </w:trPr>
        <w:tc>
          <w:tcPr>
            <w:tcW w:w="3708" w:type="dxa"/>
          </w:tcPr>
          <w:p w:rsidR="00C06D4C" w:rsidRDefault="00C06D4C" w:rsidP="00181A75">
            <w:pPr>
              <w:pStyle w:val="aNormSnug"/>
            </w:pPr>
            <w:bookmarkStart w:id="957" w:name="_WWID10003181"/>
            <w:bookmarkEnd w:id="956"/>
            <w:r>
              <w:t>This chapter covers:</w:t>
            </w:r>
          </w:p>
          <w:p w:rsidR="00BC35DB" w:rsidRDefault="00BC35DB" w:rsidP="006F68A8">
            <w:pPr>
              <w:pStyle w:val="aNormSnug"/>
              <w:numPr>
                <w:ilvl w:val="0"/>
                <w:numId w:val="17"/>
              </w:numPr>
            </w:pPr>
            <w:r>
              <w:fldChar w:fldCharType="begin" w:fldLock="1"/>
            </w:r>
            <w:r>
              <w:instrText xml:space="preserve"> REF _Ref136316510 \h </w:instrText>
            </w:r>
            <w:r>
              <w:instrText xml:space="preserve"> \* MERGEFORMAT </w:instrText>
            </w:r>
            <w:r>
              <w:fldChar w:fldCharType="separate"/>
            </w:r>
            <w:r w:rsidR="0093607B">
              <w:t>Surveying Exams</w:t>
            </w:r>
            <w:r>
              <w:fldChar w:fldCharType="end"/>
            </w:r>
          </w:p>
          <w:bookmarkStart w:id="958" w:name="_WWID10003182"/>
          <w:bookmarkEnd w:id="957"/>
          <w:p w:rsidR="00BC35DB" w:rsidRDefault="00BC35DB" w:rsidP="006F68A8">
            <w:pPr>
              <w:pStyle w:val="aNormSnug"/>
              <w:numPr>
                <w:ilvl w:val="0"/>
                <w:numId w:val="17"/>
              </w:numPr>
            </w:pPr>
            <w:r>
              <w:fldChar w:fldCharType="begin" w:fldLock="1"/>
            </w:r>
            <w:r>
              <w:instrText xml:space="preserve"> REF _Ref137003234 \h </w:instrText>
            </w:r>
            <w:r>
              <w:instrText xml:space="preserve"> \* MERGEFORMAT </w:instrText>
            </w:r>
            <w:r>
              <w:fldChar w:fldCharType="separate"/>
            </w:r>
            <w:r w:rsidR="0093607B">
              <w:t>Using the Preview Window</w:t>
            </w:r>
            <w:r>
              <w:fldChar w:fldCharType="end"/>
            </w:r>
          </w:p>
          <w:bookmarkStart w:id="959" w:name="_WWID10003185"/>
          <w:bookmarkEnd w:id="958"/>
          <w:p w:rsidR="00BC35DB" w:rsidRDefault="00BC35DB" w:rsidP="006F68A8">
            <w:pPr>
              <w:pStyle w:val="aNormSnug"/>
              <w:numPr>
                <w:ilvl w:val="0"/>
                <w:numId w:val="17"/>
              </w:numPr>
            </w:pPr>
            <w:r>
              <w:fldChar w:fldCharType="begin" w:fldLock="1"/>
            </w:r>
            <w:r>
              <w:instrText xml:space="preserve"> REF _Ref137003235 \h </w:instrText>
            </w:r>
            <w:r>
              <w:instrText xml:space="preserve"> \* MERGEFORMAT </w:instrText>
            </w:r>
            <w:r>
              <w:fldChar w:fldCharType="separate"/>
            </w:r>
            <w:r w:rsidR="0093607B">
              <w:t>Using the Viewer Window</w:t>
            </w:r>
            <w:r>
              <w:fldChar w:fldCharType="end"/>
            </w:r>
          </w:p>
          <w:bookmarkStart w:id="960" w:name="_WWID10003186"/>
          <w:bookmarkEnd w:id="959"/>
          <w:bookmarkEnd w:id="960"/>
          <w:p w:rsidR="00BC35DB" w:rsidRDefault="00BC35DB" w:rsidP="006F68A8">
            <w:pPr>
              <w:pStyle w:val="aNormSnug"/>
              <w:numPr>
                <w:ilvl w:val="0"/>
                <w:numId w:val="17"/>
              </w:numPr>
            </w:pPr>
            <w:r>
              <w:fldChar w:fldCharType="begin" w:fldLock="1"/>
            </w:r>
            <w:r>
              <w:instrText xml:space="preserve"> REF _Ref137003240 \h </w:instrText>
            </w:r>
            <w:r>
              <w:instrText xml:space="preserve"> \* MERGEFORMAT </w:instrText>
            </w:r>
            <w:r>
              <w:fldChar w:fldCharType="separate"/>
            </w:r>
            <w:r w:rsidR="0093607B">
              <w:t>Using the Browser Window</w:t>
            </w:r>
            <w:r>
              <w:fldChar w:fldCharType="end"/>
            </w:r>
          </w:p>
        </w:tc>
        <w:tc>
          <w:tcPr>
            <w:tcW w:w="5040" w:type="dxa"/>
          </w:tcPr>
          <w:p w:rsidR="00556B39" w:rsidRDefault="00556B39" w:rsidP="00556B39">
            <w:pPr>
              <w:pStyle w:val="aNormSnug"/>
              <w:ind w:left="360"/>
            </w:pPr>
            <w:bookmarkStart w:id="961" w:name="_WWID10003190"/>
          </w:p>
          <w:p w:rsidR="00BC35DB" w:rsidRDefault="00BC35DB" w:rsidP="006F68A8">
            <w:pPr>
              <w:pStyle w:val="aNormSnug"/>
              <w:numPr>
                <w:ilvl w:val="0"/>
                <w:numId w:val="17"/>
              </w:numPr>
            </w:pPr>
            <w:r>
              <w:fldChar w:fldCharType="begin" w:fldLock="1"/>
            </w:r>
            <w:r>
              <w:instrText xml:space="preserve"> REF _Ref136741120 \h </w:instrText>
            </w:r>
            <w:r w:rsidR="00C06D4C">
              <w:instrText xml:space="preserve"> \* MERGEFORMAT </w:instrText>
            </w:r>
            <w:r>
              <w:fldChar w:fldCharType="separate"/>
            </w:r>
            <w:r w:rsidR="0093607B">
              <w:t>Using the Scrapbook Window</w:t>
            </w:r>
            <w:r>
              <w:fldChar w:fldCharType="end"/>
            </w:r>
            <w:bookmarkStart w:id="962" w:name="_WWID10003189"/>
            <w:bookmarkEnd w:id="961"/>
          </w:p>
          <w:bookmarkStart w:id="963" w:name="_WWID10003188"/>
          <w:bookmarkStart w:id="964" w:name="_WWID10003191"/>
          <w:bookmarkEnd w:id="962"/>
          <w:p w:rsidR="00BC35DB" w:rsidRDefault="00BC35DB" w:rsidP="006F68A8">
            <w:pPr>
              <w:pStyle w:val="aNormSnug"/>
              <w:numPr>
                <w:ilvl w:val="0"/>
                <w:numId w:val="17"/>
              </w:numPr>
            </w:pPr>
            <w:r>
              <w:fldChar w:fldCharType="begin" w:fldLock="1"/>
            </w:r>
            <w:r>
              <w:instrText xml:space="preserve"> REF _Ref137003243 \h </w:instrText>
            </w:r>
            <w:r w:rsidR="00C06D4C">
              <w:instrText xml:space="preserve"> \* MERGEFORMAT </w:instrText>
            </w:r>
            <w:r>
              <w:fldChar w:fldCharType="separate"/>
            </w:r>
            <w:r w:rsidR="0093607B">
              <w:t>Using Scout Im</w:t>
            </w:r>
            <w:r w:rsidR="0093607B">
              <w:t>a</w:t>
            </w:r>
            <w:r w:rsidR="0093607B">
              <w:t>ges</w:t>
            </w:r>
            <w:r>
              <w:fldChar w:fldCharType="end"/>
            </w:r>
          </w:p>
          <w:bookmarkEnd w:id="964"/>
          <w:p w:rsidR="00BC35DB" w:rsidRDefault="00BC35DB" w:rsidP="006F68A8">
            <w:pPr>
              <w:pStyle w:val="aNormSnug"/>
              <w:numPr>
                <w:ilvl w:val="0"/>
                <w:numId w:val="17"/>
              </w:numPr>
            </w:pPr>
            <w:r>
              <w:fldChar w:fldCharType="begin" w:fldLock="1"/>
            </w:r>
            <w:r>
              <w:instrText xml:space="preserve"> REF _Ref137003245 \h </w:instrText>
            </w:r>
            <w:r w:rsidR="00C06D4C">
              <w:instrText xml:space="preserve"> \* MERGEFORMAT </w:instrText>
            </w:r>
            <w:r>
              <w:fldChar w:fldCharType="separate"/>
            </w:r>
            <w:r w:rsidR="0093607B">
              <w:t>Using the Image Detail Window</w:t>
            </w:r>
            <w:r>
              <w:fldChar w:fldCharType="end"/>
            </w:r>
            <w:bookmarkStart w:id="965" w:name="_WWID10003192"/>
          </w:p>
          <w:p w:rsidR="008D4BBC" w:rsidRDefault="00D36FD5" w:rsidP="006F68A8">
            <w:pPr>
              <w:pStyle w:val="aNormSnug"/>
              <w:numPr>
                <w:ilvl w:val="0"/>
                <w:numId w:val="17"/>
              </w:numPr>
            </w:pPr>
            <w:r>
              <w:fldChar w:fldCharType="begin"/>
            </w:r>
            <w:r>
              <w:instrText xml:space="preserve"> REF _Ref248684888 \h </w:instrText>
            </w:r>
            <w:r>
              <w:fldChar w:fldCharType="separate"/>
            </w:r>
            <w:r w:rsidR="00380255" w:rsidRPr="00F345DF">
              <w:t>Using the Imaging Data Window</w:t>
            </w:r>
            <w:r>
              <w:fldChar w:fldCharType="end"/>
            </w:r>
          </w:p>
          <w:p w:rsidR="00BC35DB" w:rsidRDefault="00BC35DB" w:rsidP="00556B39">
            <w:pPr>
              <w:pStyle w:val="aNormSnug"/>
              <w:ind w:left="360"/>
            </w:pPr>
            <w:bookmarkStart w:id="966" w:name="_WWID10003187"/>
            <w:bookmarkEnd w:id="963"/>
            <w:bookmarkEnd w:id="965"/>
            <w:bookmarkEnd w:id="966"/>
          </w:p>
        </w:tc>
        <w:bookmarkStart w:id="967" w:name="_WWID10003621"/>
        <w:bookmarkEnd w:id="967"/>
      </w:tr>
    </w:tbl>
    <w:p w:rsidR="005C0C65" w:rsidRDefault="005C0C65">
      <w:pPr>
        <w:pStyle w:val="aSpaceBorder"/>
      </w:pPr>
      <w:bookmarkStart w:id="968" w:name="_WWID10003622"/>
    </w:p>
    <w:p w:rsidR="005C0C65" w:rsidRDefault="005C0C65">
      <w:pPr>
        <w:pStyle w:val="Heading2"/>
      </w:pPr>
      <w:bookmarkStart w:id="969" w:name="_Ref136316510"/>
      <w:bookmarkStart w:id="970" w:name="_Toc508191987"/>
      <w:bookmarkEnd w:id="968"/>
      <w:r>
        <w:t>Surveying Exams</w:t>
      </w:r>
      <w:bookmarkStart w:id="971" w:name="_WWID10002472"/>
      <w:bookmarkEnd w:id="969"/>
      <w:bookmarkEnd w:id="970"/>
    </w:p>
    <w:p w:rsidR="00613C05" w:rsidRPr="00613C05" w:rsidRDefault="00613C05" w:rsidP="00613C05">
      <w:pPr>
        <w:pStyle w:val="aSpace"/>
      </w:pPr>
    </w:p>
    <w:p w:rsidR="005C0C65" w:rsidRDefault="005C0C65">
      <w:pPr>
        <w:pStyle w:val="aNormSnug"/>
      </w:pPr>
      <w:r>
        <w:t>This section covers:</w:t>
      </w:r>
      <w:bookmarkStart w:id="972" w:name="_WWID10002481"/>
    </w:p>
    <w:tbl>
      <w:tblPr>
        <w:tblW w:w="4772" w:type="pct"/>
        <w:tblLook w:val="01E0" w:firstRow="1" w:lastRow="1" w:firstColumn="1" w:lastColumn="1" w:noHBand="0" w:noVBand="0"/>
      </w:tblPr>
      <w:tblGrid>
        <w:gridCol w:w="4232"/>
        <w:gridCol w:w="4014"/>
      </w:tblGrid>
      <w:tr w:rsidR="00084AC6" w:rsidTr="00805A2A">
        <w:trPr>
          <w:cantSplit/>
          <w:trHeight w:val="1143"/>
        </w:trPr>
        <w:tc>
          <w:tcPr>
            <w:tcW w:w="4338" w:type="dxa"/>
          </w:tcPr>
          <w:bookmarkStart w:id="973" w:name="_WWID10007031"/>
          <w:p w:rsidR="00084AC6" w:rsidRDefault="00C06D4C" w:rsidP="006F68A8">
            <w:pPr>
              <w:pStyle w:val="aNormSnug"/>
              <w:numPr>
                <w:ilvl w:val="0"/>
                <w:numId w:val="24"/>
              </w:numPr>
            </w:pPr>
            <w:r>
              <w:fldChar w:fldCharType="begin"/>
            </w:r>
            <w:r>
              <w:instrText xml:space="preserve"> REF _Ref135013608 \h </w:instrText>
            </w:r>
            <w:r>
              <w:instrText xml:space="preserve"> \* MERGEFORMAT </w:instrText>
            </w:r>
            <w:r>
              <w:fldChar w:fldCharType="separate"/>
            </w:r>
            <w:r w:rsidR="00380255">
              <w:t>Loading Viewports</w:t>
            </w:r>
            <w:r>
              <w:fldChar w:fldCharType="end"/>
            </w:r>
          </w:p>
          <w:p w:rsidR="00805A2A" w:rsidRDefault="00805A2A" w:rsidP="006F68A8">
            <w:pPr>
              <w:pStyle w:val="aNormSnug"/>
              <w:numPr>
                <w:ilvl w:val="0"/>
                <w:numId w:val="24"/>
              </w:numPr>
            </w:pPr>
            <w:r>
              <w:fldChar w:fldCharType="begin"/>
            </w:r>
            <w:r>
              <w:instrText xml:space="preserve"> REF _Ref284924191 \h </w:instrText>
            </w:r>
            <w:r>
              <w:fldChar w:fldCharType="separate"/>
            </w:r>
            <w:r w:rsidR="00380255">
              <w:t>Using Conditional Indicator Icons</w:t>
            </w:r>
            <w:r>
              <w:fldChar w:fldCharType="end"/>
            </w:r>
          </w:p>
          <w:bookmarkStart w:id="974" w:name="_WWID10007241"/>
          <w:p w:rsidR="00805A2A" w:rsidRDefault="00805A2A" w:rsidP="00805A2A">
            <w:pPr>
              <w:pStyle w:val="aNormSnug"/>
              <w:numPr>
                <w:ilvl w:val="0"/>
                <w:numId w:val="24"/>
              </w:numPr>
            </w:pPr>
            <w:r>
              <w:fldChar w:fldCharType="begin"/>
            </w:r>
            <w:r>
              <w:instrText xml:space="preserve"> REF _Ref136999953 \h </w:instrText>
            </w:r>
            <w:r>
              <w:instrText xml:space="preserve"> \* MERGEFORMAT </w:instrText>
            </w:r>
            <w:r>
              <w:fldChar w:fldCharType="separate"/>
            </w:r>
            <w:r w:rsidR="00380255">
              <w:t>Navigating in Viewports</w:t>
            </w:r>
            <w:r>
              <w:fldChar w:fldCharType="end"/>
            </w:r>
          </w:p>
          <w:bookmarkEnd w:id="974"/>
          <w:p w:rsidR="00805A2A" w:rsidRDefault="00805A2A" w:rsidP="006F68A8">
            <w:pPr>
              <w:pStyle w:val="aNormSnug"/>
              <w:numPr>
                <w:ilvl w:val="0"/>
                <w:numId w:val="24"/>
              </w:numPr>
            </w:pPr>
            <w:r>
              <w:fldChar w:fldCharType="begin"/>
            </w:r>
            <w:r>
              <w:instrText xml:space="preserve"> REF _Ref135013610 \h </w:instrText>
            </w:r>
            <w:r>
              <w:instrText xml:space="preserve"> \* MERGEFORMAT </w:instrText>
            </w:r>
            <w:r>
              <w:fldChar w:fldCharType="separate"/>
            </w:r>
            <w:r w:rsidR="00380255">
              <w:t>Working with Images</w:t>
            </w:r>
            <w:r>
              <w:fldChar w:fldCharType="end"/>
            </w:r>
          </w:p>
          <w:p w:rsidR="00084AC6" w:rsidRDefault="00084AC6" w:rsidP="00805A2A">
            <w:pPr>
              <w:pStyle w:val="aNormSnug"/>
            </w:pPr>
            <w:bookmarkStart w:id="975" w:name="_WWID10007242"/>
            <w:bookmarkEnd w:id="973"/>
            <w:bookmarkEnd w:id="975"/>
          </w:p>
        </w:tc>
        <w:bookmarkStart w:id="976" w:name="_WWID10007243"/>
        <w:tc>
          <w:tcPr>
            <w:tcW w:w="4115" w:type="dxa"/>
          </w:tcPr>
          <w:p w:rsidR="00084AC6" w:rsidRDefault="00C06D4C" w:rsidP="006F68A8">
            <w:pPr>
              <w:pStyle w:val="aNormSnug"/>
              <w:numPr>
                <w:ilvl w:val="0"/>
                <w:numId w:val="24"/>
              </w:numPr>
            </w:pPr>
            <w:r>
              <w:fldChar w:fldCharType="begin"/>
            </w:r>
            <w:r>
              <w:instrText xml:space="preserve"> REF _Ref213034482 \h </w:instrText>
            </w:r>
            <w:r>
              <w:instrText xml:space="preserve"> \* MERGEFORMAT </w:instrText>
            </w:r>
            <w:r>
              <w:fldChar w:fldCharType="separate"/>
            </w:r>
            <w:r w:rsidR="00380255">
              <w:t>Key Images</w:t>
            </w:r>
            <w:r>
              <w:fldChar w:fldCharType="end"/>
            </w:r>
          </w:p>
          <w:bookmarkStart w:id="977" w:name="_WWID10007244"/>
          <w:bookmarkEnd w:id="976"/>
          <w:p w:rsidR="00084AC6" w:rsidRDefault="00C06D4C" w:rsidP="006F68A8">
            <w:pPr>
              <w:pStyle w:val="aNormSnug"/>
              <w:numPr>
                <w:ilvl w:val="0"/>
                <w:numId w:val="24"/>
              </w:numPr>
            </w:pPr>
            <w:r>
              <w:fldChar w:fldCharType="begin"/>
            </w:r>
            <w:r>
              <w:instrText xml:space="preserve"> REF _Ref136074183 \h </w:instrText>
            </w:r>
            <w:r>
              <w:instrText xml:space="preserve"> \* MERGEFORMAT </w:instrText>
            </w:r>
            <w:r>
              <w:fldChar w:fldCharType="separate"/>
            </w:r>
            <w:r w:rsidR="00380255">
              <w:t>Clearing Viewports</w:t>
            </w:r>
            <w:r>
              <w:fldChar w:fldCharType="end"/>
            </w:r>
          </w:p>
          <w:bookmarkStart w:id="978" w:name="_WWID10007245"/>
          <w:bookmarkEnd w:id="977"/>
          <w:bookmarkEnd w:id="978"/>
          <w:p w:rsidR="00084AC6" w:rsidRDefault="00C06D4C" w:rsidP="006F68A8">
            <w:pPr>
              <w:pStyle w:val="aNormSnug"/>
              <w:numPr>
                <w:ilvl w:val="0"/>
                <w:numId w:val="24"/>
              </w:numPr>
            </w:pPr>
            <w:r>
              <w:fldChar w:fldCharType="begin"/>
            </w:r>
            <w:r>
              <w:instrText xml:space="preserve"> REF _Ref135107192 \h </w:instrText>
            </w:r>
            <w:r>
              <w:instrText xml:space="preserve"> \* MERGEFORMAT </w:instrText>
            </w:r>
            <w:r>
              <w:fldChar w:fldCharType="separate"/>
            </w:r>
            <w:r w:rsidR="00380255">
              <w:t>Switching between Patients</w:t>
            </w:r>
            <w:r>
              <w:fldChar w:fldCharType="end"/>
            </w:r>
          </w:p>
        </w:tc>
        <w:bookmarkStart w:id="979" w:name="_WWID10007246"/>
        <w:bookmarkEnd w:id="979"/>
      </w:tr>
    </w:tbl>
    <w:p w:rsidR="005C0C65" w:rsidRDefault="005C0C65">
      <w:pPr>
        <w:pStyle w:val="Heading3"/>
      </w:pPr>
      <w:bookmarkStart w:id="980" w:name="_Ref135013608"/>
      <w:bookmarkStart w:id="981" w:name="_Loading_Viewports"/>
      <w:bookmarkStart w:id="982" w:name="_Toc508191988"/>
      <w:bookmarkEnd w:id="971"/>
      <w:bookmarkEnd w:id="972"/>
      <w:bookmarkEnd w:id="981"/>
      <w:r>
        <w:t>Loading Viewports</w:t>
      </w:r>
      <w:bookmarkStart w:id="983" w:name="_WWID10002468"/>
      <w:bookmarkEnd w:id="980"/>
      <w:bookmarkEnd w:id="982"/>
    </w:p>
    <w:bookmarkStart w:id="984" w:name="_WWID10002413"/>
    <w:bookmarkEnd w:id="983"/>
    <w:p w:rsidR="00EF38E4" w:rsidRDefault="005C0C65">
      <w:pPr>
        <w:pStyle w:val="aNorm"/>
      </w:pPr>
      <w:r>
        <w:fldChar w:fldCharType="begin"/>
      </w:r>
      <w:r w:rsidR="00333911">
        <w:instrText xml:space="preserve"> xe "viewports: loading</w:instrText>
      </w:r>
      <w:r>
        <w:instrText xml:space="preserve">" </w:instrText>
      </w:r>
      <w:r>
        <w:fldChar w:fldCharType="end"/>
      </w:r>
      <w:r w:rsidR="00333911">
        <w:fldChar w:fldCharType="begin"/>
      </w:r>
      <w:r w:rsidR="00333911">
        <w:instrText xml:space="preserve"> xe "Browser window: loading" </w:instrText>
      </w:r>
      <w:r w:rsidR="00333911">
        <w:fldChar w:fldCharType="end"/>
      </w:r>
      <w:r w:rsidR="00333911">
        <w:fldChar w:fldCharType="begin"/>
      </w:r>
      <w:r w:rsidR="00333911">
        <w:instrText xml:space="preserve"> xe "Viewer window: loading manually" </w:instrText>
      </w:r>
      <w:r w:rsidR="00333911">
        <w:fldChar w:fldCharType="end"/>
      </w:r>
      <w:r>
        <w:t>When an exam is opened using an appropriate hanging protocol, images</w:t>
      </w:r>
      <w:r w:rsidR="00333911">
        <w:t xml:space="preserve"> in </w:t>
      </w:r>
      <w:r w:rsidR="00084AC6">
        <w:t xml:space="preserve">the </w:t>
      </w:r>
      <w:r w:rsidR="00333911">
        <w:t>exam</w:t>
      </w:r>
      <w:r>
        <w:t xml:space="preserve"> are automatically loaded into viewports in the Viewer.</w:t>
      </w:r>
      <w:r w:rsidR="00084AC6">
        <w:t xml:space="preserve"> However, i</w:t>
      </w:r>
      <w:r w:rsidR="00333911">
        <w:t xml:space="preserve">f </w:t>
      </w:r>
      <w:r w:rsidR="00084AC6">
        <w:t xml:space="preserve">the </w:t>
      </w:r>
      <w:r w:rsidR="00333911">
        <w:t>exam contains</w:t>
      </w:r>
      <w:r w:rsidR="007F1127">
        <w:t xml:space="preserve"> more</w:t>
      </w:r>
      <w:r w:rsidR="00333911">
        <w:t xml:space="preserve"> </w:t>
      </w:r>
      <w:r w:rsidR="00084AC6">
        <w:t>image sets</w:t>
      </w:r>
      <w:r w:rsidR="00333911">
        <w:t xml:space="preserve"> </w:t>
      </w:r>
      <w:r w:rsidR="007F1127">
        <w:t>than</w:t>
      </w:r>
      <w:r w:rsidR="00333911">
        <w:t xml:space="preserve"> the active hanging protocol can accommodate, you may need to</w:t>
      </w:r>
      <w:r w:rsidR="00084AC6">
        <w:t xml:space="preserve"> load </w:t>
      </w:r>
      <w:r w:rsidR="007F1127">
        <w:t xml:space="preserve">some </w:t>
      </w:r>
      <w:r w:rsidR="00084AC6">
        <w:t>image sets manually</w:t>
      </w:r>
      <w:r w:rsidR="00333911">
        <w:t xml:space="preserve">. </w:t>
      </w:r>
    </w:p>
    <w:p w:rsidR="00333911" w:rsidRDefault="00333911">
      <w:pPr>
        <w:pStyle w:val="aProcHead"/>
      </w:pPr>
      <w:r>
        <w:t xml:space="preserve">To determine </w:t>
      </w:r>
      <w:r w:rsidR="00084AC6">
        <w:t>which images are</w:t>
      </w:r>
      <w:r>
        <w:t xml:space="preserve"> loaded</w:t>
      </w:r>
      <w:bookmarkStart w:id="985" w:name="_WWID10007013"/>
    </w:p>
    <w:bookmarkStart w:id="986" w:name="_WWID10006998"/>
    <w:bookmarkEnd w:id="985"/>
    <w:p w:rsidR="00333911" w:rsidRDefault="00333911">
      <w:pPr>
        <w:pStyle w:val="aNorm"/>
      </w:pPr>
      <w:r>
        <w:fldChar w:fldCharType="begin"/>
      </w:r>
      <w:r>
        <w:instrText xml:space="preserve"> xe "Preview window: display state icons in" </w:instrText>
      </w:r>
      <w:r>
        <w:fldChar w:fldCharType="end"/>
      </w:r>
      <w:r>
        <w:fldChar w:fldCharType="begin"/>
      </w:r>
      <w:r>
        <w:instrText xml:space="preserve"> xe "thumbnails: icons in" </w:instrText>
      </w:r>
      <w:r>
        <w:fldChar w:fldCharType="end"/>
      </w:r>
      <w:r>
        <w:t xml:space="preserve">If it is not already visible, display the Preview window by clicking </w:t>
      </w:r>
      <w:r w:rsidR="00084380">
        <w:rPr>
          <w:rStyle w:val="bDrop3pt"/>
          <w:noProof/>
        </w:rPr>
        <w:drawing>
          <wp:inline distT="0" distB="0" distL="0" distR="0">
            <wp:extent cx="200025" cy="180975"/>
            <wp:effectExtent l="0" t="0" r="0" b="0"/>
            <wp:docPr id="54" name="Picture 54" descr="P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review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r w:rsidR="00084AC6">
        <w:t xml:space="preserve"> </w:t>
      </w:r>
      <w:r>
        <w:t xml:space="preserve">In the Preview window, each exam for the active patient is displayed on a separate row. </w:t>
      </w:r>
      <w:r w:rsidR="00084AC6">
        <w:t>In each row</w:t>
      </w:r>
      <w:r>
        <w:t>, one or more thumbnail images are displayed. Each thumbnail represents a group of one or more images in the exam.</w:t>
      </w:r>
      <w:bookmarkStart w:id="987" w:name="_WWID10007022"/>
    </w:p>
    <w:bookmarkEnd w:id="987"/>
    <w:p w:rsidR="00333911" w:rsidRDefault="00084AC6" w:rsidP="006F68A8">
      <w:pPr>
        <w:pStyle w:val="aNorm"/>
        <w:numPr>
          <w:ilvl w:val="0"/>
          <w:numId w:val="143"/>
        </w:numPr>
      </w:pPr>
      <w:r>
        <w:t xml:space="preserve">If </w:t>
      </w:r>
      <w:r w:rsidR="00084380">
        <w:rPr>
          <w:rStyle w:val="bIconDrop3pt"/>
          <w:noProof/>
        </w:rPr>
        <w:drawing>
          <wp:inline distT="0" distB="0" distL="0" distR="0">
            <wp:extent cx="228600" cy="219075"/>
            <wp:effectExtent l="0" t="0" r="0" b="0"/>
            <wp:docPr id="55" name="Picture 55" descr="Eye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yeball"/>
                    <pic:cNvPicPr>
                      <a:picLocks noChangeAspect="1" noChangeArrowheads="1"/>
                    </pic:cNvPicPr>
                  </pic:nvPicPr>
                  <pic:blipFill>
                    <a:blip r:embed="rId44">
                      <a:lum contrast="40000"/>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sidR="00333911">
        <w:t xml:space="preserve"> </w:t>
      </w:r>
      <w:r w:rsidR="00045D34">
        <w:t xml:space="preserve">icon </w:t>
      </w:r>
      <w:r w:rsidR="00333911">
        <w:t>is displayed in a thumbnail, the associated image set is loaded and visible in the Viewer or the Browser (or it has been visible at some point during the current viewing session).</w:t>
      </w:r>
      <w:bookmarkStart w:id="988" w:name="_WWID10007010"/>
    </w:p>
    <w:bookmarkEnd w:id="988"/>
    <w:p w:rsidR="00333911" w:rsidRDefault="00084AC6" w:rsidP="006F68A8">
      <w:pPr>
        <w:pStyle w:val="aNorm"/>
        <w:numPr>
          <w:ilvl w:val="0"/>
          <w:numId w:val="143"/>
        </w:numPr>
      </w:pPr>
      <w:r>
        <w:t>If</w:t>
      </w:r>
      <w:r w:rsidR="00333911">
        <w:t xml:space="preserve"> </w:t>
      </w:r>
      <w:r w:rsidR="00084380">
        <w:rPr>
          <w:rFonts w:ascii="Arial" w:hAnsi="Arial" w:cs="Arial"/>
          <w:b/>
          <w:noProof/>
          <w:sz w:val="28"/>
          <w:szCs w:val="28"/>
        </w:rPr>
        <w:drawing>
          <wp:inline distT="0" distB="0" distL="0" distR="0">
            <wp:extent cx="209550" cy="200025"/>
            <wp:effectExtent l="0" t="0" r="0" b="0"/>
            <wp:docPr id="56" name="Picture 56" descr="Lette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Letter H"/>
                    <pic:cNvPicPr>
                      <a:picLocks noChangeAspect="1" noChangeArrowheads="1"/>
                    </pic:cNvPicPr>
                  </pic:nvPicPr>
                  <pic:blipFill>
                    <a:blip r:embed="rId45">
                      <a:lum contrast="40000"/>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sidR="00333911">
        <w:t xml:space="preserve"> </w:t>
      </w:r>
      <w:r w:rsidR="00045D34">
        <w:t xml:space="preserve">icon </w:t>
      </w:r>
      <w:r w:rsidR="00333911">
        <w:t xml:space="preserve">is displayed in the thumbnail, the associated image set is loaded as a hidden image set (details </w:t>
      </w:r>
      <w:bookmarkStart w:id="989" w:name="_WWID10007011"/>
      <w:r w:rsidR="00034609">
        <w:t>on page</w:t>
      </w:r>
      <w:r w:rsidR="00034609">
        <w:fldChar w:fldCharType="begin" w:fldLock="1"/>
      </w:r>
      <w:r w:rsidR="00034609">
        <w:instrText xml:space="preserve"> PAGEREF _Ref135013614 \p \h </w:instrText>
      </w:r>
      <w:r w:rsidR="00034609">
        <w:fldChar w:fldCharType="separate"/>
      </w:r>
      <w:r w:rsidR="00034609">
        <w:t xml:space="preserve"> </w:t>
      </w:r>
      <w:r w:rsidR="00034609">
        <w:rPr>
          <w:noProof/>
        </w:rPr>
        <w:fldChar w:fldCharType="begin"/>
      </w:r>
      <w:r w:rsidR="00034609">
        <w:rPr>
          <w:noProof/>
        </w:rPr>
        <w:instrText xml:space="preserve"> PAGEREF _Ref213034482 \h </w:instrText>
      </w:r>
      <w:r w:rsidR="00034609">
        <w:rPr>
          <w:noProof/>
        </w:rPr>
      </w:r>
      <w:r w:rsidR="00034609">
        <w:rPr>
          <w:noProof/>
        </w:rPr>
        <w:fldChar w:fldCharType="separate"/>
      </w:r>
      <w:ins w:id="990" w:author="Andersen, Charles W.  (ManTech)" w:date="2019-12-10T15:26:00Z">
        <w:r w:rsidR="00380255">
          <w:rPr>
            <w:noProof/>
          </w:rPr>
          <w:t>59</w:t>
        </w:r>
      </w:ins>
      <w:del w:id="991" w:author="Andersen, Charles W.  (ManTech)" w:date="2019-12-10T15:26:00Z">
        <w:r w:rsidR="00B77F99" w:rsidDel="00380255">
          <w:rPr>
            <w:noProof/>
          </w:rPr>
          <w:delText>4</w:delText>
        </w:r>
      </w:del>
      <w:r w:rsidR="00034609">
        <w:rPr>
          <w:noProof/>
        </w:rPr>
        <w:fldChar w:fldCharType="end"/>
      </w:r>
      <w:r w:rsidR="00034609">
        <w:fldChar w:fldCharType="end"/>
      </w:r>
      <w:r w:rsidR="00034609">
        <w:t>).</w:t>
      </w:r>
    </w:p>
    <w:bookmarkEnd w:id="989"/>
    <w:p w:rsidR="00333911" w:rsidRDefault="00333911" w:rsidP="006F68A8">
      <w:pPr>
        <w:pStyle w:val="aNorm"/>
        <w:numPr>
          <w:ilvl w:val="0"/>
          <w:numId w:val="143"/>
        </w:numPr>
      </w:pPr>
      <w:r>
        <w:t>If no icon is displayed in the thumbnail, the associated image set must be loaded manually to be displayed.</w:t>
      </w:r>
      <w:bookmarkStart w:id="992" w:name="_WWID10007012"/>
    </w:p>
    <w:p w:rsidR="005C0C65" w:rsidRDefault="005C0C65">
      <w:pPr>
        <w:pStyle w:val="aProcHead"/>
      </w:pPr>
      <w:bookmarkStart w:id="993" w:name="_WWID10000838"/>
      <w:bookmarkEnd w:id="986"/>
      <w:bookmarkEnd w:id="992"/>
      <w:r>
        <w:t>To load</w:t>
      </w:r>
      <w:r w:rsidR="00380B84">
        <w:t xml:space="preserve"> viewports</w:t>
      </w:r>
      <w:bookmarkStart w:id="994" w:name="_WWID10002415"/>
      <w:r w:rsidR="00333911">
        <w:t xml:space="preserve"> manually</w:t>
      </w:r>
    </w:p>
    <w:p w:rsidR="00BC35DB" w:rsidRDefault="005C0C65" w:rsidP="006F68A8">
      <w:pPr>
        <w:pStyle w:val="aNorm"/>
        <w:keepNext/>
        <w:numPr>
          <w:ilvl w:val="0"/>
          <w:numId w:val="54"/>
        </w:numPr>
      </w:pPr>
      <w:bookmarkStart w:id="995" w:name="_WWID10002417"/>
      <w:bookmarkEnd w:id="994"/>
      <w:r>
        <w:t>In the Preview window, locate the</w:t>
      </w:r>
      <w:r w:rsidR="00BC35DB">
        <w:t xml:space="preserve"> </w:t>
      </w:r>
      <w:r w:rsidR="00EF38E4">
        <w:t>images</w:t>
      </w:r>
      <w:r w:rsidR="00BC35DB">
        <w:t xml:space="preserve"> you want to load.</w:t>
      </w:r>
      <w:bookmarkStart w:id="996" w:name="_WWID10003405"/>
    </w:p>
    <w:bookmarkEnd w:id="996"/>
    <w:p w:rsidR="00380B84" w:rsidRDefault="00380B84" w:rsidP="006F68A8">
      <w:pPr>
        <w:pStyle w:val="aNorm"/>
        <w:numPr>
          <w:ilvl w:val="0"/>
          <w:numId w:val="54"/>
        </w:numPr>
      </w:pPr>
      <w:r>
        <w:t>Do one of the following:</w:t>
      </w:r>
      <w:bookmarkStart w:id="997" w:name="_WWID10003406"/>
    </w:p>
    <w:bookmarkEnd w:id="997"/>
    <w:p w:rsidR="005C0C65" w:rsidRDefault="00380B84" w:rsidP="006F68A8">
      <w:pPr>
        <w:pStyle w:val="aNorm"/>
        <w:numPr>
          <w:ilvl w:val="1"/>
          <w:numId w:val="54"/>
        </w:numPr>
      </w:pPr>
      <w:r>
        <w:t>To load images into the Viewer, d</w:t>
      </w:r>
      <w:r w:rsidR="005C0C65">
        <w:t xml:space="preserve">rag </w:t>
      </w:r>
      <w:r w:rsidR="00BC35DB">
        <w:t xml:space="preserve">each thumbnail image </w:t>
      </w:r>
      <w:r>
        <w:t xml:space="preserve">in the exam </w:t>
      </w:r>
      <w:r w:rsidR="00BC35DB">
        <w:t xml:space="preserve">into </w:t>
      </w:r>
      <w:r>
        <w:t xml:space="preserve">a viewport in the </w:t>
      </w:r>
      <w:bookmarkStart w:id="998" w:name="_WWID10002418"/>
      <w:r>
        <w:t>Viewer window.</w:t>
      </w:r>
    </w:p>
    <w:p w:rsidR="00380B84" w:rsidRDefault="00380B84" w:rsidP="006F68A8">
      <w:pPr>
        <w:pStyle w:val="aNorm"/>
        <w:numPr>
          <w:ilvl w:val="1"/>
          <w:numId w:val="54"/>
        </w:numPr>
      </w:pPr>
      <w:r>
        <w:t>To load images into the Browser, double-click any thumbnail in the exam.</w:t>
      </w:r>
      <w:r w:rsidR="00347283">
        <w:t xml:space="preserve"> </w:t>
      </w:r>
      <w:r>
        <w:t>The entire exam will be loaded.</w:t>
      </w:r>
      <w:bookmarkStart w:id="999" w:name="_WWID10003625"/>
    </w:p>
    <w:p w:rsidR="00805A2A" w:rsidRDefault="00805A2A" w:rsidP="00805A2A">
      <w:pPr>
        <w:pStyle w:val="aNorm"/>
      </w:pPr>
      <w:bookmarkStart w:id="1000" w:name="_WWID10002423"/>
      <w:bookmarkStart w:id="1001" w:name="_WWID10002426"/>
      <w:bookmarkStart w:id="1002" w:name="_WWID10003626"/>
      <w:bookmarkEnd w:id="995"/>
      <w:bookmarkEnd w:id="998"/>
      <w:bookmarkEnd w:id="999"/>
      <w:r>
        <w:rPr>
          <w:rStyle w:val="bLeadin"/>
        </w:rPr>
        <w:t xml:space="preserve">Tip </w:t>
      </w:r>
      <w:r>
        <w:t xml:space="preserve"> The same exam can be loaded into both the Viewer and Browser windows.</w:t>
      </w:r>
    </w:p>
    <w:p w:rsidR="002C0176" w:rsidRDefault="002C0176" w:rsidP="002C0176">
      <w:pPr>
        <w:pStyle w:val="Heading3"/>
      </w:pPr>
      <w:bookmarkStart w:id="1003" w:name="_Ref284924191"/>
      <w:bookmarkStart w:id="1004" w:name="_Toc508191989"/>
      <w:r>
        <w:t>Using Conditional Indicator Icons</w:t>
      </w:r>
      <w:bookmarkEnd w:id="1003"/>
      <w:bookmarkEnd w:id="1004"/>
    </w:p>
    <w:p w:rsidR="002C0176" w:rsidRDefault="002C0176" w:rsidP="002C0176">
      <w:pPr>
        <w:pStyle w:val="aNorm"/>
      </w:pPr>
      <w:r w:rsidRPr="007D376A">
        <w:t>VistARad will place indicator icons in the upper-right corner of images to alert the user to certain conditions. These will appear in any viewport, regardless of the viewport’s parent window.</w:t>
      </w:r>
      <w:r>
        <w:t xml:space="preserve"> </w:t>
      </w:r>
    </w:p>
    <w:p w:rsidR="002C0176" w:rsidRPr="00513852" w:rsidRDefault="002C0176" w:rsidP="002C0176">
      <w:pPr>
        <w:pStyle w:val="Heading4"/>
      </w:pPr>
      <w:r w:rsidRPr="00513852">
        <w:t>Image Compression Alert</w:t>
      </w:r>
      <w:r>
        <w:t xml:space="preserve"> </w:t>
      </w:r>
    </w:p>
    <w:p w:rsidR="002C0176" w:rsidRPr="007D376A" w:rsidRDefault="002C0176" w:rsidP="002C0176">
      <w:pPr>
        <w:pStyle w:val="aNorm"/>
      </w:pPr>
      <w:r w:rsidRPr="007D376A">
        <w:t xml:space="preserve">VistARad indicates a compressed image by displaying the Compression Alert icon </w:t>
      </w:r>
      <w:r w:rsidR="00084380" w:rsidRPr="00A07F31">
        <w:rPr>
          <w:noProof/>
          <w:position w:val="-6"/>
        </w:rPr>
        <w:drawing>
          <wp:inline distT="0" distB="0" distL="0" distR="0">
            <wp:extent cx="247650" cy="180975"/>
            <wp:effectExtent l="0" t="0" r="0" b="0"/>
            <wp:docPr id="57" name="Picture 57" descr="Compression Ale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pression Alert icon"/>
                    <pic:cNvPicPr>
                      <a:picLocks noChangeAspect="1" noChangeArrowheads="1"/>
                    </pic:cNvPicPr>
                  </pic:nvPicPr>
                  <pic:blipFill>
                    <a:blip r:embed="rId77">
                      <a:grayscl/>
                      <a:biLevel thresh="50000"/>
                      <a:extLst>
                        <a:ext uri="{28A0092B-C50C-407E-A947-70E740481C1C}">
                          <a14:useLocalDpi xmlns:a14="http://schemas.microsoft.com/office/drawing/2010/main" val="0"/>
                        </a:ext>
                      </a:extLst>
                    </a:blip>
                    <a:srcRect l="7320" t="522" r="85680" b="94748"/>
                    <a:stretch>
                      <a:fillRect/>
                    </a:stretch>
                  </pic:blipFill>
                  <pic:spPr bwMode="auto">
                    <a:xfrm>
                      <a:off x="0" y="0"/>
                      <a:ext cx="247650" cy="180975"/>
                    </a:xfrm>
                    <a:prstGeom prst="rect">
                      <a:avLst/>
                    </a:prstGeom>
                    <a:noFill/>
                    <a:ln>
                      <a:noFill/>
                    </a:ln>
                  </pic:spPr>
                </pic:pic>
              </a:graphicData>
            </a:graphic>
          </wp:inline>
        </w:drawing>
      </w:r>
      <w:r w:rsidRPr="007D376A">
        <w:t>. Right-clicking on the icon displays a context menu with two options:</w:t>
      </w:r>
    </w:p>
    <w:p w:rsidR="002C0176" w:rsidRPr="007D376A" w:rsidRDefault="002C0176" w:rsidP="006F68A8">
      <w:pPr>
        <w:numPr>
          <w:ilvl w:val="0"/>
          <w:numId w:val="228"/>
        </w:numPr>
        <w:spacing w:after="200" w:line="276" w:lineRule="auto"/>
        <w:ind w:left="360"/>
      </w:pPr>
      <w:r w:rsidRPr="007D376A">
        <w:t>Click</w:t>
      </w:r>
      <w:r>
        <w:t>ing</w:t>
      </w:r>
      <w:r w:rsidRPr="007D376A">
        <w:t xml:space="preserve"> ‘Display Compression Details’ </w:t>
      </w:r>
      <w:r>
        <w:t>opens</w:t>
      </w:r>
      <w:r w:rsidRPr="007D376A">
        <w:t xml:space="preserve"> the Display Data tab of the Image Detail window. Compression details appear in the ‘Desc’ and ‘Value’ columns of the Display Data tab. </w:t>
      </w:r>
      <w:r>
        <w:t xml:space="preserve">For more details, see </w:t>
      </w:r>
      <w:r w:rsidRPr="00D35D37">
        <w:rPr>
          <w:rStyle w:val="bLinkRef"/>
        </w:rPr>
        <w:fldChar w:fldCharType="begin"/>
      </w:r>
      <w:r w:rsidRPr="00D35D37">
        <w:rPr>
          <w:rStyle w:val="bLinkRef"/>
        </w:rPr>
        <w:instrText xml:space="preserve"> REF _Ref137003245 \h </w:instrText>
      </w:r>
      <w:r w:rsidRPr="00D35D37">
        <w:rPr>
          <w:rStyle w:val="bLinkRef"/>
        </w:rPr>
      </w:r>
      <w:r w:rsidR="00D35D37" w:rsidRPr="00D35D37">
        <w:rPr>
          <w:rStyle w:val="bLinkRef"/>
        </w:rPr>
        <w:instrText xml:space="preserve"> \* MERGEFORMAT </w:instrText>
      </w:r>
      <w:r w:rsidRPr="00D35D37">
        <w:rPr>
          <w:rStyle w:val="bLinkRef"/>
        </w:rPr>
        <w:fldChar w:fldCharType="separate"/>
      </w:r>
      <w:ins w:id="1005" w:author="Andersen, Charles W.  (ManTech)" w:date="2019-12-10T15:26:00Z">
        <w:r w:rsidR="00380255" w:rsidRPr="00380255">
          <w:rPr>
            <w:rStyle w:val="bLinkRef"/>
            <w:rPrChange w:id="1006" w:author="Andersen, Charles W.  (ManTech)" w:date="2019-12-10T15:26:00Z">
              <w:rPr/>
            </w:rPrChange>
          </w:rPr>
          <w:t>Using the Image Detail Window</w:t>
        </w:r>
      </w:ins>
      <w:del w:id="1007" w:author="Andersen, Charles W.  (ManTech)" w:date="2019-12-10T15:26:00Z">
        <w:r w:rsidR="00B77F99" w:rsidRPr="00B77F99" w:rsidDel="00380255">
          <w:rPr>
            <w:rStyle w:val="bLinkRef"/>
          </w:rPr>
          <w:delText>Using the Image Detail Window</w:delText>
        </w:r>
      </w:del>
      <w:r w:rsidRPr="00D35D37">
        <w:rPr>
          <w:rStyle w:val="bLinkRef"/>
        </w:rPr>
        <w:fldChar w:fldCharType="end"/>
      </w:r>
      <w:r w:rsidRPr="007D376A">
        <w:t xml:space="preserve"> </w:t>
      </w:r>
      <w:r>
        <w:t xml:space="preserve">on page </w:t>
      </w:r>
      <w:r>
        <w:fldChar w:fldCharType="begin"/>
      </w:r>
      <w:r>
        <w:instrText xml:space="preserve"> PAGEREF _Ref137003245 \h </w:instrText>
      </w:r>
      <w:r>
        <w:fldChar w:fldCharType="separate"/>
      </w:r>
      <w:ins w:id="1008" w:author="Andersen, Charles W.  (ManTech)" w:date="2019-12-10T15:26:00Z">
        <w:r w:rsidR="00380255">
          <w:rPr>
            <w:noProof/>
          </w:rPr>
          <w:t>69</w:t>
        </w:r>
      </w:ins>
      <w:del w:id="1009" w:author="Andersen, Charles W.  (ManTech)" w:date="2019-12-10T15:26:00Z">
        <w:r w:rsidR="00B77F99" w:rsidDel="00380255">
          <w:rPr>
            <w:noProof/>
          </w:rPr>
          <w:delText>4</w:delText>
        </w:r>
      </w:del>
      <w:r>
        <w:fldChar w:fldCharType="end"/>
      </w:r>
      <w:r w:rsidRPr="007D376A">
        <w:t xml:space="preserve">. </w:t>
      </w:r>
      <w:r>
        <w:t xml:space="preserve"> </w:t>
      </w:r>
    </w:p>
    <w:p w:rsidR="002C0176" w:rsidRPr="007D376A" w:rsidRDefault="002C0176" w:rsidP="006F68A8">
      <w:pPr>
        <w:numPr>
          <w:ilvl w:val="0"/>
          <w:numId w:val="228"/>
        </w:numPr>
        <w:spacing w:after="200" w:line="276" w:lineRule="auto"/>
        <w:ind w:left="360"/>
        <w:rPr>
          <w:b/>
        </w:rPr>
      </w:pPr>
      <w:r w:rsidRPr="007D376A">
        <w:t xml:space="preserve">Click </w:t>
      </w:r>
      <w:r w:rsidRPr="00881238">
        <w:rPr>
          <w:b/>
        </w:rPr>
        <w:t>Hide Icon</w:t>
      </w:r>
      <w:r w:rsidRPr="007D376A">
        <w:t xml:space="preserve"> to hide the icon. It will re-display if the image, or the image set, is re-set with either </w:t>
      </w:r>
      <w:r>
        <w:t>“</w:t>
      </w:r>
      <w:r w:rsidRPr="007D376A">
        <w:t>Reset</w:t>
      </w:r>
      <w:r>
        <w:t>”</w:t>
      </w:r>
      <w:r w:rsidRPr="007D376A">
        <w:t xml:space="preserve"> option available on the image context menu.</w:t>
      </w:r>
    </w:p>
    <w:p w:rsidR="002C0176" w:rsidRPr="00513852" w:rsidRDefault="002C0176" w:rsidP="002C0176">
      <w:pPr>
        <w:pStyle w:val="Heading4"/>
      </w:pPr>
      <w:r w:rsidRPr="00513852">
        <w:t>VOI LUT</w:t>
      </w:r>
      <w:r w:rsidR="006D3784">
        <w:fldChar w:fldCharType="begin"/>
      </w:r>
      <w:r w:rsidR="006D3784">
        <w:instrText xml:space="preserve"> XE "</w:instrText>
      </w:r>
      <w:r w:rsidR="006D3784" w:rsidRPr="00824429">
        <w:instrText>VOI LUT</w:instrText>
      </w:r>
      <w:r w:rsidR="006D3784">
        <w:instrText xml:space="preserve">" </w:instrText>
      </w:r>
      <w:r w:rsidR="006D3784">
        <w:fldChar w:fldCharType="end"/>
      </w:r>
      <w:r w:rsidRPr="00513852">
        <w:t xml:space="preserve"> </w:t>
      </w:r>
      <w:r>
        <w:t>Indicator</w:t>
      </w:r>
    </w:p>
    <w:p w:rsidR="002C0176" w:rsidRPr="007D376A" w:rsidRDefault="0063440F" w:rsidP="002C0176">
      <w:pPr>
        <w:pStyle w:val="aNorm"/>
      </w:pPr>
      <w:r w:rsidRPr="007D376A">
        <w:t>VistARad indicates that an image has a Value Of Interest Look Up Table</w:t>
      </w:r>
      <w:r>
        <w:t xml:space="preserve"> (VOI/LUT)</w:t>
      </w:r>
      <w:r w:rsidRPr="007D376A">
        <w:t xml:space="preserve"> applied by displaying the </w:t>
      </w:r>
      <w:r w:rsidR="00084380">
        <w:rPr>
          <w:noProof/>
          <w:position w:val="-6"/>
        </w:rPr>
        <w:drawing>
          <wp:inline distT="0" distB="0" distL="0" distR="0">
            <wp:extent cx="180975" cy="161925"/>
            <wp:effectExtent l="0" t="0" r="0" b="0"/>
            <wp:docPr id="58" name="Picture 58" descr="VOI/LUT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OI/LUT indicator"/>
                    <pic:cNvPicPr>
                      <a:picLocks noChangeAspect="1" noChangeArrowheads="1"/>
                    </pic:cNvPicPr>
                  </pic:nvPicPr>
                  <pic:blipFill>
                    <a:blip r:embed="rId78">
                      <a:lum contrast="40000"/>
                      <a:extLst>
                        <a:ext uri="{28A0092B-C50C-407E-A947-70E740481C1C}">
                          <a14:useLocalDpi xmlns:a14="http://schemas.microsoft.com/office/drawing/2010/main" val="0"/>
                        </a:ext>
                      </a:extLst>
                    </a:blip>
                    <a:srcRect/>
                    <a:stretch>
                      <a:fillRect/>
                    </a:stretch>
                  </pic:blipFill>
                  <pic:spPr bwMode="auto">
                    <a:xfrm>
                      <a:off x="0" y="0"/>
                      <a:ext cx="180975" cy="161925"/>
                    </a:xfrm>
                    <a:prstGeom prst="rect">
                      <a:avLst/>
                    </a:prstGeom>
                    <a:noFill/>
                    <a:ln>
                      <a:noFill/>
                    </a:ln>
                  </pic:spPr>
                </pic:pic>
              </a:graphicData>
            </a:graphic>
          </wp:inline>
        </w:drawing>
      </w:r>
      <w:r w:rsidRPr="007D376A">
        <w:t xml:space="preserve"> icon in the upper-right corner of the image</w:t>
      </w:r>
      <w:r>
        <w:t xml:space="preserve"> (</w:t>
      </w:r>
      <w:r w:rsidRPr="007D376A">
        <w:t>the letters ‘LUT’</w:t>
      </w:r>
      <w:r>
        <w:t xml:space="preserve"> appear if the VOI/LUT is currently applied)</w:t>
      </w:r>
      <w:r w:rsidRPr="007D376A">
        <w:t xml:space="preserve">. </w:t>
      </w:r>
      <w:r>
        <w:t xml:space="preserve"> </w:t>
      </w:r>
      <w:r w:rsidRPr="007D376A">
        <w:t>By default, VistARad displays images with the first embedded VOI</w:t>
      </w:r>
      <w:r>
        <w:t>/</w:t>
      </w:r>
      <w:r w:rsidRPr="007D376A">
        <w:t xml:space="preserve">LUT applied. </w:t>
      </w:r>
      <w:r>
        <w:t xml:space="preserve"> </w:t>
      </w:r>
      <w:r w:rsidRPr="007D376A">
        <w:t xml:space="preserve">Right-clicking the icon displays a context menu with </w:t>
      </w:r>
      <w:r>
        <w:t xml:space="preserve">other </w:t>
      </w:r>
      <w:r w:rsidRPr="007D376A">
        <w:t>op</w:t>
      </w:r>
      <w:r>
        <w:t>tions listed, based on modality-supplied information:</w:t>
      </w:r>
    </w:p>
    <w:p w:rsidR="002C0176" w:rsidRPr="007D376A" w:rsidRDefault="002C0176" w:rsidP="006F68A8">
      <w:pPr>
        <w:pStyle w:val="aNorm"/>
        <w:numPr>
          <w:ilvl w:val="0"/>
          <w:numId w:val="227"/>
        </w:numPr>
        <w:tabs>
          <w:tab w:val="left" w:pos="720"/>
        </w:tabs>
      </w:pPr>
      <w:r w:rsidRPr="007D376A">
        <w:t xml:space="preserve">Click </w:t>
      </w:r>
      <w:r w:rsidRPr="00881238">
        <w:rPr>
          <w:b/>
        </w:rPr>
        <w:t>VOI Lut</w:t>
      </w:r>
      <w:r w:rsidRPr="007D376A">
        <w:t>, if present, to see the VOI LUT(s) available within the image. A check is displayed next to the currently applied VOI LUT. You can select a different VOI LUT, if available, by clicking on its sub-menu text.</w:t>
      </w:r>
    </w:p>
    <w:p w:rsidR="002C0176" w:rsidRPr="007D376A" w:rsidRDefault="002C0176" w:rsidP="006F68A8">
      <w:pPr>
        <w:pStyle w:val="aNorm"/>
        <w:numPr>
          <w:ilvl w:val="0"/>
          <w:numId w:val="227"/>
        </w:numPr>
        <w:tabs>
          <w:tab w:val="left" w:pos="720"/>
        </w:tabs>
      </w:pPr>
      <w:r w:rsidRPr="007D376A">
        <w:t xml:space="preserve">Click </w:t>
      </w:r>
      <w:r w:rsidRPr="00513852">
        <w:rPr>
          <w:b/>
        </w:rPr>
        <w:t>Window/Level</w:t>
      </w:r>
      <w:r w:rsidRPr="007D376A">
        <w:t xml:space="preserve">, if present, to see the Window/Levels available within the image. A check is displayed next to the currently applied Window/Level. Select a different Window/Level, if available, by clicking on its sub-menu text. Applying a Window/Level to the image will remove the “LUT” text from the </w:t>
      </w:r>
      <w:r w:rsidR="00084380" w:rsidRPr="006D3784">
        <w:rPr>
          <w:noProof/>
          <w:position w:val="-6"/>
        </w:rPr>
        <w:drawing>
          <wp:inline distT="0" distB="0" distL="0" distR="0">
            <wp:extent cx="200025" cy="200025"/>
            <wp:effectExtent l="0" t="0" r="0" b="0"/>
            <wp:docPr id="59" name="Picture 59" descr="VOI LU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OI LUT icon"/>
                    <pic:cNvPicPr>
                      <a:picLocks noChangeAspect="1" noChangeArrowheads="1"/>
                    </pic:cNvPicPr>
                  </pic:nvPicPr>
                  <pic:blipFill>
                    <a:blip r:embed="rId77" cstate="print">
                      <a:extLst>
                        <a:ext uri="{28A0092B-C50C-407E-A947-70E740481C1C}">
                          <a14:useLocalDpi xmlns:a14="http://schemas.microsoft.com/office/drawing/2010/main" val="0"/>
                        </a:ext>
                      </a:extLst>
                    </a:blip>
                    <a:srcRect l="1080" r="92400" b="94435"/>
                    <a:stretch>
                      <a:fillRect/>
                    </a:stretch>
                  </pic:blipFill>
                  <pic:spPr bwMode="auto">
                    <a:xfrm>
                      <a:off x="0" y="0"/>
                      <a:ext cx="200025" cy="200025"/>
                    </a:xfrm>
                    <a:prstGeom prst="rect">
                      <a:avLst/>
                    </a:prstGeom>
                    <a:noFill/>
                    <a:ln>
                      <a:noFill/>
                    </a:ln>
                  </pic:spPr>
                </pic:pic>
              </a:graphicData>
            </a:graphic>
          </wp:inline>
        </w:drawing>
      </w:r>
      <w:r>
        <w:t xml:space="preserve"> </w:t>
      </w:r>
      <w:r w:rsidRPr="007D376A">
        <w:t>icon.</w:t>
      </w:r>
    </w:p>
    <w:p w:rsidR="002C0176" w:rsidRDefault="002C0176" w:rsidP="006F68A8">
      <w:pPr>
        <w:pStyle w:val="aNorm"/>
        <w:numPr>
          <w:ilvl w:val="0"/>
          <w:numId w:val="227"/>
        </w:numPr>
        <w:tabs>
          <w:tab w:val="left" w:pos="720"/>
        </w:tabs>
      </w:pPr>
      <w:r w:rsidRPr="007D376A">
        <w:t xml:space="preserve">Click </w:t>
      </w:r>
      <w:r w:rsidRPr="00513852">
        <w:rPr>
          <w:b/>
        </w:rPr>
        <w:t>Hide Icon</w:t>
      </w:r>
      <w:r w:rsidRPr="007D376A">
        <w:t xml:space="preserve"> to hide the icon. It will re-display if the image, or the image set, is re-set with either </w:t>
      </w:r>
      <w:r>
        <w:t>“</w:t>
      </w:r>
      <w:r w:rsidRPr="007D376A">
        <w:t>Reset</w:t>
      </w:r>
      <w:r>
        <w:t>”</w:t>
      </w:r>
      <w:r w:rsidRPr="007D376A">
        <w:t xml:space="preserve"> option available on the image context menu.</w:t>
      </w:r>
    </w:p>
    <w:p w:rsidR="002C0176" w:rsidRPr="007D376A" w:rsidRDefault="002C0176" w:rsidP="002C0176">
      <w:pPr>
        <w:pStyle w:val="aNorm"/>
        <w:ind w:left="360"/>
      </w:pPr>
      <w:r w:rsidRPr="00210BC0">
        <w:rPr>
          <w:rFonts w:ascii="Arial" w:hAnsi="Arial" w:cs="Arial"/>
          <w:b/>
          <w:sz w:val="20"/>
          <w:szCs w:val="20"/>
        </w:rPr>
        <w:t>NOTE</w:t>
      </w:r>
      <w:r>
        <w:t xml:space="preserve">  </w:t>
      </w:r>
      <w:r w:rsidRPr="00210BC0">
        <w:t xml:space="preserve">Window </w:t>
      </w:r>
      <w:r>
        <w:t>/L</w:t>
      </w:r>
      <w:r w:rsidRPr="00210BC0">
        <w:t>evel adjustments applied to the image will nullify the effects of the VOI LUT.  To re-apply the VOI LUT</w:t>
      </w:r>
      <w:r>
        <w:t>,</w:t>
      </w:r>
      <w:r w:rsidRPr="00210BC0">
        <w:t xml:space="preserve"> use the Reset Image option, or select the VOI LUT value from </w:t>
      </w:r>
      <w:r w:rsidR="002C51C8">
        <w:t>the</w:t>
      </w:r>
      <w:r w:rsidRPr="00210BC0">
        <w:t xml:space="preserve"> context menu hosted on the</w:t>
      </w:r>
      <w:r w:rsidR="002C51C8">
        <w:t xml:space="preserve"> </w:t>
      </w:r>
      <w:r w:rsidR="00084380" w:rsidRPr="006D3784">
        <w:rPr>
          <w:noProof/>
          <w:position w:val="-6"/>
        </w:rPr>
        <w:drawing>
          <wp:inline distT="0" distB="0" distL="0" distR="0">
            <wp:extent cx="200025" cy="200025"/>
            <wp:effectExtent l="0" t="0" r="0" b="0"/>
            <wp:docPr id="60" name="Picture 60" descr="VOI LU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OI LUT icon"/>
                    <pic:cNvPicPr>
                      <a:picLocks noChangeAspect="1" noChangeArrowheads="1"/>
                    </pic:cNvPicPr>
                  </pic:nvPicPr>
                  <pic:blipFill>
                    <a:blip r:embed="rId77" cstate="print">
                      <a:extLst>
                        <a:ext uri="{28A0092B-C50C-407E-A947-70E740481C1C}">
                          <a14:useLocalDpi xmlns:a14="http://schemas.microsoft.com/office/drawing/2010/main" val="0"/>
                        </a:ext>
                      </a:extLst>
                    </a:blip>
                    <a:srcRect l="1080" r="92400" b="94435"/>
                    <a:stretch>
                      <a:fillRect/>
                    </a:stretch>
                  </pic:blipFill>
                  <pic:spPr bwMode="auto">
                    <a:xfrm>
                      <a:off x="0" y="0"/>
                      <a:ext cx="200025" cy="200025"/>
                    </a:xfrm>
                    <a:prstGeom prst="rect">
                      <a:avLst/>
                    </a:prstGeom>
                    <a:noFill/>
                    <a:ln>
                      <a:noFill/>
                    </a:ln>
                  </pic:spPr>
                </pic:pic>
              </a:graphicData>
            </a:graphic>
          </wp:inline>
        </w:drawing>
      </w:r>
      <w:r w:rsidRPr="00210BC0">
        <w:t xml:space="preserve"> icon.</w:t>
      </w:r>
    </w:p>
    <w:p w:rsidR="00BC35DB" w:rsidRDefault="00380B84">
      <w:pPr>
        <w:pStyle w:val="Heading3"/>
      </w:pPr>
      <w:bookmarkStart w:id="1010" w:name="_WWID10002428"/>
      <w:bookmarkStart w:id="1011" w:name="_WWID10002497"/>
      <w:bookmarkStart w:id="1012" w:name="_Ref136999953"/>
      <w:bookmarkStart w:id="1013" w:name="_Navigating_in_Viewports"/>
      <w:bookmarkStart w:id="1014" w:name="_Toc508191990"/>
      <w:bookmarkEnd w:id="993"/>
      <w:bookmarkEnd w:id="1000"/>
      <w:bookmarkEnd w:id="1001"/>
      <w:bookmarkEnd w:id="1002"/>
      <w:bookmarkEnd w:id="1013"/>
      <w:r>
        <w:t>Navigating in Viewports</w:t>
      </w:r>
      <w:bookmarkStart w:id="1015" w:name="_WWID10003157"/>
      <w:bookmarkEnd w:id="1012"/>
      <w:bookmarkEnd w:id="1014"/>
    </w:p>
    <w:p w:rsidR="007B0B4A" w:rsidRDefault="00BC35DB">
      <w:pPr>
        <w:pStyle w:val="aNorm"/>
      </w:pPr>
      <w:r>
        <w:fldChar w:fldCharType="begin"/>
      </w:r>
      <w:r>
        <w:instrText xml:space="preserve"> xe "tick marks" </w:instrText>
      </w:r>
      <w:r>
        <w:fldChar w:fldCharType="end"/>
      </w:r>
      <w:r>
        <w:fldChar w:fldCharType="begin"/>
      </w:r>
      <w:r>
        <w:instrText xml:space="preserve"> x</w:instrText>
      </w:r>
      <w:r w:rsidR="00535358">
        <w:instrText>e "images: paging and scrolling</w:instrText>
      </w:r>
      <w:r>
        <w:instrText xml:space="preserve">" </w:instrText>
      </w:r>
      <w:r>
        <w:fldChar w:fldCharType="end"/>
      </w:r>
      <w:r>
        <w:fldChar w:fldCharType="begin"/>
      </w:r>
      <w:r>
        <w:instrText xml:space="preserve"> xe "viewports: paging and scrolling in" </w:instrText>
      </w:r>
      <w:r>
        <w:fldChar w:fldCharType="end"/>
      </w:r>
      <w:r>
        <w:fldChar w:fldCharType="begin"/>
      </w:r>
      <w:r>
        <w:instrText xml:space="preserve"> xe "mouse: images with" </w:instrText>
      </w:r>
      <w:r>
        <w:fldChar w:fldCharType="end"/>
      </w:r>
      <w:r w:rsidR="007B0B4A">
        <w:t>V</w:t>
      </w:r>
      <w:r>
        <w:t>iewport</w:t>
      </w:r>
      <w:r w:rsidR="007B0B4A">
        <w:t>s</w:t>
      </w:r>
      <w:r>
        <w:t xml:space="preserve"> can contain one or more images. In viewports that contain multiple images, </w:t>
      </w:r>
      <w:r w:rsidR="007B0B4A">
        <w:t xml:space="preserve">you can use the mouse or the viewport’s paging buttons to </w:t>
      </w:r>
      <w:bookmarkStart w:id="1016" w:name="_WWID10002443"/>
      <w:r w:rsidR="007B0B4A">
        <w:t>display each image in a viewport.</w:t>
      </w:r>
      <w:bookmarkEnd w:id="1016"/>
      <w:r w:rsidR="00347283">
        <w:t xml:space="preserve"> </w:t>
      </w:r>
      <w:r w:rsidR="007B0B4A">
        <w:t>Scout images, if available, can also be used.</w:t>
      </w:r>
    </w:p>
    <w:p w:rsidR="00BC35DB" w:rsidRDefault="007B0B4A">
      <w:pPr>
        <w:pStyle w:val="aNorm"/>
      </w:pPr>
      <w:r>
        <w:t xml:space="preserve">As you work with images in a viewport, </w:t>
      </w:r>
      <w:r w:rsidR="00BC35DB">
        <w:t xml:space="preserve">the relative position of the selected image is indicated by the </w:t>
      </w:r>
      <w:r w:rsidR="00BC35DB">
        <w:rPr>
          <w:rStyle w:val="Strong"/>
        </w:rPr>
        <w:t xml:space="preserve">I </w:t>
      </w:r>
      <w:r w:rsidR="00BC35DB">
        <w:t>label in the upper right corner of the viewport, and by tick marks on the left side of the viewport.</w:t>
      </w:r>
      <w:bookmarkStart w:id="1017" w:name="_WWID10006340"/>
    </w:p>
    <w:bookmarkEnd w:id="1017"/>
    <w:p w:rsidR="00BC35DB" w:rsidRDefault="00BC35DB">
      <w:pPr>
        <w:pStyle w:val="aProcHead"/>
      </w:pPr>
      <w:r>
        <w:t>To scroll</w:t>
      </w:r>
      <w:bookmarkStart w:id="1018" w:name="_WWID10000904"/>
      <w:r>
        <w:t xml:space="preserve"> through images</w:t>
      </w:r>
    </w:p>
    <w:bookmarkEnd w:id="1018"/>
    <w:p w:rsidR="00BC35DB" w:rsidRDefault="00BC35DB">
      <w:pPr>
        <w:pStyle w:val="aNorm"/>
      </w:pPr>
      <w:r>
        <w:t xml:space="preserve">Scrolling lets you display successive images in a viewport. </w:t>
      </w:r>
      <w:r w:rsidR="007F1127">
        <w:t>U</w:t>
      </w:r>
      <w:r>
        <w:t>se of a three-button mouse is assumed.</w:t>
      </w:r>
      <w:bookmarkStart w:id="1019" w:name="_WWID10000905"/>
    </w:p>
    <w:bookmarkEnd w:id="1019"/>
    <w:p w:rsidR="00BC35DB" w:rsidRDefault="00BC35DB" w:rsidP="006F68A8">
      <w:pPr>
        <w:pStyle w:val="aNorm"/>
        <w:numPr>
          <w:ilvl w:val="0"/>
          <w:numId w:val="55"/>
        </w:numPr>
      </w:pPr>
      <w:r>
        <w:t>Point to the image you want to start scrolling from.</w:t>
      </w:r>
      <w:bookmarkStart w:id="1020" w:name="_WWID10000906"/>
    </w:p>
    <w:bookmarkEnd w:id="1020"/>
    <w:p w:rsidR="00BC35DB" w:rsidRDefault="00BC35DB" w:rsidP="006F68A8">
      <w:pPr>
        <w:pStyle w:val="aNorm"/>
        <w:numPr>
          <w:ilvl w:val="0"/>
          <w:numId w:val="55"/>
        </w:numPr>
      </w:pPr>
      <w:r>
        <w:t>Do one of the following:</w:t>
      </w:r>
      <w:bookmarkStart w:id="1021" w:name="_WWID10000907"/>
    </w:p>
    <w:bookmarkEnd w:id="1021"/>
    <w:p w:rsidR="00383229" w:rsidRPr="00383229" w:rsidRDefault="00BC35DB" w:rsidP="006F68A8">
      <w:pPr>
        <w:pStyle w:val="aNorm"/>
        <w:numPr>
          <w:ilvl w:val="1"/>
          <w:numId w:val="55"/>
        </w:numPr>
      </w:pPr>
      <w:r>
        <w:t>Roll the mouse scroll wheel up and down</w:t>
      </w:r>
      <w:bookmarkStart w:id="1022" w:name="_WWID10000908"/>
      <w:r w:rsidR="00383229">
        <w:t>.</w:t>
      </w:r>
      <w:r w:rsidR="00E73126">
        <w:rPr>
          <w:rStyle w:val="FootnoteReference"/>
        </w:rPr>
        <w:footnoteReference w:id="3"/>
      </w:r>
    </w:p>
    <w:bookmarkEnd w:id="1022"/>
    <w:p w:rsidR="00BC35DB" w:rsidRDefault="00772D98" w:rsidP="006F68A8">
      <w:pPr>
        <w:pStyle w:val="aNorm"/>
        <w:numPr>
          <w:ilvl w:val="1"/>
          <w:numId w:val="55"/>
        </w:numPr>
      </w:pPr>
      <w:r>
        <w:t>For a faster scroll, drag up and down using the middle mouse button</w:t>
      </w:r>
      <w:bookmarkStart w:id="1023" w:name="_WWID10000909"/>
      <w:r>
        <w:t>.</w:t>
      </w:r>
    </w:p>
    <w:bookmarkEnd w:id="1023"/>
    <w:p w:rsidR="00BC35DB" w:rsidRDefault="00BC35DB">
      <w:pPr>
        <w:pStyle w:val="aProcHead"/>
      </w:pPr>
      <w:r>
        <w:t>To step thr</w:t>
      </w:r>
      <w:bookmarkStart w:id="1024" w:name="_WWID10000911"/>
      <w:r>
        <w:t>ough images one at a time</w:t>
      </w:r>
    </w:p>
    <w:bookmarkEnd w:id="1024"/>
    <w:p w:rsidR="00BC35DB" w:rsidRDefault="00CF0BD4" w:rsidP="006F68A8">
      <w:pPr>
        <w:pStyle w:val="aNorm"/>
        <w:numPr>
          <w:ilvl w:val="0"/>
          <w:numId w:val="132"/>
        </w:numPr>
      </w:pPr>
      <w:r>
        <w:t xml:space="preserve">To move </w:t>
      </w:r>
      <w:r w:rsidR="004743DB">
        <w:t>toward</w:t>
      </w:r>
      <w:r>
        <w:t xml:space="preserve"> the beginning of an image set, point to the left side of an image, then click once u</w:t>
      </w:r>
      <w:r w:rsidR="00BC35DB">
        <w:t>sing the middle mouse button</w:t>
      </w:r>
      <w:r w:rsidR="00084AC6">
        <w:t xml:space="preserve"> or </w:t>
      </w:r>
      <w:r w:rsidR="00BC35DB">
        <w:t>the scroll wheel</w:t>
      </w:r>
      <w:bookmarkStart w:id="1025" w:name="_WWID10000912"/>
      <w:r>
        <w:t>.</w:t>
      </w:r>
    </w:p>
    <w:bookmarkEnd w:id="1025"/>
    <w:p w:rsidR="00CF0BD4" w:rsidRDefault="00CF0BD4" w:rsidP="006F68A8">
      <w:pPr>
        <w:pStyle w:val="aNorm"/>
        <w:numPr>
          <w:ilvl w:val="0"/>
          <w:numId w:val="132"/>
        </w:numPr>
      </w:pPr>
      <w:r>
        <w:t xml:space="preserve">To move </w:t>
      </w:r>
      <w:r w:rsidR="004743DB">
        <w:t>toward</w:t>
      </w:r>
      <w:r>
        <w:t xml:space="preserve"> the end of an image set, point to the right side of an image, then click once using the middle mouse button or the scroll wheel.</w:t>
      </w:r>
    </w:p>
    <w:p w:rsidR="00BC35DB" w:rsidRDefault="00BC35DB">
      <w:pPr>
        <w:pStyle w:val="aProcHead"/>
      </w:pPr>
      <w:r>
        <w:t>To page through images</w:t>
      </w:r>
      <w:bookmarkStart w:id="1026" w:name="_WWID10000914"/>
    </w:p>
    <w:bookmarkEnd w:id="1026"/>
    <w:p w:rsidR="00245D51" w:rsidRDefault="00BC35DB" w:rsidP="00673511">
      <w:pPr>
        <w:pStyle w:val="aNormSnug"/>
        <w:keepNext/>
      </w:pPr>
      <w:r>
        <w:t>Paging buttons are</w:t>
      </w:r>
      <w:r w:rsidR="00380B84">
        <w:t xml:space="preserve"> displayed</w:t>
      </w:r>
      <w:r>
        <w:t xml:space="preserve"> in the top right corner of viewport</w:t>
      </w:r>
      <w:r w:rsidR="00380B84">
        <w:t>s</w:t>
      </w:r>
      <w:r>
        <w:t xml:space="preserve"> that contain multiple images.</w:t>
      </w:r>
      <w:bookmarkStart w:id="1027" w:name="_WWImgID10006000"/>
      <w:r w:rsidR="00084AC6">
        <w:tab/>
      </w:r>
      <w:bookmarkStart w:id="1028" w:name="_WWImgID10007928"/>
    </w:p>
    <w:p w:rsidR="00673511" w:rsidRDefault="00084380" w:rsidP="00673511">
      <w:pPr>
        <w:pStyle w:val="aNorm"/>
        <w:jc w:val="center"/>
      </w:pPr>
      <w:r>
        <w:rPr>
          <w:noProof/>
        </w:rPr>
        <w:drawing>
          <wp:inline distT="0" distB="0" distL="0" distR="0">
            <wp:extent cx="2781300" cy="1371600"/>
            <wp:effectExtent l="0" t="0" r="0" b="0"/>
            <wp:docPr id="61" name="Picture 61" descr="Paging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ging button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81300" cy="1371600"/>
                    </a:xfrm>
                    <a:prstGeom prst="rect">
                      <a:avLst/>
                    </a:prstGeom>
                    <a:noFill/>
                    <a:ln>
                      <a:noFill/>
                    </a:ln>
                  </pic:spPr>
                </pic:pic>
              </a:graphicData>
            </a:graphic>
          </wp:inline>
        </w:drawing>
      </w:r>
    </w:p>
    <w:bookmarkEnd w:id="1027"/>
    <w:bookmarkEnd w:id="1028"/>
    <w:p w:rsidR="00BC35DB" w:rsidRDefault="005B288A">
      <w:pPr>
        <w:pStyle w:val="aNorm"/>
        <w:keepNext/>
      </w:pPr>
      <w:r>
        <w:t xml:space="preserve">To page forward, click </w:t>
      </w:r>
      <w:r w:rsidR="00084380" w:rsidRPr="003F50EC">
        <w:rPr>
          <w:rStyle w:val="bDrop15"/>
          <w:noProof/>
        </w:rPr>
        <w:drawing>
          <wp:inline distT="0" distB="0" distL="0" distR="0">
            <wp:extent cx="171450" cy="171450"/>
            <wp:effectExtent l="0" t="0" r="0" b="0"/>
            <wp:docPr id="62" name="Picture 62" descr="Page Dow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e Down butt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To page</w:t>
      </w:r>
      <w:r w:rsidR="00BC35DB">
        <w:t xml:space="preserve"> </w:t>
      </w:r>
      <w:r>
        <w:t>backward</w:t>
      </w:r>
      <w:r w:rsidR="00BC35DB">
        <w:t xml:space="preserve">, click </w:t>
      </w:r>
      <w:r w:rsidR="00084380" w:rsidRPr="007710CD">
        <w:rPr>
          <w:rStyle w:val="bDrop15"/>
          <w:noProof/>
        </w:rPr>
        <w:drawing>
          <wp:inline distT="0" distB="0" distL="0" distR="0">
            <wp:extent cx="171450" cy="171450"/>
            <wp:effectExtent l="0" t="0" r="0" b="0"/>
            <wp:docPr id="63" name="Picture 63" descr="Page Dow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ge Down butt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BC35DB">
        <w:t xml:space="preserve">. </w:t>
      </w:r>
      <w:bookmarkStart w:id="1029" w:name="_WWID10000917"/>
    </w:p>
    <w:bookmarkEnd w:id="1029"/>
    <w:p w:rsidR="00BC35DB" w:rsidRDefault="00BC35DB" w:rsidP="006F68A8">
      <w:pPr>
        <w:pStyle w:val="aNorm"/>
        <w:numPr>
          <w:ilvl w:val="0"/>
          <w:numId w:val="135"/>
        </w:numPr>
      </w:pPr>
      <w:r>
        <w:t>If the viewport is showing a single image (stacked mode), clicking a page button will move forward or backwards one image.</w:t>
      </w:r>
      <w:bookmarkStart w:id="1030" w:name="_WWID10000918"/>
    </w:p>
    <w:bookmarkEnd w:id="1030"/>
    <w:p w:rsidR="00BC35DB" w:rsidRDefault="00BC35DB" w:rsidP="006F68A8">
      <w:pPr>
        <w:pStyle w:val="aNorm"/>
        <w:numPr>
          <w:ilvl w:val="0"/>
          <w:numId w:val="135"/>
        </w:numPr>
      </w:pPr>
      <w:r>
        <w:t>If the viewport is showing multiple images (tiled mode), clicking a button will step forward or backward based on the number of visible images</w:t>
      </w:r>
      <w:bookmarkStart w:id="1031" w:name="_WWID10000919"/>
      <w:r>
        <w:t>.</w:t>
      </w:r>
    </w:p>
    <w:bookmarkEnd w:id="1031"/>
    <w:p w:rsidR="00BC35DB" w:rsidRDefault="00BC35DB">
      <w:pPr>
        <w:pStyle w:val="aProcHead"/>
      </w:pPr>
      <w:r>
        <w:t>To navigate using the keyboard</w:t>
      </w:r>
      <w:bookmarkStart w:id="1032" w:name="_WWID10000920"/>
    </w:p>
    <w:bookmarkEnd w:id="1032"/>
    <w:p w:rsidR="00BC35DB" w:rsidRDefault="0093607B">
      <w:pPr>
        <w:pStyle w:val="aNorm"/>
      </w:pPr>
      <w:r>
        <w:fldChar w:fldCharType="begin"/>
      </w:r>
      <w:r>
        <w:instrText xml:space="preserve"> xe "keyboard: navigating with" </w:instrText>
      </w:r>
      <w:r>
        <w:fldChar w:fldCharType="end"/>
      </w:r>
      <w:r>
        <w:t xml:space="preserve"> </w:t>
      </w:r>
      <w:r>
        <w:fldChar w:fldCharType="begin"/>
      </w:r>
      <w:r>
        <w:instrText xml:space="preserve"> xe "shortcut keys: navigating with" </w:instrText>
      </w:r>
      <w:r>
        <w:fldChar w:fldCharType="end"/>
      </w:r>
      <w:r w:rsidR="00BC35DB">
        <w:t>Select the viewport</w:t>
      </w:r>
      <w:r w:rsidR="00084AC6">
        <w:t>, then d</w:t>
      </w:r>
      <w:r w:rsidR="00BC35DB">
        <w:t xml:space="preserve">o </w:t>
      </w:r>
      <w:r w:rsidR="00084AC6">
        <w:t>one</w:t>
      </w:r>
      <w:r w:rsidR="00BC35DB">
        <w:t xml:space="preserve"> of the following: </w:t>
      </w:r>
      <w:bookmarkStart w:id="1033" w:name="_WWID10000922"/>
    </w:p>
    <w:bookmarkEnd w:id="1033"/>
    <w:p w:rsidR="00BC35DB" w:rsidRDefault="00BC35DB" w:rsidP="006F68A8">
      <w:pPr>
        <w:pStyle w:val="aNorm"/>
        <w:numPr>
          <w:ilvl w:val="0"/>
          <w:numId w:val="220"/>
        </w:numPr>
      </w:pPr>
      <w:r>
        <w:t xml:space="preserve">Press the </w:t>
      </w:r>
      <w:r>
        <w:rPr>
          <w:rStyle w:val="Strong"/>
        </w:rPr>
        <w:t>Up Arrow</w:t>
      </w:r>
      <w:r>
        <w:t xml:space="preserve"> or </w:t>
      </w:r>
      <w:r>
        <w:rPr>
          <w:rStyle w:val="Strong"/>
        </w:rPr>
        <w:t>Left Arrow</w:t>
      </w:r>
      <w:r>
        <w:t xml:space="preserve"> key to move </w:t>
      </w:r>
      <w:r w:rsidR="004743DB">
        <w:t>toward</w:t>
      </w:r>
      <w:r>
        <w:t xml:space="preserve"> the beginning of the image set.</w:t>
      </w:r>
      <w:bookmarkStart w:id="1034" w:name="_WWID10000923"/>
    </w:p>
    <w:bookmarkEnd w:id="1034"/>
    <w:p w:rsidR="00BC35DB" w:rsidRDefault="00BC35DB" w:rsidP="006F68A8">
      <w:pPr>
        <w:pStyle w:val="aNorm"/>
        <w:numPr>
          <w:ilvl w:val="0"/>
          <w:numId w:val="220"/>
        </w:numPr>
      </w:pPr>
      <w:r>
        <w:t xml:space="preserve">Press the </w:t>
      </w:r>
      <w:r>
        <w:rPr>
          <w:rStyle w:val="Strong"/>
        </w:rPr>
        <w:t>Down Arrow</w:t>
      </w:r>
      <w:r>
        <w:t xml:space="preserve"> or </w:t>
      </w:r>
      <w:r>
        <w:rPr>
          <w:rStyle w:val="Strong"/>
        </w:rPr>
        <w:t>Right Arrow</w:t>
      </w:r>
      <w:r>
        <w:t xml:space="preserve"> key to move </w:t>
      </w:r>
      <w:r w:rsidR="004743DB">
        <w:t>toward</w:t>
      </w:r>
      <w:r>
        <w:t xml:space="preserve"> the end of the image set.</w:t>
      </w:r>
      <w:bookmarkStart w:id="1035" w:name="_WWID10000924"/>
    </w:p>
    <w:bookmarkEnd w:id="1035"/>
    <w:p w:rsidR="00BC35DB" w:rsidRDefault="00BC35DB" w:rsidP="006F68A8">
      <w:pPr>
        <w:pStyle w:val="aNorm"/>
        <w:numPr>
          <w:ilvl w:val="0"/>
          <w:numId w:val="220"/>
        </w:numPr>
      </w:pPr>
      <w:r>
        <w:t xml:space="preserve">Press the </w:t>
      </w:r>
      <w:r>
        <w:rPr>
          <w:rStyle w:val="Strong"/>
        </w:rPr>
        <w:t>Page Up</w:t>
      </w:r>
      <w:r>
        <w:t xml:space="preserve"> or </w:t>
      </w:r>
      <w:r>
        <w:rPr>
          <w:rStyle w:val="Strong"/>
        </w:rPr>
        <w:t>Page Down</w:t>
      </w:r>
      <w:r>
        <w:t xml:space="preserve"> keys to move one page up or down (a page equals the number of images displayed in the viewport).</w:t>
      </w:r>
      <w:bookmarkStart w:id="1036" w:name="_WWID10003627"/>
    </w:p>
    <w:bookmarkEnd w:id="1036"/>
    <w:p w:rsidR="00BC35DB" w:rsidRDefault="00BC35DB">
      <w:pPr>
        <w:pStyle w:val="aProcHead"/>
      </w:pPr>
      <w:r>
        <w:t>To use a scout image</w:t>
      </w:r>
      <w:bookmarkStart w:id="1037" w:name="_WWID10000857"/>
    </w:p>
    <w:bookmarkEnd w:id="1037"/>
    <w:p w:rsidR="00BC35DB" w:rsidRDefault="00BC35DB">
      <w:pPr>
        <w:pStyle w:val="aNorm"/>
        <w:keepNext/>
      </w:pPr>
      <w:r>
        <w:fldChar w:fldCharType="begin"/>
      </w:r>
      <w:r>
        <w:instrText xml:space="preserve"> xe "scout images</w:instrText>
      </w:r>
      <w:r w:rsidR="000F5490">
        <w:instrText>: described</w:instrText>
      </w:r>
      <w:r>
        <w:instrText xml:space="preserve">" </w:instrText>
      </w:r>
      <w:r>
        <w:fldChar w:fldCharType="end"/>
      </w:r>
      <w:r w:rsidR="00C834BE">
        <w:fldChar w:fldCharType="begin"/>
      </w:r>
      <w:r w:rsidR="00C834BE">
        <w:instrText xml:space="preserve"> xe "localizer images" </w:instrText>
      </w:r>
      <w:r w:rsidR="00C834BE">
        <w:fldChar w:fldCharType="end"/>
      </w:r>
      <w:r>
        <w:fldChar w:fldCharType="begin"/>
      </w:r>
      <w:r>
        <w:instrText xml:space="preserve"> xe "images: scout" </w:instrText>
      </w:r>
      <w:r>
        <w:fldChar w:fldCharType="end"/>
      </w:r>
      <w:r>
        <w:t xml:space="preserve">When an exam is opened, any scout images in the exam are automatically loaded into the Scout Image window. If the Scout Image window is not visible, it can be displayed by clicking </w:t>
      </w:r>
      <w:r w:rsidR="003D2022" w:rsidRPr="00450FD4">
        <w:rPr>
          <w:rFonts w:ascii="Arial" w:hAnsi="Arial" w:cs="Arial"/>
          <w:position w:val="-6"/>
          <w:sz w:val="20"/>
          <w:szCs w:val="20"/>
        </w:rPr>
        <w:object w:dxaOrig="1035" w:dyaOrig="720">
          <v:shape id="_x0000_i1088" type="#_x0000_t75" alt="Scout button" style="width:21pt;height:15pt" o:ole="">
            <v:imagedata r:id="rId40" o:title=""/>
          </v:shape>
          <o:OLEObject Type="Embed" ProgID="PBrush" ShapeID="_x0000_i1088" DrawAspect="Content" ObjectID="_1638018749" r:id="rId82"/>
        </w:object>
      </w:r>
      <w:r>
        <w:t>.</w:t>
      </w:r>
      <w:bookmarkStart w:id="1038" w:name="_WWID10002498"/>
    </w:p>
    <w:bookmarkEnd w:id="1038"/>
    <w:p w:rsidR="00BC35DB" w:rsidRDefault="00BC35DB" w:rsidP="006F68A8">
      <w:pPr>
        <w:pStyle w:val="aNorm"/>
        <w:numPr>
          <w:ilvl w:val="0"/>
          <w:numId w:val="136"/>
        </w:numPr>
      </w:pPr>
      <w:r>
        <w:t xml:space="preserve">If you loaded an exam in the Browser window, scout images are displayed in the left </w:t>
      </w:r>
      <w:r w:rsidR="00805A2A">
        <w:t>viewport</w:t>
      </w:r>
      <w:r>
        <w:t>.</w:t>
      </w:r>
      <w:bookmarkStart w:id="1039" w:name="_WWID10003628"/>
    </w:p>
    <w:bookmarkEnd w:id="1039"/>
    <w:p w:rsidR="00BC35DB" w:rsidRDefault="00BC35DB" w:rsidP="006F68A8">
      <w:pPr>
        <w:pStyle w:val="aNorm"/>
        <w:numPr>
          <w:ilvl w:val="0"/>
          <w:numId w:val="136"/>
        </w:numPr>
      </w:pPr>
      <w:r>
        <w:t>If a hanging protocol was used to open the exam, scout images may also be displayed in the Viewer window.</w:t>
      </w:r>
      <w:r w:rsidR="00347283">
        <w:t xml:space="preserve"> </w:t>
      </w:r>
      <w:bookmarkStart w:id="1040" w:name="_WWID10002499"/>
    </w:p>
    <w:bookmarkEnd w:id="1040"/>
    <w:p w:rsidR="00BC35DB" w:rsidRDefault="00BC35DB" w:rsidP="006F68A8">
      <w:pPr>
        <w:pStyle w:val="aNorm"/>
        <w:numPr>
          <w:ilvl w:val="0"/>
          <w:numId w:val="136"/>
        </w:numPr>
      </w:pPr>
      <w:r>
        <w:t>You can click different parts of a scout image to display images in an associated serie</w:t>
      </w:r>
      <w:r w:rsidR="00084AC6">
        <w:t>s</w:t>
      </w:r>
      <w:r>
        <w:t>.</w:t>
      </w:r>
      <w:bookmarkStart w:id="1041" w:name="_WWID10003209"/>
    </w:p>
    <w:p w:rsidR="005C0C65" w:rsidRDefault="00BC35DB">
      <w:pPr>
        <w:pStyle w:val="Heading3"/>
      </w:pPr>
      <w:bookmarkStart w:id="1042" w:name="_Surveying_Viewports"/>
      <w:bookmarkStart w:id="1043" w:name="_Ref135013610"/>
      <w:bookmarkStart w:id="1044" w:name="_Working_with_Images"/>
      <w:bookmarkStart w:id="1045" w:name="_Toc508191991"/>
      <w:bookmarkEnd w:id="984"/>
      <w:bookmarkEnd w:id="1010"/>
      <w:bookmarkEnd w:id="1011"/>
      <w:bookmarkEnd w:id="1015"/>
      <w:bookmarkEnd w:id="1041"/>
      <w:bookmarkEnd w:id="1042"/>
      <w:bookmarkEnd w:id="1044"/>
      <w:r>
        <w:t>Working with</w:t>
      </w:r>
      <w:r w:rsidR="005C0C65">
        <w:t xml:space="preserve"> Image</w:t>
      </w:r>
      <w:r>
        <w:t>s</w:t>
      </w:r>
      <w:bookmarkEnd w:id="1043"/>
      <w:bookmarkEnd w:id="1045"/>
      <w:r w:rsidR="005C0C65">
        <w:t xml:space="preserve"> </w:t>
      </w:r>
      <w:bookmarkStart w:id="1046" w:name="_WWID10002401"/>
    </w:p>
    <w:p w:rsidR="005C0C65" w:rsidRDefault="005C0C65">
      <w:pPr>
        <w:pStyle w:val="aNorm"/>
        <w:keepNext/>
      </w:pPr>
      <w:bookmarkStart w:id="1047" w:name="_WWID10002442"/>
      <w:bookmarkEnd w:id="1046"/>
      <w:r>
        <w:t>As you progress through images in a viewport, you may want to:</w:t>
      </w:r>
      <w:bookmarkStart w:id="1048" w:name="_WWID10000927"/>
    </w:p>
    <w:bookmarkEnd w:id="1048"/>
    <w:p w:rsidR="005C0C65" w:rsidRDefault="00BC35DB" w:rsidP="006F68A8">
      <w:pPr>
        <w:pStyle w:val="aNorm"/>
        <w:numPr>
          <w:ilvl w:val="0"/>
          <w:numId w:val="137"/>
        </w:numPr>
      </w:pPr>
      <w:r>
        <w:t xml:space="preserve">Click </w:t>
      </w:r>
      <w:r w:rsidR="00084380">
        <w:rPr>
          <w:noProof/>
        </w:rPr>
        <w:drawing>
          <wp:inline distT="0" distB="0" distL="0" distR="0">
            <wp:extent cx="228600" cy="171450"/>
            <wp:effectExtent l="0" t="0" r="0" b="0"/>
            <wp:docPr id="65" name="Picture 65" descr="Mark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rk Image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t xml:space="preserve"> to mark an image as a </w:t>
      </w:r>
      <w:r w:rsidR="005C0C65">
        <w:t>key i</w:t>
      </w:r>
      <w:r w:rsidR="005C0C65">
        <w:t>m</w:t>
      </w:r>
      <w:r w:rsidR="005C0C65">
        <w:t>age</w:t>
      </w:r>
      <w:r w:rsidR="00380B84">
        <w:t xml:space="preserve"> (details</w:t>
      </w:r>
      <w:r>
        <w:t xml:space="preserve"> </w:t>
      </w:r>
      <w:r>
        <w:fldChar w:fldCharType="begin" w:fldLock="1"/>
      </w:r>
      <w:r>
        <w:instrText xml:space="preserve"> PAGEREF _Ref135013614 \p \h </w:instrText>
      </w:r>
      <w:r>
        <w:fldChar w:fldCharType="separate"/>
      </w:r>
      <w:r w:rsidR="0093607B">
        <w:t>bel</w:t>
      </w:r>
      <w:r w:rsidR="0093607B">
        <w:t>o</w:t>
      </w:r>
      <w:r w:rsidR="0093607B">
        <w:t>w</w:t>
      </w:r>
      <w:r>
        <w:fldChar w:fldCharType="end"/>
      </w:r>
      <w:r w:rsidR="00380B84">
        <w:t>)</w:t>
      </w:r>
      <w:r w:rsidR="005C0C65">
        <w:t>.</w:t>
      </w:r>
      <w:bookmarkStart w:id="1049" w:name="_WWID10000929"/>
    </w:p>
    <w:bookmarkEnd w:id="1049"/>
    <w:p w:rsidR="00BC35DB" w:rsidRDefault="005B288A" w:rsidP="006F68A8">
      <w:pPr>
        <w:pStyle w:val="aNorm"/>
        <w:numPr>
          <w:ilvl w:val="0"/>
          <w:numId w:val="137"/>
        </w:numPr>
      </w:pPr>
      <w:r>
        <w:t>Double-click</w:t>
      </w:r>
      <w:r w:rsidR="00BC35DB">
        <w:t xml:space="preserve"> an image to switch to full-screen view</w:t>
      </w:r>
      <w:r w:rsidR="00380B84">
        <w:t xml:space="preserve"> (Viewer window only), or CTRL</w:t>
      </w:r>
      <w:r w:rsidR="00084AC6">
        <w:t>-</w:t>
      </w:r>
      <w:r w:rsidR="00380B84">
        <w:t>right drag to change scale (details</w:t>
      </w:r>
      <w:r w:rsidR="00DA0275">
        <w:t xml:space="preserve"> on page </w:t>
      </w:r>
      <w:r w:rsidR="00DA0275">
        <w:fldChar w:fldCharType="begin"/>
      </w:r>
      <w:r w:rsidR="00DA0275">
        <w:instrText xml:space="preserve"> PAGEREF _Ref137002246 \h </w:instrText>
      </w:r>
      <w:r w:rsidR="00DA0275">
        <w:fldChar w:fldCharType="separate"/>
      </w:r>
      <w:ins w:id="1050" w:author="Andersen, Charles W.  (ManTech)" w:date="2019-12-10T15:26:00Z">
        <w:r w:rsidR="00380255">
          <w:rPr>
            <w:noProof/>
          </w:rPr>
          <w:t>74</w:t>
        </w:r>
      </w:ins>
      <w:del w:id="1051" w:author="Andersen, Charles W.  (ManTech)" w:date="2019-12-10T15:26:00Z">
        <w:r w:rsidR="00B77F99" w:rsidDel="00380255">
          <w:rPr>
            <w:noProof/>
          </w:rPr>
          <w:delText>4</w:delText>
        </w:r>
      </w:del>
      <w:r w:rsidR="00DA0275">
        <w:fldChar w:fldCharType="end"/>
      </w:r>
      <w:bookmarkStart w:id="1052" w:name="_WWID10003167"/>
      <w:r w:rsidR="00380B84">
        <w:t>)</w:t>
      </w:r>
      <w:r w:rsidR="00BC35DB">
        <w:t>.</w:t>
      </w:r>
    </w:p>
    <w:bookmarkEnd w:id="1052"/>
    <w:p w:rsidR="005C0C65" w:rsidRDefault="00BC35DB" w:rsidP="006F68A8">
      <w:pPr>
        <w:pStyle w:val="aNorm"/>
        <w:numPr>
          <w:ilvl w:val="0"/>
          <w:numId w:val="137"/>
        </w:numPr>
      </w:pPr>
      <w:r>
        <w:t xml:space="preserve">Click </w:t>
      </w:r>
      <w:r w:rsidR="00084380">
        <w:rPr>
          <w:noProof/>
        </w:rPr>
        <w:drawing>
          <wp:inline distT="0" distB="0" distL="0" distR="0">
            <wp:extent cx="180975" cy="171450"/>
            <wp:effectExtent l="0" t="0" r="0" b="0"/>
            <wp:docPr id="66" name="Picture 66" descr="Layout in View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ayout in Viewport butt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t xml:space="preserve"> to s</w:t>
      </w:r>
      <w:r w:rsidR="005C0C65">
        <w:t xml:space="preserve">witch </w:t>
      </w:r>
      <w:r w:rsidR="00380B84">
        <w:t xml:space="preserve">the viewport layout </w:t>
      </w:r>
      <w:r w:rsidR="005C0C65">
        <w:t xml:space="preserve">between stack and tiled </w:t>
      </w:r>
      <w:r w:rsidR="00380B84">
        <w:t>views (details</w:t>
      </w:r>
      <w:r w:rsidR="00DA0275">
        <w:t xml:space="preserve"> on page </w:t>
      </w:r>
      <w:r w:rsidR="00B11DD6">
        <w:fldChar w:fldCharType="begin"/>
      </w:r>
      <w:r w:rsidR="00B11DD6">
        <w:instrText xml:space="preserve"> PAGEREF _Ref136930303 \h </w:instrText>
      </w:r>
      <w:r w:rsidR="00B11DD6">
        <w:fldChar w:fldCharType="separate"/>
      </w:r>
      <w:ins w:id="1053" w:author="Andersen, Charles W.  (ManTech)" w:date="2019-12-10T15:26:00Z">
        <w:r w:rsidR="00380255">
          <w:rPr>
            <w:noProof/>
          </w:rPr>
          <w:t>80</w:t>
        </w:r>
      </w:ins>
      <w:del w:id="1054" w:author="Andersen, Charles W.  (ManTech)" w:date="2019-12-10T15:26:00Z">
        <w:r w:rsidR="00B77F99" w:rsidDel="00380255">
          <w:rPr>
            <w:noProof/>
          </w:rPr>
          <w:delText>4</w:delText>
        </w:r>
      </w:del>
      <w:r w:rsidR="00B11DD6">
        <w:fldChar w:fldCharType="end"/>
      </w:r>
      <w:r w:rsidR="00B11DD6">
        <w:t>)</w:t>
      </w:r>
      <w:r w:rsidR="005C0C65">
        <w:t>.</w:t>
      </w:r>
      <w:bookmarkStart w:id="1055" w:name="_WWID10000930"/>
    </w:p>
    <w:p w:rsidR="005C0C65" w:rsidRDefault="005C0C65" w:rsidP="006F68A8">
      <w:pPr>
        <w:pStyle w:val="aNorm"/>
        <w:numPr>
          <w:ilvl w:val="0"/>
          <w:numId w:val="137"/>
        </w:numPr>
      </w:pPr>
      <w:r>
        <w:t>Adjust</w:t>
      </w:r>
      <w:r w:rsidR="00BC35DB">
        <w:t xml:space="preserve"> window/level by dragging over an image using the right mouse button</w:t>
      </w:r>
      <w:r w:rsidR="00380B84">
        <w:t xml:space="preserve"> (details </w:t>
      </w:r>
      <w:bookmarkStart w:id="1056" w:name="_WWID10002447"/>
      <w:r w:rsidR="00B11DD6">
        <w:t xml:space="preserve">on page </w:t>
      </w:r>
      <w:r w:rsidR="00B11DD6">
        <w:fldChar w:fldCharType="begin"/>
      </w:r>
      <w:r w:rsidR="00B11DD6">
        <w:instrText xml:space="preserve"> PAGEREF _Ref136996619 \h </w:instrText>
      </w:r>
      <w:r w:rsidR="00B11DD6">
        <w:fldChar w:fldCharType="separate"/>
      </w:r>
      <w:ins w:id="1057" w:author="Andersen, Charles W.  (ManTech)" w:date="2019-12-10T15:26:00Z">
        <w:r w:rsidR="00380255">
          <w:rPr>
            <w:noProof/>
          </w:rPr>
          <w:t>76</w:t>
        </w:r>
      </w:ins>
      <w:del w:id="1058" w:author="Andersen, Charles W.  (ManTech)" w:date="2019-12-10T15:26:00Z">
        <w:r w:rsidR="00B77F99" w:rsidDel="00380255">
          <w:rPr>
            <w:noProof/>
          </w:rPr>
          <w:delText>4</w:delText>
        </w:r>
      </w:del>
      <w:r w:rsidR="00B11DD6">
        <w:fldChar w:fldCharType="end"/>
      </w:r>
      <w:r w:rsidR="00B11DD6">
        <w:t>).</w:t>
      </w:r>
    </w:p>
    <w:p w:rsidR="005C0C65" w:rsidRDefault="005C0C65" w:rsidP="006F68A8">
      <w:pPr>
        <w:pStyle w:val="aNorm"/>
        <w:numPr>
          <w:ilvl w:val="0"/>
          <w:numId w:val="137"/>
        </w:numPr>
      </w:pPr>
      <w:r>
        <w:t>Annotate or measure image features</w:t>
      </w:r>
      <w:r w:rsidR="00380B84">
        <w:t xml:space="preserve"> (details</w:t>
      </w:r>
      <w:r w:rsidR="00B11DD6">
        <w:t xml:space="preserve"> on page </w:t>
      </w:r>
      <w:r w:rsidR="00B11DD6">
        <w:fldChar w:fldCharType="begin"/>
      </w:r>
      <w:r w:rsidR="00B11DD6">
        <w:instrText xml:space="preserve"> PAGEREF _Ref257047628 \h </w:instrText>
      </w:r>
      <w:r w:rsidR="00B11DD6">
        <w:fldChar w:fldCharType="separate"/>
      </w:r>
      <w:ins w:id="1059" w:author="Andersen, Charles W.  (ManTech)" w:date="2019-12-10T15:26:00Z">
        <w:r w:rsidR="00380255">
          <w:rPr>
            <w:noProof/>
          </w:rPr>
          <w:t>93</w:t>
        </w:r>
      </w:ins>
      <w:del w:id="1060" w:author="Andersen, Charles W.  (ManTech)" w:date="2019-12-10T15:26:00Z">
        <w:r w:rsidR="00B77F99" w:rsidDel="00380255">
          <w:rPr>
            <w:noProof/>
          </w:rPr>
          <w:delText>4</w:delText>
        </w:r>
      </w:del>
      <w:r w:rsidR="00B11DD6">
        <w:fldChar w:fldCharType="end"/>
      </w:r>
      <w:r w:rsidR="00380B84">
        <w:t>)</w:t>
      </w:r>
      <w:r>
        <w:t>.</w:t>
      </w:r>
      <w:bookmarkStart w:id="1061" w:name="_WWID10002448"/>
    </w:p>
    <w:p w:rsidR="005C0C65" w:rsidRDefault="005C0C65">
      <w:pPr>
        <w:pStyle w:val="Heading3"/>
      </w:pPr>
      <w:bookmarkStart w:id="1062" w:name="_Ref135013614"/>
      <w:bookmarkStart w:id="1063" w:name="_Key_Images"/>
      <w:bookmarkStart w:id="1064" w:name="_Key_Images_1"/>
      <w:bookmarkStart w:id="1065" w:name="_Ref213034482"/>
      <w:bookmarkStart w:id="1066" w:name="_Toc508191992"/>
      <w:bookmarkEnd w:id="1047"/>
      <w:bookmarkEnd w:id="1055"/>
      <w:bookmarkEnd w:id="1056"/>
      <w:bookmarkEnd w:id="1061"/>
      <w:bookmarkEnd w:id="1063"/>
      <w:bookmarkEnd w:id="1064"/>
      <w:r>
        <w:t>Key Images</w:t>
      </w:r>
      <w:bookmarkStart w:id="1067" w:name="_WWID10002446"/>
      <w:bookmarkEnd w:id="1062"/>
      <w:bookmarkEnd w:id="1065"/>
      <w:bookmarkEnd w:id="1066"/>
    </w:p>
    <w:bookmarkStart w:id="1068" w:name="_WWID10002449"/>
    <w:bookmarkEnd w:id="1067"/>
    <w:p w:rsidR="00380B84" w:rsidRDefault="005C0C65">
      <w:pPr>
        <w:pStyle w:val="aNorm"/>
      </w:pPr>
      <w:r>
        <w:fldChar w:fldCharType="begin"/>
      </w:r>
      <w:r>
        <w:instrText xml:space="preserve"> xe "images: key " </w:instrText>
      </w:r>
      <w:r>
        <w:fldChar w:fldCharType="end"/>
      </w:r>
      <w:r>
        <w:fldChar w:fldCharType="begin"/>
      </w:r>
      <w:r>
        <w:instrText xml:space="preserve"> xe "Scrapbook window</w:instrText>
      </w:r>
      <w:r w:rsidR="000F5490">
        <w:instrText>: and key images</w:instrText>
      </w:r>
      <w:r>
        <w:instrText xml:space="preserve">" </w:instrText>
      </w:r>
      <w:r>
        <w:fldChar w:fldCharType="end"/>
      </w:r>
      <w:bookmarkStart w:id="1069" w:name="_WWID10002450"/>
      <w:r>
        <w:fldChar w:fldCharType="begin"/>
      </w:r>
      <w:r>
        <w:instrText xml:space="preserve"> xe "</w:instrText>
      </w:r>
      <w:r w:rsidR="00106B75">
        <w:instrText>M</w:instrText>
      </w:r>
      <w:r>
        <w:instrText xml:space="preserve">ark </w:instrText>
      </w:r>
      <w:r w:rsidR="00106B75">
        <w:instrText>icon</w:instrText>
      </w:r>
      <w:r>
        <w:instrText xml:space="preserve">" </w:instrText>
      </w:r>
      <w:r>
        <w:fldChar w:fldCharType="end"/>
      </w:r>
      <w:r w:rsidR="00333911">
        <w:fldChar w:fldCharType="begin"/>
      </w:r>
      <w:r w:rsidR="00333911">
        <w:instrText xml:space="preserve"> xe "key images: described" </w:instrText>
      </w:r>
      <w:r w:rsidR="00333911">
        <w:fldChar w:fldCharType="end"/>
      </w:r>
      <w:r w:rsidR="005B288A">
        <w:t>Images of interest</w:t>
      </w:r>
      <w:r>
        <w:t xml:space="preserve"> can be marked as </w:t>
      </w:r>
      <w:r w:rsidR="000F4764">
        <w:t>“</w:t>
      </w:r>
      <w:r>
        <w:t>key images</w:t>
      </w:r>
      <w:r w:rsidR="000F4764">
        <w:t>.”</w:t>
      </w:r>
      <w:r w:rsidR="00347283">
        <w:t xml:space="preserve"> </w:t>
      </w:r>
      <w:r>
        <w:t>Marking an image as a key image creates an independent copy of the image that is di</w:t>
      </w:r>
      <w:r w:rsidR="00380B84">
        <w:t>splayed in the Scrapbook window.</w:t>
      </w:r>
    </w:p>
    <w:p w:rsidR="005C0C65" w:rsidRDefault="00380B84" w:rsidP="006F68A8">
      <w:pPr>
        <w:pStyle w:val="aNorm"/>
        <w:numPr>
          <w:ilvl w:val="0"/>
          <w:numId w:val="138"/>
        </w:numPr>
      </w:pPr>
      <w:r>
        <w:t xml:space="preserve">If an image in the Viewer is marked, the Mark icon near the top of the image looks like </w:t>
      </w:r>
      <w:bookmarkStart w:id="1070" w:name="_WWID10003288"/>
      <w:r w:rsidR="00084380">
        <w:rPr>
          <w:noProof/>
        </w:rPr>
        <w:drawing>
          <wp:inline distT="0" distB="0" distL="0" distR="0">
            <wp:extent cx="219075" cy="171450"/>
            <wp:effectExtent l="0" t="0" r="0" b="0"/>
            <wp:docPr id="67" name="Picture 67" descr="Mark/Unmark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rk/Unmark Image ic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p>
    <w:bookmarkEnd w:id="1070"/>
    <w:p w:rsidR="00380B84" w:rsidRDefault="00380B84" w:rsidP="006F68A8">
      <w:pPr>
        <w:pStyle w:val="aNorm"/>
        <w:numPr>
          <w:ilvl w:val="0"/>
          <w:numId w:val="138"/>
        </w:numPr>
      </w:pPr>
      <w:r>
        <w:t xml:space="preserve">If an image in the Viewer is not marked, the Mark icon near the top of the image looks like </w:t>
      </w:r>
      <w:bookmarkStart w:id="1071" w:name="_WWID10003289"/>
      <w:r w:rsidR="00084380">
        <w:rPr>
          <w:noProof/>
        </w:rPr>
        <w:drawing>
          <wp:inline distT="0" distB="0" distL="0" distR="0">
            <wp:extent cx="228600" cy="171450"/>
            <wp:effectExtent l="0" t="0" r="0" b="0"/>
            <wp:docPr id="68" name="Picture 68" descr="Mark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rk Image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p>
    <w:bookmarkEnd w:id="1071"/>
    <w:p w:rsidR="005C0C65" w:rsidRDefault="00BE5184">
      <w:pPr>
        <w:pStyle w:val="aNorm"/>
      </w:pPr>
      <w:r>
        <w:t>Once an exam is interpreted, key images become a permanent part of a patient’s record and they cannot be changed</w:t>
      </w:r>
      <w:r w:rsidR="005C0C65">
        <w:t>.</w:t>
      </w:r>
      <w:r w:rsidR="00347283">
        <w:t xml:space="preserve"> </w:t>
      </w:r>
      <w:r w:rsidR="005C0C65">
        <w:t>When an exam containing key images is re-opened, the key images are loaded in the Scrapbook window automatically.</w:t>
      </w:r>
      <w:bookmarkStart w:id="1072" w:name="_WWID10002529"/>
    </w:p>
    <w:bookmarkEnd w:id="1072"/>
    <w:p w:rsidR="005C0C65" w:rsidRDefault="005C0C65">
      <w:pPr>
        <w:pStyle w:val="aNorm"/>
      </w:pPr>
      <w:r>
        <w:t xml:space="preserve">Key images </w:t>
      </w:r>
      <w:r w:rsidR="00BC35DB">
        <w:t>marked</w:t>
      </w:r>
      <w:r>
        <w:t xml:space="preserve"> in an exam that is not locked are discarded when the exam is closed</w:t>
      </w:r>
      <w:bookmarkStart w:id="1073" w:name="_WWID10002528"/>
      <w:r>
        <w:t>.</w:t>
      </w:r>
    </w:p>
    <w:bookmarkEnd w:id="1068"/>
    <w:bookmarkEnd w:id="1069"/>
    <w:bookmarkEnd w:id="1073"/>
    <w:p w:rsidR="005C0C65" w:rsidRDefault="005C0C65">
      <w:pPr>
        <w:pStyle w:val="aProcHead"/>
      </w:pPr>
      <w:r>
        <w:t xml:space="preserve">To mark a key image </w:t>
      </w:r>
      <w:bookmarkStart w:id="1074" w:name="_WWID10001348"/>
    </w:p>
    <w:bookmarkEnd w:id="1074"/>
    <w:p w:rsidR="005C0C65" w:rsidRDefault="00333911" w:rsidP="006F68A8">
      <w:pPr>
        <w:pStyle w:val="aNorm"/>
        <w:numPr>
          <w:ilvl w:val="0"/>
          <w:numId w:val="56"/>
        </w:numPr>
      </w:pPr>
      <w:r>
        <w:fldChar w:fldCharType="begin"/>
      </w:r>
      <w:r>
        <w:instrText xml:space="preserve"> xe "key images: marking" </w:instrText>
      </w:r>
      <w:r>
        <w:fldChar w:fldCharType="end"/>
      </w:r>
      <w:r w:rsidR="005C0C65">
        <w:t>In the Viewer window, lo</w:t>
      </w:r>
      <w:bookmarkStart w:id="1075" w:name="_WWID10001349"/>
      <w:r>
        <w:t>cate the image you want to mark (scout images cannot be marked).</w:t>
      </w:r>
    </w:p>
    <w:bookmarkEnd w:id="1075"/>
    <w:p w:rsidR="005C0C65" w:rsidRDefault="005C0C65" w:rsidP="006F68A8">
      <w:pPr>
        <w:pStyle w:val="aNorm"/>
        <w:numPr>
          <w:ilvl w:val="0"/>
          <w:numId w:val="56"/>
        </w:numPr>
      </w:pPr>
      <w:r>
        <w:t xml:space="preserve">Click the </w:t>
      </w:r>
      <w:r w:rsidR="00084380">
        <w:rPr>
          <w:rStyle w:val="bDrop15"/>
          <w:noProof/>
        </w:rPr>
        <w:drawing>
          <wp:inline distT="0" distB="0" distL="0" distR="0">
            <wp:extent cx="228600" cy="171450"/>
            <wp:effectExtent l="0" t="0" r="0" b="0"/>
            <wp:docPr id="69" name="Picture 69" descr="Mark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rk Image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t xml:space="preserve"> icon located near the top of the viewport. The image is added to the Scrapbook window.</w:t>
      </w:r>
      <w:bookmarkStart w:id="1076" w:name="_WWID10001352"/>
    </w:p>
    <w:bookmarkEnd w:id="1076"/>
    <w:p w:rsidR="005C0C65" w:rsidRDefault="005C0C65" w:rsidP="006F68A8">
      <w:pPr>
        <w:pStyle w:val="aNorm"/>
        <w:numPr>
          <w:ilvl w:val="1"/>
          <w:numId w:val="56"/>
        </w:numPr>
      </w:pPr>
      <w:r>
        <w:t>The image you marked will be saved as</w:t>
      </w:r>
      <w:r w:rsidR="00380B84">
        <w:t xml:space="preserve"> a</w:t>
      </w:r>
      <w:r>
        <w:t xml:space="preserve"> key image when the exam is closed (</w:t>
      </w:r>
      <w:r w:rsidR="00347283">
        <w:t>if</w:t>
      </w:r>
      <w:r>
        <w:t xml:space="preserve"> the exam is locked).</w:t>
      </w:r>
      <w:bookmarkStart w:id="1077" w:name="_WWID10001354"/>
    </w:p>
    <w:p w:rsidR="005C0C65" w:rsidRDefault="00BC35DB" w:rsidP="006F68A8">
      <w:pPr>
        <w:pStyle w:val="aNorm"/>
        <w:numPr>
          <w:ilvl w:val="1"/>
          <w:numId w:val="56"/>
        </w:numPr>
      </w:pPr>
      <w:r>
        <w:t>Key i</w:t>
      </w:r>
      <w:r w:rsidR="005C0C65">
        <w:t>mages marked in previous sessions may also be present in the Scrapbook.</w:t>
      </w:r>
      <w:bookmarkStart w:id="1078" w:name="_WWID10002456"/>
    </w:p>
    <w:bookmarkEnd w:id="1077"/>
    <w:bookmarkEnd w:id="1078"/>
    <w:p w:rsidR="005C0C65" w:rsidRDefault="005C0C65">
      <w:pPr>
        <w:pStyle w:val="aNorm2"/>
      </w:pPr>
      <w:r>
        <w:rPr>
          <w:rStyle w:val="bLeadin"/>
        </w:rPr>
        <w:t>Tip</w:t>
      </w:r>
      <w:r>
        <w:t xml:space="preserve">  To prevent interference with images displayed in the Viewer, the Scrapbook window does not open automatically when an image is marked. </w:t>
      </w:r>
      <w:bookmarkStart w:id="1079" w:name="_WWID10002453"/>
      <w:r>
        <w:t>To display the Scrapbook window, click</w:t>
      </w:r>
      <w:r w:rsidR="0093607B">
        <w:rPr>
          <w:rStyle w:val="bDrop3pt"/>
        </w:rPr>
        <w:t xml:space="preserve"> </w:t>
      </w:r>
      <w:r w:rsidR="00084380">
        <w:rPr>
          <w:rStyle w:val="bDrop3pt"/>
          <w:noProof/>
        </w:rPr>
        <w:drawing>
          <wp:inline distT="0" distB="0" distL="0" distR="0">
            <wp:extent cx="200025" cy="180975"/>
            <wp:effectExtent l="0" t="0" r="0" b="0"/>
            <wp:docPr id="70" name="Picture 70" descr="Scrapbo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apbook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p>
    <w:p w:rsidR="005C0C65" w:rsidRDefault="005C0C65" w:rsidP="006F68A8">
      <w:pPr>
        <w:pStyle w:val="aNorm"/>
        <w:numPr>
          <w:ilvl w:val="0"/>
          <w:numId w:val="56"/>
        </w:numPr>
      </w:pPr>
      <w:r>
        <w:t>Adjust or annotate the key image as desired in the Scrapbook.</w:t>
      </w:r>
      <w:bookmarkStart w:id="1080" w:name="_WWID10002457"/>
    </w:p>
    <w:bookmarkEnd w:id="1080"/>
    <w:p w:rsidR="005C0C65" w:rsidRDefault="005C0C65" w:rsidP="006F68A8">
      <w:pPr>
        <w:pStyle w:val="aNorm"/>
        <w:numPr>
          <w:ilvl w:val="1"/>
          <w:numId w:val="56"/>
        </w:numPr>
      </w:pPr>
      <w:r>
        <w:t>Changes to key images are retained in exams that are locked (exams being inte</w:t>
      </w:r>
      <w:bookmarkStart w:id="1081" w:name="_WWID10000854"/>
      <w:r>
        <w:t>rpreted in the current session)</w:t>
      </w:r>
      <w:bookmarkEnd w:id="1081"/>
      <w:r>
        <w:t>.</w:t>
      </w:r>
    </w:p>
    <w:p w:rsidR="005C0C65" w:rsidRDefault="00BC35DB" w:rsidP="006F68A8">
      <w:pPr>
        <w:pStyle w:val="aNorm"/>
        <w:numPr>
          <w:ilvl w:val="1"/>
          <w:numId w:val="56"/>
        </w:numPr>
      </w:pPr>
      <w:r>
        <w:t>C</w:t>
      </w:r>
      <w:r w:rsidR="005C0C65">
        <w:t xml:space="preserve">hanges to key images are discarded </w:t>
      </w:r>
      <w:r>
        <w:t>in exams that are not locked</w:t>
      </w:r>
      <w:r w:rsidR="005C0C65">
        <w:t>.</w:t>
      </w:r>
      <w:bookmarkStart w:id="1082" w:name="_WWID10002458"/>
    </w:p>
    <w:bookmarkEnd w:id="1079"/>
    <w:bookmarkEnd w:id="1082"/>
    <w:p w:rsidR="005C0C65" w:rsidRDefault="005C0C65">
      <w:pPr>
        <w:pStyle w:val="aProcHead"/>
      </w:pPr>
      <w:r>
        <w:t xml:space="preserve">To unmark a key image </w:t>
      </w:r>
      <w:bookmarkStart w:id="1083" w:name="_WWID10001355"/>
    </w:p>
    <w:bookmarkEnd w:id="1083"/>
    <w:p w:rsidR="005C0C65" w:rsidRDefault="00BC35DB">
      <w:pPr>
        <w:pStyle w:val="aNorm"/>
        <w:keepNext/>
      </w:pPr>
      <w:r>
        <w:fldChar w:fldCharType="begin"/>
      </w:r>
      <w:r>
        <w:instrText xml:space="preserve"> xe "key images: </w:instrText>
      </w:r>
      <w:r w:rsidR="00333911">
        <w:instrText>unmarking</w:instrText>
      </w:r>
      <w:r>
        <w:instrText xml:space="preserve">" </w:instrText>
      </w:r>
      <w:r>
        <w:fldChar w:fldCharType="end"/>
      </w:r>
      <w:r w:rsidR="005C0C65">
        <w:t>Do either of the following:</w:t>
      </w:r>
      <w:bookmarkStart w:id="1084" w:name="_WWID10001356"/>
    </w:p>
    <w:bookmarkEnd w:id="1084"/>
    <w:p w:rsidR="00B97EA0" w:rsidRDefault="005C0C65" w:rsidP="006F68A8">
      <w:pPr>
        <w:pStyle w:val="aNorm"/>
        <w:numPr>
          <w:ilvl w:val="0"/>
          <w:numId w:val="159"/>
        </w:numPr>
        <w:tabs>
          <w:tab w:val="clear" w:pos="360"/>
        </w:tabs>
      </w:pPr>
      <w:r>
        <w:t xml:space="preserve">Locate the marked image in the Scrapbook and click </w:t>
      </w:r>
      <w:bookmarkStart w:id="1085" w:name="_WWID10001357"/>
      <w:r w:rsidR="00084380">
        <w:rPr>
          <w:noProof/>
        </w:rPr>
        <w:drawing>
          <wp:inline distT="0" distB="0" distL="0" distR="0">
            <wp:extent cx="161925" cy="152400"/>
            <wp:effectExtent l="0" t="0" r="0" b="0"/>
            <wp:docPr id="71" name="Picture 71" descr="Close View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lose Viewport butt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002270E3">
        <w:t>.</w:t>
      </w:r>
    </w:p>
    <w:p w:rsidR="00380B84" w:rsidRDefault="00333911" w:rsidP="006F68A8">
      <w:pPr>
        <w:pStyle w:val="aNorm"/>
        <w:numPr>
          <w:ilvl w:val="0"/>
          <w:numId w:val="159"/>
        </w:numPr>
        <w:tabs>
          <w:tab w:val="clear" w:pos="360"/>
        </w:tabs>
      </w:pPr>
      <w:r>
        <w:t xml:space="preserve"> </w:t>
      </w:r>
      <w:bookmarkEnd w:id="1085"/>
      <w:r w:rsidR="00B97EA0">
        <w:t>L</w:t>
      </w:r>
      <w:r w:rsidR="005C0C65">
        <w:t xml:space="preserve">ocate the marked image in the Viewer and click </w:t>
      </w:r>
      <w:r w:rsidR="00084380">
        <w:rPr>
          <w:noProof/>
        </w:rPr>
        <w:drawing>
          <wp:inline distT="0" distB="0" distL="0" distR="0">
            <wp:extent cx="219075" cy="171450"/>
            <wp:effectExtent l="0" t="0" r="0" b="0"/>
            <wp:docPr id="72" name="Picture 72" descr="Mark/Unmark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rk/Unmark Image ic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r w:rsidR="005C0C65">
        <w:t>.</w:t>
      </w:r>
      <w:bookmarkStart w:id="1086" w:name="_WWID10005381"/>
    </w:p>
    <w:bookmarkEnd w:id="1086"/>
    <w:p w:rsidR="00380B84" w:rsidRDefault="005C0C65" w:rsidP="00B97EA0">
      <w:pPr>
        <w:pStyle w:val="aNorm"/>
      </w:pPr>
      <w:r>
        <w:t>Unmarking a key image in an exam that is locked will delete the key image from the Scrapbook permanently.</w:t>
      </w:r>
      <w:bookmarkStart w:id="1087" w:name="_WWID10004676"/>
    </w:p>
    <w:bookmarkEnd w:id="1087"/>
    <w:p w:rsidR="005C0C65" w:rsidRDefault="005C0C65">
      <w:pPr>
        <w:pStyle w:val="aNorm"/>
      </w:pPr>
      <w:r>
        <w:t xml:space="preserve">Unmarking a key image in an exam that is not locked will temporarily remove the image from the Scrapbook; </w:t>
      </w:r>
      <w:r w:rsidR="00380B84">
        <w:t xml:space="preserve">to ensure that final medical records cannot be altered, </w:t>
      </w:r>
      <w:r>
        <w:t>the key image will be re-loaded into the Scrapbook the next time the exam is opened.</w:t>
      </w:r>
      <w:bookmarkStart w:id="1088" w:name="_WWID10001360"/>
    </w:p>
    <w:p w:rsidR="00BC35DB" w:rsidRDefault="00BC35DB">
      <w:pPr>
        <w:pStyle w:val="Heading3"/>
      </w:pPr>
      <w:bookmarkStart w:id="1089" w:name="_Ref136074183"/>
      <w:bookmarkStart w:id="1090" w:name="_Clearing_Viewports"/>
      <w:bookmarkStart w:id="1091" w:name="_Toc508191993"/>
      <w:bookmarkEnd w:id="1090"/>
      <w:r>
        <w:t>Clearing Viewports</w:t>
      </w:r>
      <w:bookmarkStart w:id="1092" w:name="_WWID10001332"/>
      <w:bookmarkEnd w:id="1089"/>
      <w:bookmarkEnd w:id="1091"/>
    </w:p>
    <w:bookmarkEnd w:id="1092"/>
    <w:p w:rsidR="00BC35DB" w:rsidRDefault="00BC35DB">
      <w:pPr>
        <w:pStyle w:val="aNorm"/>
      </w:pPr>
      <w:r>
        <w:fldChar w:fldCharType="begin"/>
      </w:r>
      <w:r>
        <w:instrText xml:space="preserve"> xe "images: </w:instrText>
      </w:r>
      <w:r w:rsidR="00535358">
        <w:instrText>clearing</w:instrText>
      </w:r>
      <w:r>
        <w:instrText xml:space="preserve">" </w:instrText>
      </w:r>
      <w:r>
        <w:fldChar w:fldCharType="end"/>
      </w:r>
      <w:r>
        <w:fldChar w:fldCharType="begin"/>
      </w:r>
      <w:r>
        <w:instrText xml:space="preserve"> xe "viewports: clearing" </w:instrText>
      </w:r>
      <w:r>
        <w:fldChar w:fldCharType="end"/>
      </w:r>
      <w:r>
        <w:t xml:space="preserve">To remove images from a viewport without closing the exam, click </w:t>
      </w:r>
      <w:r w:rsidR="00084380" w:rsidRPr="002726D9">
        <w:rPr>
          <w:rStyle w:val="bDrop15"/>
          <w:noProof/>
        </w:rPr>
        <w:drawing>
          <wp:inline distT="0" distB="0" distL="0" distR="0">
            <wp:extent cx="161925" cy="152400"/>
            <wp:effectExtent l="0" t="0" r="0" b="0"/>
            <wp:docPr id="73" name="Picture 73" descr="Close View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lose Viewport butt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located in the upper right corner of the viewport.</w:t>
      </w:r>
      <w:r w:rsidR="00BE5184">
        <w:t xml:space="preserve"> </w:t>
      </w:r>
      <w:r>
        <w:t>When images are cleared</w:t>
      </w:r>
      <w:r w:rsidR="00333911">
        <w:t xml:space="preserve"> a</w:t>
      </w:r>
      <w:r>
        <w:t>ny display changes made to the images (w/l, scale, etc.) are discarded.</w:t>
      </w:r>
      <w:bookmarkStart w:id="1093" w:name="_WWID10001335"/>
    </w:p>
    <w:bookmarkEnd w:id="1093"/>
    <w:p w:rsidR="00BC35DB" w:rsidRDefault="00BC35DB">
      <w:pPr>
        <w:pStyle w:val="aNorm"/>
      </w:pPr>
      <w:r>
        <w:t>An exam is considered open even if all viewports are cleared.</w:t>
      </w:r>
      <w:r w:rsidR="00347283">
        <w:t xml:space="preserve"> </w:t>
      </w:r>
      <w:r>
        <w:t>You can reload viewports using the Preview window, or by closing and reopening the exam using a hanging protocol.</w:t>
      </w:r>
      <w:bookmarkStart w:id="1094" w:name="_WWID10003086"/>
    </w:p>
    <w:p w:rsidR="00333911" w:rsidRDefault="00333911">
      <w:pPr>
        <w:pStyle w:val="aNorm"/>
      </w:pPr>
      <w:r>
        <w:rPr>
          <w:rStyle w:val="bLeadin"/>
        </w:rPr>
        <w:t>Note</w:t>
      </w:r>
      <w:r>
        <w:t xml:space="preserve">  Clearing images from a viewport does not affect the </w:t>
      </w:r>
      <w:r w:rsidR="00084380">
        <w:rPr>
          <w:rStyle w:val="bDrop3pt"/>
          <w:noProof/>
        </w:rPr>
        <w:drawing>
          <wp:inline distT="0" distB="0" distL="0" distR="0">
            <wp:extent cx="238125" cy="171450"/>
            <wp:effectExtent l="0" t="0" r="0" b="0"/>
            <wp:docPr id="74" name="Picture 74" descr="Viewed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iewed Image ic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125" cy="171450"/>
                    </a:xfrm>
                    <a:prstGeom prst="rect">
                      <a:avLst/>
                    </a:prstGeom>
                    <a:noFill/>
                    <a:ln>
                      <a:noFill/>
                    </a:ln>
                  </pic:spPr>
                </pic:pic>
              </a:graphicData>
            </a:graphic>
          </wp:inline>
        </w:drawing>
      </w:r>
      <w:r>
        <w:rPr>
          <w:rStyle w:val="bDrop3pt"/>
        </w:rPr>
        <w:t xml:space="preserve"> </w:t>
      </w:r>
      <w:r>
        <w:t>icon in the Preview window. This icon indicates that an image set was displayed at some point in the current viewing session, not that it is presently displayed.</w:t>
      </w:r>
      <w:bookmarkStart w:id="1095" w:name="_WWID10007024"/>
    </w:p>
    <w:p w:rsidR="005C0C65" w:rsidRDefault="005C0C65">
      <w:pPr>
        <w:pStyle w:val="Heading3"/>
      </w:pPr>
      <w:bookmarkStart w:id="1096" w:name="_Ref135107192"/>
      <w:bookmarkStart w:id="1097" w:name="_Switching_between_Patients"/>
      <w:bookmarkStart w:id="1098" w:name="_Toc508191994"/>
      <w:bookmarkEnd w:id="1094"/>
      <w:bookmarkEnd w:id="1095"/>
      <w:bookmarkEnd w:id="1097"/>
      <w:r>
        <w:t>Switching between Patients</w:t>
      </w:r>
      <w:bookmarkEnd w:id="1096"/>
      <w:bookmarkEnd w:id="1098"/>
      <w:r>
        <w:t xml:space="preserve"> </w:t>
      </w:r>
    </w:p>
    <w:p w:rsidR="005C0C65" w:rsidRDefault="00FD269B">
      <w:pPr>
        <w:pStyle w:val="aNorm"/>
      </w:pPr>
      <w:r>
        <w:fldChar w:fldCharType="begin"/>
      </w:r>
      <w:r w:rsidR="00915FFC">
        <w:instrText xml:space="preserve"> xe "active patient</w:instrText>
      </w:r>
      <w:r>
        <w:instrText xml:space="preserve">" </w:instrText>
      </w:r>
      <w:r>
        <w:fldChar w:fldCharType="end"/>
      </w:r>
      <w:r>
        <w:fldChar w:fldCharType="begin"/>
      </w:r>
      <w:r>
        <w:instrText xml:space="preserve"> xe "patients: active " </w:instrText>
      </w:r>
      <w:r>
        <w:fldChar w:fldCharType="end"/>
      </w:r>
      <w:r w:rsidR="00BC35DB">
        <w:t>The Viewer, Browser, and other windows that display images are designed to show exams for only one patient at a time.</w:t>
      </w:r>
      <w:r w:rsidR="00347283">
        <w:t xml:space="preserve"> </w:t>
      </w:r>
      <w:r w:rsidR="00BC35DB">
        <w:t>The name of the ‘active patent’ is shown in the title bar of each of these windows</w:t>
      </w:r>
      <w:bookmarkStart w:id="1099" w:name="_WWID10001029"/>
      <w:r w:rsidR="00B97EA0">
        <w:t>.</w:t>
      </w:r>
    </w:p>
    <w:p w:rsidR="005C0C65" w:rsidRDefault="00084AC6">
      <w:pPr>
        <w:pStyle w:val="aNorm"/>
      </w:pPr>
      <w:bookmarkStart w:id="1100" w:name="_WWID10001030"/>
      <w:bookmarkStart w:id="1101" w:name="_WWImgID10006001"/>
      <w:bookmarkEnd w:id="1099"/>
      <w:r>
        <w:tab/>
      </w:r>
      <w:bookmarkStart w:id="1102" w:name="_WWImgID10007935"/>
      <w:r w:rsidR="00FE18D6">
        <w:object w:dxaOrig="7130" w:dyaOrig="2453">
          <v:shape id="_x0000_i1099" type="#_x0000_t75" alt="The Active Patient button" style="width:356.25pt;height:123pt" o:ole="">
            <v:imagedata r:id="rId87" o:title=""/>
          </v:shape>
          <o:OLEObject Type="Embed" ProgID="Visio.Drawing.11" ShapeID="_x0000_i1099" DrawAspect="Content" ObjectID="_1638018750" r:id="rId88"/>
        </w:object>
      </w:r>
      <w:bookmarkEnd w:id="1101"/>
      <w:bookmarkEnd w:id="1102"/>
    </w:p>
    <w:bookmarkEnd w:id="1100"/>
    <w:p w:rsidR="005C0C65" w:rsidRDefault="005C0C65">
      <w:pPr>
        <w:pStyle w:val="aNorm"/>
      </w:pPr>
      <w:r>
        <w:t>When exams</w:t>
      </w:r>
      <w:r w:rsidR="00BC35DB">
        <w:t xml:space="preserve"> </w:t>
      </w:r>
      <w:r>
        <w:t xml:space="preserve">for multiple patients are </w:t>
      </w:r>
      <w:r w:rsidR="00BC35DB">
        <w:t>open</w:t>
      </w:r>
      <w:r>
        <w:t>,</w:t>
      </w:r>
      <w:r w:rsidR="00084AC6">
        <w:t xml:space="preserve"> pressing </w:t>
      </w:r>
      <w:r w:rsidR="005144BA">
        <w:t>&lt;Ctrl</w:t>
      </w:r>
      <w:r w:rsidR="00084AC6">
        <w:rPr>
          <w:rStyle w:val="Strong"/>
        </w:rPr>
        <w:t>+P&gt;</w:t>
      </w:r>
      <w:r w:rsidR="00084AC6">
        <w:t xml:space="preserve"> or </w:t>
      </w:r>
      <w:r>
        <w:t xml:space="preserve">clicking the </w:t>
      </w:r>
      <w:r>
        <w:rPr>
          <w:rStyle w:val="Strong"/>
        </w:rPr>
        <w:t>Active Patient</w:t>
      </w:r>
      <w:r>
        <w:t xml:space="preserve"> button opens a list that shows the names of </w:t>
      </w:r>
      <w:r w:rsidR="00BE5184">
        <w:t>each patient</w:t>
      </w:r>
      <w:r>
        <w:t xml:space="preserve"> with </w:t>
      </w:r>
      <w:r w:rsidR="00BC35DB">
        <w:t>open</w:t>
      </w:r>
      <w:r>
        <w:t xml:space="preserve"> exams.</w:t>
      </w:r>
      <w:r w:rsidR="00347283">
        <w:t xml:space="preserve"> </w:t>
      </w:r>
      <w:r>
        <w:t>Clicking a patient name will update the display of all windows</w:t>
      </w:r>
      <w:r w:rsidR="00BC35DB">
        <w:t xml:space="preserve"> </w:t>
      </w:r>
      <w:r>
        <w:t>to that patient.</w:t>
      </w:r>
      <w:bookmarkStart w:id="1103" w:name="_WWID10001031"/>
      <w:r>
        <w:t xml:space="preserve"> Exams for other patients, while still loaded, are not visible.</w:t>
      </w:r>
    </w:p>
    <w:p w:rsidR="005C0C65" w:rsidRDefault="005C0C65">
      <w:pPr>
        <w:pStyle w:val="Heading2"/>
      </w:pPr>
      <w:bookmarkStart w:id="1104" w:name="_Ref137003234"/>
      <w:bookmarkStart w:id="1105" w:name="_Using_the_Preview"/>
      <w:bookmarkStart w:id="1106" w:name="_Toc508191995"/>
      <w:bookmarkEnd w:id="1088"/>
      <w:bookmarkEnd w:id="1103"/>
      <w:bookmarkEnd w:id="1105"/>
      <w:r>
        <w:t>Using</w:t>
      </w:r>
      <w:r w:rsidR="00BC35DB">
        <w:t> </w:t>
      </w:r>
      <w:r>
        <w:t>the</w:t>
      </w:r>
      <w:r w:rsidR="00BC35DB">
        <w:t> </w:t>
      </w:r>
      <w:r>
        <w:t>Preview</w:t>
      </w:r>
      <w:r w:rsidR="00BC35DB">
        <w:t> </w:t>
      </w:r>
      <w:r>
        <w:t>Window</w:t>
      </w:r>
      <w:bookmarkStart w:id="1107" w:name="_WWID10002410"/>
      <w:bookmarkEnd w:id="1104"/>
      <w:bookmarkEnd w:id="1106"/>
    </w:p>
    <w:bookmarkEnd w:id="1107"/>
    <w:p w:rsidR="005C0C65" w:rsidRDefault="005C0C65">
      <w:pPr>
        <w:pStyle w:val="aNorm"/>
      </w:pPr>
      <w:r>
        <w:fldChar w:fldCharType="begin"/>
      </w:r>
      <w:r>
        <w:instrText xml:space="preserve"> xe "Preview window</w:instrText>
      </w:r>
      <w:r w:rsidR="00001EF4">
        <w:instrText>: using</w:instrText>
      </w:r>
      <w:r>
        <w:instrText xml:space="preserve">" </w:instrText>
      </w:r>
      <w:r>
        <w:fldChar w:fldCharType="end"/>
      </w:r>
      <w:r>
        <w:fldChar w:fldCharType="begin"/>
      </w:r>
      <w:r>
        <w:instrText xml:space="preserve"> xe "image sets: loadin</w:instrText>
      </w:r>
      <w:r w:rsidR="00745ECE">
        <w:instrText>g into viewports</w:instrText>
      </w:r>
      <w:r>
        <w:instrText xml:space="preserve">" </w:instrText>
      </w:r>
      <w:r>
        <w:fldChar w:fldCharType="end"/>
      </w:r>
      <w:r>
        <w:fldChar w:fldCharType="begin"/>
      </w:r>
      <w:r>
        <w:instrText xml:space="preserve"> XE "abstracts" \t "</w:instrText>
      </w:r>
      <w:r>
        <w:rPr>
          <w:i/>
        </w:rPr>
        <w:instrText>See</w:instrText>
      </w:r>
      <w:r>
        <w:instrText xml:space="preserve"> thumbnails" </w:instrText>
      </w:r>
      <w:r>
        <w:fldChar w:fldCharType="end"/>
      </w:r>
      <w:r>
        <w:t>The Preview wi</w:t>
      </w:r>
      <w:r w:rsidR="00BE5184">
        <w:t>ndow uses ‘thumbnail’ images to</w:t>
      </w:r>
      <w:r>
        <w:t xml:space="preserve"> present a summary view of exams that are currently open.</w:t>
      </w:r>
      <w:bookmarkStart w:id="1108" w:name="_WWID10002483"/>
      <w:r w:rsidR="00347283">
        <w:t xml:space="preserve"> </w:t>
      </w:r>
      <w:r>
        <w:t xml:space="preserve">If the Preview window is not visible, it can be displayed by clicking </w:t>
      </w:r>
      <w:r w:rsidR="00084380">
        <w:rPr>
          <w:rStyle w:val="bDrop3pt"/>
          <w:noProof/>
        </w:rPr>
        <w:drawing>
          <wp:inline distT="0" distB="0" distL="0" distR="0">
            <wp:extent cx="200025" cy="180975"/>
            <wp:effectExtent l="0" t="0" r="0" b="0"/>
            <wp:docPr id="76" name="Picture 76" descr="P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eview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p>
    <w:p w:rsidR="00BC35DB" w:rsidRDefault="005C0C65">
      <w:pPr>
        <w:pStyle w:val="aNorm"/>
        <w:keepNext/>
      </w:pPr>
      <w:r>
        <w:t>The Preview window lets</w:t>
      </w:r>
      <w:r w:rsidR="00BC35DB">
        <w:t xml:space="preserve"> you load viewports manually </w:t>
      </w:r>
      <w:r w:rsidR="00BE5184">
        <w:t>when</w:t>
      </w:r>
      <w:r w:rsidR="00BC35DB">
        <w:t>:</w:t>
      </w:r>
      <w:bookmarkStart w:id="1109" w:name="_WWID10003629"/>
    </w:p>
    <w:bookmarkEnd w:id="1109"/>
    <w:p w:rsidR="005C0C65" w:rsidRDefault="005C0C65" w:rsidP="006F68A8">
      <w:pPr>
        <w:pStyle w:val="aNorm"/>
        <w:numPr>
          <w:ilvl w:val="0"/>
          <w:numId w:val="161"/>
        </w:numPr>
        <w:tabs>
          <w:tab w:val="clear" w:pos="360"/>
        </w:tabs>
      </w:pPr>
      <w:r>
        <w:t>You want to view images in the Browser window (instead of the Viewer window).</w:t>
      </w:r>
      <w:bookmarkStart w:id="1110" w:name="_WWID10002494"/>
    </w:p>
    <w:bookmarkEnd w:id="1110"/>
    <w:p w:rsidR="00333911" w:rsidRDefault="00333911" w:rsidP="006F68A8">
      <w:pPr>
        <w:pStyle w:val="aNorm"/>
        <w:numPr>
          <w:ilvl w:val="0"/>
          <w:numId w:val="161"/>
        </w:numPr>
        <w:tabs>
          <w:tab w:val="clear" w:pos="360"/>
        </w:tabs>
      </w:pPr>
      <w:r>
        <w:t>You want to view images in an exam that was opened using a template only, or using a hanging protocol that cannot accommodate the structure of the exam</w:t>
      </w:r>
      <w:bookmarkStart w:id="1111" w:name="_WWID10002488"/>
      <w:r>
        <w:t>.</w:t>
      </w:r>
    </w:p>
    <w:bookmarkEnd w:id="1111"/>
    <w:p w:rsidR="005C0C65" w:rsidRDefault="005C0C65" w:rsidP="006F68A8">
      <w:pPr>
        <w:pStyle w:val="aNorm"/>
        <w:numPr>
          <w:ilvl w:val="0"/>
          <w:numId w:val="161"/>
        </w:numPr>
        <w:tabs>
          <w:tab w:val="clear" w:pos="360"/>
        </w:tabs>
      </w:pPr>
      <w:r>
        <w:t>You want to re-load a viewport that was cleared.</w:t>
      </w:r>
      <w:bookmarkStart w:id="1112" w:name="_WWID10002493"/>
    </w:p>
    <w:bookmarkEnd w:id="1112"/>
    <w:p w:rsidR="005C0C65" w:rsidRDefault="005C0C65" w:rsidP="006F68A8">
      <w:pPr>
        <w:pStyle w:val="aNorm"/>
        <w:numPr>
          <w:ilvl w:val="0"/>
          <w:numId w:val="161"/>
        </w:numPr>
        <w:tabs>
          <w:tab w:val="clear" w:pos="360"/>
        </w:tabs>
      </w:pPr>
      <w:r>
        <w:t>You want to view images from an additional exam associated with a patient who already has an exam displayed.</w:t>
      </w:r>
      <w:bookmarkStart w:id="1113" w:name="_WWID10001015"/>
    </w:p>
    <w:p w:rsidR="005C0C65" w:rsidRDefault="005C0C65" w:rsidP="006F68A8">
      <w:pPr>
        <w:pStyle w:val="aNorm"/>
        <w:numPr>
          <w:ilvl w:val="0"/>
          <w:numId w:val="161"/>
        </w:numPr>
        <w:tabs>
          <w:tab w:val="clear" w:pos="360"/>
        </w:tabs>
      </w:pPr>
      <w:bookmarkStart w:id="1114" w:name="_WWID10002489"/>
      <w:r>
        <w:t>You want to create copies of images already loaded into the Viewer window.</w:t>
      </w:r>
    </w:p>
    <w:bookmarkEnd w:id="1108"/>
    <w:bookmarkEnd w:id="1113"/>
    <w:bookmarkEnd w:id="1114"/>
    <w:p w:rsidR="00BC35DB" w:rsidRDefault="005C0C65">
      <w:pPr>
        <w:pStyle w:val="aNorm"/>
      </w:pPr>
      <w:r>
        <w:t xml:space="preserve">To load viewports manually, you can drag thumbnails from the Preview window into the Viewer, or you can double-click </w:t>
      </w:r>
      <w:bookmarkStart w:id="1115" w:name="_WWID10002490"/>
      <w:r>
        <w:t xml:space="preserve">a thumbnail to open the entire exam in the Browser window. </w:t>
      </w:r>
    </w:p>
    <w:p w:rsidR="005C0C65" w:rsidRDefault="005C0C65" w:rsidP="00F0160F">
      <w:pPr>
        <w:pStyle w:val="Heading3"/>
      </w:pPr>
      <w:bookmarkStart w:id="1116" w:name="_WWID10000850"/>
      <w:bookmarkStart w:id="1117" w:name="_Toc508191996"/>
      <w:bookmarkEnd w:id="1115"/>
      <w:r>
        <w:t>Thumbnails</w:t>
      </w:r>
      <w:r w:rsidR="00F76898">
        <w:t xml:space="preserve"> and </w:t>
      </w:r>
      <w:r w:rsidR="005241D2">
        <w:t>List View</w:t>
      </w:r>
      <w:r>
        <w:t xml:space="preserve"> </w:t>
      </w:r>
      <w:bookmarkStart w:id="1118" w:name="_WWID10001024"/>
      <w:r w:rsidR="00F0160F">
        <w:t>Explained</w:t>
      </w:r>
      <w:bookmarkEnd w:id="1117"/>
      <w:r w:rsidR="00F0160F">
        <w:t xml:space="preserve"> </w:t>
      </w:r>
    </w:p>
    <w:bookmarkEnd w:id="1118"/>
    <w:p w:rsidR="005C0C65" w:rsidRDefault="00333911">
      <w:pPr>
        <w:pStyle w:val="aNorm"/>
      </w:pPr>
      <w:r>
        <w:fldChar w:fldCharType="begin"/>
      </w:r>
      <w:r>
        <w:instrText xml:space="preserve"> xe "thumbnails: described" </w:instrText>
      </w:r>
      <w:r>
        <w:fldChar w:fldCharType="end"/>
      </w:r>
      <w:r w:rsidR="005C0C65">
        <w:t>Each thumbnail in the Preview window represents an image, a group of images</w:t>
      </w:r>
      <w:r w:rsidR="00B97EA0">
        <w:t>,</w:t>
      </w:r>
      <w:r w:rsidR="005C0C65">
        <w:t xml:space="preserve"> or an entire exam.</w:t>
      </w:r>
      <w:r w:rsidR="00347283">
        <w:t xml:space="preserve"> </w:t>
      </w:r>
      <w:r w:rsidR="005C0C65">
        <w:t>The number of images represented by a thumbnail is displayed in the title bar over each thumbnail</w:t>
      </w:r>
      <w:r>
        <w:t>, and the thumbnail image itself is derived from the first image in the image set represented by the thumbnail</w:t>
      </w:r>
      <w:r w:rsidR="005C0C65">
        <w:t>.</w:t>
      </w:r>
      <w:bookmarkStart w:id="1119" w:name="_WWID10001025"/>
    </w:p>
    <w:p w:rsidR="00333911" w:rsidRDefault="00333911">
      <w:pPr>
        <w:pStyle w:val="aNorm"/>
      </w:pPr>
      <w:r>
        <w:t>Thumbnails incorporate icons that let you n</w:t>
      </w:r>
      <w:r w:rsidR="00084AC6">
        <w:t>ote which parts of an exam have been</w:t>
      </w:r>
      <w:r>
        <w:t xml:space="preserve"> loaded into viewports.</w:t>
      </w:r>
      <w:r w:rsidR="00084AC6">
        <w:t xml:space="preserve"> </w:t>
      </w:r>
      <w:r>
        <w:t xml:space="preserve">For details, see </w:t>
      </w:r>
      <w:r w:rsidRPr="00E30E70">
        <w:rPr>
          <w:rStyle w:val="bLinkRef"/>
        </w:rPr>
        <w:fldChar w:fldCharType="begin" w:fldLock="1"/>
      </w:r>
      <w:r w:rsidRPr="00E30E70">
        <w:rPr>
          <w:rStyle w:val="bLinkRef"/>
        </w:rPr>
        <w:instrText xml:space="preserve"> REF _Ref135013608 \h </w:instrText>
      </w:r>
      <w:r w:rsidRPr="00E30E70">
        <w:rPr>
          <w:rStyle w:val="bLinkRef"/>
        </w:rPr>
      </w:r>
      <w:r w:rsidRPr="00E30E70">
        <w:rPr>
          <w:rStyle w:val="bLinkRef"/>
        </w:rPr>
        <w:instrText xml:space="preserve"> \* MERGEFORMAT </w:instrText>
      </w:r>
      <w:r w:rsidRPr="00E30E70">
        <w:rPr>
          <w:rStyle w:val="bLinkRef"/>
        </w:rPr>
        <w:fldChar w:fldCharType="separate"/>
      </w:r>
      <w:r w:rsidR="0093607B" w:rsidRPr="00E30E70">
        <w:rPr>
          <w:rStyle w:val="bLinkRef"/>
        </w:rPr>
        <w:t>Loading Viewports</w:t>
      </w:r>
      <w:r w:rsidRPr="00E30E70">
        <w:rPr>
          <w:rStyle w:val="bLinkRef"/>
        </w:rPr>
        <w:fldChar w:fldCharType="end"/>
      </w:r>
      <w:r>
        <w:t xml:space="preserve"> </w:t>
      </w:r>
      <w:bookmarkStart w:id="1120" w:name="_WWID10007027"/>
      <w:r w:rsidR="000C6E96">
        <w:t xml:space="preserve">on page </w:t>
      </w:r>
      <w:r w:rsidR="000C6E96">
        <w:fldChar w:fldCharType="begin"/>
      </w:r>
      <w:r w:rsidR="000C6E96">
        <w:instrText xml:space="preserve"> PAGEREF _Ref135013608 \h </w:instrText>
      </w:r>
      <w:r w:rsidR="000C6E96">
        <w:fldChar w:fldCharType="separate"/>
      </w:r>
      <w:ins w:id="1121" w:author="Andersen, Charles W.  (ManTech)" w:date="2019-12-10T15:26:00Z">
        <w:r w:rsidR="00380255">
          <w:rPr>
            <w:noProof/>
          </w:rPr>
          <w:t>55</w:t>
        </w:r>
      </w:ins>
      <w:del w:id="1122" w:author="Andersen, Charles W.  (ManTech)" w:date="2019-12-10T15:26:00Z">
        <w:r w:rsidR="00B77F99" w:rsidDel="00380255">
          <w:rPr>
            <w:noProof/>
          </w:rPr>
          <w:delText>4</w:delText>
        </w:r>
      </w:del>
      <w:r w:rsidR="000C6E96">
        <w:fldChar w:fldCharType="end"/>
      </w:r>
      <w:r w:rsidR="000C6E96">
        <w:t>.</w:t>
      </w:r>
    </w:p>
    <w:p w:rsidR="00F76898" w:rsidRDefault="00F76898">
      <w:pPr>
        <w:pStyle w:val="aNorm"/>
      </w:pPr>
      <w:r w:rsidRPr="00B95854">
        <w:t>In addition to the thumbnail view, the Preview window incorporates a “</w:t>
      </w:r>
      <w:r w:rsidR="005241D2">
        <w:t>List View</w:t>
      </w:r>
      <w:r>
        <w:fldChar w:fldCharType="begin"/>
      </w:r>
      <w:r>
        <w:instrText xml:space="preserve"> XE "</w:instrText>
      </w:r>
      <w:r w:rsidRPr="00AA0F0C">
        <w:instrText>List view</w:instrText>
      </w:r>
      <w:r>
        <w:instrText xml:space="preserve">" </w:instrText>
      </w:r>
      <w:r>
        <w:fldChar w:fldCharType="end"/>
      </w:r>
      <w:r>
        <w:t>.</w:t>
      </w:r>
      <w:r w:rsidRPr="00B95854">
        <w:t xml:space="preserve">” In </w:t>
      </w:r>
      <w:r w:rsidR="005241D2">
        <w:t>List View</w:t>
      </w:r>
      <w:r w:rsidRPr="00B95854">
        <w:t xml:space="preserve">, a set of progress bars shows the loading status of all exams. Using </w:t>
      </w:r>
      <w:r w:rsidR="005241D2">
        <w:t>List View</w:t>
      </w:r>
      <w:r w:rsidRPr="00B95854">
        <w:t xml:space="preserve">, you can </w:t>
      </w:r>
      <w:r>
        <w:t>pause or resume</w:t>
      </w:r>
      <w:r w:rsidRPr="00B95854">
        <w:t xml:space="preserve"> the load of series (image sets) within an exam. </w:t>
      </w:r>
      <w:r>
        <w:t>You can also purge image sets to free up memory.</w:t>
      </w:r>
      <w:r w:rsidR="00046143">
        <w:t xml:space="preserve"> See </w:t>
      </w:r>
      <w:r w:rsidR="00046143" w:rsidRPr="00E30E70">
        <w:rPr>
          <w:rStyle w:val="bLinkRef"/>
        </w:rPr>
        <w:fldChar w:fldCharType="begin"/>
      </w:r>
      <w:r w:rsidR="00046143" w:rsidRPr="00E30E70">
        <w:rPr>
          <w:rStyle w:val="bLinkRef"/>
        </w:rPr>
        <w:instrText xml:space="preserve"> REF _Ref248729184 \h </w:instrText>
      </w:r>
      <w:r w:rsidR="00046143" w:rsidRPr="00E30E70">
        <w:rPr>
          <w:rStyle w:val="bLinkRef"/>
        </w:rPr>
      </w:r>
      <w:r w:rsidR="00E30E70">
        <w:rPr>
          <w:rStyle w:val="bLinkRef"/>
        </w:rPr>
        <w:instrText xml:space="preserve"> \* MERGEFORMAT </w:instrText>
      </w:r>
      <w:r w:rsidR="00046143" w:rsidRPr="00E30E70">
        <w:rPr>
          <w:rStyle w:val="bLinkRef"/>
        </w:rPr>
        <w:fldChar w:fldCharType="separate"/>
      </w:r>
      <w:ins w:id="1123" w:author="Andersen, Charles W.  (ManTech)" w:date="2019-12-10T15:26:00Z">
        <w:r w:rsidR="00380255" w:rsidRPr="00380255">
          <w:rPr>
            <w:rStyle w:val="bLinkRef"/>
            <w:rPrChange w:id="1124" w:author="Andersen, Charles W.  (ManTech)" w:date="2019-12-10T15:26:00Z">
              <w:rPr/>
            </w:rPrChange>
          </w:rPr>
          <w:t>Managing the Exam Load Process</w:t>
        </w:r>
      </w:ins>
      <w:del w:id="1125" w:author="Andersen, Charles W.  (ManTech)" w:date="2019-12-10T15:26:00Z">
        <w:r w:rsidR="00B77F99" w:rsidRPr="00B77F99" w:rsidDel="00380255">
          <w:rPr>
            <w:rStyle w:val="bLinkRef"/>
          </w:rPr>
          <w:delText>Managing the Exam Load Process</w:delText>
        </w:r>
      </w:del>
      <w:r w:rsidR="00046143" w:rsidRPr="00E30E70">
        <w:rPr>
          <w:rStyle w:val="bLinkRef"/>
        </w:rPr>
        <w:fldChar w:fldCharType="end"/>
      </w:r>
      <w:r w:rsidR="000C6E96">
        <w:t xml:space="preserve"> on page </w:t>
      </w:r>
      <w:r w:rsidR="000C6E96">
        <w:fldChar w:fldCharType="begin"/>
      </w:r>
      <w:r w:rsidR="000C6E96">
        <w:instrText xml:space="preserve"> PAGEREF _Ref248729184 \h </w:instrText>
      </w:r>
      <w:r w:rsidR="000C6E96">
        <w:fldChar w:fldCharType="separate"/>
      </w:r>
      <w:ins w:id="1126" w:author="Andersen, Charles W.  (ManTech)" w:date="2019-12-10T15:26:00Z">
        <w:r w:rsidR="00380255">
          <w:rPr>
            <w:noProof/>
          </w:rPr>
          <w:t>26</w:t>
        </w:r>
      </w:ins>
      <w:del w:id="1127" w:author="Andersen, Charles W.  (ManTech)" w:date="2019-12-10T15:26:00Z">
        <w:r w:rsidR="00B77F99" w:rsidDel="00380255">
          <w:rPr>
            <w:noProof/>
          </w:rPr>
          <w:delText>4</w:delText>
        </w:r>
      </w:del>
      <w:r w:rsidR="000C6E96">
        <w:fldChar w:fldCharType="end"/>
      </w:r>
      <w:r w:rsidR="00046143" w:rsidRPr="00046143">
        <w:t xml:space="preserve"> for more detail on the use of List View mode.</w:t>
      </w:r>
    </w:p>
    <w:p w:rsidR="00E03FB0" w:rsidRDefault="00E03FB0" w:rsidP="00E03FB0">
      <w:r w:rsidRPr="00E03FB0">
        <w:rPr>
          <w:rFonts w:ascii="Arial" w:hAnsi="Arial" w:cs="Arial"/>
          <w:b/>
          <w:sz w:val="20"/>
          <w:szCs w:val="20"/>
        </w:rPr>
        <w:t>Note</w:t>
      </w:r>
      <w:r>
        <w:rPr>
          <w:rFonts w:ascii="Arial" w:hAnsi="Arial" w:cs="Arial"/>
          <w:b/>
          <w:sz w:val="20"/>
          <w:szCs w:val="20"/>
        </w:rPr>
        <w:t xml:space="preserve">  </w:t>
      </w:r>
      <w:r>
        <w:t xml:space="preserve">VistARad will, by default, preview </w:t>
      </w:r>
      <w:r w:rsidR="006044B1" w:rsidRPr="006044B1">
        <w:t>the CT and MR</w:t>
      </w:r>
      <w:r w:rsidR="006916E4">
        <w:t xml:space="preserve"> </w:t>
      </w:r>
      <w:r>
        <w:t xml:space="preserve">modalities in List View mode. You can override this and preview all modalities in thumbnail view by going to the </w:t>
      </w:r>
      <w:r w:rsidRPr="00FC6865">
        <w:rPr>
          <w:b/>
        </w:rPr>
        <w:t>Settings | Hanging Protocol</w:t>
      </w:r>
      <w:r>
        <w:t xml:space="preserve"> tab and checking ‘Display traditional thumbnails in the Preview window</w:t>
      </w:r>
      <w:r w:rsidR="00FC6865">
        <w:t>’</w:t>
      </w:r>
      <w:r>
        <w:t>.</w:t>
      </w:r>
    </w:p>
    <w:p w:rsidR="0009134B" w:rsidRDefault="0009134B" w:rsidP="0061645E">
      <w:pPr>
        <w:pStyle w:val="Heading3"/>
      </w:pPr>
      <w:bookmarkStart w:id="1128" w:name="_Toc508191997"/>
      <w:r>
        <w:t>Customizing Thumbnail Sizes</w:t>
      </w:r>
      <w:bookmarkEnd w:id="1128"/>
    </w:p>
    <w:p w:rsidR="0009134B" w:rsidRDefault="0009134B" w:rsidP="0009134B">
      <w:pPr>
        <w:pStyle w:val="aNorm"/>
      </w:pPr>
      <w:r>
        <w:t>The thumbnail image size</w:t>
      </w:r>
      <w:r w:rsidR="0061645E">
        <w:fldChar w:fldCharType="begin"/>
      </w:r>
      <w:r w:rsidR="0061645E">
        <w:instrText xml:space="preserve"> XE "</w:instrText>
      </w:r>
      <w:r w:rsidR="0061645E" w:rsidRPr="0061645E">
        <w:instrText>thumbna</w:instrText>
      </w:r>
      <w:r w:rsidR="0061645E" w:rsidRPr="008014EE">
        <w:instrText>il image size</w:instrText>
      </w:r>
      <w:r w:rsidR="0061645E">
        <w:instrText xml:space="preserve">" </w:instrText>
      </w:r>
      <w:r w:rsidR="0061645E">
        <w:fldChar w:fldCharType="end"/>
      </w:r>
      <w:r>
        <w:t xml:space="preserve"> in the traditional thumbnail view is fixed. However, a user preference allows you to use different sized thumbnail images in the List view.</w:t>
      </w:r>
    </w:p>
    <w:p w:rsidR="0009134B" w:rsidRDefault="0009134B" w:rsidP="0009134B">
      <w:pPr>
        <w:pStyle w:val="aNorm"/>
      </w:pPr>
      <w:r>
        <w:t xml:space="preserve">To select a different thumbnail size, first close all currently opened exams. </w:t>
      </w:r>
      <w:r w:rsidR="00EA1C0F">
        <w:t xml:space="preserve"> </w:t>
      </w:r>
      <w:r>
        <w:t xml:space="preserve">Click </w:t>
      </w:r>
      <w:r w:rsidRPr="0061645E">
        <w:rPr>
          <w:b/>
        </w:rPr>
        <w:t>View | Settings | Hanging Protocol</w:t>
      </w:r>
      <w:r w:rsidR="00FC6865">
        <w:rPr>
          <w:b/>
        </w:rPr>
        <w:t>;</w:t>
      </w:r>
      <w:r>
        <w:t xml:space="preserve"> then click the button </w:t>
      </w:r>
      <w:r w:rsidRPr="0061645E">
        <w:rPr>
          <w:b/>
        </w:rPr>
        <w:t>Select Thumbnail Size</w:t>
      </w:r>
      <w:r>
        <w:t>.</w:t>
      </w:r>
      <w:r w:rsidR="00EA1C0F">
        <w:t xml:space="preserve"> </w:t>
      </w:r>
      <w:r>
        <w:t xml:space="preserve"> Drag the dialog box that opens to the same screen where you prefer to display the Preview window (to provide an accurate spatial reference), then select the radio button below the thumbnail size you prefer; click </w:t>
      </w:r>
      <w:r w:rsidRPr="0061645E">
        <w:rPr>
          <w:b/>
        </w:rPr>
        <w:t>OK</w:t>
      </w:r>
      <w:r>
        <w:t xml:space="preserve"> on that dialog, then </w:t>
      </w:r>
      <w:r w:rsidRPr="0061645E">
        <w:rPr>
          <w:b/>
        </w:rPr>
        <w:t>OK</w:t>
      </w:r>
      <w:r>
        <w:t xml:space="preserve"> on the </w:t>
      </w:r>
      <w:r w:rsidRPr="0061645E">
        <w:rPr>
          <w:b/>
        </w:rPr>
        <w:t>Settings</w:t>
      </w:r>
      <w:r>
        <w:t xml:space="preserve"> form. </w:t>
      </w:r>
      <w:r w:rsidR="00EA1C0F">
        <w:t xml:space="preserve"> </w:t>
      </w:r>
      <w:r>
        <w:t>The new setting will be applied the next time an exam (CT or MR) is opened.</w:t>
      </w:r>
    </w:p>
    <w:p w:rsidR="00BC35DB" w:rsidRDefault="00BC35DB">
      <w:pPr>
        <w:pStyle w:val="Heading2"/>
      </w:pPr>
      <w:bookmarkStart w:id="1129" w:name="_Ref137003235"/>
      <w:bookmarkStart w:id="1130" w:name="_Toc508191998"/>
      <w:bookmarkEnd w:id="1116"/>
      <w:bookmarkEnd w:id="1119"/>
      <w:bookmarkEnd w:id="1120"/>
      <w:r>
        <w:t>Using the Viewer Window</w:t>
      </w:r>
      <w:bookmarkStart w:id="1131" w:name="_WWID10002537"/>
      <w:bookmarkEnd w:id="1129"/>
      <w:bookmarkEnd w:id="1130"/>
    </w:p>
    <w:p w:rsidR="00BC35DB" w:rsidRDefault="000D08B7">
      <w:pPr>
        <w:pStyle w:val="aNorm"/>
      </w:pPr>
      <w:r>
        <w:fldChar w:fldCharType="begin"/>
      </w:r>
      <w:r>
        <w:instrText xml:space="preserve"> xe "Viewer window: using" </w:instrText>
      </w:r>
      <w:r>
        <w:fldChar w:fldCharType="end"/>
      </w:r>
      <w:r w:rsidR="00BC35DB">
        <w:t>The Viewer window is the primary window used for diagnostic interpretation.</w:t>
      </w:r>
      <w:r w:rsidR="00347283">
        <w:t xml:space="preserve"> </w:t>
      </w:r>
      <w:r w:rsidR="00702F33">
        <w:t>I</w:t>
      </w:r>
      <w:r w:rsidR="00BC35DB">
        <w:t>mages are automatically loaded into the Viewer window when an exam is opened using a hanging protocol.</w:t>
      </w:r>
      <w:r w:rsidR="00347283">
        <w:t xml:space="preserve"> </w:t>
      </w:r>
      <w:r w:rsidR="00BC35DB">
        <w:t>You can also</w:t>
      </w:r>
      <w:r w:rsidR="00380B84">
        <w:t xml:space="preserve"> manually load ima</w:t>
      </w:r>
      <w:r w:rsidR="00380B84">
        <w:t>g</w:t>
      </w:r>
      <w:r w:rsidR="00380B84">
        <w:t>es into viewports</w:t>
      </w:r>
      <w:r w:rsidR="00BC35DB">
        <w:t xml:space="preserve"> </w:t>
      </w:r>
      <w:r w:rsidR="00380B84">
        <w:t xml:space="preserve">in </w:t>
      </w:r>
      <w:r w:rsidR="00BC35DB">
        <w:t>the Viewer window</w:t>
      </w:r>
      <w:r w:rsidR="00380B84">
        <w:t xml:space="preserve"> (</w:t>
      </w:r>
      <w:r w:rsidR="00BC35DB">
        <w:t>details</w:t>
      </w:r>
      <w:r w:rsidR="000C6E96">
        <w:t xml:space="preserve"> on page </w:t>
      </w:r>
      <w:r w:rsidR="000C6E96">
        <w:fldChar w:fldCharType="begin"/>
      </w:r>
      <w:r w:rsidR="000C6E96">
        <w:instrText xml:space="preserve"> PAGEREF _Ref135013608 \h </w:instrText>
      </w:r>
      <w:r w:rsidR="000C6E96">
        <w:fldChar w:fldCharType="separate"/>
      </w:r>
      <w:ins w:id="1132" w:author="Andersen, Charles W.  (ManTech)" w:date="2019-12-10T15:26:00Z">
        <w:r w:rsidR="00380255">
          <w:rPr>
            <w:noProof/>
          </w:rPr>
          <w:t>55</w:t>
        </w:r>
      </w:ins>
      <w:del w:id="1133" w:author="Andersen, Charles W.  (ManTech)" w:date="2019-12-10T15:26:00Z">
        <w:r w:rsidR="00B77F99" w:rsidDel="00380255">
          <w:rPr>
            <w:noProof/>
          </w:rPr>
          <w:delText>4</w:delText>
        </w:r>
      </w:del>
      <w:r w:rsidR="000C6E96">
        <w:fldChar w:fldCharType="end"/>
      </w:r>
      <w:r w:rsidR="00380B84">
        <w:t>)</w:t>
      </w:r>
      <w:r w:rsidR="00BC35DB">
        <w:t>.</w:t>
      </w:r>
      <w:bookmarkStart w:id="1134" w:name="_WWID10003632"/>
    </w:p>
    <w:bookmarkEnd w:id="1134"/>
    <w:p w:rsidR="00BC35DB" w:rsidRDefault="00380B84">
      <w:pPr>
        <w:pStyle w:val="aNorm"/>
      </w:pPr>
      <w:r>
        <w:t xml:space="preserve">All standard image manipulations can be performed in the Viewer window (details </w:t>
      </w:r>
      <w:r w:rsidR="000C6E96">
        <w:t xml:space="preserve">on page </w:t>
      </w:r>
      <w:r w:rsidR="000C6E96">
        <w:fldChar w:fldCharType="begin"/>
      </w:r>
      <w:r w:rsidR="000C6E96">
        <w:instrText xml:space="preserve"> PAGEREF _Ref137008011 \h </w:instrText>
      </w:r>
      <w:r w:rsidR="000C6E96">
        <w:fldChar w:fldCharType="separate"/>
      </w:r>
      <w:ins w:id="1135" w:author="Andersen, Charles W.  (ManTech)" w:date="2019-12-10T15:26:00Z">
        <w:r w:rsidR="00380255">
          <w:rPr>
            <w:noProof/>
          </w:rPr>
          <w:t>74</w:t>
        </w:r>
      </w:ins>
      <w:del w:id="1136" w:author="Andersen, Charles W.  (ManTech)" w:date="2019-12-10T15:26:00Z">
        <w:r w:rsidR="00B77F99" w:rsidDel="00380255">
          <w:rPr>
            <w:noProof/>
          </w:rPr>
          <w:delText>4</w:delText>
        </w:r>
      </w:del>
      <w:r w:rsidR="000C6E96">
        <w:fldChar w:fldCharType="end"/>
      </w:r>
      <w:r w:rsidR="000C6E96">
        <w:t xml:space="preserve">). </w:t>
      </w:r>
      <w:r w:rsidR="006D63A2">
        <w:t>S</w:t>
      </w:r>
      <w:r w:rsidR="00BC35DB">
        <w:t>tages</w:t>
      </w:r>
      <w:r w:rsidR="006D63A2">
        <w:t xml:space="preserve"> and </w:t>
      </w:r>
      <w:r>
        <w:t>wide viewports</w:t>
      </w:r>
      <w:r w:rsidR="00442B28">
        <w:t xml:space="preserve"> </w:t>
      </w:r>
      <w:r w:rsidR="00BC35DB">
        <w:t xml:space="preserve">are available </w:t>
      </w:r>
      <w:r w:rsidR="00B971D9">
        <w:t xml:space="preserve">only </w:t>
      </w:r>
      <w:r w:rsidR="00BC35DB">
        <w:t>in the Viewer window.</w:t>
      </w:r>
      <w:bookmarkStart w:id="1137" w:name="_WWID10003308"/>
    </w:p>
    <w:p w:rsidR="00BC35DB" w:rsidRDefault="00BC35DB">
      <w:pPr>
        <w:pStyle w:val="Heading3"/>
      </w:pPr>
      <w:bookmarkStart w:id="1138" w:name="_Using_Stages_in"/>
      <w:bookmarkStart w:id="1139" w:name="_Ref137003237"/>
      <w:bookmarkStart w:id="1140" w:name="_Using_Stages"/>
      <w:bookmarkStart w:id="1141" w:name="_Toc508191999"/>
      <w:bookmarkEnd w:id="1131"/>
      <w:bookmarkEnd w:id="1137"/>
      <w:bookmarkEnd w:id="1138"/>
      <w:bookmarkEnd w:id="1140"/>
      <w:r>
        <w:t>Using Stages</w:t>
      </w:r>
      <w:bookmarkStart w:id="1142" w:name="_WWID10002501"/>
      <w:bookmarkEnd w:id="1139"/>
      <w:bookmarkEnd w:id="1141"/>
    </w:p>
    <w:p w:rsidR="00BC35DB" w:rsidRDefault="00BC35DB">
      <w:pPr>
        <w:pStyle w:val="aNorm"/>
      </w:pPr>
      <w:r>
        <w:fldChar w:fldCharType="begin"/>
      </w:r>
      <w:r>
        <w:instrText xml:space="preserve"> xe "hanging protocols: stages" </w:instrText>
      </w:r>
      <w:r>
        <w:fldChar w:fldCharType="end"/>
      </w:r>
      <w:r>
        <w:fldChar w:fldCharType="begin"/>
      </w:r>
      <w:r>
        <w:instrText xml:space="preserve"> xe "Viewer window: stages" </w:instrText>
      </w:r>
      <w:r>
        <w:fldChar w:fldCharType="end"/>
      </w:r>
      <w:r>
        <w:fldChar w:fldCharType="begin"/>
      </w:r>
      <w:r>
        <w:instrText xml:space="preserve"> xe "stages</w:instrText>
      </w:r>
      <w:r w:rsidR="000F5490">
        <w:instrText>: using</w:instrText>
      </w:r>
      <w:r>
        <w:instrText xml:space="preserve">" </w:instrText>
      </w:r>
      <w:r>
        <w:fldChar w:fldCharType="end"/>
      </w:r>
      <w:r>
        <w:t xml:space="preserve">Stages are an optional </w:t>
      </w:r>
      <w:r w:rsidR="00380B84">
        <w:t>feature</w:t>
      </w:r>
      <w:r>
        <w:t xml:space="preserve"> of hanging protocols.</w:t>
      </w:r>
      <w:r w:rsidR="00347283">
        <w:t xml:space="preserve"> </w:t>
      </w:r>
      <w:r>
        <w:t xml:space="preserve">If a hanging protocol has more than one stage, you can use each stage to view different arrangements of </w:t>
      </w:r>
      <w:r w:rsidR="00702F33">
        <w:t>the</w:t>
      </w:r>
      <w:r w:rsidR="00607E1B">
        <w:t xml:space="preserve"> same exam (or</w:t>
      </w:r>
      <w:r w:rsidR="00702F33">
        <w:t xml:space="preserve"> </w:t>
      </w:r>
      <w:r>
        <w:t>exams</w:t>
      </w:r>
      <w:r w:rsidR="00607E1B">
        <w:t>)</w:t>
      </w:r>
      <w:r>
        <w:t xml:space="preserve"> </w:t>
      </w:r>
      <w:r w:rsidR="00380B84">
        <w:t>in the Viewer window</w:t>
      </w:r>
      <w:r>
        <w:t xml:space="preserve">. </w:t>
      </w:r>
      <w:bookmarkStart w:id="1143" w:name="_WWID10000950"/>
    </w:p>
    <w:bookmarkEnd w:id="1143"/>
    <w:p w:rsidR="00607E1B" w:rsidRDefault="00607E1B" w:rsidP="00607E1B">
      <w:pPr>
        <w:pStyle w:val="aNorm"/>
      </w:pPr>
      <w:r>
        <w:t xml:space="preserve">Some hanging protocols will automatically select a particular stage for initial display based on the presence or absence of priors. Regardless of which stage is initially used, other stages can be viewed using the </w:t>
      </w:r>
      <w:r>
        <w:rPr>
          <w:rStyle w:val="Strong"/>
        </w:rPr>
        <w:t>Stage</w:t>
      </w:r>
      <w:r>
        <w:t xml:space="preserve"> button.</w:t>
      </w:r>
    </w:p>
    <w:p w:rsidR="00BC35DB" w:rsidRDefault="00BC35DB">
      <w:pPr>
        <w:pStyle w:val="aNormSnug"/>
      </w:pPr>
      <w:r>
        <w:t xml:space="preserve">The </w:t>
      </w:r>
      <w:r>
        <w:rPr>
          <w:rStyle w:val="Strong"/>
        </w:rPr>
        <w:t>Stage</w:t>
      </w:r>
      <w:r>
        <w:t xml:space="preserve"> button</w:t>
      </w:r>
      <w:r w:rsidR="00380B84">
        <w:t xml:space="preserve"> is </w:t>
      </w:r>
      <w:r>
        <w:t xml:space="preserve">located in the upper right area of each monitor occupied by the </w:t>
      </w:r>
      <w:r w:rsidR="00380B84">
        <w:t>Viewer window.</w:t>
      </w:r>
      <w:r w:rsidR="00347283">
        <w:t xml:space="preserve"> </w:t>
      </w:r>
      <w:r w:rsidR="00380B84">
        <w:t>It indicates if stag</w:t>
      </w:r>
      <w:r>
        <w:t>es are present and which stage is being used.</w:t>
      </w:r>
      <w:bookmarkStart w:id="1144" w:name="_WWID10000951"/>
    </w:p>
    <w:bookmarkStart w:id="1145" w:name="_WWImgID10006002"/>
    <w:bookmarkEnd w:id="1144"/>
    <w:p w:rsidR="00380B84" w:rsidRDefault="006C7B42">
      <w:pPr>
        <w:pStyle w:val="aNorm0"/>
      </w:pPr>
      <w:r>
        <w:object w:dxaOrig="5834" w:dyaOrig="1479">
          <v:shape id="_x0000_i1101" type="#_x0000_t75" alt="The Stage button" style="width:291.75pt;height:73.5pt" o:ole="">
            <v:imagedata r:id="rId89" o:title=""/>
          </v:shape>
          <o:OLEObject Type="Embed" ProgID="Visio.Drawing.11" ShapeID="_x0000_i1101" DrawAspect="Content" ObjectID="_1638018751" r:id="rId90"/>
        </w:object>
      </w:r>
      <w:bookmarkStart w:id="1146" w:name="_WWID10004677"/>
      <w:bookmarkEnd w:id="1145"/>
    </w:p>
    <w:bookmarkEnd w:id="1146"/>
    <w:p w:rsidR="00BC35DB" w:rsidRDefault="00BC35DB">
      <w:pPr>
        <w:pStyle w:val="aNorm"/>
      </w:pPr>
      <w:r>
        <w:t xml:space="preserve">To move from one stage to another, click either side of the </w:t>
      </w:r>
      <w:r>
        <w:rPr>
          <w:rStyle w:val="Strong"/>
        </w:rPr>
        <w:t>Stage</w:t>
      </w:r>
      <w:r>
        <w:t xml:space="preserve"> button.</w:t>
      </w:r>
      <w:r w:rsidR="00347283">
        <w:t xml:space="preserve"> </w:t>
      </w:r>
      <w:r>
        <w:t>Adjustments made to viewports or images will be retained as you move back and forth between stages.</w:t>
      </w:r>
      <w:bookmarkStart w:id="1147" w:name="_WWID10000953"/>
    </w:p>
    <w:p w:rsidR="00380B84" w:rsidRDefault="00702F33">
      <w:pPr>
        <w:pStyle w:val="Heading3"/>
      </w:pPr>
      <w:bookmarkStart w:id="1148" w:name="_WWID10000957"/>
      <w:bookmarkStart w:id="1149" w:name="_Toc508192000"/>
      <w:bookmarkEnd w:id="1147"/>
      <w:r>
        <w:t>Wide</w:t>
      </w:r>
      <w:r w:rsidR="00380B84">
        <w:t xml:space="preserve"> </w:t>
      </w:r>
      <w:r>
        <w:t>V</w:t>
      </w:r>
      <w:r w:rsidR="00380B84">
        <w:t>iewports</w:t>
      </w:r>
      <w:bookmarkStart w:id="1150" w:name="_WWID10006259"/>
      <w:bookmarkEnd w:id="1149"/>
    </w:p>
    <w:bookmarkEnd w:id="1150"/>
    <w:p w:rsidR="00380B84" w:rsidRDefault="00380B84">
      <w:pPr>
        <w:pStyle w:val="aNorm"/>
      </w:pPr>
      <w:r>
        <w:fldChar w:fldCharType="begin"/>
      </w:r>
      <w:r>
        <w:instrText xml:space="preserve"> xe "viewports: wide" </w:instrText>
      </w:r>
      <w:r>
        <w:fldChar w:fldCharType="end"/>
      </w:r>
      <w:r>
        <w:fldChar w:fldCharType="begin"/>
      </w:r>
      <w:r>
        <w:instrText xml:space="preserve"> xe "wide viewports" </w:instrText>
      </w:r>
      <w:r>
        <w:fldChar w:fldCharType="end"/>
      </w:r>
      <w:r>
        <w:fldChar w:fldCharType="begin"/>
      </w:r>
      <w:r>
        <w:instrText xml:space="preserve"> xe "monitors, wide viewports and" </w:instrText>
      </w:r>
      <w:r>
        <w:fldChar w:fldCharType="end"/>
      </w:r>
      <w:r w:rsidR="00080DE5">
        <w:fldChar w:fldCharType="begin"/>
      </w:r>
      <w:r w:rsidR="00080DE5">
        <w:instrText xml:space="preserve"> xe "layout: wide viewports and" </w:instrText>
      </w:r>
      <w:r w:rsidR="00080DE5">
        <w:fldChar w:fldCharType="end"/>
      </w:r>
      <w:r w:rsidR="005B7E8F">
        <w:fldChar w:fldCharType="begin"/>
      </w:r>
      <w:r w:rsidR="005B7E8F">
        <w:instrText xml:space="preserve"> xe "Viewer window: wide viewports and" </w:instrText>
      </w:r>
      <w:r w:rsidR="005B7E8F">
        <w:fldChar w:fldCharType="end"/>
      </w:r>
      <w:r>
        <w:t>Wide viewports are useful for reading some types of exams (such as x-ray or ultrasound exams) on multi-head workstations.</w:t>
      </w:r>
      <w:r w:rsidR="00347283">
        <w:t xml:space="preserve"> </w:t>
      </w:r>
      <w:r>
        <w:t>With a wide viewport, an entire exam can be loaded into a single viewport while still taking advantage of the space offered by multiple screens. In almost all respects, a wide viewport functions like a standard viewport.</w:t>
      </w:r>
      <w:r w:rsidR="00347283">
        <w:t xml:space="preserve"> </w:t>
      </w:r>
      <w:r>
        <w:t>All standard manipulation functions and tools are available.</w:t>
      </w:r>
      <w:bookmarkStart w:id="1151" w:name="_WWID10006258"/>
    </w:p>
    <w:bookmarkEnd w:id="1151"/>
    <w:p w:rsidR="00380B84" w:rsidRDefault="00380B84">
      <w:pPr>
        <w:pStyle w:val="aNorm"/>
      </w:pPr>
      <w:r>
        <w:t>If a wide vi</w:t>
      </w:r>
      <w:r w:rsidR="00702F33">
        <w:t>ewport is present in the Viewer</w:t>
      </w:r>
      <w:r>
        <w:t>, it can be identified by the position of the pagin</w:t>
      </w:r>
      <w:r>
        <w:t>g</w:t>
      </w:r>
      <w:r>
        <w:t xml:space="preserve"> buttons (</w:t>
      </w:r>
      <w:r w:rsidR="00084380" w:rsidRPr="003F50EC">
        <w:rPr>
          <w:rStyle w:val="bDrop15"/>
          <w:noProof/>
        </w:rPr>
        <w:drawing>
          <wp:inline distT="0" distB="0" distL="0" distR="0">
            <wp:extent cx="171450" cy="171450"/>
            <wp:effectExtent l="0" t="0" r="0" b="0"/>
            <wp:docPr id="78" name="Picture 78" descr="Page Dow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ge Down butt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7710CD">
        <w:rPr>
          <w:rStyle w:val="bDrop15"/>
        </w:rPr>
        <w:t xml:space="preserve"> </w:t>
      </w:r>
      <w:r w:rsidR="00084380" w:rsidRPr="007710CD">
        <w:rPr>
          <w:rStyle w:val="bDrop15"/>
          <w:noProof/>
        </w:rPr>
        <w:drawing>
          <wp:inline distT="0" distB="0" distL="0" distR="0">
            <wp:extent cx="171450" cy="171450"/>
            <wp:effectExtent l="0" t="0" r="0" b="0"/>
            <wp:docPr id="79" name="Picture 79" descr="Page Dow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age Down butt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w:t>
      </w:r>
      <w:r w:rsidR="00347283">
        <w:t xml:space="preserve"> </w:t>
      </w:r>
      <w:r>
        <w:t xml:space="preserve">In a wide viewport, paging buttons are </w:t>
      </w:r>
      <w:r w:rsidR="00702F33">
        <w:t>located</w:t>
      </w:r>
      <w:r>
        <w:t xml:space="preserve"> in the middle of the title bar.</w:t>
      </w:r>
      <w:r w:rsidR="00347283">
        <w:t xml:space="preserve"> </w:t>
      </w:r>
      <w:r>
        <w:t>In a standard viewport, paging buttons are located on the right side of the title bar.</w:t>
      </w:r>
      <w:bookmarkStart w:id="1152" w:name="_WWID10006341"/>
    </w:p>
    <w:bookmarkEnd w:id="1152"/>
    <w:p w:rsidR="00380B84" w:rsidRDefault="00380B84">
      <w:pPr>
        <w:pStyle w:val="aNorm"/>
      </w:pPr>
      <w:r>
        <w:t>In a wide viewport, images are always tiled.</w:t>
      </w:r>
      <w:r w:rsidR="00347283">
        <w:t xml:space="preserve"> </w:t>
      </w:r>
      <w:r>
        <w:t xml:space="preserve">At a minimum, as least one image per monitor is shown. Layout changes made in one </w:t>
      </w:r>
      <w:r w:rsidR="00702F33">
        <w:t xml:space="preserve">monitor occupied </w:t>
      </w:r>
      <w:r w:rsidR="00347283">
        <w:t xml:space="preserve">by </w:t>
      </w:r>
      <w:r>
        <w:t>a wide viewport will be mirrored in all monitors occupied by that viewport (details</w:t>
      </w:r>
      <w:bookmarkStart w:id="1153" w:name="_WWID10006342"/>
      <w:r w:rsidR="000E5489">
        <w:t xml:space="preserve"> on page </w:t>
      </w:r>
      <w:r w:rsidR="000E5489">
        <w:fldChar w:fldCharType="begin"/>
      </w:r>
      <w:r w:rsidR="000E5489">
        <w:instrText xml:space="preserve"> PAGEREF _Ref136930303 \h </w:instrText>
      </w:r>
      <w:r w:rsidR="000E5489">
        <w:fldChar w:fldCharType="separate"/>
      </w:r>
      <w:ins w:id="1154" w:author="Andersen, Charles W.  (ManTech)" w:date="2019-12-10T15:26:00Z">
        <w:r w:rsidR="00380255">
          <w:rPr>
            <w:noProof/>
          </w:rPr>
          <w:t>80</w:t>
        </w:r>
      </w:ins>
      <w:del w:id="1155" w:author="Andersen, Charles W.  (ManTech)" w:date="2019-12-10T15:26:00Z">
        <w:r w:rsidR="00B77F99" w:rsidDel="00380255">
          <w:rPr>
            <w:noProof/>
          </w:rPr>
          <w:delText>4</w:delText>
        </w:r>
      </w:del>
      <w:r w:rsidR="000E5489">
        <w:fldChar w:fldCharType="end"/>
      </w:r>
      <w:r w:rsidR="000E5489">
        <w:t>).</w:t>
      </w:r>
    </w:p>
    <w:p w:rsidR="00347283" w:rsidRDefault="00347283">
      <w:pPr>
        <w:pStyle w:val="aNorm"/>
      </w:pPr>
      <w:r>
        <w:t>To see how a wide viewport differs from a standard viewport,</w:t>
      </w:r>
      <w:bookmarkStart w:id="1156" w:name="_WWID10006433"/>
      <w:r>
        <w:t xml:space="preserve"> ma</w:t>
      </w:r>
      <w:r>
        <w:t>n</w:t>
      </w:r>
      <w:r>
        <w:t xml:space="preserve">ually select the </w:t>
      </w:r>
      <w:r>
        <w:rPr>
          <w:rStyle w:val="bMono"/>
        </w:rPr>
        <w:t>GenRad_2-hd_SYS_INT</w:t>
      </w:r>
      <w:r>
        <w:t xml:space="preserve"> hanging protocol (details on</w:t>
      </w:r>
      <w:r w:rsidR="000E5489">
        <w:t xml:space="preserve"> page </w:t>
      </w:r>
      <w:r w:rsidR="000E5489">
        <w:fldChar w:fldCharType="begin"/>
      </w:r>
      <w:r w:rsidR="000E5489">
        <w:instrText xml:space="preserve"> PAGEREF _Ref136748844 \h </w:instrText>
      </w:r>
      <w:r w:rsidR="000E5489">
        <w:fldChar w:fldCharType="separate"/>
      </w:r>
      <w:ins w:id="1157" w:author="Andersen, Charles W.  (ManTech)" w:date="2019-12-10T15:26:00Z">
        <w:r w:rsidR="00380255">
          <w:rPr>
            <w:noProof/>
          </w:rPr>
          <w:t>137</w:t>
        </w:r>
      </w:ins>
      <w:del w:id="1158" w:author="Andersen, Charles W.  (ManTech)" w:date="2019-12-10T15:26:00Z">
        <w:r w:rsidR="00B77F99" w:rsidDel="00380255">
          <w:rPr>
            <w:noProof/>
          </w:rPr>
          <w:delText>4</w:delText>
        </w:r>
      </w:del>
      <w:r w:rsidR="000E5489">
        <w:fldChar w:fldCharType="end"/>
      </w:r>
      <w:r w:rsidR="00A75604">
        <w:t>)</w:t>
      </w:r>
      <w:r>
        <w:t>, then open a CR or DX exam. Stage 1 of this hanging protocol uses standard viewports. Stage</w:t>
      </w:r>
      <w:r w:rsidR="00607E1B">
        <w:t> </w:t>
      </w:r>
      <w:r>
        <w:t>2 uses a single wide viewport.</w:t>
      </w:r>
    </w:p>
    <w:p w:rsidR="00BC35DB" w:rsidRDefault="00BC35DB">
      <w:pPr>
        <w:pStyle w:val="Heading3"/>
      </w:pPr>
      <w:bookmarkStart w:id="1159" w:name="_Hidden_Exams_and"/>
      <w:bookmarkStart w:id="1160" w:name="_Ref159053946"/>
      <w:bookmarkStart w:id="1161" w:name="_Ref159118422"/>
      <w:bookmarkStart w:id="1162" w:name="_Toc508192001"/>
      <w:bookmarkEnd w:id="1142"/>
      <w:bookmarkEnd w:id="1148"/>
      <w:bookmarkEnd w:id="1153"/>
      <w:bookmarkEnd w:id="1156"/>
      <w:bookmarkEnd w:id="1159"/>
      <w:r>
        <w:t>Hidden Exams and Image Sets</w:t>
      </w:r>
      <w:bookmarkStart w:id="1163" w:name="_WWID10000931"/>
      <w:r>
        <w:t xml:space="preserve"> in the Viewer</w:t>
      </w:r>
      <w:bookmarkEnd w:id="1160"/>
      <w:bookmarkEnd w:id="1161"/>
      <w:bookmarkEnd w:id="1162"/>
    </w:p>
    <w:bookmarkEnd w:id="1163"/>
    <w:p w:rsidR="00380B84" w:rsidRDefault="000D08B7">
      <w:pPr>
        <w:pStyle w:val="aNorm"/>
        <w:keepNext/>
      </w:pPr>
      <w:r>
        <w:fldChar w:fldCharType="begin"/>
      </w:r>
      <w:r>
        <w:instrText xml:space="preserve"> xe "Viewer window: hidden image sets in" </w:instrText>
      </w:r>
      <w:r>
        <w:fldChar w:fldCharType="end"/>
      </w:r>
      <w:r>
        <w:fldChar w:fldCharType="begin"/>
      </w:r>
      <w:r>
        <w:instrText xml:space="preserve"> xe "viewports: hidden image sets in" </w:instrText>
      </w:r>
      <w:r>
        <w:fldChar w:fldCharType="end"/>
      </w:r>
      <w:r w:rsidR="00BC35DB">
        <w:fldChar w:fldCharType="begin"/>
      </w:r>
      <w:r w:rsidR="00BC35DB">
        <w:instrText xml:space="preserve"> xe "hidden exams" </w:instrText>
      </w:r>
      <w:r w:rsidR="00BC35DB">
        <w:fldChar w:fldCharType="end"/>
      </w:r>
      <w:r w:rsidR="00BC35DB">
        <w:fldChar w:fldCharType="begin"/>
      </w:r>
      <w:r w:rsidR="00BC35DB">
        <w:instrText xml:space="preserve"> xe "hidden image sets" </w:instrText>
      </w:r>
      <w:r w:rsidR="00BC35DB">
        <w:fldChar w:fldCharType="end"/>
      </w:r>
      <w:r w:rsidR="000E561F">
        <w:fldChar w:fldCharType="begin"/>
      </w:r>
      <w:r w:rsidR="000E561F">
        <w:instrText xml:space="preserve"> xe "image sets: hidden" </w:instrText>
      </w:r>
      <w:r w:rsidR="000E561F">
        <w:fldChar w:fldCharType="end"/>
      </w:r>
      <w:r w:rsidR="00BC35DB">
        <w:fldChar w:fldCharType="begin"/>
      </w:r>
      <w:r w:rsidR="00BC35DB">
        <w:instrText xml:space="preserve"> xe "exams: hidden" </w:instrText>
      </w:r>
      <w:r w:rsidR="00BC35DB">
        <w:fldChar w:fldCharType="end"/>
      </w:r>
      <w:r w:rsidR="00BC35DB">
        <w:fldChar w:fldCharType="begin"/>
      </w:r>
      <w:r w:rsidR="00BC35DB">
        <w:instrText xml:space="preserve"> xe "series: hidden" </w:instrText>
      </w:r>
      <w:r w:rsidR="00BC35DB">
        <w:fldChar w:fldCharType="end"/>
      </w:r>
      <w:r w:rsidR="00BC35DB">
        <w:t xml:space="preserve">Viewports </w:t>
      </w:r>
      <w:r w:rsidR="00607E1B">
        <w:t xml:space="preserve">that are automatically loaded by a hanging protocol </w:t>
      </w:r>
      <w:r w:rsidR="00380B84">
        <w:t>can contain hidden exams or image sets.</w:t>
      </w:r>
      <w:bookmarkStart w:id="1164" w:name="_WWID10000934"/>
      <w:r w:rsidR="00607E1B">
        <w:t xml:space="preserve"> </w:t>
      </w:r>
      <w:r w:rsidR="00702F33">
        <w:t>H</w:t>
      </w:r>
      <w:r w:rsidR="00380B84">
        <w:t xml:space="preserve">idden exams or image sets </w:t>
      </w:r>
      <w:r w:rsidR="00702F33">
        <w:t>are used when</w:t>
      </w:r>
      <w:r w:rsidR="00380B84">
        <w:t>:</w:t>
      </w:r>
      <w:bookmarkStart w:id="1165" w:name="_WWID10005382"/>
    </w:p>
    <w:bookmarkEnd w:id="1164"/>
    <w:bookmarkEnd w:id="1165"/>
    <w:p w:rsidR="00380B84" w:rsidRDefault="00380B84" w:rsidP="006F68A8">
      <w:pPr>
        <w:pStyle w:val="aNorm"/>
        <w:numPr>
          <w:ilvl w:val="0"/>
          <w:numId w:val="30"/>
        </w:numPr>
        <w:tabs>
          <w:tab w:val="clear" w:pos="360"/>
        </w:tabs>
      </w:pPr>
      <w:r>
        <w:t xml:space="preserve">There </w:t>
      </w:r>
      <w:r w:rsidR="00607E1B">
        <w:t>are</w:t>
      </w:r>
      <w:r>
        <w:t xml:space="preserve"> more prior exams retrieved than there are available viewports.</w:t>
      </w:r>
      <w:bookmarkStart w:id="1166" w:name="_WWID10004684"/>
    </w:p>
    <w:bookmarkEnd w:id="1166"/>
    <w:p w:rsidR="00380B84" w:rsidRDefault="00380B84" w:rsidP="006F68A8">
      <w:pPr>
        <w:pStyle w:val="aNorm"/>
        <w:numPr>
          <w:ilvl w:val="0"/>
          <w:numId w:val="30"/>
        </w:numPr>
        <w:tabs>
          <w:tab w:val="clear" w:pos="360"/>
        </w:tabs>
      </w:pPr>
      <w:r>
        <w:t xml:space="preserve">Two or more image sets </w:t>
      </w:r>
      <w:r w:rsidR="00607E1B">
        <w:t>are</w:t>
      </w:r>
      <w:r>
        <w:t xml:space="preserve"> deliberately placed in a viewport to keep the needed number of viewports small and the display size of each viewport as large as possible.</w:t>
      </w:r>
      <w:bookmarkStart w:id="1167" w:name="_WWID10005383"/>
    </w:p>
    <w:bookmarkEnd w:id="1167"/>
    <w:p w:rsidR="00380B84" w:rsidRDefault="00607E1B">
      <w:pPr>
        <w:pStyle w:val="aNorm"/>
      </w:pPr>
      <w:r>
        <w:t xml:space="preserve">The Contents bar in each viewport will indicate if hidden </w:t>
      </w:r>
      <w:r w:rsidR="00380B84">
        <w:t>exams or image sets are present</w:t>
      </w:r>
      <w:bookmarkStart w:id="1168" w:name="_WWID10004678"/>
      <w:r w:rsidR="00380B84">
        <w:t>.</w:t>
      </w:r>
      <w:r w:rsidR="00347283">
        <w:t xml:space="preserve"> </w:t>
      </w:r>
      <w:r w:rsidR="00380B84">
        <w:t xml:space="preserve">The </w:t>
      </w:r>
      <w:r w:rsidR="00380B84">
        <w:rPr>
          <w:rStyle w:val="Strong"/>
        </w:rPr>
        <w:t xml:space="preserve">Exam </w:t>
      </w:r>
      <w:r w:rsidR="00380B84">
        <w:t>button located in the upper right part of the Viewer window will also indicate if hidden exams are present.</w:t>
      </w:r>
    </w:p>
    <w:p w:rsidR="00380B84" w:rsidRDefault="00084380" w:rsidP="00673511">
      <w:pPr>
        <w:pStyle w:val="aNorm"/>
        <w:jc w:val="center"/>
      </w:pPr>
      <w:bookmarkStart w:id="1169" w:name="_WWID10004682"/>
      <w:bookmarkStart w:id="1170" w:name="_WWImgID10006003"/>
      <w:bookmarkEnd w:id="1168"/>
      <w:bookmarkEnd w:id="1170"/>
      <w:r>
        <w:rPr>
          <w:noProof/>
        </w:rPr>
        <w:drawing>
          <wp:inline distT="0" distB="0" distL="0" distR="0">
            <wp:extent cx="3762375" cy="1790700"/>
            <wp:effectExtent l="0" t="0" r="0" b="0"/>
            <wp:docPr id="80" name="Picture 80" descr="Contents bar and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ntents bar and  Exam butt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62375" cy="1790700"/>
                    </a:xfrm>
                    <a:prstGeom prst="rect">
                      <a:avLst/>
                    </a:prstGeom>
                    <a:noFill/>
                    <a:ln>
                      <a:noFill/>
                    </a:ln>
                  </pic:spPr>
                </pic:pic>
              </a:graphicData>
            </a:graphic>
          </wp:inline>
        </w:drawing>
      </w:r>
    </w:p>
    <w:bookmarkEnd w:id="1169"/>
    <w:p w:rsidR="00380B84" w:rsidRDefault="00380B84">
      <w:pPr>
        <w:pStyle w:val="aProcHead"/>
      </w:pPr>
      <w:r>
        <w:t>To display a hidden image set</w:t>
      </w:r>
      <w:bookmarkStart w:id="1171" w:name="_WWID10000935"/>
    </w:p>
    <w:bookmarkEnd w:id="1171"/>
    <w:p w:rsidR="00380B84" w:rsidRDefault="00380B84">
      <w:pPr>
        <w:pStyle w:val="aNorm"/>
        <w:rPr>
          <w:rStyle w:val="bLeadin"/>
        </w:rPr>
      </w:pPr>
      <w:r>
        <w:t xml:space="preserve">Click the </w:t>
      </w:r>
      <w:r>
        <w:rPr>
          <w:rStyle w:val="Strong"/>
        </w:rPr>
        <w:t>S</w:t>
      </w:r>
      <w:r>
        <w:t xml:space="preserve"> label in the </w:t>
      </w:r>
      <w:r>
        <w:rPr>
          <w:rStyle w:val="Strong"/>
        </w:rPr>
        <w:t xml:space="preserve">Contents </w:t>
      </w:r>
      <w:r>
        <w:t>bar, then click one of the image sets displayed in the pop-up menu.</w:t>
      </w:r>
      <w:bookmarkStart w:id="1172" w:name="_WWID10000938"/>
      <w:r w:rsidR="00702F33">
        <w:t xml:space="preserve"> </w:t>
      </w:r>
      <w:r w:rsidR="00607E1B">
        <w:t>If the viewport contains more than one exam, o</w:t>
      </w:r>
      <w:r w:rsidR="00702F33">
        <w:t>nly image sets in the currently visible exam are listed in the pop-up menu.</w:t>
      </w:r>
      <w:r w:rsidR="00702F33">
        <w:rPr>
          <w:rStyle w:val="bLeadin"/>
        </w:rPr>
        <w:t xml:space="preserve"> </w:t>
      </w:r>
    </w:p>
    <w:p w:rsidR="00673511" w:rsidRDefault="00084380" w:rsidP="005F58D7">
      <w:pPr>
        <w:pStyle w:val="aNorm"/>
        <w:jc w:val="center"/>
        <w:rPr>
          <w:rStyle w:val="bLeadin"/>
        </w:rPr>
      </w:pPr>
      <w:r>
        <w:rPr>
          <w:noProof/>
        </w:rPr>
        <w:drawing>
          <wp:inline distT="0" distB="0" distL="0" distR="0">
            <wp:extent cx="4572000" cy="1247775"/>
            <wp:effectExtent l="0" t="0" r="0" b="0"/>
            <wp:docPr id="81" name="Picture 81" descr="Contents bar with contents displayed after clicking &quot;S&quot;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ontents bar with contents displayed after clicking &quot;S&quot; labe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1247775"/>
                    </a:xfrm>
                    <a:prstGeom prst="rect">
                      <a:avLst/>
                    </a:prstGeom>
                    <a:noFill/>
                    <a:ln>
                      <a:noFill/>
                    </a:ln>
                  </pic:spPr>
                </pic:pic>
              </a:graphicData>
            </a:graphic>
          </wp:inline>
        </w:drawing>
      </w:r>
    </w:p>
    <w:bookmarkEnd w:id="1172"/>
    <w:p w:rsidR="00BC35DB" w:rsidRPr="00702F33" w:rsidRDefault="00BC35DB">
      <w:pPr>
        <w:pStyle w:val="aProcHead"/>
      </w:pPr>
      <w:r>
        <w:t>To display a hidden exam</w:t>
      </w:r>
      <w:bookmarkStart w:id="1173" w:name="_WWID10003633"/>
      <w:r w:rsidR="00702F33" w:rsidRPr="00702F33">
        <w:t xml:space="preserve"> </w:t>
      </w:r>
    </w:p>
    <w:bookmarkEnd w:id="1173"/>
    <w:p w:rsidR="00BC35DB" w:rsidRDefault="00BC35DB" w:rsidP="002E5CB6">
      <w:pPr>
        <w:pStyle w:val="aNorm"/>
      </w:pPr>
      <w:r>
        <w:t xml:space="preserve">Click the </w:t>
      </w:r>
      <w:r>
        <w:rPr>
          <w:rStyle w:val="Strong"/>
        </w:rPr>
        <w:t xml:space="preserve">Ex </w:t>
      </w:r>
      <w:r>
        <w:t xml:space="preserve">label in the </w:t>
      </w:r>
      <w:r>
        <w:rPr>
          <w:rStyle w:val="Strong"/>
        </w:rPr>
        <w:t xml:space="preserve">Contents </w:t>
      </w:r>
      <w:r>
        <w:t>bar, then click one of the exams displayed in the pop-up menu.</w:t>
      </w:r>
      <w:bookmarkStart w:id="1174" w:name="_WWID10000936"/>
    </w:p>
    <w:p w:rsidR="00A04398" w:rsidRPr="00A04398" w:rsidRDefault="00084380" w:rsidP="005F58D7">
      <w:pPr>
        <w:pStyle w:val="aNorm"/>
        <w:jc w:val="center"/>
      </w:pPr>
      <w:r>
        <w:rPr>
          <w:noProof/>
        </w:rPr>
        <w:drawing>
          <wp:inline distT="0" distB="0" distL="0" distR="0">
            <wp:extent cx="4467225" cy="1466850"/>
            <wp:effectExtent l="0" t="0" r="0" b="0"/>
            <wp:docPr id="82" name="Picture 82" descr="Exam list displayed from clicking Ex on the Content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am list displayed from clicking Ex on the Contents ba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67225" cy="1466850"/>
                    </a:xfrm>
                    <a:prstGeom prst="rect">
                      <a:avLst/>
                    </a:prstGeom>
                    <a:noFill/>
                    <a:ln>
                      <a:noFill/>
                    </a:ln>
                  </pic:spPr>
                </pic:pic>
              </a:graphicData>
            </a:graphic>
          </wp:inline>
        </w:drawing>
      </w:r>
    </w:p>
    <w:bookmarkEnd w:id="1174"/>
    <w:p w:rsidR="00BC35DB" w:rsidRDefault="00702F33" w:rsidP="00C01ED2">
      <w:pPr>
        <w:pStyle w:val="aNorm"/>
      </w:pPr>
      <w:r>
        <w:t xml:space="preserve">You can also </w:t>
      </w:r>
      <w:r w:rsidR="00BC35DB">
        <w:t>display hidden exams</w:t>
      </w:r>
      <w:r>
        <w:t xml:space="preserve"> by clicking the </w:t>
      </w:r>
      <w:r w:rsidR="00BC35DB">
        <w:t xml:space="preserve">left or right side of the </w:t>
      </w:r>
      <w:r w:rsidR="00BC35DB">
        <w:rPr>
          <w:rStyle w:val="Strong"/>
        </w:rPr>
        <w:t>Exam</w:t>
      </w:r>
      <w:r w:rsidR="00BC35DB">
        <w:t xml:space="preserve"> button.</w:t>
      </w:r>
      <w:bookmarkStart w:id="1175" w:name="_WWID10000943"/>
      <w:r w:rsidR="00347283">
        <w:t xml:space="preserve"> </w:t>
      </w:r>
      <w:r>
        <w:t>This will affect all viewports that contain hidden exams.</w:t>
      </w:r>
      <w:r w:rsidR="00607E1B">
        <w:t xml:space="preserve"> If some viewports contain fewer hidden exams than others, a </w:t>
      </w:r>
      <w:r w:rsidR="00B53B16">
        <w:t>“</w:t>
      </w:r>
      <w:r w:rsidR="00607E1B" w:rsidRPr="00B53B16">
        <w:t>viewport not empty</w:t>
      </w:r>
      <w:r w:rsidR="00B53B16" w:rsidRPr="00B53B16">
        <w:t>”</w:t>
      </w:r>
      <w:r w:rsidR="00607E1B">
        <w:t xml:space="preserve"> </w:t>
      </w:r>
      <w:r w:rsidR="00D52B1D">
        <w:t xml:space="preserve">message </w:t>
      </w:r>
      <w:r w:rsidR="00607E1B">
        <w:t>may be displayed in one or more viewport title bars to keep the viewports in sync.</w:t>
      </w:r>
    </w:p>
    <w:p w:rsidR="005F58D7" w:rsidRDefault="00084380" w:rsidP="005F58D7">
      <w:pPr>
        <w:pStyle w:val="aNorm"/>
        <w:jc w:val="center"/>
      </w:pPr>
      <w:r>
        <w:rPr>
          <w:noProof/>
        </w:rPr>
        <w:drawing>
          <wp:inline distT="0" distB="0" distL="0" distR="0">
            <wp:extent cx="3829050" cy="1828800"/>
            <wp:effectExtent l="0" t="0" r="0" b="0"/>
            <wp:docPr id="83" name="Picture 83" descr="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xam butt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29050" cy="1828800"/>
                    </a:xfrm>
                    <a:prstGeom prst="rect">
                      <a:avLst/>
                    </a:prstGeom>
                    <a:noFill/>
                    <a:ln>
                      <a:noFill/>
                    </a:ln>
                  </pic:spPr>
                </pic:pic>
              </a:graphicData>
            </a:graphic>
          </wp:inline>
        </w:drawing>
      </w:r>
    </w:p>
    <w:p w:rsidR="00176EE6" w:rsidRDefault="00176EE6" w:rsidP="00176EE6">
      <w:pPr>
        <w:pStyle w:val="Heading3"/>
      </w:pPr>
      <w:bookmarkStart w:id="1176" w:name="_Toc508192002"/>
      <w:r>
        <w:t>Using the Re-Hang Feature</w:t>
      </w:r>
      <w:bookmarkEnd w:id="1176"/>
    </w:p>
    <w:p w:rsidR="00176EE6" w:rsidRDefault="00176EE6" w:rsidP="00176EE6">
      <w:pPr>
        <w:pStyle w:val="aNorm"/>
      </w:pPr>
      <w:r>
        <w:t xml:space="preserve">You can also apply a different hanging protocol to an exam that is already displayed in the Viewer. When this feature is used, images are not reloaded and no prior exam searching is performed; you are </w:t>
      </w:r>
      <w:r w:rsidR="00046143">
        <w:t>simply</w:t>
      </w:r>
      <w:r>
        <w:t xml:space="preserve"> re-hang</w:t>
      </w:r>
      <w:r w:rsidR="00046143">
        <w:t>ing</w:t>
      </w:r>
      <w:r>
        <w:t xml:space="preserve"> images that were already loaded.</w:t>
      </w:r>
    </w:p>
    <w:p w:rsidR="00176EE6" w:rsidRDefault="00176EE6" w:rsidP="00176EE6">
      <w:pPr>
        <w:pStyle w:val="aProcHead"/>
      </w:pPr>
      <w:r>
        <w:t>To re-hang a loaded image</w:t>
      </w:r>
    </w:p>
    <w:p w:rsidR="00176EE6" w:rsidRDefault="00176EE6" w:rsidP="006F68A8">
      <w:pPr>
        <w:pStyle w:val="aNorm"/>
        <w:numPr>
          <w:ilvl w:val="0"/>
          <w:numId w:val="190"/>
        </w:numPr>
      </w:pPr>
      <w:r>
        <w:t xml:space="preserve">With the image displayed in the Viewer, click the arrow to the right of </w:t>
      </w:r>
      <w:r w:rsidR="00084380" w:rsidRPr="00176EE6">
        <w:rPr>
          <w:noProof/>
          <w:position w:val="-6"/>
        </w:rPr>
        <w:drawing>
          <wp:inline distT="0" distB="0" distL="0" distR="0">
            <wp:extent cx="571500" cy="238125"/>
            <wp:effectExtent l="0" t="0" r="0" b="0"/>
            <wp:docPr id="84" name="Picture 84" descr="Hanging Protoco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anging Protocol 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500" cy="238125"/>
                    </a:xfrm>
                    <a:prstGeom prst="rect">
                      <a:avLst/>
                    </a:prstGeom>
                    <a:noFill/>
                    <a:ln>
                      <a:noFill/>
                    </a:ln>
                  </pic:spPr>
                </pic:pic>
              </a:graphicData>
            </a:graphic>
          </wp:inline>
        </w:drawing>
      </w:r>
      <w:r>
        <w:t xml:space="preserve"> on the toolbar.</w:t>
      </w:r>
    </w:p>
    <w:p w:rsidR="00176EE6" w:rsidRDefault="00176EE6" w:rsidP="006F68A8">
      <w:pPr>
        <w:pStyle w:val="aNorm"/>
        <w:numPr>
          <w:ilvl w:val="0"/>
          <w:numId w:val="190"/>
        </w:numPr>
      </w:pPr>
      <w:r>
        <w:t xml:space="preserve">Click </w:t>
      </w:r>
      <w:r w:rsidRPr="00775E98">
        <w:rPr>
          <w:b/>
        </w:rPr>
        <w:t>Select Hanging Protocol</w:t>
      </w:r>
      <w:r w:rsidR="00775E98">
        <w:t>;</w:t>
      </w:r>
      <w:r>
        <w:t xml:space="preserve"> </w:t>
      </w:r>
      <w:r w:rsidR="00775E98">
        <w:t>t</w:t>
      </w:r>
      <w:r w:rsidR="00046143">
        <w:t xml:space="preserve">he </w:t>
      </w:r>
      <w:r>
        <w:t xml:space="preserve">Select Hanging Protocol/Template window will display. </w:t>
      </w:r>
    </w:p>
    <w:p w:rsidR="00380B84" w:rsidRDefault="00176EE6" w:rsidP="006F68A8">
      <w:pPr>
        <w:pStyle w:val="aNorm"/>
        <w:numPr>
          <w:ilvl w:val="0"/>
          <w:numId w:val="190"/>
        </w:numPr>
      </w:pPr>
      <w:r>
        <w:t xml:space="preserve">Click the hanging protocol you want to use from the displayed list; click </w:t>
      </w:r>
      <w:r w:rsidRPr="002B7D1E">
        <w:rPr>
          <w:b/>
        </w:rPr>
        <w:t>OK</w:t>
      </w:r>
      <w:r>
        <w:t>.</w:t>
      </w:r>
      <w:bookmarkStart w:id="1177" w:name="_WWID10004683"/>
      <w:bookmarkEnd w:id="1175"/>
    </w:p>
    <w:p w:rsidR="00BC35DB" w:rsidRDefault="00BC35DB" w:rsidP="00AD68DB">
      <w:pPr>
        <w:pStyle w:val="Heading2"/>
      </w:pPr>
      <w:bookmarkStart w:id="1178" w:name="_Ref137003240"/>
      <w:bookmarkStart w:id="1179" w:name="_Using_the_Browser"/>
      <w:bookmarkStart w:id="1180" w:name="_Toc508192003"/>
      <w:bookmarkEnd w:id="1177"/>
      <w:bookmarkEnd w:id="1179"/>
      <w:r>
        <w:t>Using the Browser Window</w:t>
      </w:r>
      <w:bookmarkStart w:id="1181" w:name="_WWID10003634"/>
      <w:bookmarkEnd w:id="1178"/>
      <w:bookmarkEnd w:id="1180"/>
    </w:p>
    <w:bookmarkEnd w:id="1181"/>
    <w:p w:rsidR="00BC35DB" w:rsidRDefault="00BC35DB" w:rsidP="00AD68DB">
      <w:pPr>
        <w:pStyle w:val="aNorm"/>
        <w:keepNext/>
      </w:pPr>
      <w:r>
        <w:fldChar w:fldCharType="begin"/>
      </w:r>
      <w:r>
        <w:instrText xml:space="preserve"> xe "Browser window: using" </w:instrText>
      </w:r>
      <w:r>
        <w:fldChar w:fldCharType="end"/>
      </w:r>
      <w:r>
        <w:fldChar w:fldCharType="begin"/>
      </w:r>
      <w:r>
        <w:instrText xml:space="preserve"> xe "color images" </w:instrText>
      </w:r>
      <w:r>
        <w:fldChar w:fldCharType="end"/>
      </w:r>
      <w:r>
        <w:t>The Browser window can be used as an alternative to the Vie</w:t>
      </w:r>
      <w:bookmarkStart w:id="1182" w:name="_WWID10003635"/>
      <w:r w:rsidR="00702F33">
        <w:t>wer window</w:t>
      </w:r>
      <w:bookmarkEnd w:id="1182"/>
      <w:r>
        <w:t xml:space="preserve"> when:</w:t>
      </w:r>
      <w:bookmarkStart w:id="1183" w:name="_WWID10003636"/>
    </w:p>
    <w:bookmarkEnd w:id="1183"/>
    <w:p w:rsidR="00BC35DB" w:rsidRDefault="00BC35DB" w:rsidP="006F68A8">
      <w:pPr>
        <w:pStyle w:val="aNorm"/>
        <w:numPr>
          <w:ilvl w:val="0"/>
          <w:numId w:val="30"/>
        </w:numPr>
        <w:tabs>
          <w:tab w:val="clear" w:pos="360"/>
        </w:tabs>
      </w:pPr>
      <w:r>
        <w:t>You want to display an additional exam without altering the display of exams in the Viewer.</w:t>
      </w:r>
      <w:bookmarkStart w:id="1184" w:name="_WWID10003637"/>
    </w:p>
    <w:bookmarkEnd w:id="1184"/>
    <w:p w:rsidR="00BC35DB" w:rsidRDefault="00BC35DB" w:rsidP="006F68A8">
      <w:pPr>
        <w:pStyle w:val="aNorm"/>
        <w:numPr>
          <w:ilvl w:val="0"/>
          <w:numId w:val="30"/>
        </w:numPr>
        <w:tabs>
          <w:tab w:val="clear" w:pos="360"/>
        </w:tabs>
      </w:pPr>
      <w:r>
        <w:t>You are working with both color and grayscale monitors. (The Browser window can be moved to the color monitor, and used for exams with color images</w:t>
      </w:r>
      <w:r w:rsidR="00D52B1D">
        <w:t>.</w:t>
      </w:r>
      <w:r>
        <w:t>)</w:t>
      </w:r>
      <w:bookmarkStart w:id="1185" w:name="_WWID10003638"/>
    </w:p>
    <w:bookmarkEnd w:id="1185"/>
    <w:p w:rsidR="00BC35DB" w:rsidRDefault="00BC35DB" w:rsidP="006F68A8">
      <w:pPr>
        <w:pStyle w:val="aNorm"/>
        <w:numPr>
          <w:ilvl w:val="0"/>
          <w:numId w:val="30"/>
        </w:numPr>
        <w:tabs>
          <w:tab w:val="clear" w:pos="360"/>
        </w:tabs>
      </w:pPr>
      <w:r>
        <w:t>You are working with an exam that cannot be easily displayed using a hanging protocol.</w:t>
      </w:r>
      <w:bookmarkStart w:id="1186" w:name="_WWID10003639"/>
    </w:p>
    <w:bookmarkEnd w:id="1186"/>
    <w:p w:rsidR="00BC35DB" w:rsidRDefault="00BC35DB">
      <w:pPr>
        <w:pStyle w:val="aNorm"/>
      </w:pPr>
      <w:r>
        <w:t>Images can be loaded into the Browser window by double-clicking a thumbnail image in the Preview window.</w:t>
      </w:r>
      <w:r w:rsidR="00347283">
        <w:t xml:space="preserve"> </w:t>
      </w:r>
      <w:r>
        <w:t>Once images are loaded in the Browser, most viewport features are similar to those available in the Viewer.</w:t>
      </w:r>
      <w:r w:rsidR="00347283">
        <w:t xml:space="preserve"> </w:t>
      </w:r>
      <w:r>
        <w:t xml:space="preserve">For details, see </w:t>
      </w:r>
      <w:r w:rsidRPr="00E30E70">
        <w:rPr>
          <w:rStyle w:val="bLinkRef"/>
        </w:rPr>
        <w:fldChar w:fldCharType="begin" w:fldLock="1"/>
      </w:r>
      <w:r w:rsidRPr="00E30E70">
        <w:rPr>
          <w:rStyle w:val="bLinkRef"/>
        </w:rPr>
        <w:instrText xml:space="preserve"> REF _Ref136316510 \h </w:instrText>
      </w:r>
      <w:r w:rsidRPr="00E30E70">
        <w:rPr>
          <w:rStyle w:val="bLinkRef"/>
        </w:rPr>
      </w:r>
      <w:r w:rsidRPr="00E30E70">
        <w:rPr>
          <w:rStyle w:val="bLinkRef"/>
        </w:rPr>
        <w:instrText xml:space="preserve"> \* MERGEFORMAT </w:instrText>
      </w:r>
      <w:r w:rsidRPr="00E30E70">
        <w:rPr>
          <w:rStyle w:val="bLinkRef"/>
        </w:rPr>
        <w:fldChar w:fldCharType="separate"/>
      </w:r>
      <w:r w:rsidR="0093607B" w:rsidRPr="00E30E70">
        <w:rPr>
          <w:rStyle w:val="bLinkRef"/>
        </w:rPr>
        <w:t>Surveying Exams</w:t>
      </w:r>
      <w:r w:rsidRPr="00E30E70">
        <w:rPr>
          <w:rStyle w:val="bLinkRef"/>
        </w:rPr>
        <w:fldChar w:fldCharType="end"/>
      </w:r>
      <w:r>
        <w:t xml:space="preserve"> </w:t>
      </w:r>
      <w:bookmarkStart w:id="1187" w:name="_WWID10003640"/>
      <w:r w:rsidR="00A75604">
        <w:t xml:space="preserve">on page </w:t>
      </w:r>
      <w:r w:rsidR="00A75604">
        <w:fldChar w:fldCharType="begin"/>
      </w:r>
      <w:r w:rsidR="00A75604">
        <w:instrText xml:space="preserve"> PAGEREF _Ref136316510 \h </w:instrText>
      </w:r>
      <w:r w:rsidR="00A75604">
        <w:fldChar w:fldCharType="separate"/>
      </w:r>
      <w:ins w:id="1188" w:author="Andersen, Charles W.  (ManTech)" w:date="2019-12-10T15:26:00Z">
        <w:r w:rsidR="00380255">
          <w:rPr>
            <w:noProof/>
          </w:rPr>
          <w:t>55</w:t>
        </w:r>
      </w:ins>
      <w:del w:id="1189" w:author="Andersen, Charles W.  (ManTech)" w:date="2019-12-10T15:26:00Z">
        <w:r w:rsidR="00B77F99" w:rsidDel="00380255">
          <w:rPr>
            <w:noProof/>
          </w:rPr>
          <w:delText>4</w:delText>
        </w:r>
      </w:del>
      <w:r w:rsidR="00A75604">
        <w:fldChar w:fldCharType="end"/>
      </w:r>
      <w:r w:rsidR="00A75604">
        <w:t>.</w:t>
      </w:r>
    </w:p>
    <w:p w:rsidR="00702F33" w:rsidRDefault="00702F33">
      <w:pPr>
        <w:pStyle w:val="aNorm"/>
      </w:pPr>
      <w:r>
        <w:t xml:space="preserve">When it contains images, the Browser window can be shown by clicking </w:t>
      </w:r>
      <w:r w:rsidR="00084380">
        <w:rPr>
          <w:rStyle w:val="bDrop3pt"/>
          <w:noProof/>
        </w:rPr>
        <w:drawing>
          <wp:inline distT="0" distB="0" distL="0" distR="0">
            <wp:extent cx="200025" cy="180975"/>
            <wp:effectExtent l="0" t="0" r="0" b="0"/>
            <wp:docPr id="85" name="Picture 85" descr="P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review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w:t>
      </w:r>
      <w:bookmarkStart w:id="1190" w:name="_WWID10006343"/>
    </w:p>
    <w:bookmarkEnd w:id="1187"/>
    <w:bookmarkEnd w:id="1190"/>
    <w:p w:rsidR="00BC35DB" w:rsidRDefault="00BC35DB">
      <w:pPr>
        <w:pStyle w:val="aProcHead"/>
      </w:pPr>
      <w:r>
        <w:t>Key differences between the Browser and Viewer windows</w:t>
      </w:r>
      <w:bookmarkStart w:id="1191" w:name="_WWID10003641"/>
    </w:p>
    <w:bookmarkEnd w:id="1191"/>
    <w:p w:rsidR="00BC35DB" w:rsidRDefault="00BC35DB" w:rsidP="006F68A8">
      <w:pPr>
        <w:pStyle w:val="aNorm"/>
        <w:numPr>
          <w:ilvl w:val="0"/>
          <w:numId w:val="30"/>
        </w:numPr>
        <w:tabs>
          <w:tab w:val="clear" w:pos="360"/>
        </w:tabs>
      </w:pPr>
      <w:r>
        <w:t>Images are always loaded into the Browser window manually.</w:t>
      </w:r>
      <w:r w:rsidR="00347283">
        <w:t xml:space="preserve"> </w:t>
      </w:r>
      <w:r>
        <w:t>In the Viewer, images can be loaded automatically (via a hanging protocol) or manually.</w:t>
      </w:r>
      <w:bookmarkStart w:id="1192" w:name="_WWID10003642"/>
    </w:p>
    <w:bookmarkEnd w:id="1192"/>
    <w:p w:rsidR="00BC35DB" w:rsidRDefault="00BC35DB" w:rsidP="006F68A8">
      <w:pPr>
        <w:pStyle w:val="aNorm"/>
        <w:numPr>
          <w:ilvl w:val="0"/>
          <w:numId w:val="30"/>
        </w:numPr>
        <w:tabs>
          <w:tab w:val="clear" w:pos="360"/>
        </w:tabs>
      </w:pPr>
      <w:r>
        <w:t xml:space="preserve">You can change the layout of viewports in the Browser by clicking </w:t>
      </w:r>
      <w:r w:rsidR="00084380" w:rsidRPr="00D52B1D">
        <w:rPr>
          <w:rStyle w:val="bDrop3pt"/>
          <w:noProof/>
        </w:rPr>
        <w:drawing>
          <wp:inline distT="0" distB="0" distL="0" distR="0">
            <wp:extent cx="200025" cy="190500"/>
            <wp:effectExtent l="0" t="0" r="0" b="0"/>
            <wp:docPr id="86" name="Picture 86" descr="Change Layo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hange Layout butt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in the toolbar.</w:t>
      </w:r>
      <w:r w:rsidR="00347283">
        <w:t xml:space="preserve"> </w:t>
      </w:r>
      <w:r>
        <w:t>In the Viewer, the arrangement of viewports is based on the active template and hanging protocol.</w:t>
      </w:r>
      <w:bookmarkStart w:id="1193" w:name="_WWID10003355"/>
    </w:p>
    <w:bookmarkEnd w:id="1193"/>
    <w:p w:rsidR="00BC35DB" w:rsidRDefault="00BC35DB" w:rsidP="006F68A8">
      <w:pPr>
        <w:pStyle w:val="aNorm"/>
        <w:numPr>
          <w:ilvl w:val="0"/>
          <w:numId w:val="30"/>
        </w:numPr>
        <w:tabs>
          <w:tab w:val="clear" w:pos="360"/>
        </w:tabs>
      </w:pPr>
      <w:r>
        <w:t>A viewport in the Browser can contain only a single group of images.</w:t>
      </w:r>
      <w:r w:rsidR="00347283">
        <w:t xml:space="preserve"> </w:t>
      </w:r>
      <w:r>
        <w:t>In the Viewer, a viewport can contain multiple groups of images or multiple exams.</w:t>
      </w:r>
      <w:bookmarkStart w:id="1194" w:name="_WWID10003643"/>
    </w:p>
    <w:p w:rsidR="005C0C65" w:rsidRDefault="005C0C65">
      <w:pPr>
        <w:pStyle w:val="Heading2"/>
      </w:pPr>
      <w:bookmarkStart w:id="1195" w:name="_Ref136741120"/>
      <w:bookmarkStart w:id="1196" w:name="_Ref136741125"/>
      <w:bookmarkStart w:id="1197" w:name="_Using_the_Scrapbook"/>
      <w:bookmarkStart w:id="1198" w:name="_Toc508192004"/>
      <w:bookmarkEnd w:id="1194"/>
      <w:bookmarkEnd w:id="1197"/>
      <w:r>
        <w:t>Using the Scrapbook</w:t>
      </w:r>
      <w:bookmarkStart w:id="1199" w:name="_WWID10002400"/>
      <w:r>
        <w:t xml:space="preserve"> Window</w:t>
      </w:r>
      <w:bookmarkEnd w:id="1195"/>
      <w:bookmarkEnd w:id="1196"/>
      <w:bookmarkEnd w:id="1198"/>
    </w:p>
    <w:bookmarkStart w:id="1200" w:name="_WWID10002505"/>
    <w:bookmarkEnd w:id="1199"/>
    <w:p w:rsidR="005C0C65" w:rsidRDefault="005C0C65">
      <w:pPr>
        <w:pStyle w:val="aNorm"/>
        <w:keepNext/>
      </w:pPr>
      <w:r>
        <w:fldChar w:fldCharType="begin"/>
      </w:r>
      <w:r>
        <w:instrText xml:space="preserve"> xe "Scrapbook window</w:instrText>
      </w:r>
      <w:r w:rsidR="000F5490">
        <w:instrText>: using</w:instrText>
      </w:r>
      <w:r>
        <w:instrText xml:space="preserve">" </w:instrText>
      </w:r>
      <w:r>
        <w:fldChar w:fldCharType="end"/>
      </w:r>
      <w:r>
        <w:fldChar w:fldCharType="begin"/>
      </w:r>
      <w:r>
        <w:instrText xml:space="preserve"> xe "key images</w:instrText>
      </w:r>
      <w:r w:rsidR="00333911">
        <w:instrText xml:space="preserve">: </w:instrText>
      </w:r>
      <w:r w:rsidR="00080DE5">
        <w:instrText>Scrapbook</w:instrText>
      </w:r>
      <w:r w:rsidR="00333911">
        <w:instrText xml:space="preserve"> window and</w:instrText>
      </w:r>
      <w:r>
        <w:instrText xml:space="preserve">" </w:instrText>
      </w:r>
      <w:r>
        <w:fldChar w:fldCharType="end"/>
      </w:r>
      <w:r>
        <w:t>The Scrapbook window contains images previously marked as key images</w:t>
      </w:r>
      <w:r w:rsidR="000121B9">
        <w:t xml:space="preserve"> or Teaching Files</w:t>
      </w:r>
      <w:r>
        <w:t xml:space="preserve">. If the Scrapbook window is not visible, it can be displayed by clicking </w:t>
      </w:r>
      <w:r w:rsidR="00084380">
        <w:rPr>
          <w:rStyle w:val="bDrop3pt"/>
          <w:noProof/>
        </w:rPr>
        <w:drawing>
          <wp:inline distT="0" distB="0" distL="0" distR="0">
            <wp:extent cx="200025" cy="180975"/>
            <wp:effectExtent l="0" t="0" r="0" b="0"/>
            <wp:docPr id="87" name="Picture 87" descr="Scrapbo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apbook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 xml:space="preserve">. </w:t>
      </w:r>
    </w:p>
    <w:p w:rsidR="005C0C65" w:rsidRDefault="005C0C65">
      <w:pPr>
        <w:pStyle w:val="aNorm"/>
      </w:pPr>
      <w:r>
        <w:t>An image in the Scrapbook window can be manipulated or annotated in much the same way as it would be in the Viewer or the Browser.</w:t>
      </w:r>
      <w:r w:rsidR="00347283">
        <w:t xml:space="preserve"> </w:t>
      </w:r>
      <w:r>
        <w:t>But in the Scrapbook, annotations and changes to image properties (scale, window/level, etc.) are saved if the exam is locked.</w:t>
      </w:r>
      <w:bookmarkStart w:id="1201" w:name="_WWID10002539"/>
      <w:r w:rsidR="00347283">
        <w:t xml:space="preserve"> </w:t>
      </w:r>
      <w:r w:rsidR="00702F33">
        <w:t>In other windows, annotations are saved but changes to image properties are lost when the exam is closed.</w:t>
      </w:r>
    </w:p>
    <w:bookmarkEnd w:id="1201"/>
    <w:p w:rsidR="005C0C65" w:rsidRDefault="005C0C65">
      <w:pPr>
        <w:pStyle w:val="aNorm"/>
      </w:pPr>
      <w:r>
        <w:t>If the exam is not locked, changes made to images in the Scrapbook will be discarded when the exam is closed.</w:t>
      </w:r>
      <w:r w:rsidR="00347283">
        <w:t xml:space="preserve"> </w:t>
      </w:r>
      <w:bookmarkStart w:id="1202" w:name="_WWID10002526"/>
    </w:p>
    <w:bookmarkEnd w:id="1202"/>
    <w:p w:rsidR="005C0C65" w:rsidRDefault="005C0C65">
      <w:pPr>
        <w:pStyle w:val="aNorm"/>
      </w:pPr>
      <w:r>
        <w:t xml:space="preserve">Images are added to the Scrapbook </w:t>
      </w:r>
      <w:r w:rsidR="008071AE">
        <w:t>in two ways: by clicking</w:t>
      </w:r>
      <w:r w:rsidR="00033910">
        <w:t xml:space="preserve"> </w:t>
      </w:r>
      <w:r w:rsidR="00084380">
        <w:rPr>
          <w:rStyle w:val="bDrop15"/>
          <w:noProof/>
        </w:rPr>
        <w:drawing>
          <wp:inline distT="0" distB="0" distL="0" distR="0">
            <wp:extent cx="228600" cy="171450"/>
            <wp:effectExtent l="0" t="0" r="0" b="0"/>
            <wp:docPr id="88" name="Picture 88" descr="Mark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rk Image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t xml:space="preserve"> </w:t>
      </w:r>
      <w:r w:rsidR="008071AE">
        <w:t xml:space="preserve">to mark them as key images </w:t>
      </w:r>
      <w:r>
        <w:t>in the Viewer</w:t>
      </w:r>
      <w:r w:rsidR="00380B84">
        <w:t xml:space="preserve"> (details </w:t>
      </w:r>
      <w:bookmarkStart w:id="1203" w:name="_WWID10002527"/>
      <w:r w:rsidR="00A75604">
        <w:t xml:space="preserve">on page </w:t>
      </w:r>
      <w:r w:rsidR="00A75604">
        <w:fldChar w:fldCharType="begin"/>
      </w:r>
      <w:r w:rsidR="00A75604">
        <w:instrText xml:space="preserve"> PAGEREF _Ref213034482 \h </w:instrText>
      </w:r>
      <w:r w:rsidR="00A75604">
        <w:fldChar w:fldCharType="separate"/>
      </w:r>
      <w:ins w:id="1204" w:author="Andersen, Charles W.  (ManTech)" w:date="2019-12-10T15:26:00Z">
        <w:r w:rsidR="00380255">
          <w:rPr>
            <w:noProof/>
          </w:rPr>
          <w:t>59</w:t>
        </w:r>
      </w:ins>
      <w:del w:id="1205" w:author="Andersen, Charles W.  (ManTech)" w:date="2019-12-10T15:26:00Z">
        <w:r w:rsidR="00B77F99" w:rsidDel="00380255">
          <w:rPr>
            <w:noProof/>
          </w:rPr>
          <w:delText>4</w:delText>
        </w:r>
      </w:del>
      <w:r w:rsidR="00A75604">
        <w:fldChar w:fldCharType="end"/>
      </w:r>
      <w:r w:rsidR="00A75604">
        <w:t xml:space="preserve">) </w:t>
      </w:r>
      <w:r w:rsidR="008071AE">
        <w:t xml:space="preserve">or by </w:t>
      </w:r>
      <w:r w:rsidR="001C783E">
        <w:t>selecting the “Add to Teaching Files” option on the image context menu t</w:t>
      </w:r>
      <w:r w:rsidR="008071AE">
        <w:t xml:space="preserve">o mark them as teaching file images (details on page </w:t>
      </w:r>
      <w:r w:rsidR="00E76378">
        <w:fldChar w:fldCharType="begin"/>
      </w:r>
      <w:r w:rsidR="00E76378">
        <w:instrText xml:space="preserve"> PAGEREF _Ref248714260 \h </w:instrText>
      </w:r>
      <w:r w:rsidR="00E76378">
        <w:fldChar w:fldCharType="separate"/>
      </w:r>
      <w:ins w:id="1206" w:author="Andersen, Charles W.  (ManTech)" w:date="2019-12-10T15:26:00Z">
        <w:r w:rsidR="00380255">
          <w:rPr>
            <w:noProof/>
          </w:rPr>
          <w:t>194</w:t>
        </w:r>
      </w:ins>
      <w:del w:id="1207" w:author="Andersen, Charles W.  (ManTech)" w:date="2019-12-10T15:26:00Z">
        <w:r w:rsidR="00B77F99" w:rsidDel="00380255">
          <w:rPr>
            <w:noProof/>
          </w:rPr>
          <w:delText>4</w:delText>
        </w:r>
      </w:del>
      <w:r w:rsidR="00E76378">
        <w:fldChar w:fldCharType="end"/>
      </w:r>
      <w:r w:rsidR="008071AE">
        <w:t>).</w:t>
      </w:r>
    </w:p>
    <w:bookmarkEnd w:id="1203"/>
    <w:p w:rsidR="005C0C65" w:rsidRDefault="005C0C65">
      <w:pPr>
        <w:pStyle w:val="aNorm"/>
      </w:pPr>
      <w:r>
        <w:t>Note that in the Scrapbook, each viewport can contain only one image.</w:t>
      </w:r>
      <w:bookmarkStart w:id="1208" w:name="_WWID10001376"/>
    </w:p>
    <w:p w:rsidR="005C0C65" w:rsidRDefault="005C0C65" w:rsidP="00014929">
      <w:pPr>
        <w:pStyle w:val="Heading2"/>
        <w:spacing w:after="240"/>
      </w:pPr>
      <w:bookmarkStart w:id="1209" w:name="_Ref137003243"/>
      <w:bookmarkStart w:id="1210" w:name="_Using_Scout_Images"/>
      <w:bookmarkStart w:id="1211" w:name="_Toc508192005"/>
      <w:bookmarkEnd w:id="1200"/>
      <w:bookmarkEnd w:id="1208"/>
      <w:bookmarkEnd w:id="1210"/>
      <w:r>
        <w:t>Using Scout Images</w:t>
      </w:r>
      <w:bookmarkStart w:id="1212" w:name="_WWID10000958"/>
      <w:bookmarkEnd w:id="1209"/>
      <w:bookmarkEnd w:id="1211"/>
    </w:p>
    <w:p w:rsidR="00467615" w:rsidRDefault="00467615" w:rsidP="00467615">
      <w:pPr>
        <w:pStyle w:val="aNorm"/>
        <w:keepNext/>
      </w:pPr>
      <w:bookmarkStart w:id="1213" w:name="_WWID10000959"/>
      <w:bookmarkEnd w:id="1212"/>
      <w:r>
        <w:t>Scout (localizer</w:t>
      </w:r>
      <w:r>
        <w:fldChar w:fldCharType="begin"/>
      </w:r>
      <w:r>
        <w:instrText xml:space="preserve"> XE "</w:instrText>
      </w:r>
      <w:r w:rsidRPr="008B4494">
        <w:instrText>localizer</w:instrText>
      </w:r>
      <w:r>
        <w:instrText xml:space="preserve">" </w:instrText>
      </w:r>
      <w:r>
        <w:fldChar w:fldCharType="end"/>
      </w:r>
      <w:r>
        <w:t>) images may display in different windows:</w:t>
      </w:r>
    </w:p>
    <w:p w:rsidR="00467615" w:rsidRDefault="00467615" w:rsidP="00467615">
      <w:pPr>
        <w:pStyle w:val="aNorm"/>
        <w:numPr>
          <w:ilvl w:val="0"/>
          <w:numId w:val="30"/>
        </w:numPr>
        <w:tabs>
          <w:tab w:val="clear" w:pos="360"/>
        </w:tabs>
      </w:pPr>
      <w:r w:rsidRPr="00225AB8">
        <w:rPr>
          <w:i/>
        </w:rPr>
        <w:t>In the Scout Image window</w:t>
      </w:r>
      <w:r>
        <w:t xml:space="preserve"> when an exam is opened. If the Scout Image window is hidden, it can be displayed by clicking </w:t>
      </w:r>
      <w:r w:rsidRPr="00450FD4">
        <w:rPr>
          <w:rFonts w:ascii="Arial" w:hAnsi="Arial" w:cs="Arial"/>
          <w:position w:val="-6"/>
          <w:sz w:val="20"/>
          <w:szCs w:val="20"/>
        </w:rPr>
        <w:object w:dxaOrig="1035" w:dyaOrig="720">
          <v:shape id="_x0000_i1113" type="#_x0000_t75" alt="Scout button" style="width:21pt;height:15pt" o:ole="">
            <v:imagedata r:id="rId40" o:title=""/>
          </v:shape>
          <o:OLEObject Type="Embed" ProgID="PBrush" ShapeID="_x0000_i1113" DrawAspect="Content" ObjectID="_1638018752" r:id="rId97"/>
        </w:object>
      </w:r>
      <w:r>
        <w:t xml:space="preserve"> in the toolbar.</w:t>
      </w:r>
      <w:bookmarkStart w:id="1214" w:name="_WWID10000966"/>
    </w:p>
    <w:bookmarkEnd w:id="1214"/>
    <w:p w:rsidR="00467615" w:rsidRDefault="00467615" w:rsidP="00467615">
      <w:pPr>
        <w:pStyle w:val="aNorm"/>
        <w:numPr>
          <w:ilvl w:val="0"/>
          <w:numId w:val="30"/>
        </w:numPr>
        <w:tabs>
          <w:tab w:val="clear" w:pos="360"/>
        </w:tabs>
      </w:pPr>
      <w:r w:rsidRPr="00225AB8">
        <w:rPr>
          <w:i/>
        </w:rPr>
        <w:t>In the Viewer</w:t>
      </w:r>
      <w:r>
        <w:t xml:space="preserve"> if they are part of an exam loaded using a hanging protocol or if they are manually loaded from the Preview window.</w:t>
      </w:r>
      <w:bookmarkStart w:id="1215" w:name="_WWID10002508"/>
    </w:p>
    <w:bookmarkEnd w:id="1215"/>
    <w:p w:rsidR="00467615" w:rsidRDefault="00467615" w:rsidP="00467615">
      <w:pPr>
        <w:pStyle w:val="aNorm"/>
        <w:numPr>
          <w:ilvl w:val="0"/>
          <w:numId w:val="30"/>
        </w:numPr>
        <w:tabs>
          <w:tab w:val="clear" w:pos="360"/>
        </w:tabs>
      </w:pPr>
      <w:r w:rsidRPr="00225AB8">
        <w:rPr>
          <w:i/>
        </w:rPr>
        <w:t>In the Browser</w:t>
      </w:r>
      <w:r>
        <w:t xml:space="preserve"> if they are manually loaded by double-clicking the scout thumbnail in the Preview window.</w:t>
      </w:r>
    </w:p>
    <w:p w:rsidR="00467615" w:rsidRDefault="00467615" w:rsidP="002C51C8"/>
    <w:p w:rsidR="00147993" w:rsidRDefault="002C51C8" w:rsidP="002C51C8">
      <w:r w:rsidRPr="00760659">
        <w:t>VistARad project</w:t>
      </w:r>
      <w:r>
        <w:t>s</w:t>
      </w:r>
      <w:r w:rsidRPr="00760659">
        <w:t xml:space="preserve"> cross-referencing slice lines on all applicable cross-sections of simultaneously displayed image sets</w:t>
      </w:r>
      <w:r>
        <w:t>. VistARad</w:t>
      </w:r>
      <w:r w:rsidRPr="00760659">
        <w:t xml:space="preserve"> synchronize</w:t>
      </w:r>
      <w:r>
        <w:t>s</w:t>
      </w:r>
      <w:r w:rsidRPr="00760659">
        <w:t xml:space="preserve"> them to the stack position of the active viewport. Changing the active viewport re-applies and re-synchronizes all reference slice lines. This is the default behavior, which can be changed from the context menu accessible from the right of the </w:t>
      </w:r>
      <w:r>
        <w:t>S</w:t>
      </w:r>
      <w:r w:rsidRPr="00760659">
        <w:t xml:space="preserve">cout </w:t>
      </w:r>
      <w:r>
        <w:t xml:space="preserve">Image </w:t>
      </w:r>
      <w:r w:rsidRPr="00760659">
        <w:t xml:space="preserve">window button. </w:t>
      </w:r>
    </w:p>
    <w:p w:rsidR="00225AB8" w:rsidRDefault="00225AB8" w:rsidP="002C51C8"/>
    <w:p w:rsidR="00225AB8" w:rsidRDefault="00225AB8" w:rsidP="002C51C8">
      <w:r w:rsidRPr="00225AB8">
        <w:rPr>
          <w:rFonts w:ascii="Arial" w:hAnsi="Arial" w:cs="Arial"/>
          <w:b/>
          <w:sz w:val="20"/>
          <w:szCs w:val="20"/>
        </w:rPr>
        <w:t xml:space="preserve">Note  </w:t>
      </w:r>
      <w:r w:rsidRPr="00225AB8">
        <w:t>This user preference setting</w:t>
      </w:r>
      <w:r>
        <w:t xml:space="preserve"> persists until changed, even after VistARad is closed.</w:t>
      </w:r>
    </w:p>
    <w:p w:rsidR="00147993" w:rsidRDefault="00147993" w:rsidP="002C51C8"/>
    <w:p w:rsidR="00147993" w:rsidRPr="00147993" w:rsidRDefault="00147993" w:rsidP="00147993">
      <w:pPr>
        <w:pStyle w:val="Default"/>
        <w:widowControl w:val="0"/>
        <w:rPr>
          <w:rFonts w:ascii="Times New Roman" w:eastAsia="Times New Roman" w:hAnsi="Times New Roman" w:cs="Times New Roman"/>
          <w:color w:val="auto"/>
        </w:rPr>
      </w:pPr>
      <w:r w:rsidRPr="00841192">
        <w:rPr>
          <w:b/>
          <w:color w:val="auto"/>
          <w:sz w:val="20"/>
          <w:szCs w:val="20"/>
        </w:rPr>
        <w:t>Note</w:t>
      </w:r>
      <w:r>
        <w:rPr>
          <w:color w:val="auto"/>
        </w:rPr>
        <w:t xml:space="preserve">  </w:t>
      </w:r>
      <w:r w:rsidRPr="00147993">
        <w:rPr>
          <w:rFonts w:ascii="Times New Roman" w:eastAsia="Times New Roman" w:hAnsi="Times New Roman" w:cs="Times New Roman"/>
          <w:color w:val="auto"/>
        </w:rPr>
        <w:t>When the</w:t>
      </w:r>
      <w:r>
        <w:rPr>
          <w:rFonts w:ascii="Times New Roman" w:eastAsia="Times New Roman" w:hAnsi="Times New Roman" w:cs="Times New Roman"/>
          <w:color w:val="auto"/>
        </w:rPr>
        <w:t xml:space="preserve"> Show X-Ref Slice Lines</w:t>
      </w:r>
      <w:r w:rsidRPr="00147993">
        <w:rPr>
          <w:rFonts w:ascii="Times New Roman" w:eastAsia="Times New Roman" w:hAnsi="Times New Roman" w:cs="Times New Roman"/>
          <w:color w:val="auto"/>
        </w:rPr>
        <w:t xml:space="preserve"> menu item is unchecked, slice lines appear only on the Scout </w:t>
      </w:r>
      <w:r>
        <w:rPr>
          <w:rFonts w:ascii="Times New Roman" w:eastAsia="Times New Roman" w:hAnsi="Times New Roman" w:cs="Times New Roman"/>
          <w:color w:val="auto"/>
        </w:rPr>
        <w:t>Image w</w:t>
      </w:r>
      <w:r w:rsidRPr="00147993">
        <w:rPr>
          <w:rFonts w:ascii="Times New Roman" w:eastAsia="Times New Roman" w:hAnsi="Times New Roman" w:cs="Times New Roman"/>
          <w:color w:val="auto"/>
        </w:rPr>
        <w:t xml:space="preserve">indow. When </w:t>
      </w:r>
      <w:r>
        <w:rPr>
          <w:rFonts w:ascii="Times New Roman" w:eastAsia="Times New Roman" w:hAnsi="Times New Roman" w:cs="Times New Roman"/>
          <w:color w:val="auto"/>
        </w:rPr>
        <w:t>the menu item</w:t>
      </w:r>
      <w:r w:rsidRPr="00147993">
        <w:rPr>
          <w:rFonts w:ascii="Times New Roman" w:eastAsia="Times New Roman" w:hAnsi="Times New Roman" w:cs="Times New Roman"/>
          <w:color w:val="auto"/>
        </w:rPr>
        <w:t xml:space="preserve"> is checked, slice lines appear on both VistARad Viewer and the Scout </w:t>
      </w:r>
      <w:r>
        <w:rPr>
          <w:rFonts w:ascii="Times New Roman" w:eastAsia="Times New Roman" w:hAnsi="Times New Roman" w:cs="Times New Roman"/>
          <w:color w:val="auto"/>
        </w:rPr>
        <w:t xml:space="preserve">Image </w:t>
      </w:r>
      <w:r w:rsidRPr="00147993">
        <w:rPr>
          <w:rFonts w:ascii="Times New Roman" w:eastAsia="Times New Roman" w:hAnsi="Times New Roman" w:cs="Times New Roman"/>
          <w:color w:val="auto"/>
        </w:rPr>
        <w:t>window.</w:t>
      </w:r>
    </w:p>
    <w:p w:rsidR="00225AB8" w:rsidRDefault="00225AB8" w:rsidP="002C51C8"/>
    <w:p w:rsidR="002C51C8" w:rsidRPr="00760659" w:rsidRDefault="002C51C8" w:rsidP="002C51C8">
      <w:r w:rsidRPr="00760659">
        <w:t xml:space="preserve">An illustration of the context menu appears below. </w:t>
      </w:r>
    </w:p>
    <w:p w:rsidR="002C51C8" w:rsidRPr="00F14EB5" w:rsidRDefault="002C51C8" w:rsidP="002C51C8"/>
    <w:p w:rsidR="002C51C8" w:rsidRPr="00F14EB5" w:rsidRDefault="00084380" w:rsidP="002C51C8">
      <w:pPr>
        <w:jc w:val="center"/>
      </w:pPr>
      <w:r w:rsidRPr="00F14EB5">
        <w:rPr>
          <w:noProof/>
        </w:rPr>
        <w:drawing>
          <wp:inline distT="0" distB="0" distL="0" distR="0">
            <wp:extent cx="3095625" cy="628650"/>
            <wp:effectExtent l="0" t="0" r="0" b="0"/>
            <wp:docPr id="90" name="Picture 90" descr="Scout menu, displaying &quot;Show X-Ref Slice Lines&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out menu, displaying &quot;Show X-Ref Slice Lines&quot; op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95625" cy="628650"/>
                    </a:xfrm>
                    <a:prstGeom prst="rect">
                      <a:avLst/>
                    </a:prstGeom>
                    <a:noFill/>
                    <a:ln>
                      <a:noFill/>
                    </a:ln>
                  </pic:spPr>
                </pic:pic>
              </a:graphicData>
            </a:graphic>
          </wp:inline>
        </w:drawing>
      </w:r>
    </w:p>
    <w:p w:rsidR="00225AB8" w:rsidRPr="00F14EB5" w:rsidRDefault="00225AB8" w:rsidP="002C51C8">
      <w:pPr>
        <w:jc w:val="center"/>
      </w:pPr>
    </w:p>
    <w:p w:rsidR="00225AB8" w:rsidRDefault="00225AB8" w:rsidP="00225AB8">
      <w:pPr>
        <w:pStyle w:val="aProcHead"/>
      </w:pPr>
      <w:bookmarkStart w:id="1216" w:name="_WWID10000964"/>
      <w:bookmarkEnd w:id="1213"/>
      <w:r>
        <w:t xml:space="preserve">To navigate using a scout image </w:t>
      </w:r>
      <w:bookmarkStart w:id="1217" w:name="_WWID10000974"/>
    </w:p>
    <w:bookmarkEnd w:id="1217"/>
    <w:p w:rsidR="00225AB8" w:rsidRDefault="00225AB8" w:rsidP="00225AB8">
      <w:pPr>
        <w:pStyle w:val="aNorm"/>
      </w:pPr>
      <w:r>
        <w:t xml:space="preserve">To navigate different parts of a series using a scout image, click in the active area of the scout. </w:t>
      </w:r>
      <w:bookmarkStart w:id="1218" w:name="_WWID10000975"/>
    </w:p>
    <w:bookmarkEnd w:id="1218"/>
    <w:p w:rsidR="00225AB8" w:rsidRDefault="00225AB8" w:rsidP="00225AB8">
      <w:pPr>
        <w:pStyle w:val="aNorm"/>
      </w:pPr>
      <w:r>
        <w:rPr>
          <w:rStyle w:val="bLeadin"/>
        </w:rPr>
        <w:t>Tip</w:t>
      </w:r>
      <w:r>
        <w:rPr>
          <w:rStyle w:val="bLeadin"/>
        </w:rPr>
        <w:t> </w:t>
      </w:r>
      <w:r>
        <w:t>If the viewport that contains the associated series does not update, click the viewport, then click the scout image again.</w:t>
      </w:r>
      <w:bookmarkStart w:id="1219" w:name="_WWID10000976"/>
    </w:p>
    <w:p w:rsidR="00225AB8" w:rsidRDefault="00225AB8" w:rsidP="00225AB8">
      <w:pPr>
        <w:pStyle w:val="Heading3"/>
      </w:pPr>
      <w:bookmarkStart w:id="1220" w:name="_WWID10000967"/>
      <w:bookmarkStart w:id="1221" w:name="_Toc508192006"/>
      <w:bookmarkEnd w:id="1216"/>
      <w:bookmarkEnd w:id="1219"/>
      <w:r>
        <w:t>Generating Scouts Manually</w:t>
      </w:r>
      <w:bookmarkEnd w:id="1221"/>
    </w:p>
    <w:p w:rsidR="005C0C65" w:rsidRDefault="005C0C65">
      <w:pPr>
        <w:pStyle w:val="aNorm"/>
        <w:tabs>
          <w:tab w:val="num" w:pos="1080"/>
        </w:tabs>
      </w:pPr>
      <w:r>
        <w:t xml:space="preserve">You can manually generate a scout image for an exam if the exam has images on </w:t>
      </w:r>
      <w:r w:rsidR="00380B84">
        <w:t xml:space="preserve">intersecting </w:t>
      </w:r>
      <w:r>
        <w:t>planes</w:t>
      </w:r>
      <w:r w:rsidRPr="00B43489">
        <w:t>.</w:t>
      </w:r>
      <w:bookmarkStart w:id="1222" w:name="_WWID10000992"/>
    </w:p>
    <w:p w:rsidR="005C0C65" w:rsidRDefault="005C0C65">
      <w:pPr>
        <w:pStyle w:val="aProcHead"/>
      </w:pPr>
      <w:bookmarkStart w:id="1223" w:name="_Ref535118020"/>
      <w:bookmarkEnd w:id="1220"/>
      <w:bookmarkEnd w:id="1222"/>
      <w:r>
        <w:t>To generate a scout</w:t>
      </w:r>
      <w:r w:rsidR="00380B84">
        <w:t xml:space="preserve"> in the </w:t>
      </w:r>
      <w:r w:rsidR="00BC35DB">
        <w:t>Viewer window</w:t>
      </w:r>
      <w:r>
        <w:t xml:space="preserve"> </w:t>
      </w:r>
      <w:bookmarkStart w:id="1224" w:name="_WWID10000993"/>
    </w:p>
    <w:bookmarkEnd w:id="1224"/>
    <w:p w:rsidR="005C0C65" w:rsidRDefault="000F5490">
      <w:pPr>
        <w:pStyle w:val="aNorm"/>
        <w:keepNext/>
        <w:tabs>
          <w:tab w:val="num" w:pos="1080"/>
        </w:tabs>
      </w:pPr>
      <w:r w:rsidRPr="000F5490">
        <w:fldChar w:fldCharType="begin"/>
      </w:r>
      <w:r w:rsidRPr="000F5490">
        <w:instrText xml:space="preserve"> xe "scout images: generating" </w:instrText>
      </w:r>
      <w:r w:rsidRPr="000F5490">
        <w:fldChar w:fldCharType="end"/>
      </w:r>
      <w:r w:rsidR="005C0C65">
        <w:rPr>
          <w:rStyle w:val="bLeadin"/>
        </w:rPr>
        <w:t xml:space="preserve">Note </w:t>
      </w:r>
      <w:r w:rsidR="005C0C65">
        <w:t xml:space="preserve"> An empty viewport must be present to use this method.</w:t>
      </w:r>
      <w:bookmarkStart w:id="1225" w:name="_WWID10000994"/>
    </w:p>
    <w:bookmarkEnd w:id="1225"/>
    <w:p w:rsidR="005C0C65" w:rsidRDefault="005C0C65" w:rsidP="006F68A8">
      <w:pPr>
        <w:pStyle w:val="aNorm"/>
        <w:numPr>
          <w:ilvl w:val="0"/>
          <w:numId w:val="57"/>
        </w:numPr>
      </w:pPr>
      <w:r>
        <w:t>In the Viewer window, display the image that you want to use as a scout.</w:t>
      </w:r>
      <w:bookmarkStart w:id="1226" w:name="_WWID10002554"/>
    </w:p>
    <w:bookmarkEnd w:id="1226"/>
    <w:p w:rsidR="005C0C65" w:rsidRDefault="00BC35DB" w:rsidP="006F68A8">
      <w:pPr>
        <w:pStyle w:val="aNorm"/>
        <w:numPr>
          <w:ilvl w:val="0"/>
          <w:numId w:val="57"/>
        </w:numPr>
      </w:pPr>
      <w:r>
        <w:t>U</w:t>
      </w:r>
      <w:r w:rsidR="005C0C65">
        <w:t>se the right mouse button to drag the image to an unoccupied viewport.</w:t>
      </w:r>
      <w:r w:rsidR="00347283">
        <w:t xml:space="preserve"> </w:t>
      </w:r>
      <w:r w:rsidR="005C0C65">
        <w:t>A popup menu will display when you complete the drag.</w:t>
      </w:r>
      <w:bookmarkStart w:id="1227" w:name="_WWID10002518"/>
    </w:p>
    <w:bookmarkEnd w:id="1227"/>
    <w:p w:rsidR="005C0C65" w:rsidRDefault="005C0C65" w:rsidP="006F68A8">
      <w:pPr>
        <w:pStyle w:val="aNorm"/>
        <w:numPr>
          <w:ilvl w:val="0"/>
          <w:numId w:val="57"/>
        </w:numPr>
      </w:pPr>
      <w:r>
        <w:t xml:space="preserve">Click </w:t>
      </w:r>
      <w:r>
        <w:rPr>
          <w:rStyle w:val="Strong"/>
        </w:rPr>
        <w:t>Create Scout</w:t>
      </w:r>
      <w:r>
        <w:t>.</w:t>
      </w:r>
      <w:bookmarkStart w:id="1228" w:name="_WWID10000997"/>
      <w:r w:rsidR="00347283">
        <w:t xml:space="preserve"> </w:t>
      </w:r>
      <w:r>
        <w:t>The new scout image will be displayed in the Viewer window.</w:t>
      </w:r>
    </w:p>
    <w:bookmarkEnd w:id="1228"/>
    <w:p w:rsidR="005C0C65" w:rsidRDefault="005C0C65" w:rsidP="006F68A8">
      <w:pPr>
        <w:pStyle w:val="aNorm"/>
        <w:numPr>
          <w:ilvl w:val="0"/>
          <w:numId w:val="57"/>
        </w:numPr>
      </w:pPr>
      <w:r>
        <w:t>To display slice lines on the new scout, click any image from the same exam that is in a plane that intersects with the newly created scout</w:t>
      </w:r>
      <w:bookmarkStart w:id="1229" w:name="_WWID10000998"/>
      <w:r>
        <w:t>.</w:t>
      </w:r>
    </w:p>
    <w:bookmarkEnd w:id="1223"/>
    <w:bookmarkEnd w:id="1229"/>
    <w:p w:rsidR="005C0C65" w:rsidRDefault="00380B84">
      <w:pPr>
        <w:pStyle w:val="aProcHead"/>
      </w:pPr>
      <w:r>
        <w:t xml:space="preserve">To generate a scout in the </w:t>
      </w:r>
      <w:r w:rsidR="005C0C65">
        <w:t>Scout Image window</w:t>
      </w:r>
      <w:bookmarkStart w:id="1230" w:name="_WWID10001000"/>
    </w:p>
    <w:bookmarkEnd w:id="1230"/>
    <w:p w:rsidR="005C0C65" w:rsidRDefault="005C0C65" w:rsidP="006F68A8">
      <w:pPr>
        <w:pStyle w:val="aNorm"/>
        <w:keepNext/>
        <w:numPr>
          <w:ilvl w:val="0"/>
          <w:numId w:val="58"/>
        </w:numPr>
      </w:pPr>
      <w:r>
        <w:t>Display the image that you want to use as a scout image.</w:t>
      </w:r>
      <w:bookmarkStart w:id="1231" w:name="_WWID10001001"/>
    </w:p>
    <w:bookmarkEnd w:id="1231"/>
    <w:p w:rsidR="005C0C65" w:rsidRDefault="005C0C65" w:rsidP="006F68A8">
      <w:pPr>
        <w:pStyle w:val="aNorm"/>
        <w:keepNext/>
        <w:numPr>
          <w:ilvl w:val="0"/>
          <w:numId w:val="58"/>
        </w:numPr>
      </w:pPr>
      <w:r>
        <w:t xml:space="preserve">Right-click the image and click </w:t>
      </w:r>
      <w:r>
        <w:rPr>
          <w:rStyle w:val="Strong"/>
        </w:rPr>
        <w:t>Create Scout</w:t>
      </w:r>
      <w:r>
        <w:t>.</w:t>
      </w:r>
      <w:bookmarkStart w:id="1232" w:name="_WWID10001002"/>
    </w:p>
    <w:bookmarkEnd w:id="1232"/>
    <w:p w:rsidR="005C0C65" w:rsidRDefault="005C0C65" w:rsidP="006F68A8">
      <w:pPr>
        <w:pStyle w:val="aNorm"/>
        <w:numPr>
          <w:ilvl w:val="1"/>
          <w:numId w:val="56"/>
        </w:numPr>
      </w:pPr>
      <w:r>
        <w:t xml:space="preserve">The </w:t>
      </w:r>
      <w:r w:rsidR="00380B84">
        <w:t xml:space="preserve">image is copied into the </w:t>
      </w:r>
      <w:r>
        <w:t>Scout Image window.</w:t>
      </w:r>
      <w:bookmarkStart w:id="1233" w:name="_WWID10001003"/>
      <w:r w:rsidR="00380B84">
        <w:t xml:space="preserve"> (The original image remains in the Viewer</w:t>
      </w:r>
      <w:r w:rsidR="00F63A2F">
        <w:t>.</w:t>
      </w:r>
      <w:r w:rsidR="00380B84">
        <w:t>)</w:t>
      </w:r>
    </w:p>
    <w:bookmarkEnd w:id="1233"/>
    <w:p w:rsidR="005C0C65" w:rsidRDefault="00875807" w:rsidP="006F68A8">
      <w:pPr>
        <w:pStyle w:val="aNorm"/>
        <w:numPr>
          <w:ilvl w:val="1"/>
          <w:numId w:val="56"/>
        </w:numPr>
      </w:pPr>
      <w:r>
        <w:t xml:space="preserve">If </w:t>
      </w:r>
      <w:r w:rsidR="005C0C65">
        <w:t>the Scout Image window</w:t>
      </w:r>
      <w:r>
        <w:t xml:space="preserve"> is not visible, access it</w:t>
      </w:r>
      <w:r w:rsidR="005C0C65">
        <w:t xml:space="preserve"> by clicking</w:t>
      </w:r>
      <w:r w:rsidR="00347283">
        <w:t xml:space="preserve"> </w:t>
      </w:r>
      <w:r w:rsidR="00D35D37" w:rsidRPr="00450FD4">
        <w:rPr>
          <w:rFonts w:ascii="Arial" w:hAnsi="Arial" w:cs="Arial"/>
          <w:position w:val="-6"/>
          <w:sz w:val="20"/>
          <w:szCs w:val="20"/>
        </w:rPr>
        <w:object w:dxaOrig="1035" w:dyaOrig="720">
          <v:shape id="_x0000_i1115" type="#_x0000_t75" alt="Scout button" style="width:21pt;height:15pt" o:ole="">
            <v:imagedata r:id="rId40" o:title=""/>
          </v:shape>
          <o:OLEObject Type="Embed" ProgID="PBrush" ShapeID="_x0000_i1115" DrawAspect="Content" ObjectID="_1638018753" r:id="rId99"/>
        </w:object>
      </w:r>
      <w:r w:rsidR="005C0C65">
        <w:t xml:space="preserve"> in the Viewer toolbar.</w:t>
      </w:r>
      <w:bookmarkStart w:id="1234" w:name="_WWID10001004"/>
    </w:p>
    <w:bookmarkEnd w:id="1234"/>
    <w:p w:rsidR="005C0C65" w:rsidRDefault="005C0C65" w:rsidP="006F68A8">
      <w:pPr>
        <w:pStyle w:val="aNorm"/>
        <w:numPr>
          <w:ilvl w:val="0"/>
          <w:numId w:val="58"/>
        </w:numPr>
      </w:pPr>
      <w:r>
        <w:t>To display slice lines on the new scout, click any image from the same exam that is in a plane that intersects with the newly created scout</w:t>
      </w:r>
      <w:bookmarkStart w:id="1235" w:name="_WWID10001005"/>
      <w:r>
        <w:t>.</w:t>
      </w:r>
    </w:p>
    <w:bookmarkEnd w:id="1235"/>
    <w:p w:rsidR="005C0C65" w:rsidRDefault="005C0C65">
      <w:pPr>
        <w:pStyle w:val="aProcHead"/>
      </w:pPr>
      <w:r>
        <w:t xml:space="preserve">To customize slice lines </w:t>
      </w:r>
      <w:bookmarkStart w:id="1236" w:name="_WWID10000988"/>
    </w:p>
    <w:bookmarkEnd w:id="1236"/>
    <w:p w:rsidR="005C0C65" w:rsidRDefault="005C0C65">
      <w:pPr>
        <w:pStyle w:val="aNorm"/>
      </w:pPr>
      <w:r>
        <w:t xml:space="preserve">To change slice line settings, click </w:t>
      </w:r>
      <w:r>
        <w:rPr>
          <w:rStyle w:val="Strong"/>
        </w:rPr>
        <w:t>View | Settings | Elements</w:t>
      </w:r>
      <w:r w:rsidR="00E74DE4">
        <w:t>, then choose your</w:t>
      </w:r>
      <w:r>
        <w:t xml:space="preserve"> options in the </w:t>
      </w:r>
      <w:r>
        <w:rPr>
          <w:rStyle w:val="Strong"/>
        </w:rPr>
        <w:t xml:space="preserve">Scout Line Indicators </w:t>
      </w:r>
      <w:r>
        <w:t>area.</w:t>
      </w:r>
      <w:bookmarkStart w:id="1237" w:name="_WWID10000990"/>
    </w:p>
    <w:p w:rsidR="00BC35DB" w:rsidRDefault="00BC35DB" w:rsidP="00235757">
      <w:pPr>
        <w:pStyle w:val="Heading2"/>
        <w:tabs>
          <w:tab w:val="left" w:pos="4590"/>
        </w:tabs>
      </w:pPr>
      <w:bookmarkStart w:id="1238" w:name="_Ref137003245"/>
      <w:bookmarkStart w:id="1239" w:name="_Using_the_Image"/>
      <w:bookmarkStart w:id="1240" w:name="_Toc508192007"/>
      <w:bookmarkEnd w:id="1239"/>
      <w:r>
        <w:t>Using the Image Detail Window</w:t>
      </w:r>
      <w:bookmarkStart w:id="1241" w:name="_WWID10003168"/>
      <w:bookmarkEnd w:id="1238"/>
      <w:bookmarkEnd w:id="1240"/>
    </w:p>
    <w:bookmarkStart w:id="1242" w:name="_WWID10002434"/>
    <w:bookmarkStart w:id="1243" w:name="_WWID10000925"/>
    <w:bookmarkStart w:id="1244" w:name="_WWID10000861"/>
    <w:bookmarkEnd w:id="1241"/>
    <w:p w:rsidR="00A10A4C" w:rsidRDefault="00BC35DB" w:rsidP="00F63A2F">
      <w:pPr>
        <w:pStyle w:val="aNorm"/>
        <w:keepNext/>
      </w:pPr>
      <w:r w:rsidRPr="00813915">
        <w:fldChar w:fldCharType="begin"/>
      </w:r>
      <w:r w:rsidRPr="00813915">
        <w:instrText xml:space="preserve"> xe "DICOM </w:instrText>
      </w:r>
      <w:r w:rsidR="00CD0B09">
        <w:instrText>attributes:</w:instrText>
      </w:r>
      <w:r w:rsidRPr="00813915">
        <w:instrText xml:space="preserve"> displaying"</w:instrText>
      </w:r>
      <w:r w:rsidRPr="00813915">
        <w:fldChar w:fldCharType="end"/>
      </w:r>
      <w:r w:rsidRPr="00813915">
        <w:fldChar w:fldCharType="begin"/>
      </w:r>
      <w:r w:rsidRPr="00813915">
        <w:instrText xml:space="preserve"> xe "attributes, DICOM</w:instrText>
      </w:r>
      <w:r w:rsidR="00CD0B09">
        <w:instrText>:</w:instrText>
      </w:r>
      <w:r w:rsidRPr="00813915">
        <w:instrText xml:space="preserve"> displaying"</w:instrText>
      </w:r>
      <w:r w:rsidRPr="00813915">
        <w:fldChar w:fldCharType="end"/>
      </w:r>
      <w:r w:rsidRPr="00813915">
        <w:fldChar w:fldCharType="begin"/>
      </w:r>
      <w:r w:rsidRPr="00813915">
        <w:instrText xml:space="preserve"> xe "image data, displaying"</w:instrText>
      </w:r>
      <w:r w:rsidRPr="00813915">
        <w:fldChar w:fldCharType="end"/>
      </w:r>
      <w:bookmarkStart w:id="1245" w:name="_WWID10000891"/>
      <w:r>
        <w:t>The Image Detail window is opened by clicking the information area at the bottom of an occupied viewport</w:t>
      </w:r>
      <w:r w:rsidRPr="00760659">
        <w:t>.</w:t>
      </w:r>
      <w:r w:rsidR="00805A2A">
        <w:rPr>
          <w:rStyle w:val="FootnoteReference"/>
        </w:rPr>
        <w:footnoteReference w:id="4"/>
      </w:r>
      <w:r w:rsidR="00EC1BEB" w:rsidRPr="00760659">
        <w:t xml:space="preserve"> </w:t>
      </w:r>
      <w:r w:rsidR="00A10A4C" w:rsidRPr="00760659">
        <w:t>Opening</w:t>
      </w:r>
      <w:r w:rsidR="00A10A4C">
        <w:t xml:space="preserve"> this window causes three tabs to display:</w:t>
      </w:r>
    </w:p>
    <w:p w:rsidR="002946AB" w:rsidRDefault="002946AB" w:rsidP="006F68A8">
      <w:pPr>
        <w:pStyle w:val="aNorm"/>
        <w:keepNext/>
        <w:numPr>
          <w:ilvl w:val="0"/>
          <w:numId w:val="218"/>
        </w:numPr>
      </w:pPr>
      <w:bookmarkStart w:id="1246" w:name="_WWID10003163"/>
      <w:r>
        <w:t>The Full Header tab displays the entire DICOM header except for private elements and Look Up</w:t>
      </w:r>
      <w:r w:rsidRPr="004E675C">
        <w:t xml:space="preserve"> Tables</w:t>
      </w:r>
    </w:p>
    <w:p w:rsidR="002946AB" w:rsidRDefault="002946AB" w:rsidP="006F68A8">
      <w:pPr>
        <w:pStyle w:val="aNorm"/>
        <w:numPr>
          <w:ilvl w:val="0"/>
          <w:numId w:val="218"/>
        </w:numPr>
      </w:pPr>
      <w:r>
        <w:t xml:space="preserve">The Display Data tab lists acquisition data for the selected image. </w:t>
      </w:r>
    </w:p>
    <w:p w:rsidR="002946AB" w:rsidRDefault="002946AB" w:rsidP="006F68A8">
      <w:pPr>
        <w:pStyle w:val="aNorm"/>
        <w:numPr>
          <w:ilvl w:val="0"/>
          <w:numId w:val="218"/>
        </w:numPr>
      </w:pPr>
      <w:r>
        <w:t xml:space="preserve">The Image Data tab lists DICOM header data. </w:t>
      </w:r>
    </w:p>
    <w:p w:rsidR="00BC35DB" w:rsidRDefault="00BC35DB" w:rsidP="005D74AD">
      <w:pPr>
        <w:pStyle w:val="aNorm"/>
        <w:tabs>
          <w:tab w:val="clear" w:pos="360"/>
        </w:tabs>
      </w:pPr>
      <w:r>
        <w:t>Information in the Image Detail window will be updated if you select a different image in the same viewport.</w:t>
      </w:r>
      <w:bookmarkStart w:id="1247" w:name="_WWID10003644"/>
    </w:p>
    <w:bookmarkEnd w:id="1247"/>
    <w:p w:rsidR="00BC35DB" w:rsidRDefault="00BC35DB">
      <w:pPr>
        <w:pStyle w:val="aNorm"/>
      </w:pPr>
      <w:r>
        <w:t xml:space="preserve">To close the Image Detail window, click </w:t>
      </w:r>
      <w:r w:rsidR="00084380" w:rsidRPr="0018046F">
        <w:rPr>
          <w:rStyle w:val="bDrop15"/>
          <w:noProof/>
        </w:rPr>
        <w:drawing>
          <wp:inline distT="0" distB="0" distL="0" distR="0">
            <wp:extent cx="190500" cy="171450"/>
            <wp:effectExtent l="0" t="0" r="0" b="0"/>
            <wp:docPr id="92" name="Picture 92" descr="Close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lose Window butt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t>, or click the information area that the window was opened from.</w:t>
      </w:r>
      <w:bookmarkStart w:id="1248" w:name="_WWID10003164"/>
    </w:p>
    <w:p w:rsidR="00BC35DB" w:rsidRDefault="00BC35DB">
      <w:pPr>
        <w:pStyle w:val="aNorm"/>
      </w:pPr>
      <w:r>
        <w:t xml:space="preserve">You can click </w:t>
      </w:r>
      <w:r w:rsidR="00084380" w:rsidRPr="006E3C24">
        <w:rPr>
          <w:rStyle w:val="bDrop3pt"/>
          <w:noProof/>
        </w:rPr>
        <w:drawing>
          <wp:inline distT="0" distB="0" distL="0" distR="0">
            <wp:extent cx="200025" cy="190500"/>
            <wp:effectExtent l="0" t="0" r="0" b="0"/>
            <wp:docPr id="93" name="Picture 93" descr="Image Inf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Info butt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in the toolbar</w:t>
      </w:r>
      <w:bookmarkStart w:id="1249" w:name="_WWID10003166"/>
      <w:r>
        <w:t xml:space="preserve"> to open an instance of this window for each occupied viewport.</w:t>
      </w:r>
      <w:r w:rsidR="00347283">
        <w:t xml:space="preserve"> </w:t>
      </w:r>
      <w:r>
        <w:t xml:space="preserve">Clicking </w:t>
      </w:r>
      <w:r w:rsidR="00084380" w:rsidRPr="006E3C24">
        <w:rPr>
          <w:rStyle w:val="bDrop3pt"/>
          <w:noProof/>
        </w:rPr>
        <w:drawing>
          <wp:inline distT="0" distB="0" distL="0" distR="0">
            <wp:extent cx="200025" cy="190500"/>
            <wp:effectExtent l="0" t="0" r="0" b="0"/>
            <wp:docPr id="94" name="Picture 94" descr="Image Inf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Info butt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again will close all windows.</w:t>
      </w:r>
    </w:p>
    <w:p w:rsidR="00F345DF" w:rsidRDefault="00F345DF">
      <w:pPr>
        <w:pStyle w:val="Heading2"/>
      </w:pPr>
      <w:bookmarkStart w:id="1250" w:name="_Ref136744066"/>
      <w:bookmarkStart w:id="1251" w:name="_Ref136747740"/>
      <w:bookmarkStart w:id="1252" w:name="_Ref136747743"/>
      <w:bookmarkStart w:id="1253" w:name="_Closing_Exams_&amp;"/>
      <w:bookmarkEnd w:id="1242"/>
      <w:bookmarkEnd w:id="1243"/>
      <w:bookmarkEnd w:id="1244"/>
      <w:bookmarkEnd w:id="1245"/>
      <w:bookmarkEnd w:id="1246"/>
      <w:bookmarkEnd w:id="1248"/>
      <w:bookmarkEnd w:id="1249"/>
      <w:bookmarkEnd w:id="1253"/>
      <w:r w:rsidRPr="00F345DF">
        <w:t xml:space="preserve"> </w:t>
      </w:r>
      <w:bookmarkStart w:id="1254" w:name="_Ref248684882"/>
      <w:bookmarkStart w:id="1255" w:name="_Ref248684888"/>
      <w:bookmarkStart w:id="1256" w:name="_Toc508192008"/>
      <w:r w:rsidRPr="00F345DF">
        <w:t>Using the Imaging Data Window</w:t>
      </w:r>
      <w:bookmarkEnd w:id="1254"/>
      <w:bookmarkEnd w:id="1255"/>
      <w:bookmarkEnd w:id="1256"/>
    </w:p>
    <w:p w:rsidR="00B354FF" w:rsidRDefault="00B354FF">
      <w:pPr>
        <w:pStyle w:val="aNorm"/>
      </w:pPr>
      <w:r>
        <w:fldChar w:fldCharType="begin"/>
      </w:r>
      <w:r>
        <w:instrText xml:space="preserve"> xe "Imaging Data window"</w:instrText>
      </w:r>
      <w:r>
        <w:fldChar w:fldCharType="end"/>
      </w:r>
      <w:r>
        <w:t xml:space="preserve">The Imaging Data window is intended for troubleshooting and support. This window provides functionality similar to that available in Clinical Display. Note that some data is reserved to users holding the MAGJ SYSTEM MANAGER </w:t>
      </w:r>
      <w:r w:rsidR="008D43CF">
        <w:t xml:space="preserve">security </w:t>
      </w:r>
      <w:r>
        <w:t>key. Note that the Imaging Data window is independent of the “current patient” context in VistARad, and will not refresh when the current patient is changed</w:t>
      </w:r>
      <w:r w:rsidR="005D1593">
        <w:t>.</w:t>
      </w:r>
      <w:r w:rsidR="005D1593" w:rsidRPr="005D1593" w:rsidDel="00CB077F">
        <w:t xml:space="preserve"> </w:t>
      </w:r>
      <w:r>
        <w:t xml:space="preserve">This window can be opened from the File menu in the Manager or the Viewer (shown below), or from the Stack icon </w:t>
      </w:r>
      <w:r w:rsidR="00084380">
        <w:rPr>
          <w:rStyle w:val="icondrop3pt"/>
          <w:noProof/>
        </w:rPr>
        <w:drawing>
          <wp:inline distT="0" distB="0" distL="0" distR="0">
            <wp:extent cx="219075" cy="180975"/>
            <wp:effectExtent l="0" t="0" r="0" b="0"/>
            <wp:docPr id="95" name="Picture 1" descr="Sta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ck ic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t xml:space="preserve"> in an occupied viewport.</w:t>
      </w:r>
    </w:p>
    <w:p w:rsidR="005D74AD" w:rsidRDefault="002211E2">
      <w:pPr>
        <w:pStyle w:val="aNorm"/>
      </w:pPr>
      <w:r>
        <w:t>When the Imaging Data window is opened from an occupied viewport, data from the associated exam is used to populate the</w:t>
      </w:r>
      <w:r w:rsidR="005D74AD">
        <w:t xml:space="preserve"> </w:t>
      </w:r>
      <w:r>
        <w:t>window.</w:t>
      </w:r>
    </w:p>
    <w:p w:rsidR="00B354FF" w:rsidRDefault="00084380" w:rsidP="00C945C2">
      <w:pPr>
        <w:pStyle w:val="aNorm"/>
        <w:jc w:val="center"/>
      </w:pPr>
      <w:r w:rsidRPr="00542730">
        <w:rPr>
          <w:noProof/>
        </w:rPr>
        <w:drawing>
          <wp:inline distT="0" distB="0" distL="0" distR="0">
            <wp:extent cx="4486275" cy="2809875"/>
            <wp:effectExtent l="0" t="0" r="0" b="0"/>
            <wp:docPr id="96" name="Picture 96" descr="Imaging Data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ing Data wind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86275" cy="2809875"/>
                    </a:xfrm>
                    <a:prstGeom prst="rect">
                      <a:avLst/>
                    </a:prstGeom>
                    <a:noFill/>
                    <a:ln>
                      <a:noFill/>
                    </a:ln>
                  </pic:spPr>
                </pic:pic>
              </a:graphicData>
            </a:graphic>
          </wp:inline>
        </w:drawing>
      </w:r>
    </w:p>
    <w:p w:rsidR="00B354FF" w:rsidRDefault="00B354FF">
      <w:pPr>
        <w:pStyle w:val="aNorm"/>
      </w:pPr>
      <w:r>
        <w:t xml:space="preserve">Data displayed in the window is fully editable, though copy is only enabled from the keyboard via </w:t>
      </w:r>
      <w:r w:rsidR="005144BA">
        <w:rPr>
          <w:rStyle w:val="Strong"/>
        </w:rPr>
        <w:t>&lt;Ctrl</w:t>
      </w:r>
      <w:r w:rsidR="009B5320">
        <w:rPr>
          <w:rStyle w:val="Strong"/>
        </w:rPr>
        <w:t>+</w:t>
      </w:r>
      <w:r>
        <w:rPr>
          <w:rStyle w:val="Strong"/>
        </w:rPr>
        <w:t>C</w:t>
      </w:r>
      <w:r w:rsidR="009B5320">
        <w:rPr>
          <w:rStyle w:val="Strong"/>
        </w:rPr>
        <w:t>&gt;</w:t>
      </w:r>
      <w:r>
        <w:t>.</w:t>
      </w:r>
    </w:p>
    <w:p w:rsidR="00B354FF" w:rsidRDefault="00B354FF">
      <w:pPr>
        <w:pStyle w:val="aNorm"/>
      </w:pPr>
      <w:r>
        <w:t>Once the window is opened, it can be used to examine other IENs or to look</w:t>
      </w:r>
      <w:r w:rsidR="005D74AD">
        <w:t xml:space="preserve"> </w:t>
      </w:r>
      <w:r>
        <w:t xml:space="preserve">up CPT Matching logic. </w:t>
      </w:r>
    </w:p>
    <w:p w:rsidR="00B354FF" w:rsidRDefault="00B354FF">
      <w:pPr>
        <w:pStyle w:val="aNorm"/>
      </w:pPr>
      <w:r>
        <w:t>Click the Lookup button to display matching logic for the CPT Code already filled-in (or enter a new one).</w:t>
      </w:r>
    </w:p>
    <w:p w:rsidR="00B354FF" w:rsidRDefault="00084380" w:rsidP="0063686D">
      <w:pPr>
        <w:pStyle w:val="aNorm"/>
        <w:jc w:val="center"/>
      </w:pPr>
      <w:r w:rsidRPr="00542730">
        <w:rPr>
          <w:noProof/>
        </w:rPr>
        <w:drawing>
          <wp:inline distT="0" distB="0" distL="0" distR="0">
            <wp:extent cx="4657725" cy="2981325"/>
            <wp:effectExtent l="0" t="0" r="0" b="0"/>
            <wp:docPr id="97" name="Picture 97" descr="Imaging Data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ing Data windo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7725" cy="2981325"/>
                    </a:xfrm>
                    <a:prstGeom prst="rect">
                      <a:avLst/>
                    </a:prstGeom>
                    <a:noFill/>
                    <a:ln>
                      <a:noFill/>
                    </a:ln>
                  </pic:spPr>
                </pic:pic>
              </a:graphicData>
            </a:graphic>
          </wp:inline>
        </w:drawing>
      </w:r>
    </w:p>
    <w:p w:rsidR="00B354FF" w:rsidRDefault="00B354FF">
      <w:pPr>
        <w:pStyle w:val="aNorm"/>
      </w:pPr>
      <w:r>
        <w:t xml:space="preserve">Data from ^MAG(2005, may be displayed in global list format by clicking the </w:t>
      </w:r>
      <w:r>
        <w:rPr>
          <w:rStyle w:val="Strong"/>
        </w:rPr>
        <w:t>^MAG 2005</w:t>
      </w:r>
      <w:r>
        <w:t xml:space="preserve"> button:</w:t>
      </w:r>
    </w:p>
    <w:p w:rsidR="00B354FF" w:rsidRDefault="00B354FF" w:rsidP="00B354FF">
      <w:pPr>
        <w:autoSpaceDE w:val="0"/>
        <w:autoSpaceDN w:val="0"/>
        <w:adjustRightInd w:val="0"/>
        <w:ind w:left="720"/>
        <w:rPr>
          <w:rFonts w:ascii="Arial" w:hAnsi="Arial" w:cs="Arial"/>
          <w:b/>
          <w:bCs/>
          <w:sz w:val="18"/>
          <w:szCs w:val="18"/>
        </w:rPr>
      </w:pPr>
      <w:r>
        <w:rPr>
          <w:rFonts w:ascii="Arial" w:hAnsi="Arial" w:cs="Arial"/>
          <w:b/>
          <w:bCs/>
          <w:sz w:val="18"/>
          <w:szCs w:val="18"/>
        </w:rPr>
        <w:t>Display NODE: 5711</w:t>
      </w:r>
    </w:p>
    <w:p w:rsidR="00B354FF" w:rsidRDefault="00B354FF" w:rsidP="00B354FF">
      <w:pPr>
        <w:autoSpaceDE w:val="0"/>
        <w:autoSpaceDN w:val="0"/>
        <w:adjustRightInd w:val="0"/>
        <w:ind w:left="720"/>
        <w:rPr>
          <w:rFonts w:ascii="Arial" w:hAnsi="Arial" w:cs="Arial"/>
          <w:b/>
          <w:bCs/>
          <w:sz w:val="18"/>
          <w:szCs w:val="18"/>
        </w:rPr>
      </w:pPr>
      <w:r>
        <w:rPr>
          <w:rFonts w:ascii="Arial" w:hAnsi="Arial" w:cs="Arial"/>
          <w:b/>
          <w:bCs/>
          <w:sz w:val="18"/>
          <w:szCs w:val="18"/>
        </w:rPr>
        <w:t>^MAG(2005,5711,0) PATIENT,ONETWOZEROTWO   000001202^DM005711.TGA^2^2^^3^1202^CR^3091209.15082^5710</w:t>
      </w:r>
    </w:p>
    <w:p w:rsidR="00B354FF" w:rsidRDefault="00B354FF" w:rsidP="00B354FF">
      <w:pPr>
        <w:autoSpaceDE w:val="0"/>
        <w:autoSpaceDN w:val="0"/>
        <w:adjustRightInd w:val="0"/>
        <w:ind w:left="720"/>
        <w:rPr>
          <w:rFonts w:ascii="Arial" w:hAnsi="Arial" w:cs="Arial"/>
          <w:b/>
          <w:bCs/>
          <w:sz w:val="18"/>
          <w:szCs w:val="18"/>
        </w:rPr>
      </w:pPr>
      <w:r>
        <w:rPr>
          <w:rFonts w:ascii="Arial" w:hAnsi="Arial" w:cs="Arial"/>
          <w:b/>
          <w:bCs/>
          <w:sz w:val="18"/>
          <w:szCs w:val="18"/>
        </w:rPr>
        <w:t>^MAG(2005,5711,2) 3031124.1707^131^^112403-176  CHEST 2 VIEWS PA&amp;LAT^3031124.1415</w:t>
      </w:r>
    </w:p>
    <w:p w:rsidR="00B354FF" w:rsidRDefault="00B354FF" w:rsidP="00B354FF">
      <w:pPr>
        <w:autoSpaceDE w:val="0"/>
        <w:autoSpaceDN w:val="0"/>
        <w:adjustRightInd w:val="0"/>
        <w:ind w:left="720"/>
        <w:rPr>
          <w:rFonts w:ascii="Arial" w:hAnsi="Arial" w:cs="Arial"/>
          <w:b/>
          <w:bCs/>
          <w:sz w:val="18"/>
          <w:szCs w:val="18"/>
        </w:rPr>
      </w:pPr>
      <w:r>
        <w:rPr>
          <w:rFonts w:ascii="Arial" w:hAnsi="Arial" w:cs="Arial"/>
          <w:b/>
          <w:bCs/>
          <w:sz w:val="18"/>
          <w:szCs w:val="18"/>
        </w:rPr>
        <w:t>^MAG(2005,5711,40) RAD^1^75^111^29^V</w:t>
      </w:r>
    </w:p>
    <w:p w:rsidR="00B354FF" w:rsidRDefault="00B354FF">
      <w:pPr>
        <w:pStyle w:val="aNorm0"/>
      </w:pPr>
    </w:p>
    <w:p w:rsidR="00B354FF" w:rsidRDefault="00B354FF">
      <w:pPr>
        <w:pStyle w:val="aNorm"/>
        <w:keepNext/>
      </w:pPr>
      <w:r>
        <w:t>Or in Field format by clicking the Field Values button:</w:t>
      </w:r>
    </w:p>
    <w:p w:rsidR="00B354FF" w:rsidRDefault="00B354FF" w:rsidP="00B354FF">
      <w:pPr>
        <w:autoSpaceDE w:val="0"/>
        <w:autoSpaceDN w:val="0"/>
        <w:adjustRightInd w:val="0"/>
        <w:ind w:left="720"/>
        <w:rPr>
          <w:rFonts w:ascii="Arial" w:hAnsi="Arial" w:cs="Arial"/>
          <w:b/>
          <w:bCs/>
          <w:sz w:val="18"/>
          <w:szCs w:val="18"/>
        </w:rPr>
      </w:pPr>
      <w:r>
        <w:rPr>
          <w:rFonts w:ascii="Arial" w:hAnsi="Arial" w:cs="Arial"/>
          <w:b/>
          <w:bCs/>
          <w:sz w:val="18"/>
          <w:szCs w:val="18"/>
        </w:rPr>
        <w:t>******    Fields for Image IEN: 5711    ******</w:t>
      </w:r>
    </w:p>
    <w:p w:rsidR="00B354FF" w:rsidRDefault="00B354FF" w:rsidP="00B354FF">
      <w:pPr>
        <w:autoSpaceDE w:val="0"/>
        <w:autoSpaceDN w:val="0"/>
        <w:adjustRightInd w:val="0"/>
        <w:ind w:left="720"/>
        <w:rPr>
          <w:rFonts w:ascii="Arial" w:hAnsi="Arial" w:cs="Arial"/>
          <w:b/>
          <w:bCs/>
          <w:sz w:val="18"/>
          <w:szCs w:val="18"/>
        </w:rPr>
      </w:pPr>
      <w:r>
        <w:rPr>
          <w:rFonts w:ascii="Arial" w:hAnsi="Arial" w:cs="Arial"/>
          <w:b/>
          <w:bCs/>
          <w:sz w:val="18"/>
          <w:szCs w:val="18"/>
        </w:rPr>
        <w:t>ACQUISITION SITE         = (660)             = SALT LAKE CITY</w:t>
      </w:r>
    </w:p>
    <w:p w:rsidR="00B354FF" w:rsidRDefault="00B354FF" w:rsidP="00B354FF">
      <w:pPr>
        <w:autoSpaceDE w:val="0"/>
        <w:autoSpaceDN w:val="0"/>
        <w:adjustRightInd w:val="0"/>
        <w:ind w:left="720"/>
        <w:rPr>
          <w:rFonts w:ascii="Arial" w:hAnsi="Arial" w:cs="Arial"/>
          <w:b/>
          <w:bCs/>
          <w:sz w:val="18"/>
          <w:szCs w:val="18"/>
        </w:rPr>
      </w:pPr>
      <w:r>
        <w:rPr>
          <w:rFonts w:ascii="Arial" w:hAnsi="Arial" w:cs="Arial"/>
          <w:b/>
          <w:bCs/>
          <w:sz w:val="18"/>
          <w:szCs w:val="18"/>
        </w:rPr>
        <w:t>BIG MAGNETIC PATH        = (2)               = MAG1H</w:t>
      </w:r>
    </w:p>
    <w:p w:rsidR="00B354FF" w:rsidRDefault="00B354FF" w:rsidP="00B354FF">
      <w:pPr>
        <w:autoSpaceDE w:val="0"/>
        <w:autoSpaceDN w:val="0"/>
        <w:adjustRightInd w:val="0"/>
        <w:ind w:left="720"/>
        <w:rPr>
          <w:rFonts w:ascii="Arial" w:hAnsi="Arial" w:cs="Arial"/>
          <w:b/>
          <w:bCs/>
          <w:sz w:val="18"/>
          <w:szCs w:val="18"/>
        </w:rPr>
      </w:pPr>
      <w:r>
        <w:rPr>
          <w:rFonts w:ascii="Arial" w:hAnsi="Arial" w:cs="Arial"/>
          <w:b/>
          <w:bCs/>
          <w:sz w:val="18"/>
          <w:szCs w:val="18"/>
        </w:rPr>
        <w:t>CLASS INDEX              = (1)               = CLIN</w:t>
      </w:r>
    </w:p>
    <w:p w:rsidR="00B354FF" w:rsidRDefault="00B354FF" w:rsidP="00B354FF">
      <w:pPr>
        <w:autoSpaceDE w:val="0"/>
        <w:autoSpaceDN w:val="0"/>
        <w:adjustRightInd w:val="0"/>
        <w:ind w:left="720"/>
        <w:rPr>
          <w:rFonts w:ascii="Arial" w:hAnsi="Arial" w:cs="Arial"/>
          <w:b/>
          <w:bCs/>
          <w:sz w:val="18"/>
          <w:szCs w:val="18"/>
        </w:rPr>
      </w:pPr>
      <w:r>
        <w:rPr>
          <w:rFonts w:ascii="Arial" w:hAnsi="Arial" w:cs="Arial"/>
          <w:b/>
          <w:bCs/>
          <w:sz w:val="18"/>
          <w:szCs w:val="18"/>
        </w:rPr>
        <w:t>DATE/TIME IMAGE SAVED    = (3031124.1707)    = NOV 24, 2003@17:07</w:t>
      </w:r>
    </w:p>
    <w:p w:rsidR="00B354FF" w:rsidRDefault="00B354FF" w:rsidP="00B354FF">
      <w:pPr>
        <w:autoSpaceDE w:val="0"/>
        <w:autoSpaceDN w:val="0"/>
        <w:adjustRightInd w:val="0"/>
        <w:ind w:left="720"/>
        <w:rPr>
          <w:rFonts w:ascii="Arial" w:hAnsi="Arial" w:cs="Arial"/>
          <w:b/>
          <w:bCs/>
          <w:sz w:val="18"/>
          <w:szCs w:val="18"/>
        </w:rPr>
      </w:pPr>
      <w:r>
        <w:rPr>
          <w:rFonts w:ascii="Arial" w:hAnsi="Arial" w:cs="Arial"/>
          <w:b/>
          <w:bCs/>
          <w:sz w:val="18"/>
          <w:szCs w:val="18"/>
        </w:rPr>
        <w:t>DISK &amp; VOLUME, ABSTRACT  = (2)               = MAG1H</w:t>
      </w:r>
    </w:p>
    <w:p w:rsidR="005D74AD" w:rsidRDefault="005D74AD" w:rsidP="00B354FF">
      <w:pPr>
        <w:autoSpaceDE w:val="0"/>
        <w:autoSpaceDN w:val="0"/>
        <w:adjustRightInd w:val="0"/>
        <w:ind w:left="720"/>
        <w:rPr>
          <w:rFonts w:ascii="Arial" w:hAnsi="Arial" w:cs="Arial"/>
          <w:b/>
          <w:bCs/>
          <w:sz w:val="18"/>
          <w:szCs w:val="18"/>
        </w:rPr>
      </w:pPr>
    </w:p>
    <w:p w:rsidR="00B44780" w:rsidRDefault="005D74AD" w:rsidP="006C7D45">
      <w:pPr>
        <w:pStyle w:val="aNorm"/>
        <w:keepNext/>
        <w:spacing w:after="160"/>
      </w:pPr>
      <w:r>
        <w:t xml:space="preserve">When the window </w:t>
      </w:r>
      <w:r w:rsidR="00A77F7F">
        <w:t>initially</w:t>
      </w:r>
      <w:r w:rsidR="00B354FF">
        <w:t xml:space="preserve"> open</w:t>
      </w:r>
      <w:r>
        <w:t>s</w:t>
      </w:r>
      <w:r w:rsidR="00B354FF">
        <w:t xml:space="preserve"> with IEN data, global list format is displayed first, followed by field format. The Flags field, which </w:t>
      </w:r>
      <w:r>
        <w:t>can</w:t>
      </w:r>
      <w:r w:rsidR="00B354FF">
        <w:t xml:space="preserve"> be left empty, can be used to pass FileMan Flags to the underlying LIST^DIC() call. Available flags are described in the FileManager User Manual.</w:t>
      </w:r>
      <w:bookmarkStart w:id="1257" w:name="_Ref257049904"/>
      <w:bookmarkStart w:id="1258" w:name="_Ref257049906"/>
      <w:bookmarkStart w:id="1259" w:name="_Ref257103741"/>
      <w:bookmarkStart w:id="1260" w:name="_Ref257103888"/>
      <w:bookmarkStart w:id="1261" w:name="_Ref257103895"/>
    </w:p>
    <w:p w:rsidR="00BC35DB" w:rsidRDefault="00BC35DB" w:rsidP="00B44780">
      <w:pPr>
        <w:pStyle w:val="Heading3"/>
      </w:pPr>
      <w:bookmarkStart w:id="1262" w:name="_Toc508192009"/>
      <w:r>
        <w:t xml:space="preserve">Closing </w:t>
      </w:r>
      <w:r w:rsidR="00380B84">
        <w:t xml:space="preserve">Exams </w:t>
      </w:r>
      <w:r>
        <w:t>&amp; Updating Exam</w:t>
      </w:r>
      <w:r w:rsidR="00380B84">
        <w:t xml:space="preserve"> Status</w:t>
      </w:r>
      <w:bookmarkStart w:id="1263" w:name="_WWID10001532"/>
      <w:bookmarkEnd w:id="1250"/>
      <w:bookmarkEnd w:id="1251"/>
      <w:bookmarkEnd w:id="1252"/>
      <w:bookmarkEnd w:id="1257"/>
      <w:bookmarkEnd w:id="1258"/>
      <w:bookmarkEnd w:id="1259"/>
      <w:bookmarkEnd w:id="1260"/>
      <w:bookmarkEnd w:id="1261"/>
      <w:bookmarkEnd w:id="1262"/>
    </w:p>
    <w:p w:rsidR="00BC35DB" w:rsidRDefault="00BC35DB" w:rsidP="00807184">
      <w:pPr>
        <w:pStyle w:val="aNorm"/>
        <w:keepNext/>
        <w:spacing w:after="160"/>
      </w:pPr>
      <w:r>
        <w:fldChar w:fldCharType="begin"/>
      </w:r>
      <w:r>
        <w:instrText xml:space="preserve"> xe "exams: closing" </w:instrText>
      </w:r>
      <w:r>
        <w:fldChar w:fldCharType="end"/>
      </w:r>
      <w:r>
        <w:fldChar w:fldCharType="begin"/>
      </w:r>
      <w:r>
        <w:instrText xml:space="preserve"> xe "status</w:instrText>
      </w:r>
      <w:r w:rsidR="000F5490">
        <w:instrText>, exam: updating</w:instrText>
      </w:r>
      <w:r>
        <w:instrText xml:space="preserve">" </w:instrText>
      </w:r>
      <w:r>
        <w:fldChar w:fldCharType="end"/>
      </w:r>
      <w:r>
        <w:fldChar w:fldCharType="begin"/>
      </w:r>
      <w:r>
        <w:instrText xml:space="preserve"> xe "interpreted, updating exams to" </w:instrText>
      </w:r>
      <w:r>
        <w:fldChar w:fldCharType="end"/>
      </w:r>
      <w:r>
        <w:fldChar w:fldCharType="begin"/>
      </w:r>
      <w:r>
        <w:instrText xml:space="preserve"> xe "closing exams" </w:instrText>
      </w:r>
      <w:r>
        <w:fldChar w:fldCharType="end"/>
      </w:r>
      <w:r w:rsidR="000D08B7">
        <w:fldChar w:fldCharType="begin"/>
      </w:r>
      <w:r w:rsidR="000D08B7">
        <w:instrText xml:space="preserve"> xe "unread exams: updating status of" </w:instrText>
      </w:r>
      <w:r w:rsidR="000D08B7">
        <w:fldChar w:fldCharType="end"/>
      </w:r>
      <w:r w:rsidR="00333911">
        <w:fldChar w:fldCharType="begin"/>
      </w:r>
      <w:r w:rsidR="00333911">
        <w:instrText xml:space="preserve"> xe "Close/Update dialog: using" </w:instrText>
      </w:r>
      <w:r w:rsidR="00333911">
        <w:fldChar w:fldCharType="end"/>
      </w:r>
      <w:r>
        <w:t xml:space="preserve">When you </w:t>
      </w:r>
      <w:r w:rsidR="00F42A1E">
        <w:t>have finished</w:t>
      </w:r>
      <w:r>
        <w:t xml:space="preserve"> reviewing an exam, you can close the exam with or without updating its status.</w:t>
      </w:r>
      <w:bookmarkStart w:id="1264" w:name="_WWID10003354"/>
    </w:p>
    <w:tbl>
      <w:tblPr>
        <w:tblW w:w="4364" w:type="pct"/>
        <w:tblLook w:val="01E0" w:firstRow="1" w:lastRow="1" w:firstColumn="1" w:lastColumn="1" w:noHBand="0" w:noVBand="0"/>
      </w:tblPr>
      <w:tblGrid>
        <w:gridCol w:w="857"/>
        <w:gridCol w:w="6684"/>
      </w:tblGrid>
      <w:tr w:rsidR="00BC35DB" w:rsidRPr="00CD49F4">
        <w:trPr>
          <w:cantSplit/>
        </w:trPr>
        <w:tc>
          <w:tcPr>
            <w:tcW w:w="861" w:type="dxa"/>
          </w:tcPr>
          <w:p w:rsidR="00BC35DB" w:rsidRDefault="00084380" w:rsidP="00807184">
            <w:pPr>
              <w:pStyle w:val="aTable"/>
              <w:keepNext/>
              <w:spacing w:before="0" w:after="160"/>
              <w:jc w:val="left"/>
            </w:pPr>
            <w:bookmarkStart w:id="1265" w:name="_Using_the_Close"/>
            <w:bookmarkStart w:id="1266" w:name="_WWID10003645"/>
            <w:bookmarkEnd w:id="1263"/>
            <w:bookmarkEnd w:id="1264"/>
            <w:bookmarkEnd w:id="1265"/>
            <w:bookmarkEnd w:id="1266"/>
            <w:r>
              <w:rPr>
                <w:rStyle w:val="bDrop3pt"/>
                <w:noProof/>
              </w:rPr>
              <w:drawing>
                <wp:inline distT="0" distB="0" distL="0" distR="0">
                  <wp:extent cx="342900" cy="304800"/>
                  <wp:effectExtent l="0" t="0" r="0" b="0"/>
                  <wp:docPr id="98" name="Picture 98"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Warning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00" cy="304800"/>
                          </a:xfrm>
                          <a:prstGeom prst="rect">
                            <a:avLst/>
                          </a:prstGeom>
                          <a:noFill/>
                          <a:ln>
                            <a:noFill/>
                          </a:ln>
                        </pic:spPr>
                      </pic:pic>
                    </a:graphicData>
                  </a:graphic>
                </wp:inline>
              </w:drawing>
            </w:r>
          </w:p>
        </w:tc>
        <w:tc>
          <w:tcPr>
            <w:tcW w:w="6869" w:type="dxa"/>
          </w:tcPr>
          <w:p w:rsidR="00BC35DB" w:rsidRDefault="00BC35DB" w:rsidP="00807184">
            <w:pPr>
              <w:pStyle w:val="aNorm"/>
              <w:keepNext/>
              <w:spacing w:after="160"/>
            </w:pPr>
            <w:r>
              <w:t>If an exam’s status is inappropriately updated, the Radiology Package must be used to revert the exam to its original status.</w:t>
            </w:r>
            <w:bookmarkStart w:id="1267" w:name="_WWID10003646"/>
            <w:bookmarkEnd w:id="1267"/>
          </w:p>
        </w:tc>
        <w:bookmarkStart w:id="1268" w:name="_WWID10003647"/>
        <w:bookmarkEnd w:id="1268"/>
      </w:tr>
    </w:tbl>
    <w:p w:rsidR="00BC35DB" w:rsidRDefault="00BC35DB">
      <w:pPr>
        <w:pStyle w:val="aProcHead"/>
      </w:pPr>
      <w:r>
        <w:t>To close exams (standard)</w:t>
      </w:r>
      <w:bookmarkStart w:id="1269" w:name="_WWID10003649"/>
    </w:p>
    <w:bookmarkEnd w:id="1269"/>
    <w:p w:rsidR="00BC35DB" w:rsidRDefault="00084AC6" w:rsidP="006F68A8">
      <w:pPr>
        <w:pStyle w:val="aNorm"/>
        <w:keepNext/>
        <w:numPr>
          <w:ilvl w:val="0"/>
          <w:numId w:val="59"/>
        </w:numPr>
        <w:spacing w:after="160"/>
        <w:ind w:left="0" w:firstLine="0"/>
      </w:pPr>
      <w:r>
        <w:t xml:space="preserve">Press </w:t>
      </w:r>
      <w:r w:rsidR="005144BA">
        <w:t>&lt;Ctrl</w:t>
      </w:r>
      <w:r>
        <w:rPr>
          <w:rStyle w:val="Strong"/>
        </w:rPr>
        <w:t xml:space="preserve">+Q&gt;, </w:t>
      </w:r>
      <w:r>
        <w:t xml:space="preserve">click </w:t>
      </w:r>
      <w:r w:rsidR="00084380">
        <w:rPr>
          <w:rStyle w:val="bDrop3pt"/>
          <w:noProof/>
        </w:rPr>
        <w:drawing>
          <wp:inline distT="0" distB="0" distL="0" distR="0">
            <wp:extent cx="200025" cy="180975"/>
            <wp:effectExtent l="0" t="0" r="0" b="0"/>
            <wp:docPr id="99" name="Picture 99" descr="Close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lose Exams butt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Style w:val="bDrop3pt"/>
        </w:rPr>
        <w:t xml:space="preserve"> </w:t>
      </w:r>
      <w:r>
        <w:t xml:space="preserve">in the toolbar, or click </w:t>
      </w:r>
      <w:r>
        <w:rPr>
          <w:rStyle w:val="Strong"/>
        </w:rPr>
        <w:t>Close Exams</w:t>
      </w:r>
      <w:r>
        <w:t xml:space="preserve"> in the Manager </w:t>
      </w:r>
      <w:r w:rsidR="00807184">
        <w:tab/>
      </w:r>
      <w:r>
        <w:t>window.</w:t>
      </w:r>
      <w:bookmarkStart w:id="1270" w:name="_WWID10001543"/>
    </w:p>
    <w:p w:rsidR="00333911" w:rsidRDefault="00333911" w:rsidP="006F68A8">
      <w:pPr>
        <w:pStyle w:val="aNorm"/>
        <w:keepNext/>
        <w:numPr>
          <w:ilvl w:val="0"/>
          <w:numId w:val="59"/>
        </w:numPr>
        <w:spacing w:after="160"/>
        <w:ind w:left="0" w:firstLine="0"/>
      </w:pPr>
      <w:bookmarkStart w:id="1271" w:name="_WWID10001547"/>
      <w:bookmarkEnd w:id="1270"/>
      <w:r>
        <w:t xml:space="preserve">If the exam you are closing is locked, and if that exam contains images that have not </w:t>
      </w:r>
      <w:r w:rsidR="00807184">
        <w:tab/>
      </w:r>
      <w:r>
        <w:t>been viewed, a warning message will display.</w:t>
      </w:r>
      <w:r w:rsidR="00084AC6">
        <w:t xml:space="preserve"> </w:t>
      </w:r>
      <w:r>
        <w:t>You can:</w:t>
      </w:r>
    </w:p>
    <w:p w:rsidR="00333911" w:rsidRDefault="00333911" w:rsidP="006F68A8">
      <w:pPr>
        <w:pStyle w:val="aNorm"/>
        <w:numPr>
          <w:ilvl w:val="1"/>
          <w:numId w:val="120"/>
        </w:numPr>
        <w:spacing w:after="160"/>
      </w:pPr>
      <w:r>
        <w:t xml:space="preserve">Click </w:t>
      </w:r>
      <w:r>
        <w:rPr>
          <w:rStyle w:val="Strong"/>
        </w:rPr>
        <w:t>Continue</w:t>
      </w:r>
      <w:r>
        <w:t xml:space="preserve"> to close the exam without displaying the images in question.</w:t>
      </w:r>
      <w:bookmarkStart w:id="1272" w:name="_WWID10007247"/>
    </w:p>
    <w:bookmarkEnd w:id="1272"/>
    <w:p w:rsidR="00333911" w:rsidRDefault="00333911" w:rsidP="006F68A8">
      <w:pPr>
        <w:pStyle w:val="aNorm"/>
        <w:numPr>
          <w:ilvl w:val="1"/>
          <w:numId w:val="120"/>
        </w:numPr>
        <w:spacing w:after="160"/>
      </w:pPr>
      <w:r>
        <w:t xml:space="preserve">Click </w:t>
      </w:r>
      <w:r>
        <w:rPr>
          <w:rStyle w:val="Strong"/>
        </w:rPr>
        <w:t>Cancel Exam Close</w:t>
      </w:r>
      <w:r>
        <w:t xml:space="preserve"> to go back to reviewing images.</w:t>
      </w:r>
      <w:bookmarkStart w:id="1273" w:name="_WWID10007248"/>
    </w:p>
    <w:bookmarkEnd w:id="1273"/>
    <w:p w:rsidR="00084AC6" w:rsidRDefault="00084AC6" w:rsidP="00807184">
      <w:pPr>
        <w:pStyle w:val="aNorm0"/>
        <w:spacing w:after="160"/>
        <w:ind w:left="720" w:hanging="360"/>
        <w:rPr>
          <w:rStyle w:val="bLeadin"/>
        </w:rPr>
      </w:pPr>
      <w:r>
        <w:rPr>
          <w:rStyle w:val="bLeadin"/>
        </w:rPr>
        <w:t xml:space="preserve">Note  </w:t>
      </w:r>
      <w:r>
        <w:t>An image set is considered “viewed” if it has been loaded into a viewport and has been “on top” (non-hidden) at some point in the current exam display session.</w:t>
      </w:r>
      <w:bookmarkStart w:id="1274" w:name="_WWID10007249"/>
    </w:p>
    <w:bookmarkEnd w:id="1274"/>
    <w:p w:rsidR="00333911" w:rsidRDefault="00333911" w:rsidP="00807184">
      <w:pPr>
        <w:pStyle w:val="aNorm0"/>
        <w:spacing w:after="160"/>
        <w:ind w:left="720" w:hanging="360"/>
      </w:pPr>
      <w:r>
        <w:rPr>
          <w:rStyle w:val="bLeadin"/>
        </w:rPr>
        <w:t>Tip</w:t>
      </w:r>
      <w:r>
        <w:t xml:space="preserve">  You can disable this notification for the current session using the check box at the bottom of the dialog.</w:t>
      </w:r>
      <w:r w:rsidR="00084AC6">
        <w:t xml:space="preserve"> </w:t>
      </w:r>
      <w:r>
        <w:t xml:space="preserve">You can also change this setting using the </w:t>
      </w:r>
      <w:r>
        <w:rPr>
          <w:rStyle w:val="Strong"/>
        </w:rPr>
        <w:t>Prompts</w:t>
      </w:r>
      <w:r>
        <w:t xml:space="preserve"> tab in the Settings dialog (</w:t>
      </w:r>
      <w:r>
        <w:rPr>
          <w:rStyle w:val="Strong"/>
        </w:rPr>
        <w:t>View | Settings</w:t>
      </w:r>
      <w:r>
        <w:t>).</w:t>
      </w:r>
      <w:bookmarkStart w:id="1275" w:name="_WWID10007250"/>
    </w:p>
    <w:bookmarkEnd w:id="1275"/>
    <w:p w:rsidR="00BC35DB" w:rsidRDefault="00BC35DB" w:rsidP="006F68A8">
      <w:pPr>
        <w:pStyle w:val="aNorm"/>
        <w:keepNext/>
        <w:numPr>
          <w:ilvl w:val="0"/>
          <w:numId w:val="59"/>
        </w:numPr>
        <w:spacing w:after="160"/>
      </w:pPr>
      <w:r>
        <w:t xml:space="preserve">For each exam listed in the dialog, </w:t>
      </w:r>
      <w:r w:rsidR="00E84E72">
        <w:t>note</w:t>
      </w:r>
      <w:r>
        <w:t xml:space="preserve"> the value in the </w:t>
      </w:r>
      <w:r w:rsidR="000A012E">
        <w:rPr>
          <w:rStyle w:val="Strong"/>
        </w:rPr>
        <w:t>Interpret?</w:t>
      </w:r>
      <w:r>
        <w:t xml:space="preserve"> column. Click the value to set it as desired:</w:t>
      </w:r>
      <w:bookmarkStart w:id="1276" w:name="_WWID10007251"/>
    </w:p>
    <w:bookmarkEnd w:id="1276"/>
    <w:p w:rsidR="00BC35DB" w:rsidRDefault="00BC35DB" w:rsidP="006F68A8">
      <w:pPr>
        <w:pStyle w:val="aNorm"/>
        <w:numPr>
          <w:ilvl w:val="1"/>
          <w:numId w:val="59"/>
        </w:numPr>
        <w:spacing w:after="160"/>
      </w:pPr>
      <w:r>
        <w:rPr>
          <w:rStyle w:val="Strong"/>
        </w:rPr>
        <w:t>YES</w:t>
      </w:r>
      <w:r>
        <w:t xml:space="preserve"> – The exam’s status will be updated and your name is entered as the interpreting radiologist in the patient record.</w:t>
      </w:r>
      <w:r w:rsidR="00347283">
        <w:t xml:space="preserve"> </w:t>
      </w:r>
      <w:r>
        <w:t>Any annotations or key images added in the current display session will be saved when the exam is closed.</w:t>
      </w:r>
      <w:bookmarkStart w:id="1277" w:name="_WWID10003650"/>
    </w:p>
    <w:bookmarkEnd w:id="1277"/>
    <w:p w:rsidR="00BC35DB" w:rsidRDefault="00BC35DB" w:rsidP="006F68A8">
      <w:pPr>
        <w:pStyle w:val="aNorm"/>
        <w:numPr>
          <w:ilvl w:val="1"/>
          <w:numId w:val="59"/>
        </w:numPr>
        <w:spacing w:after="160"/>
      </w:pPr>
      <w:r>
        <w:rPr>
          <w:rStyle w:val="Strong"/>
        </w:rPr>
        <w:t>NO</w:t>
      </w:r>
      <w:r>
        <w:t xml:space="preserve"> – The exam’s status will not be updated.</w:t>
      </w:r>
      <w:r w:rsidR="00347283">
        <w:t xml:space="preserve"> </w:t>
      </w:r>
      <w:r>
        <w:t>Any annotations or key images marked in the current display session will be discarded when the exam is closed.</w:t>
      </w:r>
      <w:bookmarkStart w:id="1278" w:name="_WWID10003651"/>
    </w:p>
    <w:p w:rsidR="00C06D4C" w:rsidRDefault="00C06D4C" w:rsidP="006F68A8">
      <w:pPr>
        <w:pStyle w:val="aNorm"/>
        <w:numPr>
          <w:ilvl w:val="1"/>
          <w:numId w:val="59"/>
        </w:numPr>
        <w:spacing w:after="160"/>
      </w:pPr>
      <w:r>
        <w:rPr>
          <w:rStyle w:val="Strong"/>
        </w:rPr>
        <w:t>N/A</w:t>
      </w:r>
      <w:r>
        <w:t xml:space="preserve"> – The exam’s status cannot be changed; the exam is already interpreted or the exam was not locked when it was opened.</w:t>
      </w:r>
    </w:p>
    <w:p w:rsidR="003F4D8A" w:rsidRDefault="00F63A2F" w:rsidP="003F4D8A">
      <w:pPr>
        <w:pStyle w:val="aNorm0"/>
      </w:pPr>
      <w:bookmarkStart w:id="1279" w:name="_WWID10001560"/>
      <w:bookmarkEnd w:id="1271"/>
      <w:bookmarkEnd w:id="1278"/>
      <w:bookmarkEnd w:id="1279"/>
      <w:r>
        <w:rPr>
          <w:rStyle w:val="bLeadin"/>
        </w:rPr>
        <w:t xml:space="preserve">Tip  </w:t>
      </w:r>
      <w:r>
        <w:t xml:space="preserve">Certain options can control the initial Yes/No value in the </w:t>
      </w:r>
      <w:r w:rsidR="000A012E">
        <w:rPr>
          <w:rStyle w:val="Strong"/>
        </w:rPr>
        <w:t>Interpret?</w:t>
      </w:r>
      <w:r>
        <w:t xml:space="preserve"> column</w:t>
      </w:r>
      <w:bookmarkStart w:id="1280" w:name="_WWID10004702"/>
      <w:r>
        <w:t xml:space="preserve">. For </w:t>
      </w:r>
      <w:r w:rsidR="0093607B">
        <w:t>more information</w:t>
      </w:r>
      <w:r>
        <w:t>, see</w:t>
      </w:r>
      <w:r w:rsidR="0093607B">
        <w:t xml:space="preserve"> the </w:t>
      </w:r>
      <w:r w:rsidR="003F4D8A" w:rsidRPr="00E30E70">
        <w:rPr>
          <w:rStyle w:val="bLinkRef"/>
        </w:rPr>
        <w:fldChar w:fldCharType="begin" w:fldLock="1"/>
      </w:r>
      <w:r w:rsidR="003F4D8A" w:rsidRPr="00E30E70">
        <w:rPr>
          <w:rStyle w:val="bLinkRef"/>
        </w:rPr>
        <w:instrText xml:space="preserve"> REF manager_tab_general \h </w:instrText>
      </w:r>
      <w:r w:rsidR="003F4D8A" w:rsidRPr="00E30E70">
        <w:rPr>
          <w:rStyle w:val="bLinkRef"/>
        </w:rPr>
      </w:r>
      <w:r w:rsidR="00E30E70">
        <w:rPr>
          <w:rStyle w:val="bLinkRef"/>
        </w:rPr>
        <w:instrText xml:space="preserve"> \* MERGEFORMAT </w:instrText>
      </w:r>
      <w:r w:rsidR="003F4D8A" w:rsidRPr="00E30E70">
        <w:rPr>
          <w:rStyle w:val="bLinkRef"/>
        </w:rPr>
        <w:fldChar w:fldCharType="separate"/>
      </w:r>
      <w:r w:rsidR="003F4D8A" w:rsidRPr="00E30E70">
        <w:rPr>
          <w:rStyle w:val="bLinkRef"/>
        </w:rPr>
        <w:t>Manager | General tab settin</w:t>
      </w:r>
      <w:r w:rsidR="003F4D8A" w:rsidRPr="00E30E70">
        <w:rPr>
          <w:rStyle w:val="bLinkRef"/>
        </w:rPr>
        <w:t>g</w:t>
      </w:r>
      <w:r w:rsidR="003F4D8A" w:rsidRPr="00E30E70">
        <w:rPr>
          <w:rStyle w:val="bLinkRef"/>
        </w:rPr>
        <w:t>s</w:t>
      </w:r>
      <w:r w:rsidR="003F4D8A" w:rsidRPr="00E30E70">
        <w:rPr>
          <w:rStyle w:val="bLinkRef"/>
        </w:rPr>
        <w:fldChar w:fldCharType="end"/>
      </w:r>
      <w:r w:rsidR="003F4D8A">
        <w:t xml:space="preserve"> on page </w:t>
      </w:r>
      <w:r w:rsidR="003F4D8A">
        <w:fldChar w:fldCharType="begin"/>
      </w:r>
      <w:r w:rsidR="003F4D8A">
        <w:instrText xml:space="preserve"> PAGEREF manager_tab_general \h </w:instrText>
      </w:r>
      <w:r w:rsidR="003F4D8A">
        <w:fldChar w:fldCharType="separate"/>
      </w:r>
      <w:ins w:id="1281" w:author="Andersen, Charles W.  (ManTech)" w:date="2019-12-10T15:26:00Z">
        <w:r w:rsidR="00380255">
          <w:rPr>
            <w:noProof/>
          </w:rPr>
          <w:t>114</w:t>
        </w:r>
      </w:ins>
      <w:del w:id="1282" w:author="Andersen, Charles W.  (ManTech)" w:date="2019-12-10T15:26:00Z">
        <w:r w:rsidR="00B77F99" w:rsidDel="00380255">
          <w:rPr>
            <w:noProof/>
          </w:rPr>
          <w:delText>4</w:delText>
        </w:r>
      </w:del>
      <w:r w:rsidR="003F4D8A">
        <w:fldChar w:fldCharType="end"/>
      </w:r>
      <w:r w:rsidR="003F4D8A">
        <w:t>.</w:t>
      </w:r>
    </w:p>
    <w:p w:rsidR="00F63A2F" w:rsidRDefault="00F63A2F" w:rsidP="00F63A2F">
      <w:pPr>
        <w:pStyle w:val="aNorm2"/>
        <w:rPr>
          <w:rStyle w:val="Strong"/>
        </w:rPr>
      </w:pPr>
    </w:p>
    <w:bookmarkEnd w:id="1280"/>
    <w:p w:rsidR="00676350" w:rsidRDefault="00BC35DB" w:rsidP="006F68A8">
      <w:pPr>
        <w:pStyle w:val="aNorm"/>
        <w:numPr>
          <w:ilvl w:val="0"/>
          <w:numId w:val="59"/>
        </w:numPr>
      </w:pPr>
      <w:r>
        <w:t xml:space="preserve">For each exam listed in the dialog, click the value in the </w:t>
      </w:r>
      <w:r>
        <w:rPr>
          <w:rStyle w:val="Strong"/>
        </w:rPr>
        <w:t>Close?</w:t>
      </w:r>
      <w:r>
        <w:t xml:space="preserve"> column to set the value to YES (close this exam) or NO (do not close this exam). </w:t>
      </w:r>
      <w:bookmarkStart w:id="1283" w:name="_WWID10001548"/>
    </w:p>
    <w:p w:rsidR="00A77F7F" w:rsidRDefault="00676350" w:rsidP="006F68A8">
      <w:pPr>
        <w:pStyle w:val="aNorm"/>
        <w:numPr>
          <w:ilvl w:val="0"/>
          <w:numId w:val="59"/>
        </w:numPr>
        <w:tabs>
          <w:tab w:val="clear" w:pos="360"/>
          <w:tab w:val="clear" w:pos="4320"/>
        </w:tabs>
      </w:pPr>
      <w:r>
        <w:t xml:space="preserve">For each exam listed in the dialog, set the value of the </w:t>
      </w:r>
      <w:r w:rsidR="008450FD" w:rsidRPr="00E30E70">
        <w:rPr>
          <w:rStyle w:val="bLinkRef"/>
        </w:rPr>
        <w:fldChar w:fldCharType="begin"/>
      </w:r>
      <w:r w:rsidR="008450FD" w:rsidRPr="00E30E70">
        <w:rPr>
          <w:rStyle w:val="bLinkRef"/>
        </w:rPr>
        <w:instrText xml:space="preserve"> REF _Ref248734614 \h </w:instrText>
      </w:r>
      <w:r w:rsidR="008450FD" w:rsidRPr="00E30E70">
        <w:rPr>
          <w:rStyle w:val="bLinkRef"/>
        </w:rPr>
      </w:r>
      <w:r w:rsidR="00E30E70">
        <w:rPr>
          <w:rStyle w:val="bLinkRef"/>
        </w:rPr>
        <w:instrText xml:space="preserve"> \* MERGEFORMAT </w:instrText>
      </w:r>
      <w:r w:rsidR="008450FD" w:rsidRPr="00E30E70">
        <w:rPr>
          <w:rStyle w:val="bLinkRef"/>
        </w:rPr>
        <w:fldChar w:fldCharType="separate"/>
      </w:r>
      <w:ins w:id="1284" w:author="Andersen, Charles W.  (ManTech)" w:date="2019-12-10T15:26:00Z">
        <w:r w:rsidR="00380255" w:rsidRPr="00380255">
          <w:rPr>
            <w:rStyle w:val="bLinkRef"/>
            <w:rPrChange w:id="1285" w:author="Andersen, Charles W.  (ManTech)" w:date="2019-12-10T15:26:00Z">
              <w:rPr/>
            </w:rPrChange>
          </w:rPr>
          <w:t>Annotation Options in the Close Exams / Update Status Dialog</w:t>
        </w:r>
      </w:ins>
      <w:del w:id="1286" w:author="Andersen, Charles W.  (ManTech)" w:date="2019-12-10T15:26:00Z">
        <w:r w:rsidR="00B77F99" w:rsidRPr="00B77F99" w:rsidDel="00380255">
          <w:rPr>
            <w:rStyle w:val="bLinkRef"/>
          </w:rPr>
          <w:delText>Annotation Options in the Close Exams / Update Status Dialog</w:delText>
        </w:r>
      </w:del>
      <w:r w:rsidR="008450FD" w:rsidRPr="00E30E70">
        <w:rPr>
          <w:rStyle w:val="bLinkRef"/>
        </w:rPr>
        <w:fldChar w:fldCharType="end"/>
      </w:r>
      <w:r w:rsidR="008450FD" w:rsidRPr="00E30E70">
        <w:rPr>
          <w:rStyle w:val="bLinkRef"/>
        </w:rPr>
        <w:t xml:space="preserve"> </w:t>
      </w:r>
      <w:r w:rsidR="00852387" w:rsidRPr="00852387">
        <w:t>on page</w:t>
      </w:r>
      <w:r w:rsidR="00852387">
        <w:t xml:space="preserve"> </w:t>
      </w:r>
      <w:r w:rsidR="00852387">
        <w:fldChar w:fldCharType="begin"/>
      </w:r>
      <w:r w:rsidR="00852387">
        <w:instrText xml:space="preserve"> PAGEREF _Ref248734614 \h </w:instrText>
      </w:r>
      <w:r w:rsidR="00852387">
        <w:fldChar w:fldCharType="separate"/>
      </w:r>
      <w:ins w:id="1287" w:author="Andersen, Charles W.  (ManTech)" w:date="2019-12-10T15:26:00Z">
        <w:r w:rsidR="00380255">
          <w:rPr>
            <w:noProof/>
          </w:rPr>
          <w:t>102</w:t>
        </w:r>
      </w:ins>
      <w:del w:id="1288" w:author="Andersen, Charles W.  (ManTech)" w:date="2019-12-10T15:26:00Z">
        <w:r w:rsidR="00B77F99" w:rsidDel="00380255">
          <w:rPr>
            <w:noProof/>
          </w:rPr>
          <w:delText>4</w:delText>
        </w:r>
      </w:del>
      <w:r w:rsidR="00852387">
        <w:fldChar w:fldCharType="end"/>
      </w:r>
      <w:r w:rsidR="00852387">
        <w:rPr>
          <w:b/>
        </w:rPr>
        <w:t xml:space="preserve"> </w:t>
      </w:r>
      <w:r>
        <w:t>as appropriate.</w:t>
      </w:r>
      <w:bookmarkEnd w:id="1283"/>
    </w:p>
    <w:p w:rsidR="00BC35DB" w:rsidRDefault="00BC35DB" w:rsidP="006F68A8">
      <w:pPr>
        <w:pStyle w:val="aNorm"/>
        <w:numPr>
          <w:ilvl w:val="0"/>
          <w:numId w:val="59"/>
        </w:numPr>
        <w:tabs>
          <w:tab w:val="clear" w:pos="360"/>
          <w:tab w:val="clear" w:pos="4320"/>
        </w:tabs>
      </w:pPr>
      <w:r>
        <w:t xml:space="preserve">Click </w:t>
      </w:r>
      <w:r>
        <w:rPr>
          <w:rStyle w:val="Strong"/>
        </w:rPr>
        <w:t>OK</w:t>
      </w:r>
      <w:r>
        <w:t xml:space="preserve"> when you have the settings you want, or click </w:t>
      </w:r>
      <w:r>
        <w:rPr>
          <w:rStyle w:val="Strong"/>
        </w:rPr>
        <w:t>Cancel</w:t>
      </w:r>
      <w:r>
        <w:t xml:space="preserve"> to close the dialog without affecting any open exams.</w:t>
      </w:r>
      <w:bookmarkStart w:id="1289" w:name="_WWID10001564"/>
    </w:p>
    <w:p w:rsidR="00380B84" w:rsidRDefault="00111640" w:rsidP="006F68A8">
      <w:pPr>
        <w:pStyle w:val="aNorm"/>
        <w:numPr>
          <w:ilvl w:val="1"/>
          <w:numId w:val="59"/>
        </w:numPr>
      </w:pPr>
      <w:r>
        <w:t>If VistARad is interfaced to a voice dictation system</w:t>
      </w:r>
      <w:r w:rsidR="00380B84">
        <w:t>, close the report you are dictating before you open any additional exams.</w:t>
      </w:r>
      <w:bookmarkStart w:id="1290" w:name="_WWID10004701"/>
    </w:p>
    <w:p w:rsidR="00586C0C" w:rsidRDefault="00586C0C" w:rsidP="006F68A8">
      <w:pPr>
        <w:pStyle w:val="aNorm"/>
        <w:numPr>
          <w:ilvl w:val="1"/>
          <w:numId w:val="59"/>
        </w:numPr>
      </w:pPr>
      <w:r>
        <w:t>If you updated the exam’s status, the exam you just closed is removed from the Unread Exams list.</w:t>
      </w:r>
      <w:bookmarkStart w:id="1291" w:name="_WWID10007252"/>
    </w:p>
    <w:bookmarkEnd w:id="1291"/>
    <w:p w:rsidR="00586C0C" w:rsidRDefault="00586C0C" w:rsidP="006F68A8">
      <w:pPr>
        <w:pStyle w:val="aNorm"/>
        <w:numPr>
          <w:ilvl w:val="1"/>
          <w:numId w:val="59"/>
        </w:numPr>
      </w:pPr>
      <w:r>
        <w:t>An exam that has been recently interpreted can be re-opened using the Recent Exams, All Active Exams, or Exam History lists.</w:t>
      </w:r>
      <w:bookmarkStart w:id="1292" w:name="_WWID10006876"/>
    </w:p>
    <w:p w:rsidR="00BC35DB" w:rsidRDefault="00BC35DB">
      <w:pPr>
        <w:pStyle w:val="aProcHead"/>
      </w:pPr>
      <w:bookmarkStart w:id="1293" w:name="_Ref125773697"/>
      <w:bookmarkEnd w:id="1289"/>
      <w:bookmarkEnd w:id="1290"/>
      <w:bookmarkEnd w:id="1292"/>
      <w:r>
        <w:t>To close exams (ReadList)</w:t>
      </w:r>
      <w:bookmarkEnd w:id="1293"/>
      <w:r>
        <w:t xml:space="preserve"> </w:t>
      </w:r>
      <w:bookmarkStart w:id="1294" w:name="_WWID10001565"/>
    </w:p>
    <w:p w:rsidR="00380B84" w:rsidRDefault="00111640" w:rsidP="006F68A8">
      <w:pPr>
        <w:pStyle w:val="aNorm"/>
        <w:numPr>
          <w:ilvl w:val="0"/>
          <w:numId w:val="60"/>
        </w:numPr>
      </w:pPr>
      <w:bookmarkStart w:id="1295" w:name="_Ref125774150"/>
      <w:bookmarkEnd w:id="1294"/>
      <w:r>
        <w:t>If VistARad is interfaced to a voice dictation system</w:t>
      </w:r>
      <w:r w:rsidR="00380B84">
        <w:t>, save and close your current report.</w:t>
      </w:r>
      <w:bookmarkStart w:id="1296" w:name="_WWID10005388"/>
    </w:p>
    <w:bookmarkEnd w:id="1296"/>
    <w:p w:rsidR="00333911" w:rsidRDefault="00333911" w:rsidP="006F68A8">
      <w:pPr>
        <w:pStyle w:val="aNorm"/>
        <w:numPr>
          <w:ilvl w:val="0"/>
          <w:numId w:val="60"/>
        </w:numPr>
      </w:pPr>
      <w:r>
        <w:t>If the exam you are closing is locked, and if that exam contains images that have not been viewed, a warning message will display.</w:t>
      </w:r>
      <w:r w:rsidR="00084AC6">
        <w:t xml:space="preserve"> </w:t>
      </w:r>
      <w:r>
        <w:t>You can:</w:t>
      </w:r>
      <w:bookmarkStart w:id="1297" w:name="_WWID10007253"/>
    </w:p>
    <w:bookmarkEnd w:id="1297"/>
    <w:p w:rsidR="00333911" w:rsidRDefault="00333911" w:rsidP="006F68A8">
      <w:pPr>
        <w:pStyle w:val="aNorm"/>
        <w:numPr>
          <w:ilvl w:val="1"/>
          <w:numId w:val="60"/>
        </w:numPr>
      </w:pPr>
      <w:r>
        <w:t xml:space="preserve">Click </w:t>
      </w:r>
      <w:r>
        <w:rPr>
          <w:rStyle w:val="Strong"/>
        </w:rPr>
        <w:t>Continue</w:t>
      </w:r>
      <w:r>
        <w:t xml:space="preserve"> to close the exam without displaying the images in question.</w:t>
      </w:r>
      <w:bookmarkStart w:id="1298" w:name="_WWID10007254"/>
    </w:p>
    <w:bookmarkEnd w:id="1298"/>
    <w:p w:rsidR="00333911" w:rsidRDefault="00333911" w:rsidP="006F68A8">
      <w:pPr>
        <w:pStyle w:val="aNorm"/>
        <w:numPr>
          <w:ilvl w:val="1"/>
          <w:numId w:val="60"/>
        </w:numPr>
      </w:pPr>
      <w:r>
        <w:t xml:space="preserve">Click </w:t>
      </w:r>
      <w:r>
        <w:rPr>
          <w:rStyle w:val="Strong"/>
        </w:rPr>
        <w:t>Cancel Exam Close</w:t>
      </w:r>
      <w:r>
        <w:t xml:space="preserve"> to go back to reviewing images.</w:t>
      </w:r>
      <w:bookmarkStart w:id="1299" w:name="_WWID10007255"/>
    </w:p>
    <w:bookmarkEnd w:id="1299"/>
    <w:p w:rsidR="00084AC6" w:rsidRDefault="00084AC6">
      <w:pPr>
        <w:pStyle w:val="aNorm0"/>
        <w:rPr>
          <w:rStyle w:val="bLeadin"/>
        </w:rPr>
      </w:pPr>
      <w:r>
        <w:rPr>
          <w:rStyle w:val="bLeadin"/>
        </w:rPr>
        <w:t xml:space="preserve">Note  </w:t>
      </w:r>
      <w:r>
        <w:t>An image set is considered viewed if it has been loaded into a viewport and has been on top (non-hidden) at some point in the current exam display session.</w:t>
      </w:r>
      <w:bookmarkStart w:id="1300" w:name="_WWID10007256"/>
    </w:p>
    <w:bookmarkEnd w:id="1300"/>
    <w:p w:rsidR="00333911" w:rsidRDefault="00333911">
      <w:pPr>
        <w:pStyle w:val="aNorm0"/>
      </w:pPr>
      <w:r>
        <w:rPr>
          <w:rStyle w:val="bLeadin"/>
        </w:rPr>
        <w:t>Tip</w:t>
      </w:r>
      <w:r>
        <w:t xml:space="preserve">  You can disable this notification for the current session using the check box at the bottom of the dialog.</w:t>
      </w:r>
      <w:r w:rsidR="00084AC6">
        <w:t xml:space="preserve"> </w:t>
      </w:r>
      <w:r>
        <w:t xml:space="preserve">You can also change this setting using the </w:t>
      </w:r>
      <w:r>
        <w:rPr>
          <w:rStyle w:val="Strong"/>
        </w:rPr>
        <w:t>Prompts</w:t>
      </w:r>
      <w:r>
        <w:t xml:space="preserve"> tab in the Settings dialog (</w:t>
      </w:r>
      <w:r>
        <w:rPr>
          <w:rStyle w:val="Strong"/>
        </w:rPr>
        <w:t>View | Settings</w:t>
      </w:r>
      <w:r>
        <w:t>).</w:t>
      </w:r>
      <w:bookmarkStart w:id="1301" w:name="_WWID10007257"/>
    </w:p>
    <w:p w:rsidR="00BC35DB" w:rsidRDefault="00084AC6" w:rsidP="006F68A8">
      <w:pPr>
        <w:pStyle w:val="aNorm"/>
        <w:numPr>
          <w:ilvl w:val="0"/>
          <w:numId w:val="60"/>
        </w:numPr>
      </w:pPr>
      <w:bookmarkStart w:id="1302" w:name="_WWID10003652"/>
      <w:bookmarkEnd w:id="1301"/>
      <w:r>
        <w:t xml:space="preserve">Press </w:t>
      </w:r>
      <w:r w:rsidR="005144BA">
        <w:t>&lt;Ctrl</w:t>
      </w:r>
      <w:r>
        <w:rPr>
          <w:rStyle w:val="Strong"/>
        </w:rPr>
        <w:t xml:space="preserve">+Q&gt;, </w:t>
      </w:r>
      <w:r>
        <w:t xml:space="preserve">click </w:t>
      </w:r>
      <w:r w:rsidR="00084380">
        <w:rPr>
          <w:rStyle w:val="bDrop3pt"/>
          <w:noProof/>
        </w:rPr>
        <w:drawing>
          <wp:inline distT="0" distB="0" distL="0" distR="0">
            <wp:extent cx="200025" cy="180975"/>
            <wp:effectExtent l="0" t="0" r="0" b="0"/>
            <wp:docPr id="100" name="Picture 100" descr="Close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lose Exams butt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Style w:val="bDrop3pt"/>
        </w:rPr>
        <w:t xml:space="preserve"> </w:t>
      </w:r>
      <w:r>
        <w:t xml:space="preserve">in the toolbar, or click </w:t>
      </w:r>
      <w:r>
        <w:rPr>
          <w:rStyle w:val="Strong"/>
        </w:rPr>
        <w:t>Close Exams</w:t>
      </w:r>
      <w:r>
        <w:t xml:space="preserve"> in the Manager window.</w:t>
      </w:r>
    </w:p>
    <w:bookmarkEnd w:id="1302"/>
    <w:p w:rsidR="00BC35DB" w:rsidRDefault="00BC35DB" w:rsidP="006F68A8">
      <w:pPr>
        <w:pStyle w:val="aNorm"/>
        <w:numPr>
          <w:ilvl w:val="1"/>
          <w:numId w:val="60"/>
        </w:numPr>
      </w:pPr>
      <w:r>
        <w:t>Your current settings will determine if the Close Exams/Update Status dialog displays.</w:t>
      </w:r>
      <w:bookmarkStart w:id="1303" w:name="_WWID10001570"/>
      <w:bookmarkEnd w:id="1295"/>
    </w:p>
    <w:bookmarkEnd w:id="1303"/>
    <w:p w:rsidR="00BC35DB" w:rsidRDefault="00BC35DB" w:rsidP="006F68A8">
      <w:pPr>
        <w:pStyle w:val="aNorm"/>
        <w:numPr>
          <w:ilvl w:val="1"/>
          <w:numId w:val="60"/>
        </w:numPr>
      </w:pPr>
      <w:r>
        <w:t xml:space="preserve">If the dialog displays, set the Close and Interpret fields as described in the </w:t>
      </w:r>
      <w:r w:rsidR="009F25FA">
        <w:t>previous section</w:t>
      </w:r>
      <w:r>
        <w:t>.</w:t>
      </w:r>
      <w:bookmarkStart w:id="1304" w:name="_WWID10001571"/>
    </w:p>
    <w:bookmarkEnd w:id="1304"/>
    <w:p w:rsidR="00B820DC" w:rsidRDefault="00BC35DB" w:rsidP="006F68A8">
      <w:pPr>
        <w:pStyle w:val="aNorm"/>
        <w:numPr>
          <w:ilvl w:val="1"/>
          <w:numId w:val="60"/>
        </w:numPr>
        <w:sectPr w:rsidR="00B820DC" w:rsidSect="00B820DC">
          <w:headerReference w:type="even" r:id="rId105"/>
          <w:headerReference w:type="default" r:id="rId106"/>
          <w:footnotePr>
            <w:numFmt w:val="chicago"/>
            <w:numRestart w:val="eachPage"/>
          </w:footnotePr>
          <w:type w:val="oddPage"/>
          <w:pgSz w:w="12240" w:h="15840" w:code="1"/>
          <w:pgMar w:top="1800" w:right="1800" w:bottom="1800" w:left="1800" w:header="900" w:footer="900" w:gutter="0"/>
          <w:cols w:space="720"/>
          <w:titlePg/>
          <w:docGrid w:linePitch="360"/>
        </w:sectPr>
      </w:pPr>
      <w:r>
        <w:t>If you have suppressed the display of the dialog, the default value specified for status updates is applied to the exam being closed.</w:t>
      </w:r>
      <w:r w:rsidR="00347283">
        <w:t xml:space="preserve"> </w:t>
      </w:r>
      <w:r>
        <w:t xml:space="preserve">For details, see </w:t>
      </w:r>
      <w:r w:rsidRPr="00E30E70">
        <w:rPr>
          <w:rStyle w:val="bLinkRef"/>
        </w:rPr>
        <w:fldChar w:fldCharType="begin" w:fldLock="1"/>
      </w:r>
      <w:r w:rsidRPr="00E30E70">
        <w:rPr>
          <w:rStyle w:val="bLinkRef"/>
        </w:rPr>
        <w:instrText xml:space="preserve"> REF autoupdate_setup \h </w:instrText>
      </w:r>
      <w:r w:rsidRPr="00E30E70">
        <w:rPr>
          <w:rStyle w:val="bLinkRef"/>
        </w:rPr>
      </w:r>
      <w:r w:rsidRPr="00E30E70">
        <w:rPr>
          <w:rStyle w:val="bLinkRef"/>
        </w:rPr>
        <w:instrText xml:space="preserve"> \* MERGEFORMAT </w:instrText>
      </w:r>
      <w:r w:rsidRPr="00E30E70">
        <w:rPr>
          <w:rStyle w:val="bLinkRef"/>
        </w:rPr>
        <w:fldChar w:fldCharType="separate"/>
      </w:r>
      <w:r w:rsidR="0093607B" w:rsidRPr="00E30E70">
        <w:rPr>
          <w:rStyle w:val="bLinkRef"/>
        </w:rPr>
        <w:t>Settin</w:t>
      </w:r>
      <w:r w:rsidR="0093607B" w:rsidRPr="00E30E70">
        <w:rPr>
          <w:rStyle w:val="bLinkRef"/>
        </w:rPr>
        <w:t>g</w:t>
      </w:r>
      <w:r w:rsidR="0093607B" w:rsidRPr="00E30E70">
        <w:rPr>
          <w:rStyle w:val="bLinkRef"/>
        </w:rPr>
        <w:t xml:space="preserve"> up Au</w:t>
      </w:r>
      <w:r w:rsidR="0093607B" w:rsidRPr="00E30E70">
        <w:rPr>
          <w:rStyle w:val="bLinkRef"/>
        </w:rPr>
        <w:t>t</w:t>
      </w:r>
      <w:r w:rsidR="0093607B" w:rsidRPr="00E30E70">
        <w:rPr>
          <w:rStyle w:val="bLinkRef"/>
        </w:rPr>
        <w:t>omatic Close/Updates</w:t>
      </w:r>
      <w:r w:rsidRPr="00E30E70">
        <w:rPr>
          <w:rStyle w:val="bLinkRef"/>
        </w:rPr>
        <w:fldChar w:fldCharType="end"/>
      </w:r>
      <w:r w:rsidR="003F4D8A">
        <w:t xml:space="preserve"> on page</w:t>
      </w:r>
      <w:r>
        <w:t xml:space="preserve"> </w:t>
      </w:r>
      <w:r>
        <w:fldChar w:fldCharType="begin" w:fldLock="1"/>
      </w:r>
      <w:r>
        <w:instrText xml:space="preserve"> PAGEREF autoupdate_setup \p \h </w:instrText>
      </w:r>
      <w:r>
        <w:fldChar w:fldCharType="separate"/>
      </w:r>
      <w:r w:rsidR="00F71BCC">
        <w:rPr>
          <w:noProof/>
        </w:rPr>
        <w:fldChar w:fldCharType="begin"/>
      </w:r>
      <w:r w:rsidR="00F71BCC">
        <w:instrText xml:space="preserve"> PAGEREF autoupdate_setup \h </w:instrText>
      </w:r>
      <w:r w:rsidR="00F71BCC">
        <w:rPr>
          <w:noProof/>
        </w:rPr>
      </w:r>
      <w:r w:rsidR="00F71BCC">
        <w:rPr>
          <w:noProof/>
        </w:rPr>
        <w:fldChar w:fldCharType="separate"/>
      </w:r>
      <w:ins w:id="1305" w:author="Andersen, Charles W.  (ManTech)" w:date="2019-12-10T15:26:00Z">
        <w:r w:rsidR="00380255">
          <w:rPr>
            <w:noProof/>
          </w:rPr>
          <w:t>21</w:t>
        </w:r>
      </w:ins>
      <w:del w:id="1306" w:author="Andersen, Charles W.  (ManTech)" w:date="2019-12-10T15:26:00Z">
        <w:r w:rsidR="00B77F99" w:rsidDel="00380255">
          <w:rPr>
            <w:noProof/>
          </w:rPr>
          <w:delText>4</w:delText>
        </w:r>
      </w:del>
      <w:r w:rsidR="00F71BCC">
        <w:rPr>
          <w:noProof/>
        </w:rPr>
        <w:fldChar w:fldCharType="end"/>
      </w:r>
      <w:r>
        <w:fldChar w:fldCharType="end"/>
      </w:r>
      <w:bookmarkStart w:id="1307" w:name="_WWID10001572"/>
      <w:r>
        <w:t>.</w:t>
      </w:r>
      <w:bookmarkStart w:id="1308" w:name="_WWID10003657"/>
      <w:bookmarkEnd w:id="1307"/>
    </w:p>
    <w:p w:rsidR="005064F4" w:rsidRPr="00075F9E" w:rsidRDefault="005064F4" w:rsidP="00075F9E">
      <w:pPr>
        <w:pStyle w:val="Heading1"/>
        <w:rPr>
          <w:rStyle w:val="Emphasis"/>
          <w:i w:val="0"/>
          <w:iCs w:val="0"/>
        </w:rPr>
      </w:pPr>
      <w:bookmarkStart w:id="1309" w:name="_Ref137008011"/>
      <w:bookmarkStart w:id="1310" w:name="_Manipulating_Images"/>
      <w:bookmarkStart w:id="1311" w:name="_Toc508192010"/>
      <w:bookmarkEnd w:id="1237"/>
      <w:bookmarkEnd w:id="1308"/>
      <w:bookmarkEnd w:id="1310"/>
      <w:r w:rsidRPr="00075F9E">
        <w:rPr>
          <w:rStyle w:val="Emphasis"/>
          <w:i w:val="0"/>
          <w:iCs w:val="0"/>
        </w:rPr>
        <w:t>Manipulating Images</w:t>
      </w:r>
      <w:bookmarkStart w:id="1312" w:name="_WWID10001033"/>
      <w:bookmarkEnd w:id="1309"/>
      <w:bookmarkEnd w:id="1311"/>
    </w:p>
    <w:tbl>
      <w:tblPr>
        <w:tblW w:w="5000" w:type="pct"/>
        <w:tblLook w:val="01E0" w:firstRow="1" w:lastRow="1" w:firstColumn="1" w:lastColumn="1" w:noHBand="0" w:noVBand="0"/>
      </w:tblPr>
      <w:tblGrid>
        <w:gridCol w:w="4068"/>
        <w:gridCol w:w="4572"/>
      </w:tblGrid>
      <w:tr w:rsidR="00BC35DB">
        <w:trPr>
          <w:cantSplit/>
          <w:trHeight w:val="1143"/>
        </w:trPr>
        <w:tc>
          <w:tcPr>
            <w:tcW w:w="3807" w:type="dxa"/>
          </w:tcPr>
          <w:p w:rsidR="00C06D4C" w:rsidRDefault="00C06D4C" w:rsidP="00613C05">
            <w:pPr>
              <w:pStyle w:val="aNormSnug"/>
            </w:pPr>
            <w:bookmarkStart w:id="1313" w:name="_WWID10001036"/>
            <w:bookmarkEnd w:id="1312"/>
            <w:r>
              <w:t>This chapter covers:</w:t>
            </w:r>
          </w:p>
          <w:p w:rsidR="00BC35DB" w:rsidRDefault="00BC35DB" w:rsidP="006F68A8">
            <w:pPr>
              <w:pStyle w:val="aNormSnug"/>
              <w:numPr>
                <w:ilvl w:val="0"/>
                <w:numId w:val="17"/>
              </w:numPr>
            </w:pPr>
            <w:r>
              <w:fldChar w:fldCharType="begin" w:fldLock="1"/>
            </w:r>
            <w:r>
              <w:instrText xml:space="preserve"> REF _Ref136930296 \h </w:instrText>
            </w:r>
            <w:r>
              <w:instrText xml:space="preserve"> \* MERGEFORMAT </w:instrText>
            </w:r>
            <w:r>
              <w:fldChar w:fldCharType="separate"/>
            </w:r>
            <w:r w:rsidR="0093607B">
              <w:t>Changing Image Properties</w:t>
            </w:r>
            <w:r>
              <w:fldChar w:fldCharType="end"/>
            </w:r>
          </w:p>
          <w:p w:rsidR="00BC35DB" w:rsidRDefault="00BC35DB" w:rsidP="006F68A8">
            <w:pPr>
              <w:pStyle w:val="aNormSnug"/>
              <w:numPr>
                <w:ilvl w:val="0"/>
                <w:numId w:val="17"/>
              </w:numPr>
            </w:pPr>
            <w:r>
              <w:fldChar w:fldCharType="begin" w:fldLock="1"/>
            </w:r>
            <w:r>
              <w:instrText xml:space="preserve"> REF _Ref136930301 \h </w:instrText>
            </w:r>
            <w:r>
              <w:instrText xml:space="preserve"> \* MERGEFORMAT </w:instrText>
            </w:r>
            <w:r>
              <w:fldChar w:fldCharType="separate"/>
            </w:r>
            <w:r w:rsidR="0093607B">
              <w:t>Using Image Presets</w:t>
            </w:r>
            <w:r>
              <w:fldChar w:fldCharType="end"/>
            </w:r>
            <w:bookmarkStart w:id="1314" w:name="_WWID10003658"/>
          </w:p>
          <w:bookmarkEnd w:id="1314"/>
          <w:p w:rsidR="00BC35DB" w:rsidRDefault="00BC35DB" w:rsidP="006F68A8">
            <w:pPr>
              <w:pStyle w:val="aNormSnug"/>
              <w:numPr>
                <w:ilvl w:val="0"/>
                <w:numId w:val="17"/>
              </w:numPr>
            </w:pPr>
            <w:r>
              <w:fldChar w:fldCharType="begin" w:fldLock="1"/>
            </w:r>
            <w:r>
              <w:instrText xml:space="preserve"> REF _Ref136930303 \h </w:instrText>
            </w:r>
            <w:r>
              <w:instrText xml:space="preserve"> \* MERGEFORMAT </w:instrText>
            </w:r>
            <w:r>
              <w:fldChar w:fldCharType="separate"/>
            </w:r>
            <w:r w:rsidR="0093607B">
              <w:t>Changing Layout</w:t>
            </w:r>
            <w:r>
              <w:fldChar w:fldCharType="end"/>
            </w:r>
            <w:bookmarkStart w:id="1315" w:name="_WWID10003659"/>
          </w:p>
          <w:bookmarkEnd w:id="1315"/>
          <w:p w:rsidR="00BC35DB" w:rsidRDefault="00BC35DB" w:rsidP="006F68A8">
            <w:pPr>
              <w:pStyle w:val="aNormSnug"/>
              <w:numPr>
                <w:ilvl w:val="0"/>
                <w:numId w:val="17"/>
              </w:numPr>
            </w:pPr>
            <w:r>
              <w:fldChar w:fldCharType="begin" w:fldLock="1"/>
            </w:r>
            <w:r>
              <w:instrText xml:space="preserve"> REF _Ref136930304 \h </w:instrText>
            </w:r>
            <w:r>
              <w:instrText xml:space="preserve"> \* MERGEFORMAT </w:instrText>
            </w:r>
            <w:r>
              <w:fldChar w:fldCharType="separate"/>
            </w:r>
            <w:r w:rsidR="0093607B">
              <w:t xml:space="preserve">Using </w:t>
            </w:r>
            <w:r w:rsidR="00B53B16">
              <w:t>“Apply To”</w:t>
            </w:r>
            <w:r>
              <w:fldChar w:fldCharType="end"/>
            </w:r>
            <w:bookmarkStart w:id="1316" w:name="_WWID10003660"/>
          </w:p>
          <w:bookmarkEnd w:id="1316"/>
          <w:p w:rsidR="00BC35DB" w:rsidRDefault="00BC35DB" w:rsidP="006F68A8">
            <w:pPr>
              <w:pStyle w:val="aNormSnug"/>
              <w:numPr>
                <w:ilvl w:val="0"/>
                <w:numId w:val="17"/>
              </w:numPr>
            </w:pPr>
            <w:r>
              <w:fldChar w:fldCharType="begin" w:fldLock="1"/>
            </w:r>
            <w:r>
              <w:instrText xml:space="preserve"> REF _Ref136930305 \h </w:instrText>
            </w:r>
            <w:r>
              <w:instrText xml:space="preserve"> \* MERGEFORMAT </w:instrText>
            </w:r>
            <w:r>
              <w:fldChar w:fldCharType="separate"/>
            </w:r>
            <w:r w:rsidR="0093607B">
              <w:t>Copying Properties</w:t>
            </w:r>
            <w:r>
              <w:fldChar w:fldCharType="end"/>
            </w:r>
            <w:bookmarkStart w:id="1317" w:name="_WWID10003661"/>
          </w:p>
          <w:bookmarkEnd w:id="1317"/>
          <w:p w:rsidR="00BC35DB" w:rsidRDefault="00BC35DB" w:rsidP="006F68A8">
            <w:pPr>
              <w:pStyle w:val="aNormSnug"/>
              <w:numPr>
                <w:ilvl w:val="0"/>
                <w:numId w:val="17"/>
              </w:numPr>
            </w:pPr>
            <w:r>
              <w:fldChar w:fldCharType="begin" w:fldLock="1"/>
            </w:r>
            <w:r>
              <w:instrText xml:space="preserve"> REF _Ref136930307 \h </w:instrText>
            </w:r>
            <w:r>
              <w:instrText xml:space="preserve"> \* MERGEFORMAT </w:instrText>
            </w:r>
            <w:r>
              <w:fldChar w:fldCharType="separate"/>
            </w:r>
            <w:r w:rsidR="0093607B">
              <w:t>Linking Viewports</w:t>
            </w:r>
            <w:r>
              <w:fldChar w:fldCharType="end"/>
            </w:r>
            <w:bookmarkStart w:id="1318" w:name="_WWID10003387"/>
            <w:bookmarkEnd w:id="1318"/>
          </w:p>
        </w:tc>
        <w:tc>
          <w:tcPr>
            <w:tcW w:w="4279" w:type="dxa"/>
          </w:tcPr>
          <w:p w:rsidR="00C06D4C" w:rsidRDefault="00C06D4C">
            <w:pPr>
              <w:pStyle w:val="aNormSummary"/>
            </w:pPr>
          </w:p>
          <w:p w:rsidR="00BC35DB" w:rsidRDefault="00BC35DB" w:rsidP="006F68A8">
            <w:pPr>
              <w:pStyle w:val="aNormSnug"/>
              <w:numPr>
                <w:ilvl w:val="0"/>
                <w:numId w:val="17"/>
              </w:numPr>
            </w:pPr>
            <w:r>
              <w:fldChar w:fldCharType="begin" w:fldLock="1"/>
            </w:r>
            <w:r>
              <w:instrText xml:space="preserve"> REF _Ref136930309 \h </w:instrText>
            </w:r>
            <w:r>
              <w:instrText xml:space="preserve"> \* MERGEFORMAT </w:instrText>
            </w:r>
            <w:r>
              <w:fldChar w:fldCharType="separate"/>
            </w:r>
            <w:r w:rsidR="0093607B">
              <w:t>Cloning Image Sets</w:t>
            </w:r>
            <w:r>
              <w:fldChar w:fldCharType="end"/>
            </w:r>
            <w:bookmarkStart w:id="1319" w:name="_WWID10003662"/>
          </w:p>
          <w:bookmarkEnd w:id="1319"/>
          <w:p w:rsidR="00BC35DB" w:rsidRDefault="00BC35DB" w:rsidP="006F68A8">
            <w:pPr>
              <w:pStyle w:val="aNormSnug"/>
              <w:numPr>
                <w:ilvl w:val="0"/>
                <w:numId w:val="17"/>
              </w:numPr>
            </w:pPr>
            <w:r>
              <w:fldChar w:fldCharType="begin" w:fldLock="1"/>
            </w:r>
            <w:r>
              <w:instrText xml:space="preserve"> REF _Ref136930311 \h </w:instrText>
            </w:r>
            <w:r>
              <w:instrText xml:space="preserve"> \* MERGEFORMAT </w:instrText>
            </w:r>
            <w:r>
              <w:fldChar w:fldCharType="separate"/>
            </w:r>
            <w:r w:rsidR="0093607B">
              <w:t>Moving and Splitting Image Sets</w:t>
            </w:r>
            <w:r>
              <w:fldChar w:fldCharType="end"/>
            </w:r>
            <w:bookmarkStart w:id="1320" w:name="_WWID10003663"/>
          </w:p>
          <w:bookmarkEnd w:id="1320"/>
          <w:p w:rsidR="00BC35DB" w:rsidRDefault="00BC35DB" w:rsidP="006F68A8">
            <w:pPr>
              <w:pStyle w:val="aNormSnug"/>
              <w:numPr>
                <w:ilvl w:val="0"/>
                <w:numId w:val="17"/>
              </w:numPr>
            </w:pPr>
            <w:r>
              <w:fldChar w:fldCharType="begin" w:fldLock="1"/>
            </w:r>
            <w:r>
              <w:instrText xml:space="preserve"> REF _Ref136930313 \h </w:instrText>
            </w:r>
            <w:r>
              <w:instrText xml:space="preserve"> \* MERGEFORMAT </w:instrText>
            </w:r>
            <w:r>
              <w:fldChar w:fldCharType="separate"/>
            </w:r>
            <w:r w:rsidR="0093607B">
              <w:t>Sorting Image Sets</w:t>
            </w:r>
            <w:r>
              <w:fldChar w:fldCharType="end"/>
            </w:r>
            <w:bookmarkStart w:id="1321" w:name="_WWID10003664"/>
          </w:p>
          <w:bookmarkEnd w:id="1321"/>
          <w:p w:rsidR="00BC35DB" w:rsidRDefault="00BC35DB" w:rsidP="006F68A8">
            <w:pPr>
              <w:pStyle w:val="aNormSnug"/>
              <w:numPr>
                <w:ilvl w:val="0"/>
                <w:numId w:val="17"/>
              </w:numPr>
            </w:pPr>
            <w:r>
              <w:fldChar w:fldCharType="begin" w:fldLock="1"/>
            </w:r>
            <w:r>
              <w:instrText xml:space="preserve"> REF _Ref136930315 \h </w:instrText>
            </w:r>
            <w:r>
              <w:instrText xml:space="preserve"> \* MERGEFORMAT </w:instrText>
            </w:r>
            <w:r>
              <w:fldChar w:fldCharType="separate"/>
            </w:r>
            <w:r w:rsidR="0093607B">
              <w:t>Using the Cine Tool</w:t>
            </w:r>
            <w:r>
              <w:fldChar w:fldCharType="end"/>
            </w:r>
            <w:bookmarkStart w:id="1322" w:name="_WWID10003665"/>
          </w:p>
          <w:bookmarkEnd w:id="1322"/>
          <w:p w:rsidR="00EA211C" w:rsidRDefault="00BC35DB" w:rsidP="006F68A8">
            <w:pPr>
              <w:pStyle w:val="aNormSnug"/>
              <w:numPr>
                <w:ilvl w:val="0"/>
                <w:numId w:val="17"/>
              </w:numPr>
            </w:pPr>
            <w:r>
              <w:fldChar w:fldCharType="begin" w:fldLock="1"/>
            </w:r>
            <w:r>
              <w:instrText xml:space="preserve"> REF _Ref136930316 \h </w:instrText>
            </w:r>
            <w:r>
              <w:instrText xml:space="preserve"> \* MERGEFORMAT </w:instrText>
            </w:r>
            <w:r>
              <w:fldChar w:fldCharType="separate"/>
            </w:r>
            <w:r w:rsidR="0093607B">
              <w:t>Using the Magnifying Glass</w:t>
            </w:r>
            <w:r>
              <w:fldChar w:fldCharType="end"/>
            </w:r>
            <w:bookmarkStart w:id="1323" w:name="_WWID10003666"/>
            <w:bookmarkEnd w:id="1323"/>
          </w:p>
          <w:p w:rsidR="00EA211C" w:rsidRDefault="0044165E" w:rsidP="006F68A8">
            <w:pPr>
              <w:pStyle w:val="aNormSnug"/>
              <w:numPr>
                <w:ilvl w:val="0"/>
                <w:numId w:val="17"/>
              </w:numPr>
            </w:pPr>
            <w:r>
              <w:fldChar w:fldCharType="begin"/>
            </w:r>
            <w:r>
              <w:instrText xml:space="preserve"> REF _Ref263781888 \h </w:instrText>
            </w:r>
            <w:r>
              <w:fldChar w:fldCharType="separate"/>
            </w:r>
            <w:r w:rsidR="00380255">
              <w:t>Mensurated Scale</w:t>
            </w:r>
            <w:r>
              <w:fldChar w:fldCharType="end"/>
            </w:r>
          </w:p>
        </w:tc>
        <w:bookmarkStart w:id="1324" w:name="_WWID10003667"/>
        <w:bookmarkEnd w:id="1324"/>
      </w:tr>
    </w:tbl>
    <w:p w:rsidR="005064F4" w:rsidRDefault="005064F4">
      <w:pPr>
        <w:pStyle w:val="aSpaceBorder"/>
      </w:pPr>
      <w:bookmarkStart w:id="1325" w:name="_WWID10003668"/>
    </w:p>
    <w:p w:rsidR="005064F4" w:rsidRDefault="005064F4">
      <w:pPr>
        <w:pStyle w:val="aSpace"/>
      </w:pPr>
      <w:bookmarkStart w:id="1326" w:name="_WWID10001037"/>
      <w:bookmarkEnd w:id="1313"/>
      <w:bookmarkEnd w:id="1325"/>
    </w:p>
    <w:p w:rsidR="005064F4" w:rsidRDefault="005064F4" w:rsidP="002C5BB1">
      <w:pPr>
        <w:pStyle w:val="Heading2"/>
      </w:pPr>
      <w:bookmarkStart w:id="1327" w:name="_Ref136930296"/>
      <w:bookmarkStart w:id="1328" w:name="_Ref137001366"/>
      <w:bookmarkStart w:id="1329" w:name="_Ref137001369"/>
      <w:bookmarkStart w:id="1330" w:name="_Toc508192011"/>
      <w:bookmarkEnd w:id="1326"/>
      <w:r>
        <w:t>Changing Image Properties</w:t>
      </w:r>
      <w:bookmarkStart w:id="1331" w:name="_WWID10001038"/>
      <w:bookmarkEnd w:id="1327"/>
      <w:bookmarkEnd w:id="1328"/>
      <w:bookmarkEnd w:id="1329"/>
      <w:bookmarkEnd w:id="1330"/>
    </w:p>
    <w:bookmarkEnd w:id="1331"/>
    <w:p w:rsidR="00BC35DB" w:rsidRDefault="005064F4">
      <w:pPr>
        <w:pStyle w:val="aNormSnug"/>
      </w:pPr>
      <w:r>
        <w:fldChar w:fldCharType="begin"/>
      </w:r>
      <w:r>
        <w:instrText xml:space="preserve"> xe "attributes, image, changing</w:instrText>
      </w:r>
      <w:r>
        <w:fldChar w:fldCharType="end"/>
      </w:r>
      <w:r w:rsidR="000D08B7">
        <w:fldChar w:fldCharType="begin"/>
      </w:r>
      <w:r w:rsidR="000D08B7">
        <w:instrText xml:space="preserve"> xe "viewports: adjusting images in" </w:instrText>
      </w:r>
      <w:r w:rsidR="000D08B7">
        <w:fldChar w:fldCharType="end"/>
      </w:r>
      <w:r w:rsidR="000D08B7">
        <w:fldChar w:fldCharType="begin"/>
      </w:r>
      <w:r w:rsidR="000D08B7">
        <w:instrText xml:space="preserve"> xe "series: adjusting images in" </w:instrText>
      </w:r>
      <w:r w:rsidR="000D08B7">
        <w:fldChar w:fldCharType="end"/>
      </w:r>
      <w:r w:rsidR="005C0C65">
        <w:t>Y</w:t>
      </w:r>
      <w:r>
        <w:t xml:space="preserve">ou </w:t>
      </w:r>
      <w:r w:rsidR="005C0C65">
        <w:t xml:space="preserve">can </w:t>
      </w:r>
      <w:r w:rsidR="00380B84">
        <w:t>make the following changes to images displayed in viewports</w:t>
      </w:r>
      <w:r w:rsidR="00BC35DB">
        <w:t>:</w:t>
      </w:r>
      <w:bookmarkStart w:id="1332" w:name="_WWID10003275"/>
    </w:p>
    <w:tbl>
      <w:tblPr>
        <w:tblW w:w="4364" w:type="pct"/>
        <w:tblLook w:val="01E0" w:firstRow="1" w:lastRow="1" w:firstColumn="1" w:lastColumn="1" w:noHBand="0" w:noVBand="0"/>
      </w:tblPr>
      <w:tblGrid>
        <w:gridCol w:w="2783"/>
        <w:gridCol w:w="4758"/>
      </w:tblGrid>
      <w:tr w:rsidR="00BC35DB">
        <w:trPr>
          <w:cantSplit/>
          <w:trHeight w:val="1143"/>
        </w:trPr>
        <w:tc>
          <w:tcPr>
            <w:tcW w:w="2808" w:type="dxa"/>
          </w:tcPr>
          <w:bookmarkEnd w:id="1332"/>
          <w:p w:rsidR="00BC35DB" w:rsidRDefault="00BC35DB" w:rsidP="006F68A8">
            <w:pPr>
              <w:pStyle w:val="aNormSnug"/>
              <w:numPr>
                <w:ilvl w:val="0"/>
                <w:numId w:val="25"/>
              </w:numPr>
            </w:pPr>
            <w:r>
              <w:fldChar w:fldCharType="begin" w:fldLock="1"/>
            </w:r>
            <w:r>
              <w:instrText xml:space="preserve"> HYPERLINK  \l "_Scaling_Images" </w:instrText>
            </w:r>
            <w:r>
              <w:fldChar w:fldCharType="separate"/>
            </w:r>
            <w:r>
              <w:t>Scale</w:t>
            </w:r>
            <w:r>
              <w:fldChar w:fldCharType="end"/>
            </w:r>
            <w:bookmarkStart w:id="1333" w:name="_WWID10003669"/>
          </w:p>
          <w:bookmarkEnd w:id="1333"/>
          <w:p w:rsidR="00BC35DB" w:rsidRDefault="00BC35DB" w:rsidP="006F68A8">
            <w:pPr>
              <w:pStyle w:val="aNormSnug"/>
              <w:numPr>
                <w:ilvl w:val="0"/>
                <w:numId w:val="25"/>
              </w:numPr>
            </w:pPr>
            <w:r>
              <w:fldChar w:fldCharType="begin" w:fldLock="1"/>
            </w:r>
            <w:r>
              <w:instrText xml:space="preserve"> HYPERLINK  \l "_Panning_images" </w:instrText>
            </w:r>
            <w:r>
              <w:fldChar w:fldCharType="separate"/>
            </w:r>
            <w:r>
              <w:t>Pan</w:t>
            </w:r>
            <w:r>
              <w:fldChar w:fldCharType="end"/>
            </w:r>
            <w:bookmarkStart w:id="1334" w:name="_WWID10003278"/>
          </w:p>
          <w:p w:rsidR="00380B84" w:rsidRDefault="00380B84" w:rsidP="006F68A8">
            <w:pPr>
              <w:pStyle w:val="aNormSnug"/>
              <w:numPr>
                <w:ilvl w:val="0"/>
                <w:numId w:val="25"/>
              </w:numPr>
            </w:pPr>
            <w:hyperlink w:anchor="_Changing_Window/Level" w:history="1">
              <w:r>
                <w:t>Window/Level</w:t>
              </w:r>
            </w:hyperlink>
            <w:bookmarkStart w:id="1335" w:name="_WWID10003280"/>
          </w:p>
          <w:bookmarkStart w:id="1336" w:name="_WWID10003279"/>
          <w:bookmarkEnd w:id="1334"/>
          <w:bookmarkEnd w:id="1335"/>
          <w:bookmarkEnd w:id="1336"/>
          <w:p w:rsidR="00BC35DB" w:rsidRDefault="00380B84" w:rsidP="006F68A8">
            <w:pPr>
              <w:pStyle w:val="aNormSnug"/>
              <w:numPr>
                <w:ilvl w:val="0"/>
                <w:numId w:val="25"/>
              </w:numPr>
            </w:pPr>
            <w:r>
              <w:fldChar w:fldCharType="begin" w:fldLock="1"/>
            </w:r>
            <w:r>
              <w:instrText xml:space="preserve"> HYPERLINK  \l "_Inverting_Grayscale_Values" </w:instrText>
            </w:r>
            <w:r>
              <w:fldChar w:fldCharType="separate"/>
            </w:r>
            <w:r>
              <w:t>Invert</w:t>
            </w:r>
            <w:r>
              <w:fldChar w:fldCharType="end"/>
            </w:r>
          </w:p>
        </w:tc>
        <w:bookmarkStart w:id="1337" w:name="_WWID10003281"/>
        <w:tc>
          <w:tcPr>
            <w:tcW w:w="4922" w:type="dxa"/>
          </w:tcPr>
          <w:p w:rsidR="00BC35DB" w:rsidRDefault="00380B84" w:rsidP="006F68A8">
            <w:pPr>
              <w:pStyle w:val="aNormSnug"/>
              <w:numPr>
                <w:ilvl w:val="0"/>
                <w:numId w:val="25"/>
              </w:numPr>
            </w:pPr>
            <w:r>
              <w:fldChar w:fldCharType="begin" w:fldLock="1"/>
            </w:r>
            <w:r>
              <w:instrText xml:space="preserve"> HYPERLINK  \l "_Reorienting_Images" </w:instrText>
            </w:r>
            <w:r>
              <w:fldChar w:fldCharType="separate"/>
            </w:r>
            <w:r>
              <w:t>Orientation</w:t>
            </w:r>
            <w:r>
              <w:fldChar w:fldCharType="end"/>
            </w:r>
          </w:p>
          <w:bookmarkStart w:id="1338" w:name="_WWID10003277"/>
          <w:bookmarkEnd w:id="1337"/>
          <w:p w:rsidR="00BC35DB" w:rsidRDefault="00380B84" w:rsidP="006F68A8">
            <w:pPr>
              <w:pStyle w:val="aNormSnug"/>
              <w:numPr>
                <w:ilvl w:val="0"/>
                <w:numId w:val="25"/>
              </w:numPr>
            </w:pPr>
            <w:r>
              <w:fldChar w:fldCharType="begin" w:fldLock="1"/>
            </w:r>
            <w:r>
              <w:instrText xml:space="preserve"> HYPERLINK  \l "_Using_Sharpen/Smooth" </w:instrText>
            </w:r>
            <w:r>
              <w:fldChar w:fldCharType="separate"/>
            </w:r>
            <w:r>
              <w:t>Sharpness</w:t>
            </w:r>
            <w:r>
              <w:fldChar w:fldCharType="end"/>
            </w:r>
          </w:p>
          <w:bookmarkStart w:id="1339" w:name="_WWID10003276"/>
          <w:bookmarkEnd w:id="1338"/>
          <w:bookmarkEnd w:id="1339"/>
          <w:p w:rsidR="00BC35DB" w:rsidRDefault="00380B84" w:rsidP="006F68A8">
            <w:pPr>
              <w:pStyle w:val="aNormSnug"/>
              <w:numPr>
                <w:ilvl w:val="0"/>
                <w:numId w:val="25"/>
              </w:numPr>
            </w:pPr>
            <w:r>
              <w:fldChar w:fldCharType="begin" w:fldLock="1"/>
            </w:r>
            <w:r>
              <w:instrText xml:space="preserve"> HYPERLINK  \l "_Resetting_Images" </w:instrText>
            </w:r>
            <w:r>
              <w:fldChar w:fldCharType="separate"/>
            </w:r>
            <w:r>
              <w:t>Reset</w:t>
            </w:r>
            <w:r>
              <w:fldChar w:fldCharType="end"/>
            </w:r>
          </w:p>
        </w:tc>
        <w:bookmarkStart w:id="1340" w:name="_WWID10003670"/>
        <w:bookmarkEnd w:id="1340"/>
      </w:tr>
    </w:tbl>
    <w:p w:rsidR="005064F4" w:rsidRDefault="005064F4">
      <w:pPr>
        <w:pStyle w:val="Heading3"/>
      </w:pPr>
      <w:bookmarkStart w:id="1341" w:name="_Scaling_Images"/>
      <w:bookmarkStart w:id="1342" w:name="_Ref137002246"/>
      <w:bookmarkStart w:id="1343" w:name="_Ref137002249"/>
      <w:bookmarkStart w:id="1344" w:name="_Toc508192012"/>
      <w:bookmarkEnd w:id="1341"/>
      <w:r>
        <w:t>Scaling Images</w:t>
      </w:r>
      <w:bookmarkStart w:id="1345" w:name="_WWID10001042"/>
      <w:bookmarkEnd w:id="1342"/>
      <w:bookmarkEnd w:id="1343"/>
      <w:bookmarkEnd w:id="1344"/>
    </w:p>
    <w:bookmarkEnd w:id="1345"/>
    <w:p w:rsidR="00891C21" w:rsidRDefault="005064F4">
      <w:pPr>
        <w:pStyle w:val="aNorm"/>
      </w:pPr>
      <w:r>
        <w:fldChar w:fldCharType="begin"/>
      </w:r>
      <w:r>
        <w:instrText xml:space="preserve"> xe "images: zooming" </w:instrText>
      </w:r>
      <w:r>
        <w:fldChar w:fldCharType="end"/>
      </w:r>
      <w:r>
        <w:fldChar w:fldCharType="begin"/>
      </w:r>
      <w:r>
        <w:instrText xml:space="preserve"> xe "scale</w:instrText>
      </w:r>
      <w:r w:rsidR="000F5490">
        <w:instrText>:</w:instrText>
      </w:r>
      <w:r>
        <w:instrText xml:space="preserve"> changing" </w:instrText>
      </w:r>
      <w:r>
        <w:fldChar w:fldCharType="end"/>
      </w:r>
      <w:r>
        <w:fldChar w:fldCharType="begin"/>
      </w:r>
      <w:r>
        <w:instrText xml:space="preserve"> xe "zoom, changing" </w:instrText>
      </w:r>
      <w:r>
        <w:fldChar w:fldCharType="end"/>
      </w:r>
      <w:r w:rsidR="00380B84">
        <w:t xml:space="preserve">An image can </w:t>
      </w:r>
      <w:r w:rsidR="00347283">
        <w:t xml:space="preserve">be </w:t>
      </w:r>
      <w:r w:rsidR="00084AC6">
        <w:t>can be dynamically zoomed from 5%</w:t>
      </w:r>
      <w:r w:rsidR="00084AC6" w:rsidRPr="00712928">
        <w:t xml:space="preserve"> to 800%</w:t>
      </w:r>
      <w:r w:rsidR="00084AC6">
        <w:t xml:space="preserve">, or it can be </w:t>
      </w:r>
      <w:r w:rsidR="00380B84">
        <w:t>scaled to a specific percentage of its original size</w:t>
      </w:r>
      <w:r w:rsidRPr="00712928">
        <w:t>.</w:t>
      </w:r>
      <w:r w:rsidR="00380B84">
        <w:t xml:space="preserve"> </w:t>
      </w:r>
      <w:r w:rsidR="005C0C65">
        <w:t>You can also expand an image in the Viewer window to the size of an entire screen</w:t>
      </w:r>
      <w:bookmarkStart w:id="1346" w:name="_WWID10001043"/>
      <w:r w:rsidR="00891C21">
        <w:t>.</w:t>
      </w:r>
    </w:p>
    <w:p w:rsidR="00084AC6" w:rsidRDefault="005C0C65">
      <w:pPr>
        <w:pStyle w:val="aNorm"/>
      </w:pPr>
      <w:r>
        <w:t>As an image’s scale is changed, the current scale percentage</w:t>
      </w:r>
      <w:r w:rsidR="00BC35DB">
        <w:t xml:space="preserve"> is shown in the image information area at the bottom of the viewport</w:t>
      </w:r>
      <w:r>
        <w:t>.</w:t>
      </w:r>
      <w:bookmarkEnd w:id="1346"/>
      <w:r w:rsidR="00891C21">
        <w:t xml:space="preserve"> </w:t>
      </w:r>
      <w:r w:rsidR="00084AC6">
        <w:t>Unless Apply To sett</w:t>
      </w:r>
      <w:r w:rsidR="00084AC6">
        <w:t>i</w:t>
      </w:r>
      <w:r w:rsidR="00084AC6">
        <w:t>ngs have been changed, scale changes affect all images in a viewport (details</w:t>
      </w:r>
      <w:r w:rsidR="003F4D8A">
        <w:t xml:space="preserve"> on page </w:t>
      </w:r>
      <w:r w:rsidR="003F4D8A">
        <w:fldChar w:fldCharType="begin"/>
      </w:r>
      <w:r w:rsidR="003F4D8A">
        <w:instrText xml:space="preserve"> PAGEREF _Ref257058246 \h </w:instrText>
      </w:r>
      <w:r w:rsidR="003F4D8A">
        <w:fldChar w:fldCharType="separate"/>
      </w:r>
      <w:ins w:id="1347" w:author="Andersen, Charles W.  (ManTech)" w:date="2019-12-10T15:26:00Z">
        <w:r w:rsidR="00380255">
          <w:rPr>
            <w:noProof/>
          </w:rPr>
          <w:t>81</w:t>
        </w:r>
      </w:ins>
      <w:del w:id="1348" w:author="Andersen, Charles W.  (ManTech)" w:date="2019-12-10T15:26:00Z">
        <w:r w:rsidR="00B77F99" w:rsidDel="00380255">
          <w:rPr>
            <w:noProof/>
          </w:rPr>
          <w:delText>4</w:delText>
        </w:r>
      </w:del>
      <w:r w:rsidR="003F4D8A">
        <w:fldChar w:fldCharType="end"/>
      </w:r>
      <w:r w:rsidR="00330AD0">
        <w:t>)</w:t>
      </w:r>
      <w:r w:rsidR="00084AC6">
        <w:t>.</w:t>
      </w:r>
      <w:bookmarkStart w:id="1349" w:name="_WWID10001051"/>
    </w:p>
    <w:bookmarkEnd w:id="1349"/>
    <w:p w:rsidR="00084AC6" w:rsidRDefault="00084AC6">
      <w:pPr>
        <w:pStyle w:val="aProcHead"/>
      </w:pPr>
      <w:r>
        <w:t>To change scale dynamically</w:t>
      </w:r>
      <w:bookmarkStart w:id="1350" w:name="_WWID10007258"/>
    </w:p>
    <w:bookmarkEnd w:id="1350"/>
    <w:p w:rsidR="00084AC6" w:rsidRDefault="00084AC6">
      <w:pPr>
        <w:pStyle w:val="aNorm"/>
      </w:pPr>
      <w:r>
        <w:t xml:space="preserve">Point to the image you want to scale, then drag with the right mouse button while pressing the </w:t>
      </w:r>
      <w:r w:rsidR="005144BA">
        <w:rPr>
          <w:rStyle w:val="Strong"/>
        </w:rPr>
        <w:t>&lt;Ctrl</w:t>
      </w:r>
      <w:r>
        <w:rPr>
          <w:rStyle w:val="Strong"/>
        </w:rPr>
        <w:t>&gt;</w:t>
      </w:r>
      <w:r>
        <w:t xml:space="preserve"> key.</w:t>
      </w:r>
      <w:bookmarkStart w:id="1351" w:name="_WWID10007259"/>
    </w:p>
    <w:bookmarkEnd w:id="1351"/>
    <w:p w:rsidR="00084AC6" w:rsidRDefault="00084AC6">
      <w:pPr>
        <w:pStyle w:val="aNorm0"/>
      </w:pPr>
      <w:r>
        <w:rPr>
          <w:rStyle w:val="bLeadin"/>
        </w:rPr>
        <w:t xml:space="preserve">Tip  </w:t>
      </w:r>
      <w:r>
        <w:t>You can customize the operation assigned to the ri</w:t>
      </w:r>
      <w:r>
        <w:t>g</w:t>
      </w:r>
      <w:r>
        <w:t xml:space="preserve">ht </w:t>
      </w:r>
      <w:r>
        <w:t>m</w:t>
      </w:r>
      <w:r>
        <w:t>ouse button (details</w:t>
      </w:r>
      <w:r w:rsidR="003F4D8A">
        <w:t xml:space="preserve"> on</w:t>
      </w:r>
      <w:r w:rsidR="00330AD0">
        <w:t xml:space="preserve"> page</w:t>
      </w:r>
      <w:r w:rsidR="008C6B25">
        <w:t xml:space="preserve"> </w:t>
      </w:r>
      <w:r w:rsidR="008C6B25">
        <w:fldChar w:fldCharType="begin"/>
      </w:r>
      <w:r w:rsidR="008C6B25">
        <w:instrText xml:space="preserve"> PAGEREF _Ref169587605 \h </w:instrText>
      </w:r>
      <w:r w:rsidR="008C6B25">
        <w:fldChar w:fldCharType="separate"/>
      </w:r>
      <w:ins w:id="1352" w:author="Andersen, Charles W.  (ManTech)" w:date="2019-12-10T15:26:00Z">
        <w:r w:rsidR="00380255">
          <w:rPr>
            <w:noProof/>
          </w:rPr>
          <w:t>115</w:t>
        </w:r>
      </w:ins>
      <w:del w:id="1353" w:author="Andersen, Charles W.  (ManTech)" w:date="2019-12-10T15:26:00Z">
        <w:r w:rsidR="00B77F99" w:rsidDel="00380255">
          <w:rPr>
            <w:noProof/>
          </w:rPr>
          <w:delText>4</w:delText>
        </w:r>
      </w:del>
      <w:r w:rsidR="008C6B25">
        <w:fldChar w:fldCharType="end"/>
      </w:r>
      <w:r>
        <w:t>).</w:t>
      </w:r>
      <w:bookmarkStart w:id="1354" w:name="_WWID10001050"/>
    </w:p>
    <w:p w:rsidR="00084AC6" w:rsidRDefault="00084AC6">
      <w:pPr>
        <w:pStyle w:val="aNorm"/>
      </w:pPr>
      <w:r>
        <w:t xml:space="preserve">You can also turn on the scale tool (click </w:t>
      </w:r>
      <w:r w:rsidR="00084380" w:rsidRPr="006C0768">
        <w:rPr>
          <w:rStyle w:val="bDrop3pt"/>
          <w:noProof/>
        </w:rPr>
        <w:drawing>
          <wp:inline distT="0" distB="0" distL="0" distR="0">
            <wp:extent cx="200025" cy="180975"/>
            <wp:effectExtent l="0" t="0" r="0" b="0"/>
            <wp:docPr id="101" name="Picture 101" descr="Scale/Zoo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ale/Zoom butt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Style w:val="bDrop3pt"/>
        </w:rPr>
        <w:t xml:space="preserve"> </w:t>
      </w:r>
      <w:r>
        <w:t xml:space="preserve">in the toolbar or right-click any image, then click </w:t>
      </w:r>
      <w:r>
        <w:rPr>
          <w:rStyle w:val="Strong"/>
        </w:rPr>
        <w:t>Scale</w:t>
      </w:r>
      <w:r>
        <w:t xml:space="preserve">) and change scale by dragging with the left mouse button. </w:t>
      </w:r>
      <w:bookmarkStart w:id="1355" w:name="_WWID10007260"/>
    </w:p>
    <w:p w:rsidR="00084AC6" w:rsidRDefault="00084AC6">
      <w:pPr>
        <w:pStyle w:val="aNorm0"/>
        <w:keepNext/>
      </w:pPr>
      <w:bookmarkStart w:id="1356" w:name="_WWID10008015"/>
      <w:r>
        <w:rPr>
          <w:rStyle w:val="bLeadin"/>
        </w:rPr>
        <w:t xml:space="preserve">Tip  </w:t>
      </w:r>
      <w:r>
        <w:t>If you have image-adjustment shortcuts enabled, you can use the arrow keys to fine-tune scale adjustments (details</w:t>
      </w:r>
      <w:r w:rsidR="008C6B25">
        <w:t xml:space="preserve"> on page </w:t>
      </w:r>
      <w:r w:rsidR="008C6B25">
        <w:fldChar w:fldCharType="begin"/>
      </w:r>
      <w:r w:rsidR="008C6B25">
        <w:instrText xml:space="preserve"> PAGEREF _Ref169587605 \h </w:instrText>
      </w:r>
      <w:r w:rsidR="008C6B25">
        <w:fldChar w:fldCharType="separate"/>
      </w:r>
      <w:ins w:id="1357" w:author="Andersen, Charles W.  (ManTech)" w:date="2019-12-10T15:26:00Z">
        <w:r w:rsidR="00380255">
          <w:rPr>
            <w:noProof/>
          </w:rPr>
          <w:t>115</w:t>
        </w:r>
      </w:ins>
      <w:del w:id="1358" w:author="Andersen, Charles W.  (ManTech)" w:date="2019-12-10T15:26:00Z">
        <w:r w:rsidR="00B77F99" w:rsidDel="00380255">
          <w:rPr>
            <w:noProof/>
          </w:rPr>
          <w:delText>4</w:delText>
        </w:r>
      </w:del>
      <w:r w:rsidR="008C6B25">
        <w:fldChar w:fldCharType="end"/>
      </w:r>
      <w:r>
        <w:t>) while the scale tool is active.</w:t>
      </w:r>
    </w:p>
    <w:p w:rsidR="00084AC6" w:rsidRDefault="00084AC6">
      <w:pPr>
        <w:pStyle w:val="aNorm"/>
      </w:pPr>
      <w:r>
        <w:t xml:space="preserve">When you </w:t>
      </w:r>
      <w:r w:rsidR="00F42A1E">
        <w:t>have finished</w:t>
      </w:r>
      <w:r>
        <w:t xml:space="preserve"> using the scale tool, turn it off by right-clicking once.</w:t>
      </w:r>
      <w:bookmarkStart w:id="1359" w:name="_WWID10008016"/>
    </w:p>
    <w:bookmarkEnd w:id="1354"/>
    <w:bookmarkEnd w:id="1355"/>
    <w:bookmarkEnd w:id="1356"/>
    <w:bookmarkEnd w:id="1359"/>
    <w:p w:rsidR="005064F4" w:rsidRDefault="005C0C65">
      <w:pPr>
        <w:pStyle w:val="aProcHead"/>
      </w:pPr>
      <w:r>
        <w:t xml:space="preserve">To </w:t>
      </w:r>
      <w:r w:rsidR="00084AC6">
        <w:t>scale an image to a specific size</w:t>
      </w:r>
      <w:r w:rsidR="005064F4">
        <w:t xml:space="preserve"> </w:t>
      </w:r>
      <w:bookmarkStart w:id="1360" w:name="_WWID10001044"/>
    </w:p>
    <w:bookmarkEnd w:id="1360"/>
    <w:p w:rsidR="005064F4" w:rsidRDefault="005064F4" w:rsidP="006F68A8">
      <w:pPr>
        <w:pStyle w:val="aNorm"/>
        <w:numPr>
          <w:ilvl w:val="0"/>
          <w:numId w:val="61"/>
        </w:numPr>
      </w:pPr>
      <w:r>
        <w:t xml:space="preserve">Click </w:t>
      </w:r>
      <w:r w:rsidR="00084380" w:rsidRPr="006C0768">
        <w:rPr>
          <w:rStyle w:val="bDrop3pt"/>
          <w:noProof/>
        </w:rPr>
        <w:drawing>
          <wp:inline distT="0" distB="0" distL="0" distR="0">
            <wp:extent cx="200025" cy="180975"/>
            <wp:effectExtent l="0" t="0" r="0" b="0"/>
            <wp:docPr id="102" name="Picture 102" descr="Scale/Zoo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ale/Zoom butt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Style w:val="bDrop3pt"/>
        </w:rPr>
        <w:t xml:space="preserve"> </w:t>
      </w:r>
      <w:r>
        <w:t xml:space="preserve">in the </w:t>
      </w:r>
      <w:r w:rsidR="00805A2A">
        <w:t>toolbar</w:t>
      </w:r>
      <w:r w:rsidR="005C0C65">
        <w:t>;</w:t>
      </w:r>
      <w:r>
        <w:t xml:space="preserve"> or right-click any image, then click </w:t>
      </w:r>
      <w:r>
        <w:rPr>
          <w:rStyle w:val="Strong"/>
        </w:rPr>
        <w:t>Scale</w:t>
      </w:r>
      <w:r>
        <w:t>.</w:t>
      </w:r>
      <w:bookmarkStart w:id="1361" w:name="_WWID10001045"/>
    </w:p>
    <w:bookmarkEnd w:id="1361"/>
    <w:p w:rsidR="005064F4" w:rsidRDefault="005064F4" w:rsidP="006F68A8">
      <w:pPr>
        <w:pStyle w:val="aNorm"/>
        <w:numPr>
          <w:ilvl w:val="0"/>
          <w:numId w:val="61"/>
        </w:numPr>
      </w:pPr>
      <w:r>
        <w:t xml:space="preserve">Point to the image you want to </w:t>
      </w:r>
      <w:r w:rsidR="005C0C65">
        <w:t>change</w:t>
      </w:r>
      <w:r w:rsidR="00380B84">
        <w:t xml:space="preserve"> and do any of the following:</w:t>
      </w:r>
      <w:bookmarkStart w:id="1362" w:name="_WWID10001046"/>
    </w:p>
    <w:tbl>
      <w:tblPr>
        <w:tblW w:w="0" w:type="auto"/>
        <w:tblInd w:w="360" w:type="dxa"/>
        <w:tblBorders>
          <w:top w:val="single" w:sz="8" w:space="0" w:color="auto"/>
          <w:bottom w:val="single" w:sz="8" w:space="0" w:color="auto"/>
        </w:tblBorders>
        <w:tblLook w:val="01E0" w:firstRow="1" w:lastRow="1" w:firstColumn="1" w:lastColumn="1" w:noHBand="0" w:noVBand="0"/>
      </w:tblPr>
      <w:tblGrid>
        <w:gridCol w:w="1800"/>
        <w:gridCol w:w="4860"/>
        <w:tblGridChange w:id="1363">
          <w:tblGrid>
            <w:gridCol w:w="1800"/>
            <w:gridCol w:w="4860"/>
          </w:tblGrid>
        </w:tblGridChange>
      </w:tblGrid>
      <w:tr w:rsidR="00380B84" w:rsidTr="005144BA">
        <w:trPr>
          <w:tblHeader/>
        </w:trPr>
        <w:tc>
          <w:tcPr>
            <w:tcW w:w="1800" w:type="dxa"/>
            <w:tcBorders>
              <w:top w:val="single" w:sz="8" w:space="0" w:color="auto"/>
              <w:left w:val="nil"/>
              <w:bottom w:val="single" w:sz="6" w:space="0" w:color="auto"/>
              <w:right w:val="nil"/>
              <w:tl2br w:val="nil"/>
              <w:tr2bl w:val="nil"/>
            </w:tcBorders>
            <w:shd w:val="clear" w:color="auto" w:fill="auto"/>
          </w:tcPr>
          <w:p w:rsidR="00380B84" w:rsidRDefault="00380B84">
            <w:pPr>
              <w:pStyle w:val="aTable0"/>
              <w:rPr>
                <w:rStyle w:val="Strong"/>
              </w:rPr>
            </w:pPr>
            <w:bookmarkStart w:id="1364" w:name="_WWID10001048"/>
            <w:bookmarkStart w:id="1365" w:name="_WWID10003392"/>
            <w:bookmarkStart w:id="1366" w:name="_WWID10003394"/>
            <w:bookmarkEnd w:id="1362"/>
            <w:bookmarkEnd w:id="1366"/>
            <w:r>
              <w:rPr>
                <w:rStyle w:val="Strong"/>
              </w:rPr>
              <w:t>To...</w:t>
            </w:r>
          </w:p>
        </w:tc>
        <w:tc>
          <w:tcPr>
            <w:tcW w:w="4860" w:type="dxa"/>
            <w:tcBorders>
              <w:top w:val="single" w:sz="8" w:space="0" w:color="auto"/>
              <w:left w:val="nil"/>
              <w:bottom w:val="single" w:sz="6" w:space="0" w:color="auto"/>
              <w:right w:val="nil"/>
              <w:tl2br w:val="nil"/>
              <w:tr2bl w:val="nil"/>
            </w:tcBorders>
            <w:shd w:val="clear" w:color="auto" w:fill="auto"/>
          </w:tcPr>
          <w:p w:rsidR="00380B84" w:rsidRDefault="00380B84">
            <w:pPr>
              <w:pStyle w:val="aTable0"/>
              <w:rPr>
                <w:rStyle w:val="Strong"/>
              </w:rPr>
            </w:pPr>
            <w:bookmarkStart w:id="1367" w:name="_WWID10003395"/>
            <w:bookmarkEnd w:id="1367"/>
            <w:r>
              <w:rPr>
                <w:rStyle w:val="Strong"/>
              </w:rPr>
              <w:t>Do this...</w:t>
            </w:r>
          </w:p>
        </w:tc>
        <w:bookmarkStart w:id="1368" w:name="_WWID10003671"/>
        <w:bookmarkEnd w:id="1368"/>
      </w:tr>
      <w:tr w:rsidR="00380B84" w:rsidRPr="00517F69" w:rsidTr="005144BA">
        <w:tc>
          <w:tcPr>
            <w:tcW w:w="1800" w:type="dxa"/>
            <w:tcBorders>
              <w:top w:val="nil"/>
              <w:left w:val="nil"/>
              <w:bottom w:val="nil"/>
              <w:right w:val="nil"/>
              <w:tl2br w:val="nil"/>
              <w:tr2bl w:val="nil"/>
            </w:tcBorders>
            <w:shd w:val="clear" w:color="auto" w:fill="E6E6E6"/>
          </w:tcPr>
          <w:p w:rsidR="00380B84" w:rsidRPr="00517F69" w:rsidRDefault="00380B84">
            <w:pPr>
              <w:pStyle w:val="aTable0"/>
            </w:pPr>
            <w:bookmarkStart w:id="1369" w:name="_WWID10003393"/>
            <w:bookmarkStart w:id="1370" w:name="_WWID10003398"/>
            <w:bookmarkEnd w:id="1369"/>
            <w:bookmarkEnd w:id="1370"/>
            <w:r>
              <w:t>Scale image to 100%</w:t>
            </w:r>
          </w:p>
        </w:tc>
        <w:tc>
          <w:tcPr>
            <w:tcW w:w="4860" w:type="dxa"/>
            <w:tcBorders>
              <w:top w:val="nil"/>
              <w:left w:val="nil"/>
              <w:bottom w:val="nil"/>
              <w:right w:val="nil"/>
              <w:tl2br w:val="nil"/>
              <w:tr2bl w:val="nil"/>
            </w:tcBorders>
            <w:shd w:val="clear" w:color="auto" w:fill="E6E6E6"/>
          </w:tcPr>
          <w:p w:rsidR="00380B84" w:rsidRPr="00517F69" w:rsidRDefault="00380B84">
            <w:pPr>
              <w:pStyle w:val="aTable0"/>
            </w:pPr>
            <w:r>
              <w:t>Point near the top left corner of the viewport.</w:t>
            </w:r>
            <w:r w:rsidR="00347283">
              <w:t xml:space="preserve"> </w:t>
            </w:r>
            <w:r>
              <w:t xml:space="preserve">When the mouse pointer changes to </w:t>
            </w:r>
            <w:r w:rsidR="00084380" w:rsidRPr="005B2AAB">
              <w:rPr>
                <w:rStyle w:val="bDrop3pt"/>
                <w:noProof/>
              </w:rPr>
              <w:drawing>
                <wp:inline distT="0" distB="0" distL="0" distR="0">
                  <wp:extent cx="247650" cy="247650"/>
                  <wp:effectExtent l="0" t="0" r="0" b="0"/>
                  <wp:docPr id="103" name="Picture 103" descr="Scale to 100%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cale to 100% pointe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click once.</w:t>
            </w:r>
            <w:bookmarkStart w:id="1371" w:name="_WWID10003401"/>
            <w:bookmarkEnd w:id="1371"/>
          </w:p>
        </w:tc>
        <w:bookmarkStart w:id="1372" w:name="_WWID10003674"/>
        <w:bookmarkEnd w:id="1372"/>
      </w:tr>
      <w:tr w:rsidR="00380B84" w:rsidRPr="00517F69" w:rsidTr="005144BA">
        <w:tc>
          <w:tcPr>
            <w:tcW w:w="1800" w:type="dxa"/>
            <w:tcBorders>
              <w:bottom w:val="nil"/>
            </w:tcBorders>
            <w:shd w:val="clear" w:color="auto" w:fill="auto"/>
          </w:tcPr>
          <w:p w:rsidR="00380B84" w:rsidRPr="00517F69" w:rsidRDefault="00380B84">
            <w:pPr>
              <w:pStyle w:val="aTable0"/>
            </w:pPr>
            <w:r>
              <w:t xml:space="preserve">Scale image to </w:t>
            </w:r>
            <w:r>
              <w:br/>
              <w:t>fit viewport</w:t>
            </w:r>
            <w:bookmarkStart w:id="1373" w:name="_WWID10003399"/>
            <w:bookmarkEnd w:id="1373"/>
          </w:p>
        </w:tc>
        <w:tc>
          <w:tcPr>
            <w:tcW w:w="4860" w:type="dxa"/>
            <w:tcBorders>
              <w:bottom w:val="nil"/>
            </w:tcBorders>
            <w:shd w:val="clear" w:color="auto" w:fill="auto"/>
          </w:tcPr>
          <w:p w:rsidR="00380B84" w:rsidRPr="00517F69" w:rsidRDefault="00380B84">
            <w:pPr>
              <w:pStyle w:val="aTable0"/>
            </w:pPr>
            <w:r>
              <w:t>Point near the top middle part of the viewport.</w:t>
            </w:r>
            <w:r w:rsidR="00347283">
              <w:t xml:space="preserve"> </w:t>
            </w:r>
            <w:r>
              <w:t xml:space="preserve">When the mouse pointer changes to </w:t>
            </w:r>
            <w:r w:rsidR="00084380" w:rsidRPr="005B2AAB">
              <w:rPr>
                <w:rStyle w:val="bDrop3pt"/>
                <w:noProof/>
              </w:rPr>
              <w:drawing>
                <wp:inline distT="0" distB="0" distL="0" distR="0">
                  <wp:extent cx="247650" cy="247650"/>
                  <wp:effectExtent l="0" t="0" r="0" b="0"/>
                  <wp:docPr id="104" name="Picture 104" descr="Scale image to viewport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cale image to viewport point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click once.</w:t>
            </w:r>
            <w:bookmarkStart w:id="1374" w:name="_WWID10003402"/>
            <w:bookmarkEnd w:id="1374"/>
          </w:p>
        </w:tc>
        <w:bookmarkStart w:id="1375" w:name="_WWID10003675"/>
        <w:bookmarkEnd w:id="1375"/>
      </w:tr>
      <w:tr w:rsidR="00380B84" w:rsidRPr="00CD49F4" w:rsidTr="005144BA">
        <w:tc>
          <w:tcPr>
            <w:tcW w:w="1800" w:type="dxa"/>
            <w:tcBorders>
              <w:top w:val="nil"/>
              <w:left w:val="nil"/>
              <w:bottom w:val="single" w:sz="8" w:space="0" w:color="auto"/>
              <w:right w:val="nil"/>
              <w:tl2br w:val="nil"/>
              <w:tr2bl w:val="nil"/>
            </w:tcBorders>
            <w:shd w:val="pct10" w:color="auto" w:fill="auto"/>
          </w:tcPr>
          <w:p w:rsidR="00380B84" w:rsidRPr="00CD49F4" w:rsidRDefault="00380B84">
            <w:pPr>
              <w:pStyle w:val="aTable0"/>
            </w:pPr>
            <w:r>
              <w:t>Scale image to 50, 75, 125, 150, or 200%</w:t>
            </w:r>
            <w:bookmarkStart w:id="1376" w:name="_WWID10003400"/>
            <w:bookmarkEnd w:id="1376"/>
          </w:p>
        </w:tc>
        <w:tc>
          <w:tcPr>
            <w:tcW w:w="4860" w:type="dxa"/>
            <w:tcBorders>
              <w:top w:val="nil"/>
              <w:left w:val="nil"/>
              <w:bottom w:val="single" w:sz="8" w:space="0" w:color="auto"/>
              <w:right w:val="nil"/>
              <w:tl2br w:val="nil"/>
              <w:tr2bl w:val="nil"/>
            </w:tcBorders>
            <w:shd w:val="pct10" w:color="auto" w:fill="auto"/>
          </w:tcPr>
          <w:p w:rsidR="00380B84" w:rsidRPr="00517F69" w:rsidRDefault="00380B84">
            <w:pPr>
              <w:pStyle w:val="aTable0"/>
            </w:pPr>
            <w:r>
              <w:t>Point near the top right corner of the viewport.</w:t>
            </w:r>
            <w:r w:rsidR="00347283">
              <w:t xml:space="preserve"> </w:t>
            </w:r>
            <w:r>
              <w:t xml:space="preserve">When the mouse pointer changes to </w:t>
            </w:r>
            <w:bookmarkStart w:id="1377" w:name="_WWImgID10004543"/>
            <w:r w:rsidR="00084380" w:rsidRPr="003F4016">
              <w:rPr>
                <w:rStyle w:val="bDrop3pt"/>
                <w:noProof/>
              </w:rPr>
              <w:drawing>
                <wp:inline distT="0" distB="0" distL="0" distR="0">
                  <wp:extent cx="247650" cy="247650"/>
                  <wp:effectExtent l="0" t="0" r="0" b="0"/>
                  <wp:docPr id="105" name="Picture 105" descr="Sca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cale option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bookmarkEnd w:id="1377"/>
            <w:r>
              <w:t>, click once.</w:t>
            </w:r>
            <w:bookmarkStart w:id="1378" w:name="_WWID10003403"/>
            <w:bookmarkEnd w:id="1378"/>
            <w:r w:rsidR="00347283">
              <w:t xml:space="preserve"> </w:t>
            </w:r>
            <w:r>
              <w:t>Then click a scale option in the menu that displays.</w:t>
            </w:r>
          </w:p>
        </w:tc>
        <w:bookmarkStart w:id="1379" w:name="_WWID10003676"/>
        <w:bookmarkEnd w:id="1379"/>
      </w:tr>
    </w:tbl>
    <w:p w:rsidR="00380B84" w:rsidRDefault="00380B84">
      <w:pPr>
        <w:pStyle w:val="aSpace"/>
      </w:pPr>
      <w:bookmarkStart w:id="1380" w:name="_WWID10003677"/>
    </w:p>
    <w:p w:rsidR="00084AC6" w:rsidRDefault="00084AC6">
      <w:pPr>
        <w:pStyle w:val="aNorm0"/>
      </w:pPr>
      <w:bookmarkStart w:id="1381" w:name="_WWID10001049"/>
      <w:bookmarkEnd w:id="1364"/>
      <w:bookmarkEnd w:id="1365"/>
      <w:bookmarkEnd w:id="1380"/>
      <w:r>
        <w:rPr>
          <w:rStyle w:val="bLeadin"/>
        </w:rPr>
        <w:t xml:space="preserve">Tip  </w:t>
      </w:r>
      <w:r>
        <w:t xml:space="preserve">While the scale tool is turned on, you can also zoom in or out </w:t>
      </w:r>
      <w:r w:rsidR="009E254E">
        <w:t>by</w:t>
      </w:r>
      <w:r>
        <w:t xml:space="preserve"> dragging with the left mouse button.</w:t>
      </w:r>
    </w:p>
    <w:p w:rsidR="005064F4" w:rsidRDefault="005C0C65" w:rsidP="006F68A8">
      <w:pPr>
        <w:pStyle w:val="aNorm"/>
        <w:numPr>
          <w:ilvl w:val="0"/>
          <w:numId w:val="61"/>
        </w:numPr>
      </w:pPr>
      <w:r>
        <w:t>Continue using the Scale tool, or disable it by right-clicking once or by choosing another tool.</w:t>
      </w:r>
      <w:bookmarkStart w:id="1382" w:name="_WWID10007261"/>
    </w:p>
    <w:bookmarkEnd w:id="1381"/>
    <w:bookmarkEnd w:id="1382"/>
    <w:p w:rsidR="005064F4" w:rsidRDefault="005C0C65">
      <w:pPr>
        <w:pStyle w:val="aProcHead"/>
      </w:pPr>
      <w:r>
        <w:t>To use</w:t>
      </w:r>
      <w:r w:rsidR="005064F4">
        <w:t xml:space="preserve"> full-screen view</w:t>
      </w:r>
      <w:bookmarkStart w:id="1383" w:name="_WWID10001052"/>
    </w:p>
    <w:bookmarkEnd w:id="1383"/>
    <w:p w:rsidR="005C0C65" w:rsidRDefault="005064F4" w:rsidP="006F68A8">
      <w:pPr>
        <w:pStyle w:val="aNorm"/>
        <w:numPr>
          <w:ilvl w:val="0"/>
          <w:numId w:val="62"/>
        </w:numPr>
      </w:pPr>
      <w:r>
        <w:fldChar w:fldCharType="begin"/>
      </w:r>
      <w:r>
        <w:instrText xml:space="preserve"> xe "full-screen view" </w:instrText>
      </w:r>
      <w:r>
        <w:fldChar w:fldCharType="end"/>
      </w:r>
      <w:r w:rsidR="000D43E7">
        <w:fldChar w:fldCharType="begin"/>
      </w:r>
      <w:r w:rsidR="000D43E7">
        <w:instrText xml:space="preserve"> xe "images: </w:instrText>
      </w:r>
      <w:r w:rsidR="00B9335E">
        <w:instrText>full-screen view</w:instrText>
      </w:r>
      <w:r w:rsidR="000D43E7">
        <w:instrText xml:space="preserve">" </w:instrText>
      </w:r>
      <w:r w:rsidR="000D43E7">
        <w:fldChar w:fldCharType="end"/>
      </w:r>
      <w:r w:rsidR="00B9335E">
        <w:fldChar w:fldCharType="begin"/>
      </w:r>
      <w:r w:rsidR="00B9335E">
        <w:instrText xml:space="preserve"> xe "scale: full-screen view" </w:instrText>
      </w:r>
      <w:r w:rsidR="00B9335E">
        <w:fldChar w:fldCharType="end"/>
      </w:r>
      <w:r w:rsidR="005C0C65">
        <w:t>In the Viewer window, double-click an image.</w:t>
      </w:r>
      <w:r w:rsidR="00347283">
        <w:t xml:space="preserve"> </w:t>
      </w:r>
      <w:r w:rsidR="00BC35DB">
        <w:t xml:space="preserve">The image will </w:t>
      </w:r>
      <w:r w:rsidR="005C0C65">
        <w:t>expand</w:t>
      </w:r>
      <w:r w:rsidR="00BC35DB">
        <w:t xml:space="preserve"> </w:t>
      </w:r>
      <w:r w:rsidR="005C0C65">
        <w:t>to fill an entire screen.</w:t>
      </w:r>
      <w:bookmarkStart w:id="1384" w:name="_WWID10001053"/>
    </w:p>
    <w:bookmarkEnd w:id="1384"/>
    <w:p w:rsidR="005C0C65" w:rsidRDefault="005C0C65" w:rsidP="006F68A8">
      <w:pPr>
        <w:pStyle w:val="aNorm"/>
        <w:keepNext/>
        <w:numPr>
          <w:ilvl w:val="0"/>
          <w:numId w:val="62"/>
        </w:numPr>
      </w:pPr>
      <w:r>
        <w:t>While full-screen view is active, you can:</w:t>
      </w:r>
      <w:bookmarkStart w:id="1385" w:name="_WWID10001054"/>
    </w:p>
    <w:bookmarkEnd w:id="1385"/>
    <w:p w:rsidR="005C0C65" w:rsidRDefault="005C0C65" w:rsidP="006F68A8">
      <w:pPr>
        <w:pStyle w:val="aNorm"/>
        <w:numPr>
          <w:ilvl w:val="1"/>
          <w:numId w:val="120"/>
        </w:numPr>
      </w:pPr>
      <w:r>
        <w:t>A</w:t>
      </w:r>
      <w:r w:rsidR="005064F4">
        <w:t>djust</w:t>
      </w:r>
      <w:r>
        <w:t xml:space="preserve"> (window/level, flip/rotate, etc.)</w:t>
      </w:r>
      <w:r w:rsidR="005064F4">
        <w:t xml:space="preserve"> the</w:t>
      </w:r>
      <w:r>
        <w:t xml:space="preserve"> current</w:t>
      </w:r>
      <w:r w:rsidR="005064F4">
        <w:t xml:space="preserve"> image</w:t>
      </w:r>
      <w:r>
        <w:t>.</w:t>
      </w:r>
      <w:bookmarkStart w:id="1386" w:name="_WWID10001056"/>
    </w:p>
    <w:bookmarkEnd w:id="1386"/>
    <w:p w:rsidR="005064F4" w:rsidRDefault="005C0C65" w:rsidP="006F68A8">
      <w:pPr>
        <w:pStyle w:val="aNorm"/>
        <w:numPr>
          <w:ilvl w:val="1"/>
          <w:numId w:val="120"/>
        </w:numPr>
      </w:pPr>
      <w:r>
        <w:t>S</w:t>
      </w:r>
      <w:r w:rsidR="005064F4">
        <w:t>croll to other images</w:t>
      </w:r>
      <w:r>
        <w:t>, or use the cine feature</w:t>
      </w:r>
      <w:r w:rsidR="005064F4">
        <w:t>.</w:t>
      </w:r>
      <w:bookmarkStart w:id="1387" w:name="_WWID10001057"/>
    </w:p>
    <w:bookmarkEnd w:id="1387"/>
    <w:p w:rsidR="005064F4" w:rsidRDefault="00BC35DB" w:rsidP="006F68A8">
      <w:pPr>
        <w:pStyle w:val="aNorm"/>
        <w:numPr>
          <w:ilvl w:val="0"/>
          <w:numId w:val="62"/>
        </w:numPr>
      </w:pPr>
      <w:r>
        <w:t xml:space="preserve">When you </w:t>
      </w:r>
      <w:r w:rsidR="00F42A1E">
        <w:t>have finished</w:t>
      </w:r>
      <w:r>
        <w:t>, double-click the image to restore it to its original size</w:t>
      </w:r>
      <w:r w:rsidR="005064F4">
        <w:t>.</w:t>
      </w:r>
      <w:bookmarkStart w:id="1388" w:name="_WWID10001058"/>
    </w:p>
    <w:bookmarkEnd w:id="1388"/>
    <w:p w:rsidR="005064F4" w:rsidRDefault="005064F4">
      <w:pPr>
        <w:pStyle w:val="aNorm"/>
      </w:pPr>
      <w:r>
        <w:rPr>
          <w:rStyle w:val="bLeadin"/>
        </w:rPr>
        <w:t>Note</w:t>
      </w:r>
      <w:r>
        <w:t xml:space="preserve">  </w:t>
      </w:r>
      <w:r w:rsidR="005C0C65">
        <w:t xml:space="preserve">Full-screen view is specific to </w:t>
      </w:r>
      <w:r>
        <w:t>the Viewer window.</w:t>
      </w:r>
      <w:r w:rsidR="00347283">
        <w:t xml:space="preserve"> </w:t>
      </w:r>
      <w:r w:rsidR="005C0C65">
        <w:t xml:space="preserve">In other windows, you can </w:t>
      </w:r>
      <w:r>
        <w:t xml:space="preserve">quickly change the view to 1-up by clicking </w:t>
      </w:r>
      <w:r w:rsidR="00084380" w:rsidRPr="007951F8">
        <w:rPr>
          <w:rStyle w:val="bDrop3pt"/>
          <w:noProof/>
        </w:rPr>
        <w:drawing>
          <wp:inline distT="0" distB="0" distL="0" distR="0">
            <wp:extent cx="200025" cy="190500"/>
            <wp:effectExtent l="0" t="0" r="0" b="0"/>
            <wp:docPr id="106" name="Picture 106" descr="Change Layo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hange Layout butt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in the toolbar.</w:t>
      </w:r>
      <w:bookmarkStart w:id="1389" w:name="_WWID10001059"/>
    </w:p>
    <w:p w:rsidR="005064F4" w:rsidRDefault="005064F4">
      <w:pPr>
        <w:pStyle w:val="Heading3"/>
      </w:pPr>
      <w:bookmarkStart w:id="1390" w:name="_Panning_images"/>
      <w:bookmarkStart w:id="1391" w:name="_Toc508192013"/>
      <w:bookmarkEnd w:id="1389"/>
      <w:bookmarkEnd w:id="1390"/>
      <w:r>
        <w:t>Panning images</w:t>
      </w:r>
      <w:bookmarkEnd w:id="1391"/>
      <w:r>
        <w:t xml:space="preserve"> </w:t>
      </w:r>
      <w:bookmarkStart w:id="1392" w:name="_WWID10001060"/>
    </w:p>
    <w:bookmarkEnd w:id="1392"/>
    <w:p w:rsidR="005064F4" w:rsidRDefault="005064F4">
      <w:pPr>
        <w:pStyle w:val="aNorm"/>
        <w:keepNext/>
      </w:pPr>
      <w:r>
        <w:t>To pan an image, point to the image you want to pan and drag using</w:t>
      </w:r>
      <w:r w:rsidR="00347283">
        <w:t xml:space="preserve"> the</w:t>
      </w:r>
      <w:r>
        <w:t xml:space="preserve"> left mouse button.</w:t>
      </w:r>
      <w:bookmarkStart w:id="1393" w:name="_WWID10001061"/>
      <w:r w:rsidR="005C0C65">
        <w:t xml:space="preserve"> Note that images that are completely visible cannot be panned.</w:t>
      </w:r>
    </w:p>
    <w:bookmarkEnd w:id="1393"/>
    <w:p w:rsidR="005064F4" w:rsidRDefault="005C0C65">
      <w:pPr>
        <w:pStyle w:val="aNorm"/>
      </w:pPr>
      <w:r>
        <w:rPr>
          <w:rStyle w:val="bLeadin"/>
        </w:rPr>
        <w:t xml:space="preserve">Tip  </w:t>
      </w:r>
      <w:r w:rsidR="005064F4">
        <w:t>If the image does not pan, right-click once</w:t>
      </w:r>
      <w:r w:rsidR="00084AC6">
        <w:t xml:space="preserve"> to</w:t>
      </w:r>
      <w:r w:rsidR="005064F4">
        <w:t xml:space="preserve"> make sure that no other tools are active. (The mouse pointer look</w:t>
      </w:r>
      <w:r>
        <w:t>s</w:t>
      </w:r>
      <w:r w:rsidR="005064F4">
        <w:t xml:space="preserve"> like </w:t>
      </w:r>
      <w:bookmarkStart w:id="1394" w:name="_WWImgID10002249"/>
      <w:r w:rsidR="00084380">
        <w:rPr>
          <w:rStyle w:val="bDrop3pt"/>
          <w:noProof/>
        </w:rPr>
        <w:drawing>
          <wp:inline distT="0" distB="0" distL="0" distR="0">
            <wp:extent cx="180975" cy="180975"/>
            <wp:effectExtent l="0" t="0" r="0" b="0"/>
            <wp:docPr id="107" name="Picture 107" descr="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oint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bookmarkEnd w:id="1394"/>
      <w:r>
        <w:t xml:space="preserve"> when </w:t>
      </w:r>
      <w:r w:rsidR="005064F4">
        <w:t>no tools are active).</w:t>
      </w:r>
      <w:bookmarkStart w:id="1395" w:name="_WWID10001063"/>
    </w:p>
    <w:p w:rsidR="005064F4" w:rsidRDefault="005064F4">
      <w:pPr>
        <w:pStyle w:val="Heading3"/>
      </w:pPr>
      <w:bookmarkStart w:id="1396" w:name="_Changing_Window/Level"/>
      <w:bookmarkStart w:id="1397" w:name="_Ref136996619"/>
      <w:bookmarkStart w:id="1398" w:name="_Ref136996622"/>
      <w:bookmarkStart w:id="1399" w:name="_Toc508192014"/>
      <w:bookmarkEnd w:id="1395"/>
      <w:bookmarkEnd w:id="1396"/>
      <w:r>
        <w:t>Changing Window/Level</w:t>
      </w:r>
      <w:bookmarkStart w:id="1400" w:name="_WWID10001064"/>
      <w:bookmarkEnd w:id="1397"/>
      <w:bookmarkEnd w:id="1398"/>
      <w:bookmarkEnd w:id="1399"/>
    </w:p>
    <w:bookmarkEnd w:id="1400"/>
    <w:p w:rsidR="005C0C65" w:rsidRDefault="005064F4">
      <w:pPr>
        <w:pStyle w:val="aNorm"/>
      </w:pPr>
      <w:r>
        <w:fldChar w:fldCharType="begin"/>
      </w:r>
      <w:r>
        <w:instrText xml:space="preserve"> xe "window/level</w:instrText>
      </w:r>
      <w:r w:rsidR="000D08B7">
        <w:instrText>: changing</w:instrText>
      </w:r>
      <w:r>
        <w:instrText xml:space="preserve">" </w:instrText>
      </w:r>
      <w:r>
        <w:fldChar w:fldCharType="end"/>
      </w:r>
      <w:r>
        <w:fldChar w:fldCharType="begin"/>
      </w:r>
      <w:r>
        <w:instrText xml:space="preserve"> xe "images:  window/level, changing in"</w:instrText>
      </w:r>
      <w:r>
        <w:fldChar w:fldCharType="end"/>
      </w:r>
      <w:r>
        <w:t xml:space="preserve">You can change </w:t>
      </w:r>
      <w:r w:rsidR="005C0C65">
        <w:t xml:space="preserve">an image’s </w:t>
      </w:r>
      <w:r>
        <w:t xml:space="preserve">window/level </w:t>
      </w:r>
      <w:r w:rsidR="005C0C65">
        <w:t>using the mouse</w:t>
      </w:r>
      <w:r w:rsidR="009E254E">
        <w:t>, the keyboard, or a combination of both</w:t>
      </w:r>
      <w:r w:rsidR="005C0C65">
        <w:t xml:space="preserve">. You can also use the </w:t>
      </w:r>
      <w:r>
        <w:t>auto-window/level tool to base window/level values on a selected area in an image.</w:t>
      </w:r>
      <w:bookmarkStart w:id="1401" w:name="_WWID10001065"/>
    </w:p>
    <w:p w:rsidR="005C0C65" w:rsidRDefault="005C0C65">
      <w:pPr>
        <w:pStyle w:val="aNorm"/>
      </w:pPr>
      <w:r>
        <w:t>As an image’s window/level is changed, the area under the image updates to show the current window/level values.</w:t>
      </w:r>
      <w:bookmarkEnd w:id="1401"/>
      <w:r w:rsidR="009E254E">
        <w:t xml:space="preserve"> </w:t>
      </w:r>
      <w:r w:rsidR="00BC35DB">
        <w:t xml:space="preserve">Unless </w:t>
      </w:r>
      <w:r w:rsidR="00380B84">
        <w:t>Apply To set</w:t>
      </w:r>
      <w:r w:rsidR="00380B84">
        <w:t>t</w:t>
      </w:r>
      <w:r w:rsidR="00380B84">
        <w:t>ings</w:t>
      </w:r>
      <w:r>
        <w:t xml:space="preserve"> have been changed, window/level changes affect </w:t>
      </w:r>
      <w:r w:rsidR="00BC35DB">
        <w:t>all images in the viewport</w:t>
      </w:r>
      <w:r w:rsidR="00380B84">
        <w:t xml:space="preserve"> (details</w:t>
      </w:r>
      <w:r w:rsidR="00225173">
        <w:t xml:space="preserve"> on page </w:t>
      </w:r>
      <w:r w:rsidR="00225173">
        <w:fldChar w:fldCharType="begin"/>
      </w:r>
      <w:r w:rsidR="00225173">
        <w:instrText xml:space="preserve"> PAGEREF _Ref257100835 \h </w:instrText>
      </w:r>
      <w:r w:rsidR="00225173">
        <w:fldChar w:fldCharType="separate"/>
      </w:r>
      <w:ins w:id="1402" w:author="Andersen, Charles W.  (ManTech)" w:date="2019-12-10T15:26:00Z">
        <w:r w:rsidR="00380255">
          <w:rPr>
            <w:noProof/>
          </w:rPr>
          <w:t>81</w:t>
        </w:r>
      </w:ins>
      <w:del w:id="1403" w:author="Andersen, Charles W.  (ManTech)" w:date="2019-12-10T15:26:00Z">
        <w:r w:rsidR="00B77F99" w:rsidDel="00380255">
          <w:rPr>
            <w:noProof/>
          </w:rPr>
          <w:delText>4</w:delText>
        </w:r>
      </w:del>
      <w:r w:rsidR="00225173">
        <w:fldChar w:fldCharType="end"/>
      </w:r>
      <w:r w:rsidR="00380B84">
        <w:t>)</w:t>
      </w:r>
      <w:r>
        <w:t>.</w:t>
      </w:r>
      <w:bookmarkStart w:id="1404" w:name="_WWID10002376"/>
    </w:p>
    <w:bookmarkEnd w:id="1404"/>
    <w:p w:rsidR="005064F4" w:rsidRDefault="005C0C65">
      <w:pPr>
        <w:pStyle w:val="aProcHead"/>
      </w:pPr>
      <w:r>
        <w:t>To c</w:t>
      </w:r>
      <w:r w:rsidR="005064F4">
        <w:t>hang</w:t>
      </w:r>
      <w:r>
        <w:t>e</w:t>
      </w:r>
      <w:r w:rsidR="005064F4">
        <w:t xml:space="preserve"> window/level</w:t>
      </w:r>
      <w:bookmarkStart w:id="1405" w:name="_WWID10001066"/>
    </w:p>
    <w:bookmarkEnd w:id="1405"/>
    <w:p w:rsidR="005064F4" w:rsidRDefault="005C0C65">
      <w:pPr>
        <w:pStyle w:val="aNorm"/>
      </w:pPr>
      <w:r>
        <w:t>P</w:t>
      </w:r>
      <w:r w:rsidR="005064F4">
        <w:t>oint to the image you want to adjust and drag using the right mouse button.</w:t>
      </w:r>
      <w:bookmarkStart w:id="1406" w:name="_WWID10001067"/>
    </w:p>
    <w:bookmarkEnd w:id="1406"/>
    <w:p w:rsidR="005064F4" w:rsidRDefault="005064F4" w:rsidP="006F68A8">
      <w:pPr>
        <w:pStyle w:val="aNorm"/>
        <w:numPr>
          <w:ilvl w:val="0"/>
          <w:numId w:val="162"/>
        </w:numPr>
        <w:tabs>
          <w:tab w:val="clear" w:pos="360"/>
        </w:tabs>
      </w:pPr>
      <w:r>
        <w:t>Drag up or down to</w:t>
      </w:r>
      <w:r w:rsidR="005C0C65">
        <w:t xml:space="preserve"> change</w:t>
      </w:r>
      <w:r>
        <w:t xml:space="preserve"> window (window width)</w:t>
      </w:r>
      <w:r w:rsidR="005C0C65">
        <w:t xml:space="preserve"> values</w:t>
      </w:r>
      <w:r>
        <w:t>.</w:t>
      </w:r>
      <w:bookmarkStart w:id="1407" w:name="_WWID10001068"/>
    </w:p>
    <w:bookmarkEnd w:id="1407"/>
    <w:p w:rsidR="005064F4" w:rsidRDefault="005064F4" w:rsidP="006F68A8">
      <w:pPr>
        <w:pStyle w:val="aNorm"/>
        <w:numPr>
          <w:ilvl w:val="0"/>
          <w:numId w:val="162"/>
        </w:numPr>
        <w:tabs>
          <w:tab w:val="clear" w:pos="360"/>
        </w:tabs>
      </w:pPr>
      <w:r>
        <w:t xml:space="preserve">Drag left or right to </w:t>
      </w:r>
      <w:r w:rsidR="005C0C65">
        <w:t>change</w:t>
      </w:r>
      <w:r>
        <w:t xml:space="preserve"> level (window center)</w:t>
      </w:r>
      <w:r w:rsidR="005C0C65">
        <w:t xml:space="preserve"> values</w:t>
      </w:r>
      <w:r>
        <w:t>.</w:t>
      </w:r>
      <w:bookmarkStart w:id="1408" w:name="_WWID10001069"/>
    </w:p>
    <w:p w:rsidR="00BC35DB" w:rsidRDefault="00BC35DB">
      <w:pPr>
        <w:pStyle w:val="aNorm"/>
      </w:pPr>
      <w:r>
        <w:t xml:space="preserve">You can also click </w:t>
      </w:r>
      <w:bookmarkStart w:id="1409" w:name="_WWImgID10007951"/>
      <w:r w:rsidR="00084380" w:rsidRPr="00857D84">
        <w:rPr>
          <w:rStyle w:val="bDrop3pt"/>
          <w:noProof/>
        </w:rPr>
        <w:drawing>
          <wp:inline distT="0" distB="0" distL="0" distR="0">
            <wp:extent cx="200025" cy="190500"/>
            <wp:effectExtent l="0" t="0" r="0" b="0"/>
            <wp:docPr id="108" name="Picture 108" descr="Window/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indow/Level 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bookmarkEnd w:id="1409"/>
      <w:r>
        <w:t xml:space="preserve"> in the toolbar and change window/level by dragging </w:t>
      </w:r>
      <w:r w:rsidR="009E254E">
        <w:t>with</w:t>
      </w:r>
      <w:r>
        <w:t xml:space="preserve"> the left mouse button.</w:t>
      </w:r>
      <w:bookmarkStart w:id="1410" w:name="_WWID10003352"/>
    </w:p>
    <w:p w:rsidR="00084AC6" w:rsidRDefault="00084AC6">
      <w:pPr>
        <w:pStyle w:val="aNorm0"/>
        <w:keepNext/>
      </w:pPr>
      <w:r>
        <w:rPr>
          <w:rStyle w:val="bLeadin"/>
        </w:rPr>
        <w:t xml:space="preserve">Tip  </w:t>
      </w:r>
      <w:r>
        <w:t xml:space="preserve">If you have image-adjustment shortcuts enabled, you can use the arrow keys to fine-tune window/level </w:t>
      </w:r>
      <w:r w:rsidR="009E254E">
        <w:t>settings</w:t>
      </w:r>
      <w:r>
        <w:t xml:space="preserve"> (details</w:t>
      </w:r>
      <w:r w:rsidR="00225173">
        <w:t xml:space="preserve"> on page</w:t>
      </w:r>
      <w:r>
        <w:t xml:space="preserve"> </w:t>
      </w:r>
      <w:r>
        <w:fldChar w:fldCharType="begin" w:fldLock="1"/>
      </w:r>
      <w:r>
        <w:instrText xml:space="preserve"> PAGEREF _Ref169587605 \p \h </w:instrText>
      </w:r>
      <w:r>
        <w:fldChar w:fldCharType="separate"/>
      </w:r>
      <w:r w:rsidR="0093607B">
        <w:rPr>
          <w:noProof/>
        </w:rPr>
        <w:t xml:space="preserve"> 8</w:t>
      </w:r>
      <w:r w:rsidR="0093607B">
        <w:rPr>
          <w:noProof/>
        </w:rPr>
        <w:t>9</w:t>
      </w:r>
      <w:r>
        <w:fldChar w:fldCharType="end"/>
      </w:r>
      <w:r>
        <w:t>) while the window/level tool is active.</w:t>
      </w:r>
      <w:bookmarkStart w:id="1411" w:name="_WWID10008017"/>
    </w:p>
    <w:bookmarkEnd w:id="1411"/>
    <w:p w:rsidR="00084AC6" w:rsidRDefault="00084AC6">
      <w:pPr>
        <w:pStyle w:val="aNorm"/>
      </w:pPr>
      <w:r>
        <w:t xml:space="preserve">When you </w:t>
      </w:r>
      <w:r w:rsidR="00445A8A">
        <w:t xml:space="preserve">have </w:t>
      </w:r>
      <w:r>
        <w:t>finished using the window/level tool, you can turn it off by right-clicking once.</w:t>
      </w:r>
      <w:bookmarkStart w:id="1412" w:name="_WWID10008018"/>
    </w:p>
    <w:bookmarkEnd w:id="1408"/>
    <w:bookmarkEnd w:id="1410"/>
    <w:bookmarkEnd w:id="1412"/>
    <w:p w:rsidR="005064F4" w:rsidRDefault="005C0C65">
      <w:pPr>
        <w:pStyle w:val="aProcHead"/>
      </w:pPr>
      <w:r>
        <w:t>To use the</w:t>
      </w:r>
      <w:r w:rsidR="005064F4">
        <w:t xml:space="preserve"> auto-window/level</w:t>
      </w:r>
      <w:r>
        <w:t xml:space="preserve"> tool</w:t>
      </w:r>
      <w:bookmarkStart w:id="1413" w:name="_WWID10001075"/>
    </w:p>
    <w:bookmarkEnd w:id="1413"/>
    <w:p w:rsidR="005064F4" w:rsidRDefault="005064F4" w:rsidP="006F68A8">
      <w:pPr>
        <w:pStyle w:val="aNorm"/>
        <w:numPr>
          <w:ilvl w:val="0"/>
          <w:numId w:val="63"/>
        </w:numPr>
      </w:pPr>
      <w:r>
        <w:fldChar w:fldCharType="begin"/>
      </w:r>
      <w:r>
        <w:instrText xml:space="preserve"> xe "auto-window/level</w:instrText>
      </w:r>
      <w:r w:rsidR="00CD0B09">
        <w:instrText>: using</w:instrText>
      </w:r>
      <w:r>
        <w:instrText xml:space="preserve">" </w:instrText>
      </w:r>
      <w:r>
        <w:fldChar w:fldCharType="end"/>
      </w:r>
      <w:r>
        <w:t xml:space="preserve">Click </w:t>
      </w:r>
      <w:r w:rsidR="00084380" w:rsidRPr="00857D84">
        <w:rPr>
          <w:rStyle w:val="bDrop3pt"/>
          <w:noProof/>
        </w:rPr>
        <w:drawing>
          <wp:inline distT="0" distB="0" distL="0" distR="0">
            <wp:extent cx="200025" cy="180975"/>
            <wp:effectExtent l="0" t="0" r="0" b="0"/>
            <wp:docPr id="109" name="Picture 109" descr="Auto Window/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uto Window/Level 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 xml:space="preserve"> in the </w:t>
      </w:r>
      <w:r w:rsidR="00805A2A">
        <w:t>toolbar</w:t>
      </w:r>
      <w:r>
        <w:t>.</w:t>
      </w:r>
      <w:bookmarkStart w:id="1414" w:name="_WWID10001076"/>
    </w:p>
    <w:bookmarkEnd w:id="1414"/>
    <w:p w:rsidR="005064F4" w:rsidRDefault="005064F4" w:rsidP="006F68A8">
      <w:pPr>
        <w:pStyle w:val="aNorm"/>
        <w:numPr>
          <w:ilvl w:val="0"/>
          <w:numId w:val="63"/>
        </w:numPr>
      </w:pPr>
      <w:r>
        <w:t xml:space="preserve">In the image you want to adjust, drag the mouse to define </w:t>
      </w:r>
      <w:r w:rsidR="005C0C65">
        <w:t>a rectangular</w:t>
      </w:r>
      <w:r>
        <w:t xml:space="preserve"> area</w:t>
      </w:r>
      <w:r w:rsidR="005C0C65">
        <w:t xml:space="preserve"> that includes the tissue</w:t>
      </w:r>
      <w:r>
        <w:t xml:space="preserve"> you want to base the window/level on.</w:t>
      </w:r>
      <w:bookmarkStart w:id="1415" w:name="_WWID10001077"/>
    </w:p>
    <w:bookmarkEnd w:id="1415"/>
    <w:p w:rsidR="005064F4" w:rsidRDefault="005064F4" w:rsidP="006F68A8">
      <w:pPr>
        <w:pStyle w:val="aNorm"/>
        <w:numPr>
          <w:ilvl w:val="0"/>
          <w:numId w:val="63"/>
        </w:numPr>
      </w:pPr>
      <w:r>
        <w:t>When the drag is completed, the new window/level values will be applied to the entire image.</w:t>
      </w:r>
      <w:bookmarkStart w:id="1416" w:name="_WWID10001078"/>
    </w:p>
    <w:p w:rsidR="005064F4" w:rsidRDefault="005C0C65" w:rsidP="006F68A8">
      <w:pPr>
        <w:pStyle w:val="aNorm"/>
        <w:numPr>
          <w:ilvl w:val="0"/>
          <w:numId w:val="63"/>
        </w:numPr>
      </w:pPr>
      <w:bookmarkStart w:id="1417" w:name="_WWID10001079"/>
      <w:bookmarkEnd w:id="1416"/>
      <w:r>
        <w:t>Continue using the Auto-window/level tool, or disable it by right-clicking once or by choosing another tool.</w:t>
      </w:r>
    </w:p>
    <w:p w:rsidR="005064F4" w:rsidRDefault="005064F4">
      <w:pPr>
        <w:pStyle w:val="Heading3"/>
      </w:pPr>
      <w:bookmarkStart w:id="1418" w:name="_Inverting_Grayscale_Values"/>
      <w:bookmarkStart w:id="1419" w:name="_Toc508192015"/>
      <w:bookmarkEnd w:id="1417"/>
      <w:bookmarkEnd w:id="1418"/>
      <w:r>
        <w:t>Inverting Grayscale Values</w:t>
      </w:r>
      <w:bookmarkStart w:id="1420" w:name="_WWID10001080"/>
      <w:bookmarkEnd w:id="1419"/>
    </w:p>
    <w:bookmarkEnd w:id="1420"/>
    <w:p w:rsidR="005C0C65" w:rsidRDefault="005064F4">
      <w:pPr>
        <w:pStyle w:val="aNorm"/>
        <w:keepNext/>
      </w:pPr>
      <w:r>
        <w:fldChar w:fldCharType="begin"/>
      </w:r>
      <w:r w:rsidR="00333911">
        <w:instrText xml:space="preserve"> xe "invert</w:instrText>
      </w:r>
      <w:r>
        <w:instrText xml:space="preserve">" </w:instrText>
      </w:r>
      <w:r>
        <w:fldChar w:fldCharType="end"/>
      </w:r>
      <w:r>
        <w:fldChar w:fldCharType="begin"/>
      </w:r>
      <w:r>
        <w:instrText xml:space="preserve"> xe "images: inverting"</w:instrText>
      </w:r>
      <w:r>
        <w:fldChar w:fldCharType="end"/>
      </w:r>
      <w:r>
        <w:fldChar w:fldCharType="begin"/>
      </w:r>
      <w:r>
        <w:instrText xml:space="preserve"> xe "grayscale, inverting"</w:instrText>
      </w:r>
      <w:r>
        <w:fldChar w:fldCharType="end"/>
      </w:r>
      <w:r w:rsidR="005C0C65">
        <w:t xml:space="preserve">You can invert grayscale values to create a </w:t>
      </w:r>
      <w:r w:rsidR="00C64A6D">
        <w:t>“</w:t>
      </w:r>
      <w:r w:rsidR="00445A8A">
        <w:t xml:space="preserve">negative” </w:t>
      </w:r>
      <w:r w:rsidR="005C0C65">
        <w:t>view of an image.</w:t>
      </w:r>
      <w:bookmarkStart w:id="1421" w:name="_WWID10003678"/>
    </w:p>
    <w:bookmarkEnd w:id="1421"/>
    <w:p w:rsidR="005C0C65" w:rsidRDefault="005C0C65">
      <w:pPr>
        <w:pStyle w:val="aProcHead"/>
      </w:pPr>
      <w:r>
        <w:t xml:space="preserve">To invert an image </w:t>
      </w:r>
      <w:bookmarkStart w:id="1422" w:name="_WWID10002511"/>
    </w:p>
    <w:bookmarkEnd w:id="1422"/>
    <w:p w:rsidR="005064F4" w:rsidRDefault="005064F4" w:rsidP="006F68A8">
      <w:pPr>
        <w:pStyle w:val="aNorm"/>
        <w:numPr>
          <w:ilvl w:val="0"/>
          <w:numId w:val="64"/>
        </w:numPr>
      </w:pPr>
      <w:r>
        <w:t>C</w:t>
      </w:r>
      <w:r w:rsidRPr="00712928">
        <w:t>lick</w:t>
      </w:r>
      <w:r>
        <w:t xml:space="preserve"> </w:t>
      </w:r>
      <w:bookmarkStart w:id="1423" w:name="_WWImgID10004547"/>
      <w:r w:rsidR="00084380" w:rsidRPr="0097308A">
        <w:rPr>
          <w:rStyle w:val="bDrop3pt"/>
          <w:noProof/>
        </w:rPr>
        <w:drawing>
          <wp:inline distT="0" distB="0" distL="0" distR="0">
            <wp:extent cx="200025" cy="190500"/>
            <wp:effectExtent l="0" t="0" r="0" b="0"/>
            <wp:docPr id="110" name="Picture 110" descr="Inve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vert butt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bookmarkEnd w:id="1423"/>
      <w:r>
        <w:rPr>
          <w:rStyle w:val="bDrop3pt"/>
        </w:rPr>
        <w:t xml:space="preserve"> </w:t>
      </w:r>
      <w:r>
        <w:t>in</w:t>
      </w:r>
      <w:r w:rsidRPr="00712928">
        <w:t xml:space="preserve"> the </w:t>
      </w:r>
      <w:r w:rsidR="00805A2A">
        <w:t>toolbar</w:t>
      </w:r>
      <w:r>
        <w:t>, or r</w:t>
      </w:r>
      <w:r w:rsidRPr="00712928">
        <w:t xml:space="preserve">ight-click </w:t>
      </w:r>
      <w:r>
        <w:t xml:space="preserve">any </w:t>
      </w:r>
      <w:r w:rsidRPr="00712928">
        <w:t xml:space="preserve">image and click </w:t>
      </w:r>
      <w:r>
        <w:rPr>
          <w:rStyle w:val="Strong"/>
        </w:rPr>
        <w:t>Invert</w:t>
      </w:r>
      <w:r w:rsidRPr="00712928">
        <w:t>.</w:t>
      </w:r>
      <w:bookmarkStart w:id="1424" w:name="_WWID10001082"/>
    </w:p>
    <w:bookmarkEnd w:id="1424"/>
    <w:p w:rsidR="005064F4" w:rsidRDefault="005064F4" w:rsidP="006F68A8">
      <w:pPr>
        <w:pStyle w:val="aNorm"/>
        <w:numPr>
          <w:ilvl w:val="0"/>
          <w:numId w:val="64"/>
        </w:numPr>
      </w:pPr>
      <w:r>
        <w:t xml:space="preserve">Click </w:t>
      </w:r>
      <w:r w:rsidR="005C0C65">
        <w:t>the</w:t>
      </w:r>
      <w:r>
        <w:t xml:space="preserve"> image you want to invert.</w:t>
      </w:r>
      <w:bookmarkStart w:id="1425" w:name="_WWID10001083"/>
    </w:p>
    <w:p w:rsidR="005064F4" w:rsidRDefault="005C0C65" w:rsidP="006F68A8">
      <w:pPr>
        <w:pStyle w:val="aNorm"/>
        <w:numPr>
          <w:ilvl w:val="0"/>
          <w:numId w:val="64"/>
        </w:numPr>
      </w:pPr>
      <w:bookmarkStart w:id="1426" w:name="_WWID10001085"/>
      <w:bookmarkEnd w:id="1425"/>
      <w:r>
        <w:t>Continue using the Invert tool, or disable it by right-clicking once or by choosing another tool.</w:t>
      </w:r>
    </w:p>
    <w:p w:rsidR="00225173" w:rsidRDefault="005C0C65" w:rsidP="00225173">
      <w:pPr>
        <w:pStyle w:val="aNorm"/>
      </w:pPr>
      <w:bookmarkStart w:id="1427" w:name="_WWID10001086"/>
      <w:bookmarkEnd w:id="1426"/>
      <w:r>
        <w:rPr>
          <w:rStyle w:val="bLeadin"/>
        </w:rPr>
        <w:t xml:space="preserve">Tip  </w:t>
      </w:r>
      <w:r w:rsidR="00BC35DB">
        <w:t xml:space="preserve">Unless </w:t>
      </w:r>
      <w:r w:rsidR="00380B84">
        <w:t>Apply To s</w:t>
      </w:r>
      <w:r w:rsidR="00380B84">
        <w:t>e</w:t>
      </w:r>
      <w:r w:rsidR="00380B84">
        <w:t>ttings</w:t>
      </w:r>
      <w:r w:rsidR="00BC35DB">
        <w:t xml:space="preserve"> have been changed, invert affects all images in the viewport</w:t>
      </w:r>
      <w:r w:rsidR="00380B84">
        <w:t xml:space="preserve"> </w:t>
      </w:r>
      <w:bookmarkStart w:id="1428" w:name="_Reorienting_Images"/>
      <w:bookmarkEnd w:id="1427"/>
      <w:bookmarkEnd w:id="1428"/>
      <w:r w:rsidR="00225173">
        <w:t xml:space="preserve">(details on page </w:t>
      </w:r>
      <w:bookmarkStart w:id="1429" w:name="OLE_LINK7"/>
      <w:bookmarkStart w:id="1430" w:name="OLE_LINK8"/>
      <w:r w:rsidR="00225173">
        <w:fldChar w:fldCharType="begin"/>
      </w:r>
      <w:r w:rsidR="00225173">
        <w:instrText xml:space="preserve"> PAGEREF _Ref257100835 \h </w:instrText>
      </w:r>
      <w:r w:rsidR="00225173">
        <w:fldChar w:fldCharType="separate"/>
      </w:r>
      <w:ins w:id="1431" w:author="Andersen, Charles W.  (ManTech)" w:date="2019-12-10T15:26:00Z">
        <w:r w:rsidR="00380255">
          <w:rPr>
            <w:noProof/>
          </w:rPr>
          <w:t>81</w:t>
        </w:r>
      </w:ins>
      <w:del w:id="1432" w:author="Andersen, Charles W.  (ManTech)" w:date="2019-12-10T15:26:00Z">
        <w:r w:rsidR="00B77F99" w:rsidDel="00380255">
          <w:rPr>
            <w:noProof/>
          </w:rPr>
          <w:delText>4</w:delText>
        </w:r>
      </w:del>
      <w:r w:rsidR="00225173">
        <w:fldChar w:fldCharType="end"/>
      </w:r>
      <w:bookmarkEnd w:id="1429"/>
      <w:bookmarkEnd w:id="1430"/>
      <w:r w:rsidR="00225173">
        <w:t>).</w:t>
      </w:r>
    </w:p>
    <w:p w:rsidR="005064F4" w:rsidRDefault="005064F4">
      <w:pPr>
        <w:pStyle w:val="Heading3"/>
      </w:pPr>
      <w:bookmarkStart w:id="1433" w:name="_Toc508192016"/>
      <w:r>
        <w:t>Reorienting Images</w:t>
      </w:r>
      <w:bookmarkStart w:id="1434" w:name="_WWID10001087"/>
      <w:bookmarkEnd w:id="1433"/>
    </w:p>
    <w:bookmarkEnd w:id="1434"/>
    <w:p w:rsidR="005064F4" w:rsidRDefault="005064F4">
      <w:pPr>
        <w:pStyle w:val="aNorm"/>
        <w:keepLines/>
      </w:pPr>
      <w:r>
        <w:fldChar w:fldCharType="begin"/>
      </w:r>
      <w:r w:rsidR="00B3621C">
        <w:instrText xml:space="preserve"> xe "orientation:</w:instrText>
      </w:r>
      <w:r>
        <w:instrText xml:space="preserve"> changing" </w:instrText>
      </w:r>
      <w:r>
        <w:fldChar w:fldCharType="end"/>
      </w:r>
      <w:r>
        <w:fldChar w:fldCharType="begin"/>
      </w:r>
      <w:r>
        <w:instrText xml:space="preserve"> xe "image</w:instrText>
      </w:r>
      <w:r w:rsidR="00BC35DB">
        <w:instrText>s:</w:instrText>
      </w:r>
      <w:r>
        <w:instrText xml:space="preserve"> </w:instrText>
      </w:r>
      <w:r w:rsidR="00BC35DB">
        <w:instrText>re</w:instrText>
      </w:r>
      <w:r>
        <w:instrText>orient</w:instrText>
      </w:r>
      <w:r w:rsidR="00BC35DB">
        <w:instrText>ing</w:instrText>
      </w:r>
      <w:r>
        <w:instrText xml:space="preserve">" </w:instrText>
      </w:r>
      <w:r>
        <w:fldChar w:fldCharType="end"/>
      </w:r>
      <w:r>
        <w:fldChar w:fldCharType="begin"/>
      </w:r>
      <w:r>
        <w:instrText xml:space="preserve"> xe "rotating images" </w:instrText>
      </w:r>
      <w:r>
        <w:fldChar w:fldCharType="end"/>
      </w:r>
      <w:r>
        <w:fldChar w:fldCharType="begin"/>
      </w:r>
      <w:r>
        <w:instrText xml:space="preserve"> xe "reorienting images" </w:instrText>
      </w:r>
      <w:r>
        <w:fldChar w:fldCharType="end"/>
      </w:r>
      <w:r>
        <w:fldChar w:fldCharType="begin"/>
      </w:r>
      <w:r>
        <w:instrText xml:space="preserve"> xe "flipping images" </w:instrText>
      </w:r>
      <w:r>
        <w:fldChar w:fldCharType="end"/>
      </w:r>
      <w:r w:rsidR="00333911">
        <w:fldChar w:fldCharType="begin"/>
      </w:r>
      <w:r w:rsidR="00333911">
        <w:instrText xml:space="preserve"> xe "indicators, orientation" </w:instrText>
      </w:r>
      <w:r w:rsidR="00333911">
        <w:fldChar w:fldCharType="end"/>
      </w:r>
      <w:r>
        <w:t>You can change an image’s orientation</w:t>
      </w:r>
      <w:r w:rsidR="00347283">
        <w:t xml:space="preserve"> by rotating it </w:t>
      </w:r>
      <w:r>
        <w:t>90</w:t>
      </w:r>
      <w:r w:rsidR="00445A8A">
        <w:t xml:space="preserve"> degrees</w:t>
      </w:r>
      <w:r>
        <w:t xml:space="preserve"> </w:t>
      </w:r>
      <w:r w:rsidR="00347283">
        <w:t>or by flipping it front-to-back</w:t>
      </w:r>
      <w:r>
        <w:t>.</w:t>
      </w:r>
      <w:bookmarkStart w:id="1435" w:name="_WWID10001088"/>
      <w:r w:rsidR="00347283">
        <w:t xml:space="preserve"> </w:t>
      </w:r>
      <w:r w:rsidR="005C0C65">
        <w:t>As changes are made, any positional indicators displayed near the edges of the image are updated to reflect the new orientation. (This does not include markers that are burned into the image itself.)</w:t>
      </w:r>
    </w:p>
    <w:p w:rsidR="005C0C65" w:rsidRDefault="005C0C65">
      <w:pPr>
        <w:pStyle w:val="aNorm"/>
      </w:pPr>
      <w:r>
        <w:rPr>
          <w:rStyle w:val="bLeadin"/>
        </w:rPr>
        <w:t xml:space="preserve">Tip  </w:t>
      </w:r>
      <w:r w:rsidR="00BC35DB">
        <w:t>Unless</w:t>
      </w:r>
      <w:r>
        <w:t xml:space="preserve"> </w:t>
      </w:r>
      <w:r w:rsidR="00380B84">
        <w:t>Apply To</w:t>
      </w:r>
      <w:r w:rsidR="00380B84">
        <w:t xml:space="preserve"> </w:t>
      </w:r>
      <w:r w:rsidR="00380B84">
        <w:t>settings</w:t>
      </w:r>
      <w:r>
        <w:t xml:space="preserve"> have been changed, orientation changes</w:t>
      </w:r>
      <w:r w:rsidR="00BC35DB">
        <w:t xml:space="preserve"> all images in the viewport</w:t>
      </w:r>
      <w:r w:rsidR="00380B84">
        <w:t xml:space="preserve"> (details</w:t>
      </w:r>
      <w:r w:rsidR="00225173">
        <w:t xml:space="preserve"> on page </w:t>
      </w:r>
      <w:r w:rsidR="00225173">
        <w:fldChar w:fldCharType="begin"/>
      </w:r>
      <w:r w:rsidR="00225173">
        <w:instrText xml:space="preserve"> PAGEREF _Ref257100835 \h </w:instrText>
      </w:r>
      <w:r w:rsidR="00225173">
        <w:fldChar w:fldCharType="separate"/>
      </w:r>
      <w:ins w:id="1436" w:author="Andersen, Charles W.  (ManTech)" w:date="2019-12-10T15:26:00Z">
        <w:r w:rsidR="00380255">
          <w:rPr>
            <w:noProof/>
          </w:rPr>
          <w:t>81</w:t>
        </w:r>
      </w:ins>
      <w:del w:id="1437" w:author="Andersen, Charles W.  (ManTech)" w:date="2019-12-10T15:26:00Z">
        <w:r w:rsidR="00B77F99" w:rsidDel="00380255">
          <w:rPr>
            <w:noProof/>
          </w:rPr>
          <w:delText>4</w:delText>
        </w:r>
      </w:del>
      <w:r w:rsidR="00225173">
        <w:fldChar w:fldCharType="end"/>
      </w:r>
      <w:bookmarkStart w:id="1438" w:name="_WWID10002512"/>
      <w:r w:rsidR="00225173">
        <w:t>).</w:t>
      </w:r>
    </w:p>
    <w:bookmarkEnd w:id="1435"/>
    <w:bookmarkEnd w:id="1438"/>
    <w:p w:rsidR="005064F4" w:rsidRDefault="005064F4">
      <w:pPr>
        <w:pStyle w:val="aProcHead"/>
      </w:pPr>
      <w:r>
        <w:t xml:space="preserve">To rotate images 90 </w:t>
      </w:r>
      <w:bookmarkStart w:id="1439" w:name="_WWID10001089"/>
      <w:r w:rsidR="00445A8A">
        <w:t>degrees</w:t>
      </w:r>
    </w:p>
    <w:bookmarkEnd w:id="1439"/>
    <w:p w:rsidR="005064F4" w:rsidRDefault="005064F4" w:rsidP="006F68A8">
      <w:pPr>
        <w:pStyle w:val="aNorm"/>
        <w:numPr>
          <w:ilvl w:val="0"/>
          <w:numId w:val="65"/>
        </w:numPr>
      </w:pPr>
      <w:r>
        <w:t xml:space="preserve">Click </w:t>
      </w:r>
      <w:r w:rsidR="00084380" w:rsidRPr="009D7743">
        <w:rPr>
          <w:rStyle w:val="bDrop3pt"/>
          <w:noProof/>
        </w:rPr>
        <w:drawing>
          <wp:inline distT="0" distB="0" distL="0" distR="0">
            <wp:extent cx="200025" cy="180975"/>
            <wp:effectExtent l="0" t="0" r="0" b="0"/>
            <wp:docPr id="111" name="Picture 111" descr="Rotate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Rotate Image butt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t xml:space="preserve"> in the </w:t>
      </w:r>
      <w:r w:rsidR="00805A2A">
        <w:t>toolbar</w:t>
      </w:r>
      <w:r>
        <w:t>, then point to the image you want to rotate.</w:t>
      </w:r>
      <w:bookmarkStart w:id="1440" w:name="_WWID10001090"/>
    </w:p>
    <w:bookmarkEnd w:id="1440"/>
    <w:p w:rsidR="005064F4" w:rsidRDefault="005064F4" w:rsidP="006F68A8">
      <w:pPr>
        <w:pStyle w:val="aNorm"/>
        <w:numPr>
          <w:ilvl w:val="1"/>
          <w:numId w:val="65"/>
        </w:numPr>
      </w:pPr>
      <w:r>
        <w:t xml:space="preserve">To rotate </w:t>
      </w:r>
      <w:r w:rsidR="005C0C65">
        <w:t xml:space="preserve">the image </w:t>
      </w:r>
      <w:r w:rsidR="00080DE5">
        <w:t>counter</w:t>
      </w:r>
      <w:r>
        <w:t>clockwise, click on the left side of the image.</w:t>
      </w:r>
      <w:bookmarkStart w:id="1441" w:name="_WWID10001091"/>
    </w:p>
    <w:bookmarkEnd w:id="1441"/>
    <w:p w:rsidR="005064F4" w:rsidRDefault="005064F4" w:rsidP="006F68A8">
      <w:pPr>
        <w:pStyle w:val="aNorm"/>
        <w:numPr>
          <w:ilvl w:val="1"/>
          <w:numId w:val="65"/>
        </w:numPr>
      </w:pPr>
      <w:r>
        <w:t xml:space="preserve">To rotate </w:t>
      </w:r>
      <w:r w:rsidR="005C0C65">
        <w:t>the</w:t>
      </w:r>
      <w:r w:rsidR="00080DE5">
        <w:t xml:space="preserve"> image </w:t>
      </w:r>
      <w:r>
        <w:t>clockwise, click on the right side of the image.</w:t>
      </w:r>
      <w:bookmarkStart w:id="1442" w:name="_WWID10001092"/>
    </w:p>
    <w:p w:rsidR="005064F4" w:rsidRDefault="005C0C65" w:rsidP="006F68A8">
      <w:pPr>
        <w:pStyle w:val="aNorm"/>
        <w:numPr>
          <w:ilvl w:val="0"/>
          <w:numId w:val="65"/>
        </w:numPr>
      </w:pPr>
      <w:bookmarkStart w:id="1443" w:name="_WWID10001093"/>
      <w:bookmarkEnd w:id="1442"/>
      <w:r>
        <w:t>Continue using the Rotate tool, or disable it by right-clicking once or by choosing another tool.</w:t>
      </w:r>
    </w:p>
    <w:bookmarkEnd w:id="1443"/>
    <w:p w:rsidR="005064F4" w:rsidRDefault="005064F4">
      <w:pPr>
        <w:pStyle w:val="aProcHead"/>
      </w:pPr>
      <w:r>
        <w:t xml:space="preserve">To flip images </w:t>
      </w:r>
      <w:bookmarkStart w:id="1444" w:name="_WWID10001095"/>
    </w:p>
    <w:bookmarkEnd w:id="1444"/>
    <w:p w:rsidR="005064F4" w:rsidRDefault="005064F4" w:rsidP="006F68A8">
      <w:pPr>
        <w:pStyle w:val="aNorm"/>
        <w:keepNext/>
        <w:numPr>
          <w:ilvl w:val="0"/>
          <w:numId w:val="66"/>
        </w:numPr>
        <w:spacing w:after="180"/>
      </w:pPr>
      <w:r>
        <w:t xml:space="preserve">Click </w:t>
      </w:r>
      <w:bookmarkStart w:id="1445" w:name="_WWImgID10004549"/>
      <w:r w:rsidR="00084380" w:rsidRPr="009D7743">
        <w:rPr>
          <w:rStyle w:val="bDrop3pt"/>
          <w:noProof/>
        </w:rPr>
        <w:drawing>
          <wp:inline distT="0" distB="0" distL="0" distR="0">
            <wp:extent cx="200025" cy="190500"/>
            <wp:effectExtent l="0" t="0" r="0" b="0"/>
            <wp:docPr id="112" name="Picture 112" descr="Flip Im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ip Image butt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bookmarkEnd w:id="1445"/>
      <w:r>
        <w:t xml:space="preserve"> in the </w:t>
      </w:r>
      <w:r w:rsidR="00805A2A">
        <w:t>toolbar</w:t>
      </w:r>
      <w:r>
        <w:t>, then point to the image you want to flip.</w:t>
      </w:r>
      <w:bookmarkStart w:id="1446" w:name="_WWID10001096"/>
    </w:p>
    <w:bookmarkEnd w:id="1446"/>
    <w:p w:rsidR="005064F4" w:rsidRDefault="005064F4" w:rsidP="006F68A8">
      <w:pPr>
        <w:pStyle w:val="aNorm"/>
        <w:numPr>
          <w:ilvl w:val="1"/>
          <w:numId w:val="120"/>
        </w:numPr>
      </w:pPr>
      <w:r>
        <w:t xml:space="preserve">To flip </w:t>
      </w:r>
      <w:r w:rsidR="005C0C65">
        <w:t>the</w:t>
      </w:r>
      <w:r>
        <w:t xml:space="preserve"> image vertically, click on the top part of the image.</w:t>
      </w:r>
      <w:bookmarkStart w:id="1447" w:name="_WWID10001097"/>
    </w:p>
    <w:bookmarkEnd w:id="1447"/>
    <w:p w:rsidR="005064F4" w:rsidRDefault="005064F4" w:rsidP="006F68A8">
      <w:pPr>
        <w:pStyle w:val="aNorm"/>
        <w:numPr>
          <w:ilvl w:val="1"/>
          <w:numId w:val="120"/>
        </w:numPr>
      </w:pPr>
      <w:r>
        <w:t xml:space="preserve">To flip </w:t>
      </w:r>
      <w:r w:rsidR="005C0C65">
        <w:t>the</w:t>
      </w:r>
      <w:r>
        <w:t xml:space="preserve"> image horizontally, click on the bottom part of the image.</w:t>
      </w:r>
      <w:bookmarkStart w:id="1448" w:name="_WWID10001098"/>
    </w:p>
    <w:p w:rsidR="005064F4" w:rsidRDefault="005C0C65" w:rsidP="006F68A8">
      <w:pPr>
        <w:pStyle w:val="aNorm"/>
        <w:numPr>
          <w:ilvl w:val="0"/>
          <w:numId w:val="66"/>
        </w:numPr>
      </w:pPr>
      <w:bookmarkStart w:id="1449" w:name="_WWID10001099"/>
      <w:bookmarkEnd w:id="1448"/>
      <w:r>
        <w:t>Continue using the Flip tool, or disable it by right-clicking once or by choosing another tool.</w:t>
      </w:r>
    </w:p>
    <w:p w:rsidR="005064F4" w:rsidRDefault="005064F4">
      <w:pPr>
        <w:pStyle w:val="Heading3"/>
      </w:pPr>
      <w:bookmarkStart w:id="1450" w:name="_Using_Sharpen/Smooth"/>
      <w:bookmarkStart w:id="1451" w:name="_Toc508192017"/>
      <w:bookmarkEnd w:id="1449"/>
      <w:bookmarkEnd w:id="1450"/>
      <w:r>
        <w:t>Using Sharpen/Smooth</w:t>
      </w:r>
      <w:bookmarkEnd w:id="1451"/>
      <w:r>
        <w:t xml:space="preserve"> </w:t>
      </w:r>
      <w:bookmarkStart w:id="1452" w:name="_WWID10001101"/>
    </w:p>
    <w:bookmarkEnd w:id="1452"/>
    <w:p w:rsidR="009E254E" w:rsidRDefault="005064F4">
      <w:pPr>
        <w:pStyle w:val="aNorm"/>
      </w:pPr>
      <w:r>
        <w:fldChar w:fldCharType="begin"/>
      </w:r>
      <w:r>
        <w:instrText xml:space="preserve"> xe "sharpen/smooth</w:instrText>
      </w:r>
      <w:r w:rsidR="000F5490">
        <w:instrText>:</w:instrText>
      </w:r>
      <w:r>
        <w:instrText xml:space="preserve"> changing" </w:instrText>
      </w:r>
      <w:r>
        <w:fldChar w:fldCharType="end"/>
      </w:r>
      <w:r>
        <w:fldChar w:fldCharType="begin"/>
      </w:r>
      <w:r>
        <w:instrText xml:space="preserve"> xe "images: sharpening" </w:instrText>
      </w:r>
      <w:r>
        <w:fldChar w:fldCharType="end"/>
      </w:r>
      <w:r>
        <w:t>You can apply s</w:t>
      </w:r>
      <w:r w:rsidRPr="00712928">
        <w:t>harpen</w:t>
      </w:r>
      <w:r>
        <w:t xml:space="preserve">/smooth filters </w:t>
      </w:r>
      <w:r w:rsidR="005C0C65">
        <w:t>to an image.</w:t>
      </w:r>
      <w:r w:rsidR="009E254E">
        <w:t xml:space="preserve"> Unless Apply To s</w:t>
      </w:r>
      <w:r w:rsidR="009E254E">
        <w:t>e</w:t>
      </w:r>
      <w:r w:rsidR="009E254E">
        <w:t>ttings have been changed, sharpen/smooth changes affect all images in the viewport (details</w:t>
      </w:r>
      <w:r w:rsidR="00225173">
        <w:t xml:space="preserve"> on page </w:t>
      </w:r>
      <w:r w:rsidR="00225173">
        <w:fldChar w:fldCharType="begin"/>
      </w:r>
      <w:r w:rsidR="00225173">
        <w:instrText xml:space="preserve"> PAGEREF _Ref257100706 \h </w:instrText>
      </w:r>
      <w:r w:rsidR="00225173">
        <w:fldChar w:fldCharType="separate"/>
      </w:r>
      <w:ins w:id="1453" w:author="Andersen, Charles W.  (ManTech)" w:date="2019-12-10T15:26:00Z">
        <w:r w:rsidR="00380255">
          <w:rPr>
            <w:noProof/>
          </w:rPr>
          <w:t>81</w:t>
        </w:r>
      </w:ins>
      <w:del w:id="1454" w:author="Andersen, Charles W.  (ManTech)" w:date="2019-12-10T15:26:00Z">
        <w:r w:rsidR="00B77F99" w:rsidDel="00380255">
          <w:rPr>
            <w:noProof/>
          </w:rPr>
          <w:delText>4</w:delText>
        </w:r>
      </w:del>
      <w:r w:rsidR="00225173">
        <w:fldChar w:fldCharType="end"/>
      </w:r>
      <w:r w:rsidR="009E254E">
        <w:t>).</w:t>
      </w:r>
    </w:p>
    <w:p w:rsidR="005C0C65" w:rsidRDefault="005C0C65">
      <w:pPr>
        <w:pStyle w:val="aNorm"/>
      </w:pPr>
      <w:r>
        <w:t xml:space="preserve">The </w:t>
      </w:r>
      <w:r w:rsidR="009E254E">
        <w:t xml:space="preserve">info </w:t>
      </w:r>
      <w:r>
        <w:t xml:space="preserve">area </w:t>
      </w:r>
      <w:r w:rsidR="009E254E">
        <w:t xml:space="preserve">at the bottom of each viewport </w:t>
      </w:r>
      <w:r>
        <w:t>display</w:t>
      </w:r>
      <w:r w:rsidR="00080DE5">
        <w:t>s which filter is used, where F</w:t>
      </w:r>
      <w:r>
        <w:rPr>
          <w:rStyle w:val="Emphasis"/>
        </w:rPr>
        <w:t>+N</w:t>
      </w:r>
      <w:r>
        <w:t xml:space="preserve"> indicates a sharp</w:t>
      </w:r>
      <w:r w:rsidR="009E254E">
        <w:t>e</w:t>
      </w:r>
      <w:r>
        <w:t>n filter, and where F</w:t>
      </w:r>
      <w:r w:rsidR="00080DE5">
        <w:rPr>
          <w:rStyle w:val="Emphasis"/>
        </w:rPr>
        <w:noBreakHyphen/>
      </w:r>
      <w:r>
        <w:rPr>
          <w:rStyle w:val="Emphasis"/>
        </w:rPr>
        <w:t xml:space="preserve">N </w:t>
      </w:r>
      <w:r>
        <w:t>indicates a smooth filter.</w:t>
      </w:r>
      <w:bookmarkStart w:id="1455" w:name="_WWID10002513"/>
    </w:p>
    <w:bookmarkEnd w:id="1455"/>
    <w:p w:rsidR="005064F4" w:rsidRDefault="005064F4">
      <w:pPr>
        <w:pStyle w:val="aProcHead"/>
      </w:pPr>
      <w:r>
        <w:t>To sharpen or smooth an image</w:t>
      </w:r>
      <w:bookmarkStart w:id="1456" w:name="_WWID10001103"/>
      <w:r w:rsidR="005C0C65">
        <w:t xml:space="preserve"> </w:t>
      </w:r>
    </w:p>
    <w:bookmarkEnd w:id="1456"/>
    <w:p w:rsidR="005064F4" w:rsidRDefault="005064F4" w:rsidP="006F68A8">
      <w:pPr>
        <w:pStyle w:val="aNorm"/>
        <w:numPr>
          <w:ilvl w:val="0"/>
          <w:numId w:val="67"/>
        </w:numPr>
      </w:pPr>
      <w:r>
        <w:t xml:space="preserve">Click </w:t>
      </w:r>
      <w:r w:rsidR="00084380" w:rsidRPr="0024768C">
        <w:rPr>
          <w:rStyle w:val="bDrop3pt"/>
          <w:noProof/>
        </w:rPr>
        <w:drawing>
          <wp:inline distT="0" distB="0" distL="0" distR="0">
            <wp:extent cx="200025" cy="180975"/>
            <wp:effectExtent l="0" t="0" r="0" b="0"/>
            <wp:docPr id="113" name="Picture 113" descr="Sharpen/Smoot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harpen/Smooth 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Style w:val="bDrop3pt"/>
        </w:rPr>
        <w:t xml:space="preserve"> </w:t>
      </w:r>
      <w:r>
        <w:t xml:space="preserve">in the </w:t>
      </w:r>
      <w:r w:rsidR="00805A2A">
        <w:t>toolbar</w:t>
      </w:r>
      <w:r w:rsidR="005C0C65">
        <w:t xml:space="preserve">; </w:t>
      </w:r>
      <w:r>
        <w:t>or right-click any image</w:t>
      </w:r>
      <w:r w:rsidR="005C0C65">
        <w:t xml:space="preserve"> and</w:t>
      </w:r>
      <w:r>
        <w:t xml:space="preserve"> then click </w:t>
      </w:r>
      <w:r>
        <w:rPr>
          <w:rStyle w:val="Strong"/>
        </w:rPr>
        <w:t>Sharpen</w:t>
      </w:r>
      <w:r>
        <w:t>.</w:t>
      </w:r>
      <w:bookmarkStart w:id="1457" w:name="_WWID10001104"/>
    </w:p>
    <w:bookmarkEnd w:id="1457"/>
    <w:p w:rsidR="005064F4" w:rsidRDefault="005064F4" w:rsidP="006F68A8">
      <w:pPr>
        <w:pStyle w:val="aNorm"/>
        <w:numPr>
          <w:ilvl w:val="0"/>
          <w:numId w:val="67"/>
        </w:numPr>
      </w:pPr>
      <w:r>
        <w:t xml:space="preserve">Point to </w:t>
      </w:r>
      <w:r w:rsidR="009E254E">
        <w:t>the</w:t>
      </w:r>
      <w:r>
        <w:t xml:space="preserve"> image you want to adjust and drag the mouse using the left mouse button.</w:t>
      </w:r>
      <w:bookmarkStart w:id="1458" w:name="_WWID10001105"/>
    </w:p>
    <w:bookmarkEnd w:id="1458"/>
    <w:p w:rsidR="005064F4" w:rsidRDefault="00080DE5" w:rsidP="006F68A8">
      <w:pPr>
        <w:pStyle w:val="aNorm"/>
        <w:numPr>
          <w:ilvl w:val="1"/>
          <w:numId w:val="67"/>
        </w:numPr>
      </w:pPr>
      <w:r>
        <w:t>T</w:t>
      </w:r>
      <w:r w:rsidR="005064F4">
        <w:t>o increase sharpness</w:t>
      </w:r>
      <w:r>
        <w:t>, drag up or left</w:t>
      </w:r>
      <w:r w:rsidR="005064F4">
        <w:t>.</w:t>
      </w:r>
      <w:bookmarkStart w:id="1459" w:name="_WWID10001106"/>
    </w:p>
    <w:bookmarkEnd w:id="1459"/>
    <w:p w:rsidR="005064F4" w:rsidRDefault="00080DE5" w:rsidP="006F68A8">
      <w:pPr>
        <w:pStyle w:val="aNorm"/>
        <w:numPr>
          <w:ilvl w:val="1"/>
          <w:numId w:val="67"/>
        </w:numPr>
      </w:pPr>
      <w:r>
        <w:t>T</w:t>
      </w:r>
      <w:r w:rsidR="005064F4">
        <w:t>o decrease sharpness</w:t>
      </w:r>
      <w:r>
        <w:t>, drag down or right</w:t>
      </w:r>
      <w:r w:rsidR="005064F4">
        <w:t>.</w:t>
      </w:r>
      <w:bookmarkStart w:id="1460" w:name="_WWID10001107"/>
    </w:p>
    <w:bookmarkEnd w:id="1460"/>
    <w:p w:rsidR="005C0C65" w:rsidRDefault="005C0C65" w:rsidP="006F68A8">
      <w:pPr>
        <w:pStyle w:val="aNorm"/>
        <w:numPr>
          <w:ilvl w:val="0"/>
          <w:numId w:val="67"/>
        </w:numPr>
      </w:pPr>
      <w:r>
        <w:t>Continue using the Sharpen/smooth tool, or disable it by right-clicking once or by choosing another tool.</w:t>
      </w:r>
      <w:bookmarkStart w:id="1461" w:name="_WWID10002367"/>
    </w:p>
    <w:bookmarkEnd w:id="1461"/>
    <w:p w:rsidR="005C0C65" w:rsidRDefault="00084AC6">
      <w:pPr>
        <w:pStyle w:val="aNorm"/>
      </w:pPr>
      <w:r>
        <w:rPr>
          <w:rStyle w:val="bLeadin"/>
        </w:rPr>
        <w:t xml:space="preserve">Tip  </w:t>
      </w:r>
      <w:r>
        <w:t>If you have image-adjustment shortcuts enabled, you can use the arrow keys to fine-tune sharpen/smooth adjustments (details</w:t>
      </w:r>
      <w:r w:rsidR="000C215E">
        <w:t xml:space="preserve"> on page </w:t>
      </w:r>
      <w:r w:rsidR="000C215E">
        <w:fldChar w:fldCharType="begin"/>
      </w:r>
      <w:r w:rsidR="000C215E">
        <w:instrText xml:space="preserve"> PAGEREF _Ref169587605 \h </w:instrText>
      </w:r>
      <w:r w:rsidR="000C215E">
        <w:fldChar w:fldCharType="separate"/>
      </w:r>
      <w:ins w:id="1462" w:author="Andersen, Charles W.  (ManTech)" w:date="2019-12-10T15:26:00Z">
        <w:r w:rsidR="00380255">
          <w:rPr>
            <w:noProof/>
          </w:rPr>
          <w:t>115</w:t>
        </w:r>
      </w:ins>
      <w:del w:id="1463" w:author="Andersen, Charles W.  (ManTech)" w:date="2019-12-10T15:26:00Z">
        <w:r w:rsidR="00B77F99" w:rsidDel="00380255">
          <w:rPr>
            <w:noProof/>
          </w:rPr>
          <w:delText>4</w:delText>
        </w:r>
      </w:del>
      <w:r w:rsidR="000C215E">
        <w:fldChar w:fldCharType="end"/>
      </w:r>
      <w:r w:rsidR="000C215E">
        <w:t>)</w:t>
      </w:r>
      <w:r>
        <w:t xml:space="preserve"> while the sharpen/smooth tool is active.</w:t>
      </w:r>
      <w:bookmarkStart w:id="1464" w:name="_WWID10002514"/>
    </w:p>
    <w:p w:rsidR="005C0C65" w:rsidRDefault="005C0C65">
      <w:pPr>
        <w:pStyle w:val="Heading3"/>
      </w:pPr>
      <w:bookmarkStart w:id="1465" w:name="_Resetting_Images"/>
      <w:bookmarkStart w:id="1466" w:name="_Toc508192018"/>
      <w:bookmarkEnd w:id="1464"/>
      <w:bookmarkEnd w:id="1465"/>
      <w:r>
        <w:t>Resetting Images</w:t>
      </w:r>
      <w:bookmarkEnd w:id="1466"/>
      <w:r>
        <w:t xml:space="preserve"> </w:t>
      </w:r>
      <w:bookmarkStart w:id="1467" w:name="_WWID10001211"/>
    </w:p>
    <w:bookmarkEnd w:id="1467"/>
    <w:p w:rsidR="005C0C65" w:rsidRDefault="005C0C65">
      <w:pPr>
        <w:pStyle w:val="aNorm"/>
        <w:keepNext/>
      </w:pPr>
      <w:r>
        <w:fldChar w:fldCharType="begin"/>
      </w:r>
      <w:r>
        <w:instrText xml:space="preserve"> xe "images: resetting" </w:instrText>
      </w:r>
      <w:r>
        <w:fldChar w:fldCharType="end"/>
      </w:r>
      <w:r>
        <w:t>To restore the original window/level, scale, position (pan), and orientation of</w:t>
      </w:r>
      <w:r w:rsidR="00347283">
        <w:t xml:space="preserve"> </w:t>
      </w:r>
      <w:r>
        <w:t xml:space="preserve">images in a viewport, right-click any image in the viewport and choose </w:t>
      </w:r>
      <w:r>
        <w:rPr>
          <w:rStyle w:val="Strong"/>
        </w:rPr>
        <w:t>Reset | Image Set</w:t>
      </w:r>
      <w:r>
        <w:t>.</w:t>
      </w:r>
      <w:bookmarkStart w:id="1468" w:name="_WWID10001212"/>
    </w:p>
    <w:p w:rsidR="00BC35DB" w:rsidRDefault="00BC35DB">
      <w:pPr>
        <w:pStyle w:val="aNorm"/>
      </w:pPr>
      <w:r>
        <w:rPr>
          <w:rStyle w:val="bLeadin"/>
        </w:rPr>
        <w:t>Tip</w:t>
      </w:r>
      <w:r>
        <w:t xml:space="preserve">  You can also click </w:t>
      </w:r>
      <w:r w:rsidR="00084380" w:rsidRPr="002726D9">
        <w:rPr>
          <w:rStyle w:val="bDrop15"/>
          <w:noProof/>
        </w:rPr>
        <w:drawing>
          <wp:inline distT="0" distB="0" distL="0" distR="0">
            <wp:extent cx="161925" cy="152400"/>
            <wp:effectExtent l="0" t="0" r="0" b="0"/>
            <wp:docPr id="114" name="Picture 114" descr="Close View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ose Viewport butt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to clear the viewport, and then reload the viewport manually.</w:t>
      </w:r>
      <w:bookmarkStart w:id="1469" w:name="_WWID10003679"/>
    </w:p>
    <w:p w:rsidR="005064F4" w:rsidRDefault="005064F4">
      <w:pPr>
        <w:pStyle w:val="Heading2"/>
      </w:pPr>
      <w:bookmarkStart w:id="1470" w:name="_Ref136930301"/>
      <w:bookmarkStart w:id="1471" w:name="_Using_Image_Presets"/>
      <w:bookmarkStart w:id="1472" w:name="_Toc508192019"/>
      <w:bookmarkEnd w:id="1468"/>
      <w:bookmarkEnd w:id="1469"/>
      <w:bookmarkEnd w:id="1471"/>
      <w:r>
        <w:t>Using Image Presets</w:t>
      </w:r>
      <w:bookmarkStart w:id="1473" w:name="_WWID10001177"/>
      <w:bookmarkEnd w:id="1470"/>
      <w:bookmarkEnd w:id="1472"/>
    </w:p>
    <w:bookmarkEnd w:id="1473"/>
    <w:p w:rsidR="005C0C65" w:rsidRDefault="00BC35DB">
      <w:pPr>
        <w:pStyle w:val="aNorm"/>
      </w:pPr>
      <w:r>
        <w:t xml:space="preserve">You can use image presets to quickly set display properties for a </w:t>
      </w:r>
      <w:r>
        <w:fldChar w:fldCharType="begin"/>
      </w:r>
      <w:r>
        <w:instrText xml:space="preserve"> XE "case presets" \t "</w:instrText>
      </w:r>
      <w:r>
        <w:rPr>
          <w:i/>
        </w:rPr>
        <w:instrText>See</w:instrText>
      </w:r>
      <w:r>
        <w:instrText xml:space="preserve"> hanging protocols" </w:instrText>
      </w:r>
      <w:r>
        <w:fldChar w:fldCharType="end"/>
      </w:r>
      <w:r>
        <w:fldChar w:fldCharType="begin"/>
      </w:r>
      <w:r>
        <w:instrText xml:space="preserve"> XE "presets" </w:instrText>
      </w:r>
      <w:r>
        <w:fldChar w:fldCharType="end"/>
      </w:r>
      <w:r w:rsidR="005064F4">
        <w:fldChar w:fldCharType="begin"/>
      </w:r>
      <w:r w:rsidR="005064F4">
        <w:instrText xml:space="preserve"> xe "images: presets </w:instrText>
      </w:r>
      <w:r w:rsidR="00333911">
        <w:instrText>for</w:instrText>
      </w:r>
      <w:r w:rsidR="005064F4">
        <w:instrText xml:space="preserve">" </w:instrText>
      </w:r>
      <w:r w:rsidR="005064F4">
        <w:fldChar w:fldCharType="end"/>
      </w:r>
      <w:r w:rsidR="005064F4">
        <w:fldChar w:fldCharType="begin"/>
      </w:r>
      <w:r w:rsidR="005064F4">
        <w:instrText xml:space="preserve"> xe "image presets</w:instrText>
      </w:r>
      <w:r w:rsidR="00080DE5">
        <w:instrText xml:space="preserve">: </w:instrText>
      </w:r>
      <w:r w:rsidR="00333911">
        <w:instrText>creating and applying</w:instrText>
      </w:r>
      <w:r w:rsidR="005064F4">
        <w:instrText xml:space="preserve">" </w:instrText>
      </w:r>
      <w:r w:rsidR="005064F4">
        <w:fldChar w:fldCharType="end"/>
      </w:r>
      <w:r w:rsidR="005064F4">
        <w:fldChar w:fldCharType="begin"/>
      </w:r>
      <w:r w:rsidR="005064F4">
        <w:instrText xml:space="preserve"> xe "modality: image presets and" </w:instrText>
      </w:r>
      <w:r w:rsidR="005064F4">
        <w:fldChar w:fldCharType="end"/>
      </w:r>
      <w:r w:rsidR="005064F4">
        <w:fldChar w:fldCharType="begin"/>
      </w:r>
      <w:r w:rsidR="005064F4">
        <w:instrText xml:space="preserve"> xe "shortcut keys</w:instrText>
      </w:r>
      <w:r w:rsidR="0093607B">
        <w:instrText>:</w:instrText>
      </w:r>
      <w:r w:rsidR="00492E5A">
        <w:instrText xml:space="preserve"> </w:instrText>
      </w:r>
      <w:r w:rsidR="005064F4">
        <w:instrText>image preset</w:instrText>
      </w:r>
      <w:r w:rsidR="000F5490">
        <w:instrText>s</w:instrText>
      </w:r>
      <w:r w:rsidR="0093607B">
        <w:instrText xml:space="preserve"> and</w:instrText>
      </w:r>
      <w:r w:rsidR="005064F4">
        <w:instrText xml:space="preserve">" </w:instrText>
      </w:r>
      <w:r w:rsidR="005064F4">
        <w:fldChar w:fldCharType="end"/>
      </w:r>
      <w:bookmarkStart w:id="1474" w:name="_WWID10002374"/>
      <w:r w:rsidR="0093607B">
        <w:fldChar w:fldCharType="begin"/>
      </w:r>
      <w:r w:rsidR="0093607B">
        <w:instrText xml:space="preserve"> xe “keyboard: image presets and" </w:instrText>
      </w:r>
      <w:r w:rsidR="0093607B">
        <w:fldChar w:fldCharType="end"/>
      </w:r>
      <w:r w:rsidR="005B7E8F">
        <w:fldChar w:fldCharType="begin"/>
      </w:r>
      <w:r w:rsidR="005B7E8F">
        <w:instrText xml:space="preserve"> xe "window/level: setting in image presets" </w:instrText>
      </w:r>
      <w:r w:rsidR="005B7E8F">
        <w:fldChar w:fldCharType="end"/>
      </w:r>
      <w:r w:rsidR="005C0C65">
        <w:t>specific type of tissue.</w:t>
      </w:r>
      <w:r w:rsidR="00347283">
        <w:t xml:space="preserve"> </w:t>
      </w:r>
      <w:r w:rsidR="005C0C65">
        <w:t xml:space="preserve">An image preset typically incorporates a specific window/level value, and </w:t>
      </w:r>
      <w:r w:rsidR="00347283">
        <w:t>can</w:t>
      </w:r>
      <w:r w:rsidR="005C0C65">
        <w:t xml:space="preserve"> specify a specific sharpen/smooth setting.</w:t>
      </w:r>
    </w:p>
    <w:p w:rsidR="005C0C65" w:rsidRDefault="005C0C65">
      <w:pPr>
        <w:pStyle w:val="aNorm"/>
      </w:pPr>
      <w:r>
        <w:t>Image presets can be applied to images in the Viewer, Browser, or Scrapbook windows.</w:t>
      </w:r>
      <w:r w:rsidR="00347283">
        <w:t xml:space="preserve"> </w:t>
      </w:r>
      <w:r>
        <w:t>Image presets can also be applied automatically by including them in a hanging protocol definition.</w:t>
      </w:r>
      <w:bookmarkStart w:id="1475" w:name="_WWID10003680"/>
    </w:p>
    <w:p w:rsidR="005064F4" w:rsidRDefault="005C0C65">
      <w:pPr>
        <w:pStyle w:val="aNorm"/>
      </w:pPr>
      <w:bookmarkStart w:id="1476" w:name="_WWID10001181"/>
      <w:bookmarkEnd w:id="1474"/>
      <w:bookmarkEnd w:id="1475"/>
      <w:r>
        <w:t>You can define your own collection of image presets and access that collection from any VistARad workstation at your site.</w:t>
      </w:r>
      <w:r w:rsidR="00347283">
        <w:t xml:space="preserve"> </w:t>
      </w:r>
      <w:r>
        <w:t>Your site may also define a collection of “site level” image presets for general use</w:t>
      </w:r>
      <w:bookmarkEnd w:id="1476"/>
      <w:r w:rsidR="005064F4">
        <w:t xml:space="preserve">. </w:t>
      </w:r>
      <w:bookmarkStart w:id="1477" w:name="_WWID10001183"/>
    </w:p>
    <w:bookmarkEnd w:id="1477"/>
    <w:p w:rsidR="005064F4" w:rsidRDefault="005C0C65">
      <w:pPr>
        <w:pStyle w:val="aProcHead"/>
      </w:pPr>
      <w:r>
        <w:t>To a</w:t>
      </w:r>
      <w:r w:rsidR="005064F4">
        <w:t>pply</w:t>
      </w:r>
      <w:r>
        <w:t xml:space="preserve"> an i</w:t>
      </w:r>
      <w:r w:rsidR="005064F4">
        <w:t xml:space="preserve">mage </w:t>
      </w:r>
      <w:r>
        <w:t>p</w:t>
      </w:r>
      <w:r w:rsidR="005064F4">
        <w:t xml:space="preserve">reset </w:t>
      </w:r>
      <w:bookmarkStart w:id="1478" w:name="_WWID10001184"/>
    </w:p>
    <w:bookmarkEnd w:id="1478"/>
    <w:p w:rsidR="005064F4" w:rsidRDefault="005C0C65">
      <w:pPr>
        <w:pStyle w:val="aNorm"/>
      </w:pPr>
      <w:r>
        <w:t>Do one of the following</w:t>
      </w:r>
      <w:r w:rsidR="005064F4">
        <w:t>:</w:t>
      </w:r>
      <w:bookmarkStart w:id="1479" w:name="_WWID10001185"/>
    </w:p>
    <w:bookmarkEnd w:id="1479"/>
    <w:p w:rsidR="005064F4" w:rsidRDefault="005064F4" w:rsidP="006F68A8">
      <w:pPr>
        <w:pStyle w:val="aNorm"/>
        <w:numPr>
          <w:ilvl w:val="0"/>
          <w:numId w:val="139"/>
        </w:numPr>
      </w:pPr>
      <w:r>
        <w:t>Right-click th</w:t>
      </w:r>
      <w:r w:rsidR="005C0C65">
        <w:t>e image</w:t>
      </w:r>
      <w:r>
        <w:t xml:space="preserve"> that you want to apply the preset to, point to </w:t>
      </w:r>
      <w:r>
        <w:rPr>
          <w:rStyle w:val="Strong"/>
        </w:rPr>
        <w:t>Image Presets</w:t>
      </w:r>
      <w:r>
        <w:t>, then click an option in the submenu.</w:t>
      </w:r>
      <w:bookmarkStart w:id="1480" w:name="_WWID10001186"/>
    </w:p>
    <w:bookmarkEnd w:id="1480"/>
    <w:p w:rsidR="005064F4" w:rsidRDefault="005064F4" w:rsidP="006F68A8">
      <w:pPr>
        <w:pStyle w:val="aNorm"/>
        <w:numPr>
          <w:ilvl w:val="0"/>
          <w:numId w:val="139"/>
        </w:numPr>
      </w:pPr>
      <w:r>
        <w:t>Press one of the function keys (F1, F2, etc.) to apply a preset.</w:t>
      </w:r>
      <w:r w:rsidR="00347283">
        <w:t xml:space="preserve"> </w:t>
      </w:r>
      <w:r>
        <w:t xml:space="preserve">Key assignments, which are site-specific, are shown in the </w:t>
      </w:r>
      <w:r>
        <w:rPr>
          <w:rStyle w:val="Strong"/>
        </w:rPr>
        <w:t>Image Presets</w:t>
      </w:r>
      <w:r>
        <w:t xml:space="preserve"> submenu.</w:t>
      </w:r>
      <w:bookmarkStart w:id="1481" w:name="_WWID10001187"/>
    </w:p>
    <w:bookmarkEnd w:id="1481"/>
    <w:p w:rsidR="005064F4" w:rsidRDefault="005C0C65">
      <w:pPr>
        <w:pStyle w:val="aNorm"/>
      </w:pPr>
      <w:r>
        <w:rPr>
          <w:rStyle w:val="bLeadin"/>
        </w:rPr>
        <w:t xml:space="preserve">Tip  </w:t>
      </w:r>
      <w:r w:rsidR="005064F4">
        <w:t>Image presets are filtered by modality. For example, a preset associated with the CT modality will be available</w:t>
      </w:r>
      <w:r w:rsidR="002779CC" w:rsidRPr="002779CC">
        <w:t xml:space="preserve"> </w:t>
      </w:r>
      <w:r w:rsidR="002779CC">
        <w:t>only</w:t>
      </w:r>
      <w:r w:rsidR="005064F4">
        <w:t xml:space="preserve"> for CT images.</w:t>
      </w:r>
      <w:bookmarkStart w:id="1482" w:name="_WWID10001188"/>
    </w:p>
    <w:bookmarkEnd w:id="1482"/>
    <w:p w:rsidR="005C0C65" w:rsidRDefault="005C0C65">
      <w:pPr>
        <w:pStyle w:val="aNorm"/>
      </w:pPr>
      <w:r>
        <w:rPr>
          <w:rStyle w:val="bLeadin"/>
        </w:rPr>
        <w:t>Tip</w:t>
      </w:r>
      <w:r w:rsidR="00347283">
        <w:rPr>
          <w:rStyle w:val="bLeadin"/>
        </w:rPr>
        <w:t xml:space="preserve"> </w:t>
      </w:r>
      <w:r w:rsidR="00BC35DB">
        <w:rPr>
          <w:rStyle w:val="bLeadin"/>
        </w:rPr>
        <w:t xml:space="preserve"> </w:t>
      </w:r>
      <w:r w:rsidR="00BC35DB">
        <w:t xml:space="preserve">Unless </w:t>
      </w:r>
      <w:r w:rsidR="00380B84">
        <w:t>Apply To s</w:t>
      </w:r>
      <w:r w:rsidR="00380B84">
        <w:t>e</w:t>
      </w:r>
      <w:r w:rsidR="00380B84">
        <w:t>ttings</w:t>
      </w:r>
      <w:r w:rsidR="00BC35DB">
        <w:t xml:space="preserve"> have been changed, a</w:t>
      </w:r>
      <w:r>
        <w:t xml:space="preserve">pplying an image preset </w:t>
      </w:r>
      <w:r w:rsidR="00BC35DB">
        <w:t>affects all images in a viewport</w:t>
      </w:r>
      <w:r w:rsidR="00380B84">
        <w:t xml:space="preserve"> (details</w:t>
      </w:r>
      <w:r w:rsidR="000C215E">
        <w:t xml:space="preserve"> on page </w:t>
      </w:r>
      <w:r w:rsidR="000C215E">
        <w:fldChar w:fldCharType="begin"/>
      </w:r>
      <w:r w:rsidR="000C215E">
        <w:instrText xml:space="preserve"> PAGEREF _Ref257100835 \h </w:instrText>
      </w:r>
      <w:r w:rsidR="000C215E">
        <w:fldChar w:fldCharType="separate"/>
      </w:r>
      <w:ins w:id="1483" w:author="Andersen, Charles W.  (ManTech)" w:date="2019-12-10T15:26:00Z">
        <w:r w:rsidR="00380255">
          <w:rPr>
            <w:noProof/>
          </w:rPr>
          <w:t>81</w:t>
        </w:r>
      </w:ins>
      <w:del w:id="1484" w:author="Andersen, Charles W.  (ManTech)" w:date="2019-12-10T15:26:00Z">
        <w:r w:rsidR="00B77F99" w:rsidDel="00380255">
          <w:rPr>
            <w:noProof/>
          </w:rPr>
          <w:delText>4</w:delText>
        </w:r>
      </w:del>
      <w:r w:rsidR="000C215E">
        <w:fldChar w:fldCharType="end"/>
      </w:r>
      <w:r w:rsidR="00380B84">
        <w:t>)</w:t>
      </w:r>
      <w:r>
        <w:t>.</w:t>
      </w:r>
      <w:bookmarkStart w:id="1485" w:name="_WWID10002377"/>
    </w:p>
    <w:bookmarkEnd w:id="1485"/>
    <w:p w:rsidR="005064F4" w:rsidRDefault="005C0C65">
      <w:pPr>
        <w:pStyle w:val="aProcHead"/>
      </w:pPr>
      <w:r>
        <w:t>To d</w:t>
      </w:r>
      <w:r w:rsidR="005064F4">
        <w:t>efin</w:t>
      </w:r>
      <w:r>
        <w:t xml:space="preserve">e </w:t>
      </w:r>
      <w:r w:rsidR="0084389E">
        <w:t xml:space="preserve">or edit </w:t>
      </w:r>
      <w:r>
        <w:t>an i</w:t>
      </w:r>
      <w:r w:rsidR="005064F4">
        <w:t xml:space="preserve">mage </w:t>
      </w:r>
      <w:r>
        <w:t>p</w:t>
      </w:r>
      <w:r w:rsidR="005064F4">
        <w:t xml:space="preserve">reset </w:t>
      </w:r>
      <w:bookmarkStart w:id="1486" w:name="_WWID10001191"/>
    </w:p>
    <w:bookmarkEnd w:id="1486"/>
    <w:p w:rsidR="005064F4" w:rsidRDefault="005064F4" w:rsidP="006F68A8">
      <w:pPr>
        <w:pStyle w:val="aNorm"/>
        <w:numPr>
          <w:ilvl w:val="0"/>
          <w:numId w:val="68"/>
        </w:numPr>
      </w:pPr>
      <w:r>
        <w:t xml:space="preserve">In the Viewer menu, click </w:t>
      </w:r>
      <w:r>
        <w:rPr>
          <w:rStyle w:val="Strong"/>
        </w:rPr>
        <w:t>Customize | Presets</w:t>
      </w:r>
      <w:r>
        <w:t>.</w:t>
      </w:r>
      <w:bookmarkStart w:id="1487" w:name="_WWID10001192"/>
    </w:p>
    <w:bookmarkEnd w:id="1487"/>
    <w:p w:rsidR="005064F4" w:rsidRDefault="005064F4" w:rsidP="006F68A8">
      <w:pPr>
        <w:pStyle w:val="aNorm"/>
        <w:numPr>
          <w:ilvl w:val="0"/>
          <w:numId w:val="68"/>
        </w:numPr>
      </w:pPr>
      <w:r>
        <w:t xml:space="preserve">To create a new preset, click </w:t>
      </w:r>
      <w:r>
        <w:rPr>
          <w:rStyle w:val="Strong"/>
        </w:rPr>
        <w:t>New</w:t>
      </w:r>
      <w:r>
        <w:t>.</w:t>
      </w:r>
      <w:r w:rsidR="00347283">
        <w:t xml:space="preserve"> </w:t>
      </w:r>
      <w:r>
        <w:t xml:space="preserve">To edit an existing preset, select </w:t>
      </w:r>
      <w:r w:rsidR="00080DE5">
        <w:t xml:space="preserve">a </w:t>
      </w:r>
      <w:r>
        <w:t xml:space="preserve">preset from </w:t>
      </w:r>
      <w:r w:rsidR="00347283">
        <w:t xml:space="preserve">the </w:t>
      </w:r>
      <w:r>
        <w:t xml:space="preserve">list at the top of the </w:t>
      </w:r>
      <w:r w:rsidR="0084389E">
        <w:t xml:space="preserve">Image Presets Configuration </w:t>
      </w:r>
      <w:r>
        <w:t>dialog</w:t>
      </w:r>
      <w:bookmarkStart w:id="1488" w:name="_WWID10001193"/>
      <w:r w:rsidR="0084389E">
        <w:t>.</w:t>
      </w:r>
    </w:p>
    <w:bookmarkEnd w:id="1488"/>
    <w:p w:rsidR="005064F4" w:rsidRDefault="005064F4" w:rsidP="006F68A8">
      <w:pPr>
        <w:pStyle w:val="aNorm"/>
        <w:numPr>
          <w:ilvl w:val="0"/>
          <w:numId w:val="68"/>
        </w:numPr>
      </w:pPr>
      <w:r>
        <w:t>Use the options in the Image Preset</w:t>
      </w:r>
      <w:r w:rsidR="0084389E">
        <w:t xml:space="preserve"> Details</w:t>
      </w:r>
      <w:r>
        <w:t xml:space="preserve"> area to define or modify the preset.</w:t>
      </w:r>
      <w:bookmarkStart w:id="1489" w:name="_WWID10001194"/>
    </w:p>
    <w:bookmarkEnd w:id="1489"/>
    <w:p w:rsidR="005064F4" w:rsidRDefault="005064F4" w:rsidP="006F68A8">
      <w:pPr>
        <w:pStyle w:val="aNorm"/>
        <w:numPr>
          <w:ilvl w:val="1"/>
          <w:numId w:val="68"/>
        </w:numPr>
      </w:pPr>
      <w:r>
        <w:rPr>
          <w:rStyle w:val="Strong"/>
        </w:rPr>
        <w:t>Name</w:t>
      </w:r>
      <w:r w:rsidR="00080DE5">
        <w:t xml:space="preserve"> </w:t>
      </w:r>
      <w:r w:rsidR="00080DE5">
        <w:rPr>
          <w:rStyle w:val="Strong"/>
        </w:rPr>
        <w:t>–</w:t>
      </w:r>
      <w:r w:rsidR="00080DE5">
        <w:t xml:space="preserve"> </w:t>
      </w:r>
      <w:r>
        <w:t>The name of the preset.</w:t>
      </w:r>
      <w:bookmarkStart w:id="1490" w:name="_WWID10001195"/>
    </w:p>
    <w:bookmarkEnd w:id="1490"/>
    <w:p w:rsidR="005064F4" w:rsidRDefault="005064F4" w:rsidP="006F68A8">
      <w:pPr>
        <w:pStyle w:val="aNorm"/>
        <w:numPr>
          <w:ilvl w:val="1"/>
          <w:numId w:val="68"/>
        </w:numPr>
      </w:pPr>
      <w:r>
        <w:rPr>
          <w:rStyle w:val="Strong"/>
        </w:rPr>
        <w:t>Level</w:t>
      </w:r>
      <w:r w:rsidR="00080DE5">
        <w:t xml:space="preserve"> </w:t>
      </w:r>
      <w:r w:rsidR="00080DE5">
        <w:rPr>
          <w:rStyle w:val="Strong"/>
        </w:rPr>
        <w:t>–</w:t>
      </w:r>
      <w:r w:rsidR="00080DE5">
        <w:t xml:space="preserve"> </w:t>
      </w:r>
      <w:r>
        <w:t xml:space="preserve">Disabled unless you </w:t>
      </w:r>
      <w:r w:rsidR="008D43CF">
        <w:t xml:space="preserve">hold </w:t>
      </w:r>
      <w:r>
        <w:t xml:space="preserve">the MAGJ SYSTEM USER </w:t>
      </w:r>
      <w:r w:rsidR="008D43CF">
        <w:t xml:space="preserve">security </w:t>
      </w:r>
      <w:r w:rsidR="00080DE5">
        <w:t>key</w:t>
      </w:r>
      <w:r>
        <w:t>.</w:t>
      </w:r>
      <w:r w:rsidR="00347283">
        <w:t xml:space="preserve"> </w:t>
      </w:r>
      <w:r>
        <w:t xml:space="preserve">If enabled, choose </w:t>
      </w:r>
      <w:r>
        <w:rPr>
          <w:rStyle w:val="Emphasis"/>
        </w:rPr>
        <w:t xml:space="preserve">User-level </w:t>
      </w:r>
      <w:r>
        <w:t xml:space="preserve">to define a preset for personal use, or choose </w:t>
      </w:r>
      <w:r>
        <w:rPr>
          <w:rStyle w:val="Emphasis"/>
        </w:rPr>
        <w:t>Site-level</w:t>
      </w:r>
      <w:r>
        <w:t xml:space="preserve"> to define a preset that can be accessed by all users.</w:t>
      </w:r>
      <w:bookmarkStart w:id="1491" w:name="_WWID10001196"/>
    </w:p>
    <w:bookmarkEnd w:id="1491"/>
    <w:p w:rsidR="005064F4" w:rsidRDefault="005064F4" w:rsidP="006F68A8">
      <w:pPr>
        <w:pStyle w:val="aNorm"/>
        <w:numPr>
          <w:ilvl w:val="1"/>
          <w:numId w:val="68"/>
        </w:numPr>
      </w:pPr>
      <w:r>
        <w:rPr>
          <w:rStyle w:val="Strong"/>
        </w:rPr>
        <w:t>Shortcut</w:t>
      </w:r>
      <w:r w:rsidR="00080DE5">
        <w:t xml:space="preserve"> </w:t>
      </w:r>
      <w:r w:rsidR="00080DE5">
        <w:rPr>
          <w:rStyle w:val="Strong"/>
        </w:rPr>
        <w:t>–</w:t>
      </w:r>
      <w:r w:rsidR="00080DE5">
        <w:t xml:space="preserve"> </w:t>
      </w:r>
      <w:r>
        <w:t>Select a keyboard shortcut from the list to associate with the preset.</w:t>
      </w:r>
      <w:bookmarkStart w:id="1492" w:name="_WWID10001197"/>
      <w:r w:rsidR="00347283">
        <w:t xml:space="preserve"> Note that if the same keyboard shortcut is assigned to both a user-level and a site-level preset, the use</w:t>
      </w:r>
      <w:r w:rsidR="00084AC6">
        <w:t>r’s</w:t>
      </w:r>
      <w:r w:rsidR="00347283">
        <w:t xml:space="preserve"> </w:t>
      </w:r>
      <w:r w:rsidR="00084AC6">
        <w:t>shortcut</w:t>
      </w:r>
      <w:r w:rsidR="00347283">
        <w:t xml:space="preserve"> takes precedence.</w:t>
      </w:r>
    </w:p>
    <w:bookmarkEnd w:id="1492"/>
    <w:p w:rsidR="005064F4" w:rsidRDefault="005064F4" w:rsidP="006F68A8">
      <w:pPr>
        <w:pStyle w:val="aNorm"/>
        <w:numPr>
          <w:ilvl w:val="1"/>
          <w:numId w:val="68"/>
        </w:numPr>
      </w:pPr>
      <w:r>
        <w:rPr>
          <w:rStyle w:val="Strong"/>
        </w:rPr>
        <w:t>Modality</w:t>
      </w:r>
      <w:r w:rsidR="00080DE5">
        <w:t xml:space="preserve"> </w:t>
      </w:r>
      <w:r w:rsidR="00080DE5">
        <w:rPr>
          <w:rStyle w:val="Strong"/>
        </w:rPr>
        <w:t>–</w:t>
      </w:r>
      <w:r w:rsidR="00080DE5">
        <w:t xml:space="preserve"> </w:t>
      </w:r>
      <w:r>
        <w:t xml:space="preserve">Select a modality from the list to associate with the preset. The preset will be available </w:t>
      </w:r>
      <w:r w:rsidR="002779CC">
        <w:t xml:space="preserve">only </w:t>
      </w:r>
      <w:r>
        <w:t>when images of that modality are displayed.</w:t>
      </w:r>
      <w:bookmarkStart w:id="1493" w:name="_WWID10001198"/>
    </w:p>
    <w:bookmarkEnd w:id="1493"/>
    <w:p w:rsidR="005064F4" w:rsidRDefault="005064F4" w:rsidP="006F68A8">
      <w:pPr>
        <w:pStyle w:val="aNorm"/>
        <w:numPr>
          <w:ilvl w:val="1"/>
          <w:numId w:val="68"/>
        </w:numPr>
      </w:pPr>
      <w:r>
        <w:rPr>
          <w:rStyle w:val="Strong"/>
        </w:rPr>
        <w:t>Auto W/L</w:t>
      </w:r>
      <w:r w:rsidR="00080DE5">
        <w:t xml:space="preserve"> </w:t>
      </w:r>
      <w:r w:rsidR="00080DE5">
        <w:rPr>
          <w:rStyle w:val="Strong"/>
        </w:rPr>
        <w:t>–</w:t>
      </w:r>
      <w:r w:rsidR="00080DE5">
        <w:t xml:space="preserve"> </w:t>
      </w:r>
      <w:r>
        <w:t xml:space="preserve">Select this </w:t>
      </w:r>
      <w:r w:rsidR="00084AC6">
        <w:t>check box</w:t>
      </w:r>
      <w:r>
        <w:t xml:space="preserve"> to set initial window/level based on pixel values in the first image in the exam</w:t>
      </w:r>
      <w:r w:rsidR="005C0C65">
        <w:t xml:space="preserve"> or image group</w:t>
      </w:r>
      <w:r>
        <w:t>.</w:t>
      </w:r>
      <w:bookmarkStart w:id="1494" w:name="_WWID10001199"/>
    </w:p>
    <w:bookmarkEnd w:id="1494"/>
    <w:p w:rsidR="005064F4" w:rsidRDefault="005064F4" w:rsidP="006F68A8">
      <w:pPr>
        <w:pStyle w:val="aNorm"/>
        <w:numPr>
          <w:ilvl w:val="1"/>
          <w:numId w:val="68"/>
        </w:numPr>
      </w:pPr>
      <w:r>
        <w:rPr>
          <w:rStyle w:val="Strong"/>
        </w:rPr>
        <w:t>Set W/L Value</w:t>
      </w:r>
      <w:r w:rsidR="00080DE5">
        <w:t xml:space="preserve"> </w:t>
      </w:r>
      <w:r w:rsidR="00080DE5">
        <w:rPr>
          <w:rStyle w:val="Strong"/>
        </w:rPr>
        <w:t>–</w:t>
      </w:r>
      <w:r w:rsidR="00080DE5">
        <w:t xml:space="preserve"> </w:t>
      </w:r>
      <w:r>
        <w:t xml:space="preserve">Select this </w:t>
      </w:r>
      <w:r w:rsidR="00084AC6">
        <w:t>check box</w:t>
      </w:r>
      <w:r>
        <w:t xml:space="preserve"> to enter specific values in the </w:t>
      </w:r>
      <w:r>
        <w:rPr>
          <w:rStyle w:val="Strong"/>
        </w:rPr>
        <w:t>Window</w:t>
      </w:r>
      <w:r w:rsidR="00347283">
        <w:t xml:space="preserve"> </w:t>
      </w:r>
      <w:r>
        <w:t xml:space="preserve">and </w:t>
      </w:r>
      <w:r>
        <w:rPr>
          <w:rStyle w:val="Strong"/>
        </w:rPr>
        <w:t>Level</w:t>
      </w:r>
      <w:r w:rsidR="00347283">
        <w:t xml:space="preserve"> </w:t>
      </w:r>
      <w:r>
        <w:t>boxes.</w:t>
      </w:r>
      <w:bookmarkStart w:id="1495" w:name="_WWID10001200"/>
    </w:p>
    <w:bookmarkEnd w:id="1495"/>
    <w:p w:rsidR="005064F4" w:rsidRDefault="005064F4" w:rsidP="006F68A8">
      <w:pPr>
        <w:pStyle w:val="aNorm"/>
        <w:numPr>
          <w:ilvl w:val="1"/>
          <w:numId w:val="68"/>
        </w:numPr>
      </w:pPr>
      <w:r>
        <w:rPr>
          <w:rStyle w:val="Strong"/>
        </w:rPr>
        <w:t>Sharpen</w:t>
      </w:r>
      <w:r w:rsidR="00080DE5">
        <w:t xml:space="preserve"> </w:t>
      </w:r>
      <w:r w:rsidR="00080DE5">
        <w:rPr>
          <w:rStyle w:val="Strong"/>
        </w:rPr>
        <w:t>–</w:t>
      </w:r>
      <w:r w:rsidR="00080DE5">
        <w:t xml:space="preserve"> </w:t>
      </w:r>
      <w:r>
        <w:t xml:space="preserve">If desired, select a sharpen filter. Positive values increase the sharpness and negative values decrease the sharpness. </w:t>
      </w:r>
      <w:bookmarkStart w:id="1496" w:name="_WWID10001201"/>
    </w:p>
    <w:bookmarkEnd w:id="1496"/>
    <w:p w:rsidR="005064F4" w:rsidRDefault="005064F4" w:rsidP="006F68A8">
      <w:pPr>
        <w:pStyle w:val="aNorm"/>
        <w:numPr>
          <w:ilvl w:val="1"/>
          <w:numId w:val="68"/>
        </w:numPr>
      </w:pPr>
      <w:r>
        <w:rPr>
          <w:rStyle w:val="Strong"/>
        </w:rPr>
        <w:t>Invert</w:t>
      </w:r>
      <w:r w:rsidR="00080DE5">
        <w:t xml:space="preserve"> </w:t>
      </w:r>
      <w:r w:rsidR="00080DE5">
        <w:rPr>
          <w:rStyle w:val="Strong"/>
        </w:rPr>
        <w:t>–</w:t>
      </w:r>
      <w:r w:rsidR="00080DE5">
        <w:t xml:space="preserve"> </w:t>
      </w:r>
      <w:r>
        <w:t>If desired, select the check</w:t>
      </w:r>
      <w:r w:rsidR="00524BA9">
        <w:t xml:space="preserve"> </w:t>
      </w:r>
      <w:r>
        <w:t>box to invert the image.</w:t>
      </w:r>
      <w:bookmarkStart w:id="1497" w:name="_WWID10001202"/>
    </w:p>
    <w:bookmarkEnd w:id="1497"/>
    <w:p w:rsidR="005064F4" w:rsidRDefault="005064F4" w:rsidP="006F68A8">
      <w:pPr>
        <w:pStyle w:val="aNorm"/>
        <w:numPr>
          <w:ilvl w:val="0"/>
          <w:numId w:val="68"/>
        </w:numPr>
      </w:pPr>
      <w:r>
        <w:t xml:space="preserve">Click </w:t>
      </w:r>
      <w:r>
        <w:rPr>
          <w:rStyle w:val="Strong"/>
        </w:rPr>
        <w:t>Update</w:t>
      </w:r>
      <w:r>
        <w:t xml:space="preserve"> to save your changes, then click </w:t>
      </w:r>
      <w:r>
        <w:rPr>
          <w:rStyle w:val="Strong"/>
        </w:rPr>
        <w:t>Cancel</w:t>
      </w:r>
      <w:r>
        <w:t xml:space="preserve"> to close the dialog.</w:t>
      </w:r>
      <w:bookmarkStart w:id="1498" w:name="_WWID10001203"/>
    </w:p>
    <w:bookmarkEnd w:id="1498"/>
    <w:p w:rsidR="005064F4" w:rsidRDefault="005C0C65">
      <w:pPr>
        <w:pStyle w:val="aProcHead"/>
      </w:pPr>
      <w:r>
        <w:t>To d</w:t>
      </w:r>
      <w:r w:rsidR="005064F4">
        <w:t>elet</w:t>
      </w:r>
      <w:r>
        <w:t>e an image p</w:t>
      </w:r>
      <w:r w:rsidR="005064F4">
        <w:t xml:space="preserve">reset </w:t>
      </w:r>
      <w:bookmarkStart w:id="1499" w:name="_WWID10001204"/>
    </w:p>
    <w:bookmarkEnd w:id="1499"/>
    <w:p w:rsidR="005064F4" w:rsidRDefault="005064F4" w:rsidP="006F68A8">
      <w:pPr>
        <w:pStyle w:val="aNorm"/>
        <w:numPr>
          <w:ilvl w:val="0"/>
          <w:numId w:val="69"/>
        </w:numPr>
      </w:pPr>
      <w:r>
        <w:t xml:space="preserve">In the Viewer menu, click </w:t>
      </w:r>
      <w:r>
        <w:rPr>
          <w:rStyle w:val="Strong"/>
        </w:rPr>
        <w:t>Customize | Presets</w:t>
      </w:r>
      <w:r>
        <w:t>.</w:t>
      </w:r>
      <w:bookmarkStart w:id="1500" w:name="_WWID10001208"/>
    </w:p>
    <w:bookmarkEnd w:id="1500"/>
    <w:p w:rsidR="005064F4" w:rsidRDefault="005064F4" w:rsidP="006F68A8">
      <w:pPr>
        <w:pStyle w:val="aNorm"/>
        <w:numPr>
          <w:ilvl w:val="0"/>
          <w:numId w:val="69"/>
        </w:numPr>
      </w:pPr>
      <w:r>
        <w:t xml:space="preserve">In the Image Presets dialog, select </w:t>
      </w:r>
      <w:r w:rsidR="00080DE5">
        <w:t xml:space="preserve">a </w:t>
      </w:r>
      <w:r>
        <w:t xml:space="preserve">preset, then click </w:t>
      </w:r>
      <w:r>
        <w:rPr>
          <w:rStyle w:val="Strong"/>
        </w:rPr>
        <w:t>Delete</w:t>
      </w:r>
      <w:r>
        <w:t>.</w:t>
      </w:r>
      <w:bookmarkStart w:id="1501" w:name="_WWID10001209"/>
    </w:p>
    <w:p w:rsidR="005C0C65" w:rsidRDefault="005C0C65" w:rsidP="006F68A8">
      <w:pPr>
        <w:pStyle w:val="aNorm"/>
        <w:numPr>
          <w:ilvl w:val="1"/>
          <w:numId w:val="69"/>
        </w:numPr>
      </w:pPr>
      <w:r>
        <w:t>You can delete an image preset if you are the creator of that preset.</w:t>
      </w:r>
      <w:bookmarkStart w:id="1502" w:name="_WWID10002378"/>
    </w:p>
    <w:p w:rsidR="005C0C65" w:rsidRDefault="005C0C65" w:rsidP="006F68A8">
      <w:pPr>
        <w:pStyle w:val="aNorm"/>
        <w:numPr>
          <w:ilvl w:val="1"/>
          <w:numId w:val="69"/>
        </w:numPr>
      </w:pPr>
      <w:r>
        <w:t xml:space="preserve">If you </w:t>
      </w:r>
      <w:r w:rsidR="008D43CF">
        <w:t xml:space="preserve">hold </w:t>
      </w:r>
      <w:r>
        <w:t>the MAGJ SYSTEM USER security key, you can delete site-level presets associated with the sysAdmin user.</w:t>
      </w:r>
      <w:bookmarkStart w:id="1503" w:name="_WWID10002379"/>
    </w:p>
    <w:p w:rsidR="005C0C65" w:rsidRDefault="005C0C65" w:rsidP="006F68A8">
      <w:pPr>
        <w:pStyle w:val="aNorm"/>
        <w:numPr>
          <w:ilvl w:val="1"/>
          <w:numId w:val="69"/>
        </w:numPr>
      </w:pPr>
      <w:r>
        <w:t>You cannot delete other user’s presets, or presets that are referenced in a hanging protocol definition.</w:t>
      </w:r>
      <w:bookmarkStart w:id="1504" w:name="_WWID10002380"/>
    </w:p>
    <w:bookmarkEnd w:id="1501"/>
    <w:bookmarkEnd w:id="1502"/>
    <w:bookmarkEnd w:id="1503"/>
    <w:bookmarkEnd w:id="1504"/>
    <w:p w:rsidR="005064F4" w:rsidRDefault="005064F4" w:rsidP="006F68A8">
      <w:pPr>
        <w:pStyle w:val="aNorm"/>
        <w:numPr>
          <w:ilvl w:val="0"/>
          <w:numId w:val="69"/>
        </w:numPr>
      </w:pPr>
      <w:r>
        <w:t xml:space="preserve">Click </w:t>
      </w:r>
      <w:r>
        <w:rPr>
          <w:rStyle w:val="Strong"/>
        </w:rPr>
        <w:t>Yes</w:t>
      </w:r>
      <w:r>
        <w:t xml:space="preserve"> when you are asked to confirm the operation.</w:t>
      </w:r>
      <w:bookmarkStart w:id="1505" w:name="_WWID10001210"/>
    </w:p>
    <w:p w:rsidR="005064F4" w:rsidRDefault="005064F4" w:rsidP="002C5BB1">
      <w:pPr>
        <w:pStyle w:val="Heading2"/>
      </w:pPr>
      <w:bookmarkStart w:id="1506" w:name="_Ref136930303"/>
      <w:bookmarkStart w:id="1507" w:name="_Ref137001353"/>
      <w:bookmarkStart w:id="1508" w:name="_Ref137001356"/>
      <w:bookmarkStart w:id="1509" w:name="_Changing_Layout"/>
      <w:bookmarkStart w:id="1510" w:name="_Toc508192020"/>
      <w:bookmarkEnd w:id="1505"/>
      <w:bookmarkEnd w:id="1509"/>
      <w:r>
        <w:t>Changing Layout</w:t>
      </w:r>
      <w:bookmarkEnd w:id="1506"/>
      <w:bookmarkEnd w:id="1507"/>
      <w:bookmarkEnd w:id="1508"/>
      <w:bookmarkEnd w:id="1510"/>
      <w:r>
        <w:t xml:space="preserve"> </w:t>
      </w:r>
      <w:bookmarkStart w:id="1511" w:name="_WWID10001213"/>
    </w:p>
    <w:bookmarkEnd w:id="1511"/>
    <w:p w:rsidR="005C0C65" w:rsidRDefault="005064F4">
      <w:pPr>
        <w:pStyle w:val="aNorm"/>
      </w:pPr>
      <w:r>
        <w:fldChar w:fldCharType="begin"/>
      </w:r>
      <w:r>
        <w:instrText xml:space="preserve"> xe "layout</w:instrText>
      </w:r>
      <w:r w:rsidR="000D43E7">
        <w:instrText>:</w:instrText>
      </w:r>
      <w:r>
        <w:instrText xml:space="preserve"> changing"</w:instrText>
      </w:r>
      <w:r>
        <w:fldChar w:fldCharType="end"/>
      </w:r>
      <w:r>
        <w:fldChar w:fldCharType="begin"/>
      </w:r>
      <w:r w:rsidR="005C0C65">
        <w:instrText xml:space="preserve"> xe "images: layout</w:instrText>
      </w:r>
      <w:r w:rsidR="00177975">
        <w:instrText xml:space="preserve"> of</w:instrText>
      </w:r>
      <w:r>
        <w:instrText>"</w:instrText>
      </w:r>
      <w:r>
        <w:fldChar w:fldCharType="end"/>
      </w:r>
      <w:r w:rsidR="005C0C65">
        <w:fldChar w:fldCharType="begin"/>
      </w:r>
      <w:r w:rsidR="005C0C65">
        <w:instrText xml:space="preserve"> xe "Browser window: layout </w:instrText>
      </w:r>
      <w:r w:rsidR="0093607B">
        <w:instrText>of</w:instrText>
      </w:r>
      <w:r w:rsidR="005C0C65">
        <w:instrText>"</w:instrText>
      </w:r>
      <w:r w:rsidR="005C0C65">
        <w:fldChar w:fldCharType="end"/>
      </w:r>
      <w:r w:rsidR="005C0C65">
        <w:fldChar w:fldCharType="begin"/>
      </w:r>
      <w:r w:rsidR="005C0C65">
        <w:instrText xml:space="preserve"> xe "Scout </w:instrText>
      </w:r>
      <w:r w:rsidR="000F5490">
        <w:instrText xml:space="preserve">Image </w:instrText>
      </w:r>
      <w:r w:rsidR="005C0C65">
        <w:instrText>window: changing layout in"</w:instrText>
      </w:r>
      <w:r w:rsidR="005C0C65">
        <w:fldChar w:fldCharType="end"/>
      </w:r>
      <w:r w:rsidR="005C0C65">
        <w:fldChar w:fldCharType="begin"/>
      </w:r>
      <w:r w:rsidR="005C0C65">
        <w:instrText xml:space="preserve"> xe "Scrapbook window: changing layout in"</w:instrText>
      </w:r>
      <w:r w:rsidR="005C0C65">
        <w:fldChar w:fldCharType="end"/>
      </w:r>
      <w:r w:rsidR="005C0C65">
        <w:fldChar w:fldCharType="begin"/>
      </w:r>
      <w:r w:rsidR="005C0C65">
        <w:instrText xml:space="preserve"> xe "viewports: changing layout of"</w:instrText>
      </w:r>
      <w:r w:rsidR="005C0C65">
        <w:fldChar w:fldCharType="end"/>
      </w:r>
      <w:r w:rsidR="005C0C65">
        <w:fldChar w:fldCharType="begin"/>
      </w:r>
      <w:r w:rsidR="005C0C65">
        <w:instrText xml:space="preserve"> xe "stacked view" </w:instrText>
      </w:r>
      <w:r w:rsidR="005C0C65">
        <w:fldChar w:fldCharType="end"/>
      </w:r>
      <w:r w:rsidR="005C0C65">
        <w:fldChar w:fldCharType="begin"/>
      </w:r>
      <w:r w:rsidR="0051274C">
        <w:instrText xml:space="preserve"> xe "til</w:instrText>
      </w:r>
      <w:r w:rsidR="005C0C65">
        <w:instrText xml:space="preserve">ed view" </w:instrText>
      </w:r>
      <w:r w:rsidR="005C0C65">
        <w:fldChar w:fldCharType="end"/>
      </w:r>
      <w:r w:rsidR="00084AC6">
        <w:fldChar w:fldCharType="begin"/>
      </w:r>
      <w:r w:rsidR="00084AC6">
        <w:instrText xml:space="preserve"> xe "full-screen view" </w:instrText>
      </w:r>
      <w:r w:rsidR="00084AC6">
        <w:fldChar w:fldCharType="end"/>
      </w:r>
      <w:r w:rsidR="005C0C65">
        <w:t>You can specify the layout (number of rows and columns)</w:t>
      </w:r>
      <w:r w:rsidR="00BC35DB">
        <w:t xml:space="preserve"> in a window and in each viewport</w:t>
      </w:r>
      <w:r w:rsidR="005C0C65">
        <w:t>. The layout of each viewport or window can be set independently.</w:t>
      </w:r>
      <w:bookmarkStart w:id="1512" w:name="_WWID10002515"/>
    </w:p>
    <w:bookmarkEnd w:id="1512"/>
    <w:p w:rsidR="00084AC6" w:rsidRDefault="00084AC6">
      <w:pPr>
        <w:pStyle w:val="aProcHead"/>
      </w:pPr>
      <w:r>
        <w:t>To use full-screen view (Viewer only)</w:t>
      </w:r>
    </w:p>
    <w:p w:rsidR="00084AC6" w:rsidRDefault="00084AC6">
      <w:pPr>
        <w:pStyle w:val="aNorm"/>
      </w:pPr>
      <w:r>
        <w:t>In the Viewer window only, you can double-click an image to expand it to fit the current screen.</w:t>
      </w:r>
    </w:p>
    <w:p w:rsidR="00084AC6" w:rsidRDefault="00084AC6" w:rsidP="006F68A8">
      <w:pPr>
        <w:pStyle w:val="aNorm"/>
        <w:numPr>
          <w:ilvl w:val="0"/>
          <w:numId w:val="30"/>
        </w:numPr>
        <w:tabs>
          <w:tab w:val="clear" w:pos="360"/>
        </w:tabs>
      </w:pPr>
      <w:r>
        <w:t>While you are in full-screen view, you can adjust the image or scroll to other images.</w:t>
      </w:r>
    </w:p>
    <w:p w:rsidR="00084AC6" w:rsidRDefault="00084AC6" w:rsidP="006F68A8">
      <w:pPr>
        <w:pStyle w:val="aNorm"/>
        <w:numPr>
          <w:ilvl w:val="0"/>
          <w:numId w:val="30"/>
        </w:numPr>
        <w:tabs>
          <w:tab w:val="clear" w:pos="360"/>
        </w:tabs>
      </w:pPr>
      <w:r>
        <w:t xml:space="preserve">When you </w:t>
      </w:r>
      <w:r w:rsidR="00012E3C">
        <w:t xml:space="preserve">have </w:t>
      </w:r>
      <w:r>
        <w:t>finished, double-click again to return to the original screen layout.</w:t>
      </w:r>
    </w:p>
    <w:p w:rsidR="00084AC6" w:rsidRDefault="00084AC6">
      <w:pPr>
        <w:pStyle w:val="aNorm"/>
      </w:pPr>
      <w:bookmarkStart w:id="1513" w:name="_WWID10003681"/>
      <w:r>
        <w:t xml:space="preserve">If viewport navigation shortcut keys are enabled, you can also press </w:t>
      </w:r>
      <w:r>
        <w:rPr>
          <w:rStyle w:val="Strong"/>
        </w:rPr>
        <w:t>&lt;F&gt;</w:t>
      </w:r>
      <w:r>
        <w:t xml:space="preserve"> to turn full-screen view on or off.  To turn on viewport navigation keys, select </w:t>
      </w:r>
      <w:r>
        <w:rPr>
          <w:rStyle w:val="Strong"/>
        </w:rPr>
        <w:t>View Settings | Mouse/Shortcuts</w:t>
      </w:r>
      <w:r>
        <w:t xml:space="preserve">, then select the </w:t>
      </w:r>
      <w:r>
        <w:rPr>
          <w:rStyle w:val="Strong"/>
        </w:rPr>
        <w:t>Enable viewport navigation shortcut keys</w:t>
      </w:r>
      <w:r>
        <w:t xml:space="preserve"> check box.</w:t>
      </w:r>
      <w:bookmarkEnd w:id="1513"/>
    </w:p>
    <w:p w:rsidR="00BC35DB" w:rsidRDefault="00BC35DB">
      <w:pPr>
        <w:pStyle w:val="aProcHead"/>
      </w:pPr>
      <w:r>
        <w:t>To change layout in a viewport</w:t>
      </w:r>
      <w:bookmarkStart w:id="1514" w:name="_WWID10001215"/>
    </w:p>
    <w:bookmarkEnd w:id="1514"/>
    <w:p w:rsidR="00BC35DB" w:rsidRDefault="00BC35DB" w:rsidP="006F68A8">
      <w:pPr>
        <w:pStyle w:val="aNorm"/>
        <w:numPr>
          <w:ilvl w:val="0"/>
          <w:numId w:val="70"/>
        </w:numPr>
      </w:pPr>
      <w:r>
        <w:t xml:space="preserve">In the upper left corner of a viewport, click </w:t>
      </w:r>
      <w:r w:rsidR="00084380" w:rsidRPr="00026BA5">
        <w:rPr>
          <w:rStyle w:val="bDrop15"/>
          <w:noProof/>
        </w:rPr>
        <w:drawing>
          <wp:inline distT="0" distB="0" distL="0" distR="0">
            <wp:extent cx="180975" cy="171450"/>
            <wp:effectExtent l="0" t="0" r="0" b="0"/>
            <wp:docPr id="115" name="Picture 115" descr="Layout in View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Layout in Viewport butt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t xml:space="preserve"> and drag down using the mouse.</w:t>
      </w:r>
      <w:bookmarkStart w:id="1515" w:name="_WWID10001216"/>
    </w:p>
    <w:bookmarkEnd w:id="1515"/>
    <w:p w:rsidR="00BC35DB" w:rsidRDefault="00BC35DB" w:rsidP="006F68A8">
      <w:pPr>
        <w:pStyle w:val="aNorm"/>
        <w:numPr>
          <w:ilvl w:val="0"/>
          <w:numId w:val="70"/>
        </w:numPr>
      </w:pPr>
      <w:r>
        <w:t>In the box that displays, move the mouse until the desired number of rows and columns are highlighted, then click the left mouse button.</w:t>
      </w:r>
      <w:bookmarkStart w:id="1516" w:name="_WWID10001217"/>
    </w:p>
    <w:bookmarkEnd w:id="1516"/>
    <w:p w:rsidR="00BC35DB" w:rsidRDefault="00BC35DB" w:rsidP="006F68A8">
      <w:pPr>
        <w:pStyle w:val="aNorm"/>
        <w:numPr>
          <w:ilvl w:val="1"/>
          <w:numId w:val="70"/>
        </w:numPr>
      </w:pPr>
      <w:r>
        <w:t>Layout cannot be changed if the viewport contains only one image.</w:t>
      </w:r>
      <w:bookmarkStart w:id="1517" w:name="_WWID10001218"/>
    </w:p>
    <w:bookmarkEnd w:id="1517"/>
    <w:p w:rsidR="00BC35DB" w:rsidRDefault="00BC35DB" w:rsidP="006F68A8">
      <w:pPr>
        <w:pStyle w:val="aNorm"/>
        <w:numPr>
          <w:ilvl w:val="1"/>
          <w:numId w:val="70"/>
        </w:numPr>
      </w:pPr>
      <w:r>
        <w:t>Layout changes affect the active image set only.</w:t>
      </w:r>
      <w:r w:rsidR="00347283">
        <w:t xml:space="preserve"> </w:t>
      </w:r>
      <w:r>
        <w:t>Hidden image sets are not affected.</w:t>
      </w:r>
      <w:bookmarkStart w:id="1518" w:name="_WWID10001219"/>
    </w:p>
    <w:bookmarkEnd w:id="1518"/>
    <w:p w:rsidR="00BC35DB" w:rsidRDefault="00BC35DB">
      <w:pPr>
        <w:pStyle w:val="aNorm"/>
      </w:pPr>
      <w:r>
        <w:rPr>
          <w:rStyle w:val="bLeadin"/>
        </w:rPr>
        <w:t xml:space="preserve">Tip  </w:t>
      </w:r>
      <w:r>
        <w:t xml:space="preserve">In the Viewer window only, a viewport may stretch across multiple </w:t>
      </w:r>
      <w:r w:rsidR="00080DE5">
        <w:t>monitors</w:t>
      </w:r>
      <w:r>
        <w:t>.</w:t>
      </w:r>
      <w:r w:rsidR="00347283">
        <w:t xml:space="preserve"> </w:t>
      </w:r>
      <w:r>
        <w:t xml:space="preserve">If this is the case, the layout </w:t>
      </w:r>
      <w:r w:rsidR="00080DE5">
        <w:t xml:space="preserve">will </w:t>
      </w:r>
      <w:r>
        <w:t xml:space="preserve">be at least equal to 1 x </w:t>
      </w:r>
      <w:r>
        <w:rPr>
          <w:rStyle w:val="Emphasis"/>
        </w:rPr>
        <w:t>n</w:t>
      </w:r>
      <w:r>
        <w:t xml:space="preserve">, where </w:t>
      </w:r>
      <w:r>
        <w:rPr>
          <w:rStyle w:val="Emphasis"/>
        </w:rPr>
        <w:t>n</w:t>
      </w:r>
      <w:r>
        <w:t xml:space="preserve"> is the number of </w:t>
      </w:r>
      <w:r w:rsidR="00080DE5">
        <w:t xml:space="preserve">monitors </w:t>
      </w:r>
      <w:r>
        <w:t>that the viewport extends across.</w:t>
      </w:r>
      <w:bookmarkStart w:id="1519" w:name="_WWID10002880"/>
    </w:p>
    <w:bookmarkEnd w:id="1519"/>
    <w:p w:rsidR="005C0C65" w:rsidRDefault="005C0C65">
      <w:pPr>
        <w:pStyle w:val="aProcHead"/>
      </w:pPr>
      <w:r>
        <w:t xml:space="preserve">To change layout in a window </w:t>
      </w:r>
      <w:bookmarkStart w:id="1520" w:name="_WWID10001222"/>
    </w:p>
    <w:bookmarkEnd w:id="1520"/>
    <w:p w:rsidR="00BC35DB" w:rsidRDefault="00BC35DB">
      <w:pPr>
        <w:pStyle w:val="aNorm"/>
      </w:pPr>
      <w:r>
        <w:t>These steps can be used for any window except the Viewer window.</w:t>
      </w:r>
      <w:r w:rsidR="00347283">
        <w:t xml:space="preserve"> </w:t>
      </w:r>
      <w:r>
        <w:t>In the Viewer window, layout is dictated by the active template.</w:t>
      </w:r>
      <w:bookmarkStart w:id="1521" w:name="_WWID10002587"/>
    </w:p>
    <w:bookmarkEnd w:id="1521"/>
    <w:p w:rsidR="005C0C65" w:rsidRDefault="005C0C65" w:rsidP="006F68A8">
      <w:pPr>
        <w:pStyle w:val="aNorm"/>
        <w:numPr>
          <w:ilvl w:val="0"/>
          <w:numId w:val="71"/>
        </w:numPr>
      </w:pPr>
      <w:r>
        <w:t xml:space="preserve">In the </w:t>
      </w:r>
      <w:r w:rsidR="00805A2A">
        <w:t>toolbar</w:t>
      </w:r>
      <w:r>
        <w:t xml:space="preserve">, click </w:t>
      </w:r>
      <w:r w:rsidR="00084380" w:rsidRPr="007951F8">
        <w:rPr>
          <w:rStyle w:val="bDrop3pt"/>
          <w:noProof/>
        </w:rPr>
        <w:drawing>
          <wp:inline distT="0" distB="0" distL="0" distR="0">
            <wp:extent cx="200025" cy="190500"/>
            <wp:effectExtent l="0" t="0" r="0" b="0"/>
            <wp:docPr id="116" name="Picture 116" descr="Change Layo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hange Layout butt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and drag down using the mouse.</w:t>
      </w:r>
      <w:bookmarkStart w:id="1522" w:name="_WWID10001223"/>
    </w:p>
    <w:bookmarkEnd w:id="1522"/>
    <w:p w:rsidR="005C0C65" w:rsidRDefault="005C0C65" w:rsidP="006F68A8">
      <w:pPr>
        <w:pStyle w:val="aNorm"/>
        <w:numPr>
          <w:ilvl w:val="0"/>
          <w:numId w:val="71"/>
        </w:numPr>
      </w:pPr>
      <w:r>
        <w:t>In the box that displays, move the mouse until the desired number of rows and columns are highlighted, then click the left mouse button.</w:t>
      </w:r>
      <w:bookmarkStart w:id="1523" w:name="_WWID10001224"/>
    </w:p>
    <w:bookmarkEnd w:id="1523"/>
    <w:p w:rsidR="005C0C65" w:rsidRDefault="005C0C65">
      <w:pPr>
        <w:pStyle w:val="aNorm"/>
        <w:rPr>
          <w:rStyle w:val="bLeadin"/>
        </w:rPr>
      </w:pPr>
      <w:r>
        <w:rPr>
          <w:rStyle w:val="bLeadin"/>
        </w:rPr>
        <w:t xml:space="preserve">Tip </w:t>
      </w:r>
      <w:r w:rsidR="00347283">
        <w:rPr>
          <w:rStyle w:val="bLeadin"/>
        </w:rPr>
        <w:t xml:space="preserve"> </w:t>
      </w:r>
      <w:r>
        <w:t>To switch back and forth between 1-up and the last layout you selected, click</w:t>
      </w:r>
      <w:bookmarkStart w:id="1524" w:name="_WWImgID10002277"/>
      <w:r>
        <w:t xml:space="preserve"> </w:t>
      </w:r>
      <w:bookmarkEnd w:id="1524"/>
      <w:r w:rsidR="00084380" w:rsidRPr="007951F8">
        <w:rPr>
          <w:rStyle w:val="bDrop3pt"/>
          <w:noProof/>
        </w:rPr>
        <w:drawing>
          <wp:inline distT="0" distB="0" distL="0" distR="0">
            <wp:extent cx="200025" cy="190500"/>
            <wp:effectExtent l="0" t="0" r="0" b="0"/>
            <wp:docPr id="117" name="Picture 117" descr="Change Layo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hange Layout butt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w:t>
      </w:r>
      <w:bookmarkStart w:id="1525" w:name="_WWID10001225"/>
    </w:p>
    <w:p w:rsidR="005C0C65" w:rsidRDefault="005C0C65">
      <w:pPr>
        <w:pStyle w:val="Heading2"/>
      </w:pPr>
      <w:bookmarkStart w:id="1526" w:name="_Ref136926832"/>
      <w:bookmarkStart w:id="1527" w:name="_Ref136926835"/>
      <w:bookmarkStart w:id="1528" w:name="_Ref136930304"/>
      <w:bookmarkStart w:id="1529" w:name="_Ref136996686"/>
      <w:bookmarkStart w:id="1530" w:name="_Ref136996694"/>
      <w:bookmarkStart w:id="1531" w:name="_Using_‘Apply_To’"/>
      <w:bookmarkStart w:id="1532" w:name="_Ref257058246"/>
      <w:bookmarkStart w:id="1533" w:name="_Ref257100706"/>
      <w:bookmarkStart w:id="1534" w:name="_Ref257100835"/>
      <w:bookmarkStart w:id="1535" w:name="_Ref257120277"/>
      <w:bookmarkStart w:id="1536" w:name="_Ref257122958"/>
      <w:bookmarkStart w:id="1537" w:name="_Ref257124612"/>
      <w:bookmarkStart w:id="1538" w:name="_Ref257124866"/>
      <w:bookmarkStart w:id="1539" w:name="_Toc508192021"/>
      <w:bookmarkEnd w:id="1525"/>
      <w:bookmarkEnd w:id="1531"/>
      <w:r>
        <w:t>Usin</w:t>
      </w:r>
      <w:r w:rsidR="00C64A6D">
        <w:t>g “A</w:t>
      </w:r>
      <w:r>
        <w:t xml:space="preserve">pply </w:t>
      </w:r>
      <w:bookmarkStart w:id="1540" w:name="_WWID10001139"/>
      <w:bookmarkEnd w:id="1526"/>
      <w:bookmarkEnd w:id="1527"/>
      <w:bookmarkEnd w:id="1528"/>
      <w:bookmarkEnd w:id="1529"/>
      <w:bookmarkEnd w:id="1530"/>
      <w:r w:rsidR="00012E3C">
        <w:t>To”</w:t>
      </w:r>
      <w:bookmarkEnd w:id="1532"/>
      <w:bookmarkEnd w:id="1533"/>
      <w:bookmarkEnd w:id="1534"/>
      <w:bookmarkEnd w:id="1535"/>
      <w:bookmarkEnd w:id="1536"/>
      <w:bookmarkEnd w:id="1537"/>
      <w:bookmarkEnd w:id="1538"/>
      <w:bookmarkEnd w:id="1539"/>
    </w:p>
    <w:bookmarkEnd w:id="1540"/>
    <w:p w:rsidR="005C0C65" w:rsidRDefault="005C0C65">
      <w:pPr>
        <w:pStyle w:val="aNorm"/>
      </w:pPr>
      <w:r w:rsidRPr="002C044C">
        <w:fldChar w:fldCharType="begin"/>
      </w:r>
      <w:r w:rsidRPr="002C044C">
        <w:instrText xml:space="preserve"> xe "images: adjusting </w:instrText>
      </w:r>
      <w:r>
        <w:instrText>individually</w:instrText>
      </w:r>
      <w:r w:rsidRPr="002C044C">
        <w:instrText>"</w:instrText>
      </w:r>
      <w:r w:rsidRPr="002C044C">
        <w:fldChar w:fldCharType="end"/>
      </w:r>
      <w:r w:rsidRPr="002C044C">
        <w:fldChar w:fldCharType="begin"/>
      </w:r>
      <w:r w:rsidRPr="002C044C">
        <w:instrText xml:space="preserve"> xe "</w:instrText>
      </w:r>
      <w:r w:rsidR="00646B21">
        <w:instrText>viewports</w:instrText>
      </w:r>
      <w:r w:rsidRPr="002C044C">
        <w:instrText>: adjusting images in</w:instrText>
      </w:r>
      <w:r>
        <w:instrText>"</w:instrText>
      </w:r>
      <w:r w:rsidRPr="002C044C">
        <w:fldChar w:fldCharType="end"/>
      </w:r>
      <w:r w:rsidRPr="002C044C">
        <w:fldChar w:fldCharType="begin"/>
      </w:r>
      <w:r w:rsidRPr="002C044C">
        <w:instrText xml:space="preserve"> xe "Apply </w:instrText>
      </w:r>
      <w:r>
        <w:instrText>T</w:instrText>
      </w:r>
      <w:r w:rsidRPr="002C044C">
        <w:instrText>o</w:instrText>
      </w:r>
      <w:r w:rsidR="00A46403">
        <w:instrText>: using</w:instrText>
      </w:r>
      <w:r>
        <w:instrText>"</w:instrText>
      </w:r>
      <w:r w:rsidRPr="002C044C">
        <w:fldChar w:fldCharType="end"/>
      </w:r>
      <w:r>
        <w:t xml:space="preserve">Apply To settings determine if changes to properties such as scale, window/level, and orientation affect all images in a viewport or the </w:t>
      </w:r>
      <w:r w:rsidR="00BC35DB">
        <w:t xml:space="preserve">selected </w:t>
      </w:r>
      <w:r>
        <w:t>image only. Apply To settings can be altered on a viewport-by-viewport basis</w:t>
      </w:r>
      <w:bookmarkStart w:id="1541" w:name="_WWID10002344"/>
      <w:r>
        <w:t>.</w:t>
      </w:r>
      <w:bookmarkStart w:id="1542" w:name="_WWID10002348"/>
    </w:p>
    <w:p w:rsidR="005C0C65" w:rsidRDefault="005C0C65">
      <w:pPr>
        <w:pStyle w:val="aProcHead"/>
      </w:pPr>
      <w:bookmarkStart w:id="1543" w:name="_WWID10001142"/>
      <w:bookmarkEnd w:id="1541"/>
      <w:bookmarkEnd w:id="1542"/>
      <w:r>
        <w:t>To check Apply To settings</w:t>
      </w:r>
      <w:bookmarkStart w:id="1544" w:name="_WWID10002338"/>
      <w:r>
        <w:t xml:space="preserve"> for a property</w:t>
      </w:r>
    </w:p>
    <w:bookmarkEnd w:id="1544"/>
    <w:p w:rsidR="005C0C65" w:rsidRDefault="005C0C65" w:rsidP="006F68A8">
      <w:pPr>
        <w:pStyle w:val="aNorm"/>
        <w:keepNext/>
        <w:numPr>
          <w:ilvl w:val="0"/>
          <w:numId w:val="100"/>
        </w:numPr>
      </w:pPr>
      <w:r>
        <w:t>Turn on the appropriate tool (such as the Scale tool).</w:t>
      </w:r>
      <w:bookmarkStart w:id="1545" w:name="_WWID10002343"/>
    </w:p>
    <w:bookmarkEnd w:id="1545"/>
    <w:p w:rsidR="005C0C65" w:rsidRDefault="005C0C65" w:rsidP="006F68A8">
      <w:pPr>
        <w:pStyle w:val="aNorm"/>
        <w:keepNext/>
        <w:numPr>
          <w:ilvl w:val="0"/>
          <w:numId w:val="100"/>
        </w:numPr>
      </w:pPr>
      <w:r>
        <w:t>In the viewport of interest, note the state of the Apply To icon</w:t>
      </w:r>
      <w:bookmarkStart w:id="1546" w:name="_WWID10002341"/>
      <w:r>
        <w:t>.</w:t>
      </w:r>
    </w:p>
    <w:bookmarkEnd w:id="1546"/>
    <w:p w:rsidR="005C0C65" w:rsidRDefault="005C0C65" w:rsidP="006F68A8">
      <w:pPr>
        <w:pStyle w:val="aNorm"/>
        <w:keepNext/>
        <w:numPr>
          <w:ilvl w:val="1"/>
          <w:numId w:val="100"/>
        </w:numPr>
        <w:tabs>
          <w:tab w:val="clear" w:pos="360"/>
          <w:tab w:val="left" w:pos="720"/>
        </w:tabs>
      </w:pPr>
      <w:r>
        <w:t xml:space="preserve">When the icon looks like this: </w:t>
      </w:r>
      <w:r w:rsidR="00084380" w:rsidRPr="00387D55">
        <w:rPr>
          <w:rStyle w:val="bDrop3pt"/>
          <w:noProof/>
        </w:rPr>
        <w:drawing>
          <wp:inline distT="0" distB="0" distL="0" distR="0">
            <wp:extent cx="171450" cy="171450"/>
            <wp:effectExtent l="0" t="0" r="0" b="0"/>
            <wp:docPr id="118" name="Picture 118" descr="Apply to Current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ply to Current Image ico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using the active tool will affect the selected image only.</w:t>
      </w:r>
      <w:bookmarkStart w:id="1547" w:name="_WWID10002589"/>
    </w:p>
    <w:bookmarkEnd w:id="1547"/>
    <w:p w:rsidR="005C0C65" w:rsidRDefault="005C0C65" w:rsidP="006F68A8">
      <w:pPr>
        <w:pStyle w:val="aNorm"/>
        <w:keepNext/>
        <w:numPr>
          <w:ilvl w:val="1"/>
          <w:numId w:val="100"/>
        </w:numPr>
        <w:tabs>
          <w:tab w:val="clear" w:pos="360"/>
          <w:tab w:val="left" w:pos="720"/>
        </w:tabs>
      </w:pPr>
      <w:r>
        <w:t xml:space="preserve">When the icon looks like this: </w:t>
      </w:r>
      <w:bookmarkStart w:id="1548" w:name="_WWImgID10004556"/>
      <w:r w:rsidR="00084380" w:rsidRPr="0091729F">
        <w:rPr>
          <w:rStyle w:val="bDrop3pt"/>
          <w:noProof/>
        </w:rPr>
        <w:drawing>
          <wp:inline distT="0" distB="0" distL="0" distR="0">
            <wp:extent cx="171450" cy="171450"/>
            <wp:effectExtent l="0" t="0" r="0" b="0"/>
            <wp:docPr id="119" name="Picture 119" descr="Apply To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pply To All butt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bookmarkEnd w:id="1548"/>
      <w:r>
        <w:t>, using the active tool will affect all images in the viewport.</w:t>
      </w:r>
      <w:bookmarkStart w:id="1549" w:name="_WWID10002339"/>
    </w:p>
    <w:bookmarkEnd w:id="1549"/>
    <w:p w:rsidR="005C0C65" w:rsidRDefault="005C0C65">
      <w:pPr>
        <w:pStyle w:val="aNorm"/>
      </w:pPr>
      <w:r w:rsidRPr="008C27A2">
        <w:rPr>
          <w:rStyle w:val="bLeadin"/>
        </w:rPr>
        <w:t>Note</w:t>
      </w:r>
      <w:r>
        <w:rPr>
          <w:rStyle w:val="bLeadin"/>
        </w:rPr>
        <w:t xml:space="preserve">  </w:t>
      </w:r>
      <w:r>
        <w:t xml:space="preserve">Apply To can be set independently for each </w:t>
      </w:r>
      <w:r w:rsidR="00BC35DB">
        <w:t>property</w:t>
      </w:r>
      <w:r>
        <w:t xml:space="preserve">. </w:t>
      </w:r>
      <w:r w:rsidR="00BC35DB">
        <w:t>The state of the Apply To icon reflects only the property related to the active tool</w:t>
      </w:r>
      <w:r>
        <w:t>.</w:t>
      </w:r>
      <w:bookmarkStart w:id="1550" w:name="_WWID10001148"/>
    </w:p>
    <w:bookmarkEnd w:id="1550"/>
    <w:p w:rsidR="005C0C65" w:rsidRDefault="005C0C65">
      <w:pPr>
        <w:pStyle w:val="aProcHead"/>
      </w:pPr>
      <w:r>
        <w:t>To check Apply To settings for all properties</w:t>
      </w:r>
      <w:bookmarkStart w:id="1551" w:name="_WWID10002346"/>
    </w:p>
    <w:bookmarkEnd w:id="1551"/>
    <w:p w:rsidR="005C0C65" w:rsidRDefault="005C0C65" w:rsidP="006F68A8">
      <w:pPr>
        <w:pStyle w:val="aNorm"/>
        <w:numPr>
          <w:ilvl w:val="0"/>
          <w:numId w:val="72"/>
        </w:numPr>
      </w:pPr>
      <w:r>
        <w:t xml:space="preserve">Click the </w:t>
      </w:r>
      <w:r w:rsidR="00084380" w:rsidRPr="0091729F">
        <w:rPr>
          <w:rStyle w:val="bDrop3pt"/>
          <w:noProof/>
        </w:rPr>
        <w:drawing>
          <wp:inline distT="0" distB="0" distL="0" distR="0">
            <wp:extent cx="171450" cy="171450"/>
            <wp:effectExtent l="0" t="0" r="0" b="0"/>
            <wp:docPr id="120" name="Picture 120" descr="Apply To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pply To All butt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xml:space="preserve"> icon.</w:t>
      </w:r>
      <w:bookmarkStart w:id="1552" w:name="_WWID10002588"/>
    </w:p>
    <w:bookmarkEnd w:id="1552"/>
    <w:p w:rsidR="005C0C65" w:rsidRDefault="005C0C65" w:rsidP="006F68A8">
      <w:pPr>
        <w:pStyle w:val="aNorm"/>
        <w:numPr>
          <w:ilvl w:val="0"/>
          <w:numId w:val="72"/>
        </w:numPr>
      </w:pPr>
      <w:r>
        <w:t>Drag down to open the pull-down menu.</w:t>
      </w:r>
      <w:bookmarkStart w:id="1553" w:name="_WWID10002345"/>
    </w:p>
    <w:bookmarkEnd w:id="1553"/>
    <w:p w:rsidR="005C0C65" w:rsidRDefault="005C0C65" w:rsidP="006F68A8">
      <w:pPr>
        <w:pStyle w:val="aNorm"/>
        <w:numPr>
          <w:ilvl w:val="1"/>
          <w:numId w:val="72"/>
        </w:numPr>
      </w:pPr>
      <w:r>
        <w:t>A property marked with a check mark indicates that changes to that property will affect all images in a viewport.</w:t>
      </w:r>
      <w:bookmarkStart w:id="1554" w:name="_WWID10002342"/>
    </w:p>
    <w:bookmarkEnd w:id="1554"/>
    <w:p w:rsidR="005C0C65" w:rsidRDefault="005C0C65" w:rsidP="006F68A8">
      <w:pPr>
        <w:pStyle w:val="aNorm"/>
        <w:numPr>
          <w:ilvl w:val="1"/>
          <w:numId w:val="72"/>
        </w:numPr>
      </w:pPr>
      <w:r>
        <w:t>A property that does not have a check mark indicates that changes to that property will affect the selected image only.</w:t>
      </w:r>
      <w:bookmarkStart w:id="1555" w:name="_WWID10002340"/>
    </w:p>
    <w:bookmarkEnd w:id="1543"/>
    <w:bookmarkEnd w:id="1555"/>
    <w:p w:rsidR="005C0C65" w:rsidRDefault="005C0C65">
      <w:pPr>
        <w:pStyle w:val="aProcHead"/>
      </w:pPr>
      <w:r>
        <w:t xml:space="preserve">To change Apply To settings </w:t>
      </w:r>
      <w:bookmarkStart w:id="1556" w:name="_WWID10001143"/>
    </w:p>
    <w:bookmarkEnd w:id="1556"/>
    <w:p w:rsidR="005C0C65" w:rsidRDefault="005C0C65" w:rsidP="006F68A8">
      <w:pPr>
        <w:pStyle w:val="aNorm"/>
        <w:numPr>
          <w:ilvl w:val="0"/>
          <w:numId w:val="73"/>
        </w:numPr>
      </w:pPr>
      <w:r>
        <w:t>Turn on the tool (window/level, scale, etc.) that you want to change Apply To settings for.</w:t>
      </w:r>
      <w:bookmarkStart w:id="1557" w:name="_WWID10001144"/>
    </w:p>
    <w:bookmarkEnd w:id="1557"/>
    <w:p w:rsidR="005C0C65" w:rsidRDefault="005C0C65" w:rsidP="006F68A8">
      <w:pPr>
        <w:pStyle w:val="aNorm"/>
        <w:numPr>
          <w:ilvl w:val="0"/>
          <w:numId w:val="73"/>
        </w:numPr>
      </w:pPr>
      <w:r>
        <w:t>In the viewport where you want to change Apply To settings, click the Apply</w:t>
      </w:r>
      <w:r w:rsidR="00080DE5">
        <w:t> </w:t>
      </w:r>
      <w:r>
        <w:t>To icon.</w:t>
      </w:r>
      <w:bookmarkStart w:id="1558" w:name="_WWID10001145"/>
    </w:p>
    <w:bookmarkEnd w:id="1558"/>
    <w:p w:rsidR="005C0C65" w:rsidRDefault="005C0C65" w:rsidP="006F68A8">
      <w:pPr>
        <w:pStyle w:val="aNorm"/>
        <w:numPr>
          <w:ilvl w:val="1"/>
          <w:numId w:val="72"/>
        </w:numPr>
      </w:pPr>
      <w:r>
        <w:t xml:space="preserve">When the icon looks like this: </w:t>
      </w:r>
      <w:r w:rsidR="00084380" w:rsidRPr="00387D55">
        <w:rPr>
          <w:rStyle w:val="bDrop3pt"/>
          <w:noProof/>
        </w:rPr>
        <w:drawing>
          <wp:inline distT="0" distB="0" distL="0" distR="0">
            <wp:extent cx="171450" cy="171450"/>
            <wp:effectExtent l="0" t="0" r="0" b="0"/>
            <wp:docPr id="121" name="Picture 121" descr="Apply to Current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pply to Current Image ico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using the active tool will affect the selected image only.</w:t>
      </w:r>
      <w:bookmarkStart w:id="1559" w:name="_WWID10001146"/>
    </w:p>
    <w:bookmarkEnd w:id="1559"/>
    <w:p w:rsidR="005C0C65" w:rsidRDefault="005C0C65" w:rsidP="006F68A8">
      <w:pPr>
        <w:pStyle w:val="aNorm"/>
        <w:numPr>
          <w:ilvl w:val="1"/>
          <w:numId w:val="72"/>
        </w:numPr>
      </w:pPr>
      <w:r>
        <w:t xml:space="preserve">When the icon looks like this: </w:t>
      </w:r>
      <w:r w:rsidR="00084380" w:rsidRPr="0091729F">
        <w:rPr>
          <w:rStyle w:val="bDrop3pt"/>
          <w:noProof/>
        </w:rPr>
        <w:drawing>
          <wp:inline distT="0" distB="0" distL="0" distR="0">
            <wp:extent cx="171450" cy="171450"/>
            <wp:effectExtent l="0" t="0" r="0" b="0"/>
            <wp:docPr id="122" name="Picture 122" descr="Apply To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pply To All butt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using the active tool will affect all images in the current image set.</w:t>
      </w:r>
      <w:bookmarkStart w:id="1560" w:name="_WWID10001147"/>
    </w:p>
    <w:bookmarkEnd w:id="1560"/>
    <w:p w:rsidR="005C0C65" w:rsidRPr="001E3B85" w:rsidRDefault="005C0C65">
      <w:pPr>
        <w:pStyle w:val="aNorm"/>
      </w:pPr>
      <w:r>
        <w:rPr>
          <w:rStyle w:val="bLeadin"/>
        </w:rPr>
        <w:t xml:space="preserve">Tip  </w:t>
      </w:r>
      <w:r>
        <w:t>You can also change Apply To settings by dragging down on the</w:t>
      </w:r>
      <w:r w:rsidR="00347283">
        <w:t xml:space="preserve"> </w:t>
      </w:r>
      <w:r w:rsidR="00084380" w:rsidRPr="0091729F">
        <w:rPr>
          <w:rStyle w:val="bDrop3pt"/>
          <w:noProof/>
        </w:rPr>
        <w:drawing>
          <wp:inline distT="0" distB="0" distL="0" distR="0">
            <wp:extent cx="171450" cy="171450"/>
            <wp:effectExtent l="0" t="0" r="0" b="0"/>
            <wp:docPr id="123" name="Picture 123" descr="Apply To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pply To All butt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347283">
        <w:rPr>
          <w:rStyle w:val="bDrop3pt"/>
        </w:rPr>
        <w:t xml:space="preserve"> </w:t>
      </w:r>
      <w:r>
        <w:t>icon to open the pull-down menu, and then clicking a property to add a checkmark (apply changes to all images) or to remove a check mark (apply changes to current image only).</w:t>
      </w:r>
      <w:bookmarkStart w:id="1561" w:name="_WWID10001149"/>
    </w:p>
    <w:bookmarkEnd w:id="1561"/>
    <w:p w:rsidR="005C0C65" w:rsidRDefault="005C0C65">
      <w:pPr>
        <w:pStyle w:val="aProcHead"/>
      </w:pPr>
      <w:r>
        <w:t>To set initial Apply To settings</w:t>
      </w:r>
      <w:bookmarkStart w:id="1562" w:name="_WWID10002350"/>
    </w:p>
    <w:bookmarkEnd w:id="1562"/>
    <w:p w:rsidR="005C0C65" w:rsidRDefault="005C0C65" w:rsidP="006F68A8">
      <w:pPr>
        <w:pStyle w:val="aNorm"/>
        <w:numPr>
          <w:ilvl w:val="0"/>
          <w:numId w:val="74"/>
        </w:numPr>
      </w:pPr>
      <w:r>
        <w:t xml:space="preserve">In the Viewer or Manager </w:t>
      </w:r>
      <w:r w:rsidR="00080DE5">
        <w:t>menu bar</w:t>
      </w:r>
      <w:r>
        <w:t xml:space="preserve">, click </w:t>
      </w:r>
      <w:r>
        <w:rPr>
          <w:rStyle w:val="Strong"/>
        </w:rPr>
        <w:t>View | Settings</w:t>
      </w:r>
      <w:bookmarkStart w:id="1563" w:name="_WWID10002351"/>
      <w:r>
        <w:t xml:space="preserve">, then </w:t>
      </w:r>
      <w:bookmarkEnd w:id="1563"/>
      <w:r>
        <w:t>click the</w:t>
      </w:r>
      <w:r>
        <w:rPr>
          <w:rStyle w:val="Strong"/>
        </w:rPr>
        <w:t xml:space="preserve"> Viewport </w:t>
      </w:r>
      <w:r>
        <w:t>tab.</w:t>
      </w:r>
    </w:p>
    <w:p w:rsidR="00080DE5" w:rsidRDefault="00080DE5" w:rsidP="006F68A8">
      <w:pPr>
        <w:pStyle w:val="aNorm"/>
        <w:numPr>
          <w:ilvl w:val="0"/>
          <w:numId w:val="74"/>
        </w:numPr>
      </w:pPr>
      <w:r>
        <w:t xml:space="preserve">For each adjustment property listed in </w:t>
      </w:r>
      <w:r w:rsidR="005C0C65">
        <w:t xml:space="preserve">the </w:t>
      </w:r>
      <w:r w:rsidR="005C0C65">
        <w:rPr>
          <w:rStyle w:val="Strong"/>
        </w:rPr>
        <w:t>Apply To Options</w:t>
      </w:r>
      <w:r w:rsidR="005C0C65">
        <w:t xml:space="preserve"> area</w:t>
      </w:r>
      <w:r>
        <w:t>:</w:t>
      </w:r>
      <w:bookmarkStart w:id="1564" w:name="_WWID10006374"/>
    </w:p>
    <w:p w:rsidR="00080DE5" w:rsidRDefault="00080DE5" w:rsidP="006F68A8">
      <w:pPr>
        <w:pStyle w:val="aNorm"/>
        <w:numPr>
          <w:ilvl w:val="1"/>
          <w:numId w:val="74"/>
        </w:numPr>
      </w:pPr>
      <w:bookmarkStart w:id="1565" w:name="_WWID10001151"/>
      <w:bookmarkEnd w:id="1564"/>
      <w:r>
        <w:t>Select the check box if you want changes to that property to affect all images in the viewport.</w:t>
      </w:r>
    </w:p>
    <w:p w:rsidR="00080DE5" w:rsidRDefault="00080DE5" w:rsidP="006F68A8">
      <w:pPr>
        <w:pStyle w:val="aNorm"/>
        <w:numPr>
          <w:ilvl w:val="1"/>
          <w:numId w:val="74"/>
        </w:numPr>
      </w:pPr>
      <w:r>
        <w:t>Clear the check box if you want changes to that property to affect only the selected image.</w:t>
      </w:r>
      <w:bookmarkStart w:id="1566" w:name="_WWID10006375"/>
    </w:p>
    <w:bookmarkEnd w:id="1566"/>
    <w:p w:rsidR="005C0C65" w:rsidRDefault="00380B84" w:rsidP="006F68A8">
      <w:pPr>
        <w:pStyle w:val="aNorm"/>
        <w:numPr>
          <w:ilvl w:val="0"/>
          <w:numId w:val="74"/>
        </w:numPr>
      </w:pPr>
      <w:r>
        <w:t xml:space="preserve">Click </w:t>
      </w:r>
      <w:r>
        <w:rPr>
          <w:rStyle w:val="Strong"/>
        </w:rPr>
        <w:t>OK</w:t>
      </w:r>
      <w:r>
        <w:t>.</w:t>
      </w:r>
      <w:bookmarkStart w:id="1567" w:name="_WWID10003682"/>
      <w:r w:rsidR="00EE38DF">
        <w:t xml:space="preserve">  Note that</w:t>
      </w:r>
      <w:bookmarkStart w:id="1568" w:name="_WWID10001152"/>
      <w:bookmarkEnd w:id="1565"/>
      <w:bookmarkEnd w:id="1567"/>
      <w:r w:rsidR="00EE38DF">
        <w:t xml:space="preserve"> i</w:t>
      </w:r>
      <w:r w:rsidR="005C0C65">
        <w:t xml:space="preserve">nitial Apply To settings </w:t>
      </w:r>
      <w:r w:rsidR="00080DE5">
        <w:t xml:space="preserve">in a viewport </w:t>
      </w:r>
      <w:r w:rsidR="005C0C65">
        <w:t>can be overridden by the active hanging protocol.</w:t>
      </w:r>
    </w:p>
    <w:p w:rsidR="005C0C65" w:rsidRDefault="005C0C65">
      <w:pPr>
        <w:pStyle w:val="Heading2"/>
      </w:pPr>
      <w:bookmarkStart w:id="1569" w:name="_Ref136930305"/>
      <w:bookmarkStart w:id="1570" w:name="_Ref136996698"/>
      <w:bookmarkStart w:id="1571" w:name="_Ref136996702"/>
      <w:bookmarkStart w:id="1572" w:name="_Copying_Properties"/>
      <w:bookmarkStart w:id="1573" w:name="_Toc508192022"/>
      <w:bookmarkEnd w:id="1568"/>
      <w:bookmarkEnd w:id="1572"/>
      <w:r>
        <w:t>Copying Properties</w:t>
      </w:r>
      <w:bookmarkStart w:id="1574" w:name="_WWID10001153"/>
      <w:bookmarkEnd w:id="1569"/>
      <w:bookmarkEnd w:id="1570"/>
      <w:bookmarkEnd w:id="1571"/>
      <w:bookmarkEnd w:id="1573"/>
    </w:p>
    <w:bookmarkEnd w:id="1574"/>
    <w:p w:rsidR="005C0C65" w:rsidRDefault="005C0C65">
      <w:pPr>
        <w:pStyle w:val="aNorm"/>
      </w:pPr>
      <w:r>
        <w:fldChar w:fldCharType="begin"/>
      </w:r>
      <w:r>
        <w:instrText xml:space="preserve"> xe "images: copying properties </w:instrText>
      </w:r>
      <w:r w:rsidR="00333911">
        <w:instrText>of</w:instrText>
      </w:r>
      <w:r>
        <w:instrText xml:space="preserve">" </w:instrText>
      </w:r>
      <w:r>
        <w:fldChar w:fldCharType="end"/>
      </w:r>
      <w:r>
        <w:fldChar w:fldCharType="begin"/>
      </w:r>
      <w:r>
        <w:instrText xml:space="preserve"> xe "window/level: copying" </w:instrText>
      </w:r>
      <w:r>
        <w:fldChar w:fldCharType="end"/>
      </w:r>
      <w:r>
        <w:fldChar w:fldCharType="begin"/>
      </w:r>
      <w:r>
        <w:instrText xml:space="preserve"> xe "scale: copying" </w:instrText>
      </w:r>
      <w:r>
        <w:fldChar w:fldCharType="end"/>
      </w:r>
      <w:r>
        <w:fldChar w:fldCharType="begin"/>
      </w:r>
      <w:r>
        <w:instrText xml:space="preserve"> xe "sharpen/smooth: copying" </w:instrText>
      </w:r>
      <w:r>
        <w:fldChar w:fldCharType="end"/>
      </w:r>
      <w:r>
        <w:fldChar w:fldCharType="begin"/>
      </w:r>
      <w:r>
        <w:instrText xml:space="preserve"> xe "orientation: </w:instrText>
      </w:r>
      <w:r w:rsidR="00B3621C">
        <w:instrText>copying</w:instrText>
      </w:r>
      <w:r>
        <w:instrText xml:space="preserve"> " </w:instrText>
      </w:r>
      <w:r>
        <w:fldChar w:fldCharType="end"/>
      </w:r>
      <w:r w:rsidR="003E3DCC">
        <w:fldChar w:fldCharType="begin"/>
      </w:r>
      <w:r w:rsidR="003E3DCC">
        <w:instrText xml:space="preserve"> xe "copy tool: using" </w:instrText>
      </w:r>
      <w:r w:rsidR="003E3DCC">
        <w:fldChar w:fldCharType="end"/>
      </w:r>
      <w:r>
        <w:t>You can copy properties such as window/level, scale, position (pan), and orientation from one viewport to another</w:t>
      </w:r>
      <w:r w:rsidR="00BC35DB">
        <w:t>.</w:t>
      </w:r>
      <w:bookmarkStart w:id="1575" w:name="_WWID10002368"/>
      <w:r>
        <w:t xml:space="preserve"> You can copy several properties at once, or copy a single property only. </w:t>
      </w:r>
    </w:p>
    <w:bookmarkEnd w:id="1575"/>
    <w:p w:rsidR="005C0C65" w:rsidRDefault="005C0C65">
      <w:pPr>
        <w:pStyle w:val="aProcHead"/>
      </w:pPr>
      <w:r>
        <w:t xml:space="preserve">To control which properties are copied </w:t>
      </w:r>
      <w:bookmarkStart w:id="1576" w:name="_WWID10001170"/>
    </w:p>
    <w:bookmarkEnd w:id="1576"/>
    <w:p w:rsidR="005C0C65" w:rsidRDefault="005C0C65" w:rsidP="006F68A8">
      <w:pPr>
        <w:pStyle w:val="aNorm"/>
        <w:numPr>
          <w:ilvl w:val="0"/>
          <w:numId w:val="75"/>
        </w:numPr>
      </w:pPr>
      <w:r>
        <w:t xml:space="preserve">In any occupied viewport, click </w:t>
      </w:r>
      <w:r w:rsidR="00084380" w:rsidRPr="00E53FF7">
        <w:rPr>
          <w:rStyle w:val="bDrop3pt"/>
          <w:noProof/>
        </w:rPr>
        <w:drawing>
          <wp:inline distT="0" distB="0" distL="0" distR="0">
            <wp:extent cx="276225" cy="171450"/>
            <wp:effectExtent l="0" t="0" r="0" b="0"/>
            <wp:docPr id="124" name="Picture 124" descr="Copy Proper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opy Property ic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6225" cy="171450"/>
                    </a:xfrm>
                    <a:prstGeom prst="rect">
                      <a:avLst/>
                    </a:prstGeom>
                    <a:noFill/>
                    <a:ln>
                      <a:noFill/>
                    </a:ln>
                  </pic:spPr>
                </pic:pic>
              </a:graphicData>
            </a:graphic>
          </wp:inline>
        </w:drawing>
      </w:r>
      <w:r>
        <w:t xml:space="preserve"> and drag down to open the pull-down menu.</w:t>
      </w:r>
      <w:bookmarkStart w:id="1577" w:name="_WWID10001171"/>
    </w:p>
    <w:bookmarkEnd w:id="1577"/>
    <w:p w:rsidR="005C0C65" w:rsidRPr="001E3B85" w:rsidRDefault="005C0C65" w:rsidP="006F68A8">
      <w:pPr>
        <w:pStyle w:val="aNorm"/>
        <w:numPr>
          <w:ilvl w:val="1"/>
          <w:numId w:val="75"/>
        </w:numPr>
      </w:pPr>
      <w:r w:rsidRPr="001E3B85">
        <w:t>A check mark indicates</w:t>
      </w:r>
      <w:r>
        <w:t xml:space="preserve"> </w:t>
      </w:r>
      <w:r w:rsidRPr="001E3B85">
        <w:t xml:space="preserve">properties </w:t>
      </w:r>
      <w:r>
        <w:t>that will be copied</w:t>
      </w:r>
      <w:r w:rsidRPr="001E3B85">
        <w:t>.</w:t>
      </w:r>
      <w:bookmarkStart w:id="1578" w:name="_WWID10001172"/>
    </w:p>
    <w:bookmarkEnd w:id="1578"/>
    <w:p w:rsidR="005C0C65" w:rsidRPr="001E3B85" w:rsidRDefault="005C0C65" w:rsidP="006F68A8">
      <w:pPr>
        <w:pStyle w:val="aNorm"/>
        <w:numPr>
          <w:ilvl w:val="1"/>
          <w:numId w:val="75"/>
        </w:numPr>
      </w:pPr>
      <w:r w:rsidRPr="001E3B85">
        <w:t>The absence of check mark indicates properties</w:t>
      </w:r>
      <w:r>
        <w:t xml:space="preserve"> that will not be copied</w:t>
      </w:r>
      <w:r w:rsidRPr="001E3B85">
        <w:t>.</w:t>
      </w:r>
      <w:bookmarkStart w:id="1579" w:name="_WWID10001173"/>
    </w:p>
    <w:bookmarkEnd w:id="1579"/>
    <w:p w:rsidR="005C0C65" w:rsidRDefault="005C0C65" w:rsidP="006F68A8">
      <w:pPr>
        <w:pStyle w:val="aNorm"/>
        <w:numPr>
          <w:ilvl w:val="0"/>
          <w:numId w:val="75"/>
        </w:numPr>
      </w:pPr>
      <w:r>
        <w:t>Select a property to add or remove a checkmark.</w:t>
      </w:r>
      <w:r w:rsidR="00347283">
        <w:rPr>
          <w:rStyle w:val="bDrop3pt"/>
        </w:rPr>
        <w:t xml:space="preserve"> </w:t>
      </w:r>
      <w:r>
        <w:t>The settings you choose affect all viewports in all windows, and will be retained for the duration of your session.</w:t>
      </w:r>
      <w:bookmarkStart w:id="1580" w:name="_WWID10001174"/>
    </w:p>
    <w:bookmarkEnd w:id="1580"/>
    <w:p w:rsidR="005C0C65" w:rsidRDefault="005C0C65">
      <w:pPr>
        <w:pStyle w:val="aProcHead"/>
      </w:pPr>
      <w:r>
        <w:t>To copy properties (Copy icon)</w:t>
      </w:r>
      <w:r w:rsidR="00347283">
        <w:t xml:space="preserve"> </w:t>
      </w:r>
      <w:bookmarkStart w:id="1581" w:name="_WWID10001157"/>
    </w:p>
    <w:bookmarkEnd w:id="1581"/>
    <w:p w:rsidR="005C0C65" w:rsidRDefault="00080DE5" w:rsidP="006F68A8">
      <w:pPr>
        <w:pStyle w:val="aNorm"/>
        <w:numPr>
          <w:ilvl w:val="0"/>
          <w:numId w:val="76"/>
        </w:numPr>
      </w:pPr>
      <w:r>
        <w:t>S</w:t>
      </w:r>
      <w:r w:rsidR="005C0C65">
        <w:t>elect the image with the properties that you want to copy</w:t>
      </w:r>
      <w:bookmarkStart w:id="1582" w:name="_WWID10002365"/>
      <w:r w:rsidR="005C0C65">
        <w:t>.</w:t>
      </w:r>
    </w:p>
    <w:bookmarkEnd w:id="1582"/>
    <w:p w:rsidR="005C0C65" w:rsidRDefault="005C0C65" w:rsidP="006F68A8">
      <w:pPr>
        <w:pStyle w:val="aNorm"/>
        <w:numPr>
          <w:ilvl w:val="0"/>
          <w:numId w:val="76"/>
        </w:numPr>
      </w:pPr>
      <w:r>
        <w:t>Click </w:t>
      </w:r>
      <w:r w:rsidR="00084380" w:rsidRPr="00E53FF7">
        <w:rPr>
          <w:rStyle w:val="bDrop3pt"/>
          <w:noProof/>
        </w:rPr>
        <w:drawing>
          <wp:inline distT="0" distB="0" distL="0" distR="0">
            <wp:extent cx="276225" cy="171450"/>
            <wp:effectExtent l="0" t="0" r="0" b="0"/>
            <wp:docPr id="125" name="Picture 125" descr="Copy Proper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opy Property ic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6225" cy="171450"/>
                    </a:xfrm>
                    <a:prstGeom prst="rect">
                      <a:avLst/>
                    </a:prstGeom>
                    <a:noFill/>
                    <a:ln>
                      <a:noFill/>
                    </a:ln>
                  </pic:spPr>
                </pic:pic>
              </a:graphicData>
            </a:graphic>
          </wp:inline>
        </w:drawing>
      </w:r>
      <w:r>
        <w:rPr>
          <w:rStyle w:val="bDrop3pt"/>
        </w:rPr>
        <w:t xml:space="preserve"> </w:t>
      </w:r>
      <w:r>
        <w:t>in the source viewport.</w:t>
      </w:r>
      <w:bookmarkStart w:id="1583" w:name="_WWID10001158"/>
    </w:p>
    <w:bookmarkEnd w:id="1583"/>
    <w:p w:rsidR="005C0C65" w:rsidRDefault="005C0C65" w:rsidP="006F68A8">
      <w:pPr>
        <w:pStyle w:val="aNorm"/>
        <w:keepNext/>
        <w:numPr>
          <w:ilvl w:val="0"/>
          <w:numId w:val="76"/>
        </w:numPr>
      </w:pPr>
      <w:r>
        <w:t>Click an image in the target viewport.</w:t>
      </w:r>
      <w:bookmarkStart w:id="1584" w:name="_WWID10002366"/>
    </w:p>
    <w:p w:rsidR="00BC35DB" w:rsidRDefault="00BC35DB" w:rsidP="006F68A8">
      <w:pPr>
        <w:pStyle w:val="aNorm"/>
        <w:numPr>
          <w:ilvl w:val="1"/>
          <w:numId w:val="76"/>
        </w:numPr>
      </w:pPr>
      <w:r>
        <w:t>The target viewport must be in the same window as the source viewport.</w:t>
      </w:r>
      <w:bookmarkStart w:id="1585" w:name="_WWID10003683"/>
      <w:bookmarkEnd w:id="1584"/>
    </w:p>
    <w:bookmarkEnd w:id="1585"/>
    <w:p w:rsidR="005C0C65" w:rsidRDefault="00380B84" w:rsidP="006F68A8">
      <w:pPr>
        <w:pStyle w:val="aNorm"/>
        <w:numPr>
          <w:ilvl w:val="1"/>
          <w:numId w:val="76"/>
        </w:numPr>
      </w:pPr>
      <w:r>
        <w:t>Apply To s</w:t>
      </w:r>
      <w:r>
        <w:t>e</w:t>
      </w:r>
      <w:r>
        <w:t>ttings</w:t>
      </w:r>
      <w:r w:rsidR="005C0C65">
        <w:t xml:space="preserve"> in the target viewport determine if all images are changed, or if only the image that was clicked is changed</w:t>
      </w:r>
      <w:r>
        <w:t xml:space="preserve"> (details</w:t>
      </w:r>
      <w:r w:rsidR="000C215E">
        <w:t xml:space="preserve"> on page </w:t>
      </w:r>
      <w:r w:rsidR="000C215E">
        <w:fldChar w:fldCharType="begin"/>
      </w:r>
      <w:r w:rsidR="000C215E">
        <w:instrText xml:space="preserve"> PAGEREF _Ref257100835 \h </w:instrText>
      </w:r>
      <w:r w:rsidR="000C215E">
        <w:fldChar w:fldCharType="separate"/>
      </w:r>
      <w:ins w:id="1586" w:author="Andersen, Charles W.  (ManTech)" w:date="2019-12-10T15:26:00Z">
        <w:r w:rsidR="00380255">
          <w:rPr>
            <w:noProof/>
          </w:rPr>
          <w:t>81</w:t>
        </w:r>
      </w:ins>
      <w:del w:id="1587" w:author="Andersen, Charles W.  (ManTech)" w:date="2019-12-10T15:26:00Z">
        <w:r w:rsidR="00B77F99" w:rsidDel="00380255">
          <w:rPr>
            <w:noProof/>
          </w:rPr>
          <w:delText>4</w:delText>
        </w:r>
      </w:del>
      <w:r w:rsidR="000C215E">
        <w:fldChar w:fldCharType="end"/>
      </w:r>
      <w:bookmarkStart w:id="1588" w:name="_WWID10001161"/>
      <w:r>
        <w:t>)</w:t>
      </w:r>
      <w:r w:rsidR="00BC35DB">
        <w:t>.</w:t>
      </w:r>
    </w:p>
    <w:bookmarkEnd w:id="1588"/>
    <w:p w:rsidR="005C0C65" w:rsidRDefault="005C0C65" w:rsidP="006F68A8">
      <w:pPr>
        <w:pStyle w:val="aNorm"/>
        <w:numPr>
          <w:ilvl w:val="0"/>
          <w:numId w:val="76"/>
        </w:numPr>
      </w:pPr>
      <w:r>
        <w:t>Continue using the Copy tool, or disable it by right-clicking once or by choosing another tool.</w:t>
      </w:r>
      <w:bookmarkStart w:id="1589" w:name="_WWID10001163"/>
    </w:p>
    <w:bookmarkEnd w:id="1589"/>
    <w:p w:rsidR="005C0C65" w:rsidRDefault="005C0C65">
      <w:pPr>
        <w:pStyle w:val="aProcHead"/>
      </w:pPr>
      <w:r>
        <w:t>To copy properties (mouse drag)</w:t>
      </w:r>
      <w:r w:rsidR="00347283">
        <w:t xml:space="preserve"> </w:t>
      </w:r>
      <w:bookmarkStart w:id="1590" w:name="_WWID10001165"/>
    </w:p>
    <w:bookmarkEnd w:id="1590"/>
    <w:p w:rsidR="005C0C65" w:rsidRDefault="00080DE5" w:rsidP="006F68A8">
      <w:pPr>
        <w:pStyle w:val="aNorm"/>
        <w:numPr>
          <w:ilvl w:val="0"/>
          <w:numId w:val="77"/>
        </w:numPr>
      </w:pPr>
      <w:r>
        <w:t>S</w:t>
      </w:r>
      <w:r w:rsidR="005C0C65">
        <w:t>elect the image with the properties that you want to copy.</w:t>
      </w:r>
      <w:bookmarkStart w:id="1591" w:name="_WWID10003361"/>
    </w:p>
    <w:bookmarkEnd w:id="1591"/>
    <w:p w:rsidR="005C0C65" w:rsidRDefault="005C0C65" w:rsidP="006F68A8">
      <w:pPr>
        <w:pStyle w:val="aNorm"/>
        <w:numPr>
          <w:ilvl w:val="0"/>
          <w:numId w:val="77"/>
        </w:numPr>
      </w:pPr>
      <w:r>
        <w:t>Using the right mouse button, drag the title bar of the source viewport to the target viewport.</w:t>
      </w:r>
      <w:bookmarkStart w:id="1592" w:name="_WWID10001166"/>
    </w:p>
    <w:bookmarkEnd w:id="1592"/>
    <w:p w:rsidR="005C0C65" w:rsidRDefault="005C0C65" w:rsidP="006F68A8">
      <w:pPr>
        <w:pStyle w:val="aNorm"/>
        <w:numPr>
          <w:ilvl w:val="0"/>
          <w:numId w:val="77"/>
        </w:numPr>
      </w:pPr>
      <w:r>
        <w:t xml:space="preserve">After completing the drag, click </w:t>
      </w:r>
      <w:r>
        <w:rPr>
          <w:rStyle w:val="Strong"/>
        </w:rPr>
        <w:t>Copy Attributes</w:t>
      </w:r>
      <w:r>
        <w:t>.</w:t>
      </w:r>
      <w:bookmarkStart w:id="1593" w:name="_WWID10001169"/>
    </w:p>
    <w:bookmarkEnd w:id="1593"/>
    <w:p w:rsidR="005C0C65" w:rsidRDefault="005C0C65">
      <w:pPr>
        <w:pStyle w:val="aNorm2"/>
      </w:pPr>
      <w:r>
        <w:rPr>
          <w:rStyle w:val="bLeadin"/>
        </w:rPr>
        <w:t>Note</w:t>
      </w:r>
      <w:r>
        <w:t xml:space="preserve">  Apply To settings in the target viewport determine if all images are changed, or if only the image that was clicked is changed. </w:t>
      </w:r>
      <w:bookmarkStart w:id="1594" w:name="_WWID10002516"/>
    </w:p>
    <w:bookmarkEnd w:id="1594"/>
    <w:p w:rsidR="005C0C65" w:rsidRDefault="005C0C65">
      <w:pPr>
        <w:pStyle w:val="aProcHead"/>
      </w:pPr>
      <w:r>
        <w:t xml:space="preserve">To set initial copy settings </w:t>
      </w:r>
      <w:bookmarkStart w:id="1595" w:name="_WWID10001175"/>
    </w:p>
    <w:p w:rsidR="005C0C65" w:rsidRDefault="005C0C65" w:rsidP="006F68A8">
      <w:pPr>
        <w:pStyle w:val="aNorm"/>
        <w:numPr>
          <w:ilvl w:val="0"/>
          <w:numId w:val="78"/>
        </w:numPr>
      </w:pPr>
      <w:bookmarkStart w:id="1596" w:name="_WWID10001176"/>
      <w:bookmarkEnd w:id="1595"/>
      <w:r>
        <w:t xml:space="preserve">In the Viewer or Manager toolbar, click </w:t>
      </w:r>
      <w:r>
        <w:rPr>
          <w:rStyle w:val="Strong"/>
        </w:rPr>
        <w:t>View | Settings</w:t>
      </w:r>
      <w:r>
        <w:t>, then click the</w:t>
      </w:r>
      <w:r>
        <w:rPr>
          <w:rStyle w:val="Strong"/>
        </w:rPr>
        <w:t xml:space="preserve"> Viewport </w:t>
      </w:r>
      <w:r>
        <w:t>tab.</w:t>
      </w:r>
      <w:bookmarkStart w:id="1597" w:name="_WWID10002371"/>
    </w:p>
    <w:bookmarkEnd w:id="1597"/>
    <w:p w:rsidR="005C0C65" w:rsidRDefault="005C0C65" w:rsidP="006F68A8">
      <w:pPr>
        <w:pStyle w:val="aNorm"/>
        <w:numPr>
          <w:ilvl w:val="0"/>
          <w:numId w:val="78"/>
        </w:numPr>
      </w:pPr>
      <w:r>
        <w:t xml:space="preserve">In the </w:t>
      </w:r>
      <w:r>
        <w:rPr>
          <w:rStyle w:val="Strong"/>
        </w:rPr>
        <w:t>Copy Options</w:t>
      </w:r>
      <w:r>
        <w:t xml:space="preserve"> area, select each property that will be copied when the Copy Properties feature is used.</w:t>
      </w:r>
      <w:bookmarkStart w:id="1598" w:name="_WWID10002372"/>
    </w:p>
    <w:p w:rsidR="00380B84" w:rsidRDefault="00380B84" w:rsidP="006F68A8">
      <w:pPr>
        <w:pStyle w:val="aNorm"/>
        <w:numPr>
          <w:ilvl w:val="0"/>
          <w:numId w:val="78"/>
        </w:numPr>
      </w:pPr>
      <w:r>
        <w:t xml:space="preserve">Click </w:t>
      </w:r>
      <w:r>
        <w:rPr>
          <w:rStyle w:val="Strong"/>
        </w:rPr>
        <w:t>OK</w:t>
      </w:r>
      <w:r>
        <w:t>.</w:t>
      </w:r>
      <w:bookmarkStart w:id="1599" w:name="_WWID10003684"/>
    </w:p>
    <w:p w:rsidR="005064F4" w:rsidRDefault="005064F4">
      <w:pPr>
        <w:pStyle w:val="Heading2"/>
      </w:pPr>
      <w:bookmarkStart w:id="1600" w:name="_Ref136930307"/>
      <w:bookmarkStart w:id="1601" w:name="_Ref136931797"/>
      <w:bookmarkStart w:id="1602" w:name="_Ref136931801"/>
      <w:bookmarkStart w:id="1603" w:name="_Ref136996676"/>
      <w:bookmarkStart w:id="1604" w:name="_Ref136996680"/>
      <w:bookmarkStart w:id="1605" w:name="_Linking_Viewports"/>
      <w:bookmarkStart w:id="1606" w:name="_Toc508192023"/>
      <w:bookmarkEnd w:id="1596"/>
      <w:bookmarkEnd w:id="1598"/>
      <w:bookmarkEnd w:id="1599"/>
      <w:bookmarkEnd w:id="1605"/>
      <w:r>
        <w:t xml:space="preserve">Linking </w:t>
      </w:r>
      <w:bookmarkStart w:id="1607" w:name="_WWID10001226"/>
      <w:r w:rsidR="005C0C65">
        <w:t>Viewports</w:t>
      </w:r>
      <w:bookmarkEnd w:id="1600"/>
      <w:bookmarkEnd w:id="1601"/>
      <w:bookmarkEnd w:id="1602"/>
      <w:bookmarkEnd w:id="1603"/>
      <w:bookmarkEnd w:id="1604"/>
      <w:bookmarkEnd w:id="1606"/>
    </w:p>
    <w:bookmarkEnd w:id="1607"/>
    <w:p w:rsidR="005C0C65" w:rsidRDefault="00BC35DB">
      <w:pPr>
        <w:pStyle w:val="aNorm"/>
      </w:pPr>
      <w:r w:rsidRPr="002C044C">
        <w:fldChar w:fldCharType="begin"/>
      </w:r>
      <w:r w:rsidRPr="002C044C">
        <w:instrText xml:space="preserve"> xe "</w:instrText>
      </w:r>
      <w:r>
        <w:instrText>viewports</w:instrText>
      </w:r>
      <w:r w:rsidRPr="002C044C">
        <w:instrText xml:space="preserve">: linking" </w:instrText>
      </w:r>
      <w:r w:rsidRPr="002C044C">
        <w:fldChar w:fldCharType="end"/>
      </w:r>
      <w:r w:rsidRPr="002C044C">
        <w:fldChar w:fldCharType="begin"/>
      </w:r>
      <w:r w:rsidRPr="002C044C">
        <w:instrText xml:space="preserve"> xe "link</w:instrText>
      </w:r>
      <w:r w:rsidR="00080DE5">
        <w:instrText xml:space="preserve">s: </w:instrText>
      </w:r>
      <w:r w:rsidR="00333911">
        <w:instrText>creating</w:instrText>
      </w:r>
      <w:r w:rsidRPr="002C044C">
        <w:instrText>"</w:instrText>
      </w:r>
      <w:r w:rsidRPr="002C044C">
        <w:fldChar w:fldCharType="end"/>
      </w:r>
      <w:r w:rsidRPr="002C044C">
        <w:fldChar w:fldCharType="begin"/>
      </w:r>
      <w:r w:rsidRPr="002C044C">
        <w:instrText xml:space="preserve"> xe "</w:instrText>
      </w:r>
      <w:r>
        <w:instrText>images: linking</w:instrText>
      </w:r>
      <w:r w:rsidRPr="002C044C">
        <w:instrText xml:space="preserve">" </w:instrText>
      </w:r>
      <w:r w:rsidRPr="002C044C">
        <w:fldChar w:fldCharType="end"/>
      </w:r>
      <w:r w:rsidR="000F5490">
        <w:fldChar w:fldCharType="begin"/>
      </w:r>
      <w:r w:rsidR="000F5490">
        <w:instrText xml:space="preserve"> xe "series: linking" </w:instrText>
      </w:r>
      <w:r w:rsidR="000F5490">
        <w:fldChar w:fldCharType="end"/>
      </w:r>
      <w:r w:rsidR="00080DE5">
        <w:t>Viewports in the Viewer and Browser windows can be linked.</w:t>
      </w:r>
      <w:r w:rsidR="00347283">
        <w:t xml:space="preserve"> </w:t>
      </w:r>
      <w:r w:rsidR="005C0C65">
        <w:t>When viewports are linked, scrolling and paging</w:t>
      </w:r>
      <w:r>
        <w:t xml:space="preserve"> changes</w:t>
      </w:r>
      <w:r w:rsidR="005C0C65">
        <w:t xml:space="preserve"> </w:t>
      </w:r>
      <w:r>
        <w:t xml:space="preserve">made </w:t>
      </w:r>
      <w:r w:rsidR="005C0C65">
        <w:t>in one viewport affect all linked viewports.</w:t>
      </w:r>
      <w:r w:rsidR="00347283">
        <w:t xml:space="preserve"> </w:t>
      </w:r>
      <w:r w:rsidR="00080DE5">
        <w:t>C</w:t>
      </w:r>
      <w:r w:rsidR="005C0C65">
        <w:t>hanges to scale, orientation, etc. performed in one viewport</w:t>
      </w:r>
      <w:r w:rsidR="00080DE5">
        <w:t xml:space="preserve"> can </w:t>
      </w:r>
      <w:r w:rsidR="005C0C65">
        <w:t>affec</w:t>
      </w:r>
      <w:bookmarkStart w:id="1608" w:name="_WWID10002382"/>
      <w:r>
        <w:t>t all linked viewports as well.</w:t>
      </w:r>
    </w:p>
    <w:p w:rsidR="00080DE5" w:rsidRDefault="00080DE5">
      <w:pPr>
        <w:pStyle w:val="aNorm"/>
      </w:pPr>
      <w:r>
        <w:t xml:space="preserve">When viewports are linked, the Link icon located near the top of the viewport looks like </w:t>
      </w:r>
      <w:r w:rsidR="00084380" w:rsidRPr="0059215E">
        <w:rPr>
          <w:rStyle w:val="bDrop15"/>
          <w:noProof/>
        </w:rPr>
        <w:drawing>
          <wp:inline distT="0" distB="0" distL="0" distR="0">
            <wp:extent cx="342900" cy="161925"/>
            <wp:effectExtent l="0" t="0" r="0" b="0"/>
            <wp:docPr id="126" name="Picture 126" descr="Lin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ink ic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61925"/>
                    </a:xfrm>
                    <a:prstGeom prst="rect">
                      <a:avLst/>
                    </a:prstGeom>
                    <a:noFill/>
                    <a:ln>
                      <a:noFill/>
                    </a:ln>
                  </pic:spPr>
                </pic:pic>
              </a:graphicData>
            </a:graphic>
          </wp:inline>
        </w:drawing>
      </w:r>
      <w:r>
        <w:t xml:space="preserve">. When viewports are not linked, the link icon looks like </w:t>
      </w:r>
      <w:bookmarkStart w:id="1609" w:name="_WWImgID10004564"/>
      <w:r w:rsidR="00084380" w:rsidRPr="00D107AC">
        <w:rPr>
          <w:rStyle w:val="bDrop15"/>
          <w:noProof/>
        </w:rPr>
        <w:drawing>
          <wp:inline distT="0" distB="0" distL="0" distR="0">
            <wp:extent cx="266700" cy="152400"/>
            <wp:effectExtent l="0" t="0" r="0" b="0"/>
            <wp:docPr id="127" name="Picture 127" descr="Link icon (inactiv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ink icon (inactive lin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700" cy="152400"/>
                    </a:xfrm>
                    <a:prstGeom prst="rect">
                      <a:avLst/>
                    </a:prstGeom>
                    <a:noFill/>
                    <a:ln>
                      <a:noFill/>
                    </a:ln>
                  </pic:spPr>
                </pic:pic>
              </a:graphicData>
            </a:graphic>
          </wp:inline>
        </w:drawing>
      </w:r>
      <w:bookmarkEnd w:id="1609"/>
      <w:r>
        <w:t>.</w:t>
      </w:r>
      <w:bookmarkStart w:id="1610" w:name="_WWID10001228"/>
    </w:p>
    <w:bookmarkEnd w:id="1610"/>
    <w:p w:rsidR="00080DE5" w:rsidRDefault="00BC35DB">
      <w:pPr>
        <w:pStyle w:val="aNorm"/>
      </w:pPr>
      <w:r>
        <w:t>While there is no limit on how many viewports can be linked, all linked viewports must be in the same window.</w:t>
      </w:r>
      <w:bookmarkEnd w:id="1608"/>
      <w:r w:rsidR="00080DE5">
        <w:t xml:space="preserve"> </w:t>
      </w:r>
      <w:r w:rsidR="005064F4">
        <w:t xml:space="preserve">When images are loaded into </w:t>
      </w:r>
      <w:r w:rsidR="005C0C65">
        <w:t xml:space="preserve">the Viewer </w:t>
      </w:r>
      <w:r w:rsidR="005064F4">
        <w:t>using a hanging protocol, one or more viewports may be linked automatically.</w:t>
      </w:r>
      <w:bookmarkStart w:id="1611" w:name="_WWID10006376"/>
    </w:p>
    <w:bookmarkEnd w:id="1611"/>
    <w:p w:rsidR="005064F4" w:rsidRDefault="005C0C65">
      <w:pPr>
        <w:pStyle w:val="aProcHead"/>
      </w:pPr>
      <w:r>
        <w:t>To link</w:t>
      </w:r>
      <w:r w:rsidR="005064F4">
        <w:t xml:space="preserve"> vie</w:t>
      </w:r>
      <w:r>
        <w:t>wports</w:t>
      </w:r>
      <w:r w:rsidR="005064F4">
        <w:t xml:space="preserve"> </w:t>
      </w:r>
      <w:bookmarkStart w:id="1612" w:name="_WWID10001233"/>
    </w:p>
    <w:bookmarkEnd w:id="1612"/>
    <w:p w:rsidR="005C0C65" w:rsidRDefault="005C0C65" w:rsidP="006F68A8">
      <w:pPr>
        <w:pStyle w:val="aNorm"/>
        <w:numPr>
          <w:ilvl w:val="0"/>
          <w:numId w:val="79"/>
        </w:numPr>
      </w:pPr>
      <w:r>
        <w:t xml:space="preserve">If the viewports being linked contain images from different exams, </w:t>
      </w:r>
      <w:r w:rsidR="00080DE5">
        <w:t>select</w:t>
      </w:r>
      <w:r>
        <w:t xml:space="preserve"> anatomically equivalent areas in each viewport before creating the link.</w:t>
      </w:r>
      <w:bookmarkStart w:id="1613" w:name="_WWID10002388"/>
    </w:p>
    <w:bookmarkEnd w:id="1613"/>
    <w:p w:rsidR="005064F4" w:rsidRPr="00BD19C5" w:rsidRDefault="005064F4" w:rsidP="006F68A8">
      <w:pPr>
        <w:pStyle w:val="aNorm"/>
        <w:numPr>
          <w:ilvl w:val="0"/>
          <w:numId w:val="79"/>
        </w:numPr>
      </w:pPr>
      <w:r w:rsidRPr="00BD19C5">
        <w:t xml:space="preserve">In one of the </w:t>
      </w:r>
      <w:r>
        <w:t xml:space="preserve">viewports </w:t>
      </w:r>
      <w:r w:rsidRPr="00BD19C5">
        <w:t xml:space="preserve">you want to link, click </w:t>
      </w:r>
      <w:r w:rsidR="00084380" w:rsidRPr="00D107AC">
        <w:rPr>
          <w:rStyle w:val="bDrop15"/>
          <w:noProof/>
        </w:rPr>
        <w:drawing>
          <wp:inline distT="0" distB="0" distL="0" distR="0">
            <wp:extent cx="266700" cy="152400"/>
            <wp:effectExtent l="0" t="0" r="0" b="0"/>
            <wp:docPr id="128" name="Picture 128" descr="Link icon (inactiv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Link icon (inactive lin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700" cy="152400"/>
                    </a:xfrm>
                    <a:prstGeom prst="rect">
                      <a:avLst/>
                    </a:prstGeom>
                    <a:noFill/>
                    <a:ln>
                      <a:noFill/>
                    </a:ln>
                  </pic:spPr>
                </pic:pic>
              </a:graphicData>
            </a:graphic>
          </wp:inline>
        </w:drawing>
      </w:r>
      <w:r w:rsidRPr="00BD19C5">
        <w:t>.</w:t>
      </w:r>
      <w:bookmarkStart w:id="1614" w:name="_WWID10001234"/>
    </w:p>
    <w:bookmarkEnd w:id="1614"/>
    <w:p w:rsidR="005064F4" w:rsidRDefault="005064F4" w:rsidP="006F68A8">
      <w:pPr>
        <w:pStyle w:val="aNorm"/>
        <w:numPr>
          <w:ilvl w:val="0"/>
          <w:numId w:val="79"/>
        </w:numPr>
      </w:pPr>
      <w:r w:rsidRPr="00BD19C5">
        <w:t xml:space="preserve">Click </w:t>
      </w:r>
      <w:r>
        <w:t>each viewport you want to link.</w:t>
      </w:r>
      <w:r w:rsidR="00347283">
        <w:t xml:space="preserve"> </w:t>
      </w:r>
      <w:r>
        <w:t xml:space="preserve">As the link is established, the Link icon will change to look like </w:t>
      </w:r>
      <w:r w:rsidR="00084380" w:rsidRPr="0059215E">
        <w:rPr>
          <w:rStyle w:val="bDrop15"/>
          <w:noProof/>
        </w:rPr>
        <w:drawing>
          <wp:inline distT="0" distB="0" distL="0" distR="0">
            <wp:extent cx="342900" cy="161925"/>
            <wp:effectExtent l="0" t="0" r="0" b="0"/>
            <wp:docPr id="129" name="Picture 129" descr="Lin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Link ic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61925"/>
                    </a:xfrm>
                    <a:prstGeom prst="rect">
                      <a:avLst/>
                    </a:prstGeom>
                    <a:noFill/>
                    <a:ln>
                      <a:noFill/>
                    </a:ln>
                  </pic:spPr>
                </pic:pic>
              </a:graphicData>
            </a:graphic>
          </wp:inline>
        </w:drawing>
      </w:r>
      <w:r>
        <w:t>.</w:t>
      </w:r>
      <w:bookmarkStart w:id="1615" w:name="_WWID10001235"/>
    </w:p>
    <w:bookmarkEnd w:id="1615"/>
    <w:p w:rsidR="00BC35DB" w:rsidRDefault="00BC35DB" w:rsidP="006F68A8">
      <w:pPr>
        <w:pStyle w:val="aNorm"/>
        <w:numPr>
          <w:ilvl w:val="0"/>
          <w:numId w:val="79"/>
        </w:numPr>
      </w:pPr>
      <w:r w:rsidRPr="00BD19C5">
        <w:t xml:space="preserve">When you </w:t>
      </w:r>
      <w:r w:rsidR="00012E3C">
        <w:t>have</w:t>
      </w:r>
      <w:r w:rsidR="00012E3C" w:rsidRPr="00BD19C5">
        <w:t xml:space="preserve"> </w:t>
      </w:r>
      <w:r w:rsidRPr="00BD19C5">
        <w:t>finished, right-click once to turn off the link function.</w:t>
      </w:r>
      <w:bookmarkStart w:id="1616" w:name="_WWID10001236"/>
      <w:r>
        <w:t xml:space="preserve"> Links will be retained until the exam is closed or until the link is explicitly removed.</w:t>
      </w:r>
    </w:p>
    <w:bookmarkEnd w:id="1616"/>
    <w:p w:rsidR="00BC35DB" w:rsidRDefault="00BC35DB" w:rsidP="006F68A8">
      <w:pPr>
        <w:pStyle w:val="aNorm"/>
        <w:numPr>
          <w:ilvl w:val="0"/>
          <w:numId w:val="79"/>
        </w:numPr>
      </w:pPr>
      <w:r>
        <w:t>Scroll or adjust the contents of one of the linked viewports as desired.</w:t>
      </w:r>
      <w:r w:rsidR="00347283">
        <w:t xml:space="preserve"> </w:t>
      </w:r>
      <w:r>
        <w:t xml:space="preserve">Changes will be reflected in all </w:t>
      </w:r>
      <w:r w:rsidR="00380B84">
        <w:t>l</w:t>
      </w:r>
      <w:r>
        <w:t>inked viewports.</w:t>
      </w:r>
      <w:bookmarkStart w:id="1617" w:name="_WWID10003109"/>
    </w:p>
    <w:tbl>
      <w:tblPr>
        <w:tblW w:w="5155" w:type="pct"/>
        <w:tblLook w:val="01E0" w:firstRow="1" w:lastRow="1" w:firstColumn="1" w:lastColumn="1" w:noHBand="0" w:noVBand="0"/>
      </w:tblPr>
      <w:tblGrid>
        <w:gridCol w:w="871"/>
        <w:gridCol w:w="8037"/>
      </w:tblGrid>
      <w:tr w:rsidR="005C0C65" w:rsidRPr="00CD49F4">
        <w:trPr>
          <w:cantSplit/>
        </w:trPr>
        <w:tc>
          <w:tcPr>
            <w:tcW w:w="820" w:type="dxa"/>
          </w:tcPr>
          <w:p w:rsidR="005C0C65" w:rsidRDefault="00084380">
            <w:pPr>
              <w:pStyle w:val="aTable0"/>
            </w:pPr>
            <w:bookmarkStart w:id="1618" w:name="_WWID10002396"/>
            <w:bookmarkEnd w:id="1617"/>
            <w:bookmarkEnd w:id="1618"/>
            <w:r>
              <w:rPr>
                <w:rStyle w:val="bDrop3pt"/>
                <w:noProof/>
              </w:rPr>
              <w:drawing>
                <wp:inline distT="0" distB="0" distL="0" distR="0">
                  <wp:extent cx="342900" cy="304800"/>
                  <wp:effectExtent l="0" t="0" r="0" b="0"/>
                  <wp:docPr id="130" name="Picture 130"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Warning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00" cy="304800"/>
                          </a:xfrm>
                          <a:prstGeom prst="rect">
                            <a:avLst/>
                          </a:prstGeom>
                          <a:noFill/>
                          <a:ln>
                            <a:noFill/>
                          </a:ln>
                        </pic:spPr>
                      </pic:pic>
                    </a:graphicData>
                  </a:graphic>
                </wp:inline>
              </w:drawing>
            </w:r>
          </w:p>
        </w:tc>
        <w:tc>
          <w:tcPr>
            <w:tcW w:w="7568" w:type="dxa"/>
          </w:tcPr>
          <w:p w:rsidR="005C0C65" w:rsidRDefault="005C0C65" w:rsidP="00EE38DF">
            <w:pPr>
              <w:pStyle w:val="aNorm"/>
            </w:pPr>
            <w:bookmarkStart w:id="1619" w:name="_WWID10002387"/>
            <w:bookmarkEnd w:id="1619"/>
            <w:r>
              <w:t>If the linked viewports contain images from the same exam (i.e., all images have the same Frame of Reference UID), each viewport will show the same anatomy as you scroll or page through images in the linked viewports.</w:t>
            </w:r>
            <w:bookmarkStart w:id="1620" w:name="_WWID10002398"/>
            <w:bookmarkEnd w:id="1620"/>
          </w:p>
        </w:tc>
        <w:bookmarkStart w:id="1621" w:name="_WWID10003685"/>
        <w:bookmarkEnd w:id="1621"/>
      </w:tr>
    </w:tbl>
    <w:p w:rsidR="005064F4" w:rsidRDefault="005C0C65">
      <w:pPr>
        <w:pStyle w:val="aProcHead"/>
      </w:pPr>
      <w:r>
        <w:t>To u</w:t>
      </w:r>
      <w:r w:rsidR="005064F4">
        <w:t>nlink viewport</w:t>
      </w:r>
      <w:r>
        <w:t>s</w:t>
      </w:r>
      <w:r w:rsidR="005064F4">
        <w:t xml:space="preserve"> </w:t>
      </w:r>
      <w:bookmarkStart w:id="1622" w:name="_WWID10001239"/>
    </w:p>
    <w:bookmarkEnd w:id="1622"/>
    <w:p w:rsidR="005064F4" w:rsidRDefault="005064F4">
      <w:pPr>
        <w:pStyle w:val="aNorm"/>
        <w:keepNext/>
      </w:pPr>
      <w:r>
        <w:t>Use either of the following methods:</w:t>
      </w:r>
      <w:bookmarkStart w:id="1623" w:name="_WWID10001240"/>
    </w:p>
    <w:bookmarkEnd w:id="1623"/>
    <w:p w:rsidR="005064F4" w:rsidRDefault="005064F4" w:rsidP="006F68A8">
      <w:pPr>
        <w:pStyle w:val="aNorm"/>
        <w:numPr>
          <w:ilvl w:val="0"/>
          <w:numId w:val="80"/>
        </w:numPr>
      </w:pPr>
      <w:r>
        <w:t xml:space="preserve">Point to the viewport you want to unlink, press the </w:t>
      </w:r>
      <w:r w:rsidR="005144BA">
        <w:t>&lt;Ctrl</w:t>
      </w:r>
      <w:r>
        <w:rPr>
          <w:rStyle w:val="Strong"/>
        </w:rPr>
        <w:t>&gt;</w:t>
      </w:r>
      <w:r>
        <w:t xml:space="preserve"> key</w:t>
      </w:r>
      <w:r w:rsidR="005C0C65">
        <w:t>, then</w:t>
      </w:r>
      <w:r>
        <w:t xml:space="preserve"> click </w:t>
      </w:r>
      <w:r w:rsidR="00084380" w:rsidRPr="0059215E">
        <w:rPr>
          <w:rStyle w:val="bDrop15"/>
          <w:noProof/>
        </w:rPr>
        <w:drawing>
          <wp:inline distT="0" distB="0" distL="0" distR="0">
            <wp:extent cx="342900" cy="161925"/>
            <wp:effectExtent l="0" t="0" r="0" b="0"/>
            <wp:docPr id="131" name="Picture 131" descr="Lin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ink ic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61925"/>
                    </a:xfrm>
                    <a:prstGeom prst="rect">
                      <a:avLst/>
                    </a:prstGeom>
                    <a:noFill/>
                    <a:ln>
                      <a:noFill/>
                    </a:ln>
                  </pic:spPr>
                </pic:pic>
              </a:graphicData>
            </a:graphic>
          </wp:inline>
        </w:drawing>
      </w:r>
      <w:r>
        <w:t xml:space="preserve">. </w:t>
      </w:r>
      <w:bookmarkStart w:id="1624" w:name="_WWID10001241"/>
    </w:p>
    <w:bookmarkEnd w:id="1624"/>
    <w:p w:rsidR="005064F4" w:rsidRDefault="005064F4" w:rsidP="006F68A8">
      <w:pPr>
        <w:pStyle w:val="aNorm"/>
        <w:numPr>
          <w:ilvl w:val="0"/>
          <w:numId w:val="80"/>
        </w:numPr>
      </w:pPr>
      <w:r>
        <w:t xml:space="preserve">In the viewport you want to unlink, click </w:t>
      </w:r>
      <w:r w:rsidR="00084380" w:rsidRPr="0059215E">
        <w:rPr>
          <w:rStyle w:val="bDrop15"/>
          <w:noProof/>
        </w:rPr>
        <w:drawing>
          <wp:inline distT="0" distB="0" distL="0" distR="0">
            <wp:extent cx="342900" cy="161925"/>
            <wp:effectExtent l="0" t="0" r="0" b="0"/>
            <wp:docPr id="132" name="Picture 132" descr="Lin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Link ic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61925"/>
                    </a:xfrm>
                    <a:prstGeom prst="rect">
                      <a:avLst/>
                    </a:prstGeom>
                    <a:noFill/>
                    <a:ln>
                      <a:noFill/>
                    </a:ln>
                  </pic:spPr>
                </pic:pic>
              </a:graphicData>
            </a:graphic>
          </wp:inline>
        </w:drawing>
      </w:r>
      <w:r>
        <w:rPr>
          <w:rStyle w:val="bDrop2pt"/>
        </w:rPr>
        <w:t xml:space="preserve"> </w:t>
      </w:r>
      <w:r>
        <w:t>and drag down a short distance with the mouse.</w:t>
      </w:r>
      <w:r w:rsidR="00347283">
        <w:t xml:space="preserve"> </w:t>
      </w:r>
      <w:r>
        <w:t xml:space="preserve">Then click </w:t>
      </w:r>
      <w:r>
        <w:rPr>
          <w:rStyle w:val="Strong"/>
        </w:rPr>
        <w:t>Unlink</w:t>
      </w:r>
      <w:r>
        <w:t>.</w:t>
      </w:r>
      <w:bookmarkStart w:id="1625" w:name="_WWID10001242"/>
    </w:p>
    <w:bookmarkEnd w:id="1625"/>
    <w:p w:rsidR="005064F4" w:rsidRDefault="005C0C65">
      <w:pPr>
        <w:pStyle w:val="aProcHead"/>
      </w:pPr>
      <w:r>
        <w:t>To c</w:t>
      </w:r>
      <w:r w:rsidR="005064F4">
        <w:t xml:space="preserve">ontrol which properties are linked  </w:t>
      </w:r>
      <w:bookmarkStart w:id="1626" w:name="_WWID10001243"/>
    </w:p>
    <w:bookmarkEnd w:id="1626"/>
    <w:p w:rsidR="005064F4" w:rsidRDefault="005064F4" w:rsidP="006F68A8">
      <w:pPr>
        <w:pStyle w:val="aNorm"/>
        <w:numPr>
          <w:ilvl w:val="0"/>
          <w:numId w:val="81"/>
        </w:numPr>
      </w:pPr>
      <w:r>
        <w:t>In a</w:t>
      </w:r>
      <w:r w:rsidR="00AE4F0C">
        <w:t xml:space="preserve"> linked</w:t>
      </w:r>
      <w:r>
        <w:t xml:space="preserve"> viewport, click </w:t>
      </w:r>
      <w:r w:rsidR="00084380" w:rsidRPr="0059215E">
        <w:rPr>
          <w:rStyle w:val="bDrop15"/>
          <w:noProof/>
        </w:rPr>
        <w:drawing>
          <wp:inline distT="0" distB="0" distL="0" distR="0">
            <wp:extent cx="342900" cy="161925"/>
            <wp:effectExtent l="0" t="0" r="0" b="0"/>
            <wp:docPr id="133" name="Picture 133" descr="Lin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Link ic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61925"/>
                    </a:xfrm>
                    <a:prstGeom prst="rect">
                      <a:avLst/>
                    </a:prstGeom>
                    <a:noFill/>
                    <a:ln>
                      <a:noFill/>
                    </a:ln>
                  </pic:spPr>
                </pic:pic>
              </a:graphicData>
            </a:graphic>
          </wp:inline>
        </w:drawing>
      </w:r>
      <w:r>
        <w:t xml:space="preserve"> and drag down to open the pull-down menu.</w:t>
      </w:r>
      <w:bookmarkStart w:id="1627" w:name="_WWID10001244"/>
    </w:p>
    <w:bookmarkEnd w:id="1627"/>
    <w:p w:rsidR="005064F4" w:rsidRPr="001E3B85" w:rsidRDefault="005064F4" w:rsidP="006F68A8">
      <w:pPr>
        <w:pStyle w:val="aNorm"/>
        <w:numPr>
          <w:ilvl w:val="1"/>
          <w:numId w:val="81"/>
        </w:numPr>
      </w:pPr>
      <w:r w:rsidRPr="001E3B85">
        <w:t>A check mark indicates</w:t>
      </w:r>
      <w:r>
        <w:t xml:space="preserve"> that changes for a particular property will be applied across all linked viewports</w:t>
      </w:r>
      <w:r w:rsidRPr="001E3B85">
        <w:t>.</w:t>
      </w:r>
      <w:bookmarkStart w:id="1628" w:name="_WWID10001245"/>
    </w:p>
    <w:bookmarkEnd w:id="1628"/>
    <w:p w:rsidR="005064F4" w:rsidRPr="001E3B85" w:rsidRDefault="005064F4" w:rsidP="006F68A8">
      <w:pPr>
        <w:pStyle w:val="aNorm"/>
        <w:numPr>
          <w:ilvl w:val="1"/>
          <w:numId w:val="81"/>
        </w:numPr>
      </w:pPr>
      <w:r w:rsidRPr="001E3B85">
        <w:t>The absence of</w:t>
      </w:r>
      <w:r w:rsidR="00380B84">
        <w:t xml:space="preserve"> a</w:t>
      </w:r>
      <w:r w:rsidRPr="001E3B85">
        <w:t xml:space="preserve"> check mark indicates</w:t>
      </w:r>
      <w:r>
        <w:t xml:space="preserve"> that changes for a particular property will be applied to the current viewport only</w:t>
      </w:r>
      <w:r w:rsidRPr="001E3B85">
        <w:t>.</w:t>
      </w:r>
      <w:bookmarkStart w:id="1629" w:name="_WWID10001246"/>
    </w:p>
    <w:bookmarkEnd w:id="1629"/>
    <w:p w:rsidR="005064F4" w:rsidRDefault="005064F4" w:rsidP="006F68A8">
      <w:pPr>
        <w:pStyle w:val="aNorm"/>
        <w:numPr>
          <w:ilvl w:val="0"/>
          <w:numId w:val="81"/>
        </w:numPr>
      </w:pPr>
      <w:r>
        <w:t>Select a property to add or remove a checkmark.</w:t>
      </w:r>
      <w:bookmarkStart w:id="1630" w:name="_WWID10001247"/>
    </w:p>
    <w:bookmarkEnd w:id="1630"/>
    <w:p w:rsidR="005064F4" w:rsidRDefault="005064F4" w:rsidP="006F68A8">
      <w:pPr>
        <w:pStyle w:val="aNorm"/>
        <w:numPr>
          <w:ilvl w:val="1"/>
          <w:numId w:val="81"/>
        </w:numPr>
      </w:pPr>
      <w:r>
        <w:t>The settings you choose affect all linked viewports until the viewports are cleared.</w:t>
      </w:r>
      <w:bookmarkStart w:id="1631" w:name="_WWID10001248"/>
    </w:p>
    <w:bookmarkEnd w:id="1631"/>
    <w:p w:rsidR="005064F4" w:rsidRDefault="005064F4" w:rsidP="006F68A8">
      <w:pPr>
        <w:pStyle w:val="aNorm"/>
        <w:numPr>
          <w:ilvl w:val="1"/>
          <w:numId w:val="81"/>
        </w:numPr>
      </w:pPr>
      <w:r>
        <w:t>If there are multiple links active, settings for each link group can be set independently.</w:t>
      </w:r>
      <w:bookmarkStart w:id="1632" w:name="_WWID10001249"/>
    </w:p>
    <w:bookmarkEnd w:id="1632"/>
    <w:p w:rsidR="005064F4" w:rsidRDefault="005C0C65">
      <w:pPr>
        <w:pStyle w:val="aProcHead"/>
      </w:pPr>
      <w:r>
        <w:t>To set default l</w:t>
      </w:r>
      <w:r w:rsidR="005064F4">
        <w:t xml:space="preserve">ink settings </w:t>
      </w:r>
      <w:bookmarkStart w:id="1633" w:name="_WWID10001250"/>
    </w:p>
    <w:bookmarkEnd w:id="1633"/>
    <w:p w:rsidR="005C0C65" w:rsidRDefault="005C0C65" w:rsidP="006F68A8">
      <w:pPr>
        <w:pStyle w:val="aNorm"/>
        <w:numPr>
          <w:ilvl w:val="0"/>
          <w:numId w:val="82"/>
        </w:numPr>
      </w:pPr>
      <w:r>
        <w:t xml:space="preserve">In the Viewer or Manager toolbar, click </w:t>
      </w:r>
      <w:r>
        <w:rPr>
          <w:rStyle w:val="Strong"/>
        </w:rPr>
        <w:t>View | Settings</w:t>
      </w:r>
      <w:r>
        <w:t>, then click the</w:t>
      </w:r>
      <w:r>
        <w:rPr>
          <w:rStyle w:val="Strong"/>
        </w:rPr>
        <w:t xml:space="preserve"> Viewport </w:t>
      </w:r>
      <w:r>
        <w:t>tab.</w:t>
      </w:r>
      <w:bookmarkStart w:id="1634" w:name="_WWID10003078"/>
    </w:p>
    <w:bookmarkEnd w:id="1634"/>
    <w:p w:rsidR="005C0C65" w:rsidRDefault="005C0C65" w:rsidP="006F68A8">
      <w:pPr>
        <w:pStyle w:val="aNorm"/>
        <w:numPr>
          <w:ilvl w:val="0"/>
          <w:numId w:val="82"/>
        </w:numPr>
      </w:pPr>
      <w:r>
        <w:t xml:space="preserve">In the </w:t>
      </w:r>
      <w:r>
        <w:rPr>
          <w:rStyle w:val="Strong"/>
        </w:rPr>
        <w:t>Link Options</w:t>
      </w:r>
      <w:r>
        <w:t xml:space="preserve"> area, select each property that, when changed, will affect all linked viewports</w:t>
      </w:r>
      <w:bookmarkStart w:id="1635" w:name="_WWID10003389"/>
      <w:r w:rsidR="00AE4F0C">
        <w:t>.</w:t>
      </w:r>
    </w:p>
    <w:bookmarkEnd w:id="1635"/>
    <w:p w:rsidR="00380B84" w:rsidRDefault="00380B84" w:rsidP="006F68A8">
      <w:pPr>
        <w:pStyle w:val="aNorm"/>
        <w:numPr>
          <w:ilvl w:val="0"/>
          <w:numId w:val="82"/>
        </w:numPr>
      </w:pPr>
      <w:r>
        <w:t xml:space="preserve">Click </w:t>
      </w:r>
      <w:r>
        <w:rPr>
          <w:rStyle w:val="Strong"/>
        </w:rPr>
        <w:t>OK</w:t>
      </w:r>
      <w:r>
        <w:t>.</w:t>
      </w:r>
      <w:bookmarkStart w:id="1636" w:name="_WWID10003687"/>
    </w:p>
    <w:bookmarkEnd w:id="1636"/>
    <w:p w:rsidR="005C0C65" w:rsidRDefault="005C0C65">
      <w:pPr>
        <w:pStyle w:val="aNorm"/>
      </w:pPr>
      <w:r>
        <w:rPr>
          <w:rStyle w:val="bLeadin"/>
        </w:rPr>
        <w:t xml:space="preserve">Note  </w:t>
      </w:r>
      <w:r>
        <w:t xml:space="preserve">In the Viewer window, initial </w:t>
      </w:r>
      <w:r w:rsidR="00080DE5">
        <w:t xml:space="preserve">link </w:t>
      </w:r>
      <w:r>
        <w:t>settings can be overridden by the active hanging protocol.</w:t>
      </w:r>
      <w:bookmarkStart w:id="1637" w:name="_WWID10003077"/>
    </w:p>
    <w:bookmarkEnd w:id="1637"/>
    <w:p w:rsidR="005064F4" w:rsidRDefault="005064F4">
      <w:pPr>
        <w:pStyle w:val="aProcHead"/>
      </w:pPr>
      <w:r>
        <w:t>Overriding the Frame of Reference UID</w:t>
      </w:r>
      <w:bookmarkStart w:id="1638" w:name="_WWID10001253"/>
    </w:p>
    <w:p w:rsidR="00BC35DB" w:rsidRDefault="0093607B">
      <w:pPr>
        <w:pStyle w:val="aNorm"/>
      </w:pPr>
      <w:r>
        <w:fldChar w:fldCharType="begin"/>
      </w:r>
      <w:r>
        <w:instrText xml:space="preserve"> xe "Frame of Reference UID" </w:instrText>
      </w:r>
      <w:r>
        <w:fldChar w:fldCharType="end"/>
      </w:r>
      <w:r w:rsidR="00380B84">
        <w:t>If you need to link series that were inappropriately assigned the same Frame of Reference UID when they were acquired, you can override the Frame of Reference UID and then link the series manually</w:t>
      </w:r>
      <w:r w:rsidR="00BC35DB">
        <w:t>. To do this:</w:t>
      </w:r>
      <w:bookmarkStart w:id="1639" w:name="_WWID10003270"/>
    </w:p>
    <w:bookmarkEnd w:id="1639"/>
    <w:p w:rsidR="00BC35DB" w:rsidRDefault="00BC35DB" w:rsidP="006F68A8">
      <w:pPr>
        <w:pStyle w:val="aNorm"/>
        <w:numPr>
          <w:ilvl w:val="0"/>
          <w:numId w:val="83"/>
        </w:numPr>
      </w:pPr>
      <w:r>
        <w:t xml:space="preserve">In the upper left corner of any viewport, click </w:t>
      </w:r>
      <w:bookmarkStart w:id="1640" w:name="_WWID10003079"/>
      <w:r w:rsidR="00084380" w:rsidRPr="00241A16">
        <w:rPr>
          <w:noProof/>
          <w:position w:val="-6"/>
        </w:rPr>
        <w:drawing>
          <wp:inline distT="0" distB="0" distL="0" distR="0">
            <wp:extent cx="190500" cy="161925"/>
            <wp:effectExtent l="0" t="0" r="0" b="0"/>
            <wp:docPr id="134" name="Picture 134" descr="sta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tack ic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00241A16">
        <w:t xml:space="preserve">, </w:t>
      </w:r>
      <w:r>
        <w:t>then drag to open the pull-down menu.</w:t>
      </w:r>
    </w:p>
    <w:p w:rsidR="00BC35DB" w:rsidRDefault="00BC35DB" w:rsidP="006F68A8">
      <w:pPr>
        <w:pStyle w:val="aNorm"/>
        <w:numPr>
          <w:ilvl w:val="0"/>
          <w:numId w:val="83"/>
        </w:numPr>
      </w:pPr>
      <w:r>
        <w:t xml:space="preserve">Point to </w:t>
      </w:r>
      <w:r>
        <w:rPr>
          <w:rStyle w:val="Strong"/>
        </w:rPr>
        <w:t>Link Options</w:t>
      </w:r>
      <w:r>
        <w:t>, then click</w:t>
      </w:r>
      <w:r>
        <w:rPr>
          <w:rStyle w:val="Strong"/>
        </w:rPr>
        <w:t xml:space="preserve"> Link Manual</w:t>
      </w:r>
      <w:r>
        <w:t>.</w:t>
      </w:r>
      <w:bookmarkStart w:id="1641" w:name="_WWID10003080"/>
    </w:p>
    <w:tbl>
      <w:tblPr>
        <w:tblW w:w="5000" w:type="pct"/>
        <w:tblLook w:val="01E0" w:firstRow="1" w:lastRow="1" w:firstColumn="1" w:lastColumn="1" w:noHBand="0" w:noVBand="0"/>
      </w:tblPr>
      <w:tblGrid>
        <w:gridCol w:w="826"/>
        <w:gridCol w:w="7814"/>
      </w:tblGrid>
      <w:tr w:rsidR="00BC35DB" w:rsidRPr="00CD49F4">
        <w:trPr>
          <w:cantSplit/>
        </w:trPr>
        <w:tc>
          <w:tcPr>
            <w:tcW w:w="828" w:type="dxa"/>
          </w:tcPr>
          <w:p w:rsidR="00BC35DB" w:rsidRDefault="00084380">
            <w:pPr>
              <w:pStyle w:val="aTable0"/>
            </w:pPr>
            <w:bookmarkStart w:id="1642" w:name="_WWID10003390"/>
            <w:bookmarkEnd w:id="1638"/>
            <w:bookmarkEnd w:id="1640"/>
            <w:bookmarkEnd w:id="1641"/>
            <w:bookmarkEnd w:id="1642"/>
            <w:r>
              <w:rPr>
                <w:rStyle w:val="bDrop3pt"/>
                <w:noProof/>
              </w:rPr>
              <w:drawing>
                <wp:inline distT="0" distB="0" distL="0" distR="0">
                  <wp:extent cx="342900" cy="304800"/>
                  <wp:effectExtent l="0" t="0" r="0" b="0"/>
                  <wp:docPr id="135" name="Picture 135"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Warning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00" cy="304800"/>
                          </a:xfrm>
                          <a:prstGeom prst="rect">
                            <a:avLst/>
                          </a:prstGeom>
                          <a:noFill/>
                          <a:ln>
                            <a:noFill/>
                          </a:ln>
                        </pic:spPr>
                      </pic:pic>
                    </a:graphicData>
                  </a:graphic>
                </wp:inline>
              </w:drawing>
            </w:r>
          </w:p>
        </w:tc>
        <w:tc>
          <w:tcPr>
            <w:tcW w:w="8028" w:type="dxa"/>
          </w:tcPr>
          <w:p w:rsidR="00BC35DB" w:rsidRDefault="00BC35DB">
            <w:pPr>
              <w:pStyle w:val="aNorm"/>
            </w:pPr>
            <w:bookmarkStart w:id="1643" w:name="_WWID10003082"/>
            <w:r>
              <w:t xml:space="preserve">This setting affects all viewports in the Viewer and the Browser for the duration of your session, or until you change the setting back to </w:t>
            </w:r>
            <w:r>
              <w:rPr>
                <w:rStyle w:val="Strong"/>
              </w:rPr>
              <w:t>Link Auto</w:t>
            </w:r>
            <w:r>
              <w:t>.</w:t>
            </w:r>
            <w:bookmarkStart w:id="1644" w:name="_WWID10003083"/>
            <w:bookmarkEnd w:id="1643"/>
            <w:bookmarkEnd w:id="1644"/>
          </w:p>
        </w:tc>
        <w:bookmarkStart w:id="1645" w:name="_WWID10003688"/>
        <w:bookmarkEnd w:id="1645"/>
      </w:tr>
    </w:tbl>
    <w:p w:rsidR="00BC35DB" w:rsidRDefault="00BC35DB" w:rsidP="006F68A8">
      <w:pPr>
        <w:pStyle w:val="aNorm"/>
        <w:numPr>
          <w:ilvl w:val="0"/>
          <w:numId w:val="83"/>
        </w:numPr>
      </w:pPr>
      <w:bookmarkStart w:id="1646" w:name="_Ref116287261"/>
      <w:bookmarkStart w:id="1647" w:name="_Ref107128413"/>
      <w:bookmarkStart w:id="1648" w:name="_Ref136160989"/>
      <w:bookmarkStart w:id="1649" w:name="_Ref136160994"/>
      <w:r>
        <w:t>Use the steps above to link two or more series as desired.</w:t>
      </w:r>
      <w:r w:rsidR="00347283">
        <w:t xml:space="preserve"> </w:t>
      </w:r>
      <w:r>
        <w:t>Be sure to display the equivalent images in each series before initiating the link.</w:t>
      </w:r>
      <w:bookmarkStart w:id="1650" w:name="_WWID10003085"/>
    </w:p>
    <w:p w:rsidR="005C0C65" w:rsidRDefault="005C0C65">
      <w:pPr>
        <w:pStyle w:val="Heading2"/>
      </w:pPr>
      <w:bookmarkStart w:id="1651" w:name="_Ref136930309"/>
      <w:bookmarkStart w:id="1652" w:name="_Cloning_Image_Sets"/>
      <w:bookmarkStart w:id="1653" w:name="_Toc508192024"/>
      <w:bookmarkEnd w:id="1650"/>
      <w:bookmarkEnd w:id="1652"/>
      <w:r>
        <w:t>Cloning Image Sets</w:t>
      </w:r>
      <w:bookmarkStart w:id="1654" w:name="_WWID10003084"/>
      <w:bookmarkEnd w:id="1648"/>
      <w:bookmarkEnd w:id="1649"/>
      <w:bookmarkEnd w:id="1651"/>
      <w:bookmarkEnd w:id="1653"/>
    </w:p>
    <w:bookmarkEnd w:id="1654"/>
    <w:p w:rsidR="005C0C65" w:rsidRDefault="005C0C65">
      <w:pPr>
        <w:pStyle w:val="aNorm"/>
        <w:keepNext/>
      </w:pPr>
      <w:r w:rsidRPr="002C044C">
        <w:fldChar w:fldCharType="begin"/>
      </w:r>
      <w:r w:rsidRPr="002C044C">
        <w:instrText xml:space="preserve"> xe "</w:instrText>
      </w:r>
      <w:r>
        <w:instrText>images: cloning</w:instrText>
      </w:r>
      <w:r w:rsidRPr="002C044C">
        <w:instrText>"</w:instrText>
      </w:r>
      <w:r w:rsidRPr="002C044C">
        <w:fldChar w:fldCharType="end"/>
      </w:r>
      <w:r w:rsidRPr="002C044C">
        <w:fldChar w:fldCharType="begin"/>
      </w:r>
      <w:r w:rsidRPr="002C044C">
        <w:instrText xml:space="preserve"> xe "clon</w:instrText>
      </w:r>
      <w:r w:rsidR="002110AD">
        <w:instrText>es, image: creating</w:instrText>
      </w:r>
      <w:r w:rsidRPr="002C044C">
        <w:instrText>"</w:instrText>
      </w:r>
      <w:r w:rsidRPr="002C044C">
        <w:fldChar w:fldCharType="end"/>
      </w:r>
      <w:r w:rsidR="000F5490">
        <w:fldChar w:fldCharType="begin"/>
      </w:r>
      <w:r w:rsidR="000F5490">
        <w:instrText xml:space="preserve"> xe "series: cloning" </w:instrText>
      </w:r>
      <w:r w:rsidR="000F5490">
        <w:fldChar w:fldCharType="end"/>
      </w:r>
      <w:r>
        <w:t xml:space="preserve">You can create multiple copies (clones) of images in Viewer or the Scrapbook. </w:t>
      </w:r>
      <w:bookmarkStart w:id="1655" w:name="_WWID10003689"/>
    </w:p>
    <w:bookmarkEnd w:id="1655"/>
    <w:p w:rsidR="005C0C65" w:rsidRDefault="005C0C65">
      <w:pPr>
        <w:pStyle w:val="aNorm0"/>
        <w:keepNext/>
        <w:rPr>
          <w:rStyle w:val="bLeadin"/>
        </w:rPr>
      </w:pPr>
      <w:r>
        <w:rPr>
          <w:rStyle w:val="bLeadin"/>
        </w:rPr>
        <w:t xml:space="preserve">Tip  </w:t>
      </w:r>
      <w:r>
        <w:t>After you create clones of images, you can li</w:t>
      </w:r>
      <w:r>
        <w:t>n</w:t>
      </w:r>
      <w:r>
        <w:t>k them, and then page/scroll through both clones at once</w:t>
      </w:r>
      <w:r w:rsidR="00380B84">
        <w:t xml:space="preserve"> (details</w:t>
      </w:r>
      <w:r w:rsidR="00AA5D26">
        <w:t xml:space="preserve"> on page </w:t>
      </w:r>
      <w:r w:rsidR="00AA5D26">
        <w:fldChar w:fldCharType="begin"/>
      </w:r>
      <w:r w:rsidR="00AA5D26">
        <w:instrText xml:space="preserve"> PAGEREF _Ref136930307 \h </w:instrText>
      </w:r>
      <w:r w:rsidR="00AA5D26">
        <w:fldChar w:fldCharType="separate"/>
      </w:r>
      <w:ins w:id="1656" w:author="Andersen, Charles W.  (ManTech)" w:date="2019-12-10T15:26:00Z">
        <w:r w:rsidR="00380255">
          <w:rPr>
            <w:noProof/>
          </w:rPr>
          <w:t>84</w:t>
        </w:r>
      </w:ins>
      <w:del w:id="1657" w:author="Andersen, Charles W.  (ManTech)" w:date="2019-12-10T15:26:00Z">
        <w:r w:rsidR="00B77F99" w:rsidDel="00380255">
          <w:rPr>
            <w:noProof/>
          </w:rPr>
          <w:delText>4</w:delText>
        </w:r>
      </w:del>
      <w:r w:rsidR="00AA5D26">
        <w:fldChar w:fldCharType="end"/>
      </w:r>
      <w:r w:rsidR="00380B84">
        <w:t>)</w:t>
      </w:r>
      <w:r>
        <w:t>.</w:t>
      </w:r>
      <w:r>
        <w:rPr>
          <w:rStyle w:val="bLeadin"/>
        </w:rPr>
        <w:t xml:space="preserve"> </w:t>
      </w:r>
      <w:bookmarkStart w:id="1658" w:name="_WWID10003111"/>
    </w:p>
    <w:bookmarkEnd w:id="1658"/>
    <w:p w:rsidR="005C0C65" w:rsidRDefault="005C0C65">
      <w:pPr>
        <w:pStyle w:val="aProcHead"/>
      </w:pPr>
      <w:r>
        <w:t>To clone images (Viewer or Scrapbook)</w:t>
      </w:r>
      <w:bookmarkStart w:id="1659" w:name="_WWID10001288"/>
    </w:p>
    <w:bookmarkEnd w:id="1647"/>
    <w:bookmarkEnd w:id="1659"/>
    <w:p w:rsidR="00BC35DB" w:rsidRDefault="00347283" w:rsidP="006F68A8">
      <w:pPr>
        <w:pStyle w:val="aNorm"/>
        <w:numPr>
          <w:ilvl w:val="0"/>
          <w:numId w:val="140"/>
        </w:numPr>
      </w:pPr>
      <w:r>
        <w:t>Using the right mouse button, d</w:t>
      </w:r>
      <w:r w:rsidR="00BC35DB">
        <w:t xml:space="preserve">rag </w:t>
      </w:r>
      <w:r w:rsidR="005C0C65">
        <w:t>the title bar</w:t>
      </w:r>
      <w:r w:rsidR="00BC35DB">
        <w:t xml:space="preserve"> of the viewport with the images you want to clone into an unoccupied viewport.</w:t>
      </w:r>
      <w:bookmarkStart w:id="1660" w:name="_WWID10003112"/>
    </w:p>
    <w:bookmarkEnd w:id="1660"/>
    <w:p w:rsidR="005C0C65" w:rsidRDefault="005C0C65" w:rsidP="006F68A8">
      <w:pPr>
        <w:pStyle w:val="aNorm"/>
        <w:numPr>
          <w:ilvl w:val="0"/>
          <w:numId w:val="140"/>
        </w:numPr>
      </w:pPr>
      <w:r>
        <w:t xml:space="preserve">Click </w:t>
      </w:r>
      <w:r>
        <w:rPr>
          <w:rStyle w:val="Strong"/>
        </w:rPr>
        <w:t>Clone</w:t>
      </w:r>
      <w:r w:rsidR="00BC35DB">
        <w:rPr>
          <w:rStyle w:val="Strong"/>
        </w:rPr>
        <w:t xml:space="preserve"> </w:t>
      </w:r>
      <w:r w:rsidR="00BC35DB">
        <w:t>in the popup menu that displays</w:t>
      </w:r>
      <w:r>
        <w:t>.</w:t>
      </w:r>
      <w:bookmarkStart w:id="1661" w:name="_WWID10001291"/>
    </w:p>
    <w:bookmarkEnd w:id="1661"/>
    <w:p w:rsidR="005C0C65" w:rsidRDefault="005C0C65" w:rsidP="006F68A8">
      <w:pPr>
        <w:pStyle w:val="aNorm"/>
        <w:numPr>
          <w:ilvl w:val="1"/>
          <w:numId w:val="140"/>
        </w:numPr>
      </w:pPr>
      <w:r>
        <w:t>You can clone an image set as many times as there are available viewports.</w:t>
      </w:r>
      <w:bookmarkStart w:id="1662" w:name="_WWID10001293"/>
    </w:p>
    <w:bookmarkEnd w:id="1662"/>
    <w:p w:rsidR="005C0C65" w:rsidRDefault="005C0C65" w:rsidP="006F68A8">
      <w:pPr>
        <w:pStyle w:val="aNorm"/>
        <w:numPr>
          <w:ilvl w:val="1"/>
          <w:numId w:val="140"/>
        </w:numPr>
      </w:pPr>
      <w:r>
        <w:t>Cloned image</w:t>
      </w:r>
      <w:r w:rsidR="00BC35DB">
        <w:t xml:space="preserve">s in the Viewer window </w:t>
      </w:r>
      <w:r>
        <w:t>are discarded when the exam is closed.</w:t>
      </w:r>
      <w:bookmarkStart w:id="1663" w:name="_WWID10001294"/>
    </w:p>
    <w:bookmarkEnd w:id="1663"/>
    <w:p w:rsidR="005C0C65" w:rsidRDefault="00BC35DB" w:rsidP="006F68A8">
      <w:pPr>
        <w:pStyle w:val="aNorm"/>
        <w:numPr>
          <w:ilvl w:val="0"/>
          <w:numId w:val="140"/>
        </w:numPr>
      </w:pPr>
      <w:r>
        <w:t>C</w:t>
      </w:r>
      <w:r w:rsidR="005C0C65">
        <w:t xml:space="preserve">loned </w:t>
      </w:r>
      <w:r>
        <w:t xml:space="preserve">images in the Scrapbook window are </w:t>
      </w:r>
      <w:r w:rsidR="005C0C65">
        <w:t>saved as key images when the exam is closed</w:t>
      </w:r>
      <w:r>
        <w:t>,</w:t>
      </w:r>
      <w:r w:rsidR="00347283">
        <w:t xml:space="preserve"> </w:t>
      </w:r>
      <w:r>
        <w:t>provided that the exam is locked</w:t>
      </w:r>
      <w:r w:rsidR="005C0C65">
        <w:t>.</w:t>
      </w:r>
      <w:bookmarkStart w:id="1664" w:name="_WWID10001374"/>
    </w:p>
    <w:bookmarkEnd w:id="1664"/>
    <w:p w:rsidR="005C0C65" w:rsidRDefault="005C0C65">
      <w:pPr>
        <w:pStyle w:val="aProcHead"/>
      </w:pPr>
      <w:r>
        <w:t>To clone images</w:t>
      </w:r>
      <w:r w:rsidR="00347283">
        <w:t xml:space="preserve"> </w:t>
      </w:r>
      <w:r>
        <w:t>(Viewer only)</w:t>
      </w:r>
      <w:bookmarkStart w:id="1665" w:name="_WWID10003690"/>
    </w:p>
    <w:bookmarkEnd w:id="1665"/>
    <w:p w:rsidR="005C0C65" w:rsidRDefault="005C0C65" w:rsidP="006F68A8">
      <w:pPr>
        <w:pStyle w:val="aNorm"/>
        <w:numPr>
          <w:ilvl w:val="0"/>
          <w:numId w:val="84"/>
        </w:numPr>
      </w:pPr>
      <w:r>
        <w:t xml:space="preserve">Click </w:t>
      </w:r>
      <w:r w:rsidR="00084380">
        <w:rPr>
          <w:rStyle w:val="bDrop3pt"/>
          <w:noProof/>
        </w:rPr>
        <w:drawing>
          <wp:inline distT="0" distB="0" distL="0" distR="0">
            <wp:extent cx="200025" cy="180975"/>
            <wp:effectExtent l="0" t="0" r="0" b="0"/>
            <wp:docPr id="136" name="Picture 136" descr="P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review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Style w:val="bDrop3pt"/>
        </w:rPr>
        <w:t xml:space="preserve"> </w:t>
      </w:r>
      <w:r>
        <w:t>to display the Browser and Preview windows.</w:t>
      </w:r>
      <w:bookmarkStart w:id="1666" w:name="_WWID10002590"/>
    </w:p>
    <w:bookmarkEnd w:id="1666"/>
    <w:p w:rsidR="005C0C65" w:rsidRDefault="00080DE5" w:rsidP="006F68A8">
      <w:pPr>
        <w:pStyle w:val="aNorm"/>
        <w:numPr>
          <w:ilvl w:val="0"/>
          <w:numId w:val="84"/>
        </w:numPr>
      </w:pPr>
      <w:r>
        <w:t>L</w:t>
      </w:r>
      <w:r w:rsidR="005C0C65">
        <w:t>ocate the viewport (or thumbnail, in the Preview window) that contains the images to be cloned.</w:t>
      </w:r>
      <w:bookmarkStart w:id="1667" w:name="_WWID10003391"/>
    </w:p>
    <w:bookmarkEnd w:id="1667"/>
    <w:p w:rsidR="005C0C65" w:rsidRDefault="005C0C65" w:rsidP="006F68A8">
      <w:pPr>
        <w:pStyle w:val="aNorm"/>
        <w:numPr>
          <w:ilvl w:val="1"/>
          <w:numId w:val="84"/>
        </w:numPr>
      </w:pPr>
      <w:r>
        <w:t>Click the title bar of the viewport or thumbnail, and drag it into an empty viewport in the Viewer window.</w:t>
      </w:r>
      <w:bookmarkStart w:id="1668" w:name="_WWID10002591"/>
    </w:p>
    <w:bookmarkEnd w:id="1668"/>
    <w:p w:rsidR="005C0C65" w:rsidRDefault="005C0C65" w:rsidP="006F68A8">
      <w:pPr>
        <w:pStyle w:val="aNorm"/>
        <w:numPr>
          <w:ilvl w:val="1"/>
          <w:numId w:val="84"/>
        </w:numPr>
      </w:pPr>
      <w:r>
        <w:t>You can clone an image set as many times as there are available viewports.</w:t>
      </w:r>
      <w:bookmarkStart w:id="1669" w:name="_WWID10003691"/>
    </w:p>
    <w:bookmarkEnd w:id="1669"/>
    <w:p w:rsidR="005C0C65" w:rsidRDefault="005C0C65" w:rsidP="006F68A8">
      <w:pPr>
        <w:pStyle w:val="aNorm"/>
        <w:numPr>
          <w:ilvl w:val="0"/>
          <w:numId w:val="84"/>
        </w:numPr>
      </w:pPr>
      <w:r>
        <w:t>Cloned image sets are discarded when the exam is closed.</w:t>
      </w:r>
      <w:bookmarkStart w:id="1670" w:name="_WWID10003692"/>
    </w:p>
    <w:p w:rsidR="005064F4" w:rsidRDefault="005064F4">
      <w:pPr>
        <w:pStyle w:val="Heading2"/>
      </w:pPr>
      <w:bookmarkStart w:id="1671" w:name="_Ref136930311"/>
      <w:bookmarkStart w:id="1672" w:name="_Ref136996726"/>
      <w:bookmarkStart w:id="1673" w:name="_Ref136996728"/>
      <w:bookmarkStart w:id="1674" w:name="_Moving_and_Splitting"/>
      <w:bookmarkStart w:id="1675" w:name="_Toc508192025"/>
      <w:bookmarkEnd w:id="1670"/>
      <w:bookmarkEnd w:id="1674"/>
      <w:r>
        <w:t>Moving</w:t>
      </w:r>
      <w:r w:rsidR="005C0C65">
        <w:t xml:space="preserve"> and Splitting </w:t>
      </w:r>
      <w:r>
        <w:t>Image</w:t>
      </w:r>
      <w:r w:rsidR="005C0C65">
        <w:t xml:space="preserve"> Sets</w:t>
      </w:r>
      <w:bookmarkStart w:id="1676" w:name="_WWID10001275"/>
      <w:bookmarkEnd w:id="1646"/>
      <w:bookmarkEnd w:id="1671"/>
      <w:bookmarkEnd w:id="1672"/>
      <w:bookmarkEnd w:id="1673"/>
      <w:bookmarkEnd w:id="1675"/>
    </w:p>
    <w:bookmarkEnd w:id="1676"/>
    <w:p w:rsidR="005C0C65" w:rsidRDefault="005C0C65">
      <w:pPr>
        <w:pStyle w:val="aNorm"/>
        <w:keepNext/>
      </w:pPr>
      <w:r w:rsidRPr="002C044C">
        <w:fldChar w:fldCharType="begin"/>
      </w:r>
      <w:r w:rsidRPr="002C044C">
        <w:instrText xml:space="preserve"> xe "</w:instrText>
      </w:r>
      <w:r>
        <w:instrText>images: moving</w:instrText>
      </w:r>
      <w:r w:rsidRPr="002C044C">
        <w:instrText>"</w:instrText>
      </w:r>
      <w:r w:rsidRPr="002C044C">
        <w:fldChar w:fldCharType="end"/>
      </w:r>
      <w:r>
        <w:fldChar w:fldCharType="begin"/>
      </w:r>
      <w:r>
        <w:instrText xml:space="preserve"> xe "</w:instrText>
      </w:r>
      <w:r w:rsidR="00646B21">
        <w:instrText>serie</w:instrText>
      </w:r>
      <w:r>
        <w:instrText xml:space="preserve">s: splitting" </w:instrText>
      </w:r>
      <w:r>
        <w:fldChar w:fldCharType="end"/>
      </w:r>
      <w:r>
        <w:fldChar w:fldCharType="begin"/>
      </w:r>
      <w:r>
        <w:instrText xml:space="preserve"> xe "splitting image sets</w:instrText>
      </w:r>
      <w:r w:rsidR="00333911">
        <w:instrText>: in Viewer</w:instrText>
      </w:r>
      <w:r>
        <w:instrText xml:space="preserve">" </w:instrText>
      </w:r>
      <w:r>
        <w:fldChar w:fldCharType="end"/>
      </w:r>
      <w:r w:rsidR="000F5490">
        <w:fldChar w:fldCharType="begin"/>
      </w:r>
      <w:r w:rsidR="000F5490">
        <w:instrText xml:space="preserve"> xe "series: moving" </w:instrText>
      </w:r>
      <w:r w:rsidR="000F5490">
        <w:fldChar w:fldCharType="end"/>
      </w:r>
      <w:r>
        <w:t>Images can be moved from one viewport to another.</w:t>
      </w:r>
      <w:r w:rsidR="00347283">
        <w:t xml:space="preserve"> </w:t>
      </w:r>
      <w:r>
        <w:t xml:space="preserve">In the Viewer window only, you also can </w:t>
      </w:r>
      <w:r w:rsidR="00BC35DB">
        <w:t>split the contents of one viewport into two viewports</w:t>
      </w:r>
      <w:r>
        <w:t>.</w:t>
      </w:r>
      <w:bookmarkStart w:id="1677" w:name="_WWID10003115"/>
    </w:p>
    <w:p w:rsidR="00BC35DB" w:rsidRDefault="00BC35DB">
      <w:pPr>
        <w:pStyle w:val="aProcHead"/>
      </w:pPr>
      <w:bookmarkStart w:id="1678" w:name="_Ref107128410"/>
      <w:bookmarkEnd w:id="1677"/>
      <w:r>
        <w:t>To move images</w:t>
      </w:r>
      <w:r w:rsidR="00380B84">
        <w:t xml:space="preserve"> (</w:t>
      </w:r>
      <w:r>
        <w:t>Scrapbook or Browser</w:t>
      </w:r>
      <w:r w:rsidR="00380B84">
        <w:t>)</w:t>
      </w:r>
      <w:bookmarkStart w:id="1679" w:name="_WWID10001367"/>
    </w:p>
    <w:bookmarkEnd w:id="1679"/>
    <w:p w:rsidR="00BC35DB" w:rsidRDefault="00BC35DB" w:rsidP="006F68A8">
      <w:pPr>
        <w:pStyle w:val="aNorm"/>
        <w:numPr>
          <w:ilvl w:val="0"/>
          <w:numId w:val="85"/>
        </w:numPr>
      </w:pPr>
      <w:r>
        <w:t xml:space="preserve">In the viewport that contains the images you want to move, point to the viewport title bar. </w:t>
      </w:r>
      <w:bookmarkStart w:id="1680" w:name="_WWID10003116"/>
    </w:p>
    <w:bookmarkEnd w:id="1680"/>
    <w:p w:rsidR="00BC35DB" w:rsidRDefault="00BC35DB" w:rsidP="006F68A8">
      <w:pPr>
        <w:pStyle w:val="aNorm"/>
        <w:numPr>
          <w:ilvl w:val="0"/>
          <w:numId w:val="85"/>
        </w:numPr>
      </w:pPr>
      <w:r>
        <w:t>Drag the images to a different viewport.</w:t>
      </w:r>
      <w:bookmarkStart w:id="1681" w:name="_WWID10003117"/>
    </w:p>
    <w:bookmarkEnd w:id="1681"/>
    <w:p w:rsidR="00BC35DB" w:rsidRDefault="00BC35DB" w:rsidP="006F68A8">
      <w:pPr>
        <w:pStyle w:val="aNorm"/>
        <w:numPr>
          <w:ilvl w:val="1"/>
          <w:numId w:val="85"/>
        </w:numPr>
      </w:pPr>
      <w:r>
        <w:t xml:space="preserve">If the target viewport is occupied, the images being dragged are inserted into </w:t>
      </w:r>
      <w:r w:rsidR="00380B84">
        <w:t xml:space="preserve">the </w:t>
      </w:r>
      <w:r>
        <w:t>target viewport and the pre-existing images are shifted to the left.</w:t>
      </w:r>
      <w:bookmarkStart w:id="1682" w:name="_WWID10001369"/>
    </w:p>
    <w:bookmarkEnd w:id="1682"/>
    <w:p w:rsidR="00BC35DB" w:rsidRDefault="00BC35DB" w:rsidP="006F68A8">
      <w:pPr>
        <w:pStyle w:val="aNorm"/>
        <w:numPr>
          <w:ilvl w:val="1"/>
          <w:numId w:val="85"/>
        </w:numPr>
      </w:pPr>
      <w:r>
        <w:t>If the target viewport is unoccupied, the images being dragged are moved to the last open position in the window (where images wrap from left to right, then top to bottom).</w:t>
      </w:r>
      <w:bookmarkStart w:id="1683" w:name="_WWID10001370"/>
    </w:p>
    <w:bookmarkEnd w:id="1683"/>
    <w:p w:rsidR="005064F4" w:rsidRDefault="005064F4">
      <w:pPr>
        <w:pStyle w:val="aProcHead"/>
      </w:pPr>
      <w:r>
        <w:t xml:space="preserve">To move </w:t>
      </w:r>
      <w:r w:rsidR="00380B84">
        <w:t>images (</w:t>
      </w:r>
      <w:r w:rsidR="005C0C65">
        <w:t>Viewer</w:t>
      </w:r>
      <w:r w:rsidR="00380B84">
        <w:t xml:space="preserve"> only)</w:t>
      </w:r>
      <w:bookmarkStart w:id="1684" w:name="_WWID10001278"/>
      <w:bookmarkEnd w:id="1678"/>
    </w:p>
    <w:bookmarkEnd w:id="1684"/>
    <w:p w:rsidR="00BC35DB" w:rsidRDefault="00BC35DB" w:rsidP="006F68A8">
      <w:pPr>
        <w:pStyle w:val="aNorm"/>
        <w:numPr>
          <w:ilvl w:val="0"/>
          <w:numId w:val="86"/>
        </w:numPr>
      </w:pPr>
      <w:r>
        <w:t>Locate the viewport you want to use as the target viewport.</w:t>
      </w:r>
      <w:bookmarkStart w:id="1685" w:name="_WWID10003693"/>
    </w:p>
    <w:bookmarkEnd w:id="1685"/>
    <w:p w:rsidR="00BC35DB" w:rsidRDefault="00BC35DB" w:rsidP="006F68A8">
      <w:pPr>
        <w:pStyle w:val="aNorm"/>
        <w:numPr>
          <w:ilvl w:val="1"/>
          <w:numId w:val="86"/>
        </w:numPr>
      </w:pPr>
      <w:r>
        <w:t>The target viewport can be empty, or it</w:t>
      </w:r>
      <w:r w:rsidR="00AE4F0C">
        <w:t xml:space="preserve"> can contain a single image set</w:t>
      </w:r>
      <w:r>
        <w:t>.</w:t>
      </w:r>
      <w:bookmarkStart w:id="1686" w:name="_WWID10003114"/>
    </w:p>
    <w:p w:rsidR="00BC35DB" w:rsidRDefault="00BC35DB" w:rsidP="006F68A8">
      <w:pPr>
        <w:pStyle w:val="aNorm"/>
        <w:numPr>
          <w:ilvl w:val="1"/>
          <w:numId w:val="86"/>
        </w:numPr>
      </w:pPr>
      <w:r>
        <w:t xml:space="preserve">The target viewport cannot contain more than one </w:t>
      </w:r>
      <w:bookmarkEnd w:id="1686"/>
      <w:r>
        <w:t>image set.</w:t>
      </w:r>
      <w:r w:rsidR="00AE4F0C">
        <w:t xml:space="preserve"> </w:t>
      </w:r>
      <w:r>
        <w:t xml:space="preserve">The </w:t>
      </w:r>
      <w:r>
        <w:rPr>
          <w:rStyle w:val="Strong"/>
        </w:rPr>
        <w:t xml:space="preserve">Contents </w:t>
      </w:r>
      <w:r>
        <w:t>bar in the upper right corner indicates how many image sets (series) are present.</w:t>
      </w:r>
      <w:bookmarkStart w:id="1687" w:name="_WWID10003113"/>
    </w:p>
    <w:bookmarkEnd w:id="1687"/>
    <w:p w:rsidR="005064F4" w:rsidRDefault="00BC35DB" w:rsidP="006F68A8">
      <w:pPr>
        <w:pStyle w:val="aNorm"/>
        <w:numPr>
          <w:ilvl w:val="0"/>
          <w:numId w:val="86"/>
        </w:numPr>
      </w:pPr>
      <w:r>
        <w:t>Drag the title bar of the viewport that contains the images you want to move into the target viewport</w:t>
      </w:r>
      <w:r w:rsidR="005064F4">
        <w:t xml:space="preserve">. </w:t>
      </w:r>
      <w:bookmarkStart w:id="1688" w:name="_WWID10001279"/>
    </w:p>
    <w:bookmarkEnd w:id="1688"/>
    <w:p w:rsidR="005C0C65" w:rsidRDefault="005C0C65" w:rsidP="006F68A8">
      <w:pPr>
        <w:pStyle w:val="aNorm"/>
        <w:numPr>
          <w:ilvl w:val="1"/>
          <w:numId w:val="86"/>
        </w:numPr>
      </w:pPr>
      <w:r>
        <w:t>If the source viewport contains any hidden image sets, the next hidden image set is displayed when the move is completed.</w:t>
      </w:r>
      <w:bookmarkStart w:id="1689" w:name="_WWID10001284"/>
    </w:p>
    <w:bookmarkEnd w:id="1689"/>
    <w:p w:rsidR="005C0C65" w:rsidRDefault="005C0C65" w:rsidP="006F68A8">
      <w:pPr>
        <w:pStyle w:val="aNorm"/>
        <w:numPr>
          <w:ilvl w:val="1"/>
          <w:numId w:val="86"/>
        </w:numPr>
      </w:pPr>
      <w:r>
        <w:t>If the target viewport was previously occupied, your current drag and drop settings determine if the contents of the target viewport are swapped or replaced</w:t>
      </w:r>
      <w:bookmarkStart w:id="1690" w:name="_WWID10001285"/>
      <w:r>
        <w:t>.</w:t>
      </w:r>
    </w:p>
    <w:bookmarkEnd w:id="1690"/>
    <w:p w:rsidR="005C0C65" w:rsidRDefault="005C0C65">
      <w:pPr>
        <w:pStyle w:val="aNorm"/>
      </w:pPr>
      <w:r>
        <w:rPr>
          <w:rStyle w:val="bLeadin"/>
        </w:rPr>
        <w:t xml:space="preserve">Tip  </w:t>
      </w:r>
      <w:r>
        <w:t>To explicitly select if a “swap” or “replace” occurs, use the right mouse button while dragging images to another viewport occupied by a single image set.</w:t>
      </w:r>
      <w:bookmarkStart w:id="1691" w:name="_WWID10003695"/>
    </w:p>
    <w:p w:rsidR="005C0C65" w:rsidRDefault="00BC35DB" w:rsidP="00AE4F0C">
      <w:pPr>
        <w:pStyle w:val="aProcHead"/>
      </w:pPr>
      <w:bookmarkStart w:id="1692" w:name="_WWID10001286"/>
      <w:bookmarkEnd w:id="1691"/>
      <w:r>
        <w:t>To set drag and drop options</w:t>
      </w:r>
      <w:r w:rsidR="00380B84">
        <w:t xml:space="preserve"> (</w:t>
      </w:r>
      <w:r w:rsidR="005C0C65">
        <w:t>Viewer only</w:t>
      </w:r>
      <w:r w:rsidR="00380B84">
        <w:t>)</w:t>
      </w:r>
    </w:p>
    <w:p w:rsidR="005C0C65" w:rsidRDefault="005C0C65" w:rsidP="006F68A8">
      <w:pPr>
        <w:pStyle w:val="aNorm"/>
        <w:keepNext/>
        <w:numPr>
          <w:ilvl w:val="0"/>
          <w:numId w:val="87"/>
        </w:numPr>
      </w:pPr>
      <w:bookmarkStart w:id="1693" w:name="_WWID10001287"/>
      <w:r>
        <w:t xml:space="preserve">In the Viewer or Manager toolbar, click </w:t>
      </w:r>
      <w:r>
        <w:rPr>
          <w:rStyle w:val="Strong"/>
        </w:rPr>
        <w:t>View | Settings</w:t>
      </w:r>
      <w:r>
        <w:t>, then click the</w:t>
      </w:r>
      <w:r>
        <w:rPr>
          <w:rStyle w:val="Strong"/>
        </w:rPr>
        <w:t xml:space="preserve"> Viewport </w:t>
      </w:r>
      <w:r>
        <w:t>tab.</w:t>
      </w:r>
    </w:p>
    <w:p w:rsidR="005C0C65" w:rsidRDefault="005C0C65" w:rsidP="006F68A8">
      <w:pPr>
        <w:pStyle w:val="aNorm"/>
        <w:keepNext/>
        <w:numPr>
          <w:ilvl w:val="0"/>
          <w:numId w:val="87"/>
        </w:numPr>
      </w:pPr>
      <w:r>
        <w:t xml:space="preserve">In the </w:t>
      </w:r>
      <w:r>
        <w:rPr>
          <w:rStyle w:val="Strong"/>
        </w:rPr>
        <w:t>Drag and Drop Options</w:t>
      </w:r>
      <w:r>
        <w:t xml:space="preserve"> box, select either </w:t>
      </w:r>
      <w:r w:rsidRPr="00AE4F0C">
        <w:rPr>
          <w:rStyle w:val="Strong"/>
        </w:rPr>
        <w:t>Swap</w:t>
      </w:r>
      <w:r>
        <w:t xml:space="preserve"> or </w:t>
      </w:r>
      <w:r w:rsidRPr="00AE4F0C">
        <w:rPr>
          <w:rStyle w:val="Strong"/>
        </w:rPr>
        <w:t>Replace</w:t>
      </w:r>
      <w:r>
        <w:t>.</w:t>
      </w:r>
      <w:bookmarkStart w:id="1694" w:name="_WWID10003118"/>
    </w:p>
    <w:p w:rsidR="00380B84" w:rsidRDefault="00380B84" w:rsidP="006F68A8">
      <w:pPr>
        <w:pStyle w:val="aNorm"/>
        <w:numPr>
          <w:ilvl w:val="0"/>
          <w:numId w:val="87"/>
        </w:numPr>
      </w:pPr>
      <w:r>
        <w:t xml:space="preserve">Click </w:t>
      </w:r>
      <w:r>
        <w:rPr>
          <w:rStyle w:val="Strong"/>
        </w:rPr>
        <w:t>OK</w:t>
      </w:r>
      <w:r>
        <w:t>.</w:t>
      </w:r>
      <w:bookmarkStart w:id="1695" w:name="_WWID10003696"/>
    </w:p>
    <w:p w:rsidR="005064F4" w:rsidRDefault="00BC35DB">
      <w:pPr>
        <w:pStyle w:val="aProcHead"/>
      </w:pPr>
      <w:bookmarkStart w:id="1696" w:name="_Ref107128415"/>
      <w:bookmarkEnd w:id="1692"/>
      <w:bookmarkEnd w:id="1693"/>
      <w:bookmarkEnd w:id="1694"/>
      <w:bookmarkEnd w:id="1695"/>
      <w:r>
        <w:t>To split a</w:t>
      </w:r>
      <w:r w:rsidR="00380B84">
        <w:t>n image set (</w:t>
      </w:r>
      <w:r w:rsidR="005C0C65">
        <w:t>Viewer only</w:t>
      </w:r>
      <w:r w:rsidR="00380B84">
        <w:t>)</w:t>
      </w:r>
      <w:bookmarkStart w:id="1697" w:name="_WWID10001296"/>
    </w:p>
    <w:bookmarkEnd w:id="1696"/>
    <w:bookmarkEnd w:id="1697"/>
    <w:p w:rsidR="005C0C65" w:rsidRDefault="005C0C65" w:rsidP="006F68A8">
      <w:pPr>
        <w:pStyle w:val="aNorm"/>
        <w:numPr>
          <w:ilvl w:val="0"/>
          <w:numId w:val="88"/>
        </w:numPr>
      </w:pPr>
      <w:r>
        <w:t>Ensure that there is an unoccupied viewport available in the Viewer window.</w:t>
      </w:r>
      <w:bookmarkStart w:id="1698" w:name="_WWID10003119"/>
    </w:p>
    <w:bookmarkEnd w:id="1698"/>
    <w:p w:rsidR="005064F4" w:rsidRDefault="005C0C65" w:rsidP="006F68A8">
      <w:pPr>
        <w:pStyle w:val="aNorm"/>
        <w:numPr>
          <w:ilvl w:val="0"/>
          <w:numId w:val="88"/>
        </w:numPr>
      </w:pPr>
      <w:r>
        <w:t>In the viewport that you want to split, s</w:t>
      </w:r>
      <w:r w:rsidR="005064F4">
        <w:t xml:space="preserve">elect the image that will be the </w:t>
      </w:r>
      <w:r w:rsidR="005064F4" w:rsidRPr="008A7E93">
        <w:t>first</w:t>
      </w:r>
      <w:r w:rsidR="005064F4">
        <w:t xml:space="preserve"> image in the </w:t>
      </w:r>
      <w:r w:rsidR="005064F4">
        <w:rPr>
          <w:rStyle w:val="Emphasis"/>
        </w:rPr>
        <w:t>new</w:t>
      </w:r>
      <w:r w:rsidR="005064F4">
        <w:t xml:space="preserve"> image set.</w:t>
      </w:r>
      <w:bookmarkStart w:id="1699" w:name="_WWID10001297"/>
    </w:p>
    <w:bookmarkEnd w:id="1699"/>
    <w:p w:rsidR="005064F4" w:rsidRDefault="005064F4">
      <w:pPr>
        <w:pStyle w:val="aNorm2"/>
      </w:pPr>
      <w:r>
        <w:rPr>
          <w:rStyle w:val="bLeadin"/>
        </w:rPr>
        <w:t xml:space="preserve">Note  </w:t>
      </w:r>
      <w:r w:rsidR="005C0C65">
        <w:t xml:space="preserve">You cannot perform a split </w:t>
      </w:r>
      <w:r>
        <w:t xml:space="preserve">if you have selected the first image, or </w:t>
      </w:r>
      <w:r w:rsidR="00AE4F0C">
        <w:t xml:space="preserve">if </w:t>
      </w:r>
      <w:r>
        <w:t>the image set contains only a single image.</w:t>
      </w:r>
      <w:bookmarkStart w:id="1700" w:name="_WWID10001298"/>
    </w:p>
    <w:bookmarkEnd w:id="1700"/>
    <w:p w:rsidR="005064F4" w:rsidRDefault="005C0C65" w:rsidP="006F68A8">
      <w:pPr>
        <w:pStyle w:val="aNorm"/>
        <w:numPr>
          <w:ilvl w:val="0"/>
          <w:numId w:val="88"/>
        </w:numPr>
      </w:pPr>
      <w:r>
        <w:t xml:space="preserve">Using the right mouse button, drag the title bar of the viewport to </w:t>
      </w:r>
      <w:r w:rsidR="005064F4">
        <w:t>an unoccupied viewport.</w:t>
      </w:r>
      <w:r w:rsidR="00347283">
        <w:t xml:space="preserve"> </w:t>
      </w:r>
      <w:r w:rsidR="005064F4">
        <w:t>A popup menu will display.</w:t>
      </w:r>
      <w:bookmarkStart w:id="1701" w:name="_WWID10001300"/>
    </w:p>
    <w:bookmarkEnd w:id="1701"/>
    <w:p w:rsidR="005064F4" w:rsidRDefault="005064F4" w:rsidP="006F68A8">
      <w:pPr>
        <w:pStyle w:val="aNorm"/>
        <w:numPr>
          <w:ilvl w:val="0"/>
          <w:numId w:val="88"/>
        </w:numPr>
      </w:pPr>
      <w:r>
        <w:t xml:space="preserve">Click </w:t>
      </w:r>
      <w:r>
        <w:rPr>
          <w:rStyle w:val="Strong"/>
        </w:rPr>
        <w:t>Split</w:t>
      </w:r>
      <w:r>
        <w:t>.</w:t>
      </w:r>
      <w:r w:rsidR="00347283">
        <w:t xml:space="preserve"> </w:t>
      </w:r>
      <w:r>
        <w:t>The image you selected and all images after that point will be moved to the new viewport.</w:t>
      </w:r>
      <w:bookmarkStart w:id="1702" w:name="_WWID10001301"/>
    </w:p>
    <w:bookmarkEnd w:id="1702"/>
    <w:p w:rsidR="005064F4" w:rsidRDefault="005C0C65" w:rsidP="006F68A8">
      <w:pPr>
        <w:pStyle w:val="aNorm"/>
        <w:numPr>
          <w:ilvl w:val="1"/>
          <w:numId w:val="88"/>
        </w:numPr>
      </w:pPr>
      <w:r>
        <w:t>An image set</w:t>
      </w:r>
      <w:r w:rsidR="005064F4">
        <w:t xml:space="preserve"> can be split more than once.</w:t>
      </w:r>
      <w:bookmarkStart w:id="1703" w:name="_WWID10001302"/>
    </w:p>
    <w:bookmarkEnd w:id="1703"/>
    <w:p w:rsidR="005064F4" w:rsidRDefault="005064F4" w:rsidP="006F68A8">
      <w:pPr>
        <w:pStyle w:val="aNorm"/>
        <w:numPr>
          <w:ilvl w:val="1"/>
          <w:numId w:val="88"/>
        </w:numPr>
      </w:pPr>
      <w:r>
        <w:t xml:space="preserve">To recombine </w:t>
      </w:r>
      <w:r w:rsidR="005C0C65">
        <w:t>image sets</w:t>
      </w:r>
      <w:r>
        <w:t xml:space="preserve">, </w:t>
      </w:r>
      <w:r w:rsidR="005C0C65">
        <w:t xml:space="preserve">click </w:t>
      </w:r>
      <w:r w:rsidR="00084380" w:rsidRPr="002726D9">
        <w:rPr>
          <w:rStyle w:val="bDrop15"/>
          <w:noProof/>
        </w:rPr>
        <w:drawing>
          <wp:inline distT="0" distB="0" distL="0" distR="0">
            <wp:extent cx="161925" cy="152400"/>
            <wp:effectExtent l="0" t="0" r="0" b="0"/>
            <wp:docPr id="137" name="Picture 137" descr="Close View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lose Viewport butt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00347283">
        <w:t xml:space="preserve"> </w:t>
      </w:r>
      <w:r w:rsidR="005C0C65">
        <w:t>to clear the viewports, then</w:t>
      </w:r>
      <w:r>
        <w:t xml:space="preserve"> re-</w:t>
      </w:r>
      <w:r w:rsidR="00080DE5">
        <w:t xml:space="preserve">load </w:t>
      </w:r>
      <w:r>
        <w:t>the image set by dragging it from the Preview window</w:t>
      </w:r>
      <w:r w:rsidR="00AE4F0C">
        <w:t xml:space="preserve"> into an empty viewport</w:t>
      </w:r>
      <w:r>
        <w:t>.</w:t>
      </w:r>
      <w:bookmarkStart w:id="1704" w:name="_WWID10001303"/>
    </w:p>
    <w:p w:rsidR="005C0C65" w:rsidRDefault="005C0C65">
      <w:pPr>
        <w:pStyle w:val="Heading2"/>
      </w:pPr>
      <w:bookmarkStart w:id="1705" w:name="_Ref136930313"/>
      <w:bookmarkStart w:id="1706" w:name="_Sorting_Image_Sets"/>
      <w:bookmarkStart w:id="1707" w:name="_Toc508192026"/>
      <w:bookmarkEnd w:id="1704"/>
      <w:bookmarkEnd w:id="1706"/>
      <w:r>
        <w:t>Sorting Imag</w:t>
      </w:r>
      <w:bookmarkStart w:id="1708" w:name="_WWID10001264"/>
      <w:r>
        <w:t>e</w:t>
      </w:r>
      <w:r w:rsidR="00BC35DB">
        <w:t xml:space="preserve"> Set</w:t>
      </w:r>
      <w:r>
        <w:t>s</w:t>
      </w:r>
      <w:bookmarkEnd w:id="1705"/>
      <w:bookmarkEnd w:id="1707"/>
    </w:p>
    <w:bookmarkEnd w:id="1708"/>
    <w:p w:rsidR="005C0C65" w:rsidRDefault="005C0C65">
      <w:pPr>
        <w:pStyle w:val="aNorm"/>
        <w:keepNext/>
      </w:pPr>
      <w:r w:rsidRPr="00A24AA8">
        <w:fldChar w:fldCharType="begin"/>
      </w:r>
      <w:r w:rsidRPr="00A24AA8">
        <w:instrText xml:space="preserve"> xe "images: sorting"</w:instrText>
      </w:r>
      <w:r w:rsidRPr="00A24AA8">
        <w:fldChar w:fldCharType="end"/>
      </w:r>
      <w:r w:rsidRPr="00A24AA8">
        <w:fldChar w:fldCharType="begin"/>
      </w:r>
      <w:r w:rsidRPr="00A24AA8">
        <w:instrText xml:space="preserve"> xe "sort</w:instrText>
      </w:r>
      <w:r w:rsidR="00492E5A">
        <w:instrText>ing</w:instrText>
      </w:r>
      <w:r w:rsidR="000F5490">
        <w:instrText xml:space="preserve">: </w:instrText>
      </w:r>
      <w:r>
        <w:instrText>image</w:instrText>
      </w:r>
      <w:r w:rsidR="00333911">
        <w:instrText xml:space="preserve"> </w:instrText>
      </w:r>
      <w:r>
        <w:instrText>s</w:instrText>
      </w:r>
      <w:r w:rsidR="00333911">
        <w:instrText>ets in Viewer</w:instrText>
      </w:r>
      <w:r w:rsidRPr="00A24AA8">
        <w:instrText>"</w:instrText>
      </w:r>
      <w:r w:rsidRPr="00A24AA8">
        <w:fldChar w:fldCharType="end"/>
      </w:r>
      <w:r>
        <w:fldChar w:fldCharType="begin"/>
      </w:r>
      <w:r>
        <w:instrText xml:space="preserve"> xe "series: sorting" </w:instrText>
      </w:r>
      <w:r>
        <w:fldChar w:fldCharType="end"/>
      </w:r>
      <w:r w:rsidR="000F5490">
        <w:fldChar w:fldCharType="begin"/>
      </w:r>
      <w:r w:rsidR="000F5490">
        <w:instrText xml:space="preserve"> XE "</w:instrText>
      </w:r>
      <w:r w:rsidR="000F5490" w:rsidRPr="00F47B5D">
        <w:instrText>series</w:instrText>
      </w:r>
      <w:r w:rsidR="000F5490">
        <w:instrText>" \t "</w:instrText>
      </w:r>
      <w:r w:rsidR="000F5490" w:rsidRPr="00F63B89">
        <w:rPr>
          <w:i/>
        </w:rPr>
        <w:instrText>See Also</w:instrText>
      </w:r>
      <w:r w:rsidR="000F5490" w:rsidRPr="00F63B89">
        <w:instrText xml:space="preserve"> images</w:instrText>
      </w:r>
      <w:r w:rsidR="00333911">
        <w:instrText>, image sets</w:instrText>
      </w:r>
      <w:r w:rsidR="000F5490">
        <w:instrText xml:space="preserve">" </w:instrText>
      </w:r>
      <w:r w:rsidR="000F5490">
        <w:fldChar w:fldCharType="end"/>
      </w:r>
      <w:r>
        <w:t xml:space="preserve">Images in a viewport are </w:t>
      </w:r>
      <w:r w:rsidR="00BC35DB">
        <w:t xml:space="preserve">automatically </w:t>
      </w:r>
      <w:r>
        <w:t>sorted based on information from the acquisition modality.</w:t>
      </w:r>
      <w:r w:rsidR="00347283">
        <w:t xml:space="preserve"> </w:t>
      </w:r>
      <w:r>
        <w:t xml:space="preserve">If necessary, you </w:t>
      </w:r>
      <w:r w:rsidR="00380B84">
        <w:t xml:space="preserve">can </w:t>
      </w:r>
      <w:r>
        <w:t>override the default sorting used and set your own sort order.</w:t>
      </w:r>
      <w:bookmarkStart w:id="1709" w:name="_WWID10001265"/>
    </w:p>
    <w:bookmarkEnd w:id="1709"/>
    <w:p w:rsidR="005C0C65" w:rsidRDefault="005C0C65">
      <w:pPr>
        <w:pStyle w:val="aProcHead"/>
      </w:pPr>
      <w:r>
        <w:t>To change sort parameters</w:t>
      </w:r>
      <w:bookmarkStart w:id="1710" w:name="_WWID10001268"/>
    </w:p>
    <w:bookmarkEnd w:id="1710"/>
    <w:p w:rsidR="005C0C65" w:rsidRDefault="005C0C65" w:rsidP="006F68A8">
      <w:pPr>
        <w:pStyle w:val="aNorm"/>
        <w:numPr>
          <w:ilvl w:val="0"/>
          <w:numId w:val="89"/>
        </w:numPr>
      </w:pPr>
      <w:r>
        <w:t xml:space="preserve">In the viewport that contains the images to be sorted, click </w:t>
      </w:r>
      <w:r w:rsidR="00084380" w:rsidRPr="00241A16">
        <w:rPr>
          <w:rStyle w:val="bDrop3pt"/>
          <w:noProof/>
        </w:rPr>
        <w:drawing>
          <wp:inline distT="0" distB="0" distL="0" distR="0">
            <wp:extent cx="200025" cy="171450"/>
            <wp:effectExtent l="0" t="0" r="0" b="0"/>
            <wp:docPr id="138" name="Picture 138" descr="sta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tack ic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t xml:space="preserve"> and drag down to open the pull-down menu, then click </w:t>
      </w:r>
      <w:r>
        <w:rPr>
          <w:rStyle w:val="Strong"/>
        </w:rPr>
        <w:t>Sort</w:t>
      </w:r>
      <w:r>
        <w:t>.</w:t>
      </w:r>
      <w:bookmarkStart w:id="1711" w:name="_WWID10001269"/>
    </w:p>
    <w:bookmarkEnd w:id="1711"/>
    <w:p w:rsidR="00080DE5" w:rsidRDefault="005C0C65" w:rsidP="006F68A8">
      <w:pPr>
        <w:pStyle w:val="aNorm"/>
        <w:numPr>
          <w:ilvl w:val="0"/>
          <w:numId w:val="89"/>
        </w:numPr>
      </w:pPr>
      <w:r>
        <w:t xml:space="preserve">In the Set Sort Options dialog, </w:t>
      </w:r>
      <w:bookmarkStart w:id="1712" w:name="_WWID10001270"/>
      <w:r w:rsidR="00080DE5">
        <w:t xml:space="preserve">use the </w:t>
      </w:r>
      <w:r w:rsidR="00080DE5">
        <w:rPr>
          <w:rStyle w:val="Strong"/>
        </w:rPr>
        <w:t>Add</w:t>
      </w:r>
      <w:r w:rsidR="00080DE5">
        <w:t xml:space="preserve"> and </w:t>
      </w:r>
      <w:r w:rsidR="00080DE5">
        <w:rPr>
          <w:rStyle w:val="Strong"/>
        </w:rPr>
        <w:t>Delete</w:t>
      </w:r>
      <w:bookmarkStart w:id="1713" w:name="_WWID10006377"/>
      <w:r w:rsidR="00080DE5">
        <w:t xml:space="preserve"> buttons to edit the list on the right side of the dialog.</w:t>
      </w:r>
    </w:p>
    <w:bookmarkEnd w:id="1712"/>
    <w:bookmarkEnd w:id="1713"/>
    <w:p w:rsidR="005C0C65" w:rsidRDefault="005C0C65" w:rsidP="006F68A8">
      <w:pPr>
        <w:pStyle w:val="aNorm"/>
        <w:numPr>
          <w:ilvl w:val="0"/>
          <w:numId w:val="89"/>
        </w:numPr>
      </w:pPr>
      <w:r>
        <w:t xml:space="preserve">Optionally, select each sort parameter you are using and use the </w:t>
      </w:r>
      <w:r>
        <w:rPr>
          <w:rStyle w:val="Strong"/>
        </w:rPr>
        <w:t>Direction</w:t>
      </w:r>
      <w:r>
        <w:t xml:space="preserve"> box to set the sort to Increasing or Decreasing.</w:t>
      </w:r>
      <w:bookmarkStart w:id="1714" w:name="_WWID10001273"/>
    </w:p>
    <w:bookmarkEnd w:id="1714"/>
    <w:p w:rsidR="005C0C65" w:rsidRDefault="005C0C65" w:rsidP="006F68A8">
      <w:pPr>
        <w:pStyle w:val="aNorm"/>
        <w:numPr>
          <w:ilvl w:val="0"/>
          <w:numId w:val="89"/>
        </w:numPr>
      </w:pPr>
      <w:r>
        <w:t xml:space="preserve">Click </w:t>
      </w:r>
      <w:r>
        <w:rPr>
          <w:rStyle w:val="Strong"/>
        </w:rPr>
        <w:t>OK</w:t>
      </w:r>
      <w:r>
        <w:t>.</w:t>
      </w:r>
      <w:r w:rsidR="00347283">
        <w:t xml:space="preserve"> </w:t>
      </w:r>
      <w:r>
        <w:t>The sort you specified will be applied to the current image set.</w:t>
      </w:r>
      <w:bookmarkStart w:id="1715" w:name="_WWID10003697"/>
    </w:p>
    <w:bookmarkEnd w:id="1715"/>
    <w:p w:rsidR="005C0C65" w:rsidRDefault="00A60C59" w:rsidP="006F68A8">
      <w:pPr>
        <w:pStyle w:val="aNorm"/>
        <w:numPr>
          <w:ilvl w:val="1"/>
          <w:numId w:val="89"/>
        </w:numPr>
      </w:pPr>
      <w:r>
        <w:t xml:space="preserve">Any hidden </w:t>
      </w:r>
      <w:r w:rsidR="005C0C65">
        <w:t>image sets</w:t>
      </w:r>
      <w:r>
        <w:t xml:space="preserve"> will</w:t>
      </w:r>
      <w:r w:rsidR="005C0C65">
        <w:t xml:space="preserve"> not </w:t>
      </w:r>
      <w:r>
        <w:t xml:space="preserve">be </w:t>
      </w:r>
      <w:r w:rsidR="005C0C65">
        <w:t>affected.</w:t>
      </w:r>
      <w:bookmarkStart w:id="1716" w:name="_WWID10001274"/>
    </w:p>
    <w:p w:rsidR="005C0C65" w:rsidRDefault="005C0C65" w:rsidP="006F68A8">
      <w:pPr>
        <w:pStyle w:val="aNorm"/>
        <w:numPr>
          <w:ilvl w:val="1"/>
          <w:numId w:val="89"/>
        </w:numPr>
      </w:pPr>
      <w:r>
        <w:t>The sort you specified will remain active until the viewport is cleared.</w:t>
      </w:r>
      <w:bookmarkStart w:id="1717" w:name="_WWID10003698"/>
    </w:p>
    <w:p w:rsidR="005064F4" w:rsidRDefault="005064F4" w:rsidP="002C5BB1">
      <w:pPr>
        <w:pStyle w:val="Heading2"/>
      </w:pPr>
      <w:bookmarkStart w:id="1718" w:name="_Ref136930315"/>
      <w:bookmarkStart w:id="1719" w:name="_Ref136996709"/>
      <w:bookmarkStart w:id="1720" w:name="_Ref136996715"/>
      <w:bookmarkStart w:id="1721" w:name="_Using_the_Cine"/>
      <w:bookmarkStart w:id="1722" w:name="_Toc508192027"/>
      <w:bookmarkEnd w:id="1716"/>
      <w:bookmarkEnd w:id="1717"/>
      <w:bookmarkEnd w:id="1721"/>
      <w:r>
        <w:t>Using the Cine Tool</w:t>
      </w:r>
      <w:bookmarkStart w:id="1723" w:name="_WWID10001304"/>
      <w:bookmarkEnd w:id="1718"/>
      <w:bookmarkEnd w:id="1719"/>
      <w:bookmarkEnd w:id="1720"/>
      <w:bookmarkEnd w:id="1722"/>
    </w:p>
    <w:bookmarkEnd w:id="1723"/>
    <w:p w:rsidR="005C0C65" w:rsidRDefault="005064F4">
      <w:pPr>
        <w:pStyle w:val="aNorm"/>
        <w:keepNext/>
      </w:pPr>
      <w:r>
        <w:fldChar w:fldCharType="begin"/>
      </w:r>
      <w:r>
        <w:instrText xml:space="preserve"> xe "cine tool</w:instrText>
      </w:r>
      <w:r w:rsidR="000E561F">
        <w:instrText>: using</w:instrText>
      </w:r>
      <w:r>
        <w:instrText xml:space="preserve">" </w:instrText>
      </w:r>
      <w:r>
        <w:fldChar w:fldCharType="end"/>
      </w:r>
      <w:r>
        <w:fldChar w:fldCharType="begin"/>
      </w:r>
      <w:r>
        <w:instrText xml:space="preserve"> xe "images: cine tool and" </w:instrText>
      </w:r>
      <w:r>
        <w:fldChar w:fldCharType="end"/>
      </w:r>
      <w:r>
        <w:t xml:space="preserve">The cine tool lets you rapidly display each image in </w:t>
      </w:r>
      <w:r w:rsidR="005C0C65">
        <w:t>a viewport</w:t>
      </w:r>
      <w:r>
        <w:t xml:space="preserve"> in a repeating sequence.</w:t>
      </w:r>
      <w:bookmarkStart w:id="1724" w:name="_WWID10001305"/>
      <w:r w:rsidR="005C0C65">
        <w:t xml:space="preserve"> The cine tool is available in any viewport that contains more than one image.</w:t>
      </w:r>
      <w:bookmarkEnd w:id="1724"/>
      <w:r w:rsidR="00347283">
        <w:t xml:space="preserve"> </w:t>
      </w:r>
      <w:r w:rsidR="00AE4F0C">
        <w:t xml:space="preserve">Changes </w:t>
      </w:r>
      <w:r w:rsidR="005C0C65">
        <w:t>window/level, scale, etc.</w:t>
      </w:r>
      <w:r w:rsidR="00AE4F0C">
        <w:t xml:space="preserve"> </w:t>
      </w:r>
      <w:r w:rsidR="005C0C65">
        <w:t xml:space="preserve">can be </w:t>
      </w:r>
      <w:r w:rsidR="00AE4F0C">
        <w:t xml:space="preserve">made </w:t>
      </w:r>
      <w:r w:rsidR="005C0C65">
        <w:t>while the cine tool is running.</w:t>
      </w:r>
      <w:bookmarkStart w:id="1725" w:name="_WWID10001307"/>
    </w:p>
    <w:bookmarkEnd w:id="1725"/>
    <w:p w:rsidR="005064F4" w:rsidRDefault="005064F4">
      <w:pPr>
        <w:pStyle w:val="aProcHead"/>
      </w:pPr>
      <w:r>
        <w:t xml:space="preserve">To start &amp; stop the cine tool </w:t>
      </w:r>
      <w:bookmarkStart w:id="1726" w:name="_WWID10001308"/>
    </w:p>
    <w:bookmarkEnd w:id="1726"/>
    <w:p w:rsidR="00BC35DB" w:rsidRDefault="00BC35DB" w:rsidP="006F68A8">
      <w:pPr>
        <w:pStyle w:val="aNorm"/>
        <w:numPr>
          <w:ilvl w:val="0"/>
          <w:numId w:val="90"/>
        </w:numPr>
      </w:pPr>
      <w:r>
        <w:t>If there are multiple images visible in the viewport (tiled view), click the image that you want to use as a starting point.</w:t>
      </w:r>
      <w:bookmarkStart w:id="1727" w:name="_WWID10003699"/>
    </w:p>
    <w:bookmarkEnd w:id="1727"/>
    <w:p w:rsidR="005064F4" w:rsidRDefault="005064F4" w:rsidP="006F68A8">
      <w:pPr>
        <w:pStyle w:val="aNorm"/>
        <w:numPr>
          <w:ilvl w:val="0"/>
          <w:numId w:val="90"/>
        </w:numPr>
      </w:pPr>
      <w:r>
        <w:t xml:space="preserve">Click </w:t>
      </w:r>
      <w:r w:rsidR="00084380" w:rsidRPr="004403F8">
        <w:rPr>
          <w:rStyle w:val="bDrop3pt"/>
          <w:noProof/>
        </w:rPr>
        <w:drawing>
          <wp:inline distT="0" distB="0" distL="0" distR="0">
            <wp:extent cx="152400" cy="171450"/>
            <wp:effectExtent l="0" t="0" r="0" b="0"/>
            <wp:docPr id="139" name="Picture 139" descr="Start C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tart Cine 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located in the upper left corner </w:t>
      </w:r>
      <w:r w:rsidR="00080DE5">
        <w:t>a</w:t>
      </w:r>
      <w:r>
        <w:t xml:space="preserve"> viewport.</w:t>
      </w:r>
      <w:bookmarkStart w:id="1728" w:name="_WWID10001309"/>
    </w:p>
    <w:bookmarkEnd w:id="1728"/>
    <w:p w:rsidR="005064F4" w:rsidRDefault="005064F4" w:rsidP="006F68A8">
      <w:pPr>
        <w:pStyle w:val="aNorm"/>
        <w:numPr>
          <w:ilvl w:val="0"/>
          <w:numId w:val="90"/>
        </w:numPr>
      </w:pPr>
      <w:r>
        <w:t xml:space="preserve">When you </w:t>
      </w:r>
      <w:r w:rsidR="00F42A1E">
        <w:t>have finished</w:t>
      </w:r>
      <w:r>
        <w:t xml:space="preserve">, click </w:t>
      </w:r>
      <w:r w:rsidR="00084380" w:rsidRPr="00024574">
        <w:rPr>
          <w:rStyle w:val="bDrop15"/>
          <w:noProof/>
        </w:rPr>
        <w:drawing>
          <wp:inline distT="0" distB="0" distL="0" distR="0">
            <wp:extent cx="152400" cy="152400"/>
            <wp:effectExtent l="0" t="0" r="0" b="0"/>
            <wp:docPr id="140" name="Picture 140" descr="Stop C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top Cine 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stop the cine tool.</w:t>
      </w:r>
      <w:bookmarkStart w:id="1729" w:name="_WWID10001310"/>
    </w:p>
    <w:bookmarkEnd w:id="1729"/>
    <w:p w:rsidR="005064F4" w:rsidRDefault="005064F4">
      <w:pPr>
        <w:pStyle w:val="aProcHead"/>
      </w:pPr>
      <w:r>
        <w:t xml:space="preserve">To set cine speed </w:t>
      </w:r>
      <w:bookmarkStart w:id="1730" w:name="_WWID10001311"/>
    </w:p>
    <w:bookmarkEnd w:id="1730"/>
    <w:p w:rsidR="005064F4" w:rsidRDefault="005064F4" w:rsidP="006F68A8">
      <w:pPr>
        <w:pStyle w:val="aNorm"/>
        <w:numPr>
          <w:ilvl w:val="0"/>
          <w:numId w:val="91"/>
        </w:numPr>
      </w:pPr>
      <w:r>
        <w:fldChar w:fldCharType="begin"/>
      </w:r>
      <w:r>
        <w:instrText xml:space="preserve"> xe "speed, cine" </w:instrText>
      </w:r>
      <w:r>
        <w:fldChar w:fldCharType="end"/>
      </w:r>
      <w:r>
        <w:t xml:space="preserve">Open the cine pull-down menu by clicking </w:t>
      </w:r>
      <w:r w:rsidR="00084380" w:rsidRPr="004403F8">
        <w:rPr>
          <w:rStyle w:val="bDrop3pt"/>
          <w:noProof/>
        </w:rPr>
        <w:drawing>
          <wp:inline distT="0" distB="0" distL="0" distR="0">
            <wp:extent cx="152400" cy="171450"/>
            <wp:effectExtent l="0" t="0" r="0" b="0"/>
            <wp:docPr id="141" name="Picture 141" descr="Start C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tart Cine 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00AE4F0C">
        <w:t xml:space="preserve"> </w:t>
      </w:r>
      <w:r>
        <w:t xml:space="preserve">or </w:t>
      </w:r>
      <w:r w:rsidR="00084380" w:rsidRPr="00024574">
        <w:rPr>
          <w:rStyle w:val="bDrop15"/>
          <w:noProof/>
        </w:rPr>
        <w:drawing>
          <wp:inline distT="0" distB="0" distL="0" distR="0">
            <wp:extent cx="152400" cy="152400"/>
            <wp:effectExtent l="0" t="0" r="0" b="0"/>
            <wp:docPr id="142" name="Picture 142" descr="Stop C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top Cine 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AE4F0C">
        <w:t xml:space="preserve"> </w:t>
      </w:r>
      <w:r>
        <w:t xml:space="preserve"> and dragging down with the mouse.</w:t>
      </w:r>
      <w:bookmarkStart w:id="1731" w:name="_WWID10001312"/>
    </w:p>
    <w:bookmarkEnd w:id="1731"/>
    <w:p w:rsidR="005064F4" w:rsidRDefault="005064F4" w:rsidP="006F68A8">
      <w:pPr>
        <w:pStyle w:val="aNorm"/>
        <w:numPr>
          <w:ilvl w:val="0"/>
          <w:numId w:val="91"/>
        </w:numPr>
      </w:pPr>
      <w:r>
        <w:t xml:space="preserve">Point to </w:t>
      </w:r>
      <w:r>
        <w:rPr>
          <w:rStyle w:val="Strong"/>
        </w:rPr>
        <w:t>Speed</w:t>
      </w:r>
      <w:r>
        <w:t xml:space="preserve">, then click </w:t>
      </w:r>
      <w:r>
        <w:rPr>
          <w:rStyle w:val="Strong"/>
        </w:rPr>
        <w:t>Low</w:t>
      </w:r>
      <w:r>
        <w:t xml:space="preserve">, </w:t>
      </w:r>
      <w:r>
        <w:rPr>
          <w:rStyle w:val="Strong"/>
        </w:rPr>
        <w:t>Medium</w:t>
      </w:r>
      <w:r>
        <w:t xml:space="preserve">, or </w:t>
      </w:r>
      <w:r>
        <w:rPr>
          <w:rStyle w:val="Strong"/>
        </w:rPr>
        <w:t>High</w:t>
      </w:r>
      <w:r>
        <w:t>.</w:t>
      </w:r>
      <w:bookmarkStart w:id="1732" w:name="_WWID10001313"/>
    </w:p>
    <w:bookmarkEnd w:id="1732"/>
    <w:p w:rsidR="005064F4" w:rsidRDefault="005064F4">
      <w:pPr>
        <w:pStyle w:val="aNorm2"/>
        <w:rPr>
          <w:rStyle w:val="bLeadin"/>
        </w:rPr>
      </w:pPr>
      <w:r>
        <w:rPr>
          <w:rStyle w:val="bLeadin"/>
        </w:rPr>
        <w:t xml:space="preserve">Tip  </w:t>
      </w:r>
      <w:r>
        <w:t xml:space="preserve">To set the default cine speed, click </w:t>
      </w:r>
      <w:r>
        <w:rPr>
          <w:rStyle w:val="Strong"/>
        </w:rPr>
        <w:t>View | Settings | Viewport</w:t>
      </w:r>
      <w:r>
        <w:t xml:space="preserve">, then choose an option from the </w:t>
      </w:r>
      <w:r>
        <w:rPr>
          <w:rStyle w:val="Strong"/>
        </w:rPr>
        <w:t>Cine Speed</w:t>
      </w:r>
      <w:r>
        <w:t xml:space="preserve"> box.</w:t>
      </w:r>
      <w:r w:rsidR="00347283">
        <w:t xml:space="preserve"> </w:t>
      </w:r>
      <w:bookmarkStart w:id="1733" w:name="_WWID10001316"/>
    </w:p>
    <w:bookmarkEnd w:id="1733"/>
    <w:p w:rsidR="005064F4" w:rsidRDefault="005064F4">
      <w:pPr>
        <w:pStyle w:val="aProcHead"/>
      </w:pPr>
      <w:r>
        <w:t xml:space="preserve">To set cine direction </w:t>
      </w:r>
      <w:bookmarkStart w:id="1734" w:name="_WWID10001317"/>
    </w:p>
    <w:bookmarkEnd w:id="1734"/>
    <w:p w:rsidR="005064F4" w:rsidRDefault="005064F4" w:rsidP="006F68A8">
      <w:pPr>
        <w:pStyle w:val="aNorm"/>
        <w:numPr>
          <w:ilvl w:val="0"/>
          <w:numId w:val="92"/>
        </w:numPr>
      </w:pPr>
      <w:r>
        <w:fldChar w:fldCharType="begin"/>
      </w:r>
      <w:r>
        <w:instrText xml:space="preserve"> xe "direction, cine" </w:instrText>
      </w:r>
      <w:r>
        <w:fldChar w:fldCharType="end"/>
      </w:r>
      <w:r>
        <w:fldChar w:fldCharType="begin"/>
      </w:r>
      <w:r>
        <w:instrText xml:space="preserve"> xe "loop, cine" </w:instrText>
      </w:r>
      <w:r>
        <w:fldChar w:fldCharType="end"/>
      </w:r>
      <w:r>
        <w:t xml:space="preserve">Open the cine pull-down menu by clicking </w:t>
      </w:r>
      <w:r w:rsidR="00084380" w:rsidRPr="004403F8">
        <w:rPr>
          <w:rStyle w:val="bDrop3pt"/>
          <w:noProof/>
        </w:rPr>
        <w:drawing>
          <wp:inline distT="0" distB="0" distL="0" distR="0">
            <wp:extent cx="152400" cy="171450"/>
            <wp:effectExtent l="0" t="0" r="0" b="0"/>
            <wp:docPr id="143" name="Picture 143" descr="Start C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tart Cine 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00AE4F0C">
        <w:t xml:space="preserve"> </w:t>
      </w:r>
      <w:r>
        <w:t xml:space="preserve">or </w:t>
      </w:r>
      <w:bookmarkStart w:id="1735" w:name="_WWImgID10007962"/>
      <w:r w:rsidR="00084380" w:rsidRPr="00024574">
        <w:rPr>
          <w:rStyle w:val="bDrop15"/>
          <w:noProof/>
        </w:rPr>
        <w:drawing>
          <wp:inline distT="0" distB="0" distL="0" distR="0">
            <wp:extent cx="152400" cy="152400"/>
            <wp:effectExtent l="0" t="0" r="0" b="0"/>
            <wp:docPr id="144" name="Picture 144" descr="Stop C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top Cine 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bookmarkEnd w:id="1735"/>
      <w:r w:rsidR="00AE4F0C">
        <w:t xml:space="preserve"> </w:t>
      </w:r>
      <w:r>
        <w:t xml:space="preserve"> and dragging down with the mouse.</w:t>
      </w:r>
      <w:bookmarkStart w:id="1736" w:name="_WWID10001318"/>
    </w:p>
    <w:bookmarkEnd w:id="1736"/>
    <w:p w:rsidR="005064F4" w:rsidRDefault="005064F4" w:rsidP="006F68A8">
      <w:pPr>
        <w:pStyle w:val="aNorm"/>
        <w:numPr>
          <w:ilvl w:val="0"/>
          <w:numId w:val="92"/>
        </w:numPr>
      </w:pPr>
      <w:r>
        <w:t xml:space="preserve">Point to </w:t>
      </w:r>
      <w:r>
        <w:rPr>
          <w:rStyle w:val="Strong"/>
        </w:rPr>
        <w:t>Direction</w:t>
      </w:r>
      <w:r>
        <w:t xml:space="preserve">, then click </w:t>
      </w:r>
      <w:r>
        <w:rPr>
          <w:rStyle w:val="Strong"/>
        </w:rPr>
        <w:t>Loop</w:t>
      </w:r>
      <w:r>
        <w:t xml:space="preserve"> </w:t>
      </w:r>
      <w:r>
        <w:rPr>
          <w:rStyle w:val="Strong"/>
        </w:rPr>
        <w:t>Forward</w:t>
      </w:r>
      <w:r>
        <w:t xml:space="preserve">, </w:t>
      </w:r>
      <w:r>
        <w:rPr>
          <w:rStyle w:val="Strong"/>
        </w:rPr>
        <w:t>Loop</w:t>
      </w:r>
      <w:r>
        <w:t xml:space="preserve"> </w:t>
      </w:r>
      <w:r>
        <w:rPr>
          <w:rStyle w:val="Strong"/>
        </w:rPr>
        <w:t>Reverse</w:t>
      </w:r>
      <w:r>
        <w:t xml:space="preserve">, or </w:t>
      </w:r>
      <w:r>
        <w:rPr>
          <w:rStyle w:val="Strong"/>
        </w:rPr>
        <w:t>Yoyo</w:t>
      </w:r>
      <w:r>
        <w:t>.</w:t>
      </w:r>
      <w:bookmarkStart w:id="1737" w:name="_WWID10001319"/>
    </w:p>
    <w:bookmarkEnd w:id="1737"/>
    <w:p w:rsidR="005064F4" w:rsidRDefault="005064F4" w:rsidP="006F68A8">
      <w:pPr>
        <w:pStyle w:val="aNorm"/>
        <w:numPr>
          <w:ilvl w:val="1"/>
          <w:numId w:val="92"/>
        </w:numPr>
      </w:pPr>
      <w:r>
        <w:t>The direction you choose will take effect immediately, including any currently running cines.</w:t>
      </w:r>
      <w:bookmarkStart w:id="1738" w:name="_WWID10001320"/>
    </w:p>
    <w:bookmarkEnd w:id="1738"/>
    <w:p w:rsidR="005064F4" w:rsidRDefault="005064F4" w:rsidP="006F68A8">
      <w:pPr>
        <w:pStyle w:val="aNorm"/>
        <w:numPr>
          <w:ilvl w:val="1"/>
          <w:numId w:val="92"/>
        </w:numPr>
      </w:pPr>
      <w:r>
        <w:t>All viewports are affected by the change.</w:t>
      </w:r>
      <w:bookmarkStart w:id="1739" w:name="_WWID10001321"/>
    </w:p>
    <w:bookmarkEnd w:id="1739"/>
    <w:p w:rsidR="005064F4" w:rsidRDefault="005064F4">
      <w:pPr>
        <w:pStyle w:val="aNorm2"/>
        <w:rPr>
          <w:rStyle w:val="bLeadin"/>
        </w:rPr>
      </w:pPr>
      <w:r>
        <w:rPr>
          <w:rStyle w:val="bLeadin"/>
        </w:rPr>
        <w:t>Tip</w:t>
      </w:r>
      <w:r w:rsidR="00347283">
        <w:rPr>
          <w:rStyle w:val="bLeadin"/>
        </w:rPr>
        <w:t xml:space="preserve"> </w:t>
      </w:r>
      <w:r>
        <w:t xml:space="preserve">To set the default cine direction, click </w:t>
      </w:r>
      <w:r>
        <w:rPr>
          <w:rStyle w:val="Strong"/>
        </w:rPr>
        <w:t>View | Settings | Viewport</w:t>
      </w:r>
      <w:r>
        <w:t xml:space="preserve">, then choose an option from the </w:t>
      </w:r>
      <w:r>
        <w:rPr>
          <w:rStyle w:val="Strong"/>
        </w:rPr>
        <w:t>Cine Direction</w:t>
      </w:r>
      <w:r>
        <w:t xml:space="preserve"> box.</w:t>
      </w:r>
      <w:r w:rsidR="00347283">
        <w:t xml:space="preserve"> </w:t>
      </w:r>
      <w:bookmarkStart w:id="1740" w:name="_WWID10001322"/>
    </w:p>
    <w:bookmarkEnd w:id="1740"/>
    <w:p w:rsidR="005064F4" w:rsidRDefault="005064F4">
      <w:pPr>
        <w:pStyle w:val="aProcHead"/>
      </w:pPr>
      <w:r>
        <w:t xml:space="preserve">To set the cine range </w:t>
      </w:r>
      <w:bookmarkStart w:id="1741" w:name="_WWID10001323"/>
    </w:p>
    <w:bookmarkEnd w:id="1741"/>
    <w:p w:rsidR="005064F4" w:rsidRDefault="005064F4" w:rsidP="006F68A8">
      <w:pPr>
        <w:pStyle w:val="aNorm"/>
        <w:numPr>
          <w:ilvl w:val="0"/>
          <w:numId w:val="93"/>
        </w:numPr>
      </w:pPr>
      <w:r>
        <w:fldChar w:fldCharType="begin"/>
      </w:r>
      <w:r>
        <w:instrText xml:space="preserve"> xe "range, cine, defining" </w:instrText>
      </w:r>
      <w:r>
        <w:fldChar w:fldCharType="end"/>
      </w:r>
      <w:r>
        <w:t>If the cine tool is running, stop it by clicking</w:t>
      </w:r>
      <w:r w:rsidR="00347283">
        <w:t xml:space="preserve"> </w:t>
      </w:r>
      <w:r w:rsidR="00084380" w:rsidRPr="00024574">
        <w:rPr>
          <w:rStyle w:val="bDrop15"/>
          <w:noProof/>
        </w:rPr>
        <w:drawing>
          <wp:inline distT="0" distB="0" distL="0" distR="0">
            <wp:extent cx="152400" cy="152400"/>
            <wp:effectExtent l="0" t="0" r="0" b="0"/>
            <wp:docPr id="145" name="Picture 145" descr="Stop C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top Cine 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bookmarkStart w:id="1742" w:name="_WWID10001324"/>
    </w:p>
    <w:bookmarkEnd w:id="1742"/>
    <w:p w:rsidR="005064F4" w:rsidRDefault="005064F4" w:rsidP="006F68A8">
      <w:pPr>
        <w:pStyle w:val="aNorm"/>
        <w:numPr>
          <w:ilvl w:val="0"/>
          <w:numId w:val="93"/>
        </w:numPr>
      </w:pPr>
      <w:r>
        <w:t>Display the image that will be the first image in the cine range.</w:t>
      </w:r>
      <w:bookmarkStart w:id="1743" w:name="_WWID10001325"/>
    </w:p>
    <w:bookmarkEnd w:id="1743"/>
    <w:p w:rsidR="005064F4" w:rsidRDefault="005064F4" w:rsidP="006F68A8">
      <w:pPr>
        <w:pStyle w:val="aNorm"/>
        <w:numPr>
          <w:ilvl w:val="0"/>
          <w:numId w:val="93"/>
        </w:numPr>
      </w:pPr>
      <w:r>
        <w:t xml:space="preserve">Open the cine pull-down menu by clicking </w:t>
      </w:r>
      <w:r w:rsidR="00084380" w:rsidRPr="004403F8">
        <w:rPr>
          <w:rStyle w:val="bDrop3pt"/>
          <w:noProof/>
        </w:rPr>
        <w:drawing>
          <wp:inline distT="0" distB="0" distL="0" distR="0">
            <wp:extent cx="152400" cy="171450"/>
            <wp:effectExtent l="0" t="0" r="0" b="0"/>
            <wp:docPr id="146" name="Picture 146" descr="Start C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tart Cine 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and dragging </w:t>
      </w:r>
      <w:r w:rsidR="00080DE5">
        <w:t>down</w:t>
      </w:r>
      <w:r>
        <w:t xml:space="preserve"> with the mouse. Point to </w:t>
      </w:r>
      <w:r>
        <w:rPr>
          <w:rStyle w:val="Strong"/>
        </w:rPr>
        <w:t>Range</w:t>
      </w:r>
      <w:r>
        <w:t xml:space="preserve">, then click </w:t>
      </w:r>
      <w:r>
        <w:rPr>
          <w:rStyle w:val="Strong"/>
        </w:rPr>
        <w:t>First Cine Image</w:t>
      </w:r>
      <w:r>
        <w:t>.</w:t>
      </w:r>
      <w:bookmarkStart w:id="1744" w:name="_WWID10001326"/>
    </w:p>
    <w:bookmarkEnd w:id="1744"/>
    <w:p w:rsidR="005064F4" w:rsidRDefault="005064F4" w:rsidP="006F68A8">
      <w:pPr>
        <w:pStyle w:val="aNorm"/>
        <w:numPr>
          <w:ilvl w:val="0"/>
          <w:numId w:val="93"/>
        </w:numPr>
      </w:pPr>
      <w:r>
        <w:t>Display the image that will be the last image in the range.</w:t>
      </w:r>
      <w:bookmarkStart w:id="1745" w:name="_WWID10001327"/>
    </w:p>
    <w:bookmarkEnd w:id="1745"/>
    <w:p w:rsidR="005064F4" w:rsidRDefault="005064F4" w:rsidP="006F68A8">
      <w:pPr>
        <w:pStyle w:val="aNorm"/>
        <w:numPr>
          <w:ilvl w:val="0"/>
          <w:numId w:val="93"/>
        </w:numPr>
      </w:pPr>
      <w:r>
        <w:t xml:space="preserve">Open the cine pull-down menu by clicking </w:t>
      </w:r>
      <w:r w:rsidR="00084380" w:rsidRPr="004403F8">
        <w:rPr>
          <w:rStyle w:val="bDrop3pt"/>
          <w:noProof/>
        </w:rPr>
        <w:drawing>
          <wp:inline distT="0" distB="0" distL="0" distR="0">
            <wp:extent cx="152400" cy="171450"/>
            <wp:effectExtent l="0" t="0" r="0" b="0"/>
            <wp:docPr id="147" name="Picture 147" descr="Start C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tart Cine 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t xml:space="preserve"> and dragging a short distance with the mouse. Point to </w:t>
      </w:r>
      <w:r>
        <w:rPr>
          <w:rStyle w:val="Strong"/>
        </w:rPr>
        <w:t>Range</w:t>
      </w:r>
      <w:r>
        <w:t xml:space="preserve">, then click </w:t>
      </w:r>
      <w:r>
        <w:rPr>
          <w:rStyle w:val="Strong"/>
        </w:rPr>
        <w:t>Last Cine Image</w:t>
      </w:r>
      <w:r>
        <w:t>.</w:t>
      </w:r>
      <w:bookmarkStart w:id="1746" w:name="_WWID10001328"/>
    </w:p>
    <w:bookmarkEnd w:id="1746"/>
    <w:p w:rsidR="005064F4" w:rsidRDefault="005064F4">
      <w:pPr>
        <w:pStyle w:val="aNorm2"/>
        <w:rPr>
          <w:rStyle w:val="bLeadin"/>
        </w:rPr>
      </w:pPr>
      <w:r>
        <w:rPr>
          <w:rStyle w:val="bLeadin"/>
        </w:rPr>
        <w:t xml:space="preserve">Tip  </w:t>
      </w:r>
      <w:r>
        <w:t>A different cine range can be set for each displayed image set.</w:t>
      </w:r>
      <w:bookmarkStart w:id="1747" w:name="_WWID10001329"/>
    </w:p>
    <w:bookmarkEnd w:id="1747"/>
    <w:p w:rsidR="005064F4" w:rsidRDefault="005064F4">
      <w:pPr>
        <w:pStyle w:val="aProcHead"/>
      </w:pPr>
      <w:r>
        <w:t xml:space="preserve">To reset the cine range </w:t>
      </w:r>
      <w:bookmarkStart w:id="1748" w:name="_WWID10001330"/>
    </w:p>
    <w:bookmarkEnd w:id="1748"/>
    <w:p w:rsidR="00BC35DB" w:rsidRDefault="005064F4" w:rsidP="006F68A8">
      <w:pPr>
        <w:pStyle w:val="aNorm"/>
        <w:numPr>
          <w:ilvl w:val="0"/>
          <w:numId w:val="94"/>
        </w:numPr>
      </w:pPr>
      <w:r>
        <w:t xml:space="preserve">Open the cine pull-down menu by clicking </w:t>
      </w:r>
      <w:r w:rsidR="00084380" w:rsidRPr="004403F8">
        <w:rPr>
          <w:rStyle w:val="bDrop3pt"/>
          <w:noProof/>
        </w:rPr>
        <w:drawing>
          <wp:inline distT="0" distB="0" distL="0" distR="0">
            <wp:extent cx="152400" cy="171450"/>
            <wp:effectExtent l="0" t="0" r="0" b="0"/>
            <wp:docPr id="148" name="Picture 148" descr="Start C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tart Cine 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00AE4F0C">
        <w:t xml:space="preserve"> </w:t>
      </w:r>
      <w:r>
        <w:t xml:space="preserve">or </w:t>
      </w:r>
      <w:r w:rsidR="00084380" w:rsidRPr="00024574">
        <w:rPr>
          <w:rStyle w:val="bDrop15"/>
          <w:noProof/>
        </w:rPr>
        <w:drawing>
          <wp:inline distT="0" distB="0" distL="0" distR="0">
            <wp:extent cx="152400" cy="152400"/>
            <wp:effectExtent l="0" t="0" r="0" b="0"/>
            <wp:docPr id="149" name="Picture 149" descr="Stop Ci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top Cine 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bDrop15"/>
        </w:rPr>
        <w:t xml:space="preserve"> </w:t>
      </w:r>
      <w:r>
        <w:t xml:space="preserve"> </w:t>
      </w:r>
      <w:r w:rsidR="00BC35DB">
        <w:t>and dragging down with the mouse.</w:t>
      </w:r>
      <w:bookmarkStart w:id="1749" w:name="_WWID10003700"/>
    </w:p>
    <w:bookmarkEnd w:id="1749"/>
    <w:p w:rsidR="005064F4" w:rsidRDefault="005064F4" w:rsidP="006F68A8">
      <w:pPr>
        <w:pStyle w:val="aNorm"/>
        <w:numPr>
          <w:ilvl w:val="0"/>
          <w:numId w:val="94"/>
        </w:numPr>
      </w:pPr>
      <w:r>
        <w:t xml:space="preserve">Point to </w:t>
      </w:r>
      <w:r>
        <w:rPr>
          <w:rStyle w:val="Strong"/>
        </w:rPr>
        <w:t>Range</w:t>
      </w:r>
      <w:r>
        <w:t xml:space="preserve">, then click </w:t>
      </w:r>
      <w:r>
        <w:rPr>
          <w:rStyle w:val="Strong"/>
        </w:rPr>
        <w:t>Reset</w:t>
      </w:r>
      <w:r>
        <w:t>.</w:t>
      </w:r>
      <w:bookmarkStart w:id="1750" w:name="_WWID10001331"/>
    </w:p>
    <w:p w:rsidR="005C0C65" w:rsidRDefault="005C0C65">
      <w:pPr>
        <w:pStyle w:val="Heading2"/>
      </w:pPr>
      <w:bookmarkStart w:id="1751" w:name="_Ref136930316"/>
      <w:bookmarkStart w:id="1752" w:name="_Toc508192028"/>
      <w:r>
        <w:t>Using the Magnifying Glass</w:t>
      </w:r>
      <w:bookmarkStart w:id="1753" w:name="_WWID10001110"/>
      <w:bookmarkEnd w:id="1751"/>
      <w:bookmarkEnd w:id="1752"/>
    </w:p>
    <w:bookmarkEnd w:id="1753"/>
    <w:p w:rsidR="005C0C65" w:rsidRDefault="005C0C65">
      <w:pPr>
        <w:pStyle w:val="aNorm"/>
        <w:keepNext/>
      </w:pPr>
      <w:r>
        <w:fldChar w:fldCharType="begin"/>
      </w:r>
      <w:r>
        <w:instrText xml:space="preserve"> xe "magnifying glass" </w:instrText>
      </w:r>
      <w:r>
        <w:fldChar w:fldCharType="end"/>
      </w:r>
      <w:r w:rsidR="000F5490">
        <w:fldChar w:fldCharType="begin"/>
      </w:r>
      <w:r w:rsidR="000F5490">
        <w:instrText xml:space="preserve"> xe "scale: in Magnifying Glass" </w:instrText>
      </w:r>
      <w:r w:rsidR="000F5490">
        <w:fldChar w:fldCharType="end"/>
      </w:r>
      <w:r>
        <w:t>The Magnifying Glass lets</w:t>
      </w:r>
      <w:r w:rsidRPr="00712928">
        <w:t xml:space="preserve"> </w:t>
      </w:r>
      <w:r>
        <w:t>you enlarge a specific area in an image.</w:t>
      </w:r>
      <w:r w:rsidR="00347283">
        <w:t xml:space="preserve"> </w:t>
      </w:r>
      <w:r>
        <w:t xml:space="preserve">The magnified portion of the image can be manipulated independently from the rest of the image. A shutter (mask) feature is also available. </w:t>
      </w:r>
      <w:bookmarkStart w:id="1754" w:name="_WWID10001111"/>
    </w:p>
    <w:bookmarkEnd w:id="1754"/>
    <w:p w:rsidR="005C0C65" w:rsidRDefault="00BC35DB">
      <w:pPr>
        <w:pStyle w:val="aNorm"/>
      </w:pPr>
      <w:r>
        <w:t>The Magnifying G</w:t>
      </w:r>
      <w:r w:rsidR="005C0C65">
        <w:t>lass is availa</w:t>
      </w:r>
      <w:bookmarkStart w:id="1755" w:name="_WWID10001112"/>
      <w:r w:rsidR="00080DE5">
        <w:t xml:space="preserve">ble in the Viewer window only. </w:t>
      </w:r>
    </w:p>
    <w:bookmarkEnd w:id="1755"/>
    <w:p w:rsidR="005C0C65" w:rsidRDefault="005C0C65">
      <w:pPr>
        <w:pStyle w:val="aProcHead"/>
      </w:pPr>
      <w:r>
        <w:t xml:space="preserve">To add a Magnifying Glass </w:t>
      </w:r>
      <w:bookmarkStart w:id="1756" w:name="_WWID10001113"/>
    </w:p>
    <w:bookmarkEnd w:id="1756"/>
    <w:p w:rsidR="005C0C65" w:rsidRDefault="005C0C65" w:rsidP="006F68A8">
      <w:pPr>
        <w:pStyle w:val="aNorm"/>
        <w:numPr>
          <w:ilvl w:val="0"/>
          <w:numId w:val="95"/>
        </w:numPr>
      </w:pPr>
      <w:r>
        <w:t>In the Viewer window, locate the image you want to use the Magnifying Glass in.</w:t>
      </w:r>
      <w:bookmarkStart w:id="1757" w:name="_WWID10001114"/>
    </w:p>
    <w:bookmarkEnd w:id="1757"/>
    <w:p w:rsidR="005C0C65" w:rsidRDefault="005C0C65" w:rsidP="006F68A8">
      <w:pPr>
        <w:pStyle w:val="aNorm"/>
        <w:numPr>
          <w:ilvl w:val="0"/>
          <w:numId w:val="95"/>
        </w:numPr>
      </w:pPr>
      <w:r>
        <w:t xml:space="preserve">Right-click the image, then click </w:t>
      </w:r>
      <w:r>
        <w:rPr>
          <w:rStyle w:val="Strong"/>
        </w:rPr>
        <w:t>Magnifying Glass</w:t>
      </w:r>
      <w:r>
        <w:t xml:space="preserve">. </w:t>
      </w:r>
      <w:bookmarkStart w:id="1758" w:name="_WWID10001115"/>
    </w:p>
    <w:p w:rsidR="00A34EE9" w:rsidRPr="00A34EE9" w:rsidRDefault="005C0C65">
      <w:pPr>
        <w:pStyle w:val="aNorm"/>
      </w:pPr>
      <w:r>
        <w:rPr>
          <w:rStyle w:val="bLeadin"/>
        </w:rPr>
        <w:t xml:space="preserve">Note  </w:t>
      </w:r>
      <w:r w:rsidRPr="00A34EE9">
        <w:t>The Magnifying Glass is not available for scout images.</w:t>
      </w:r>
      <w:bookmarkStart w:id="1759" w:name="_WWID10003702"/>
      <w:r w:rsidR="00424607">
        <w:t xml:space="preserve"> T</w:t>
      </w:r>
      <w:r w:rsidR="00A34EE9" w:rsidRPr="00A34EE9">
        <w:t xml:space="preserve">he Magnifying glass will turn off automatically if any annotations are added. </w:t>
      </w:r>
    </w:p>
    <w:bookmarkEnd w:id="1758"/>
    <w:bookmarkEnd w:id="1759"/>
    <w:p w:rsidR="005C0C65" w:rsidRDefault="005C0C65">
      <w:pPr>
        <w:pStyle w:val="aProcHead"/>
      </w:pPr>
      <w:r>
        <w:t>To move a Magnifying Glass</w:t>
      </w:r>
      <w:bookmarkStart w:id="1760" w:name="_WWID10001116"/>
    </w:p>
    <w:bookmarkEnd w:id="1760"/>
    <w:p w:rsidR="005C0C65" w:rsidRDefault="005C0C65" w:rsidP="006F68A8">
      <w:pPr>
        <w:pStyle w:val="aNorm"/>
        <w:numPr>
          <w:ilvl w:val="0"/>
          <w:numId w:val="96"/>
        </w:numPr>
      </w:pPr>
      <w:r>
        <w:t xml:space="preserve">Confirm that the mouse pointer looks like </w:t>
      </w:r>
      <w:bookmarkStart w:id="1761" w:name="_WWImgID10004589"/>
      <w:r w:rsidR="00084380" w:rsidRPr="00C87B0F">
        <w:rPr>
          <w:rStyle w:val="bDrop3pt"/>
          <w:noProof/>
        </w:rPr>
        <w:drawing>
          <wp:inline distT="0" distB="0" distL="0" distR="0">
            <wp:extent cx="180975" cy="180975"/>
            <wp:effectExtent l="0" t="0" r="0" b="0"/>
            <wp:docPr id="150" name="Picture 150" descr="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oint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bookmarkEnd w:id="1761"/>
      <w:r>
        <w:t xml:space="preserve">. If it does not, </w:t>
      </w:r>
      <w:r w:rsidR="00AE4F0C">
        <w:t xml:space="preserve">right-click once to </w:t>
      </w:r>
      <w:r>
        <w:t>turn off any active tools.</w:t>
      </w:r>
      <w:bookmarkStart w:id="1762" w:name="_WWID10001117"/>
    </w:p>
    <w:bookmarkEnd w:id="1762"/>
    <w:p w:rsidR="005C0C65" w:rsidRDefault="005C0C65" w:rsidP="006F68A8">
      <w:pPr>
        <w:pStyle w:val="aNorm"/>
        <w:numPr>
          <w:ilvl w:val="0"/>
          <w:numId w:val="96"/>
        </w:numPr>
      </w:pPr>
      <w:r>
        <w:t xml:space="preserve">Point inside the </w:t>
      </w:r>
      <w:r w:rsidR="00BC35DB">
        <w:t>magnified area</w:t>
      </w:r>
      <w:r>
        <w:t>, and drag it to the desired location.</w:t>
      </w:r>
      <w:bookmarkStart w:id="1763" w:name="_WWID10001118"/>
    </w:p>
    <w:bookmarkEnd w:id="1763"/>
    <w:p w:rsidR="005C0C65" w:rsidRDefault="005C0C65">
      <w:pPr>
        <w:pStyle w:val="aProcHead"/>
      </w:pPr>
      <w:r>
        <w:t>To resize a Magnifying Glass</w:t>
      </w:r>
      <w:bookmarkStart w:id="1764" w:name="_WWID10001121"/>
    </w:p>
    <w:bookmarkEnd w:id="1764"/>
    <w:p w:rsidR="005C0C65" w:rsidRDefault="005C0C65" w:rsidP="006F68A8">
      <w:pPr>
        <w:pStyle w:val="aNorm"/>
        <w:numPr>
          <w:ilvl w:val="0"/>
          <w:numId w:val="97"/>
        </w:numPr>
      </w:pPr>
      <w:r>
        <w:t>C</w:t>
      </w:r>
      <w:r w:rsidRPr="00712928">
        <w:t>lick the</w:t>
      </w:r>
      <w:r w:rsidR="00BC35DB">
        <w:t xml:space="preserve"> one of the boundaries of the magnified area</w:t>
      </w:r>
      <w:r w:rsidRPr="00712928">
        <w:t xml:space="preserve">, then point to one of the handles that </w:t>
      </w:r>
      <w:r w:rsidR="00080DE5">
        <w:t>display</w:t>
      </w:r>
      <w:r>
        <w:t>.</w:t>
      </w:r>
      <w:bookmarkStart w:id="1765" w:name="_WWID10001122"/>
    </w:p>
    <w:bookmarkEnd w:id="1765"/>
    <w:p w:rsidR="005C0C65" w:rsidRPr="00712928" w:rsidRDefault="005C0C65" w:rsidP="006F68A8">
      <w:pPr>
        <w:pStyle w:val="aNorm"/>
        <w:numPr>
          <w:ilvl w:val="0"/>
          <w:numId w:val="97"/>
        </w:numPr>
      </w:pPr>
      <w:r w:rsidRPr="00712928">
        <w:t>When the pointer looks like</w:t>
      </w:r>
      <w:r>
        <w:rPr>
          <w:rStyle w:val="bDrop3pt"/>
        </w:rPr>
        <w:t xml:space="preserve"> </w:t>
      </w:r>
      <w:bookmarkStart w:id="1766" w:name="_WWImgID10007968"/>
      <w:r w:rsidR="00084380" w:rsidRPr="00010506">
        <w:rPr>
          <w:rStyle w:val="bDrop3pt"/>
          <w:noProof/>
        </w:rPr>
        <w:drawing>
          <wp:inline distT="0" distB="0" distL="0" distR="0">
            <wp:extent cx="180975" cy="180975"/>
            <wp:effectExtent l="0" t="0" r="0" b="0"/>
            <wp:docPr id="151" name="Picture 151" descr="Resiz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esize point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bookmarkEnd w:id="1766"/>
      <w:r w:rsidRPr="00712928">
        <w:t xml:space="preserve">, drag to resize the </w:t>
      </w:r>
      <w:r w:rsidR="00BC35DB">
        <w:t>magnified area</w:t>
      </w:r>
      <w:r w:rsidRPr="00712928">
        <w:t>.</w:t>
      </w:r>
      <w:bookmarkStart w:id="1767" w:name="_WWID10001123"/>
    </w:p>
    <w:bookmarkEnd w:id="1767"/>
    <w:p w:rsidR="005C0C65" w:rsidRDefault="005C0C65">
      <w:pPr>
        <w:pStyle w:val="aProcHead"/>
      </w:pPr>
      <w:r>
        <w:t>To change image display properties in a Magnifying Glass</w:t>
      </w:r>
      <w:bookmarkStart w:id="1768" w:name="_WWID10001124"/>
    </w:p>
    <w:bookmarkEnd w:id="1768"/>
    <w:p w:rsidR="005C0C65" w:rsidRDefault="005C0C65" w:rsidP="006F68A8">
      <w:pPr>
        <w:pStyle w:val="aNorm"/>
        <w:numPr>
          <w:ilvl w:val="0"/>
          <w:numId w:val="98"/>
        </w:numPr>
      </w:pPr>
      <w:r>
        <w:t>Right</w:t>
      </w:r>
      <w:r>
        <w:noBreakHyphen/>
        <w:t xml:space="preserve">click inside the </w:t>
      </w:r>
      <w:r w:rsidR="00BC35DB">
        <w:t>magnified area</w:t>
      </w:r>
      <w:r>
        <w:t>, then click one of the options displayed in the shortcut menu.</w:t>
      </w:r>
      <w:bookmarkStart w:id="1769" w:name="_WWID10001125"/>
    </w:p>
    <w:bookmarkEnd w:id="1769"/>
    <w:p w:rsidR="005C0C65" w:rsidRDefault="005C0C65" w:rsidP="006F68A8">
      <w:pPr>
        <w:pStyle w:val="aNorm"/>
        <w:numPr>
          <w:ilvl w:val="0"/>
          <w:numId w:val="98"/>
        </w:numPr>
      </w:pPr>
      <w:r>
        <w:t xml:space="preserve">Drag (or click, for Invert) inside the </w:t>
      </w:r>
      <w:r w:rsidR="00BC35DB">
        <w:t>magnified area</w:t>
      </w:r>
      <w:r>
        <w:t xml:space="preserve"> to make your changes.</w:t>
      </w:r>
      <w:r w:rsidR="00347283">
        <w:t xml:space="preserve"> </w:t>
      </w:r>
      <w:r>
        <w:t>You do not have to remain inside the magnifying glass borders after you begin dragging.</w:t>
      </w:r>
      <w:bookmarkStart w:id="1770" w:name="_WWID10001127"/>
    </w:p>
    <w:bookmarkEnd w:id="1770"/>
    <w:p w:rsidR="005C0C65" w:rsidRDefault="005C0C65" w:rsidP="006F68A8">
      <w:pPr>
        <w:pStyle w:val="aNorm"/>
        <w:numPr>
          <w:ilvl w:val="0"/>
          <w:numId w:val="98"/>
        </w:numPr>
      </w:pPr>
      <w:r>
        <w:t xml:space="preserve">When you </w:t>
      </w:r>
      <w:r w:rsidR="00F42A1E">
        <w:t>have finished</w:t>
      </w:r>
      <w:r>
        <w:t>, right-click once to turn off the active tool.</w:t>
      </w:r>
      <w:bookmarkStart w:id="1771" w:name="_WWID10001128"/>
    </w:p>
    <w:bookmarkEnd w:id="1771"/>
    <w:p w:rsidR="005C0C65" w:rsidRPr="00F14EB5" w:rsidRDefault="005C0C65">
      <w:pPr>
        <w:pStyle w:val="aNorm"/>
      </w:pPr>
      <w:r>
        <w:rPr>
          <w:rStyle w:val="bLeadin"/>
        </w:rPr>
        <w:t xml:space="preserve">Tip  </w:t>
      </w:r>
      <w:r>
        <w:t xml:space="preserve">To change window/level, just right-drag inside the </w:t>
      </w:r>
      <w:r w:rsidR="00BC35DB">
        <w:t>magnified area</w:t>
      </w:r>
      <w:r>
        <w:t>.</w:t>
      </w:r>
      <w:bookmarkStart w:id="1772" w:name="_WWID10001126"/>
    </w:p>
    <w:bookmarkEnd w:id="1772"/>
    <w:p w:rsidR="005C0C65" w:rsidRDefault="005C0C65">
      <w:pPr>
        <w:pStyle w:val="aProcHead"/>
      </w:pPr>
      <w:r>
        <w:t xml:space="preserve">To use the Magnifying Glass shutter </w:t>
      </w:r>
      <w:bookmarkStart w:id="1773" w:name="_WWID10001130"/>
    </w:p>
    <w:bookmarkEnd w:id="1773"/>
    <w:p w:rsidR="005C0C65" w:rsidRDefault="005C0C65">
      <w:pPr>
        <w:pStyle w:val="aNorm"/>
      </w:pPr>
      <w:r>
        <w:fldChar w:fldCharType="begin"/>
      </w:r>
      <w:r>
        <w:instrText xml:space="preserve"> xe "Shutter option" </w:instrText>
      </w:r>
      <w:r>
        <w:fldChar w:fldCharType="end"/>
      </w:r>
      <w:r>
        <w:fldChar w:fldCharType="begin"/>
      </w:r>
      <w:r>
        <w:instrText xml:space="preserve"> xe "masks, image" </w:instrText>
      </w:r>
      <w:r>
        <w:fldChar w:fldCharType="end"/>
      </w:r>
      <w:r w:rsidRPr="00136B32">
        <w:t xml:space="preserve">To limit your field of view to only the area contained in the </w:t>
      </w:r>
      <w:r>
        <w:t xml:space="preserve">Magnifying Glass, </w:t>
      </w:r>
      <w:r w:rsidRPr="00136B32">
        <w:t xml:space="preserve">right-click </w:t>
      </w:r>
      <w:r w:rsidR="00BC35DB">
        <w:t xml:space="preserve">inside </w:t>
      </w:r>
      <w:r w:rsidRPr="00136B32">
        <w:t xml:space="preserve">the </w:t>
      </w:r>
      <w:r w:rsidR="00BC35DB">
        <w:t>magnified area</w:t>
      </w:r>
      <w:r w:rsidRPr="00136B32">
        <w:t xml:space="preserve"> and click </w:t>
      </w:r>
      <w:r>
        <w:rPr>
          <w:rStyle w:val="Strong"/>
        </w:rPr>
        <w:t>Shutter</w:t>
      </w:r>
      <w:r>
        <w:t>.</w:t>
      </w:r>
      <w:bookmarkStart w:id="1774" w:name="_WWID10001131"/>
    </w:p>
    <w:bookmarkEnd w:id="1774"/>
    <w:p w:rsidR="005C0C65" w:rsidRDefault="005C0C65">
      <w:pPr>
        <w:pStyle w:val="aNorm"/>
      </w:pPr>
      <w:r>
        <w:t xml:space="preserve">When you want to restore the rest of the image, </w:t>
      </w:r>
      <w:r w:rsidRPr="00136B32">
        <w:t xml:space="preserve">right-click </w:t>
      </w:r>
      <w:r w:rsidR="00BC35DB">
        <w:t xml:space="preserve">inside </w:t>
      </w:r>
      <w:r w:rsidRPr="00136B32">
        <w:t xml:space="preserve">the </w:t>
      </w:r>
      <w:r w:rsidR="00BC35DB">
        <w:t xml:space="preserve">magnified area </w:t>
      </w:r>
      <w:r>
        <w:t xml:space="preserve">and click </w:t>
      </w:r>
      <w:r>
        <w:rPr>
          <w:rStyle w:val="Strong"/>
        </w:rPr>
        <w:t>Shutter</w:t>
      </w:r>
      <w:r>
        <w:t xml:space="preserve"> again.</w:t>
      </w:r>
      <w:bookmarkStart w:id="1775" w:name="_WWID10001132"/>
    </w:p>
    <w:bookmarkEnd w:id="1775"/>
    <w:p w:rsidR="005C0C65" w:rsidRDefault="005C0C65">
      <w:pPr>
        <w:pStyle w:val="aProcHead"/>
      </w:pPr>
      <w:r>
        <w:t>To remove a Magnifying Glass</w:t>
      </w:r>
      <w:bookmarkStart w:id="1776" w:name="_WWID10001133"/>
    </w:p>
    <w:bookmarkEnd w:id="1776"/>
    <w:p w:rsidR="005C0C65" w:rsidRDefault="005C0C65">
      <w:pPr>
        <w:pStyle w:val="aNorm"/>
      </w:pPr>
      <w:r>
        <w:t>R</w:t>
      </w:r>
      <w:r w:rsidRPr="00C94E08">
        <w:t>ight</w:t>
      </w:r>
      <w:r>
        <w:noBreakHyphen/>
        <w:t xml:space="preserve">click inside the </w:t>
      </w:r>
      <w:r w:rsidR="00BC35DB">
        <w:t>magnified area</w:t>
      </w:r>
      <w:r>
        <w:t xml:space="preserve">, then click </w:t>
      </w:r>
      <w:r>
        <w:rPr>
          <w:rStyle w:val="Strong"/>
        </w:rPr>
        <w:t>Delete Magnifying Glass</w:t>
      </w:r>
      <w:r>
        <w:t>.</w:t>
      </w:r>
      <w:bookmarkStart w:id="1777" w:name="_WWID10001134"/>
    </w:p>
    <w:bookmarkEnd w:id="1777"/>
    <w:p w:rsidR="005C0C65" w:rsidRDefault="005C0C65">
      <w:pPr>
        <w:pStyle w:val="aProcHead"/>
      </w:pPr>
      <w:r>
        <w:t>To set initial scale in the Magnifying Glass</w:t>
      </w:r>
      <w:bookmarkStart w:id="1778" w:name="_WWID10001135"/>
      <w:r w:rsidR="00347283">
        <w:t xml:space="preserve"> </w:t>
      </w:r>
    </w:p>
    <w:bookmarkEnd w:id="1778"/>
    <w:p w:rsidR="005C0C65" w:rsidRDefault="005C0C65" w:rsidP="006F68A8">
      <w:pPr>
        <w:pStyle w:val="aNorm"/>
        <w:numPr>
          <w:ilvl w:val="0"/>
          <w:numId w:val="99"/>
        </w:numPr>
      </w:pPr>
      <w:r>
        <w:t xml:space="preserve">In the Manager or Viewer main menu, click </w:t>
      </w:r>
      <w:r>
        <w:rPr>
          <w:rStyle w:val="Strong"/>
        </w:rPr>
        <w:t>View | Settings</w:t>
      </w:r>
      <w:r>
        <w:t xml:space="preserve">. Then click the </w:t>
      </w:r>
      <w:r w:rsidR="007E0C23">
        <w:rPr>
          <w:rStyle w:val="Strong"/>
        </w:rPr>
        <w:t>Element tab</w:t>
      </w:r>
      <w:r>
        <w:t>.</w:t>
      </w:r>
      <w:bookmarkStart w:id="1779" w:name="_WWID10001136"/>
    </w:p>
    <w:bookmarkEnd w:id="1779"/>
    <w:p w:rsidR="005C0C65" w:rsidRDefault="005C0C65" w:rsidP="006F68A8">
      <w:pPr>
        <w:pStyle w:val="aNorm"/>
        <w:numPr>
          <w:ilvl w:val="0"/>
          <w:numId w:val="99"/>
        </w:numPr>
      </w:pPr>
      <w:r>
        <w:t xml:space="preserve">In the </w:t>
      </w:r>
      <w:r>
        <w:rPr>
          <w:rStyle w:val="Strong"/>
        </w:rPr>
        <w:t>Initial Scale</w:t>
      </w:r>
      <w:r>
        <w:t xml:space="preserve"> box, click the scale percentage you want to use.</w:t>
      </w:r>
      <w:bookmarkStart w:id="1780" w:name="_WWID10001137"/>
    </w:p>
    <w:bookmarkEnd w:id="1780"/>
    <w:p w:rsidR="00080DE5" w:rsidRDefault="005C0C65" w:rsidP="006F68A8">
      <w:pPr>
        <w:pStyle w:val="aNorm"/>
        <w:numPr>
          <w:ilvl w:val="0"/>
          <w:numId w:val="99"/>
        </w:numPr>
      </w:pPr>
      <w:r>
        <w:t xml:space="preserve">Click </w:t>
      </w:r>
      <w:r>
        <w:rPr>
          <w:rStyle w:val="Strong"/>
        </w:rPr>
        <w:t>OK</w:t>
      </w:r>
      <w:r>
        <w:t>.</w:t>
      </w:r>
      <w:bookmarkStart w:id="1781" w:name="_WWID10001138"/>
      <w:bookmarkStart w:id="1782" w:name="_WWID10006380"/>
    </w:p>
    <w:p w:rsidR="0044165E" w:rsidRDefault="0044165E" w:rsidP="0044165E">
      <w:pPr>
        <w:pStyle w:val="Heading2"/>
      </w:pPr>
      <w:bookmarkStart w:id="1783" w:name="_Ref263781888"/>
      <w:bookmarkStart w:id="1784" w:name="_Toc508192029"/>
      <w:r>
        <w:t>Mensurated Scale</w:t>
      </w:r>
      <w:bookmarkEnd w:id="1783"/>
      <w:bookmarkEnd w:id="1784"/>
    </w:p>
    <w:p w:rsidR="0044165E" w:rsidRPr="00E638A0" w:rsidRDefault="0044165E" w:rsidP="0044165E">
      <w:pPr>
        <w:pStyle w:val="aNorm"/>
        <w:keepNext/>
      </w:pPr>
      <w:r w:rsidRPr="00E638A0">
        <w:t>When an image is displayed, a mensurated scale can</w:t>
      </w:r>
      <w:r>
        <w:t xml:space="preserve"> now </w:t>
      </w:r>
      <w:r w:rsidRPr="00E638A0">
        <w:t xml:space="preserve">be displayed on the left side of the image’s viewport. The scale uses pixel size data in the image header. If there is no pixel size data available for the image, you can use VistARad’s Calibrate tool to establish a pixel size. For details, see </w:t>
      </w:r>
      <w:r w:rsidR="00E30E70">
        <w:rPr>
          <w:rStyle w:val="bLinkRef"/>
        </w:rPr>
        <w:fldChar w:fldCharType="begin"/>
      </w:r>
      <w:r w:rsidR="00E30E70">
        <w:rPr>
          <w:rStyle w:val="bLinkRef"/>
        </w:rPr>
        <w:instrText xml:space="preserve"> REF _Ref248808466 \h </w:instrText>
      </w:r>
      <w:r w:rsidR="00E30E70">
        <w:rPr>
          <w:rStyle w:val="bLinkRef"/>
        </w:rPr>
      </w:r>
      <w:r w:rsidR="00E30E70">
        <w:rPr>
          <w:rStyle w:val="bLinkRef"/>
        </w:rPr>
        <w:instrText xml:space="preserve"> \* MERGEFORMAT </w:instrText>
      </w:r>
      <w:r w:rsidR="00E30E70">
        <w:rPr>
          <w:rStyle w:val="bLinkRef"/>
        </w:rPr>
        <w:fldChar w:fldCharType="separate"/>
      </w:r>
      <w:ins w:id="1785" w:author="Andersen, Charles W.  (ManTech)" w:date="2019-12-10T15:26:00Z">
        <w:r w:rsidR="00380255" w:rsidRPr="00380255">
          <w:rPr>
            <w:rStyle w:val="bLinkRef"/>
            <w:rPrChange w:id="1786" w:author="Andersen, Charles W.  (ManTech)" w:date="2019-12-10T15:26:00Z">
              <w:rPr/>
            </w:rPrChange>
          </w:rPr>
          <w:t>Using Calibrate</w:t>
        </w:r>
      </w:ins>
      <w:del w:id="1787" w:author="Andersen, Charles W.  (ManTech)" w:date="2019-12-10T15:26:00Z">
        <w:r w:rsidR="00B77F99" w:rsidRPr="00B77F99" w:rsidDel="00380255">
          <w:rPr>
            <w:rStyle w:val="bLinkRef"/>
          </w:rPr>
          <w:delText>Using Calibrate</w:delText>
        </w:r>
      </w:del>
      <w:r w:rsidR="00E30E70">
        <w:rPr>
          <w:rStyle w:val="bLinkRef"/>
        </w:rPr>
        <w:fldChar w:fldCharType="end"/>
      </w:r>
      <w:r w:rsidR="00E30E70">
        <w:rPr>
          <w:rStyle w:val="bLinkRef"/>
        </w:rPr>
        <w:t xml:space="preserve"> </w:t>
      </w:r>
      <w:r w:rsidR="0063686D">
        <w:t xml:space="preserve">on page </w:t>
      </w:r>
      <w:r w:rsidR="0063686D">
        <w:fldChar w:fldCharType="begin"/>
      </w:r>
      <w:r w:rsidR="0063686D">
        <w:instrText xml:space="preserve"> PAGEREF _Ref263785229 \h </w:instrText>
      </w:r>
      <w:r w:rsidR="0063686D">
        <w:fldChar w:fldCharType="separate"/>
      </w:r>
      <w:ins w:id="1788" w:author="Andersen, Charles W.  (ManTech)" w:date="2019-12-10T15:26:00Z">
        <w:r w:rsidR="00380255">
          <w:rPr>
            <w:noProof/>
          </w:rPr>
          <w:t>99</w:t>
        </w:r>
      </w:ins>
      <w:del w:id="1789" w:author="Andersen, Charles W.  (ManTech)" w:date="2019-12-10T15:26:00Z">
        <w:r w:rsidR="00B77F99" w:rsidDel="00380255">
          <w:rPr>
            <w:noProof/>
          </w:rPr>
          <w:delText>4</w:delText>
        </w:r>
      </w:del>
      <w:r w:rsidR="0063686D">
        <w:fldChar w:fldCharType="end"/>
      </w:r>
      <w:r w:rsidR="0063686D">
        <w:t>.</w:t>
      </w:r>
    </w:p>
    <w:p w:rsidR="0044165E" w:rsidRPr="00E638A0" w:rsidRDefault="00665DCA" w:rsidP="0044165E">
      <w:pPr>
        <w:pStyle w:val="aNorm11pt"/>
        <w:jc w:val="center"/>
        <w:rPr>
          <w:sz w:val="24"/>
        </w:rPr>
      </w:pPr>
      <w:r w:rsidRPr="00E638A0">
        <w:object w:dxaOrig="5143" w:dyaOrig="4864">
          <v:shape id="_x0000_i1176" type="#_x0000_t75" alt="Mensurated scale" style="width:242.25pt;height:228.75pt" o:ole="">
            <v:imagedata r:id="rId127" o:title=""/>
          </v:shape>
          <o:OLEObject Type="Embed" ProgID="Visio.Drawing.11" ShapeID="_x0000_i1176" DrawAspect="Content" ObjectID="_1638018754" r:id="rId128"/>
        </w:object>
      </w:r>
    </w:p>
    <w:p w:rsidR="0044165E" w:rsidRPr="00E638A0" w:rsidRDefault="0044165E" w:rsidP="0044165E">
      <w:pPr>
        <w:pStyle w:val="aNorm"/>
        <w:keepNext/>
      </w:pPr>
      <w:r w:rsidRPr="00E638A0">
        <w:t>To display the mensurated scale:</w:t>
      </w:r>
    </w:p>
    <w:p w:rsidR="0044165E" w:rsidRPr="00E638A0" w:rsidRDefault="0044165E" w:rsidP="006F68A8">
      <w:pPr>
        <w:pStyle w:val="aNorm"/>
        <w:numPr>
          <w:ilvl w:val="0"/>
          <w:numId w:val="223"/>
        </w:numPr>
        <w:tabs>
          <w:tab w:val="clear" w:pos="360"/>
          <w:tab w:val="clear" w:pos="4320"/>
        </w:tabs>
      </w:pPr>
      <w:r w:rsidRPr="00E638A0">
        <w:t>With an image in the viewport, right-click to display the Context menu.</w:t>
      </w:r>
    </w:p>
    <w:p w:rsidR="0044165E" w:rsidRPr="00E638A0" w:rsidRDefault="0044165E" w:rsidP="006F68A8">
      <w:pPr>
        <w:pStyle w:val="aNorm"/>
        <w:numPr>
          <w:ilvl w:val="0"/>
          <w:numId w:val="223"/>
        </w:numPr>
        <w:tabs>
          <w:tab w:val="clear" w:pos="360"/>
          <w:tab w:val="clear" w:pos="4320"/>
        </w:tabs>
      </w:pPr>
      <w:r w:rsidRPr="00E638A0">
        <w:t>Click the Mensurated scale option from the menu. The scale will display to the left of the image.</w:t>
      </w:r>
    </w:p>
    <w:p w:rsidR="0044165E" w:rsidRPr="00E638A0" w:rsidRDefault="0044165E" w:rsidP="0044165E">
      <w:pPr>
        <w:pStyle w:val="aNorm11pt"/>
        <w:rPr>
          <w:sz w:val="24"/>
        </w:rPr>
      </w:pPr>
      <w:r w:rsidRPr="00E638A0">
        <w:rPr>
          <w:sz w:val="24"/>
        </w:rPr>
        <w:t xml:space="preserve">To remove the mensurated scale from view: </w:t>
      </w:r>
    </w:p>
    <w:p w:rsidR="0044165E" w:rsidRPr="00E638A0" w:rsidRDefault="0044165E" w:rsidP="006F68A8">
      <w:pPr>
        <w:pStyle w:val="aNorm"/>
        <w:numPr>
          <w:ilvl w:val="0"/>
          <w:numId w:val="224"/>
        </w:numPr>
        <w:tabs>
          <w:tab w:val="clear" w:pos="360"/>
          <w:tab w:val="clear" w:pos="4320"/>
        </w:tabs>
      </w:pPr>
      <w:r w:rsidRPr="00E638A0">
        <w:t xml:space="preserve">Right-click the image to display the Image Context menu, </w:t>
      </w:r>
    </w:p>
    <w:p w:rsidR="0044165E" w:rsidRDefault="0044165E" w:rsidP="006A78BF">
      <w:pPr>
        <w:pStyle w:val="aNorm"/>
        <w:numPr>
          <w:ilvl w:val="0"/>
          <w:numId w:val="224"/>
        </w:numPr>
        <w:tabs>
          <w:tab w:val="clear" w:pos="360"/>
          <w:tab w:val="clear" w:pos="4320"/>
        </w:tabs>
      </w:pPr>
      <w:r w:rsidRPr="00E638A0">
        <w:t>Click the Mensurated scale option, and the scale will no longer be visible.</w:t>
      </w:r>
    </w:p>
    <w:p w:rsidR="005144BA" w:rsidRDefault="005144BA" w:rsidP="005144BA">
      <w:pPr>
        <w:pStyle w:val="aNorm"/>
        <w:tabs>
          <w:tab w:val="clear" w:pos="360"/>
          <w:tab w:val="clear" w:pos="4320"/>
        </w:tabs>
        <w:ind w:left="1080"/>
      </w:pPr>
    </w:p>
    <w:p w:rsidR="005144BA" w:rsidRDefault="005144BA" w:rsidP="005144BA">
      <w:pPr>
        <w:pStyle w:val="aNorm"/>
        <w:tabs>
          <w:tab w:val="clear" w:pos="360"/>
          <w:tab w:val="clear" w:pos="4320"/>
        </w:tabs>
        <w:ind w:left="1080"/>
        <w:sectPr w:rsidR="005144BA" w:rsidSect="006A78BF">
          <w:headerReference w:type="even" r:id="rId129"/>
          <w:headerReference w:type="default" r:id="rId130"/>
          <w:footnotePr>
            <w:numFmt w:val="chicago"/>
            <w:numRestart w:val="eachPage"/>
          </w:footnotePr>
          <w:pgSz w:w="12240" w:h="15840" w:code="1"/>
          <w:pgMar w:top="1800" w:right="1800" w:bottom="1800" w:left="1800" w:header="900" w:footer="900" w:gutter="0"/>
          <w:cols w:space="720"/>
          <w:titlePg/>
          <w:docGrid w:linePitch="360"/>
        </w:sectPr>
      </w:pPr>
    </w:p>
    <w:p w:rsidR="005064F4" w:rsidRDefault="00084380">
      <w:pPr>
        <w:pStyle w:val="Heading1"/>
      </w:pPr>
      <w:bookmarkStart w:id="1790" w:name="_Ref137001374"/>
      <w:bookmarkStart w:id="1791" w:name="_Ref137001378"/>
      <w:bookmarkStart w:id="1792" w:name="_Ref137001381"/>
      <w:bookmarkStart w:id="1793" w:name="_Annotations_and_Measurements"/>
      <w:bookmarkStart w:id="1794" w:name="_WWImgID10007996"/>
      <w:bookmarkStart w:id="1795" w:name="_Ref257047628"/>
      <w:bookmarkStart w:id="1796" w:name="_Toc508192030"/>
      <w:bookmarkEnd w:id="1750"/>
      <w:bookmarkEnd w:id="1781"/>
      <w:bookmarkEnd w:id="1782"/>
      <w:bookmarkEnd w:id="1793"/>
      <w:r>
        <w:rPr>
          <w:noProof/>
        </w:rPr>
        <mc:AlternateContent>
          <mc:Choice Requires="wps">
            <w:drawing>
              <wp:anchor distT="0" distB="0" distL="114300" distR="114300" simplePos="0" relativeHeight="251656704" behindDoc="0" locked="0" layoutInCell="1" allowOverlap="1">
                <wp:simplePos x="0" y="0"/>
                <wp:positionH relativeFrom="column">
                  <wp:posOffset>3276600</wp:posOffset>
                </wp:positionH>
                <wp:positionV relativeFrom="paragraph">
                  <wp:posOffset>-613410</wp:posOffset>
                </wp:positionV>
                <wp:extent cx="2622550" cy="270510"/>
                <wp:effectExtent l="0" t="0" r="0" b="0"/>
                <wp:wrapSquare wrapText="left"/>
                <wp:docPr id="229" name="Rectangle 1144"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0" cy="27051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44" o:spid="_x0000_s1032" alt="image here only for formatting purposes" style="position:absolute;margin-left:258pt;margin-top:-48.3pt;width:206.5pt;height:21.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" stroked="f">
                <v:textbox>
                  <w:txbxContent>
                    <w:p w:rsidR="00712887" w:rsidRDefault="00712887"/>
                  </w:txbxContent>
                </v:textbox>
                <w10:wrap type="square" side="left"/>
              </v:rect>
            </w:pict>
          </mc:Fallback>
        </mc:AlternateContent>
      </w:r>
      <w:bookmarkEnd w:id="1794"/>
      <w:r w:rsidR="005064F4">
        <w:t>Annotat</w:t>
      </w:r>
      <w:r w:rsidR="00BC35DB">
        <w:t>ions</w:t>
      </w:r>
      <w:bookmarkEnd w:id="1795"/>
      <w:bookmarkEnd w:id="1796"/>
      <w:r w:rsidR="00BC35DB">
        <w:t xml:space="preserve"> </w:t>
      </w:r>
      <w:bookmarkStart w:id="1797" w:name="_WWID10001389"/>
      <w:bookmarkEnd w:id="1790"/>
      <w:bookmarkEnd w:id="1791"/>
      <w:bookmarkEnd w:id="1792"/>
    </w:p>
    <w:p w:rsidR="00C06D4C" w:rsidRDefault="00C06D4C" w:rsidP="00AD1BBD">
      <w:pPr>
        <w:pStyle w:val="aNormSnug"/>
      </w:pPr>
      <w:bookmarkStart w:id="1798" w:name="_WWID10001392"/>
      <w:bookmarkEnd w:id="1797"/>
      <w:r>
        <w:t>This chapter covers:</w:t>
      </w:r>
    </w:p>
    <w:p w:rsidR="00BC35DB" w:rsidRDefault="00BC35DB" w:rsidP="006F68A8">
      <w:pPr>
        <w:pStyle w:val="aNormSnug"/>
        <w:numPr>
          <w:ilvl w:val="0"/>
          <w:numId w:val="17"/>
        </w:numPr>
      </w:pPr>
      <w:r>
        <w:fldChar w:fldCharType="begin" w:fldLock="1"/>
      </w:r>
      <w:r>
        <w:instrText xml:space="preserve"> REF _Ref136934960 \h </w:instrText>
      </w:r>
      <w:r w:rsidR="00C06D4C">
        <w:instrText xml:space="preserve"> \* MERGEFORMAT </w:instrText>
      </w:r>
      <w:r>
        <w:fldChar w:fldCharType="separate"/>
      </w:r>
      <w:r w:rsidR="0093607B">
        <w:t>Annot</w:t>
      </w:r>
      <w:r w:rsidR="0093607B">
        <w:t>a</w:t>
      </w:r>
      <w:r w:rsidR="0093607B">
        <w:t>tion B</w:t>
      </w:r>
      <w:r w:rsidR="0093607B">
        <w:t>a</w:t>
      </w:r>
      <w:r w:rsidR="0093607B">
        <w:t>sics</w:t>
      </w:r>
      <w:r>
        <w:fldChar w:fldCharType="end"/>
      </w:r>
    </w:p>
    <w:bookmarkStart w:id="1799" w:name="_WWID10003704"/>
    <w:p w:rsidR="00325004" w:rsidRDefault="00325004" w:rsidP="006F68A8">
      <w:pPr>
        <w:pStyle w:val="aNormSnug"/>
        <w:numPr>
          <w:ilvl w:val="0"/>
          <w:numId w:val="17"/>
        </w:numPr>
      </w:pPr>
      <w:r>
        <w:fldChar w:fldCharType="begin"/>
      </w:r>
      <w:r>
        <w:instrText xml:space="preserve"> REF _Ref248808178 \h </w:instrText>
      </w:r>
      <w:r>
        <w:fldChar w:fldCharType="separate"/>
      </w:r>
      <w:r w:rsidR="00380255">
        <w:t>Adding Shapes and Labels</w:t>
      </w:r>
      <w:r>
        <w:fldChar w:fldCharType="end"/>
      </w:r>
    </w:p>
    <w:p w:rsidR="00325004" w:rsidRDefault="00325004" w:rsidP="006F68A8">
      <w:pPr>
        <w:pStyle w:val="aNormSnug"/>
        <w:numPr>
          <w:ilvl w:val="0"/>
          <w:numId w:val="17"/>
        </w:numPr>
      </w:pPr>
      <w:r>
        <w:fldChar w:fldCharType="begin"/>
      </w:r>
      <w:r>
        <w:instrText xml:space="preserve"> REF _Ref248808245 \h </w:instrText>
      </w:r>
      <w:r>
        <w:fldChar w:fldCharType="separate"/>
      </w:r>
      <w:r w:rsidR="00380255">
        <w:t>Adding Measurements</w:t>
      </w:r>
      <w:r>
        <w:fldChar w:fldCharType="end"/>
      </w:r>
    </w:p>
    <w:bookmarkStart w:id="1800" w:name="_WWID10003705"/>
    <w:bookmarkEnd w:id="1799"/>
    <w:p w:rsidR="00325004" w:rsidRDefault="00325004" w:rsidP="006F68A8">
      <w:pPr>
        <w:pStyle w:val="aNormSnug"/>
        <w:numPr>
          <w:ilvl w:val="0"/>
          <w:numId w:val="17"/>
        </w:numPr>
      </w:pPr>
      <w:r>
        <w:fldChar w:fldCharType="begin"/>
      </w:r>
      <w:r>
        <w:instrText xml:space="preserve"> REF _Ref248808297 \h </w:instrText>
      </w:r>
      <w:r>
        <w:fldChar w:fldCharType="separate"/>
      </w:r>
      <w:r w:rsidR="00380255">
        <w:t>Using the Hounsfield Tool</w:t>
      </w:r>
      <w:r>
        <w:fldChar w:fldCharType="end"/>
      </w:r>
    </w:p>
    <w:p w:rsidR="00556B39" w:rsidRDefault="00556B39" w:rsidP="006F68A8">
      <w:pPr>
        <w:pStyle w:val="aNormSnug"/>
        <w:numPr>
          <w:ilvl w:val="0"/>
          <w:numId w:val="17"/>
        </w:numPr>
      </w:pPr>
      <w:r>
        <w:fldChar w:fldCharType="begin"/>
      </w:r>
      <w:r>
        <w:instrText xml:space="preserve"> REF _Ref267299088 \h </w:instrText>
      </w:r>
      <w:r>
        <w:fldChar w:fldCharType="separate"/>
      </w:r>
      <w:r w:rsidR="00380255">
        <w:t>Working with Annotations</w:t>
      </w:r>
      <w:r>
        <w:fldChar w:fldCharType="end"/>
      </w:r>
    </w:p>
    <w:p w:rsidR="00325004" w:rsidRDefault="00325004" w:rsidP="006F68A8">
      <w:pPr>
        <w:pStyle w:val="aNormSnug"/>
        <w:numPr>
          <w:ilvl w:val="0"/>
          <w:numId w:val="17"/>
        </w:numPr>
      </w:pPr>
      <w:r>
        <w:fldChar w:fldCharType="begin"/>
      </w:r>
      <w:r>
        <w:instrText xml:space="preserve"> REF _Ref248808445 \h </w:instrText>
      </w:r>
      <w:r>
        <w:fldChar w:fldCharType="separate"/>
      </w:r>
      <w:r w:rsidR="00380255">
        <w:t>Using Show/Hide</w:t>
      </w:r>
      <w:r>
        <w:fldChar w:fldCharType="end"/>
      </w:r>
    </w:p>
    <w:p w:rsidR="00325004" w:rsidRDefault="00325004" w:rsidP="006F68A8">
      <w:pPr>
        <w:pStyle w:val="aNormSnug"/>
        <w:numPr>
          <w:ilvl w:val="0"/>
          <w:numId w:val="17"/>
        </w:numPr>
      </w:pPr>
      <w:r>
        <w:fldChar w:fldCharType="begin"/>
      </w:r>
      <w:r>
        <w:instrText xml:space="preserve"> REF _Ref248808466 \h </w:instrText>
      </w:r>
      <w:r>
        <w:fldChar w:fldCharType="separate"/>
      </w:r>
      <w:r w:rsidR="00380255">
        <w:t>Using Calibrate</w:t>
      </w:r>
      <w:r>
        <w:fldChar w:fldCharType="end"/>
      </w:r>
    </w:p>
    <w:p w:rsidR="00325004" w:rsidRDefault="00325004" w:rsidP="006F68A8">
      <w:pPr>
        <w:pStyle w:val="aNormSnug"/>
        <w:numPr>
          <w:ilvl w:val="0"/>
          <w:numId w:val="17"/>
        </w:numPr>
      </w:pPr>
      <w:r>
        <w:fldChar w:fldCharType="begin"/>
      </w:r>
      <w:r>
        <w:instrText xml:space="preserve"> REF _Ref248808487 \h </w:instrText>
      </w:r>
      <w:r>
        <w:fldChar w:fldCharType="separate"/>
      </w:r>
      <w:r w:rsidR="00380255">
        <w:t>Setting Annotation Properties</w:t>
      </w:r>
      <w:r>
        <w:fldChar w:fldCharType="end"/>
      </w:r>
    </w:p>
    <w:p w:rsidR="00325004" w:rsidRDefault="00325004" w:rsidP="006F68A8">
      <w:pPr>
        <w:pStyle w:val="aNormSnug"/>
        <w:numPr>
          <w:ilvl w:val="0"/>
          <w:numId w:val="17"/>
        </w:numPr>
      </w:pPr>
      <w:r>
        <w:fldChar w:fldCharType="begin"/>
      </w:r>
      <w:r>
        <w:instrText xml:space="preserve"> REF _Ref248808521 \h </w:instrText>
      </w:r>
      <w:r>
        <w:fldChar w:fldCharType="separate"/>
      </w:r>
      <w:r w:rsidR="00380255">
        <w:t>Saving Annotations</w:t>
      </w:r>
      <w:r>
        <w:fldChar w:fldCharType="end"/>
      </w:r>
    </w:p>
    <w:bookmarkStart w:id="1801" w:name="_Ref136934960"/>
    <w:bookmarkEnd w:id="1798"/>
    <w:bookmarkEnd w:id="1800"/>
    <w:p w:rsidR="00325004" w:rsidRPr="00325004" w:rsidRDefault="00325004" w:rsidP="006F68A8">
      <w:pPr>
        <w:pStyle w:val="aNormSnug"/>
        <w:numPr>
          <w:ilvl w:val="0"/>
          <w:numId w:val="17"/>
        </w:numPr>
      </w:pPr>
      <w:r w:rsidRPr="00325004">
        <w:fldChar w:fldCharType="begin"/>
      </w:r>
      <w:r>
        <w:instrText xml:space="preserve"> REF _Ref248808569 \h </w:instrText>
      </w:r>
      <w:r>
        <w:instrText xml:space="preserve"> \* MERGEFORMAT </w:instrText>
      </w:r>
      <w:r w:rsidRPr="00325004">
        <w:fldChar w:fldCharType="separate"/>
      </w:r>
      <w:r w:rsidR="00380255">
        <w:t>Overriding Annotations in Interpreted Exams</w:t>
      </w:r>
      <w:r w:rsidRPr="00325004">
        <w:fldChar w:fldCharType="end"/>
      </w:r>
    </w:p>
    <w:p w:rsidR="00256EF8" w:rsidRDefault="00256EF8" w:rsidP="00256EF8">
      <w:pPr>
        <w:pStyle w:val="Heading2"/>
      </w:pPr>
      <w:bookmarkStart w:id="1802" w:name="_Toc508192031"/>
      <w:r>
        <w:t>Annotation Basics</w:t>
      </w:r>
      <w:bookmarkEnd w:id="1802"/>
    </w:p>
    <w:p w:rsidR="00256EF8" w:rsidRPr="000F087B" w:rsidRDefault="00256EF8" w:rsidP="00256EF8">
      <w:pPr>
        <w:pStyle w:val="aNorm"/>
      </w:pPr>
      <w:r>
        <w:fldChar w:fldCharType="begin"/>
      </w:r>
      <w:r>
        <w:instrText xml:space="preserve"> xe "annotations: saving" </w:instrText>
      </w:r>
      <w:r>
        <w:fldChar w:fldCharType="end"/>
      </w:r>
      <w:r>
        <w:fldChar w:fldCharType="begin"/>
      </w:r>
      <w:r>
        <w:instrText xml:space="preserve"> xe "measurements: saving" </w:instrText>
      </w:r>
      <w:r>
        <w:fldChar w:fldCharType="end"/>
      </w:r>
      <w:r>
        <w:fldChar w:fldCharType="begin"/>
      </w:r>
      <w:r>
        <w:instrText xml:space="preserve"> xe "annotations: cloned images and" </w:instrText>
      </w:r>
      <w:r>
        <w:fldChar w:fldCharType="end"/>
      </w:r>
      <w:r>
        <w:fldChar w:fldCharType="begin"/>
      </w:r>
      <w:r>
        <w:instrText xml:space="preserve"> xe "measurements: cloned images and" </w:instrText>
      </w:r>
      <w:r>
        <w:fldChar w:fldCharType="end"/>
      </w:r>
      <w:r>
        <w:t>You can use annotations to call attention to areas of interest in an image. You can also add text labels or measure image features.</w:t>
      </w:r>
    </w:p>
    <w:p w:rsidR="00256EF8" w:rsidRDefault="00256EF8" w:rsidP="00256EF8">
      <w:pPr>
        <w:pStyle w:val="Heading2"/>
      </w:pPr>
      <w:bookmarkStart w:id="1803" w:name="_Adding_Shapes_and"/>
      <w:bookmarkStart w:id="1804" w:name="_Ref248808178"/>
      <w:bookmarkStart w:id="1805" w:name="_Toc508192032"/>
      <w:bookmarkEnd w:id="1803"/>
      <w:r>
        <w:t>Adding Shapes and Labels</w:t>
      </w:r>
      <w:bookmarkEnd w:id="1804"/>
      <w:bookmarkEnd w:id="1805"/>
    </w:p>
    <w:p w:rsidR="00256EF8" w:rsidRDefault="00256EF8" w:rsidP="00256EF8">
      <w:pPr>
        <w:pStyle w:val="aNorm"/>
        <w:keepNext/>
      </w:pPr>
      <w:r>
        <w:fldChar w:fldCharType="begin"/>
      </w:r>
      <w:r>
        <w:instrText xml:space="preserve"> xe "images: annotating" </w:instrText>
      </w:r>
      <w:r>
        <w:fldChar w:fldCharType="end"/>
      </w:r>
      <w:r>
        <w:fldChar w:fldCharType="begin"/>
      </w:r>
      <w:r>
        <w:instrText xml:space="preserve"> xe "annotations: adding" </w:instrText>
      </w:r>
      <w:r>
        <w:fldChar w:fldCharType="end"/>
      </w:r>
      <w:r>
        <w:t xml:space="preserve">You can add lines, shapes, and text to an image. You can also use the Auto Number tool to quickly add sequential numeric, alphabetic, or spinal labels to an image. </w:t>
      </w:r>
    </w:p>
    <w:p w:rsidR="00256EF8" w:rsidRDefault="00256EF8" w:rsidP="00256EF8">
      <w:pPr>
        <w:pStyle w:val="aNorm0"/>
      </w:pPr>
      <w:r>
        <w:rPr>
          <w:rStyle w:val="bLeadin"/>
        </w:rPr>
        <w:t xml:space="preserve">Note </w:t>
      </w:r>
      <w:r>
        <w:t xml:space="preserve"> If you want annotations to be saved, make sure the exam is locked before adding annotations.</w:t>
      </w:r>
    </w:p>
    <w:p w:rsidR="00256EF8" w:rsidRDefault="00256EF8" w:rsidP="00256EF8">
      <w:pPr>
        <w:pStyle w:val="aNorm0"/>
      </w:pPr>
      <w:r>
        <w:rPr>
          <w:rStyle w:val="bLeadin"/>
        </w:rPr>
        <w:t xml:space="preserve">Tip  </w:t>
      </w:r>
      <w:r>
        <w:t>Any hidden annotations in an image are displayed when you select an annotation-related tool.</w:t>
      </w:r>
    </w:p>
    <w:p w:rsidR="00256EF8" w:rsidRPr="00E962A7" w:rsidRDefault="00084380" w:rsidP="00256EF8">
      <w:pPr>
        <w:pStyle w:val="aNorm0"/>
        <w:jc w:val="center"/>
      </w:pPr>
      <w:r>
        <w:rPr>
          <w:noProof/>
        </w:rPr>
        <w:drawing>
          <wp:inline distT="0" distB="0" distL="0" distR="0">
            <wp:extent cx="3009900" cy="1314450"/>
            <wp:effectExtent l="0" t="0" r="0" b="0"/>
            <wp:docPr id="153" name="Picture 153" descr="Annota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nnotations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900" cy="1314450"/>
                    </a:xfrm>
                    <a:prstGeom prst="rect">
                      <a:avLst/>
                    </a:prstGeom>
                    <a:noFill/>
                    <a:ln>
                      <a:noFill/>
                    </a:ln>
                  </pic:spPr>
                </pic:pic>
              </a:graphicData>
            </a:graphic>
          </wp:inline>
        </w:drawing>
      </w:r>
    </w:p>
    <w:p w:rsidR="00256EF8" w:rsidRDefault="00256EF8" w:rsidP="00256EF8">
      <w:pPr>
        <w:pStyle w:val="aProcHead"/>
      </w:pPr>
      <w:r>
        <w:t>To add lines and arrows</w:t>
      </w:r>
    </w:p>
    <w:p w:rsidR="00256EF8" w:rsidRDefault="00256EF8" w:rsidP="006F68A8">
      <w:pPr>
        <w:pStyle w:val="aNorm"/>
        <w:keepNext/>
        <w:numPr>
          <w:ilvl w:val="0"/>
          <w:numId w:val="163"/>
        </w:numPr>
      </w:pPr>
      <w:r>
        <w:fldChar w:fldCharType="begin"/>
      </w:r>
      <w:r>
        <w:instrText xml:space="preserve"> xe "lines, annotation: adding" </w:instrText>
      </w:r>
      <w:r>
        <w:fldChar w:fldCharType="end"/>
      </w:r>
      <w:r>
        <w:fldChar w:fldCharType="begin"/>
      </w:r>
      <w:r>
        <w:instrText xml:space="preserve"> xe "rectangles, annotation: adding" </w:instrText>
      </w:r>
      <w:r>
        <w:fldChar w:fldCharType="end"/>
      </w:r>
      <w:r>
        <w:fldChar w:fldCharType="begin"/>
      </w:r>
      <w:r>
        <w:instrText xml:space="preserve"> xe "ellipses, annotation: adding" </w:instrText>
      </w:r>
      <w:r>
        <w:fldChar w:fldCharType="end"/>
      </w:r>
      <w:r>
        <w:t xml:space="preserve">Use the </w:t>
      </w:r>
      <w:r>
        <w:rPr>
          <w:rStyle w:val="Strong"/>
        </w:rPr>
        <w:t>Annotation</w:t>
      </w:r>
      <w:r>
        <w:t xml:space="preserve"> button in the toolbar to turn on the Line or Arrow tool. </w:t>
      </w:r>
    </w:p>
    <w:p w:rsidR="00256EF8" w:rsidRDefault="00256EF8" w:rsidP="006F68A8">
      <w:pPr>
        <w:pStyle w:val="aNorm"/>
        <w:keepNext/>
        <w:numPr>
          <w:ilvl w:val="0"/>
          <w:numId w:val="163"/>
        </w:numPr>
      </w:pPr>
      <w:r>
        <w:t xml:space="preserve">Click to set the start point of the line, drag the mouse, and release the mouse button when the line or arrow is the desired length. </w:t>
      </w:r>
    </w:p>
    <w:p w:rsidR="00256EF8" w:rsidRPr="00E962A7" w:rsidRDefault="00256EF8" w:rsidP="006F68A8">
      <w:pPr>
        <w:pStyle w:val="aNorm"/>
        <w:numPr>
          <w:ilvl w:val="0"/>
          <w:numId w:val="163"/>
        </w:numPr>
      </w:pPr>
      <w:r>
        <w:t>You can add additional annotations, select a different tool, or right-click once to turn off the active tool.</w:t>
      </w:r>
    </w:p>
    <w:p w:rsidR="00256EF8" w:rsidRDefault="00256EF8" w:rsidP="00256EF8">
      <w:pPr>
        <w:pStyle w:val="aProcHead"/>
      </w:pPr>
      <w:r>
        <w:t>To add rectangles and ellipses</w:t>
      </w:r>
    </w:p>
    <w:p w:rsidR="00256EF8" w:rsidRDefault="00256EF8" w:rsidP="006F68A8">
      <w:pPr>
        <w:pStyle w:val="aNorm"/>
        <w:keepNext/>
        <w:numPr>
          <w:ilvl w:val="0"/>
          <w:numId w:val="164"/>
        </w:numPr>
      </w:pPr>
      <w:r>
        <w:fldChar w:fldCharType="begin"/>
      </w:r>
      <w:r>
        <w:instrText xml:space="preserve"> xe "lines, annotation: adding" </w:instrText>
      </w:r>
      <w:r>
        <w:fldChar w:fldCharType="end"/>
      </w:r>
      <w:r>
        <w:fldChar w:fldCharType="begin"/>
      </w:r>
      <w:r>
        <w:instrText xml:space="preserve"> xe "rectangles, annotation: adding" </w:instrText>
      </w:r>
      <w:r>
        <w:fldChar w:fldCharType="end"/>
      </w:r>
      <w:r>
        <w:fldChar w:fldCharType="begin"/>
      </w:r>
      <w:r>
        <w:instrText xml:space="preserve"> xe "ellipses, annotation: adding" </w:instrText>
      </w:r>
      <w:r>
        <w:fldChar w:fldCharType="end"/>
      </w:r>
      <w:r>
        <w:t xml:space="preserve">Use the </w:t>
      </w:r>
      <w:r>
        <w:rPr>
          <w:rStyle w:val="Strong"/>
        </w:rPr>
        <w:t>Annotation</w:t>
      </w:r>
      <w:r>
        <w:t xml:space="preserve"> button in the toolbar to turn on the Rectangle or Ellipse tool. </w:t>
      </w:r>
    </w:p>
    <w:p w:rsidR="00256EF8" w:rsidRDefault="00256EF8" w:rsidP="006F68A8">
      <w:pPr>
        <w:pStyle w:val="aNorm"/>
        <w:numPr>
          <w:ilvl w:val="0"/>
          <w:numId w:val="164"/>
        </w:numPr>
      </w:pPr>
      <w:r>
        <w:t>Drag the mouse to draw the line or shape. An outline will be shown as you drag the mouse.</w:t>
      </w:r>
    </w:p>
    <w:p w:rsidR="00256EF8" w:rsidRDefault="00256EF8" w:rsidP="006F68A8">
      <w:pPr>
        <w:pStyle w:val="aNorm"/>
        <w:numPr>
          <w:ilvl w:val="0"/>
          <w:numId w:val="164"/>
        </w:numPr>
      </w:pPr>
      <w:r>
        <w:t>Release the left mouse button when the outlined area is the desired size.</w:t>
      </w:r>
    </w:p>
    <w:p w:rsidR="00256EF8" w:rsidRDefault="00256EF8" w:rsidP="006F68A8">
      <w:pPr>
        <w:pStyle w:val="aNorm"/>
        <w:numPr>
          <w:ilvl w:val="0"/>
          <w:numId w:val="164"/>
        </w:numPr>
      </w:pPr>
      <w:r>
        <w:t>You can add additional annotations, select a different tool, or right-click once to turn off the active tool.</w:t>
      </w:r>
    </w:p>
    <w:p w:rsidR="003A0E6A" w:rsidRDefault="003A0E6A" w:rsidP="00082B2E">
      <w:pPr>
        <w:pStyle w:val="aProcHead"/>
        <w:tabs>
          <w:tab w:val="clear" w:pos="360"/>
          <w:tab w:val="clear" w:pos="720"/>
          <w:tab w:val="clear" w:pos="4320"/>
        </w:tabs>
      </w:pPr>
      <w:r>
        <w:t>To add freehand shapes</w:t>
      </w:r>
    </w:p>
    <w:p w:rsidR="003A0E6A" w:rsidRDefault="003A0E6A" w:rsidP="006F68A8">
      <w:pPr>
        <w:pStyle w:val="aNorm"/>
        <w:keepNext/>
        <w:numPr>
          <w:ilvl w:val="0"/>
          <w:numId w:val="222"/>
        </w:numPr>
      </w:pPr>
      <w:r>
        <w:fldChar w:fldCharType="begin"/>
      </w:r>
      <w:r>
        <w:instrText xml:space="preserve"> xe "lines, annotation: adding" </w:instrText>
      </w:r>
      <w:r>
        <w:fldChar w:fldCharType="end"/>
      </w:r>
      <w:r>
        <w:fldChar w:fldCharType="begin"/>
      </w:r>
      <w:r>
        <w:instrText xml:space="preserve"> xe "rectangles, annotation: adding" </w:instrText>
      </w:r>
      <w:r>
        <w:fldChar w:fldCharType="end"/>
      </w:r>
      <w:r>
        <w:fldChar w:fldCharType="begin"/>
      </w:r>
      <w:r>
        <w:instrText xml:space="preserve"> xe "ellipses, annotation: adding" </w:instrText>
      </w:r>
      <w:r>
        <w:fldChar w:fldCharType="end"/>
      </w:r>
      <w:r>
        <w:t xml:space="preserve">Use the </w:t>
      </w:r>
      <w:r>
        <w:rPr>
          <w:rStyle w:val="Strong"/>
        </w:rPr>
        <w:t>Annotation</w:t>
      </w:r>
      <w:r>
        <w:t xml:space="preserve"> button in the toolbar to turn on the Free Hand tool. </w:t>
      </w:r>
    </w:p>
    <w:p w:rsidR="0075077C" w:rsidRDefault="0075077C" w:rsidP="006F68A8">
      <w:pPr>
        <w:pStyle w:val="aNorm"/>
        <w:keepNext/>
        <w:numPr>
          <w:ilvl w:val="0"/>
          <w:numId w:val="222"/>
        </w:numPr>
      </w:pPr>
      <w:r w:rsidRPr="003D0A25">
        <w:t xml:space="preserve">Outline the area </w:t>
      </w:r>
      <w:r>
        <w:t xml:space="preserve">of interest </w:t>
      </w:r>
      <w:r w:rsidRPr="003D0A25">
        <w:t>by clicking three or more spots around its area.</w:t>
      </w:r>
    </w:p>
    <w:p w:rsidR="0075077C" w:rsidRDefault="0075077C" w:rsidP="006F68A8">
      <w:pPr>
        <w:pStyle w:val="aNorm"/>
        <w:keepNext/>
        <w:numPr>
          <w:ilvl w:val="0"/>
          <w:numId w:val="222"/>
        </w:numPr>
      </w:pPr>
      <w:r>
        <w:t>Right-click once to stop adding handles.</w:t>
      </w:r>
    </w:p>
    <w:p w:rsidR="0075077C" w:rsidRDefault="0075077C" w:rsidP="006F68A8">
      <w:pPr>
        <w:pStyle w:val="aNorm"/>
        <w:keepNext/>
        <w:numPr>
          <w:ilvl w:val="0"/>
          <w:numId w:val="222"/>
        </w:numPr>
      </w:pPr>
      <w:r>
        <w:t>Continue adding a new freehand shape, or right-click a second time to turn off the tool.</w:t>
      </w:r>
    </w:p>
    <w:p w:rsidR="0075077C" w:rsidRDefault="0075077C" w:rsidP="006F68A8">
      <w:pPr>
        <w:pStyle w:val="aNorm"/>
        <w:keepNext/>
        <w:numPr>
          <w:ilvl w:val="0"/>
          <w:numId w:val="222"/>
        </w:numPr>
      </w:pPr>
      <w:r>
        <w:t xml:space="preserve">To make adjustments to the freehand shape, enable edit mode, then drag the handles as needed.  See </w:t>
      </w:r>
      <w:r w:rsidR="001E1D9A" w:rsidRPr="00E30E70">
        <w:rPr>
          <w:rStyle w:val="bLinkRef"/>
        </w:rPr>
        <w:fldChar w:fldCharType="begin"/>
      </w:r>
      <w:r w:rsidR="001E1D9A" w:rsidRPr="00E30E70">
        <w:rPr>
          <w:rStyle w:val="bLinkRef"/>
        </w:rPr>
        <w:instrText xml:space="preserve"> REF _Ref250325661 \h </w:instrText>
      </w:r>
      <w:r w:rsidR="001E1D9A" w:rsidRPr="00E30E70">
        <w:rPr>
          <w:rStyle w:val="bLinkRef"/>
        </w:rPr>
      </w:r>
      <w:r w:rsidR="00E30E70">
        <w:rPr>
          <w:rStyle w:val="bLinkRef"/>
        </w:rPr>
        <w:instrText xml:space="preserve"> \* MERGEFORMAT </w:instrText>
      </w:r>
      <w:r w:rsidR="001E1D9A" w:rsidRPr="00E30E70">
        <w:rPr>
          <w:rStyle w:val="bLinkRef"/>
        </w:rPr>
        <w:fldChar w:fldCharType="separate"/>
      </w:r>
      <w:ins w:id="1806" w:author="Andersen, Charles W.  (ManTech)" w:date="2019-12-10T15:26:00Z">
        <w:r w:rsidR="00380255" w:rsidRPr="00380255">
          <w:rPr>
            <w:rStyle w:val="bLinkRef"/>
            <w:rPrChange w:id="1807" w:author="Andersen, Charles W.  (ManTech)" w:date="2019-12-10T15:26:00Z">
              <w:rPr/>
            </w:rPrChange>
          </w:rPr>
          <w:t>To edit  annotations</w:t>
        </w:r>
      </w:ins>
      <w:del w:id="1808" w:author="Andersen, Charles W.  (ManTech)" w:date="2019-12-10T15:26:00Z">
        <w:r w:rsidR="00B77F99" w:rsidRPr="00B77F99" w:rsidDel="00380255">
          <w:rPr>
            <w:rStyle w:val="bLinkRef"/>
          </w:rPr>
          <w:delText>To edit  annotations</w:delText>
        </w:r>
      </w:del>
      <w:r w:rsidR="001E1D9A" w:rsidRPr="00E30E70">
        <w:rPr>
          <w:rStyle w:val="bLinkRef"/>
        </w:rPr>
        <w:fldChar w:fldCharType="end"/>
      </w:r>
      <w:r>
        <w:t xml:space="preserve"> </w:t>
      </w:r>
      <w:r w:rsidR="00FE70D3">
        <w:t xml:space="preserve">on page </w:t>
      </w:r>
      <w:r w:rsidR="00FE70D3">
        <w:fldChar w:fldCharType="begin"/>
      </w:r>
      <w:r w:rsidR="00FE70D3">
        <w:instrText xml:space="preserve"> PAGEREF _Ref250325661 \h </w:instrText>
      </w:r>
      <w:r w:rsidR="00FE70D3">
        <w:fldChar w:fldCharType="separate"/>
      </w:r>
      <w:ins w:id="1809" w:author="Andersen, Charles W.  (ManTech)" w:date="2019-12-10T15:26:00Z">
        <w:r w:rsidR="00380255">
          <w:rPr>
            <w:noProof/>
          </w:rPr>
          <w:t>98</w:t>
        </w:r>
      </w:ins>
      <w:del w:id="1810" w:author="Andersen, Charles W.  (ManTech)" w:date="2019-12-10T15:26:00Z">
        <w:r w:rsidR="00B77F99" w:rsidDel="00380255">
          <w:rPr>
            <w:noProof/>
          </w:rPr>
          <w:delText>4</w:delText>
        </w:r>
      </w:del>
      <w:r w:rsidR="00FE70D3">
        <w:fldChar w:fldCharType="end"/>
      </w:r>
      <w:r w:rsidR="00FE70D3">
        <w:t xml:space="preserve"> </w:t>
      </w:r>
      <w:r>
        <w:t>for more details.</w:t>
      </w:r>
    </w:p>
    <w:p w:rsidR="00256EF8" w:rsidRDefault="00256EF8" w:rsidP="00256EF8">
      <w:pPr>
        <w:pStyle w:val="aProcHead"/>
      </w:pPr>
      <w:r>
        <w:t>To add text labels</w:t>
      </w:r>
    </w:p>
    <w:p w:rsidR="00256EF8" w:rsidRDefault="00256EF8" w:rsidP="006F68A8">
      <w:pPr>
        <w:pStyle w:val="aNorm"/>
        <w:numPr>
          <w:ilvl w:val="0"/>
          <w:numId w:val="144"/>
        </w:numPr>
      </w:pPr>
      <w:r>
        <w:fldChar w:fldCharType="begin"/>
      </w:r>
      <w:r>
        <w:instrText xml:space="preserve"> xe "text, annotation: adding" </w:instrText>
      </w:r>
      <w:r>
        <w:fldChar w:fldCharType="end"/>
      </w:r>
      <w:r>
        <w:fldChar w:fldCharType="begin"/>
      </w:r>
      <w:r>
        <w:instrText xml:space="preserve"> xe "labels, annotation, adding" </w:instrText>
      </w:r>
      <w:r>
        <w:fldChar w:fldCharType="end"/>
      </w:r>
      <w:r>
        <w:t>Turn on the Text tool by doing one of the following:</w:t>
      </w:r>
    </w:p>
    <w:p w:rsidR="00256EF8" w:rsidRDefault="00256EF8" w:rsidP="006F68A8">
      <w:pPr>
        <w:pStyle w:val="aNorm"/>
        <w:numPr>
          <w:ilvl w:val="1"/>
          <w:numId w:val="144"/>
        </w:numPr>
      </w:pPr>
      <w:r>
        <w:t xml:space="preserve">Click </w:t>
      </w:r>
      <w:r w:rsidR="00084380">
        <w:rPr>
          <w:rStyle w:val="bDrop3pt"/>
          <w:noProof/>
        </w:rPr>
        <w:drawing>
          <wp:inline distT="0" distB="0" distL="0" distR="0">
            <wp:extent cx="200025" cy="190500"/>
            <wp:effectExtent l="0" t="0" r="0" b="0"/>
            <wp:docPr id="154" name="Picture 154" descr="Annotation Tex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nnotation Text butt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in the toolbar.</w:t>
      </w:r>
    </w:p>
    <w:p w:rsidR="00256EF8" w:rsidRDefault="00256EF8" w:rsidP="006F68A8">
      <w:pPr>
        <w:pStyle w:val="aNorm"/>
        <w:numPr>
          <w:ilvl w:val="1"/>
          <w:numId w:val="144"/>
        </w:numPr>
      </w:pPr>
      <w:r>
        <w:t xml:space="preserve">If the button noted above is not visible, click the arrow next to the </w:t>
      </w:r>
      <w:r>
        <w:rPr>
          <w:rStyle w:val="Strong"/>
        </w:rPr>
        <w:t xml:space="preserve">Annotation </w:t>
      </w:r>
      <w:r>
        <w:t xml:space="preserve">button ( </w:t>
      </w:r>
      <w:r w:rsidR="00084380">
        <w:rPr>
          <w:rStyle w:val="bDrop3pt"/>
          <w:noProof/>
        </w:rPr>
        <w:drawing>
          <wp:inline distT="0" distB="0" distL="0" distR="0">
            <wp:extent cx="323850" cy="200025"/>
            <wp:effectExtent l="0" t="0" r="0" b="0"/>
            <wp:docPr id="155" name="Picture 155" descr="Annotation butto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nnotation button arro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3850" cy="200025"/>
                    </a:xfrm>
                    <a:prstGeom prst="rect">
                      <a:avLst/>
                    </a:prstGeom>
                    <a:noFill/>
                    <a:ln>
                      <a:noFill/>
                    </a:ln>
                  </pic:spPr>
                </pic:pic>
              </a:graphicData>
            </a:graphic>
          </wp:inline>
        </w:drawing>
      </w:r>
      <w:r>
        <w:rPr>
          <w:rStyle w:val="bDrop3pt"/>
        </w:rPr>
        <w:t xml:space="preserve"> </w:t>
      </w:r>
      <w:r>
        <w:t xml:space="preserve">), then click </w:t>
      </w:r>
      <w:r>
        <w:rPr>
          <w:rStyle w:val="Strong"/>
        </w:rPr>
        <w:t>Text</w:t>
      </w:r>
      <w:r>
        <w:t>.</w:t>
      </w:r>
    </w:p>
    <w:p w:rsidR="00256EF8" w:rsidRDefault="00256EF8" w:rsidP="006F68A8">
      <w:pPr>
        <w:pStyle w:val="aNorm"/>
        <w:numPr>
          <w:ilvl w:val="0"/>
          <w:numId w:val="144"/>
        </w:numPr>
      </w:pPr>
      <w:r>
        <w:t xml:space="preserve">In the image you want to annotate, drag the mouse to define a box that will contain the text. When you complete the drag, a blinking cursor is displayed in the box. Type the text that you want to appear in the box. </w:t>
      </w:r>
    </w:p>
    <w:p w:rsidR="00256EF8" w:rsidRDefault="00256EF8" w:rsidP="006F68A8">
      <w:pPr>
        <w:pStyle w:val="aNorm"/>
        <w:numPr>
          <w:ilvl w:val="1"/>
          <w:numId w:val="144"/>
        </w:numPr>
      </w:pPr>
      <w:r>
        <w:t>The text you enter will wrap, based on the width of the box.</w:t>
      </w:r>
    </w:p>
    <w:p w:rsidR="00256EF8" w:rsidRDefault="00256EF8" w:rsidP="006F68A8">
      <w:pPr>
        <w:pStyle w:val="aNorm"/>
        <w:numPr>
          <w:ilvl w:val="1"/>
          <w:numId w:val="144"/>
        </w:numPr>
      </w:pPr>
      <w:r>
        <w:t xml:space="preserve">You can copy text to and from the text box using </w:t>
      </w:r>
      <w:r w:rsidR="005144BA">
        <w:rPr>
          <w:rStyle w:val="Strong"/>
        </w:rPr>
        <w:t>&lt;Ctrl</w:t>
      </w:r>
      <w:r>
        <w:rPr>
          <w:rStyle w:val="Strong"/>
        </w:rPr>
        <w:t>+C&gt;</w:t>
      </w:r>
      <w:r>
        <w:t xml:space="preserve"> and </w:t>
      </w:r>
      <w:r w:rsidR="005144BA">
        <w:rPr>
          <w:rStyle w:val="Strong"/>
        </w:rPr>
        <w:t>&lt;Ctrl</w:t>
      </w:r>
      <w:r>
        <w:rPr>
          <w:rStyle w:val="Strong"/>
        </w:rPr>
        <w:t>+V&gt;</w:t>
      </w:r>
      <w:r>
        <w:t>.</w:t>
      </w:r>
    </w:p>
    <w:p w:rsidR="00256EF8" w:rsidRDefault="00256EF8" w:rsidP="006F68A8">
      <w:pPr>
        <w:pStyle w:val="aNorm"/>
        <w:numPr>
          <w:ilvl w:val="1"/>
          <w:numId w:val="144"/>
        </w:numPr>
      </w:pPr>
      <w:r>
        <w:t xml:space="preserve">To add a line break, use the </w:t>
      </w:r>
      <w:r>
        <w:rPr>
          <w:rStyle w:val="Strong"/>
        </w:rPr>
        <w:t xml:space="preserve">&lt;Enter&gt; </w:t>
      </w:r>
      <w:r>
        <w:t>key.</w:t>
      </w:r>
    </w:p>
    <w:p w:rsidR="00256EF8" w:rsidRDefault="00256EF8" w:rsidP="006F68A8">
      <w:pPr>
        <w:pStyle w:val="aNorm"/>
        <w:numPr>
          <w:ilvl w:val="0"/>
          <w:numId w:val="144"/>
        </w:numPr>
      </w:pPr>
      <w:r>
        <w:t>Click once outside of the box to finalize your edits.</w:t>
      </w:r>
    </w:p>
    <w:p w:rsidR="00256EF8" w:rsidRDefault="00256EF8" w:rsidP="006F68A8">
      <w:pPr>
        <w:pStyle w:val="aNorm"/>
        <w:numPr>
          <w:ilvl w:val="0"/>
          <w:numId w:val="144"/>
        </w:numPr>
      </w:pPr>
      <w:r>
        <w:t>You can add additional annotations, select a different tool, or right-click once to turn off the active tool.</w:t>
      </w:r>
    </w:p>
    <w:p w:rsidR="00256EF8" w:rsidRDefault="00256EF8" w:rsidP="00256EF8">
      <w:pPr>
        <w:pStyle w:val="aProcHead"/>
      </w:pPr>
      <w:r>
        <w:t>To add auto numbers</w:t>
      </w:r>
    </w:p>
    <w:p w:rsidR="00256EF8" w:rsidRDefault="00256EF8" w:rsidP="006F68A8">
      <w:pPr>
        <w:pStyle w:val="aNorm"/>
        <w:numPr>
          <w:ilvl w:val="0"/>
          <w:numId w:val="165"/>
        </w:numPr>
      </w:pPr>
      <w:r>
        <w:fldChar w:fldCharType="begin"/>
      </w:r>
      <w:r>
        <w:instrText xml:space="preserve"> xe "numbers, annotation" </w:instrText>
      </w:r>
      <w:r>
        <w:fldChar w:fldCharType="end"/>
      </w:r>
      <w:r>
        <w:fldChar w:fldCharType="begin"/>
      </w:r>
      <w:r>
        <w:instrText xml:space="preserve"> xe "Auto Number tool" </w:instrText>
      </w:r>
      <w:r>
        <w:fldChar w:fldCharType="end"/>
      </w:r>
      <w:r>
        <w:t>Turn on the Auto Number tool by doing one of the following:</w:t>
      </w:r>
    </w:p>
    <w:p w:rsidR="00256EF8" w:rsidRDefault="00256EF8" w:rsidP="006F68A8">
      <w:pPr>
        <w:pStyle w:val="aNorm"/>
        <w:numPr>
          <w:ilvl w:val="1"/>
          <w:numId w:val="165"/>
        </w:numPr>
      </w:pPr>
      <w:r>
        <w:t xml:space="preserve">Click </w:t>
      </w:r>
      <w:r w:rsidR="00084380">
        <w:rPr>
          <w:rStyle w:val="bDrop3pt"/>
          <w:noProof/>
        </w:rPr>
        <w:drawing>
          <wp:inline distT="0" distB="0" distL="0" distR="0">
            <wp:extent cx="200025" cy="190500"/>
            <wp:effectExtent l="0" t="0" r="0" b="0"/>
            <wp:docPr id="156" name="Picture 156" descr="Auto Numb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uto Number butt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in the toolbar.</w:t>
      </w:r>
    </w:p>
    <w:p w:rsidR="00256EF8" w:rsidRDefault="00256EF8" w:rsidP="006F68A8">
      <w:pPr>
        <w:pStyle w:val="aNorm"/>
        <w:numPr>
          <w:ilvl w:val="1"/>
          <w:numId w:val="165"/>
        </w:numPr>
      </w:pPr>
      <w:r>
        <w:t xml:space="preserve">If the button noted above is not visible, click the arrow next to the </w:t>
      </w:r>
      <w:r>
        <w:rPr>
          <w:rStyle w:val="Strong"/>
        </w:rPr>
        <w:t xml:space="preserve">Annotation </w:t>
      </w:r>
      <w:r>
        <w:t>button (</w:t>
      </w:r>
      <w:r w:rsidR="00084380">
        <w:rPr>
          <w:rStyle w:val="bDrop3pt"/>
          <w:noProof/>
        </w:rPr>
        <w:drawing>
          <wp:inline distT="0" distB="0" distL="0" distR="0">
            <wp:extent cx="323850" cy="200025"/>
            <wp:effectExtent l="0" t="0" r="0" b="0"/>
            <wp:docPr id="157" name="Picture 157" descr="Annotation butto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nnotation button arro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3850" cy="200025"/>
                    </a:xfrm>
                    <a:prstGeom prst="rect">
                      <a:avLst/>
                    </a:prstGeom>
                    <a:noFill/>
                    <a:ln>
                      <a:noFill/>
                    </a:ln>
                  </pic:spPr>
                </pic:pic>
              </a:graphicData>
            </a:graphic>
          </wp:inline>
        </w:drawing>
      </w:r>
      <w:r>
        <w:t xml:space="preserve">), then click </w:t>
      </w:r>
      <w:r>
        <w:rPr>
          <w:rStyle w:val="Strong"/>
        </w:rPr>
        <w:t>Auto Number</w:t>
      </w:r>
      <w:r>
        <w:t>.</w:t>
      </w:r>
    </w:p>
    <w:p w:rsidR="00256EF8" w:rsidRDefault="00256EF8" w:rsidP="006F68A8">
      <w:pPr>
        <w:pStyle w:val="aNorm"/>
        <w:numPr>
          <w:ilvl w:val="0"/>
          <w:numId w:val="165"/>
        </w:numPr>
      </w:pPr>
      <w:r>
        <w:t xml:space="preserve">In the Auto Number dialog that displays, click the buttons that correspond to the numbering style and starting point you want to use. </w:t>
      </w:r>
    </w:p>
    <w:p w:rsidR="00256EF8" w:rsidRDefault="00256EF8" w:rsidP="006F68A8">
      <w:pPr>
        <w:pStyle w:val="aNorm"/>
        <w:numPr>
          <w:ilvl w:val="0"/>
          <w:numId w:val="165"/>
        </w:numPr>
      </w:pPr>
      <w:r>
        <w:t>Click each point in the image where you want a number to appear.</w:t>
      </w:r>
    </w:p>
    <w:p w:rsidR="00256EF8" w:rsidRDefault="00256EF8" w:rsidP="006F68A8">
      <w:pPr>
        <w:pStyle w:val="aNorm"/>
        <w:numPr>
          <w:ilvl w:val="0"/>
          <w:numId w:val="165"/>
        </w:numPr>
      </w:pPr>
      <w:r>
        <w:t>Add additional numbers, select a different tool, or right-click once to turn off the active tool.</w:t>
      </w:r>
    </w:p>
    <w:p w:rsidR="00256EF8" w:rsidRDefault="00256EF8" w:rsidP="00256EF8">
      <w:pPr>
        <w:pStyle w:val="aNorm2"/>
      </w:pPr>
      <w:r>
        <w:rPr>
          <w:rStyle w:val="bLeadin"/>
        </w:rPr>
        <w:t xml:space="preserve">Note </w:t>
      </w:r>
      <w:r>
        <w:t xml:space="preserve"> Spinal labels are incremented from C1 to L6. After L6 is used, auto</w:t>
      </w:r>
      <w:r>
        <w:noBreakHyphen/>
        <w:t>numbering is turned off automatically.</w:t>
      </w:r>
    </w:p>
    <w:p w:rsidR="00256EF8" w:rsidRDefault="00256EF8" w:rsidP="00256EF8">
      <w:pPr>
        <w:pStyle w:val="Heading2"/>
      </w:pPr>
      <w:bookmarkStart w:id="1811" w:name="_Adding_Measurements_1"/>
      <w:bookmarkStart w:id="1812" w:name="_Ref248808245"/>
      <w:bookmarkStart w:id="1813" w:name="_Toc508192033"/>
      <w:bookmarkEnd w:id="1811"/>
      <w:r>
        <w:t>Adding Measurements</w:t>
      </w:r>
      <w:bookmarkEnd w:id="1812"/>
      <w:bookmarkEnd w:id="1813"/>
    </w:p>
    <w:p w:rsidR="00256EF8" w:rsidRPr="00F14EB5" w:rsidRDefault="00256EF8" w:rsidP="00256EF8">
      <w:pPr>
        <w:pStyle w:val="aNorm"/>
      </w:pPr>
      <w:r>
        <w:fldChar w:fldCharType="begin"/>
      </w:r>
      <w:r>
        <w:instrText xml:space="preserve"> xe "lines, measurement: adding" </w:instrText>
      </w:r>
      <w:r>
        <w:fldChar w:fldCharType="end"/>
      </w:r>
      <w:r>
        <w:fldChar w:fldCharType="begin"/>
      </w:r>
      <w:r>
        <w:instrText xml:space="preserve"> xe "ruler" </w:instrText>
      </w:r>
      <w:r>
        <w:fldChar w:fldCharType="end"/>
      </w:r>
      <w:r>
        <w:fldChar w:fldCharType="begin"/>
      </w:r>
      <w:r>
        <w:instrText xml:space="preserve"> xe "images: measuring features in"</w:instrText>
      </w:r>
      <w:r>
        <w:fldChar w:fldCharType="end"/>
      </w:r>
      <w:r>
        <w:fldChar w:fldCharType="begin"/>
      </w:r>
      <w:r>
        <w:instrText xml:space="preserve"> xe "measurements: adding"</w:instrText>
      </w:r>
      <w:r>
        <w:fldChar w:fldCharType="end"/>
      </w:r>
      <w:r>
        <w:t>You can measure lengths, areas, angles, and Hounsfield values in an image. If you want measurements to be saved, make sure the exam is locked before adding measurements.</w:t>
      </w:r>
    </w:p>
    <w:p w:rsidR="00256EF8" w:rsidRDefault="00256EF8" w:rsidP="00256EF8">
      <w:pPr>
        <w:pStyle w:val="aNorm0"/>
      </w:pPr>
      <w:r>
        <w:rPr>
          <w:rStyle w:val="bLeadin"/>
        </w:rPr>
        <w:t xml:space="preserve">Tip  </w:t>
      </w:r>
      <w:r>
        <w:t>Before measuring a small image feature, increase the scale of the image to improve the placement of the measurement.</w:t>
      </w:r>
    </w:p>
    <w:p w:rsidR="00256EF8" w:rsidRDefault="00256EF8" w:rsidP="00256EF8">
      <w:pPr>
        <w:pStyle w:val="aProcHead"/>
      </w:pPr>
      <w:r>
        <w:t>To measure lines</w:t>
      </w:r>
    </w:p>
    <w:p w:rsidR="00256EF8" w:rsidRDefault="00256EF8" w:rsidP="006F68A8">
      <w:pPr>
        <w:pStyle w:val="aNorm"/>
        <w:numPr>
          <w:ilvl w:val="0"/>
          <w:numId w:val="148"/>
        </w:numPr>
      </w:pPr>
      <w:r>
        <w:t xml:space="preserve">Click </w:t>
      </w:r>
      <w:r w:rsidR="00084380">
        <w:rPr>
          <w:rStyle w:val="bDrop3pt"/>
          <w:noProof/>
        </w:rPr>
        <w:drawing>
          <wp:inline distT="0" distB="0" distL="0" distR="0">
            <wp:extent cx="200025" cy="190500"/>
            <wp:effectExtent l="0" t="0" r="0" b="0"/>
            <wp:docPr id="158" name="Picture 158" descr="Measure Lengt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easure Length butt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rStyle w:val="bDrop3pt"/>
        </w:rPr>
        <w:t xml:space="preserve"> </w:t>
      </w:r>
      <w:r>
        <w:t xml:space="preserve">in the toolbar. Or right-click an image and choose </w:t>
      </w:r>
      <w:r>
        <w:rPr>
          <w:rStyle w:val="Strong"/>
        </w:rPr>
        <w:t>Measure | Length</w:t>
      </w:r>
      <w:r>
        <w:t>.</w:t>
      </w:r>
    </w:p>
    <w:p w:rsidR="00256EF8" w:rsidRDefault="00256EF8" w:rsidP="00256EF8">
      <w:pPr>
        <w:pStyle w:val="aNorm2"/>
      </w:pPr>
      <w:r>
        <w:rPr>
          <w:rStyle w:val="bLeadin"/>
        </w:rPr>
        <w:t xml:space="preserve">Note  </w:t>
      </w:r>
      <w:r>
        <w:t xml:space="preserve">If the mouse pointer changes to </w:t>
      </w:r>
      <w:r w:rsidR="00084380" w:rsidRPr="000F5765">
        <w:rPr>
          <w:noProof/>
          <w:position w:val="-2"/>
        </w:rPr>
        <w:drawing>
          <wp:inline distT="0" distB="0" distL="0" distR="0">
            <wp:extent cx="190500" cy="180975"/>
            <wp:effectExtent l="0" t="0" r="0" b="0"/>
            <wp:docPr id="159" name="Picture 159" descr="Calibrat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alibrate point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t>, you will need to use the Calibrate tool before proceeding (details</w:t>
      </w:r>
      <w:r w:rsidR="0049576B">
        <w:t xml:space="preserve"> on page </w:t>
      </w:r>
      <w:r w:rsidR="0049576B">
        <w:fldChar w:fldCharType="begin"/>
      </w:r>
      <w:r w:rsidR="0049576B">
        <w:instrText xml:space="preserve"> PAGEREF _Ref248808466 \h </w:instrText>
      </w:r>
      <w:r w:rsidR="0049576B">
        <w:fldChar w:fldCharType="separate"/>
      </w:r>
      <w:ins w:id="1814" w:author="Andersen, Charles W.  (ManTech)" w:date="2019-12-10T15:26:00Z">
        <w:r w:rsidR="00380255">
          <w:rPr>
            <w:noProof/>
          </w:rPr>
          <w:t>99</w:t>
        </w:r>
      </w:ins>
      <w:del w:id="1815" w:author="Andersen, Charles W.  (ManTech)" w:date="2019-12-10T15:26:00Z">
        <w:r w:rsidR="00B77F99" w:rsidDel="00380255">
          <w:rPr>
            <w:noProof/>
          </w:rPr>
          <w:delText>4</w:delText>
        </w:r>
      </w:del>
      <w:r w:rsidR="0049576B">
        <w:fldChar w:fldCharType="end"/>
      </w:r>
      <w:r>
        <w:t>).</w:t>
      </w:r>
    </w:p>
    <w:p w:rsidR="00256EF8" w:rsidRDefault="00256EF8" w:rsidP="006F68A8">
      <w:pPr>
        <w:pStyle w:val="aNorm"/>
        <w:numPr>
          <w:ilvl w:val="0"/>
          <w:numId w:val="148"/>
        </w:numPr>
      </w:pPr>
      <w:r>
        <w:t>Point to the part of the image from which you want to begin measuring.</w:t>
      </w:r>
    </w:p>
    <w:p w:rsidR="0084389E" w:rsidRDefault="00256EF8" w:rsidP="006F68A8">
      <w:pPr>
        <w:pStyle w:val="aNorm"/>
        <w:numPr>
          <w:ilvl w:val="0"/>
          <w:numId w:val="148"/>
        </w:numPr>
      </w:pPr>
      <w:r>
        <w:t xml:space="preserve">Drag the mouse to create the measurement line. </w:t>
      </w:r>
      <w:r w:rsidR="0075077C">
        <w:t>Once you have finished dragging, a label will appear next to the line, displaying the measurement.</w:t>
      </w:r>
    </w:p>
    <w:p w:rsidR="00D01C62" w:rsidRDefault="00D01C62" w:rsidP="006F68A8">
      <w:pPr>
        <w:pStyle w:val="aNorm"/>
        <w:numPr>
          <w:ilvl w:val="0"/>
          <w:numId w:val="148"/>
        </w:numPr>
      </w:pPr>
      <w:r w:rsidRPr="00D01C62">
        <w:t>Drag the text results to reposition as needed.</w:t>
      </w:r>
    </w:p>
    <w:p w:rsidR="00256EF8" w:rsidRDefault="00256EF8" w:rsidP="00256EF8">
      <w:pPr>
        <w:pStyle w:val="aNorm2"/>
        <w:rPr>
          <w:rStyle w:val="bLeadin"/>
        </w:rPr>
      </w:pPr>
      <w:r>
        <w:rPr>
          <w:rStyle w:val="bLeadin"/>
        </w:rPr>
        <w:t xml:space="preserve">Note  </w:t>
      </w:r>
      <w:r>
        <w:t>If the measurement label includes a (c) or a (c*) label, the measurement is based on a manual calibration, rather than on a modality-defined pixel size.</w:t>
      </w:r>
    </w:p>
    <w:p w:rsidR="00256EF8" w:rsidRDefault="00256EF8" w:rsidP="006F68A8">
      <w:pPr>
        <w:pStyle w:val="aNorm"/>
        <w:numPr>
          <w:ilvl w:val="0"/>
          <w:numId w:val="148"/>
        </w:numPr>
      </w:pPr>
      <w:r>
        <w:t>Continue adding measurement lines, or right-click once to turn off the tool.</w:t>
      </w:r>
    </w:p>
    <w:p w:rsidR="00256EF8" w:rsidRDefault="00256EF8" w:rsidP="00256EF8">
      <w:pPr>
        <w:pStyle w:val="aProcHead"/>
      </w:pPr>
      <w:r>
        <w:t>To measure angles</w:t>
      </w:r>
    </w:p>
    <w:p w:rsidR="00256EF8" w:rsidRPr="006B5FEF" w:rsidRDefault="00256EF8" w:rsidP="006F68A8">
      <w:pPr>
        <w:pStyle w:val="aNorm"/>
        <w:numPr>
          <w:ilvl w:val="0"/>
          <w:numId w:val="153"/>
        </w:numPr>
      </w:pPr>
      <w:r w:rsidRPr="006B5FEF">
        <w:fldChar w:fldCharType="begin"/>
      </w:r>
      <w:r w:rsidRPr="006B5FEF">
        <w:instrText xml:space="preserve"> xe "areas, measurement: adding" </w:instrText>
      </w:r>
      <w:r w:rsidRPr="006B5FEF">
        <w:fldChar w:fldCharType="end"/>
      </w:r>
      <w:r w:rsidRPr="006B5FEF">
        <w:fldChar w:fldCharType="begin"/>
      </w:r>
      <w:r w:rsidRPr="006B5FEF">
        <w:instrText xml:space="preserve"> xe "angles, measurement: adding" </w:instrText>
      </w:r>
      <w:r w:rsidRPr="006B5FEF">
        <w:fldChar w:fldCharType="end"/>
      </w:r>
      <w:r w:rsidRPr="006B5FEF">
        <w:t xml:space="preserve">Click </w:t>
      </w:r>
      <w:r w:rsidR="00084380" w:rsidRPr="006B5FEF">
        <w:rPr>
          <w:rStyle w:val="bDrop3pt"/>
          <w:noProof/>
        </w:rPr>
        <w:drawing>
          <wp:inline distT="0" distB="0" distL="0" distR="0">
            <wp:extent cx="228600" cy="219075"/>
            <wp:effectExtent l="0" t="0" r="0" b="0"/>
            <wp:docPr id="160" name="Picture 160" descr="Ang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ngle butt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sidRPr="006B5FEF">
        <w:rPr>
          <w:rStyle w:val="bDrop3pt"/>
        </w:rPr>
        <w:t xml:space="preserve"> </w:t>
      </w:r>
      <w:r w:rsidRPr="006B5FEF">
        <w:t xml:space="preserve">in the toolbar , or right-click an image and choose </w:t>
      </w:r>
      <w:r w:rsidRPr="006B5FEF">
        <w:rPr>
          <w:rStyle w:val="Strong"/>
        </w:rPr>
        <w:t>Measure | Angle</w:t>
      </w:r>
      <w:r w:rsidRPr="006B5FEF">
        <w:t>.</w:t>
      </w:r>
    </w:p>
    <w:p w:rsidR="00256EF8" w:rsidRDefault="00256EF8" w:rsidP="006F68A8">
      <w:pPr>
        <w:pStyle w:val="aNorm"/>
        <w:numPr>
          <w:ilvl w:val="0"/>
          <w:numId w:val="153"/>
        </w:numPr>
        <w:tabs>
          <w:tab w:val="clear" w:pos="4320"/>
        </w:tabs>
      </w:pPr>
      <w:r w:rsidRPr="006B5FEF">
        <w:t xml:space="preserve">Drag the mouse to draw the first line of the angle. The second line </w:t>
      </w:r>
      <w:r w:rsidR="00B4583B">
        <w:t>of the angle is automatically created</w:t>
      </w:r>
      <w:r w:rsidRPr="006B5FEF">
        <w:t xml:space="preserve">. </w:t>
      </w:r>
    </w:p>
    <w:p w:rsidR="00505791" w:rsidRDefault="00D01C62" w:rsidP="006F68A8">
      <w:pPr>
        <w:pStyle w:val="aNorm"/>
        <w:numPr>
          <w:ilvl w:val="0"/>
          <w:numId w:val="153"/>
        </w:numPr>
        <w:tabs>
          <w:tab w:val="clear" w:pos="4320"/>
        </w:tabs>
      </w:pPr>
      <w:r w:rsidRPr="00D01C62">
        <w:t xml:space="preserve">Drag </w:t>
      </w:r>
      <w:r w:rsidR="00505791">
        <w:t>either or both lines by their handles to adjust the angle</w:t>
      </w:r>
    </w:p>
    <w:p w:rsidR="00D01C62" w:rsidRPr="006B5FEF" w:rsidRDefault="00505791" w:rsidP="006F68A8">
      <w:pPr>
        <w:pStyle w:val="aNorm"/>
        <w:numPr>
          <w:ilvl w:val="0"/>
          <w:numId w:val="153"/>
        </w:numPr>
        <w:tabs>
          <w:tab w:val="clear" w:pos="4320"/>
        </w:tabs>
      </w:pPr>
      <w:r>
        <w:t>Drag the text results to reposition as needed</w:t>
      </w:r>
      <w:r w:rsidR="00D01C62" w:rsidRPr="00D01C62">
        <w:t>.</w:t>
      </w:r>
    </w:p>
    <w:p w:rsidR="00256EF8" w:rsidRPr="006B5FEF" w:rsidRDefault="00505791" w:rsidP="006F68A8">
      <w:pPr>
        <w:pStyle w:val="aNorm"/>
        <w:keepNext/>
        <w:numPr>
          <w:ilvl w:val="0"/>
          <w:numId w:val="153"/>
        </w:numPr>
        <w:tabs>
          <w:tab w:val="clear" w:pos="4320"/>
        </w:tabs>
      </w:pPr>
      <w:r>
        <w:t>Continue adding angles, or right-click once to turn off the tool</w:t>
      </w:r>
      <w:r w:rsidR="00256EF8" w:rsidRPr="006B5FEF">
        <w:t xml:space="preserve">. </w:t>
      </w:r>
    </w:p>
    <w:p w:rsidR="00256EF8" w:rsidRDefault="00256EF8" w:rsidP="00256EF8">
      <w:pPr>
        <w:pStyle w:val="aProcHead"/>
      </w:pPr>
      <w:r>
        <w:t>To measure Cobb angles</w:t>
      </w:r>
    </w:p>
    <w:p w:rsidR="001E1D9A" w:rsidRDefault="00256EF8" w:rsidP="006F68A8">
      <w:pPr>
        <w:pStyle w:val="aNorm"/>
        <w:numPr>
          <w:ilvl w:val="0"/>
          <w:numId w:val="154"/>
        </w:numPr>
      </w:pPr>
      <w:r w:rsidRPr="006B5FEF">
        <w:fldChar w:fldCharType="begin"/>
      </w:r>
      <w:r w:rsidRPr="006B5FEF">
        <w:instrText xml:space="preserve"> xe "areas, measurement: adding" </w:instrText>
      </w:r>
      <w:r w:rsidRPr="006B5FEF">
        <w:fldChar w:fldCharType="end"/>
      </w:r>
      <w:r w:rsidRPr="006B5FEF">
        <w:fldChar w:fldCharType="begin"/>
      </w:r>
      <w:r w:rsidRPr="006B5FEF">
        <w:instrText xml:space="preserve"> xe "angles, measurement: adding" </w:instrText>
      </w:r>
      <w:r w:rsidRPr="006B5FEF">
        <w:fldChar w:fldCharType="end"/>
      </w:r>
      <w:r w:rsidRPr="006B5FEF">
        <w:t xml:space="preserve">Click </w:t>
      </w:r>
      <w:r w:rsidR="00084380" w:rsidRPr="002830F8">
        <w:rPr>
          <w:noProof/>
          <w:position w:val="-4"/>
        </w:rPr>
        <w:drawing>
          <wp:inline distT="0" distB="0" distL="0" distR="0">
            <wp:extent cx="228600" cy="190500"/>
            <wp:effectExtent l="0" t="0" r="0" b="0"/>
            <wp:docPr id="161" name="Picture 161" descr="Cobb ang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obb angle butt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sidRPr="006B5FEF">
        <w:rPr>
          <w:rStyle w:val="bDrop3pt"/>
        </w:rPr>
        <w:t xml:space="preserve"> </w:t>
      </w:r>
      <w:r w:rsidRPr="006B5FEF">
        <w:t xml:space="preserve">in the toolbar, or right-click an image and choose </w:t>
      </w:r>
      <w:r w:rsidRPr="006B5FEF">
        <w:rPr>
          <w:rStyle w:val="Strong"/>
        </w:rPr>
        <w:t>Measure | Cobb Angle</w:t>
      </w:r>
      <w:r w:rsidRPr="006B5FEF">
        <w:t>.</w:t>
      </w:r>
    </w:p>
    <w:p w:rsidR="001E1D9A" w:rsidRDefault="003A0E6A" w:rsidP="006F68A8">
      <w:pPr>
        <w:pStyle w:val="aNorm"/>
        <w:numPr>
          <w:ilvl w:val="0"/>
          <w:numId w:val="154"/>
        </w:numPr>
      </w:pPr>
      <w:r>
        <w:t>Starting with the top-most line to be drawn, drag the mouse to create the line.</w:t>
      </w:r>
      <w:r w:rsidR="00505791">
        <w:t xml:space="preserve"> The program automatically creates the second line.</w:t>
      </w:r>
    </w:p>
    <w:p w:rsidR="001E1D9A" w:rsidRDefault="003A0E6A" w:rsidP="006F68A8">
      <w:pPr>
        <w:pStyle w:val="aNorm"/>
        <w:numPr>
          <w:ilvl w:val="0"/>
          <w:numId w:val="154"/>
        </w:numPr>
      </w:pPr>
      <w:r>
        <w:t>Reposition the lines as needed by dragging the handles.</w:t>
      </w:r>
      <w:r w:rsidR="001E1D9A">
        <w:t xml:space="preserve"> </w:t>
      </w:r>
      <w:r w:rsidR="00D01C62" w:rsidRPr="00D01C62">
        <w:t>Drag the text results to reposition as needed.</w:t>
      </w:r>
      <w:r w:rsidR="001E1D9A">
        <w:t xml:space="preserve"> </w:t>
      </w:r>
    </w:p>
    <w:p w:rsidR="00505791" w:rsidRDefault="00505791" w:rsidP="006F68A8">
      <w:pPr>
        <w:pStyle w:val="aNorm"/>
        <w:numPr>
          <w:ilvl w:val="0"/>
          <w:numId w:val="154"/>
        </w:numPr>
      </w:pPr>
      <w:r w:rsidRPr="00505791">
        <w:t>Continue adding angles, or right-click once to turn off the tool.</w:t>
      </w:r>
      <w:r w:rsidRPr="006B5FEF">
        <w:t xml:space="preserve"> </w:t>
      </w:r>
    </w:p>
    <w:p w:rsidR="00256EF8" w:rsidRDefault="00256EF8" w:rsidP="00256EF8">
      <w:pPr>
        <w:pStyle w:val="Heading2"/>
      </w:pPr>
      <w:bookmarkStart w:id="1816" w:name="_Using_the_Hounsfield"/>
      <w:bookmarkStart w:id="1817" w:name="_Ref248808297"/>
      <w:bookmarkStart w:id="1818" w:name="_Toc508192034"/>
      <w:bookmarkEnd w:id="1816"/>
      <w:r>
        <w:t xml:space="preserve">Using the Hounsfield </w:t>
      </w:r>
      <w:r w:rsidR="008C600E">
        <w:t>T</w:t>
      </w:r>
      <w:r>
        <w:t>ool</w:t>
      </w:r>
      <w:bookmarkEnd w:id="1817"/>
      <w:bookmarkEnd w:id="1818"/>
    </w:p>
    <w:p w:rsidR="00256EF8" w:rsidRDefault="00256EF8" w:rsidP="00256EF8">
      <w:pPr>
        <w:pStyle w:val="aNorm"/>
      </w:pPr>
      <w:r>
        <w:fldChar w:fldCharType="begin"/>
      </w:r>
      <w:r>
        <w:instrText xml:space="preserve"> xe "Hounsfield units, measuring" </w:instrText>
      </w:r>
      <w:r>
        <w:fldChar w:fldCharType="end"/>
      </w:r>
      <w:r>
        <w:t xml:space="preserve">The Hounsfield tool offers the capabilities to measure areas captured in </w:t>
      </w:r>
      <w:r w:rsidR="000A143B">
        <w:t>rectangles or freehand shape</w:t>
      </w:r>
      <w:r>
        <w:t xml:space="preserve">. </w:t>
      </w:r>
    </w:p>
    <w:p w:rsidR="00256EF8" w:rsidRDefault="000A143B" w:rsidP="00256EF8">
      <w:pPr>
        <w:pStyle w:val="aProcHead"/>
      </w:pPr>
      <w:r>
        <w:t>To measure rectangular</w:t>
      </w:r>
    </w:p>
    <w:p w:rsidR="00256EF8" w:rsidRDefault="00256EF8" w:rsidP="006F68A8">
      <w:pPr>
        <w:pStyle w:val="aNorm"/>
        <w:numPr>
          <w:ilvl w:val="0"/>
          <w:numId w:val="217"/>
        </w:numPr>
        <w:tabs>
          <w:tab w:val="clear" w:pos="4320"/>
        </w:tabs>
      </w:pPr>
      <w:r>
        <w:fldChar w:fldCharType="begin"/>
      </w:r>
      <w:r>
        <w:instrText xml:space="preserve"> xe "</w:instrText>
      </w:r>
      <w:r w:rsidRPr="007A0664">
        <w:instrText>Hounsfield area:</w:instrText>
      </w:r>
      <w:r>
        <w:instrText xml:space="preserve"> </w:instrText>
      </w:r>
      <w:r w:rsidRPr="007A0664">
        <w:instrText>rectangle</w:instrText>
      </w:r>
      <w:r>
        <w:instrText xml:space="preserve">" </w:instrText>
      </w:r>
      <w:r>
        <w:fldChar w:fldCharType="end"/>
      </w:r>
      <w:r>
        <w:t>Select the area to be measured.</w:t>
      </w:r>
    </w:p>
    <w:p w:rsidR="00256EF8" w:rsidRDefault="00256EF8" w:rsidP="006F68A8">
      <w:pPr>
        <w:pStyle w:val="aNorm"/>
        <w:numPr>
          <w:ilvl w:val="0"/>
          <w:numId w:val="217"/>
        </w:numPr>
        <w:tabs>
          <w:tab w:val="clear" w:pos="4320"/>
        </w:tabs>
      </w:pPr>
      <w:r>
        <w:t>Click to set the start point of the rectangle.</w:t>
      </w:r>
    </w:p>
    <w:p w:rsidR="00256EF8" w:rsidRDefault="00256EF8" w:rsidP="006F68A8">
      <w:pPr>
        <w:pStyle w:val="aNorm"/>
        <w:numPr>
          <w:ilvl w:val="0"/>
          <w:numId w:val="217"/>
        </w:numPr>
        <w:tabs>
          <w:tab w:val="clear" w:pos="4320"/>
        </w:tabs>
      </w:pPr>
      <w:r>
        <w:t xml:space="preserve">Drag the mouse, and release the mouse button when the </w:t>
      </w:r>
      <w:r w:rsidR="000A143B">
        <w:t>rectangle</w:t>
      </w:r>
      <w:r>
        <w:t xml:space="preserve"> covers the desired area.</w:t>
      </w:r>
    </w:p>
    <w:p w:rsidR="00A51EC5" w:rsidRDefault="00A51EC5" w:rsidP="006F68A8">
      <w:pPr>
        <w:pStyle w:val="aNorm"/>
        <w:numPr>
          <w:ilvl w:val="0"/>
          <w:numId w:val="217"/>
        </w:numPr>
        <w:tabs>
          <w:tab w:val="clear" w:pos="4320"/>
        </w:tabs>
      </w:pPr>
      <w:r>
        <w:t>Drag the end-points of the perpendicular lines as needed to adjust.</w:t>
      </w:r>
    </w:p>
    <w:p w:rsidR="00D01C62" w:rsidRDefault="00D01C62" w:rsidP="006F68A8">
      <w:pPr>
        <w:pStyle w:val="aNorm"/>
        <w:numPr>
          <w:ilvl w:val="0"/>
          <w:numId w:val="217"/>
        </w:numPr>
        <w:tabs>
          <w:tab w:val="clear" w:pos="4320"/>
        </w:tabs>
      </w:pPr>
      <w:r w:rsidRPr="00D01C62">
        <w:t>Drag the text results to reposition as needed.</w:t>
      </w:r>
    </w:p>
    <w:p w:rsidR="00256EF8" w:rsidRPr="00B17B4E" w:rsidRDefault="00A51EC5" w:rsidP="006F68A8">
      <w:pPr>
        <w:pStyle w:val="aNorm"/>
        <w:numPr>
          <w:ilvl w:val="0"/>
          <w:numId w:val="217"/>
        </w:numPr>
        <w:tabs>
          <w:tab w:val="clear" w:pos="4320"/>
        </w:tabs>
      </w:pPr>
      <w:r>
        <w:t>Continue adding Hounsfield measurements, or right-click once to turn off the tool</w:t>
      </w:r>
      <w:r w:rsidR="00256EF8">
        <w:t>.</w:t>
      </w:r>
    </w:p>
    <w:p w:rsidR="00256EF8" w:rsidRDefault="00256EF8" w:rsidP="00256EF8">
      <w:pPr>
        <w:pStyle w:val="aProcHead"/>
      </w:pPr>
      <w:r>
        <w:t>To measure freehand areas</w:t>
      </w:r>
    </w:p>
    <w:p w:rsidR="00A51EC5" w:rsidRDefault="00A51EC5" w:rsidP="006F68A8">
      <w:pPr>
        <w:pStyle w:val="aNorm"/>
        <w:numPr>
          <w:ilvl w:val="0"/>
          <w:numId w:val="155"/>
        </w:numPr>
      </w:pPr>
      <w:r>
        <w:fldChar w:fldCharType="begin"/>
      </w:r>
      <w:r>
        <w:instrText xml:space="preserve"> xe "</w:instrText>
      </w:r>
      <w:r w:rsidRPr="007A0664">
        <w:instrText>Hounsfield area:</w:instrText>
      </w:r>
      <w:r>
        <w:instrText xml:space="preserve"> freehand" </w:instrText>
      </w:r>
      <w:r>
        <w:fldChar w:fldCharType="end"/>
      </w:r>
      <w:r>
        <w:t>Outline the area to be measured by clicking three or more spots around its area.</w:t>
      </w:r>
    </w:p>
    <w:p w:rsidR="00A51EC5" w:rsidRDefault="00A51EC5" w:rsidP="006F68A8">
      <w:pPr>
        <w:pStyle w:val="aNorm"/>
        <w:numPr>
          <w:ilvl w:val="0"/>
          <w:numId w:val="155"/>
        </w:numPr>
      </w:pPr>
      <w:r>
        <w:t>Right-click once to stop adding handles.</w:t>
      </w:r>
    </w:p>
    <w:p w:rsidR="00A51EC5" w:rsidRDefault="00A51EC5" w:rsidP="006F68A8">
      <w:pPr>
        <w:pStyle w:val="aNorm"/>
        <w:numPr>
          <w:ilvl w:val="0"/>
          <w:numId w:val="155"/>
        </w:numPr>
      </w:pPr>
      <w:r>
        <w:t>Continue adding a new freehand measurement, or right-click a second time to turn off the tool.</w:t>
      </w:r>
    </w:p>
    <w:p w:rsidR="00A51EC5" w:rsidRDefault="00A51EC5" w:rsidP="006F68A8">
      <w:pPr>
        <w:pStyle w:val="aNorm"/>
        <w:numPr>
          <w:ilvl w:val="0"/>
          <w:numId w:val="155"/>
        </w:numPr>
      </w:pPr>
      <w:r>
        <w:t xml:space="preserve">To make adjustments to the measurement, enable </w:t>
      </w:r>
      <w:r w:rsidR="000C7D38">
        <w:t>E</w:t>
      </w:r>
      <w:r>
        <w:t xml:space="preserve">dit mode, then reposition the text results or drag the handles as needed.  See </w:t>
      </w:r>
      <w:r w:rsidR="00866BFD" w:rsidRPr="00E30E70">
        <w:rPr>
          <w:rStyle w:val="bLinkRef"/>
        </w:rPr>
        <w:fldChar w:fldCharType="begin"/>
      </w:r>
      <w:r w:rsidR="00866BFD" w:rsidRPr="00E30E70">
        <w:rPr>
          <w:rStyle w:val="bLinkRef"/>
        </w:rPr>
        <w:instrText xml:space="preserve"> REF _Ref250325661 \h </w:instrText>
      </w:r>
      <w:r w:rsidR="00866BFD" w:rsidRPr="00E30E70">
        <w:rPr>
          <w:rStyle w:val="bLinkRef"/>
        </w:rPr>
      </w:r>
      <w:r w:rsidR="00E30E70">
        <w:rPr>
          <w:rStyle w:val="bLinkRef"/>
        </w:rPr>
        <w:instrText xml:space="preserve"> \* MERGEFORMAT </w:instrText>
      </w:r>
      <w:r w:rsidR="00866BFD" w:rsidRPr="00E30E70">
        <w:rPr>
          <w:rStyle w:val="bLinkRef"/>
        </w:rPr>
        <w:fldChar w:fldCharType="separate"/>
      </w:r>
      <w:ins w:id="1819" w:author="Andersen, Charles W.  (ManTech)" w:date="2019-12-10T15:26:00Z">
        <w:r w:rsidR="00380255" w:rsidRPr="00380255">
          <w:rPr>
            <w:rStyle w:val="bLinkRef"/>
            <w:rPrChange w:id="1820" w:author="Andersen, Charles W.  (ManTech)" w:date="2019-12-10T15:26:00Z">
              <w:rPr/>
            </w:rPrChange>
          </w:rPr>
          <w:t>To edit  annotations</w:t>
        </w:r>
      </w:ins>
      <w:del w:id="1821" w:author="Andersen, Charles W.  (ManTech)" w:date="2019-12-10T15:26:00Z">
        <w:r w:rsidR="00B77F99" w:rsidRPr="00B77F99" w:rsidDel="00380255">
          <w:rPr>
            <w:rStyle w:val="bLinkRef"/>
          </w:rPr>
          <w:delText>To edit  annotations</w:delText>
        </w:r>
      </w:del>
      <w:r w:rsidR="00866BFD" w:rsidRPr="00E30E70">
        <w:rPr>
          <w:rStyle w:val="bLinkRef"/>
        </w:rPr>
        <w:fldChar w:fldCharType="end"/>
      </w:r>
      <w:r>
        <w:t xml:space="preserve"> </w:t>
      </w:r>
      <w:r w:rsidR="00965D01">
        <w:t xml:space="preserve">on page </w:t>
      </w:r>
      <w:r w:rsidR="00965D01">
        <w:fldChar w:fldCharType="begin"/>
      </w:r>
      <w:r w:rsidR="00965D01">
        <w:instrText xml:space="preserve"> PAGEREF _Ref250325661 \h </w:instrText>
      </w:r>
      <w:r w:rsidR="00965D01">
        <w:fldChar w:fldCharType="separate"/>
      </w:r>
      <w:ins w:id="1822" w:author="Andersen, Charles W.  (ManTech)" w:date="2019-12-10T15:26:00Z">
        <w:r w:rsidR="00380255">
          <w:rPr>
            <w:noProof/>
          </w:rPr>
          <w:t>98</w:t>
        </w:r>
      </w:ins>
      <w:del w:id="1823" w:author="Andersen, Charles W.  (ManTech)" w:date="2019-12-10T15:26:00Z">
        <w:r w:rsidR="00B77F99" w:rsidDel="00380255">
          <w:rPr>
            <w:noProof/>
          </w:rPr>
          <w:delText>4</w:delText>
        </w:r>
      </w:del>
      <w:r w:rsidR="00965D01">
        <w:fldChar w:fldCharType="end"/>
      </w:r>
      <w:r w:rsidR="00965D01">
        <w:t xml:space="preserve"> </w:t>
      </w:r>
      <w:r>
        <w:t>for more details.</w:t>
      </w:r>
    </w:p>
    <w:p w:rsidR="00256EF8" w:rsidRDefault="00256EF8" w:rsidP="00256EF8">
      <w:pPr>
        <w:pStyle w:val="Heading2"/>
      </w:pPr>
      <w:bookmarkStart w:id="1824" w:name="_Ref267299088"/>
      <w:bookmarkStart w:id="1825" w:name="_Toc508192035"/>
      <w:r>
        <w:t>Working with Annotations</w:t>
      </w:r>
      <w:bookmarkEnd w:id="1824"/>
      <w:bookmarkEnd w:id="1825"/>
      <w:r>
        <w:t xml:space="preserve"> </w:t>
      </w:r>
    </w:p>
    <w:p w:rsidR="00256EF8" w:rsidRDefault="00256EF8" w:rsidP="00256EF8">
      <w:pPr>
        <w:pStyle w:val="aProcHead"/>
      </w:pPr>
      <w:r>
        <w:t>To show or hide annotations</w:t>
      </w:r>
    </w:p>
    <w:p w:rsidR="00256EF8" w:rsidRDefault="00256EF8" w:rsidP="00256EF8">
      <w:pPr>
        <w:pStyle w:val="aNorm"/>
      </w:pPr>
      <w:r>
        <w:fldChar w:fldCharType="begin"/>
      </w:r>
      <w:r>
        <w:instrText xml:space="preserve"> xe "show/hide: measurements" </w:instrText>
      </w:r>
      <w:r>
        <w:fldChar w:fldCharType="end"/>
      </w:r>
      <w:r>
        <w:t xml:space="preserve">Right-click the image, then choose </w:t>
      </w:r>
      <w:r>
        <w:rPr>
          <w:rStyle w:val="Strong"/>
        </w:rPr>
        <w:t xml:space="preserve">Show Session Annotations, Show Stored Annotations, </w:t>
      </w:r>
      <w:r w:rsidRPr="000C2AC6">
        <w:rPr>
          <w:rStyle w:val="Strong"/>
          <w:b w:val="0"/>
        </w:rPr>
        <w:t>or</w:t>
      </w:r>
      <w:r>
        <w:rPr>
          <w:rStyle w:val="Strong"/>
        </w:rPr>
        <w:t xml:space="preserve"> Show All Annotations.</w:t>
      </w:r>
      <w:r>
        <w:t xml:space="preserve"> </w:t>
      </w:r>
    </w:p>
    <w:p w:rsidR="00256EF8" w:rsidRDefault="00256EF8" w:rsidP="00256EF8">
      <w:pPr>
        <w:pStyle w:val="aNorm"/>
      </w:pPr>
      <w:r>
        <w:t xml:space="preserve">Or click the downward arrow on the right of  </w:t>
      </w:r>
      <w:r w:rsidR="00084380" w:rsidRPr="00930110">
        <w:rPr>
          <w:rStyle w:val="icondrop3pt"/>
          <w:noProof/>
        </w:rPr>
        <w:drawing>
          <wp:inline distT="0" distB="0" distL="0" distR="0">
            <wp:extent cx="304800" cy="200025"/>
            <wp:effectExtent l="19050" t="19050" r="0" b="9525"/>
            <wp:docPr id="162" name="Picture 162" descr="Show/hid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how/hide butt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w="6350" cmpd="sng">
                      <a:solidFill>
                        <a:srgbClr val="000000"/>
                      </a:solidFill>
                      <a:miter lim="800000"/>
                      <a:headEnd/>
                      <a:tailEnd/>
                    </a:ln>
                    <a:effectLst/>
                  </pic:spPr>
                </pic:pic>
              </a:graphicData>
            </a:graphic>
          </wp:inline>
        </w:drawing>
      </w:r>
      <w:r>
        <w:t xml:space="preserve">  on the toolbar, and select from the same choices, as shown above.  </w:t>
      </w:r>
    </w:p>
    <w:p w:rsidR="00256EF8" w:rsidRDefault="00256EF8" w:rsidP="00866BFD">
      <w:pPr>
        <w:pStyle w:val="Heading4"/>
      </w:pPr>
      <w:r>
        <w:t xml:space="preserve">To move annotations </w:t>
      </w:r>
    </w:p>
    <w:p w:rsidR="00256EF8" w:rsidRDefault="00256EF8" w:rsidP="006F68A8">
      <w:pPr>
        <w:pStyle w:val="aNorm"/>
        <w:numPr>
          <w:ilvl w:val="0"/>
          <w:numId w:val="166"/>
        </w:numPr>
      </w:pPr>
      <w:r>
        <w:t xml:space="preserve">Click </w:t>
      </w:r>
      <w:r w:rsidR="00084380" w:rsidRPr="00287C83">
        <w:rPr>
          <w:rStyle w:val="bDrop3pt"/>
          <w:noProof/>
        </w:rPr>
        <w:drawing>
          <wp:inline distT="0" distB="0" distL="0" distR="0">
            <wp:extent cx="200025" cy="190500"/>
            <wp:effectExtent l="0" t="0" r="0" b="0"/>
            <wp:docPr id="163" name="Picture 163" descr="Select Annot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elect Annotation butt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in the toolbar, then click</w:t>
      </w:r>
      <w:r w:rsidR="00FB2FCA">
        <w:t xml:space="preserve"> </w:t>
      </w:r>
      <w:r w:rsidR="00084380" w:rsidRPr="00FB2FCA">
        <w:rPr>
          <w:noProof/>
          <w:position w:val="-2"/>
        </w:rPr>
        <w:drawing>
          <wp:inline distT="0" distB="0" distL="0" distR="0">
            <wp:extent cx="180975" cy="200025"/>
            <wp:effectExtent l="0" t="0" r="0" b="0"/>
            <wp:docPr id="164" name="Picture 164" descr="locke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locked icon"/>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sidR="00EE4E89">
        <w:rPr>
          <w:position w:val="-2"/>
        </w:rPr>
        <w:t xml:space="preserve">  </w:t>
      </w:r>
      <w:r>
        <w:t xml:space="preserve">near the annotation you want to move. Or right-click the annotation, and choose </w:t>
      </w:r>
      <w:r w:rsidRPr="00D433AA">
        <w:rPr>
          <w:b/>
        </w:rPr>
        <w:t>Edit Annotation</w:t>
      </w:r>
      <w:r>
        <w:t>.</w:t>
      </w:r>
    </w:p>
    <w:p w:rsidR="00256EF8" w:rsidRDefault="00256EF8" w:rsidP="006F68A8">
      <w:pPr>
        <w:pStyle w:val="aNorm"/>
        <w:numPr>
          <w:ilvl w:val="0"/>
          <w:numId w:val="166"/>
        </w:numPr>
      </w:pPr>
      <w:r>
        <w:t xml:space="preserve">Once you have finished, you can resize, move, or edit other annotations, or you can right-click once to turn off the tool. </w:t>
      </w:r>
    </w:p>
    <w:p w:rsidR="00256EF8" w:rsidRDefault="00256EF8" w:rsidP="00866BFD">
      <w:pPr>
        <w:pStyle w:val="Heading4"/>
      </w:pPr>
      <w:r>
        <w:t>To resize annotations</w:t>
      </w:r>
    </w:p>
    <w:p w:rsidR="00256EF8" w:rsidRDefault="00256EF8" w:rsidP="006F68A8">
      <w:pPr>
        <w:pStyle w:val="aNorm"/>
        <w:numPr>
          <w:ilvl w:val="0"/>
          <w:numId w:val="152"/>
        </w:numPr>
      </w:pPr>
      <w:r>
        <w:t xml:space="preserve">Click </w:t>
      </w:r>
      <w:r w:rsidR="00084380">
        <w:rPr>
          <w:rStyle w:val="bDrop3pt"/>
          <w:noProof/>
        </w:rPr>
        <w:drawing>
          <wp:inline distT="0" distB="0" distL="0" distR="0">
            <wp:extent cx="200025" cy="190500"/>
            <wp:effectExtent l="0" t="0" r="0" b="0"/>
            <wp:docPr id="165" name="Picture 165" descr="Select Annot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elect Annotation butt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in the toolbar, then click </w:t>
      </w:r>
      <w:r w:rsidR="00084380" w:rsidRPr="00FB2FCA">
        <w:rPr>
          <w:noProof/>
          <w:position w:val="-2"/>
        </w:rPr>
        <w:drawing>
          <wp:inline distT="0" distB="0" distL="0" distR="0">
            <wp:extent cx="180975" cy="200025"/>
            <wp:effectExtent l="0" t="0" r="0" b="0"/>
            <wp:docPr id="166" name="Picture 166" descr="locke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locked icon"/>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t xml:space="preserve"> near the annotation you want to resize. Or right-click the annotation, and choose </w:t>
      </w:r>
      <w:r w:rsidRPr="00D433AA">
        <w:rPr>
          <w:b/>
        </w:rPr>
        <w:t>Edit Annotation</w:t>
      </w:r>
      <w:r>
        <w:t>.</w:t>
      </w:r>
    </w:p>
    <w:p w:rsidR="00256EF8" w:rsidRDefault="00256EF8" w:rsidP="006F68A8">
      <w:pPr>
        <w:pStyle w:val="aNorm"/>
        <w:keepNext/>
        <w:numPr>
          <w:ilvl w:val="0"/>
          <w:numId w:val="152"/>
        </w:numPr>
      </w:pPr>
      <w:r>
        <w:t>Drag any of the sizing handles to change the size of the annotation.</w:t>
      </w:r>
    </w:p>
    <w:p w:rsidR="00256EF8" w:rsidRDefault="00084380" w:rsidP="00256EF8">
      <w:pPr>
        <w:pStyle w:val="aNorm0"/>
        <w:jc w:val="center"/>
      </w:pPr>
      <w:r>
        <w:rPr>
          <w:noProof/>
        </w:rPr>
        <w:drawing>
          <wp:inline distT="0" distB="0" distL="0" distR="0">
            <wp:extent cx="3028950" cy="1905000"/>
            <wp:effectExtent l="0" t="0" r="0" b="0"/>
            <wp:docPr id="167" name="Picture 167" descr="sizing han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izing handl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28950" cy="1905000"/>
                    </a:xfrm>
                    <a:prstGeom prst="rect">
                      <a:avLst/>
                    </a:prstGeom>
                    <a:noFill/>
                    <a:ln>
                      <a:noFill/>
                    </a:ln>
                  </pic:spPr>
                </pic:pic>
              </a:graphicData>
            </a:graphic>
          </wp:inline>
        </w:drawing>
      </w:r>
    </w:p>
    <w:p w:rsidR="00256EF8" w:rsidRDefault="00256EF8" w:rsidP="006F68A8">
      <w:pPr>
        <w:pStyle w:val="aNorm"/>
        <w:numPr>
          <w:ilvl w:val="0"/>
          <w:numId w:val="152"/>
        </w:numPr>
      </w:pPr>
      <w:r>
        <w:t>Once you have finished, you can resize, move, or edit other annotations, or you can right-click once to turn off the tool.</w:t>
      </w:r>
    </w:p>
    <w:p w:rsidR="005457D0" w:rsidRDefault="00D01C62" w:rsidP="00866BFD">
      <w:pPr>
        <w:pStyle w:val="Heading4"/>
      </w:pPr>
      <w:bookmarkStart w:id="1826" w:name="_Ref250325661"/>
      <w:r>
        <w:t xml:space="preserve">To </w:t>
      </w:r>
      <w:r w:rsidR="0010292A">
        <w:t>e</w:t>
      </w:r>
      <w:r>
        <w:t xml:space="preserve">dit </w:t>
      </w:r>
      <w:r w:rsidR="00FB2FCA">
        <w:t xml:space="preserve"> </w:t>
      </w:r>
      <w:r w:rsidR="0010292A">
        <w:t>a</w:t>
      </w:r>
      <w:r w:rsidR="0059681B">
        <w:t>nnotations</w:t>
      </w:r>
      <w:bookmarkEnd w:id="1826"/>
    </w:p>
    <w:p w:rsidR="00D01C62" w:rsidRDefault="00D01C62" w:rsidP="006F68A8">
      <w:pPr>
        <w:pStyle w:val="aNorm"/>
        <w:numPr>
          <w:ilvl w:val="0"/>
          <w:numId w:val="151"/>
        </w:numPr>
      </w:pPr>
      <w:r>
        <w:t xml:space="preserve">Click </w:t>
      </w:r>
      <w:r w:rsidR="00084380">
        <w:rPr>
          <w:rStyle w:val="bDrop3pt"/>
          <w:noProof/>
        </w:rPr>
        <w:drawing>
          <wp:inline distT="0" distB="0" distL="0" distR="0">
            <wp:extent cx="200025" cy="190500"/>
            <wp:effectExtent l="0" t="0" r="0" b="0"/>
            <wp:docPr id="168" name="Picture 168" descr="Select Annot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elect Annotation butt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in the toolbar, then click </w:t>
      </w:r>
      <w:r w:rsidR="00084380" w:rsidRPr="009B605F">
        <w:rPr>
          <w:noProof/>
          <w:position w:val="-2"/>
        </w:rPr>
        <w:drawing>
          <wp:inline distT="0" distB="0" distL="0" distR="0">
            <wp:extent cx="180975" cy="200025"/>
            <wp:effectExtent l="0" t="0" r="0" b="0"/>
            <wp:docPr id="169" name="Picture 169" descr="lo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lock icon"/>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t xml:space="preserve"> near the annotation you want to </w:t>
      </w:r>
      <w:r w:rsidR="009756E3">
        <w:t>edit</w:t>
      </w:r>
      <w:r>
        <w:t xml:space="preserve">. Or right-click the annotation, and choose </w:t>
      </w:r>
      <w:r w:rsidRPr="00D433AA">
        <w:rPr>
          <w:b/>
        </w:rPr>
        <w:t>Edit Annotation</w:t>
      </w:r>
      <w:r>
        <w:t>.</w:t>
      </w:r>
    </w:p>
    <w:p w:rsidR="003767A5" w:rsidRDefault="003767A5" w:rsidP="008A20EB">
      <w:pPr>
        <w:pStyle w:val="aNorm"/>
        <w:tabs>
          <w:tab w:val="clear" w:pos="360"/>
          <w:tab w:val="clear" w:pos="4320"/>
        </w:tabs>
      </w:pPr>
      <w:r w:rsidRPr="003767A5">
        <w:rPr>
          <w:rFonts w:ascii="Arial" w:hAnsi="Arial" w:cs="Arial"/>
          <w:b/>
          <w:sz w:val="20"/>
          <w:szCs w:val="20"/>
        </w:rPr>
        <w:t>Note</w:t>
      </w:r>
      <w:r w:rsidR="00A94544">
        <w:t xml:space="preserve"> </w:t>
      </w:r>
      <w:r>
        <w:t xml:space="preserve"> Only one annotation at a time </w:t>
      </w:r>
      <w:r w:rsidR="009756E3">
        <w:t>in an image can be unlocked</w:t>
      </w:r>
      <w:r>
        <w:t xml:space="preserve"> for editing. Clicking </w:t>
      </w:r>
      <w:r w:rsidR="00084380" w:rsidRPr="009B605F">
        <w:rPr>
          <w:noProof/>
          <w:position w:val="-2"/>
        </w:rPr>
        <w:drawing>
          <wp:inline distT="0" distB="0" distL="0" distR="0">
            <wp:extent cx="180975" cy="200025"/>
            <wp:effectExtent l="0" t="0" r="0" b="0"/>
            <wp:docPr id="170" name="Picture 170" descr="lo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lock icon"/>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Pr>
          <w:rFonts w:ascii="Tahoma" w:hAnsi="Tahoma" w:cs="Tahoma"/>
          <w:position w:val="-4"/>
        </w:rPr>
        <w:t xml:space="preserve"> </w:t>
      </w:r>
      <w:r w:rsidR="008A20EB" w:rsidRPr="008A20EB">
        <w:t xml:space="preserve">on an annotation </w:t>
      </w:r>
      <w:r>
        <w:t xml:space="preserve">releases only that </w:t>
      </w:r>
      <w:r w:rsidR="006E1268">
        <w:t>particular</w:t>
      </w:r>
      <w:r>
        <w:t xml:space="preserve"> annotation from its locked state. </w:t>
      </w:r>
    </w:p>
    <w:p w:rsidR="00D65485" w:rsidRDefault="009756E3" w:rsidP="006F68A8">
      <w:pPr>
        <w:numPr>
          <w:ilvl w:val="0"/>
          <w:numId w:val="151"/>
        </w:numPr>
        <w:tabs>
          <w:tab w:val="left" w:pos="4320"/>
        </w:tabs>
        <w:spacing w:after="240"/>
      </w:pPr>
      <w:r>
        <w:t>Make the changes you want to the annotation by clicking and dragging handles in a drawing tool</w:t>
      </w:r>
      <w:r w:rsidR="00D65485">
        <w:t>,</w:t>
      </w:r>
      <w:r>
        <w:t xml:space="preserve"> or </w:t>
      </w:r>
      <w:r w:rsidR="00D65485">
        <w:t xml:space="preserve">clicking and dragging </w:t>
      </w:r>
      <w:r>
        <w:t xml:space="preserve">endpoints in a line. </w:t>
      </w:r>
    </w:p>
    <w:p w:rsidR="00D65485" w:rsidRDefault="00D65485" w:rsidP="00B63FB7">
      <w:pPr>
        <w:spacing w:after="240"/>
      </w:pPr>
      <w:r w:rsidRPr="00B63FB7">
        <w:rPr>
          <w:rFonts w:ascii="Arial" w:hAnsi="Arial" w:cs="Arial"/>
          <w:b/>
          <w:sz w:val="20"/>
          <w:szCs w:val="20"/>
        </w:rPr>
        <w:t>Note</w:t>
      </w:r>
      <w:r>
        <w:t xml:space="preserve">  While in Editing mode, </w:t>
      </w:r>
      <w:r w:rsidR="00B63FB7">
        <w:t>the arrow drawing tool</w:t>
      </w:r>
      <w:r>
        <w:t xml:space="preserve"> </w:t>
      </w:r>
      <w:r w:rsidR="00B63FB7">
        <w:t>h</w:t>
      </w:r>
      <w:r>
        <w:t>as handles to drag for repositioning</w:t>
      </w:r>
      <w:r w:rsidR="00B63FB7">
        <w:t xml:space="preserve"> and re-sizing.</w:t>
      </w:r>
      <w:r>
        <w:t xml:space="preserve"> </w:t>
      </w:r>
      <w:r w:rsidR="00B63FB7">
        <w:t>However,</w:t>
      </w:r>
      <w:r>
        <w:t xml:space="preserve"> to facilitate precise measurement, the length-measurement tool d</w:t>
      </w:r>
      <w:r w:rsidR="00B63FB7">
        <w:t xml:space="preserve">oes </w:t>
      </w:r>
      <w:r>
        <w:t>not.</w:t>
      </w:r>
      <w:r w:rsidR="00B63FB7">
        <w:t xml:space="preserve"> When the cursor hovers at the line’s endpoint, crosshairs will display to show the cursor is in the correct position</w:t>
      </w:r>
      <w:r>
        <w:t xml:space="preserve"> </w:t>
      </w:r>
      <w:r w:rsidR="00B63FB7">
        <w:t>for clicking and dragging the line.</w:t>
      </w:r>
    </w:p>
    <w:p w:rsidR="008A20EB" w:rsidRPr="00D01C62" w:rsidRDefault="008A20EB" w:rsidP="006F68A8">
      <w:pPr>
        <w:numPr>
          <w:ilvl w:val="0"/>
          <w:numId w:val="151"/>
        </w:numPr>
        <w:tabs>
          <w:tab w:val="left" w:pos="4320"/>
        </w:tabs>
        <w:spacing w:after="240"/>
      </w:pPr>
      <w:r>
        <w:t>Right-click once to turn off the tool.</w:t>
      </w:r>
    </w:p>
    <w:p w:rsidR="00256EF8" w:rsidRDefault="00256EF8" w:rsidP="00256EF8">
      <w:pPr>
        <w:pStyle w:val="aProcHead"/>
      </w:pPr>
      <w:r>
        <w:t>To edit text labels</w:t>
      </w:r>
    </w:p>
    <w:p w:rsidR="00256EF8" w:rsidRDefault="00256EF8" w:rsidP="006F68A8">
      <w:pPr>
        <w:pStyle w:val="aNorm"/>
        <w:numPr>
          <w:ilvl w:val="0"/>
          <w:numId w:val="221"/>
        </w:numPr>
      </w:pPr>
      <w:r>
        <w:fldChar w:fldCharType="begin"/>
      </w:r>
      <w:r>
        <w:instrText xml:space="preserve"> xe "text, annotation: editing" </w:instrText>
      </w:r>
      <w:r>
        <w:fldChar w:fldCharType="end"/>
      </w:r>
      <w:r>
        <w:t xml:space="preserve">Click </w:t>
      </w:r>
      <w:r w:rsidR="00084380">
        <w:rPr>
          <w:rStyle w:val="bDrop3pt"/>
          <w:noProof/>
        </w:rPr>
        <w:drawing>
          <wp:inline distT="0" distB="0" distL="0" distR="0">
            <wp:extent cx="200025" cy="190500"/>
            <wp:effectExtent l="0" t="0" r="0" b="0"/>
            <wp:docPr id="171" name="Picture 171" descr="Select Annot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elect Annotation butt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in the toolbar to turn on the Select Annotation tool, or right-click the text annotation you want to edit.</w:t>
      </w:r>
    </w:p>
    <w:p w:rsidR="00256EF8" w:rsidRDefault="00256EF8" w:rsidP="006F68A8">
      <w:pPr>
        <w:pStyle w:val="aNorm"/>
        <w:numPr>
          <w:ilvl w:val="0"/>
          <w:numId w:val="221"/>
        </w:numPr>
      </w:pPr>
      <w:r>
        <w:t>Double-click the text annotation.</w:t>
      </w:r>
    </w:p>
    <w:p w:rsidR="00256EF8" w:rsidRDefault="00256EF8" w:rsidP="006F68A8">
      <w:pPr>
        <w:pStyle w:val="aNorm"/>
        <w:numPr>
          <w:ilvl w:val="0"/>
          <w:numId w:val="221"/>
        </w:numPr>
      </w:pPr>
      <w:r>
        <w:t>Edit the text.</w:t>
      </w:r>
    </w:p>
    <w:p w:rsidR="00256EF8" w:rsidRDefault="00256EF8" w:rsidP="006F68A8">
      <w:pPr>
        <w:pStyle w:val="aNorm"/>
        <w:numPr>
          <w:ilvl w:val="0"/>
          <w:numId w:val="221"/>
        </w:numPr>
      </w:pPr>
      <w:r>
        <w:t>Click once outside the text annotation to finalize your edits.</w:t>
      </w:r>
    </w:p>
    <w:p w:rsidR="00256EF8" w:rsidRDefault="00256EF8" w:rsidP="006F68A8">
      <w:pPr>
        <w:pStyle w:val="aNorm"/>
        <w:numPr>
          <w:ilvl w:val="0"/>
          <w:numId w:val="221"/>
        </w:numPr>
      </w:pPr>
      <w:r>
        <w:t>Once you have finished, you can resize, move, or edit other annotations, or you can right-click once to turn off the tool.</w:t>
      </w:r>
    </w:p>
    <w:p w:rsidR="00256EF8" w:rsidRDefault="00256EF8" w:rsidP="00256EF8">
      <w:pPr>
        <w:pStyle w:val="Heading2"/>
      </w:pPr>
      <w:bookmarkStart w:id="1827" w:name="_Using_Show/Hide"/>
      <w:bookmarkStart w:id="1828" w:name="_Ref248808445"/>
      <w:bookmarkStart w:id="1829" w:name="_Toc508192036"/>
      <w:bookmarkEnd w:id="1827"/>
      <w:r>
        <w:t>Using Show/Hide</w:t>
      </w:r>
      <w:bookmarkEnd w:id="1828"/>
      <w:bookmarkEnd w:id="1829"/>
      <w:r w:rsidR="003F7041">
        <w:fldChar w:fldCharType="begin"/>
      </w:r>
      <w:r w:rsidR="003F7041">
        <w:instrText xml:space="preserve"> XE "</w:instrText>
      </w:r>
      <w:r w:rsidR="003F7041" w:rsidRPr="00F35FD9">
        <w:instrText>Using Show/Hide</w:instrText>
      </w:r>
      <w:r w:rsidR="003F7041">
        <w:instrText xml:space="preserve">" </w:instrText>
      </w:r>
      <w:r w:rsidR="003F7041">
        <w:fldChar w:fldCharType="end"/>
      </w:r>
    </w:p>
    <w:p w:rsidR="00256EF8" w:rsidRDefault="00256EF8" w:rsidP="00256EF8">
      <w:pPr>
        <w:pStyle w:val="aProcHead"/>
      </w:pPr>
      <w:r>
        <w:t>Introduction to layers</w:t>
      </w:r>
    </w:p>
    <w:p w:rsidR="00256EF8" w:rsidRPr="00617AF2" w:rsidRDefault="00256EF8" w:rsidP="00256EF8">
      <w:pPr>
        <w:pStyle w:val="aNorm"/>
      </w:pPr>
      <w:r>
        <w:t>Three different layers (views) are available to you for seeing annotations you or others have made to images. You can elect to see all annotations, or only the ones that were made and saved by a prior user, or only the ones you have made. The show/hide button, directly to the left of the Annotations button, has three different ways to look on the toolbar, depending on which display layer you have selected</w:t>
      </w:r>
      <w:r w:rsidRPr="00617AF2">
        <w:t xml:space="preserve"> </w:t>
      </w:r>
      <w:r>
        <w:t xml:space="preserve">most recently. </w:t>
      </w:r>
    </w:p>
    <w:p w:rsidR="00256EF8" w:rsidRPr="00617AF2" w:rsidRDefault="00084380" w:rsidP="00256EF8">
      <w:pPr>
        <w:pStyle w:val="aNorm"/>
        <w:jc w:val="center"/>
      </w:pPr>
      <w:r>
        <w:rPr>
          <w:noProof/>
        </w:rPr>
        <w:drawing>
          <wp:inline distT="0" distB="0" distL="0" distR="0">
            <wp:extent cx="2876550" cy="828675"/>
            <wp:effectExtent l="0" t="0" r="0" b="0"/>
            <wp:docPr id="172" name="Picture 172" descr="Show/hide button with option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how/hide button with options displayed."/>
                    <pic:cNvPicPr>
                      <a:picLocks noChangeAspect="1" noChangeArrowheads="1"/>
                    </pic:cNvPicPr>
                  </pic:nvPicPr>
                  <pic:blipFill>
                    <a:blip r:embed="rId143">
                      <a:extLst>
                        <a:ext uri="{28A0092B-C50C-407E-A947-70E740481C1C}">
                          <a14:useLocalDpi xmlns:a14="http://schemas.microsoft.com/office/drawing/2010/main" val="0"/>
                        </a:ext>
                      </a:extLst>
                    </a:blip>
                    <a:srcRect t="1999"/>
                    <a:stretch>
                      <a:fillRect/>
                    </a:stretch>
                  </pic:blipFill>
                  <pic:spPr bwMode="auto">
                    <a:xfrm>
                      <a:off x="0" y="0"/>
                      <a:ext cx="2876550" cy="828675"/>
                    </a:xfrm>
                    <a:prstGeom prst="rect">
                      <a:avLst/>
                    </a:prstGeom>
                    <a:noFill/>
                    <a:ln>
                      <a:noFill/>
                    </a:ln>
                  </pic:spPr>
                </pic:pic>
              </a:graphicData>
            </a:graphic>
          </wp:inline>
        </w:drawing>
      </w:r>
    </w:p>
    <w:p w:rsidR="00256EF8" w:rsidRDefault="00256EF8" w:rsidP="00256EF8">
      <w:pPr>
        <w:pStyle w:val="aProcHead"/>
      </w:pPr>
      <w:r>
        <w:t>Showing and Hiding Annotations</w:t>
      </w:r>
    </w:p>
    <w:p w:rsidR="00256EF8" w:rsidRDefault="00256EF8" w:rsidP="00256EF8">
      <w:pPr>
        <w:pStyle w:val="aNorm"/>
      </w:pPr>
      <w:r>
        <w:fldChar w:fldCharType="begin"/>
      </w:r>
      <w:r>
        <w:instrText xml:space="preserve"> xe "show/hide: measurements" </w:instrText>
      </w:r>
      <w:r>
        <w:fldChar w:fldCharType="end"/>
      </w:r>
      <w:r>
        <w:t xml:space="preserve">Right-click the image, then choose </w:t>
      </w:r>
      <w:r>
        <w:rPr>
          <w:rStyle w:val="Strong"/>
        </w:rPr>
        <w:t xml:space="preserve">Show Session Annotations, Show Stored Annotations, </w:t>
      </w:r>
      <w:r w:rsidRPr="000C2AC6">
        <w:rPr>
          <w:rStyle w:val="Strong"/>
          <w:b w:val="0"/>
        </w:rPr>
        <w:t>or</w:t>
      </w:r>
      <w:r>
        <w:rPr>
          <w:rStyle w:val="Strong"/>
        </w:rPr>
        <w:t xml:space="preserve"> Show All Annotations.</w:t>
      </w:r>
      <w:r>
        <w:t xml:space="preserve"> </w:t>
      </w:r>
    </w:p>
    <w:p w:rsidR="00256EF8" w:rsidRDefault="00256EF8" w:rsidP="00256EF8">
      <w:pPr>
        <w:pStyle w:val="aNorm"/>
      </w:pPr>
      <w:r>
        <w:t xml:space="preserve">Or click the downward arrow on the right of  </w:t>
      </w:r>
      <w:r w:rsidR="00084380" w:rsidRPr="00930110">
        <w:rPr>
          <w:rStyle w:val="icondrop3pt"/>
          <w:noProof/>
        </w:rPr>
        <w:drawing>
          <wp:inline distT="0" distB="0" distL="0" distR="0">
            <wp:extent cx="304800" cy="200025"/>
            <wp:effectExtent l="19050" t="19050" r="0" b="9525"/>
            <wp:docPr id="173" name="Picture 173" descr="Show/hid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how/hide butt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w="6350" cmpd="sng">
                      <a:solidFill>
                        <a:srgbClr val="000000"/>
                      </a:solidFill>
                      <a:miter lim="800000"/>
                      <a:headEnd/>
                      <a:tailEnd/>
                    </a:ln>
                    <a:effectLst/>
                  </pic:spPr>
                </pic:pic>
              </a:graphicData>
            </a:graphic>
          </wp:inline>
        </w:drawing>
      </w:r>
      <w:r>
        <w:t xml:space="preserve">, and select from the same choices, as shown above.  </w:t>
      </w:r>
    </w:p>
    <w:p w:rsidR="00256EF8" w:rsidRDefault="00256EF8" w:rsidP="00256EF8">
      <w:pPr>
        <w:pStyle w:val="Heading2"/>
      </w:pPr>
      <w:bookmarkStart w:id="1830" w:name="_Using_Calibrate"/>
      <w:bookmarkStart w:id="1831" w:name="_Ref248808466"/>
      <w:bookmarkStart w:id="1832" w:name="_Ref263785229"/>
      <w:bookmarkStart w:id="1833" w:name="_Toc508192037"/>
      <w:bookmarkEnd w:id="1830"/>
      <w:r>
        <w:t>Using Calibrate</w:t>
      </w:r>
      <w:bookmarkEnd w:id="1831"/>
      <w:bookmarkEnd w:id="1832"/>
      <w:bookmarkEnd w:id="1833"/>
    </w:p>
    <w:p w:rsidR="00256EF8" w:rsidRDefault="003F7041" w:rsidP="003F7041">
      <w:pPr>
        <w:pStyle w:val="aNorm"/>
      </w:pPr>
      <w:r>
        <w:fldChar w:fldCharType="begin"/>
      </w:r>
      <w:r>
        <w:instrText xml:space="preserve"> XE "</w:instrText>
      </w:r>
      <w:r w:rsidRPr="005D129A">
        <w:instrText>Using Calibrate</w:instrText>
      </w:r>
      <w:r>
        <w:instrText xml:space="preserve">" </w:instrText>
      </w:r>
      <w:r>
        <w:fldChar w:fldCharType="end"/>
      </w:r>
      <w:r w:rsidR="00256EF8">
        <w:t>The Calibrate tool displays automatically if you try to measure an image that does not have a modality-defined pixel size. If the image in question has an embedded measurement scale, you can use the embedded scale and the Calibrate tool to set a pixel size manually.</w:t>
      </w:r>
    </w:p>
    <w:p w:rsidR="00256EF8" w:rsidRDefault="00256EF8" w:rsidP="00256EF8">
      <w:pPr>
        <w:pStyle w:val="aNorm"/>
      </w:pPr>
      <w:r>
        <w:t>If the Calibrate tool has been used, measurement values will display one of the following:</w:t>
      </w:r>
    </w:p>
    <w:p w:rsidR="00256EF8" w:rsidRDefault="00256EF8" w:rsidP="006F68A8">
      <w:pPr>
        <w:pStyle w:val="aNorm"/>
        <w:numPr>
          <w:ilvl w:val="0"/>
          <w:numId w:val="160"/>
        </w:numPr>
        <w:tabs>
          <w:tab w:val="clear" w:pos="360"/>
        </w:tabs>
      </w:pPr>
      <w:r>
        <w:t xml:space="preserve">A </w:t>
      </w:r>
      <w:r>
        <w:rPr>
          <w:rStyle w:val="bMono"/>
        </w:rPr>
        <w:t>(c)</w:t>
      </w:r>
      <w:r>
        <w:t xml:space="preserve"> label indicates that pixel size was set manually.</w:t>
      </w:r>
    </w:p>
    <w:p w:rsidR="00256EF8" w:rsidRDefault="00256EF8" w:rsidP="006F68A8">
      <w:pPr>
        <w:pStyle w:val="aNorm"/>
        <w:numPr>
          <w:ilvl w:val="0"/>
          <w:numId w:val="160"/>
        </w:numPr>
        <w:tabs>
          <w:tab w:val="clear" w:pos="360"/>
        </w:tabs>
      </w:pPr>
      <w:r>
        <w:t xml:space="preserve">A </w:t>
      </w:r>
      <w:r>
        <w:rPr>
          <w:rStyle w:val="bMono"/>
        </w:rPr>
        <w:t>(c*)</w:t>
      </w:r>
      <w:r>
        <w:t xml:space="preserve"> label indicates that a manually defined pixel size has been used to override a modality-defined pixel size.</w:t>
      </w:r>
    </w:p>
    <w:p w:rsidR="00256EF8" w:rsidRDefault="00256EF8" w:rsidP="00256EF8">
      <w:pPr>
        <w:pStyle w:val="aProcHead"/>
      </w:pPr>
      <w:r>
        <w:t xml:space="preserve">To use the </w:t>
      </w:r>
      <w:r w:rsidR="006E6B78">
        <w:t>C</w:t>
      </w:r>
      <w:r>
        <w:t xml:space="preserve">alibrate tool </w:t>
      </w:r>
    </w:p>
    <w:p w:rsidR="00256EF8" w:rsidRDefault="00256EF8" w:rsidP="006F68A8">
      <w:pPr>
        <w:pStyle w:val="aNorm"/>
        <w:numPr>
          <w:ilvl w:val="0"/>
          <w:numId w:val="147"/>
        </w:numPr>
      </w:pPr>
      <w:r>
        <w:fldChar w:fldCharType="begin"/>
      </w:r>
      <w:r>
        <w:instrText xml:space="preserve"> xe "Calibrate tool" </w:instrText>
      </w:r>
      <w:r>
        <w:fldChar w:fldCharType="end"/>
      </w:r>
      <w:r>
        <w:fldChar w:fldCharType="begin"/>
      </w:r>
      <w:r>
        <w:instrText xml:space="preserve"> xe "measurements: Calibrate tool and" </w:instrText>
      </w:r>
      <w:r>
        <w:fldChar w:fldCharType="end"/>
      </w:r>
      <w:r>
        <w:t xml:space="preserve">If the Calibrate tool is not already turned on, click </w:t>
      </w:r>
      <w:r w:rsidR="00084380" w:rsidRPr="005C78B8">
        <w:rPr>
          <w:rStyle w:val="icondrop3pt"/>
          <w:noProof/>
        </w:rPr>
        <w:drawing>
          <wp:inline distT="0" distB="0" distL="0" distR="0">
            <wp:extent cx="219075" cy="190500"/>
            <wp:effectExtent l="0" t="0" r="0" b="0"/>
            <wp:docPr id="174" name="Picture 174" descr="Calibr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alibrate butt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rPr>
          <w:rStyle w:val="bDrop3pt"/>
        </w:rPr>
        <w:t xml:space="preserve"> </w:t>
      </w:r>
      <w:r>
        <w:t xml:space="preserve">in the viewport and drag down to open the pull-down menu, then click </w:t>
      </w:r>
      <w:r>
        <w:rPr>
          <w:rStyle w:val="Strong"/>
        </w:rPr>
        <w:t>Calibrate</w:t>
      </w:r>
      <w:r>
        <w:t>.</w:t>
      </w:r>
    </w:p>
    <w:p w:rsidR="00256EF8" w:rsidRDefault="00256EF8" w:rsidP="006F68A8">
      <w:pPr>
        <w:pStyle w:val="aNorm"/>
        <w:numPr>
          <w:ilvl w:val="0"/>
          <w:numId w:val="147"/>
        </w:numPr>
      </w:pPr>
      <w:r>
        <w:t xml:space="preserve">While the mouse pointer looks like </w:t>
      </w:r>
      <w:r w:rsidR="00084380" w:rsidRPr="002D37B8">
        <w:rPr>
          <w:noProof/>
          <w:position w:val="-2"/>
        </w:rPr>
        <w:drawing>
          <wp:inline distT="0" distB="0" distL="0" distR="0">
            <wp:extent cx="200025" cy="190500"/>
            <wp:effectExtent l="0" t="0" r="0" b="0"/>
            <wp:docPr id="175" name="Picture 175" descr="Calibrat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alibrate point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draw a line between the two points that you want to use to establish a measurement standard.</w:t>
      </w:r>
    </w:p>
    <w:p w:rsidR="00256EF8" w:rsidRDefault="00256EF8" w:rsidP="006F68A8">
      <w:pPr>
        <w:pStyle w:val="aNorm"/>
        <w:numPr>
          <w:ilvl w:val="1"/>
          <w:numId w:val="147"/>
        </w:numPr>
      </w:pPr>
      <w:r>
        <w:t>The Calibrate</w:t>
      </w:r>
      <w:r w:rsidR="007E0C23">
        <w:t xml:space="preserve"> Image</w:t>
      </w:r>
      <w:r>
        <w:t xml:space="preserve"> dialog will display as you start drawing the line.</w:t>
      </w:r>
    </w:p>
    <w:p w:rsidR="00256EF8" w:rsidRDefault="00256EF8" w:rsidP="006F68A8">
      <w:pPr>
        <w:pStyle w:val="aNorm"/>
        <w:numPr>
          <w:ilvl w:val="1"/>
          <w:numId w:val="147"/>
        </w:numPr>
      </w:pPr>
      <w:r>
        <w:t>If the line is not ideally placed, you can re-draw the line.</w:t>
      </w:r>
    </w:p>
    <w:p w:rsidR="00256EF8" w:rsidRDefault="00256EF8" w:rsidP="006F68A8">
      <w:pPr>
        <w:pStyle w:val="aNorm"/>
        <w:numPr>
          <w:ilvl w:val="0"/>
          <w:numId w:val="147"/>
        </w:numPr>
      </w:pPr>
      <w:r>
        <w:t>In the Calibrate</w:t>
      </w:r>
      <w:r w:rsidR="007E0C23">
        <w:t xml:space="preserve"> Image</w:t>
      </w:r>
      <w:r>
        <w:t xml:space="preserve"> dialog, enter the length of the line that you drew, and then </w:t>
      </w:r>
      <w:r w:rsidR="007E0C23">
        <w:t>choose the unit length (centimeters, millimeters, or inches).</w:t>
      </w:r>
    </w:p>
    <w:p w:rsidR="006E6B78" w:rsidRDefault="006E6B78" w:rsidP="006F68A8">
      <w:pPr>
        <w:pStyle w:val="aNorm"/>
        <w:numPr>
          <w:ilvl w:val="0"/>
          <w:numId w:val="147"/>
        </w:numPr>
      </w:pPr>
      <w:r>
        <w:t>Check the Apply to Image Set check-box if you want this calibration to be used for all images in the image set; otherwise, the calibration will apply to the individual image only.</w:t>
      </w:r>
    </w:p>
    <w:p w:rsidR="00256EF8" w:rsidRDefault="00256EF8" w:rsidP="006F68A8">
      <w:pPr>
        <w:pStyle w:val="aNorm"/>
        <w:numPr>
          <w:ilvl w:val="0"/>
          <w:numId w:val="147"/>
        </w:numPr>
      </w:pPr>
      <w:r>
        <w:t xml:space="preserve">Click </w:t>
      </w:r>
      <w:r>
        <w:rPr>
          <w:rStyle w:val="Strong"/>
        </w:rPr>
        <w:t>OK</w:t>
      </w:r>
      <w:r>
        <w:t xml:space="preserve">. </w:t>
      </w:r>
    </w:p>
    <w:p w:rsidR="00256EF8" w:rsidRPr="0063748D" w:rsidRDefault="00256EF8" w:rsidP="00256EF8">
      <w:pPr>
        <w:pStyle w:val="aNorm0"/>
      </w:pPr>
      <w:r>
        <w:rPr>
          <w:rStyle w:val="bLeadin"/>
        </w:rPr>
        <w:t xml:space="preserve">Tip  </w:t>
      </w:r>
      <w:r>
        <w:t>To remove calibration settings for a viewport, clear and reload the image in the viewport.</w:t>
      </w:r>
    </w:p>
    <w:p w:rsidR="00256EF8" w:rsidRDefault="00256EF8" w:rsidP="00256EF8">
      <w:pPr>
        <w:pStyle w:val="Heading2"/>
      </w:pPr>
      <w:bookmarkStart w:id="1834" w:name="_Setting_Annotation_Properties"/>
      <w:bookmarkStart w:id="1835" w:name="_Ref248808487"/>
      <w:bookmarkStart w:id="1836" w:name="_Toc508192038"/>
      <w:bookmarkEnd w:id="1834"/>
      <w:r>
        <w:t>Setting Annotation Properties</w:t>
      </w:r>
      <w:bookmarkEnd w:id="1835"/>
      <w:bookmarkEnd w:id="1836"/>
    </w:p>
    <w:p w:rsidR="00256EF8" w:rsidRDefault="00256EF8" w:rsidP="00256EF8">
      <w:pPr>
        <w:pStyle w:val="aNorm"/>
      </w:pPr>
      <w:r>
        <w:fldChar w:fldCharType="begin"/>
      </w:r>
      <w:r>
        <w:instrText xml:space="preserve"> xe "annotations: properties of" </w:instrText>
      </w:r>
      <w:r>
        <w:fldChar w:fldCharType="end"/>
      </w:r>
      <w:r>
        <w:fldChar w:fldCharType="begin"/>
      </w:r>
      <w:r>
        <w:instrText xml:space="preserve"> xe "measurements: properties of" </w:instrText>
      </w:r>
      <w:r>
        <w:fldChar w:fldCharType="end"/>
      </w:r>
      <w:r>
        <w:fldChar w:fldCharType="begin"/>
      </w:r>
      <w:r>
        <w:instrText xml:space="preserve"> xe "lines, annotation: properties of" </w:instrText>
      </w:r>
      <w:r>
        <w:fldChar w:fldCharType="end"/>
      </w:r>
      <w:r>
        <w:fldChar w:fldCharType="begin"/>
      </w:r>
      <w:r>
        <w:instrText xml:space="preserve"> xe "lines, measurement: properties of" </w:instrText>
      </w:r>
      <w:r>
        <w:fldChar w:fldCharType="end"/>
      </w:r>
      <w:r>
        <w:fldChar w:fldCharType="begin"/>
      </w:r>
      <w:r>
        <w:instrText xml:space="preserve"> xe "text, annotation: properties of" </w:instrText>
      </w:r>
      <w:r>
        <w:fldChar w:fldCharType="end"/>
      </w:r>
      <w:r>
        <w:fldChar w:fldCharType="begin"/>
      </w:r>
      <w:r>
        <w:instrText xml:space="preserve"> xe "ellipses, annotation: properties of" </w:instrText>
      </w:r>
      <w:r>
        <w:fldChar w:fldCharType="end"/>
      </w:r>
      <w:r>
        <w:fldChar w:fldCharType="begin"/>
      </w:r>
      <w:r>
        <w:instrText xml:space="preserve"> xe "rectangles, annotation: properties of" </w:instrText>
      </w:r>
      <w:r>
        <w:fldChar w:fldCharType="end"/>
      </w:r>
      <w:r>
        <w:fldChar w:fldCharType="begin"/>
      </w:r>
      <w:r>
        <w:instrText xml:space="preserve"> xe "fonts: annotation and measurement" </w:instrText>
      </w:r>
      <w:r>
        <w:fldChar w:fldCharType="end"/>
      </w:r>
      <w:r>
        <w:fldChar w:fldCharType="begin"/>
      </w:r>
      <w:r>
        <w:instrText xml:space="preserve"> xe "show text outline" </w:instrText>
      </w:r>
      <w:r>
        <w:fldChar w:fldCharType="end"/>
      </w:r>
      <w:r>
        <w:fldChar w:fldCharType="begin"/>
      </w:r>
      <w:r>
        <w:instrText xml:space="preserve"> xe "units, setting measurement" </w:instrText>
      </w:r>
      <w:r>
        <w:fldChar w:fldCharType="end"/>
      </w:r>
      <w:r>
        <w:t>You can customize the line and font styles used for marking up images. You can also set the measurement units used.</w:t>
      </w:r>
    </w:p>
    <w:p w:rsidR="00256EF8" w:rsidRDefault="00256EF8" w:rsidP="00256EF8">
      <w:pPr>
        <w:pStyle w:val="aProcHead"/>
      </w:pPr>
      <w:r>
        <w:t xml:space="preserve">To change line properties </w:t>
      </w:r>
    </w:p>
    <w:p w:rsidR="00256EF8" w:rsidRDefault="00256EF8" w:rsidP="006F68A8">
      <w:pPr>
        <w:pStyle w:val="aNorm0"/>
        <w:numPr>
          <w:ilvl w:val="0"/>
          <w:numId w:val="146"/>
        </w:numPr>
      </w:pPr>
      <w:r>
        <w:t xml:space="preserve">In the Manager or Viewer main menu, click </w:t>
      </w:r>
      <w:r>
        <w:rPr>
          <w:rStyle w:val="Strong"/>
        </w:rPr>
        <w:t>View | Settings</w:t>
      </w:r>
      <w:r>
        <w:t xml:space="preserve">. Then click the </w:t>
      </w:r>
      <w:r w:rsidR="007E0C23">
        <w:rPr>
          <w:rStyle w:val="Strong"/>
        </w:rPr>
        <w:t>Element tab</w:t>
      </w:r>
      <w:r>
        <w:t>.</w:t>
      </w:r>
    </w:p>
    <w:p w:rsidR="00256EF8" w:rsidRDefault="00256EF8" w:rsidP="006F68A8">
      <w:pPr>
        <w:pStyle w:val="aNorm0"/>
        <w:numPr>
          <w:ilvl w:val="0"/>
          <w:numId w:val="146"/>
        </w:numPr>
      </w:pPr>
      <w:r>
        <w:t xml:space="preserve">In the Annotation area: </w:t>
      </w:r>
    </w:p>
    <w:p w:rsidR="00256EF8" w:rsidRDefault="00256EF8" w:rsidP="006F68A8">
      <w:pPr>
        <w:pStyle w:val="aNorm0"/>
        <w:numPr>
          <w:ilvl w:val="1"/>
          <w:numId w:val="146"/>
        </w:numPr>
      </w:pPr>
      <w:r>
        <w:t xml:space="preserve">Use the </w:t>
      </w:r>
      <w:r>
        <w:rPr>
          <w:rStyle w:val="Strong"/>
        </w:rPr>
        <w:t>Line Thickness</w:t>
      </w:r>
      <w:r>
        <w:t xml:space="preserve"> box to set the line weight for all annotations.</w:t>
      </w:r>
    </w:p>
    <w:p w:rsidR="00256EF8" w:rsidRDefault="00256EF8" w:rsidP="006F68A8">
      <w:pPr>
        <w:pStyle w:val="aNorm0"/>
        <w:numPr>
          <w:ilvl w:val="1"/>
          <w:numId w:val="146"/>
        </w:numPr>
      </w:pPr>
      <w:r>
        <w:t xml:space="preserve">Use the </w:t>
      </w:r>
      <w:r>
        <w:rPr>
          <w:rStyle w:val="Strong"/>
        </w:rPr>
        <w:t>Line Color</w:t>
      </w:r>
      <w:r>
        <w:t xml:space="preserve"> to set the line color for all annotations.</w:t>
      </w:r>
    </w:p>
    <w:p w:rsidR="00256EF8" w:rsidRDefault="00256EF8" w:rsidP="006F68A8">
      <w:pPr>
        <w:pStyle w:val="aNorm0"/>
        <w:numPr>
          <w:ilvl w:val="0"/>
          <w:numId w:val="146"/>
        </w:numPr>
      </w:pPr>
      <w:r>
        <w:t xml:space="preserve">Click </w:t>
      </w:r>
      <w:r>
        <w:rPr>
          <w:rStyle w:val="Strong"/>
        </w:rPr>
        <w:t>OK</w:t>
      </w:r>
      <w:r>
        <w:t>.</w:t>
      </w:r>
    </w:p>
    <w:p w:rsidR="00256EF8" w:rsidRDefault="00256EF8" w:rsidP="00256EF8">
      <w:pPr>
        <w:pStyle w:val="aProcHead"/>
      </w:pPr>
      <w:r>
        <w:t xml:space="preserve">To change font properties </w:t>
      </w:r>
    </w:p>
    <w:p w:rsidR="00256EF8" w:rsidRDefault="00256EF8" w:rsidP="006F68A8">
      <w:pPr>
        <w:pStyle w:val="aNorm0"/>
        <w:numPr>
          <w:ilvl w:val="0"/>
          <w:numId w:val="145"/>
        </w:numPr>
      </w:pPr>
      <w:r>
        <w:t xml:space="preserve">In the Manager or Viewer main menu, click </w:t>
      </w:r>
      <w:r>
        <w:rPr>
          <w:rStyle w:val="Strong"/>
        </w:rPr>
        <w:t>View | Settings</w:t>
      </w:r>
      <w:r>
        <w:t xml:space="preserve">. Then click the </w:t>
      </w:r>
      <w:r w:rsidR="007E0C23">
        <w:rPr>
          <w:rStyle w:val="Strong"/>
        </w:rPr>
        <w:t>Element tab</w:t>
      </w:r>
      <w:r>
        <w:t>.</w:t>
      </w:r>
    </w:p>
    <w:p w:rsidR="00256EF8" w:rsidRDefault="00256EF8" w:rsidP="006F68A8">
      <w:pPr>
        <w:pStyle w:val="aNorm0"/>
        <w:numPr>
          <w:ilvl w:val="0"/>
          <w:numId w:val="145"/>
        </w:numPr>
      </w:pPr>
      <w:r>
        <w:t>In the Text area:</w:t>
      </w:r>
    </w:p>
    <w:p w:rsidR="00256EF8" w:rsidRDefault="00256EF8" w:rsidP="006F68A8">
      <w:pPr>
        <w:pStyle w:val="aNorm0"/>
        <w:numPr>
          <w:ilvl w:val="1"/>
          <w:numId w:val="145"/>
        </w:numPr>
      </w:pPr>
      <w:r>
        <w:t xml:space="preserve">Select or clear the </w:t>
      </w:r>
      <w:r>
        <w:rPr>
          <w:rStyle w:val="Strong"/>
        </w:rPr>
        <w:t>Show Text Outline</w:t>
      </w:r>
      <w:r>
        <w:t xml:space="preserve"> check box to show or hide the bounding box for annotation text.</w:t>
      </w:r>
    </w:p>
    <w:p w:rsidR="00256EF8" w:rsidRDefault="00256EF8" w:rsidP="006F68A8">
      <w:pPr>
        <w:pStyle w:val="aNorm0"/>
        <w:numPr>
          <w:ilvl w:val="1"/>
          <w:numId w:val="145"/>
        </w:numPr>
      </w:pPr>
      <w:r>
        <w:t xml:space="preserve">Use the </w:t>
      </w:r>
      <w:r>
        <w:rPr>
          <w:rStyle w:val="Strong"/>
        </w:rPr>
        <w:t>Font</w:t>
      </w:r>
      <w:r>
        <w:t xml:space="preserve"> box to select font, style, size, and color.</w:t>
      </w:r>
    </w:p>
    <w:p w:rsidR="00256EF8" w:rsidRDefault="00256EF8" w:rsidP="006F68A8">
      <w:pPr>
        <w:pStyle w:val="aNorm0"/>
        <w:numPr>
          <w:ilvl w:val="0"/>
          <w:numId w:val="145"/>
        </w:numPr>
      </w:pPr>
      <w:r>
        <w:t xml:space="preserve">Click </w:t>
      </w:r>
      <w:r>
        <w:rPr>
          <w:rStyle w:val="Strong"/>
        </w:rPr>
        <w:t>OK</w:t>
      </w:r>
      <w:r>
        <w:t>.</w:t>
      </w:r>
    </w:p>
    <w:p w:rsidR="00256EF8" w:rsidRDefault="00256EF8" w:rsidP="00256EF8">
      <w:pPr>
        <w:pStyle w:val="aProcHead"/>
      </w:pPr>
      <w:r>
        <w:t xml:space="preserve">To set measurement units </w:t>
      </w:r>
    </w:p>
    <w:p w:rsidR="00256EF8" w:rsidRDefault="00256EF8" w:rsidP="006F68A8">
      <w:pPr>
        <w:pStyle w:val="aNorm"/>
        <w:numPr>
          <w:ilvl w:val="0"/>
          <w:numId w:val="149"/>
        </w:numPr>
        <w:tabs>
          <w:tab w:val="clear" w:pos="4320"/>
        </w:tabs>
      </w:pPr>
      <w:r>
        <w:t xml:space="preserve">In the Manager or Viewer main menu, click </w:t>
      </w:r>
      <w:r w:rsidRPr="007D7A4B">
        <w:rPr>
          <w:b/>
          <w:bCs/>
        </w:rPr>
        <w:t>View | Settings</w:t>
      </w:r>
      <w:r>
        <w:t xml:space="preserve">. Then click the </w:t>
      </w:r>
      <w:r w:rsidR="007E0C23">
        <w:rPr>
          <w:b/>
          <w:bCs/>
        </w:rPr>
        <w:t>Element tab</w:t>
      </w:r>
      <w:r>
        <w:t>.</w:t>
      </w:r>
    </w:p>
    <w:p w:rsidR="00256EF8" w:rsidRDefault="00256EF8" w:rsidP="006F68A8">
      <w:pPr>
        <w:pStyle w:val="aNorm"/>
        <w:numPr>
          <w:ilvl w:val="0"/>
          <w:numId w:val="149"/>
        </w:numPr>
        <w:tabs>
          <w:tab w:val="clear" w:pos="4320"/>
        </w:tabs>
      </w:pPr>
      <w:r>
        <w:t xml:space="preserve">In the Measurement and Annotation area, use the </w:t>
      </w:r>
      <w:r w:rsidRPr="007D7A4B">
        <w:rPr>
          <w:b/>
          <w:bCs/>
        </w:rPr>
        <w:t xml:space="preserve">Measurement Units </w:t>
      </w:r>
      <w:r>
        <w:t>box to choose centimeters, millimeters, or inches.</w:t>
      </w:r>
    </w:p>
    <w:p w:rsidR="00256EF8" w:rsidRPr="0063748D" w:rsidRDefault="00256EF8" w:rsidP="006F68A8">
      <w:pPr>
        <w:pStyle w:val="aNorm"/>
        <w:numPr>
          <w:ilvl w:val="0"/>
          <w:numId w:val="149"/>
        </w:numPr>
        <w:tabs>
          <w:tab w:val="clear" w:pos="4320"/>
        </w:tabs>
      </w:pPr>
      <w:r>
        <w:t xml:space="preserve">Click </w:t>
      </w:r>
      <w:r w:rsidRPr="007D7A4B">
        <w:rPr>
          <w:b/>
          <w:bCs/>
        </w:rPr>
        <w:t>OK</w:t>
      </w:r>
      <w:r>
        <w:t>.</w:t>
      </w:r>
    </w:p>
    <w:p w:rsidR="00256EF8" w:rsidRDefault="00256EF8" w:rsidP="00256EF8">
      <w:pPr>
        <w:pStyle w:val="Heading2"/>
      </w:pPr>
      <w:bookmarkStart w:id="1837" w:name="_Saving_Annotations"/>
      <w:bookmarkStart w:id="1838" w:name="_Ref248808521"/>
      <w:bookmarkStart w:id="1839" w:name="_Toc508192039"/>
      <w:bookmarkEnd w:id="1837"/>
      <w:r>
        <w:t>Saving Annotations</w:t>
      </w:r>
      <w:bookmarkEnd w:id="1838"/>
      <w:bookmarkEnd w:id="1839"/>
    </w:p>
    <w:p w:rsidR="00256EF8" w:rsidRDefault="00256EF8" w:rsidP="00256EF8">
      <w:pPr>
        <w:pStyle w:val="aNorm"/>
      </w:pPr>
      <w:r>
        <w:t>When you annotate image</w:t>
      </w:r>
      <w:r w:rsidR="007E0C23">
        <w:t>s</w:t>
      </w:r>
      <w:r>
        <w:t xml:space="preserve"> in a locked exam, you decide whether to save or discard them. If you annotate images in an exam that is </w:t>
      </w:r>
      <w:r>
        <w:rPr>
          <w:rStyle w:val="Emphasis"/>
        </w:rPr>
        <w:t xml:space="preserve">not </w:t>
      </w:r>
      <w:r>
        <w:t>locked, the annotations are discarded when the exam is closed.</w:t>
      </w:r>
    </w:p>
    <w:p w:rsidR="00AB45FA" w:rsidRPr="007E7243" w:rsidRDefault="00256EF8" w:rsidP="00256EF8">
      <w:pPr>
        <w:pStyle w:val="aNorm"/>
      </w:pPr>
      <w:r>
        <w:t xml:space="preserve">In the Viewer and Browser windows, only annotations added to the “first” copy of an image can be saved. If you want to annotate multiple copies of the same image, use the Scrapbook window. </w:t>
      </w:r>
      <w:r w:rsidR="00E7529B">
        <w:t xml:space="preserve"> </w:t>
      </w:r>
    </w:p>
    <w:p w:rsidR="00256EF8" w:rsidRDefault="00256EF8" w:rsidP="00256EF8">
      <w:pPr>
        <w:pStyle w:val="Heading2"/>
      </w:pPr>
      <w:bookmarkStart w:id="1840" w:name="_Overriding_Annotations_in"/>
      <w:bookmarkStart w:id="1841" w:name="_Ref248808547"/>
      <w:bookmarkStart w:id="1842" w:name="_Ref248808569"/>
      <w:bookmarkStart w:id="1843" w:name="_Toc508192040"/>
      <w:bookmarkEnd w:id="1840"/>
      <w:r>
        <w:t>Overriding Annotations</w:t>
      </w:r>
      <w:r w:rsidR="00772B95">
        <w:t xml:space="preserve"> </w:t>
      </w:r>
      <w:r>
        <w:t>in Interpreted Exams</w:t>
      </w:r>
      <w:bookmarkEnd w:id="1841"/>
      <w:bookmarkEnd w:id="1842"/>
      <w:bookmarkEnd w:id="1843"/>
      <w:r w:rsidRPr="005A49C5">
        <w:t xml:space="preserve"> </w:t>
      </w:r>
    </w:p>
    <w:p w:rsidR="00256EF8" w:rsidRDefault="003F7041" w:rsidP="00256EF8">
      <w:pPr>
        <w:pStyle w:val="aNorm"/>
      </w:pPr>
      <w:r>
        <w:fldChar w:fldCharType="begin"/>
      </w:r>
      <w:r>
        <w:instrText xml:space="preserve"> XE "</w:instrText>
      </w:r>
      <w:r w:rsidRPr="00382DD1">
        <w:instrText>Overriding Annotations</w:instrText>
      </w:r>
      <w:r>
        <w:instrText xml:space="preserve">" </w:instrText>
      </w:r>
      <w:r>
        <w:fldChar w:fldCharType="end"/>
      </w:r>
      <w:r>
        <w:t xml:space="preserve"> </w:t>
      </w:r>
      <w:r w:rsidR="00256EF8">
        <w:t xml:space="preserve">If you </w:t>
      </w:r>
      <w:r w:rsidR="008D43CF">
        <w:t>hold</w:t>
      </w:r>
      <w:r w:rsidR="00256EF8">
        <w:t xml:space="preserve"> the MAGJ OVERRIDE ANNOTATIONS security key, you can override and alter annotations in completed exams, as follows:</w:t>
      </w:r>
    </w:p>
    <w:p w:rsidR="00256EF8" w:rsidRPr="00A2561A" w:rsidRDefault="00256EF8" w:rsidP="006F68A8">
      <w:pPr>
        <w:pStyle w:val="aNorm"/>
        <w:numPr>
          <w:ilvl w:val="0"/>
          <w:numId w:val="150"/>
        </w:numPr>
        <w:tabs>
          <w:tab w:val="clear" w:pos="4320"/>
        </w:tabs>
        <w:rPr>
          <w:bCs/>
        </w:rPr>
      </w:pPr>
      <w:r>
        <w:t xml:space="preserve">Right-click the completed exam of interest in the Manager window, and choose </w:t>
      </w:r>
      <w:r w:rsidR="006C0AE6">
        <w:rPr>
          <w:b/>
        </w:rPr>
        <w:t>Open/Annotation Override</w:t>
      </w:r>
      <w:r>
        <w:t xml:space="preserve">. </w:t>
      </w:r>
    </w:p>
    <w:p w:rsidR="006C0AE6" w:rsidRPr="006C0AE6" w:rsidRDefault="00256EF8" w:rsidP="006F68A8">
      <w:pPr>
        <w:pStyle w:val="aNorm"/>
        <w:numPr>
          <w:ilvl w:val="0"/>
          <w:numId w:val="150"/>
        </w:numPr>
        <w:tabs>
          <w:tab w:val="clear" w:pos="4320"/>
        </w:tabs>
        <w:rPr>
          <w:bCs/>
        </w:rPr>
      </w:pPr>
      <w:r>
        <w:t>After the exam opens, make any desired additions or other changes to the annotations.</w:t>
      </w:r>
    </w:p>
    <w:p w:rsidR="006C0AE6" w:rsidRPr="006C0AE6" w:rsidRDefault="00256EF8" w:rsidP="006F68A8">
      <w:pPr>
        <w:pStyle w:val="aNorm"/>
        <w:numPr>
          <w:ilvl w:val="0"/>
          <w:numId w:val="150"/>
        </w:numPr>
        <w:tabs>
          <w:tab w:val="clear" w:pos="4320"/>
          <w:tab w:val="left" w:pos="7560"/>
        </w:tabs>
        <w:rPr>
          <w:bCs/>
        </w:rPr>
      </w:pPr>
      <w:r>
        <w:rPr>
          <w:bCs/>
        </w:rPr>
        <w:t xml:space="preserve">Click </w:t>
      </w:r>
      <w:r w:rsidR="00084380" w:rsidRPr="005C0BA5">
        <w:rPr>
          <w:rStyle w:val="icondrop3pt"/>
          <w:noProof/>
        </w:rPr>
        <w:drawing>
          <wp:inline distT="0" distB="0" distL="0" distR="0">
            <wp:extent cx="238125" cy="219075"/>
            <wp:effectExtent l="19050" t="19050" r="9525" b="9525"/>
            <wp:docPr id="176" name="Picture 176" descr="Close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lose Exams butt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w="6350" cmpd="sng">
                      <a:solidFill>
                        <a:srgbClr val="000000"/>
                      </a:solidFill>
                      <a:miter lim="800000"/>
                      <a:headEnd/>
                      <a:tailEnd/>
                    </a:ln>
                    <a:effectLst/>
                  </pic:spPr>
                </pic:pic>
              </a:graphicData>
            </a:graphic>
          </wp:inline>
        </w:drawing>
      </w:r>
      <w:r>
        <w:rPr>
          <w:bCs/>
        </w:rPr>
        <w:t xml:space="preserve"> in the Viewer toolbar to close the exam.</w:t>
      </w:r>
      <w:r w:rsidR="006C0AE6" w:rsidRPr="006C0AE6">
        <w:t xml:space="preserve"> </w:t>
      </w:r>
    </w:p>
    <w:p w:rsidR="00B95632" w:rsidRPr="00B95632" w:rsidRDefault="00A16F15" w:rsidP="006F68A8">
      <w:pPr>
        <w:pStyle w:val="aNorm"/>
        <w:numPr>
          <w:ilvl w:val="0"/>
          <w:numId w:val="150"/>
        </w:numPr>
        <w:tabs>
          <w:tab w:val="clear" w:pos="4320"/>
          <w:tab w:val="left" w:pos="7560"/>
        </w:tabs>
        <w:rPr>
          <w:bCs/>
        </w:rPr>
      </w:pPr>
      <w:r>
        <w:t>The options for the Annotations colum</w:t>
      </w:r>
      <w:r w:rsidR="00772B95">
        <w:t>n</w:t>
      </w:r>
      <w:r>
        <w:t>s will vary, based on a combination of factors</w:t>
      </w:r>
      <w:r w:rsidR="008E3CAB">
        <w:t>, including default user preferences in the Annotations frame of the VistARad Settings’ Prompts tab</w:t>
      </w:r>
      <w:r>
        <w:t xml:space="preserve">. These are described more fully in the next section. </w:t>
      </w:r>
    </w:p>
    <w:p w:rsidR="00EA1775" w:rsidRPr="00B95632" w:rsidRDefault="006C0AE6" w:rsidP="006F68A8">
      <w:pPr>
        <w:pStyle w:val="aNorm"/>
        <w:numPr>
          <w:ilvl w:val="0"/>
          <w:numId w:val="150"/>
        </w:numPr>
        <w:tabs>
          <w:tab w:val="clear" w:pos="4320"/>
          <w:tab w:val="left" w:pos="7560"/>
        </w:tabs>
        <w:rPr>
          <w:bCs/>
        </w:rPr>
      </w:pPr>
      <w:r>
        <w:t xml:space="preserve">Click the desired choice and click </w:t>
      </w:r>
      <w:r w:rsidRPr="00B95632">
        <w:rPr>
          <w:b/>
        </w:rPr>
        <w:t>OK</w:t>
      </w:r>
      <w:r>
        <w:t>.</w:t>
      </w:r>
    </w:p>
    <w:p w:rsidR="008E3CAB" w:rsidRDefault="00256EF8" w:rsidP="006F68A8">
      <w:pPr>
        <w:pStyle w:val="aNorm"/>
        <w:numPr>
          <w:ilvl w:val="0"/>
          <w:numId w:val="150"/>
        </w:numPr>
        <w:tabs>
          <w:tab w:val="clear" w:pos="4320"/>
          <w:tab w:val="left" w:pos="7560"/>
        </w:tabs>
        <w:rPr>
          <w:bCs/>
        </w:rPr>
      </w:pPr>
      <w:r w:rsidRPr="00EA1775">
        <w:rPr>
          <w:bCs/>
        </w:rPr>
        <w:t xml:space="preserve">Click </w:t>
      </w:r>
      <w:r w:rsidRPr="00EA1775">
        <w:rPr>
          <w:b/>
          <w:bCs/>
        </w:rPr>
        <w:t xml:space="preserve">Store Annotations </w:t>
      </w:r>
      <w:r w:rsidRPr="00EA1775">
        <w:rPr>
          <w:bCs/>
        </w:rPr>
        <w:t>in the</w:t>
      </w:r>
      <w:r w:rsidRPr="00EA1775">
        <w:rPr>
          <w:b/>
          <w:bCs/>
        </w:rPr>
        <w:t xml:space="preserve"> </w:t>
      </w:r>
      <w:r w:rsidRPr="00B95632">
        <w:rPr>
          <w:bCs/>
        </w:rPr>
        <w:t>Close Exams/Update Status</w:t>
      </w:r>
      <w:r w:rsidRPr="00EA1775">
        <w:rPr>
          <w:b/>
          <w:bCs/>
        </w:rPr>
        <w:t xml:space="preserve"> </w:t>
      </w:r>
      <w:r w:rsidR="008C600E">
        <w:rPr>
          <w:bCs/>
        </w:rPr>
        <w:t>dialog</w:t>
      </w:r>
      <w:r w:rsidRPr="00EA1775">
        <w:rPr>
          <w:bCs/>
        </w:rPr>
        <w:t>.</w:t>
      </w:r>
      <w:bookmarkStart w:id="1844" w:name="_Adding_Annotations"/>
      <w:bookmarkStart w:id="1845" w:name="_Working_with_Annotations"/>
      <w:bookmarkStart w:id="1846" w:name="_Adding_Measurements"/>
      <w:bookmarkStart w:id="1847" w:name="_Using_the_Calibrate"/>
      <w:bookmarkStart w:id="1848" w:name="_WWID10001614"/>
      <w:bookmarkEnd w:id="1801"/>
      <w:bookmarkEnd w:id="1844"/>
      <w:bookmarkEnd w:id="1845"/>
      <w:bookmarkEnd w:id="1846"/>
      <w:bookmarkEnd w:id="1847"/>
    </w:p>
    <w:p w:rsidR="008E3CAB" w:rsidRDefault="008E3CAB" w:rsidP="008E3CAB">
      <w:pPr>
        <w:pStyle w:val="aNorm"/>
        <w:tabs>
          <w:tab w:val="clear" w:pos="360"/>
          <w:tab w:val="clear" w:pos="4320"/>
          <w:tab w:val="left" w:pos="7560"/>
        </w:tabs>
        <w:ind w:left="360"/>
        <w:rPr>
          <w:bCs/>
        </w:rPr>
      </w:pPr>
    </w:p>
    <w:p w:rsidR="00772B95" w:rsidRDefault="008E3CAB" w:rsidP="008E3CAB">
      <w:pPr>
        <w:pStyle w:val="Heading2"/>
      </w:pPr>
      <w:r>
        <w:rPr>
          <w:bCs w:val="0"/>
        </w:rPr>
        <w:br w:type="page"/>
      </w:r>
      <w:bookmarkStart w:id="1849" w:name="_Ref248734614"/>
      <w:bookmarkStart w:id="1850" w:name="_Toc508192041"/>
      <w:r w:rsidR="00772B95" w:rsidRPr="00772B95">
        <w:t xml:space="preserve">Annotation Options in the Close Exams / Update Status </w:t>
      </w:r>
      <w:r w:rsidR="0064737D">
        <w:t>Dialog</w:t>
      </w:r>
      <w:bookmarkEnd w:id="1849"/>
      <w:bookmarkEnd w:id="1850"/>
    </w:p>
    <w:p w:rsidR="009B5320" w:rsidRDefault="00772B95">
      <w:pPr>
        <w:pStyle w:val="aNorm"/>
      </w:pPr>
      <w:r>
        <w:t xml:space="preserve">The following table describes the possible entries in the Annotations column of the Close Exams / Update Status </w:t>
      </w:r>
      <w:r w:rsidR="00111640">
        <w:t>dialog</w:t>
      </w:r>
      <w:r>
        <w:t>:</w:t>
      </w:r>
    </w:p>
    <w:tbl>
      <w:tblPr>
        <w:tblW w:w="828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28"/>
        <w:gridCol w:w="2952"/>
        <w:gridCol w:w="2700"/>
        <w:tblGridChange w:id="1851">
          <w:tblGrid>
            <w:gridCol w:w="2628"/>
            <w:gridCol w:w="2952"/>
            <w:gridCol w:w="2700"/>
          </w:tblGrid>
        </w:tblGridChange>
      </w:tblGrid>
      <w:tr w:rsidR="009B5320" w:rsidTr="007E0C23">
        <w:trPr>
          <w:tblHeader/>
        </w:trPr>
        <w:tc>
          <w:tcPr>
            <w:tcW w:w="2628" w:type="dxa"/>
            <w:tcBorders>
              <w:bottom w:val="single" w:sz="8" w:space="0" w:color="000000"/>
            </w:tcBorders>
          </w:tcPr>
          <w:p w:rsidR="009B5320" w:rsidRDefault="009B5320">
            <w:pPr>
              <w:pStyle w:val="aTable0"/>
              <w:rPr>
                <w:rStyle w:val="Strong"/>
              </w:rPr>
            </w:pPr>
            <w:r>
              <w:rPr>
                <w:rStyle w:val="Strong"/>
              </w:rPr>
              <w:t>Option</w:t>
            </w:r>
          </w:p>
        </w:tc>
        <w:tc>
          <w:tcPr>
            <w:tcW w:w="2952" w:type="dxa"/>
            <w:tcBorders>
              <w:bottom w:val="single" w:sz="8" w:space="0" w:color="000000"/>
            </w:tcBorders>
          </w:tcPr>
          <w:p w:rsidR="009B5320" w:rsidRDefault="009B5320">
            <w:pPr>
              <w:pStyle w:val="aTable0"/>
              <w:rPr>
                <w:rStyle w:val="Strong"/>
              </w:rPr>
            </w:pPr>
            <w:r>
              <w:rPr>
                <w:rStyle w:val="Strong"/>
              </w:rPr>
              <w:t>Conditions for Display</w:t>
            </w:r>
          </w:p>
        </w:tc>
        <w:tc>
          <w:tcPr>
            <w:tcW w:w="2700" w:type="dxa"/>
            <w:tcBorders>
              <w:bottom w:val="single" w:sz="8" w:space="0" w:color="000000"/>
            </w:tcBorders>
          </w:tcPr>
          <w:p w:rsidR="009B5320" w:rsidRDefault="009B5320">
            <w:pPr>
              <w:pStyle w:val="aTable0"/>
              <w:rPr>
                <w:rStyle w:val="Strong"/>
              </w:rPr>
            </w:pPr>
            <w:r>
              <w:rPr>
                <w:rStyle w:val="Strong"/>
              </w:rPr>
              <w:t>Description of Action</w:t>
            </w:r>
          </w:p>
        </w:tc>
      </w:tr>
      <w:tr w:rsidR="009B5320" w:rsidRPr="00772B95" w:rsidTr="005144BA">
        <w:trPr>
          <w:trHeight w:val="938"/>
        </w:trPr>
        <w:tc>
          <w:tcPr>
            <w:tcW w:w="2628" w:type="dxa"/>
            <w:vMerge w:val="restart"/>
            <w:tcBorders>
              <w:top w:val="single" w:sz="8" w:space="0" w:color="000000"/>
              <w:left w:val="single" w:sz="8" w:space="0" w:color="000000"/>
              <w:bottom w:val="single" w:sz="8" w:space="0" w:color="000000"/>
              <w:right w:val="single" w:sz="8" w:space="0" w:color="000000"/>
            </w:tcBorders>
          </w:tcPr>
          <w:p w:rsidR="009B5320" w:rsidRPr="00772B95" w:rsidRDefault="009B5320" w:rsidP="005144BA">
            <w:pPr>
              <w:pStyle w:val="aTable0"/>
            </w:pPr>
            <w:r w:rsidRPr="00772B95">
              <w:t>N/A</w:t>
            </w:r>
          </w:p>
        </w:tc>
        <w:tc>
          <w:tcPr>
            <w:tcW w:w="2952" w:type="dxa"/>
            <w:tcBorders>
              <w:top w:val="single" w:sz="8" w:space="0" w:color="000000"/>
              <w:left w:val="single" w:sz="8" w:space="0" w:color="000000"/>
              <w:bottom w:val="single" w:sz="8" w:space="0" w:color="000000"/>
              <w:right w:val="single" w:sz="8" w:space="0" w:color="000000"/>
            </w:tcBorders>
            <w:vAlign w:val="center"/>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Images loaded without annotations, and no annotations were applied during review.</w:t>
            </w:r>
          </w:p>
        </w:tc>
        <w:tc>
          <w:tcPr>
            <w:tcW w:w="2700" w:type="dxa"/>
            <w:tcBorders>
              <w:top w:val="single" w:sz="8" w:space="0" w:color="000000"/>
              <w:left w:val="single" w:sz="8" w:space="0" w:color="000000"/>
              <w:bottom w:val="single" w:sz="8" w:space="0" w:color="000000"/>
              <w:right w:val="single" w:sz="8" w:space="0" w:color="000000"/>
            </w:tcBorders>
            <w:vAlign w:val="center"/>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None taken.</w:t>
            </w:r>
          </w:p>
        </w:tc>
      </w:tr>
      <w:tr w:rsidR="009B5320" w:rsidRPr="00772B95" w:rsidTr="005144BA">
        <w:trPr>
          <w:trHeight w:val="937"/>
        </w:trPr>
        <w:tc>
          <w:tcPr>
            <w:tcW w:w="2628" w:type="dxa"/>
            <w:vMerge/>
            <w:tcBorders>
              <w:top w:val="single" w:sz="8" w:space="0" w:color="000000"/>
            </w:tcBorders>
          </w:tcPr>
          <w:p w:rsidR="009B5320" w:rsidRPr="00772B95" w:rsidRDefault="009B5320" w:rsidP="005144BA">
            <w:pPr>
              <w:pStyle w:val="aTable0"/>
            </w:pPr>
          </w:p>
        </w:tc>
        <w:tc>
          <w:tcPr>
            <w:tcW w:w="2952" w:type="dxa"/>
            <w:tcBorders>
              <w:top w:val="single" w:sz="8" w:space="0" w:color="000000"/>
            </w:tcBorders>
            <w:vAlign w:val="center"/>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Annotations were applied to an unlocked image.</w:t>
            </w:r>
          </w:p>
        </w:tc>
        <w:tc>
          <w:tcPr>
            <w:tcW w:w="2700" w:type="dxa"/>
            <w:tcBorders>
              <w:top w:val="single" w:sz="8" w:space="0" w:color="000000"/>
            </w:tcBorders>
            <w:vAlign w:val="center"/>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Annotations applied to an unlocked image are discarded.</w:t>
            </w:r>
          </w:p>
        </w:tc>
      </w:tr>
      <w:tr w:rsidR="009B5320" w:rsidRPr="00772B95" w:rsidTr="005144BA">
        <w:tc>
          <w:tcPr>
            <w:tcW w:w="2628" w:type="dxa"/>
          </w:tcPr>
          <w:p w:rsidR="009B5320" w:rsidRPr="00772B95" w:rsidRDefault="009B5320" w:rsidP="005144BA">
            <w:pPr>
              <w:pStyle w:val="aTable0"/>
            </w:pPr>
            <w:r w:rsidRPr="00772B95">
              <w:t>Save Annotations Only</w:t>
            </w:r>
          </w:p>
        </w:tc>
        <w:tc>
          <w:tcPr>
            <w:tcW w:w="2952" w:type="dxa"/>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Images loaded without annotations, and annotations were applied during review.</w:t>
            </w:r>
          </w:p>
        </w:tc>
        <w:tc>
          <w:tcPr>
            <w:tcW w:w="2700" w:type="dxa"/>
            <w:vAlign w:val="center"/>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The newly applied annotations are saved as presentation state data.</w:t>
            </w:r>
          </w:p>
        </w:tc>
      </w:tr>
      <w:tr w:rsidR="009B5320" w:rsidRPr="00772B95" w:rsidTr="005144BA">
        <w:trPr>
          <w:trHeight w:val="540"/>
        </w:trPr>
        <w:tc>
          <w:tcPr>
            <w:tcW w:w="2628" w:type="dxa"/>
            <w:vMerge w:val="restart"/>
          </w:tcPr>
          <w:p w:rsidR="009B5320" w:rsidRPr="00772B95" w:rsidRDefault="009B5320" w:rsidP="005144BA">
            <w:pPr>
              <w:pStyle w:val="aTable0"/>
            </w:pPr>
            <w:r w:rsidRPr="00772B95">
              <w:t>Delete All Annotations</w:t>
            </w:r>
          </w:p>
        </w:tc>
        <w:tc>
          <w:tcPr>
            <w:tcW w:w="2952" w:type="dxa"/>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Images loaded without annotations, and annotations were applied during review.</w:t>
            </w:r>
          </w:p>
        </w:tc>
        <w:tc>
          <w:tcPr>
            <w:tcW w:w="2700" w:type="dxa"/>
            <w:vAlign w:val="center"/>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The newly applied annotations are discarded.</w:t>
            </w:r>
          </w:p>
        </w:tc>
      </w:tr>
      <w:tr w:rsidR="009B5320" w:rsidRPr="00772B95" w:rsidTr="005144BA">
        <w:trPr>
          <w:trHeight w:val="540"/>
        </w:trPr>
        <w:tc>
          <w:tcPr>
            <w:tcW w:w="2628" w:type="dxa"/>
            <w:vMerge/>
          </w:tcPr>
          <w:p w:rsidR="009B5320" w:rsidRPr="00772B95" w:rsidRDefault="009B5320" w:rsidP="005144BA">
            <w:pPr>
              <w:pStyle w:val="aTable0"/>
            </w:pPr>
          </w:p>
        </w:tc>
        <w:tc>
          <w:tcPr>
            <w:tcW w:w="2952" w:type="dxa"/>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Images loaded with annotations, and no annotations were applied during review.</w:t>
            </w:r>
          </w:p>
        </w:tc>
        <w:tc>
          <w:tcPr>
            <w:tcW w:w="2700" w:type="dxa"/>
            <w:vAlign w:val="center"/>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The incoming annotations’ presentation state data are deleted from the server.</w:t>
            </w:r>
          </w:p>
        </w:tc>
      </w:tr>
      <w:tr w:rsidR="009B5320" w:rsidRPr="00772B95" w:rsidTr="005144BA">
        <w:trPr>
          <w:trHeight w:val="540"/>
        </w:trPr>
        <w:tc>
          <w:tcPr>
            <w:tcW w:w="2628" w:type="dxa"/>
            <w:vMerge/>
          </w:tcPr>
          <w:p w:rsidR="009B5320" w:rsidRPr="00772B95" w:rsidRDefault="009B5320" w:rsidP="005144BA">
            <w:pPr>
              <w:pStyle w:val="aTable0"/>
            </w:pPr>
          </w:p>
        </w:tc>
        <w:tc>
          <w:tcPr>
            <w:tcW w:w="2952" w:type="dxa"/>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Images loaded with annotations, and annotations were applied during review.</w:t>
            </w:r>
          </w:p>
        </w:tc>
        <w:tc>
          <w:tcPr>
            <w:tcW w:w="2700" w:type="dxa"/>
            <w:vAlign w:val="center"/>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Both of the above.</w:t>
            </w:r>
          </w:p>
        </w:tc>
      </w:tr>
      <w:tr w:rsidR="009B5320" w:rsidRPr="00772B95" w:rsidTr="005144BA">
        <w:tc>
          <w:tcPr>
            <w:tcW w:w="2628" w:type="dxa"/>
          </w:tcPr>
          <w:p w:rsidR="009B5320" w:rsidRPr="00772B95" w:rsidRDefault="009B5320" w:rsidP="005144BA">
            <w:pPr>
              <w:pStyle w:val="aTable0"/>
            </w:pPr>
            <w:r w:rsidRPr="00772B95">
              <w:t>Revert to Stored Annotations</w:t>
            </w:r>
          </w:p>
        </w:tc>
        <w:tc>
          <w:tcPr>
            <w:tcW w:w="2952" w:type="dxa"/>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Images loaded with annotations, and annotations were applied during review.</w:t>
            </w:r>
          </w:p>
        </w:tc>
        <w:tc>
          <w:tcPr>
            <w:tcW w:w="2700" w:type="dxa"/>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The newly applied annotations are discarded. The incoming annotations’ presentation state data are retained on the server.</w:t>
            </w:r>
          </w:p>
        </w:tc>
      </w:tr>
      <w:tr w:rsidR="009B5320" w:rsidRPr="00772B95" w:rsidTr="005144BA">
        <w:tc>
          <w:tcPr>
            <w:tcW w:w="2628" w:type="dxa"/>
          </w:tcPr>
          <w:p w:rsidR="009B5320" w:rsidRPr="00772B95" w:rsidRDefault="009B5320" w:rsidP="005144BA">
            <w:pPr>
              <w:pStyle w:val="aTable0"/>
            </w:pPr>
            <w:r w:rsidRPr="00772B95">
              <w:t>Merge Session and Stored Annotations</w:t>
            </w:r>
          </w:p>
        </w:tc>
        <w:tc>
          <w:tcPr>
            <w:tcW w:w="2952" w:type="dxa"/>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Images loaded with annotations, and annotations were applied during review.</w:t>
            </w:r>
          </w:p>
        </w:tc>
        <w:tc>
          <w:tcPr>
            <w:tcW w:w="2700" w:type="dxa"/>
          </w:tcPr>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The incoming annotations’ presentation state data are retained on the server.</w:t>
            </w:r>
          </w:p>
          <w:p w:rsidR="009B5320" w:rsidRPr="005144BA" w:rsidRDefault="009B5320">
            <w:pPr>
              <w:pStyle w:val="aTable0"/>
              <w:rPr>
                <w:rFonts w:ascii="Times New Roman" w:hAnsi="Times New Roman"/>
                <w:sz w:val="22"/>
                <w:szCs w:val="22"/>
              </w:rPr>
            </w:pPr>
            <w:r w:rsidRPr="005144BA">
              <w:rPr>
                <w:rFonts w:ascii="Times New Roman" w:hAnsi="Times New Roman"/>
                <w:sz w:val="22"/>
                <w:szCs w:val="22"/>
              </w:rPr>
              <w:t>The newly applied annotations’ presentation state data are appended to the existing data.</w:t>
            </w:r>
          </w:p>
        </w:tc>
      </w:tr>
    </w:tbl>
    <w:p w:rsidR="00772B95" w:rsidRDefault="00772B95">
      <w:pPr>
        <w:pStyle w:val="aSpace"/>
      </w:pPr>
    </w:p>
    <w:p w:rsidR="00772B95" w:rsidRDefault="00772B95" w:rsidP="00772B95">
      <w:r>
        <w:t>Two typical combinations of drop-down options are shown below. In the first example, there were annotations associated with the exam upon open, and no new annotations were applied during review. The “Revert to Stored” action, in this case, actually does nothing and thus preserves the existing data on the server. (The same is true if an incoming annotation gets modified: “Revert to Stored” will essentially undo the edits made during the reviewing session.)</w:t>
      </w:r>
    </w:p>
    <w:p w:rsidR="004B2A3C" w:rsidRDefault="004B2A3C" w:rsidP="00772B95"/>
    <w:p w:rsidR="004B2A3C" w:rsidRDefault="00084380" w:rsidP="004B2A3C">
      <w:pPr>
        <w:ind w:left="1440"/>
        <w:rPr>
          <w:noProof/>
        </w:rPr>
      </w:pPr>
      <w:r w:rsidRPr="00726820">
        <w:rPr>
          <w:noProof/>
        </w:rPr>
        <w:drawing>
          <wp:inline distT="0" distB="0" distL="0" distR="0">
            <wp:extent cx="3514725" cy="1123950"/>
            <wp:effectExtent l="19050" t="19050" r="9525" b="0"/>
            <wp:docPr id="177" name="Picture 1" descr="Close ERxams/Update Status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se ERxams/Update Status context menu"/>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14725" cy="1123950"/>
                    </a:xfrm>
                    <a:prstGeom prst="rect">
                      <a:avLst/>
                    </a:prstGeom>
                    <a:noFill/>
                    <a:ln w="12700" cmpd="sng">
                      <a:solidFill>
                        <a:srgbClr val="000000"/>
                      </a:solidFill>
                      <a:miter lim="800000"/>
                      <a:headEnd/>
                      <a:tailEnd/>
                    </a:ln>
                    <a:effectLst/>
                  </pic:spPr>
                </pic:pic>
              </a:graphicData>
            </a:graphic>
          </wp:inline>
        </w:drawing>
      </w:r>
    </w:p>
    <w:p w:rsidR="004B2A3C" w:rsidRDefault="004B2A3C" w:rsidP="004B2A3C">
      <w:pPr>
        <w:ind w:left="1440"/>
        <w:rPr>
          <w:noProof/>
        </w:rPr>
      </w:pPr>
    </w:p>
    <w:p w:rsidR="004B2A3C" w:rsidRDefault="004B2A3C" w:rsidP="004B2A3C">
      <w:pPr>
        <w:rPr>
          <w:noProof/>
        </w:rPr>
      </w:pPr>
      <w:r>
        <w:rPr>
          <w:noProof/>
        </w:rPr>
        <w:t>In the second example, there were annotations associated with the exam upon open, and new annotations were applied during review. “Merge Session and Stored” will add the new annotations’ data to what is already stored. The next time this exam is opened, the sum of the separate application events is displayed as a whole.</w:t>
      </w:r>
    </w:p>
    <w:p w:rsidR="004B2A3C" w:rsidRDefault="004B2A3C" w:rsidP="004B2A3C">
      <w:pPr>
        <w:rPr>
          <w:noProof/>
        </w:rPr>
      </w:pPr>
    </w:p>
    <w:p w:rsidR="004B2A3C" w:rsidRDefault="00084380" w:rsidP="004B2A3C">
      <w:pPr>
        <w:ind w:left="2160"/>
      </w:pPr>
      <w:r>
        <w:rPr>
          <w:noProof/>
        </w:rPr>
        <w:drawing>
          <wp:inline distT="0" distB="0" distL="0" distR="0">
            <wp:extent cx="2647950" cy="1143000"/>
            <wp:effectExtent l="0" t="0" r="0" b="0"/>
            <wp:docPr id="178" name="Picture 178" descr="Annotations save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Annotations save choice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47950" cy="1143000"/>
                    </a:xfrm>
                    <a:prstGeom prst="rect">
                      <a:avLst/>
                    </a:prstGeom>
                    <a:noFill/>
                    <a:ln>
                      <a:noFill/>
                    </a:ln>
                  </pic:spPr>
                </pic:pic>
              </a:graphicData>
            </a:graphic>
          </wp:inline>
        </w:drawing>
      </w:r>
    </w:p>
    <w:p w:rsidR="004B2A3C" w:rsidRDefault="004B2A3C" w:rsidP="004B2A3C"/>
    <w:p w:rsidR="00521E2B" w:rsidRPr="00202984" w:rsidRDefault="00521E2B" w:rsidP="00521E2B">
      <w:pPr>
        <w:pStyle w:val="aNorm"/>
      </w:pPr>
    </w:p>
    <w:p w:rsidR="00521E2B" w:rsidRDefault="00521E2B" w:rsidP="004B2A3C"/>
    <w:p w:rsidR="00084AC6" w:rsidRDefault="00084380">
      <w:pPr>
        <w:pStyle w:val="Heading1"/>
      </w:pPr>
      <w:bookmarkStart w:id="1852" w:name="_Ref137008018"/>
      <w:bookmarkStart w:id="1853" w:name="_WWImgID10004664"/>
      <w:bookmarkStart w:id="1854" w:name="_Ref179700165"/>
      <w:bookmarkStart w:id="1855" w:name="_Toc508192042"/>
      <w:bookmarkEnd w:id="1848"/>
      <w:r>
        <w:rPr>
          <w:noProof/>
        </w:rPr>
        <mc:AlternateContent>
          <mc:Choice Requires="wps">
            <w:drawing>
              <wp:anchor distT="0" distB="0" distL="114300" distR="114300" simplePos="0" relativeHeight="251658752" behindDoc="0" locked="0" layoutInCell="1" allowOverlap="1">
                <wp:simplePos x="0" y="0"/>
                <wp:positionH relativeFrom="column">
                  <wp:posOffset>3140075</wp:posOffset>
                </wp:positionH>
                <wp:positionV relativeFrom="paragraph">
                  <wp:posOffset>-571500</wp:posOffset>
                </wp:positionV>
                <wp:extent cx="2803525" cy="298450"/>
                <wp:effectExtent l="0" t="0" r="0" b="0"/>
                <wp:wrapSquare wrapText="left"/>
                <wp:docPr id="228" name="Rectangle 1156"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3525" cy="29845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6" o:spid="_x0000_s1033" alt="image here only for formatting purposes" style="position:absolute;margin-left:247.25pt;margin-top:-45pt;width:220.75pt;height:2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" stroked="f">
                <v:textbox>
                  <w:txbxContent>
                    <w:p w:rsidR="00712887" w:rsidRDefault="00712887"/>
                  </w:txbxContent>
                </v:textbox>
                <w10:wrap type="square" side="left"/>
              </v:rect>
            </w:pict>
          </mc:Fallback>
        </mc:AlternateContent>
      </w:r>
      <w:r w:rsidR="00084AC6">
        <w:t>VistARad and Voxar 3D</w:t>
      </w:r>
      <w:bookmarkEnd w:id="1854"/>
      <w:bookmarkEnd w:id="1855"/>
    </w:p>
    <w:p w:rsidR="00C06D4C" w:rsidRDefault="00C06D4C" w:rsidP="00A82507">
      <w:pPr>
        <w:pStyle w:val="aNormSnug"/>
      </w:pPr>
      <w:r>
        <w:t>This chapter covers:</w:t>
      </w:r>
    </w:p>
    <w:p w:rsidR="00084AC6" w:rsidRDefault="00084AC6" w:rsidP="006F68A8">
      <w:pPr>
        <w:pStyle w:val="aNormSnug"/>
        <w:numPr>
          <w:ilvl w:val="0"/>
          <w:numId w:val="17"/>
        </w:numPr>
      </w:pPr>
      <w:r>
        <w:fldChar w:fldCharType="begin" w:fldLock="1"/>
      </w:r>
      <w:r>
        <w:instrText xml:space="preserve"> REF _Ref179699718 \h </w:instrText>
      </w:r>
      <w:r w:rsidR="00C06D4C">
        <w:instrText xml:space="preserve"> \* MERGEFORMAT </w:instrText>
      </w:r>
      <w:r>
        <w:fldChar w:fldCharType="separate"/>
      </w:r>
      <w:r w:rsidR="0093607B">
        <w:t>Overview</w:t>
      </w:r>
      <w:r>
        <w:fldChar w:fldCharType="end"/>
      </w:r>
    </w:p>
    <w:p w:rsidR="00084AC6" w:rsidRDefault="00084AC6" w:rsidP="006F68A8">
      <w:pPr>
        <w:pStyle w:val="aNormSnug"/>
        <w:numPr>
          <w:ilvl w:val="0"/>
          <w:numId w:val="17"/>
        </w:numPr>
      </w:pPr>
      <w:r>
        <w:fldChar w:fldCharType="begin" w:fldLock="1"/>
      </w:r>
      <w:r>
        <w:instrText xml:space="preserve"> REF _Ref179699720 \h </w:instrText>
      </w:r>
      <w:r w:rsidR="00C06D4C">
        <w:instrText xml:space="preserve"> \* MERGEFORMAT </w:instrText>
      </w:r>
      <w:r>
        <w:fldChar w:fldCharType="separate"/>
      </w:r>
      <w:r w:rsidR="0093607B">
        <w:t>Loading Images from VistARad into Voxar</w:t>
      </w:r>
      <w:r>
        <w:fldChar w:fldCharType="end"/>
      </w:r>
    </w:p>
    <w:p w:rsidR="00920675" w:rsidRDefault="00920675" w:rsidP="006F68A8">
      <w:pPr>
        <w:pStyle w:val="aNormSnug"/>
        <w:numPr>
          <w:ilvl w:val="0"/>
          <w:numId w:val="17"/>
        </w:numPr>
      </w:pPr>
      <w:r>
        <w:fldChar w:fldCharType="begin" w:fldLock="1"/>
      </w:r>
      <w:r>
        <w:instrText xml:space="preserve"> REF _Ref182462153 \h </w:instrText>
      </w:r>
      <w:r w:rsidR="00C06D4C">
        <w:instrText xml:space="preserve"> \* MERGEFORMAT </w:instrText>
      </w:r>
      <w:r>
        <w:fldChar w:fldCharType="separate"/>
      </w:r>
      <w:r w:rsidR="0093607B">
        <w:t>Voxar Features Linked to Security Keys</w:t>
      </w:r>
      <w:r>
        <w:fldChar w:fldCharType="end"/>
      </w:r>
    </w:p>
    <w:p w:rsidR="00084AC6" w:rsidRDefault="00084AC6" w:rsidP="006F68A8">
      <w:pPr>
        <w:pStyle w:val="aNormSnug"/>
        <w:numPr>
          <w:ilvl w:val="0"/>
          <w:numId w:val="17"/>
        </w:numPr>
      </w:pPr>
      <w:r>
        <w:fldChar w:fldCharType="begin" w:fldLock="1"/>
      </w:r>
      <w:r>
        <w:instrText xml:space="preserve"> REF _Ref179699721 \h </w:instrText>
      </w:r>
      <w:r w:rsidR="00C06D4C">
        <w:instrText xml:space="preserve"> \* MERGEFORMAT </w:instrText>
      </w:r>
      <w:r>
        <w:fldChar w:fldCharType="separate"/>
      </w:r>
      <w:r w:rsidR="0093607B">
        <w:t>Saving a Voxar Capture to VistA</w:t>
      </w:r>
      <w:r>
        <w:fldChar w:fldCharType="end"/>
      </w:r>
    </w:p>
    <w:p w:rsidR="00084AC6" w:rsidRDefault="00084AC6">
      <w:pPr>
        <w:pStyle w:val="aSpaceBorder"/>
      </w:pPr>
    </w:p>
    <w:p w:rsidR="00084AC6" w:rsidRDefault="00084AC6">
      <w:pPr>
        <w:pStyle w:val="Heading2"/>
      </w:pPr>
      <w:bookmarkStart w:id="1856" w:name="_Ref179699718"/>
      <w:bookmarkStart w:id="1857" w:name="_Toc508192043"/>
      <w:r>
        <w:t>Overview</w:t>
      </w:r>
      <w:bookmarkEnd w:id="1856"/>
      <w:bookmarkEnd w:id="1857"/>
    </w:p>
    <w:p w:rsidR="00D55C94" w:rsidRDefault="0093607B">
      <w:pPr>
        <w:pStyle w:val="aNorm"/>
      </w:pPr>
      <w:r>
        <w:fldChar w:fldCharType="begin"/>
      </w:r>
      <w:r>
        <w:instrText xml:space="preserve"> xe "Voxar 3D, using with VistARad" </w:instrText>
      </w:r>
      <w:r>
        <w:fldChar w:fldCharType="end"/>
      </w:r>
      <w:r>
        <w:fldChar w:fldCharType="begin"/>
      </w:r>
      <w:r>
        <w:instrText xml:space="preserve"> xe "3D software, using with VistARad" </w:instrText>
      </w:r>
      <w:r>
        <w:fldChar w:fldCharType="end"/>
      </w:r>
      <w:r>
        <w:fldChar w:fldCharType="begin"/>
      </w:r>
      <w:r>
        <w:instrText xml:space="preserve"> xe "images: 3D display of" </w:instrText>
      </w:r>
      <w:r>
        <w:fldChar w:fldCharType="end"/>
      </w:r>
      <w:r w:rsidR="00084AC6">
        <w:t>Voxar 3D Workstation is a third-party application used to display volumetric images. Voxar and VistARad can be installed and used on the same workstation. When both applications are properly configured, a</w:t>
      </w:r>
      <w:r w:rsidR="00D55C94">
        <w:t xml:space="preserve">n image set or exam </w:t>
      </w:r>
      <w:r w:rsidR="00084AC6">
        <w:t xml:space="preserve">in VistARad can be opened in Voxar in a single step. </w:t>
      </w:r>
    </w:p>
    <w:p w:rsidR="00084AC6" w:rsidRPr="004A0F7D" w:rsidRDefault="00D55C94">
      <w:pPr>
        <w:pStyle w:val="aNorm"/>
      </w:pPr>
      <w:r w:rsidRPr="004A0F7D">
        <w:t>Depending on the configuration and the security keys you have, when images are loaded into Voxar, you may be able to print, copy, export or save image views generated in Voxar</w:t>
      </w:r>
      <w:r w:rsidR="00084AC6" w:rsidRPr="004A0F7D">
        <w:t>.</w:t>
      </w:r>
    </w:p>
    <w:p w:rsidR="00084AC6" w:rsidRDefault="00D55C94" w:rsidP="00D55C94">
      <w:pPr>
        <w:pStyle w:val="aNorm"/>
      </w:pPr>
      <w:r w:rsidRPr="00D55C94">
        <w:rPr>
          <w:rStyle w:val="bLeadin"/>
        </w:rPr>
        <w:t>Note</w:t>
      </w:r>
      <w:r>
        <w:t> </w:t>
      </w:r>
      <w:r w:rsidR="00084AC6">
        <w:t>It is assumed that the VistARad/Voxar interface has been properly configured</w:t>
      </w:r>
      <w:r>
        <w:t>. Contact your Imaging Coordinator for information about what features are available at your workstation</w:t>
      </w:r>
      <w:r w:rsidR="00084AC6">
        <w:t>.</w:t>
      </w:r>
    </w:p>
    <w:p w:rsidR="00084AC6" w:rsidRDefault="00084AC6">
      <w:pPr>
        <w:pStyle w:val="Heading2"/>
      </w:pPr>
      <w:bookmarkStart w:id="1858" w:name="_Toc178058731"/>
      <w:bookmarkStart w:id="1859" w:name="_Ref179699720"/>
      <w:bookmarkStart w:id="1860" w:name="_Toc508192044"/>
      <w:r>
        <w:t>Loading Images from VistARad into Voxar</w:t>
      </w:r>
      <w:bookmarkEnd w:id="1858"/>
      <w:bookmarkEnd w:id="1859"/>
      <w:bookmarkEnd w:id="1860"/>
    </w:p>
    <w:p w:rsidR="00084AC6" w:rsidRDefault="00084AC6" w:rsidP="006F68A8">
      <w:pPr>
        <w:pStyle w:val="aNorm"/>
        <w:numPr>
          <w:ilvl w:val="0"/>
          <w:numId w:val="167"/>
        </w:numPr>
      </w:pPr>
      <w:r>
        <w:t>In VistARad, open an exam</w:t>
      </w:r>
      <w:r w:rsidR="00D55C94">
        <w:t xml:space="preserve"> and display the</w:t>
      </w:r>
      <w:r>
        <w:t xml:space="preserve"> </w:t>
      </w:r>
      <w:r w:rsidR="00D55C94">
        <w:t xml:space="preserve">images </w:t>
      </w:r>
      <w:r>
        <w:t>of interest.</w:t>
      </w:r>
    </w:p>
    <w:p w:rsidR="00084AC6" w:rsidRDefault="00D55C94" w:rsidP="006F68A8">
      <w:pPr>
        <w:pStyle w:val="aNorm"/>
        <w:numPr>
          <w:ilvl w:val="0"/>
          <w:numId w:val="167"/>
        </w:numPr>
      </w:pPr>
      <w:r>
        <w:t xml:space="preserve">In the viewport containing the images you want to load into Voxar, right-click and choose </w:t>
      </w:r>
      <w:r w:rsidR="00084AC6">
        <w:rPr>
          <w:rStyle w:val="Strong"/>
        </w:rPr>
        <w:t>View 3D</w:t>
      </w:r>
      <w:r>
        <w:rPr>
          <w:rStyle w:val="Strong"/>
        </w:rPr>
        <w:t xml:space="preserve"> </w:t>
      </w:r>
      <w:r w:rsidRPr="00D55C94">
        <w:t>to lo</w:t>
      </w:r>
      <w:r>
        <w:t xml:space="preserve">ad that image set, or choose </w:t>
      </w:r>
      <w:r w:rsidRPr="00D55C94">
        <w:rPr>
          <w:rStyle w:val="Strong"/>
        </w:rPr>
        <w:t>View 3D All Series</w:t>
      </w:r>
      <w:r>
        <w:t xml:space="preserve"> to load the entire exam</w:t>
      </w:r>
      <w:r w:rsidR="00084AC6">
        <w:t>.</w:t>
      </w:r>
    </w:p>
    <w:p w:rsidR="00084AC6" w:rsidRDefault="00084AC6">
      <w:pPr>
        <w:pStyle w:val="aNorm0"/>
      </w:pPr>
      <w:r>
        <w:rPr>
          <w:rStyle w:val="bLeadin"/>
        </w:rPr>
        <w:t>Note</w:t>
      </w:r>
      <w:r w:rsidRPr="00964B27">
        <w:rPr>
          <w:rFonts w:eastAsia="MS Mincho"/>
        </w:rPr>
        <w:t> </w:t>
      </w:r>
      <w:r w:rsidR="00920675">
        <w:t>VistARad tracks which images have been sent to Voxar.  The same image cannot be loaded into Voxar twice.</w:t>
      </w:r>
    </w:p>
    <w:p w:rsidR="00084AC6" w:rsidRDefault="00084AC6" w:rsidP="006F68A8">
      <w:pPr>
        <w:pStyle w:val="aNorm"/>
        <w:numPr>
          <w:ilvl w:val="0"/>
          <w:numId w:val="167"/>
        </w:numPr>
      </w:pPr>
      <w:r>
        <w:t>Manipulate the images as desired in Voxar.</w:t>
      </w:r>
    </w:p>
    <w:p w:rsidR="00084AC6" w:rsidRDefault="00084AC6" w:rsidP="006F68A8">
      <w:pPr>
        <w:pStyle w:val="aNorm"/>
        <w:numPr>
          <w:ilvl w:val="0"/>
          <w:numId w:val="167"/>
        </w:numPr>
      </w:pPr>
      <w:r>
        <w:t xml:space="preserve">When you </w:t>
      </w:r>
      <w:r w:rsidR="00F42A1E">
        <w:t>have finished</w:t>
      </w:r>
      <w:r>
        <w:t xml:space="preserve">, click </w:t>
      </w:r>
      <w:r>
        <w:rPr>
          <w:rStyle w:val="Strong"/>
        </w:rPr>
        <w:t>Discard and Finish</w:t>
      </w:r>
      <w:r>
        <w:t xml:space="preserve"> in the Voxar Reading Manager.</w:t>
      </w:r>
    </w:p>
    <w:p w:rsidR="00920675" w:rsidRDefault="00920675" w:rsidP="00920675">
      <w:pPr>
        <w:pStyle w:val="Heading2"/>
      </w:pPr>
      <w:bookmarkStart w:id="1861" w:name="_Ref182462153"/>
      <w:bookmarkStart w:id="1862" w:name="_Toc508192045"/>
      <w:r>
        <w:t>Voxar Features Linked to Security Keys</w:t>
      </w:r>
      <w:bookmarkEnd w:id="1861"/>
      <w:bookmarkEnd w:id="1862"/>
    </w:p>
    <w:p w:rsidR="00920675" w:rsidRDefault="00920675" w:rsidP="00920675">
      <w:pPr>
        <w:pStyle w:val="aNorm"/>
        <w:keepNext/>
      </w:pPr>
      <w:r>
        <w:t xml:space="preserve">Certain </w:t>
      </w:r>
      <w:r w:rsidR="00817837">
        <w:t>features</w:t>
      </w:r>
      <w:r>
        <w:t xml:space="preserve"> in Voxar 3D</w:t>
      </w:r>
      <w:r w:rsidR="00681C48">
        <w:t xml:space="preserve"> </w:t>
      </w:r>
      <w:r>
        <w:t>are available only if you have the correct security key.</w:t>
      </w:r>
    </w:p>
    <w:tbl>
      <w:tblPr>
        <w:tblW w:w="0" w:type="auto"/>
        <w:tblInd w:w="360" w:type="dxa"/>
        <w:tblBorders>
          <w:top w:val="single" w:sz="8" w:space="0" w:color="auto"/>
          <w:bottom w:val="single" w:sz="8" w:space="0" w:color="auto"/>
        </w:tblBorders>
        <w:tblLook w:val="01E0" w:firstRow="1" w:lastRow="1" w:firstColumn="1" w:lastColumn="1" w:noHBand="0" w:noVBand="0"/>
      </w:tblPr>
      <w:tblGrid>
        <w:gridCol w:w="1800"/>
        <w:gridCol w:w="5580"/>
      </w:tblGrid>
      <w:tr w:rsidR="00920675">
        <w:trPr>
          <w:tblHeader/>
        </w:trPr>
        <w:tc>
          <w:tcPr>
            <w:tcW w:w="1800" w:type="dxa"/>
            <w:tcBorders>
              <w:top w:val="single" w:sz="8" w:space="0" w:color="auto"/>
              <w:left w:val="nil"/>
              <w:bottom w:val="single" w:sz="6" w:space="0" w:color="auto"/>
              <w:right w:val="nil"/>
              <w:tl2br w:val="nil"/>
              <w:tr2bl w:val="nil"/>
            </w:tcBorders>
            <w:shd w:val="clear" w:color="auto" w:fill="auto"/>
          </w:tcPr>
          <w:p w:rsidR="00920675" w:rsidRDefault="00817837" w:rsidP="00E460D1">
            <w:pPr>
              <w:pStyle w:val="aTable0"/>
              <w:rPr>
                <w:rStyle w:val="Strong"/>
              </w:rPr>
            </w:pPr>
            <w:r>
              <w:rPr>
                <w:rStyle w:val="Strong"/>
              </w:rPr>
              <w:t>Feature</w:t>
            </w:r>
          </w:p>
        </w:tc>
        <w:tc>
          <w:tcPr>
            <w:tcW w:w="5580" w:type="dxa"/>
            <w:tcBorders>
              <w:top w:val="single" w:sz="8" w:space="0" w:color="auto"/>
              <w:left w:val="nil"/>
              <w:bottom w:val="single" w:sz="6" w:space="0" w:color="auto"/>
              <w:right w:val="nil"/>
              <w:tl2br w:val="nil"/>
              <w:tr2bl w:val="nil"/>
            </w:tcBorders>
            <w:shd w:val="clear" w:color="auto" w:fill="auto"/>
          </w:tcPr>
          <w:p w:rsidR="00920675" w:rsidRDefault="00817837" w:rsidP="00E460D1">
            <w:pPr>
              <w:pStyle w:val="aTable0"/>
              <w:rPr>
                <w:rStyle w:val="Strong"/>
              </w:rPr>
            </w:pPr>
            <w:r>
              <w:rPr>
                <w:rStyle w:val="Strong"/>
              </w:rPr>
              <w:t>Details</w:t>
            </w:r>
          </w:p>
        </w:tc>
      </w:tr>
      <w:tr w:rsidR="00920675" w:rsidRPr="00517F69">
        <w:trPr>
          <w:cantSplit/>
        </w:trPr>
        <w:tc>
          <w:tcPr>
            <w:tcW w:w="1800" w:type="dxa"/>
            <w:tcBorders>
              <w:top w:val="nil"/>
              <w:left w:val="nil"/>
              <w:bottom w:val="nil"/>
              <w:right w:val="nil"/>
              <w:tl2br w:val="nil"/>
              <w:tr2bl w:val="nil"/>
            </w:tcBorders>
            <w:shd w:val="clear" w:color="auto" w:fill="E6E6E6"/>
          </w:tcPr>
          <w:p w:rsidR="00920675" w:rsidRPr="00517F69" w:rsidRDefault="00817837" w:rsidP="00E460D1">
            <w:pPr>
              <w:pStyle w:val="aTable0"/>
            </w:pPr>
            <w:r>
              <w:t>Copy to Clipboard</w:t>
            </w:r>
          </w:p>
        </w:tc>
        <w:tc>
          <w:tcPr>
            <w:tcW w:w="5580" w:type="dxa"/>
            <w:tcBorders>
              <w:top w:val="nil"/>
              <w:left w:val="nil"/>
              <w:bottom w:val="nil"/>
              <w:right w:val="nil"/>
              <w:tl2br w:val="nil"/>
              <w:tr2bl w:val="nil"/>
            </w:tcBorders>
            <w:shd w:val="clear" w:color="auto" w:fill="E6E6E6"/>
          </w:tcPr>
          <w:p w:rsidR="00920675" w:rsidRPr="00517F69" w:rsidRDefault="00817837" w:rsidP="00E460D1">
            <w:pPr>
              <w:pStyle w:val="aTable0"/>
            </w:pPr>
            <w:r>
              <w:t>Requires the MAGJ VOXAR COPYIMAGE</w:t>
            </w:r>
            <w:r w:rsidR="008D43CF">
              <w:t xml:space="preserve"> security</w:t>
            </w:r>
            <w:r>
              <w:t xml:space="preserve"> key.  Refer to Voxar documentation for details about using this feature</w:t>
            </w:r>
          </w:p>
        </w:tc>
      </w:tr>
      <w:tr w:rsidR="00817837" w:rsidRPr="00517F69">
        <w:trPr>
          <w:cantSplit/>
        </w:trPr>
        <w:tc>
          <w:tcPr>
            <w:tcW w:w="1800" w:type="dxa"/>
            <w:shd w:val="clear" w:color="auto" w:fill="auto"/>
          </w:tcPr>
          <w:p w:rsidR="00817837" w:rsidRPr="00517F69" w:rsidRDefault="00817837" w:rsidP="00E460D1">
            <w:pPr>
              <w:pStyle w:val="aTable0"/>
            </w:pPr>
            <w:r>
              <w:t>Export-related features</w:t>
            </w:r>
          </w:p>
        </w:tc>
        <w:tc>
          <w:tcPr>
            <w:tcW w:w="5580" w:type="dxa"/>
            <w:shd w:val="clear" w:color="auto" w:fill="auto"/>
          </w:tcPr>
          <w:p w:rsidR="00817837" w:rsidRPr="00517F69" w:rsidRDefault="00817837" w:rsidP="00E460D1">
            <w:pPr>
              <w:pStyle w:val="aTable0"/>
            </w:pPr>
            <w:r>
              <w:t>Requires the MAGJ VOXAR EXPORTCAPTURE</w:t>
            </w:r>
            <w:r w:rsidR="008D43CF">
              <w:t xml:space="preserve"> security</w:t>
            </w:r>
            <w:r>
              <w:t xml:space="preserve"> key.  Refer to Voxar documentation for details about using this feature</w:t>
            </w:r>
          </w:p>
        </w:tc>
      </w:tr>
      <w:tr w:rsidR="00817837" w:rsidRPr="00CD49F4">
        <w:trPr>
          <w:cantSplit/>
        </w:trPr>
        <w:tc>
          <w:tcPr>
            <w:tcW w:w="1800" w:type="dxa"/>
            <w:tcBorders>
              <w:top w:val="nil"/>
              <w:left w:val="nil"/>
              <w:bottom w:val="nil"/>
              <w:right w:val="nil"/>
              <w:tl2br w:val="nil"/>
              <w:tr2bl w:val="nil"/>
            </w:tcBorders>
            <w:shd w:val="clear" w:color="auto" w:fill="E6E6E6"/>
          </w:tcPr>
          <w:p w:rsidR="00817837" w:rsidRPr="00CD49F4" w:rsidRDefault="00817837" w:rsidP="00E460D1">
            <w:pPr>
              <w:pStyle w:val="aTable0"/>
            </w:pPr>
            <w:r>
              <w:t>Print-related features</w:t>
            </w:r>
          </w:p>
        </w:tc>
        <w:tc>
          <w:tcPr>
            <w:tcW w:w="5580" w:type="dxa"/>
            <w:tcBorders>
              <w:top w:val="nil"/>
              <w:left w:val="nil"/>
              <w:bottom w:val="nil"/>
              <w:right w:val="nil"/>
              <w:tl2br w:val="nil"/>
              <w:tr2bl w:val="nil"/>
            </w:tcBorders>
            <w:shd w:val="clear" w:color="auto" w:fill="E6E6E6"/>
          </w:tcPr>
          <w:p w:rsidR="00817837" w:rsidRPr="00517F69" w:rsidRDefault="00817837" w:rsidP="00E460D1">
            <w:pPr>
              <w:pStyle w:val="aTable0"/>
            </w:pPr>
            <w:r>
              <w:t xml:space="preserve">Requires the </w:t>
            </w:r>
            <w:r w:rsidRPr="00DD3072">
              <w:rPr>
                <w:rStyle w:val="bMono"/>
              </w:rPr>
              <w:t>MAGJ VOXAR PRINTCOMPOSER</w:t>
            </w:r>
            <w:r>
              <w:t xml:space="preserve"> </w:t>
            </w:r>
            <w:r w:rsidR="008D43CF">
              <w:t xml:space="preserve">security </w:t>
            </w:r>
            <w:r>
              <w:t>key.  Refer to Voxar documentation for details about using this feature</w:t>
            </w:r>
          </w:p>
        </w:tc>
      </w:tr>
      <w:tr w:rsidR="00817837" w:rsidRPr="00CD49F4">
        <w:trPr>
          <w:cantSplit/>
        </w:trPr>
        <w:tc>
          <w:tcPr>
            <w:tcW w:w="1800" w:type="dxa"/>
            <w:tcBorders>
              <w:top w:val="nil"/>
              <w:left w:val="nil"/>
              <w:bottom w:val="single" w:sz="8" w:space="0" w:color="auto"/>
              <w:right w:val="nil"/>
              <w:tl2br w:val="nil"/>
              <w:tr2bl w:val="nil"/>
            </w:tcBorders>
            <w:shd w:val="clear" w:color="auto" w:fill="auto"/>
          </w:tcPr>
          <w:p w:rsidR="00817837" w:rsidRPr="00CD49F4" w:rsidRDefault="00817837" w:rsidP="00E460D1">
            <w:pPr>
              <w:pStyle w:val="aTable0"/>
            </w:pPr>
            <w:r>
              <w:t>Finish and Archive (save image to VistA)</w:t>
            </w:r>
          </w:p>
        </w:tc>
        <w:tc>
          <w:tcPr>
            <w:tcW w:w="5580" w:type="dxa"/>
            <w:tcBorders>
              <w:top w:val="nil"/>
              <w:left w:val="nil"/>
              <w:bottom w:val="single" w:sz="8" w:space="0" w:color="auto"/>
              <w:right w:val="nil"/>
              <w:tl2br w:val="nil"/>
              <w:tr2bl w:val="nil"/>
            </w:tcBorders>
            <w:shd w:val="clear" w:color="auto" w:fill="auto"/>
          </w:tcPr>
          <w:p w:rsidR="00817837" w:rsidRDefault="00817837" w:rsidP="00E460D1">
            <w:pPr>
              <w:pStyle w:val="aTable0"/>
            </w:pPr>
            <w:r>
              <w:t xml:space="preserve">Requires the MAGJ STORE IMAGES </w:t>
            </w:r>
            <w:r w:rsidR="008D43CF">
              <w:t xml:space="preserve">security </w:t>
            </w:r>
            <w:r>
              <w:t>key.</w:t>
            </w:r>
          </w:p>
          <w:p w:rsidR="004A0F7D" w:rsidRPr="00517F69" w:rsidRDefault="004A0F7D" w:rsidP="00E460D1">
            <w:pPr>
              <w:pStyle w:val="aTable0"/>
            </w:pPr>
            <w:r w:rsidRPr="004A0F7D">
              <w:rPr>
                <w:rStyle w:val="Strong"/>
              </w:rPr>
              <w:t xml:space="preserve">Note  </w:t>
            </w:r>
            <w:r>
              <w:t>An issue in the Voxar software makes this button appear enabled even if you do not hold the proper key.  To use this feature, all requirements described in the next section must be met.</w:t>
            </w:r>
          </w:p>
        </w:tc>
      </w:tr>
    </w:tbl>
    <w:p w:rsidR="00920675" w:rsidRPr="00920675" w:rsidRDefault="00920675">
      <w:pPr>
        <w:pStyle w:val="aSpace"/>
      </w:pPr>
    </w:p>
    <w:p w:rsidR="00084AC6" w:rsidRDefault="00084AC6">
      <w:pPr>
        <w:pStyle w:val="Heading2"/>
      </w:pPr>
      <w:bookmarkStart w:id="1863" w:name="_Toc178058732"/>
      <w:bookmarkStart w:id="1864" w:name="_Ref179699721"/>
      <w:bookmarkStart w:id="1865" w:name="_Toc508192046"/>
      <w:r>
        <w:t>Saving a Voxar Capture to VistA</w:t>
      </w:r>
      <w:bookmarkEnd w:id="1863"/>
      <w:bookmarkEnd w:id="1864"/>
      <w:bookmarkEnd w:id="1865"/>
    </w:p>
    <w:p w:rsidR="00817837" w:rsidRDefault="0093607B" w:rsidP="00817837">
      <w:pPr>
        <w:pStyle w:val="aNorm"/>
      </w:pPr>
      <w:r>
        <w:fldChar w:fldCharType="begin"/>
      </w:r>
      <w:r>
        <w:instrText xml:space="preserve"> xe "saving image captures to VistA" </w:instrText>
      </w:r>
      <w:r>
        <w:fldChar w:fldCharType="end"/>
      </w:r>
      <w:r>
        <w:fldChar w:fldCharType="begin"/>
      </w:r>
      <w:r>
        <w:instrText xml:space="preserve"> xe "images: capturing and saving" </w:instrText>
      </w:r>
      <w:r>
        <w:fldChar w:fldCharType="end"/>
      </w:r>
      <w:r w:rsidR="00817837">
        <w:t>Image views generated in Voxar 3D can be saved back to VistA as a separate series.</w:t>
      </w:r>
      <w:r w:rsidR="004A0F7D">
        <w:t xml:space="preserve">  These new images become part of the patient’s permanent medical record. To use this feature, you must </w:t>
      </w:r>
      <w:r w:rsidR="008D43CF">
        <w:t xml:space="preserve">hold </w:t>
      </w:r>
      <w:r w:rsidR="004A0F7D">
        <w:t xml:space="preserve">the MAGJ STORE IMAGES </w:t>
      </w:r>
      <w:r w:rsidR="008D43CF">
        <w:t>security key</w:t>
      </w:r>
      <w:r w:rsidR="004A0F7D">
        <w:t>.</w:t>
      </w:r>
    </w:p>
    <w:p w:rsidR="00084AC6" w:rsidRDefault="00084AC6">
      <w:pPr>
        <w:pStyle w:val="aNorm"/>
      </w:pPr>
      <w:r>
        <w:rPr>
          <w:rStyle w:val="bLeadin"/>
        </w:rPr>
        <w:t>Note</w:t>
      </w:r>
      <w:r>
        <w:t> </w:t>
      </w:r>
      <w:r>
        <w:t>This feature is available</w:t>
      </w:r>
      <w:r w:rsidR="002779CC" w:rsidRPr="002779CC">
        <w:t xml:space="preserve"> </w:t>
      </w:r>
      <w:r w:rsidR="002779CC">
        <w:t>only</w:t>
      </w:r>
      <w:r>
        <w:t xml:space="preserve"> if both VistARad and the DICOM Gateway are properly configured. </w:t>
      </w:r>
      <w:r w:rsidR="0093607B">
        <w:t>C</w:t>
      </w:r>
      <w:r>
        <w:t>ontact your Imaging Coordinator to verify that this feature is available.</w:t>
      </w:r>
    </w:p>
    <w:p w:rsidR="004A0F7D" w:rsidRDefault="004A0F7D" w:rsidP="004A0F7D">
      <w:pPr>
        <w:pStyle w:val="aProcHead"/>
      </w:pPr>
      <w:r>
        <w:t>To  save Voxar Captures to VistA</w:t>
      </w:r>
    </w:p>
    <w:p w:rsidR="00084AC6" w:rsidRDefault="004A0F7D" w:rsidP="006F68A8">
      <w:pPr>
        <w:pStyle w:val="aNorm"/>
        <w:numPr>
          <w:ilvl w:val="0"/>
          <w:numId w:val="109"/>
        </w:numPr>
      </w:pPr>
      <w:r>
        <w:t>Load images into Voxar from VistARad, and generate the views you want to save</w:t>
      </w:r>
      <w:r w:rsidR="00084AC6">
        <w:t>.</w:t>
      </w:r>
    </w:p>
    <w:p w:rsidR="00084AC6" w:rsidRDefault="004A0F7D" w:rsidP="006F68A8">
      <w:pPr>
        <w:pStyle w:val="aNorm"/>
        <w:numPr>
          <w:ilvl w:val="0"/>
          <w:numId w:val="109"/>
        </w:numPr>
      </w:pPr>
      <w:r>
        <w:t>I</w:t>
      </w:r>
      <w:r w:rsidR="00084AC6">
        <w:t xml:space="preserve">n the Voxar 3D window, click </w:t>
      </w:r>
      <w:r w:rsidR="00084AC6">
        <w:rPr>
          <w:rStyle w:val="Strong"/>
        </w:rPr>
        <w:t xml:space="preserve">Capture </w:t>
      </w:r>
      <w:r w:rsidR="00084AC6">
        <w:t>(located in the lower right corner), then click the view to be captured.</w:t>
      </w:r>
    </w:p>
    <w:p w:rsidR="00084AC6" w:rsidRDefault="00084AC6" w:rsidP="006F68A8">
      <w:pPr>
        <w:pStyle w:val="aNorm"/>
        <w:numPr>
          <w:ilvl w:val="0"/>
          <w:numId w:val="109"/>
        </w:numPr>
      </w:pPr>
      <w:r>
        <w:t>In the Voxar Reading manager window, click the Report tab. Then click the thumbnail representing the image you want to save.</w:t>
      </w:r>
    </w:p>
    <w:p w:rsidR="00084AC6" w:rsidRDefault="00084AC6" w:rsidP="006F68A8">
      <w:pPr>
        <w:pStyle w:val="aNorm"/>
        <w:numPr>
          <w:ilvl w:val="0"/>
          <w:numId w:val="109"/>
        </w:numPr>
      </w:pPr>
      <w:r>
        <w:t xml:space="preserve">Click </w:t>
      </w:r>
      <w:r>
        <w:rPr>
          <w:rStyle w:val="Strong"/>
        </w:rPr>
        <w:t>Finish and Archive</w:t>
      </w:r>
      <w:r>
        <w:t>. The Voxar windows will close.</w:t>
      </w:r>
    </w:p>
    <w:p w:rsidR="0061645E" w:rsidRDefault="000870E1" w:rsidP="00681C48">
      <w:pPr>
        <w:pStyle w:val="aNorm"/>
        <w:tabs>
          <w:tab w:val="clear" w:pos="360"/>
        </w:tabs>
      </w:pPr>
      <w:r>
        <w:rPr>
          <w:rStyle w:val="bLeadin"/>
        </w:rPr>
        <w:t>Note</w:t>
      </w:r>
      <w:r>
        <w:t> </w:t>
      </w:r>
      <w:r w:rsidR="0093607B">
        <w:t>After the captured image has been processed by the DICOM Gateway, it will be added to the exam as a single-image series.  To view the new series, close and re-open the applicable exam in VistARad.</w:t>
      </w:r>
    </w:p>
    <w:p w:rsidR="00A411C1" w:rsidRDefault="00A411C1" w:rsidP="00A411C1">
      <w:pPr>
        <w:pStyle w:val="aNorm"/>
        <w:tabs>
          <w:tab w:val="clear" w:pos="360"/>
        </w:tabs>
        <w:sectPr w:rsidR="00A411C1" w:rsidSect="005144BA">
          <w:headerReference w:type="even" r:id="rId147"/>
          <w:headerReference w:type="default" r:id="rId148"/>
          <w:footnotePr>
            <w:numFmt w:val="chicago"/>
            <w:numRestart w:val="eachPage"/>
          </w:footnotePr>
          <w:type w:val="oddPage"/>
          <w:pgSz w:w="12240" w:h="15840" w:code="1"/>
          <w:pgMar w:top="1800" w:right="1800" w:bottom="1800" w:left="1800" w:header="900" w:footer="900" w:gutter="0"/>
          <w:cols w:space="720"/>
          <w:titlePg/>
          <w:docGrid w:linePitch="360"/>
        </w:sectPr>
      </w:pPr>
    </w:p>
    <w:p w:rsidR="005064F4" w:rsidRDefault="00084380">
      <w:pPr>
        <w:pStyle w:val="Heading1"/>
      </w:pPr>
      <w:bookmarkStart w:id="1866" w:name="_Ref179700166"/>
      <w:bookmarkStart w:id="1867" w:name="_Toc508192047"/>
      <w:r>
        <w:rPr>
          <w:noProof/>
        </w:rPr>
        <mc:AlternateContent>
          <mc:Choice Requires="wps">
            <w:drawing>
              <wp:anchor distT="0" distB="0" distL="114300" distR="114300" simplePos="0" relativeHeight="251649536" behindDoc="0" locked="0" layoutInCell="1" allowOverlap="1">
                <wp:simplePos x="0" y="0"/>
                <wp:positionH relativeFrom="column">
                  <wp:posOffset>2480945</wp:posOffset>
                </wp:positionH>
                <wp:positionV relativeFrom="paragraph">
                  <wp:posOffset>-814070</wp:posOffset>
                </wp:positionV>
                <wp:extent cx="4196080" cy="385445"/>
                <wp:effectExtent l="4445" t="0" r="0" b="0"/>
                <wp:wrapSquare wrapText="left"/>
                <wp:docPr id="227" name="Rectangle 860"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4196080" cy="38544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0" o:spid="_x0000_s1034" alt="image here only for formatting purposes" style="position:absolute;margin-left:195.35pt;margin-top:-64.1pt;width:330.4pt;height:30.35pt;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" stroked="f">
                <v:textbox>
                  <w:txbxContent>
                    <w:p w:rsidR="00712887" w:rsidRDefault="00712887"/>
                  </w:txbxContent>
                </v:textbox>
                <w10:wrap type="square" side="left"/>
              </v:rect>
            </w:pict>
          </mc:Fallback>
        </mc:AlternateContent>
      </w:r>
      <w:bookmarkEnd w:id="1853"/>
      <w:r w:rsidR="005064F4">
        <w:t>VistARa</w:t>
      </w:r>
      <w:r w:rsidR="007C5264">
        <w:t>d Settings</w:t>
      </w:r>
      <w:bookmarkStart w:id="1868" w:name="_WWID10001615"/>
      <w:bookmarkEnd w:id="1852"/>
      <w:bookmarkEnd w:id="1866"/>
      <w:bookmarkEnd w:id="1867"/>
    </w:p>
    <w:p w:rsidR="00C06D4C" w:rsidRDefault="00C06D4C" w:rsidP="00A82507">
      <w:pPr>
        <w:pStyle w:val="aNormSnug"/>
      </w:pPr>
      <w:bookmarkStart w:id="1869" w:name="_WWID10001618"/>
      <w:bookmarkEnd w:id="1868"/>
      <w:r>
        <w:t>This chapter covers:</w:t>
      </w:r>
    </w:p>
    <w:p w:rsidR="00BC35DB" w:rsidRDefault="00BC35DB" w:rsidP="006F68A8">
      <w:pPr>
        <w:pStyle w:val="aNormSnug"/>
        <w:numPr>
          <w:ilvl w:val="0"/>
          <w:numId w:val="17"/>
        </w:numPr>
      </w:pPr>
      <w:r>
        <w:fldChar w:fldCharType="begin" w:fldLock="1"/>
      </w:r>
      <w:r>
        <w:instrText xml:space="preserve"> REF _Ref136938267 \h </w:instrText>
      </w:r>
      <w:r w:rsidR="00C06D4C">
        <w:instrText xml:space="preserve"> \* MERGEFORMAT </w:instrText>
      </w:r>
      <w:r>
        <w:fldChar w:fldCharType="separate"/>
      </w:r>
      <w:r w:rsidR="0093607B">
        <w:t>Customizing the Work Area</w:t>
      </w:r>
      <w:r>
        <w:fldChar w:fldCharType="end"/>
      </w:r>
    </w:p>
    <w:p w:rsidR="005064F4" w:rsidRDefault="00BC35DB" w:rsidP="006F68A8">
      <w:pPr>
        <w:pStyle w:val="aNormSnug"/>
        <w:numPr>
          <w:ilvl w:val="0"/>
          <w:numId w:val="17"/>
        </w:numPr>
      </w:pPr>
      <w:r>
        <w:fldChar w:fldCharType="begin" w:fldLock="1"/>
      </w:r>
      <w:r>
        <w:instrText xml:space="preserve"> REF _Ref136938274 \h </w:instrText>
      </w:r>
      <w:r w:rsidR="00C06D4C">
        <w:instrText xml:space="preserve"> \* MERGEFORMAT </w:instrText>
      </w:r>
      <w:r>
        <w:fldChar w:fldCharType="separate"/>
      </w:r>
      <w:r w:rsidR="0093607B">
        <w:t>The VistARad Settings Dialog</w:t>
      </w:r>
      <w:r>
        <w:fldChar w:fldCharType="end"/>
      </w:r>
      <w:bookmarkStart w:id="1870" w:name="_WWID10003708"/>
    </w:p>
    <w:p w:rsidR="005064F4" w:rsidRDefault="005064F4">
      <w:pPr>
        <w:pStyle w:val="aSpaceBorder"/>
      </w:pPr>
      <w:bookmarkStart w:id="1871" w:name="_WWID10001619"/>
      <w:bookmarkEnd w:id="1869"/>
      <w:bookmarkEnd w:id="1870"/>
    </w:p>
    <w:p w:rsidR="00F25B28" w:rsidRDefault="00F25B28">
      <w:pPr>
        <w:pStyle w:val="Heading2"/>
      </w:pPr>
      <w:bookmarkStart w:id="1872" w:name="_WWID10002700"/>
      <w:bookmarkStart w:id="1873" w:name="_Ref136938267"/>
      <w:bookmarkStart w:id="1874" w:name="_Toc508192048"/>
      <w:bookmarkEnd w:id="1871"/>
      <w:r>
        <w:t>Customizing the Work Area</w:t>
      </w:r>
      <w:bookmarkEnd w:id="1873"/>
      <w:bookmarkEnd w:id="1874"/>
    </w:p>
    <w:p w:rsidR="00BC35DB" w:rsidRDefault="00F25B28">
      <w:pPr>
        <w:pStyle w:val="aNorm"/>
      </w:pPr>
      <w:r>
        <w:t xml:space="preserve">You can change </w:t>
      </w:r>
      <w:r w:rsidR="00BC35DB">
        <w:t xml:space="preserve">the following aspects of VistARad’s </w:t>
      </w:r>
      <w:r>
        <w:t>look and feel</w:t>
      </w:r>
      <w:r w:rsidR="00380B84">
        <w:t xml:space="preserve"> to</w:t>
      </w:r>
      <w:r w:rsidR="00BC35DB">
        <w:t xml:space="preserve"> </w:t>
      </w:r>
      <w:r>
        <w:t>suit the way you work</w:t>
      </w:r>
      <w:bookmarkStart w:id="1875" w:name="_WWID10003149"/>
      <w:r w:rsidR="00BC35DB">
        <w:t>.</w:t>
      </w:r>
    </w:p>
    <w:bookmarkStart w:id="1876" w:name="_WWID10002760"/>
    <w:bookmarkEnd w:id="1875"/>
    <w:p w:rsidR="00BC35DB" w:rsidRDefault="00BC35DB" w:rsidP="006F68A8">
      <w:pPr>
        <w:pStyle w:val="aNormSnug"/>
        <w:numPr>
          <w:ilvl w:val="0"/>
          <w:numId w:val="27"/>
        </w:numPr>
      </w:pPr>
      <w:r>
        <w:fldChar w:fldCharType="begin" w:fldLock="1"/>
      </w:r>
      <w:r>
        <w:instrText xml:space="preserve"> REF _Ref136939041 \h </w:instrText>
      </w:r>
      <w:r w:rsidR="00C06D4C">
        <w:instrText xml:space="preserve"> \* MERGEFORMAT </w:instrText>
      </w:r>
      <w:r>
        <w:fldChar w:fldCharType="separate"/>
      </w:r>
      <w:r w:rsidR="0093607B">
        <w:t>Setting the Size of the Viewer Window</w:t>
      </w:r>
      <w:r>
        <w:fldChar w:fldCharType="end"/>
      </w:r>
    </w:p>
    <w:p w:rsidR="00BC35DB" w:rsidRDefault="00BC35DB" w:rsidP="006F68A8">
      <w:pPr>
        <w:pStyle w:val="aNormSnug"/>
        <w:numPr>
          <w:ilvl w:val="0"/>
          <w:numId w:val="27"/>
        </w:numPr>
      </w:pPr>
      <w:r>
        <w:fldChar w:fldCharType="begin" w:fldLock="1"/>
      </w:r>
      <w:r>
        <w:instrText xml:space="preserve"> REF _Ref136939043 \h </w:instrText>
      </w:r>
      <w:r w:rsidR="00C06D4C">
        <w:instrText xml:space="preserve"> \* MERGEFORMAT </w:instrText>
      </w:r>
      <w:r>
        <w:fldChar w:fldCharType="separate"/>
      </w:r>
      <w:r w:rsidR="0093607B">
        <w:t>Resizing Controls in the Viewer (and in other Windows)</w:t>
      </w:r>
      <w:r>
        <w:fldChar w:fldCharType="end"/>
      </w:r>
      <w:bookmarkStart w:id="1877" w:name="_WWID10003151"/>
    </w:p>
    <w:bookmarkEnd w:id="1877"/>
    <w:p w:rsidR="00BC35DB" w:rsidRDefault="00BC35DB" w:rsidP="006F68A8">
      <w:pPr>
        <w:pStyle w:val="aNormSnug"/>
        <w:numPr>
          <w:ilvl w:val="0"/>
          <w:numId w:val="27"/>
        </w:numPr>
      </w:pPr>
      <w:r>
        <w:fldChar w:fldCharType="begin" w:fldLock="1"/>
      </w:r>
      <w:r>
        <w:instrText xml:space="preserve"> REF _Ref136825593 \h </w:instrText>
      </w:r>
      <w:r w:rsidR="00C06D4C">
        <w:instrText xml:space="preserve"> \* MERGEFORMAT </w:instrText>
      </w:r>
      <w:r>
        <w:fldChar w:fldCharType="separate"/>
      </w:r>
      <w:r w:rsidR="0093607B">
        <w:t>Workin</w:t>
      </w:r>
      <w:r w:rsidR="0093607B">
        <w:t>g</w:t>
      </w:r>
      <w:r w:rsidR="0093607B">
        <w:t xml:space="preserve"> with Exam List Tabs</w:t>
      </w:r>
      <w:r>
        <w:fldChar w:fldCharType="end"/>
      </w:r>
      <w:bookmarkStart w:id="1878" w:name="_WWID10003152"/>
    </w:p>
    <w:bookmarkEnd w:id="1878"/>
    <w:p w:rsidR="00BC35DB" w:rsidRDefault="00BC35DB" w:rsidP="006F68A8">
      <w:pPr>
        <w:pStyle w:val="aNormSnug"/>
        <w:numPr>
          <w:ilvl w:val="0"/>
          <w:numId w:val="27"/>
        </w:numPr>
      </w:pPr>
      <w:r>
        <w:fldChar w:fldCharType="begin" w:fldLock="1"/>
      </w:r>
      <w:r>
        <w:instrText xml:space="preserve"> REF _Ref136939047 \h </w:instrText>
      </w:r>
      <w:r w:rsidR="00C06D4C">
        <w:instrText xml:space="preserve"> \* MERGEFORMAT </w:instrText>
      </w:r>
      <w:r>
        <w:fldChar w:fldCharType="separate"/>
      </w:r>
      <w:r w:rsidR="0093607B">
        <w:t>Changing Fonts in the Manager</w:t>
      </w:r>
      <w:r>
        <w:fldChar w:fldCharType="end"/>
      </w:r>
      <w:bookmarkStart w:id="1879" w:name="_WWID10003709"/>
    </w:p>
    <w:bookmarkEnd w:id="1879"/>
    <w:p w:rsidR="00F25B28" w:rsidRDefault="00BC35DB" w:rsidP="006F68A8">
      <w:pPr>
        <w:pStyle w:val="aNorm"/>
        <w:numPr>
          <w:ilvl w:val="0"/>
          <w:numId w:val="101"/>
        </w:numPr>
        <w:tabs>
          <w:tab w:val="clear" w:pos="360"/>
        </w:tabs>
      </w:pPr>
      <w:r>
        <w:fldChar w:fldCharType="begin" w:fldLock="1"/>
      </w:r>
      <w:r>
        <w:instrText xml:space="preserve"> REF _Ref136742852 \h </w:instrText>
      </w:r>
      <w:r w:rsidR="00C06D4C">
        <w:instrText xml:space="preserve"> \* MERGEFORMAT </w:instrText>
      </w:r>
      <w:r>
        <w:fldChar w:fldCharType="separate"/>
      </w:r>
      <w:r w:rsidR="0093607B">
        <w:t>Using Pus</w:t>
      </w:r>
      <w:r w:rsidR="0093607B">
        <w:t>h</w:t>
      </w:r>
      <w:r w:rsidR="0093607B">
        <w:t>pins</w:t>
      </w:r>
      <w:r>
        <w:fldChar w:fldCharType="end"/>
      </w:r>
      <w:bookmarkStart w:id="1880" w:name="_WWID10003150"/>
    </w:p>
    <w:p w:rsidR="00BC35DB" w:rsidRDefault="003950FE">
      <w:pPr>
        <w:pStyle w:val="aProcHead"/>
      </w:pPr>
      <w:bookmarkStart w:id="1881" w:name="_WWID10002775"/>
      <w:bookmarkEnd w:id="1880"/>
      <w:r>
        <w:t xml:space="preserve">A note for </w:t>
      </w:r>
      <w:r w:rsidR="00BC35DB">
        <w:t>roving user</w:t>
      </w:r>
      <w:bookmarkStart w:id="1882" w:name="_WWID10002755"/>
      <w:r>
        <w:t>s</w:t>
      </w:r>
    </w:p>
    <w:p w:rsidR="00BC35DB" w:rsidRDefault="00BC35DB">
      <w:pPr>
        <w:pStyle w:val="aNorm"/>
      </w:pPr>
      <w:bookmarkStart w:id="1883" w:name="_WWID10002756"/>
      <w:r>
        <w:t xml:space="preserve">If the monitor setup at a given workstation is markedly different from workstations you have used in the past, you </w:t>
      </w:r>
      <w:r w:rsidR="00380B84">
        <w:t xml:space="preserve">may </w:t>
      </w:r>
      <w:r>
        <w:t xml:space="preserve">need to establish </w:t>
      </w:r>
      <w:r w:rsidR="00080DE5">
        <w:t xml:space="preserve">an additional set of </w:t>
      </w:r>
      <w:r>
        <w:t>display preferences (font size, window position, etc.)</w:t>
      </w:r>
      <w:r w:rsidR="003950FE">
        <w:t xml:space="preserve"> the first time you log in</w:t>
      </w:r>
      <w:r w:rsidR="00223118">
        <w:t xml:space="preserve"> </w:t>
      </w:r>
      <w:r w:rsidR="003950FE">
        <w:t xml:space="preserve">to that </w:t>
      </w:r>
      <w:bookmarkStart w:id="1884" w:name="_WWID10002757"/>
      <w:r>
        <w:t>workstation.</w:t>
      </w:r>
      <w:bookmarkEnd w:id="1882"/>
      <w:bookmarkEnd w:id="1883"/>
      <w:bookmarkEnd w:id="1884"/>
      <w:r w:rsidR="003950FE">
        <w:t xml:space="preserve">  Once established, each new set of preferences is retained.</w:t>
      </w:r>
    </w:p>
    <w:p w:rsidR="00F25B28" w:rsidRDefault="00F25B28">
      <w:pPr>
        <w:pStyle w:val="Heading3"/>
      </w:pPr>
      <w:bookmarkStart w:id="1885" w:name="_Ref136939041"/>
      <w:bookmarkStart w:id="1886" w:name="_Setting_the_Size"/>
      <w:bookmarkStart w:id="1887" w:name="_Toc508192049"/>
      <w:bookmarkEnd w:id="1876"/>
      <w:bookmarkEnd w:id="1881"/>
      <w:bookmarkEnd w:id="1886"/>
      <w:r>
        <w:t>Setting the Size of the Viewer Window</w:t>
      </w:r>
      <w:bookmarkStart w:id="1888" w:name="_WWID10002761"/>
      <w:bookmarkEnd w:id="1885"/>
      <w:bookmarkEnd w:id="1887"/>
    </w:p>
    <w:p w:rsidR="00F25B28" w:rsidRDefault="00084AC6">
      <w:pPr>
        <w:pStyle w:val="aNorm"/>
      </w:pPr>
      <w:bookmarkStart w:id="1889" w:name="_WWID10002762"/>
      <w:r>
        <w:t>The number of screens occupied by the Viewer window dictates which templates and hanging protocols are available for selecti</w:t>
      </w:r>
      <w:r>
        <w:t>o</w:t>
      </w:r>
      <w:r>
        <w:t>n (details</w:t>
      </w:r>
      <w:r w:rsidR="0049576B">
        <w:t xml:space="preserve"> on page </w:t>
      </w:r>
      <w:r w:rsidR="0049576B">
        <w:fldChar w:fldCharType="begin"/>
      </w:r>
      <w:r w:rsidR="0049576B">
        <w:instrText xml:space="preserve"> PAGEREF _Ref136748844 \h </w:instrText>
      </w:r>
      <w:r w:rsidR="0049576B">
        <w:fldChar w:fldCharType="separate"/>
      </w:r>
      <w:ins w:id="1890" w:author="Andersen, Charles W.  (ManTech)" w:date="2019-12-10T15:26:00Z">
        <w:r w:rsidR="00380255">
          <w:rPr>
            <w:noProof/>
          </w:rPr>
          <w:t>137</w:t>
        </w:r>
      </w:ins>
      <w:del w:id="1891" w:author="Andersen, Charles W.  (ManTech)" w:date="2019-12-10T15:26:00Z">
        <w:r w:rsidR="00B77F99" w:rsidDel="00380255">
          <w:rPr>
            <w:noProof/>
          </w:rPr>
          <w:delText>4</w:delText>
        </w:r>
      </w:del>
      <w:r w:rsidR="0049576B">
        <w:fldChar w:fldCharType="end"/>
      </w:r>
      <w:r>
        <w:t>)</w:t>
      </w:r>
      <w:bookmarkStart w:id="1892" w:name="_WWID10002766"/>
      <w:r>
        <w:t>.</w:t>
      </w:r>
      <w:bookmarkEnd w:id="1892"/>
      <w:r>
        <w:t xml:space="preserve"> </w:t>
      </w:r>
      <w:r w:rsidR="00BC35DB">
        <w:fldChar w:fldCharType="begin"/>
      </w:r>
      <w:r w:rsidR="00BC35DB">
        <w:instrText xml:space="preserve"> xe "Viewer window: </w:instrText>
      </w:r>
      <w:r w:rsidR="00380B84">
        <w:instrText xml:space="preserve">size, </w:instrText>
      </w:r>
      <w:r w:rsidR="00BC35DB">
        <w:instrText xml:space="preserve">setting" </w:instrText>
      </w:r>
      <w:r w:rsidR="00BC35DB">
        <w:fldChar w:fldCharType="end"/>
      </w:r>
      <w:r w:rsidR="00BC35DB">
        <w:fldChar w:fldCharType="begin"/>
      </w:r>
      <w:r w:rsidR="00BC35DB">
        <w:instrText xml:space="preserve"> xe "Change Monitor Configuration button" </w:instrText>
      </w:r>
      <w:r w:rsidR="00BC35DB">
        <w:fldChar w:fldCharType="end"/>
      </w:r>
      <w:r w:rsidR="00F25B28">
        <w:t>Generally, the Viewer window is sized to occupy all available high-resolution monitors.</w:t>
      </w:r>
    </w:p>
    <w:p w:rsidR="00F25B28" w:rsidRDefault="00F25B28">
      <w:pPr>
        <w:pStyle w:val="aProcHead"/>
      </w:pPr>
      <w:r>
        <w:t>To se</w:t>
      </w:r>
      <w:bookmarkStart w:id="1893" w:name="_WWID10002767"/>
      <w:r>
        <w:t>t the size of the Viewer window</w:t>
      </w:r>
    </w:p>
    <w:p w:rsidR="00F25B28" w:rsidRDefault="00F25B28" w:rsidP="006F68A8">
      <w:pPr>
        <w:pStyle w:val="aNorm"/>
        <w:numPr>
          <w:ilvl w:val="0"/>
          <w:numId w:val="110"/>
        </w:numPr>
      </w:pPr>
      <w:r>
        <w:t xml:space="preserve">In the Viewer window toolbar, click </w:t>
      </w:r>
      <w:bookmarkStart w:id="1894" w:name="_WWID10002771"/>
      <w:bookmarkStart w:id="1895" w:name="_WWImgID10007973"/>
      <w:r w:rsidR="00084380">
        <w:rPr>
          <w:rStyle w:val="bDrop3pt"/>
          <w:noProof/>
        </w:rPr>
        <w:drawing>
          <wp:inline distT="0" distB="0" distL="0" distR="0">
            <wp:extent cx="200025" cy="190500"/>
            <wp:effectExtent l="0" t="0" r="0" b="0"/>
            <wp:docPr id="179" name="Picture 179" descr="Monitor Configur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onitor Configuration butt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bookmarkEnd w:id="1895"/>
      <w:r>
        <w:t>.</w:t>
      </w:r>
    </w:p>
    <w:bookmarkEnd w:id="1894"/>
    <w:p w:rsidR="00F25B28" w:rsidRDefault="00F25B28" w:rsidP="006F68A8">
      <w:pPr>
        <w:pStyle w:val="aNorm"/>
        <w:numPr>
          <w:ilvl w:val="0"/>
          <w:numId w:val="110"/>
        </w:numPr>
      </w:pPr>
      <w:r>
        <w:t>In the dialog that displays, select or clear the check</w:t>
      </w:r>
      <w:r w:rsidR="00524BA9">
        <w:t xml:space="preserve"> </w:t>
      </w:r>
      <w:r>
        <w:t xml:space="preserve">boxes to indicate which </w:t>
      </w:r>
      <w:r w:rsidR="00BC35DB">
        <w:t xml:space="preserve">screens </w:t>
      </w:r>
      <w:r>
        <w:t>you want the Viewer to occupy.</w:t>
      </w:r>
      <w:bookmarkStart w:id="1896" w:name="_WWID10002772"/>
      <w:r w:rsidR="00347283">
        <w:t xml:space="preserve"> </w:t>
      </w:r>
      <w:r>
        <w:t>Note that:</w:t>
      </w:r>
    </w:p>
    <w:p w:rsidR="00F25B28" w:rsidRDefault="00F25B28" w:rsidP="006F68A8">
      <w:pPr>
        <w:pStyle w:val="aNorm"/>
        <w:numPr>
          <w:ilvl w:val="1"/>
          <w:numId w:val="110"/>
        </w:numPr>
      </w:pPr>
      <w:r>
        <w:t>The Viewer must occupy at least one screen.</w:t>
      </w:r>
      <w:bookmarkStart w:id="1897" w:name="_WWID10002774"/>
    </w:p>
    <w:p w:rsidR="00F25B28" w:rsidRDefault="00F25B28" w:rsidP="006F68A8">
      <w:pPr>
        <w:pStyle w:val="aNorm"/>
        <w:numPr>
          <w:ilvl w:val="1"/>
          <w:numId w:val="110"/>
        </w:numPr>
      </w:pPr>
      <w:r>
        <w:t>The Viewer must occupy contiguous screens</w:t>
      </w:r>
      <w:bookmarkStart w:id="1898" w:name="_WWID10002776"/>
      <w:r>
        <w:t>.</w:t>
      </w:r>
    </w:p>
    <w:bookmarkEnd w:id="1896"/>
    <w:bookmarkEnd w:id="1897"/>
    <w:bookmarkEnd w:id="1898"/>
    <w:p w:rsidR="00F25B28" w:rsidRDefault="00F25B28" w:rsidP="006F68A8">
      <w:pPr>
        <w:pStyle w:val="aNorm"/>
        <w:numPr>
          <w:ilvl w:val="0"/>
          <w:numId w:val="110"/>
        </w:numPr>
      </w:pPr>
      <w:r>
        <w:t xml:space="preserve">Click </w:t>
      </w:r>
      <w:r>
        <w:rPr>
          <w:rStyle w:val="Strong"/>
        </w:rPr>
        <w:t>OK</w:t>
      </w:r>
      <w:r>
        <w:t>.</w:t>
      </w:r>
      <w:bookmarkStart w:id="1899" w:name="_WWID10002770"/>
    </w:p>
    <w:p w:rsidR="00F25B28" w:rsidRDefault="00F25B28">
      <w:pPr>
        <w:pStyle w:val="Heading3"/>
      </w:pPr>
      <w:bookmarkStart w:id="1900" w:name="_Ref136939043"/>
      <w:bookmarkStart w:id="1901" w:name="_Ref136996435"/>
      <w:bookmarkStart w:id="1902" w:name="_Ref136996438"/>
      <w:bookmarkStart w:id="1903" w:name="_Ref136996440"/>
      <w:bookmarkStart w:id="1904" w:name="_Toc508192050"/>
      <w:bookmarkEnd w:id="1888"/>
      <w:bookmarkEnd w:id="1889"/>
      <w:bookmarkEnd w:id="1893"/>
      <w:bookmarkEnd w:id="1899"/>
      <w:r>
        <w:t>R</w:t>
      </w:r>
      <w:r w:rsidR="00084AC6">
        <w:t xml:space="preserve">esizing Controls in the Viewer </w:t>
      </w:r>
      <w:r>
        <w:t xml:space="preserve">(and in </w:t>
      </w:r>
      <w:r w:rsidR="00084AC6">
        <w:t>o</w:t>
      </w:r>
      <w:r>
        <w:t>ther Windows)</w:t>
      </w:r>
      <w:bookmarkStart w:id="1905" w:name="_WWID10002704"/>
      <w:bookmarkEnd w:id="1900"/>
      <w:bookmarkEnd w:id="1901"/>
      <w:bookmarkEnd w:id="1902"/>
      <w:bookmarkEnd w:id="1903"/>
      <w:bookmarkEnd w:id="1904"/>
    </w:p>
    <w:bookmarkStart w:id="1906" w:name="_WWID10002730"/>
    <w:p w:rsidR="00F25B28" w:rsidRDefault="00F25B28">
      <w:pPr>
        <w:pStyle w:val="aNorm"/>
      </w:pPr>
      <w:r>
        <w:fldChar w:fldCharType="begin"/>
      </w:r>
      <w:r>
        <w:instrText xml:space="preserve"> xe "</w:instrText>
      </w:r>
      <w:r w:rsidR="00BC35DB">
        <w:instrText>a</w:instrText>
      </w:r>
      <w:r>
        <w:instrText xml:space="preserve">ctive </w:instrText>
      </w:r>
      <w:r w:rsidR="00BC35DB">
        <w:instrText>p</w:instrText>
      </w:r>
      <w:r>
        <w:instrText xml:space="preserve">atient" </w:instrText>
      </w:r>
      <w:r>
        <w:fldChar w:fldCharType="end"/>
      </w:r>
      <w:r>
        <w:fldChar w:fldCharType="begin"/>
      </w:r>
      <w:r>
        <w:instrText xml:space="preserve"> xe "toolbar</w:instrText>
      </w:r>
      <w:r w:rsidR="0051274C">
        <w:instrText>s,</w:instrText>
      </w:r>
      <w:r>
        <w:instrText xml:space="preserve"> resizing" </w:instrText>
      </w:r>
      <w:r>
        <w:fldChar w:fldCharType="end"/>
      </w:r>
      <w:r>
        <w:fldChar w:fldCharType="begin"/>
      </w:r>
      <w:r>
        <w:instrText xml:space="preserve"> xe "viewports: </w:instrText>
      </w:r>
      <w:r w:rsidR="005B7E8F">
        <w:instrText>settings for</w:instrText>
      </w:r>
      <w:r>
        <w:instrText xml:space="preserve">" </w:instrText>
      </w:r>
      <w:r>
        <w:fldChar w:fldCharType="end"/>
      </w:r>
      <w:r>
        <w:t>You can change the size of the following elements in the Viewer, Browser, Scrapbook, and Scout Image windows:</w:t>
      </w:r>
    </w:p>
    <w:p w:rsidR="00F25B28" w:rsidRDefault="00F25B28" w:rsidP="006F68A8">
      <w:pPr>
        <w:pStyle w:val="aNormSnug"/>
        <w:numPr>
          <w:ilvl w:val="0"/>
          <w:numId w:val="26"/>
        </w:numPr>
      </w:pPr>
      <w:r>
        <w:t>The Active Patient button</w:t>
      </w:r>
      <w:bookmarkStart w:id="1907" w:name="_WWID10002747"/>
    </w:p>
    <w:bookmarkEnd w:id="1907"/>
    <w:p w:rsidR="00F25B28" w:rsidRDefault="00F25B28" w:rsidP="006F68A8">
      <w:pPr>
        <w:pStyle w:val="aNormSnug"/>
        <w:numPr>
          <w:ilvl w:val="0"/>
          <w:numId w:val="26"/>
        </w:numPr>
      </w:pPr>
      <w:r>
        <w:t>The toolbar</w:t>
      </w:r>
      <w:bookmarkStart w:id="1908" w:name="_WWID10002748"/>
    </w:p>
    <w:bookmarkEnd w:id="1908"/>
    <w:p w:rsidR="00F25B28" w:rsidRDefault="00F25B28" w:rsidP="006F68A8">
      <w:pPr>
        <w:pStyle w:val="aNormSnug"/>
        <w:numPr>
          <w:ilvl w:val="0"/>
          <w:numId w:val="26"/>
        </w:numPr>
      </w:pPr>
      <w:r>
        <w:t>The viewport title bar</w:t>
      </w:r>
      <w:bookmarkStart w:id="1909" w:name="_WWID10002745"/>
    </w:p>
    <w:bookmarkEnd w:id="1909"/>
    <w:p w:rsidR="00F25B28" w:rsidRDefault="00F25B28" w:rsidP="006F68A8">
      <w:pPr>
        <w:pStyle w:val="aNormSnug"/>
        <w:numPr>
          <w:ilvl w:val="0"/>
          <w:numId w:val="26"/>
        </w:numPr>
      </w:pPr>
      <w:r>
        <w:t>The viewport icon bar</w:t>
      </w:r>
      <w:bookmarkStart w:id="1910" w:name="_WWID10002759"/>
    </w:p>
    <w:bookmarkEnd w:id="1910"/>
    <w:p w:rsidR="00F25B28" w:rsidRDefault="00F25B28" w:rsidP="006F68A8">
      <w:pPr>
        <w:pStyle w:val="aNorm"/>
        <w:numPr>
          <w:ilvl w:val="0"/>
          <w:numId w:val="101"/>
        </w:numPr>
        <w:tabs>
          <w:tab w:val="clear" w:pos="360"/>
        </w:tabs>
      </w:pPr>
      <w:r>
        <w:t>The viewport information area</w:t>
      </w:r>
      <w:bookmarkStart w:id="1911" w:name="_WWID10002746"/>
    </w:p>
    <w:bookmarkEnd w:id="1911"/>
    <w:p w:rsidR="00F25B28" w:rsidRDefault="00F25B28">
      <w:pPr>
        <w:pStyle w:val="aProcHead"/>
      </w:pPr>
      <w:r>
        <w:t>To resize the Active Patient button</w:t>
      </w:r>
      <w:bookmarkStart w:id="1912" w:name="_WWID10003710"/>
    </w:p>
    <w:bookmarkEnd w:id="1912"/>
    <w:p w:rsidR="00F25B28" w:rsidRDefault="00F25B28" w:rsidP="006F68A8">
      <w:pPr>
        <w:pStyle w:val="aNorm"/>
        <w:numPr>
          <w:ilvl w:val="0"/>
          <w:numId w:val="168"/>
        </w:numPr>
      </w:pPr>
      <w:r>
        <w:t>Open any exam.</w:t>
      </w:r>
      <w:bookmarkStart w:id="1913" w:name="_WWID10002749"/>
    </w:p>
    <w:p w:rsidR="00F25B28" w:rsidRDefault="00F25B28" w:rsidP="006F68A8">
      <w:pPr>
        <w:pStyle w:val="aNorm"/>
        <w:numPr>
          <w:ilvl w:val="0"/>
          <w:numId w:val="168"/>
        </w:numPr>
      </w:pPr>
      <w:r>
        <w:t xml:space="preserve">In </w:t>
      </w:r>
      <w:r w:rsidR="00347283">
        <w:t xml:space="preserve">the </w:t>
      </w:r>
      <w:r>
        <w:t>Viewer window</w:t>
      </w:r>
      <w:r w:rsidR="00BC35DB">
        <w:t xml:space="preserve"> title bar</w:t>
      </w:r>
      <w:r>
        <w:t xml:space="preserve">, </w:t>
      </w:r>
      <w:r w:rsidR="005B288A">
        <w:t>right-click</w:t>
      </w:r>
      <w:r>
        <w:t xml:space="preserve"> the </w:t>
      </w:r>
      <w:r>
        <w:rPr>
          <w:rStyle w:val="Strong"/>
        </w:rPr>
        <w:t xml:space="preserve">Active Patient </w:t>
      </w:r>
      <w:r>
        <w:t>button.</w:t>
      </w:r>
      <w:bookmarkStart w:id="1914" w:name="_WWID10002751"/>
    </w:p>
    <w:bookmarkEnd w:id="1913"/>
    <w:bookmarkEnd w:id="1914"/>
    <w:p w:rsidR="00F25B28" w:rsidRDefault="00F25B28" w:rsidP="006F68A8">
      <w:pPr>
        <w:pStyle w:val="aNorm"/>
        <w:numPr>
          <w:ilvl w:val="0"/>
          <w:numId w:val="168"/>
        </w:numPr>
      </w:pPr>
      <w:r>
        <w:t>Choose</w:t>
      </w:r>
      <w:r w:rsidR="00F64D05">
        <w:t xml:space="preserve"> a size</w:t>
      </w:r>
      <w:r>
        <w:t>.</w:t>
      </w:r>
      <w:bookmarkStart w:id="1915" w:name="_WWID10002750"/>
      <w:r w:rsidR="00347283">
        <w:t xml:space="preserve"> </w:t>
      </w:r>
      <w:r>
        <w:t>The change will affect all windows that contain this button.</w:t>
      </w:r>
    </w:p>
    <w:bookmarkEnd w:id="1915"/>
    <w:p w:rsidR="00F25B28" w:rsidRDefault="00F25B28">
      <w:pPr>
        <w:pStyle w:val="aProcHead"/>
      </w:pPr>
      <w:r>
        <w:t>To resize the toolbar</w:t>
      </w:r>
      <w:bookmarkStart w:id="1916" w:name="_WWID10002753"/>
    </w:p>
    <w:p w:rsidR="00F25B28" w:rsidRDefault="00F25B28">
      <w:pPr>
        <w:pStyle w:val="aNorm"/>
      </w:pPr>
      <w:r>
        <w:t>Right-click the toolbar</w:t>
      </w:r>
      <w:r w:rsidR="00333911">
        <w:t>, and c</w:t>
      </w:r>
      <w:r>
        <w:t>hoose one of the available sizes.</w:t>
      </w:r>
      <w:r w:rsidR="00080DE5">
        <w:t xml:space="preserve"> </w:t>
      </w:r>
      <w:r>
        <w:t xml:space="preserve">The </w:t>
      </w:r>
      <w:r w:rsidR="00BC35DB">
        <w:t xml:space="preserve">size of the </w:t>
      </w:r>
      <w:r>
        <w:t>toolbar can be set independently in each window.</w:t>
      </w:r>
      <w:bookmarkStart w:id="1917" w:name="_WWID10002754"/>
    </w:p>
    <w:bookmarkEnd w:id="1916"/>
    <w:bookmarkEnd w:id="1917"/>
    <w:p w:rsidR="00F25B28" w:rsidRDefault="00F25B28">
      <w:pPr>
        <w:pStyle w:val="aProcHead"/>
      </w:pPr>
      <w:r>
        <w:t>To resize the viewport title bar</w:t>
      </w:r>
      <w:bookmarkStart w:id="1918" w:name="_WWID10002732"/>
    </w:p>
    <w:p w:rsidR="00F25B28" w:rsidRDefault="00F25B28" w:rsidP="006F68A8">
      <w:pPr>
        <w:pStyle w:val="aNorm"/>
        <w:numPr>
          <w:ilvl w:val="0"/>
          <w:numId w:val="102"/>
        </w:numPr>
      </w:pPr>
      <w:r>
        <w:t>Open any exam and load images into any viewport.</w:t>
      </w:r>
      <w:bookmarkStart w:id="1919" w:name="_WWID10002743"/>
    </w:p>
    <w:bookmarkEnd w:id="1919"/>
    <w:p w:rsidR="00F25B28" w:rsidRDefault="00F25B28" w:rsidP="006F68A8">
      <w:pPr>
        <w:pStyle w:val="aNorm"/>
        <w:numPr>
          <w:ilvl w:val="0"/>
          <w:numId w:val="102"/>
        </w:numPr>
      </w:pPr>
      <w:r>
        <w:t>Right-click the title bar at the top of the viewport, then choose</w:t>
      </w:r>
      <w:r w:rsidR="00F64D05">
        <w:t xml:space="preserve"> a size</w:t>
      </w:r>
      <w:r>
        <w:t>.</w:t>
      </w:r>
      <w:bookmarkStart w:id="1920" w:name="_WWID10002734"/>
      <w:r w:rsidR="00347283">
        <w:t xml:space="preserve"> </w:t>
      </w:r>
      <w:r>
        <w:t>The change will affect all viewports.</w:t>
      </w:r>
    </w:p>
    <w:bookmarkEnd w:id="1918"/>
    <w:bookmarkEnd w:id="1920"/>
    <w:p w:rsidR="00F25B28" w:rsidRDefault="00F25B28">
      <w:pPr>
        <w:pStyle w:val="aProcHead"/>
      </w:pPr>
      <w:r>
        <w:t>To resize the viewport icon bar</w:t>
      </w:r>
      <w:bookmarkStart w:id="1921" w:name="_WWID10002735"/>
    </w:p>
    <w:bookmarkEnd w:id="1921"/>
    <w:p w:rsidR="00F25B28" w:rsidRDefault="00F25B28" w:rsidP="006F68A8">
      <w:pPr>
        <w:pStyle w:val="aNorm"/>
        <w:numPr>
          <w:ilvl w:val="0"/>
          <w:numId w:val="103"/>
        </w:numPr>
      </w:pPr>
      <w:r>
        <w:t>Open any exam and load images into any viewport.</w:t>
      </w:r>
      <w:bookmarkStart w:id="1922" w:name="_WWID10002744"/>
    </w:p>
    <w:bookmarkEnd w:id="1922"/>
    <w:p w:rsidR="00F25B28" w:rsidRDefault="00F25B28" w:rsidP="006F68A8">
      <w:pPr>
        <w:pStyle w:val="aNorm"/>
        <w:numPr>
          <w:ilvl w:val="0"/>
          <w:numId w:val="103"/>
        </w:numPr>
      </w:pPr>
      <w:r>
        <w:t>Right-click any of the icons in the upper left corner of the viewport, then choose</w:t>
      </w:r>
      <w:r w:rsidR="00F64D05">
        <w:t xml:space="preserve"> a size</w:t>
      </w:r>
      <w:r>
        <w:t>.</w:t>
      </w:r>
      <w:bookmarkStart w:id="1923" w:name="_WWID10002737"/>
      <w:r>
        <w:t xml:space="preserve"> The change will affect all viewports.</w:t>
      </w:r>
    </w:p>
    <w:bookmarkEnd w:id="1923"/>
    <w:p w:rsidR="00F25B28" w:rsidRDefault="00F25B28">
      <w:pPr>
        <w:pStyle w:val="aProcHead"/>
      </w:pPr>
      <w:r>
        <w:t>To change the information area</w:t>
      </w:r>
      <w:bookmarkStart w:id="1924" w:name="_WWID10002736"/>
      <w:r>
        <w:t xml:space="preserve"> font</w:t>
      </w:r>
    </w:p>
    <w:bookmarkEnd w:id="1924"/>
    <w:p w:rsidR="00F25B28" w:rsidRDefault="00F25B28" w:rsidP="006F68A8">
      <w:pPr>
        <w:pStyle w:val="aNorm"/>
        <w:numPr>
          <w:ilvl w:val="0"/>
          <w:numId w:val="104"/>
        </w:numPr>
      </w:pPr>
      <w:r>
        <w:t xml:space="preserve">In the Manager or Viewer main menu, click </w:t>
      </w:r>
      <w:r>
        <w:rPr>
          <w:rStyle w:val="Strong"/>
        </w:rPr>
        <w:t>View | Settings</w:t>
      </w:r>
      <w:r>
        <w:t>.</w:t>
      </w:r>
      <w:bookmarkStart w:id="1925" w:name="_WWID10002738"/>
    </w:p>
    <w:bookmarkEnd w:id="1925"/>
    <w:p w:rsidR="00F25B28" w:rsidRDefault="00F25B28" w:rsidP="006F68A8">
      <w:pPr>
        <w:pStyle w:val="aNorm"/>
        <w:numPr>
          <w:ilvl w:val="0"/>
          <w:numId w:val="104"/>
        </w:numPr>
      </w:pPr>
      <w:r>
        <w:t xml:space="preserve">Click the </w:t>
      </w:r>
      <w:r>
        <w:rPr>
          <w:rStyle w:val="Strong"/>
        </w:rPr>
        <w:t xml:space="preserve">Fonts </w:t>
      </w:r>
      <w:r>
        <w:t>tab</w:t>
      </w:r>
      <w:r w:rsidR="00084AC6">
        <w:t>, then c</w:t>
      </w:r>
      <w:r>
        <w:t xml:space="preserve">lick </w:t>
      </w:r>
      <w:r w:rsidR="00084380">
        <w:rPr>
          <w:rStyle w:val="bDrop15"/>
          <w:noProof/>
        </w:rPr>
        <w:drawing>
          <wp:inline distT="0" distB="0" distL="0" distR="0">
            <wp:extent cx="209550" cy="161925"/>
            <wp:effectExtent l="0" t="0" r="0" b="0"/>
            <wp:docPr id="180" name="Picture 180" descr="Open Dialo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Open Dialog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Pr>
          <w:rStyle w:val="bDrop15"/>
        </w:rPr>
        <w:t xml:space="preserve"> </w:t>
      </w:r>
      <w:r>
        <w:t xml:space="preserve">on the right side of the </w:t>
      </w:r>
      <w:r w:rsidR="00380B84">
        <w:rPr>
          <w:rStyle w:val="Strong"/>
        </w:rPr>
        <w:t>Image Info Area</w:t>
      </w:r>
      <w:r>
        <w:rPr>
          <w:rStyle w:val="Strong"/>
        </w:rPr>
        <w:t xml:space="preserve"> </w:t>
      </w:r>
      <w:r>
        <w:t>box</w:t>
      </w:r>
      <w:bookmarkStart w:id="1926" w:name="_WWID10002740"/>
      <w:r>
        <w:t>.</w:t>
      </w:r>
    </w:p>
    <w:bookmarkEnd w:id="1926"/>
    <w:p w:rsidR="00F25B28" w:rsidRDefault="00F25B28" w:rsidP="006F68A8">
      <w:pPr>
        <w:pStyle w:val="aNorm"/>
        <w:numPr>
          <w:ilvl w:val="0"/>
          <w:numId w:val="104"/>
        </w:numPr>
      </w:pPr>
      <w:r>
        <w:t xml:space="preserve">Select the font, font style, and font size, then click </w:t>
      </w:r>
      <w:r>
        <w:rPr>
          <w:rStyle w:val="Strong"/>
        </w:rPr>
        <w:t>OK</w:t>
      </w:r>
      <w:r>
        <w:t>.</w:t>
      </w:r>
      <w:bookmarkStart w:id="1927" w:name="_WWID10002742"/>
    </w:p>
    <w:p w:rsidR="00F25B28" w:rsidRDefault="00380B84" w:rsidP="006F68A8">
      <w:pPr>
        <w:pStyle w:val="aNorm"/>
        <w:numPr>
          <w:ilvl w:val="0"/>
          <w:numId w:val="104"/>
        </w:numPr>
      </w:pPr>
      <w:bookmarkStart w:id="1928" w:name="_WWID10002752"/>
      <w:bookmarkEnd w:id="1927"/>
      <w:r>
        <w:t xml:space="preserve">In the Settings dialog, click </w:t>
      </w:r>
      <w:r>
        <w:rPr>
          <w:rStyle w:val="Strong"/>
        </w:rPr>
        <w:t>OK</w:t>
      </w:r>
      <w:r w:rsidR="00F25B28">
        <w:t>.</w:t>
      </w:r>
    </w:p>
    <w:p w:rsidR="00F25B28" w:rsidRDefault="00380B84">
      <w:pPr>
        <w:pStyle w:val="Heading3"/>
      </w:pPr>
      <w:bookmarkStart w:id="1929" w:name="_WWID10002701"/>
      <w:bookmarkStart w:id="1930" w:name="_WWID10002702"/>
      <w:bookmarkStart w:id="1931" w:name="_Ref136825593"/>
      <w:bookmarkStart w:id="1932" w:name="_Ref136825598"/>
      <w:bookmarkStart w:id="1933" w:name="_Toc508192051"/>
      <w:bookmarkEnd w:id="1905"/>
      <w:bookmarkEnd w:id="1906"/>
      <w:bookmarkEnd w:id="1928"/>
      <w:r>
        <w:t>Working with Exam List Tab</w:t>
      </w:r>
      <w:r w:rsidR="00F25B28">
        <w:t>s</w:t>
      </w:r>
      <w:bookmarkStart w:id="1934" w:name="_WWID10001636"/>
      <w:bookmarkEnd w:id="1931"/>
      <w:bookmarkEnd w:id="1932"/>
      <w:bookmarkEnd w:id="1933"/>
    </w:p>
    <w:bookmarkEnd w:id="1934"/>
    <w:p w:rsidR="00F25B28" w:rsidRDefault="00F25B28">
      <w:pPr>
        <w:pStyle w:val="aNorm"/>
        <w:keepLines/>
      </w:pPr>
      <w:r>
        <w:fldChar w:fldCharType="begin"/>
      </w:r>
      <w:r>
        <w:instrText xml:space="preserve"> xe "exam lists: tabs for" </w:instrText>
      </w:r>
      <w:r>
        <w:fldChar w:fldCharType="end"/>
      </w:r>
      <w:r>
        <w:t>In the Manager window, you can show, hide, or reorder exam list tabs.</w:t>
      </w:r>
      <w:r w:rsidR="00347283">
        <w:t xml:space="preserve"> </w:t>
      </w:r>
      <w:r>
        <w:t>You can also resize the area used to display the Open/Reserved Exams list.</w:t>
      </w:r>
      <w:bookmarkStart w:id="1935" w:name="_WWID10001637"/>
      <w:r w:rsidR="00443973">
        <w:t xml:space="preserve"> </w:t>
      </w:r>
    </w:p>
    <w:bookmarkEnd w:id="1935"/>
    <w:p w:rsidR="00F25B28" w:rsidRDefault="00BC35DB">
      <w:pPr>
        <w:pStyle w:val="aProcHead"/>
      </w:pPr>
      <w:r>
        <w:t>To o</w:t>
      </w:r>
      <w:r w:rsidR="00F25B28">
        <w:t>rganiz</w:t>
      </w:r>
      <w:r>
        <w:t>e</w:t>
      </w:r>
      <w:r w:rsidR="00F25B28">
        <w:t xml:space="preserve"> exam list tabs </w:t>
      </w:r>
      <w:bookmarkStart w:id="1936" w:name="_WWID10001638"/>
    </w:p>
    <w:bookmarkEnd w:id="1936"/>
    <w:p w:rsidR="00F25B28" w:rsidRDefault="00F25B28" w:rsidP="006F68A8">
      <w:pPr>
        <w:pStyle w:val="aNorm"/>
        <w:numPr>
          <w:ilvl w:val="0"/>
          <w:numId w:val="105"/>
        </w:numPr>
      </w:pPr>
      <w:r>
        <w:t xml:space="preserve">In the Manager or Viewer main menu, click </w:t>
      </w:r>
      <w:r>
        <w:rPr>
          <w:rStyle w:val="Strong"/>
        </w:rPr>
        <w:t>View | Settings</w:t>
      </w:r>
      <w:r>
        <w:t>.</w:t>
      </w:r>
      <w:bookmarkStart w:id="1937" w:name="_WWID10001639"/>
    </w:p>
    <w:bookmarkEnd w:id="1937"/>
    <w:p w:rsidR="00F25B28" w:rsidRDefault="00F25B28" w:rsidP="006F68A8">
      <w:pPr>
        <w:pStyle w:val="aNorm"/>
        <w:numPr>
          <w:ilvl w:val="0"/>
          <w:numId w:val="105"/>
        </w:numPr>
      </w:pPr>
      <w:r>
        <w:t xml:space="preserve">Click the </w:t>
      </w:r>
      <w:r>
        <w:rPr>
          <w:rStyle w:val="Strong"/>
        </w:rPr>
        <w:t>Manager</w:t>
      </w:r>
      <w:r>
        <w:t xml:space="preserve"> tab, then click the </w:t>
      </w:r>
      <w:r>
        <w:rPr>
          <w:rStyle w:val="Strong"/>
        </w:rPr>
        <w:t xml:space="preserve">General </w:t>
      </w:r>
      <w:r w:rsidR="00084AC6">
        <w:t>subtab</w:t>
      </w:r>
      <w:r>
        <w:t>.</w:t>
      </w:r>
      <w:bookmarkStart w:id="1938" w:name="_WWID10001640"/>
    </w:p>
    <w:bookmarkEnd w:id="1938"/>
    <w:p w:rsidR="00F25B28" w:rsidRDefault="00F25B28" w:rsidP="006F68A8">
      <w:pPr>
        <w:pStyle w:val="aNorm"/>
        <w:numPr>
          <w:ilvl w:val="0"/>
          <w:numId w:val="105"/>
        </w:numPr>
      </w:pPr>
      <w:r>
        <w:t>In the List Order area:</w:t>
      </w:r>
      <w:bookmarkStart w:id="1939" w:name="_WWID10001641"/>
    </w:p>
    <w:bookmarkEnd w:id="1939"/>
    <w:p w:rsidR="00F25B28" w:rsidRDefault="00F25B28" w:rsidP="006F68A8">
      <w:pPr>
        <w:pStyle w:val="aNorm"/>
        <w:numPr>
          <w:ilvl w:val="1"/>
          <w:numId w:val="105"/>
        </w:numPr>
      </w:pPr>
      <w:r>
        <w:t>Select the check</w:t>
      </w:r>
      <w:r w:rsidR="00524BA9">
        <w:t xml:space="preserve"> </w:t>
      </w:r>
      <w:r>
        <w:t>box for each exam list tab you want to display.</w:t>
      </w:r>
      <w:bookmarkStart w:id="1940" w:name="_WWID10001642"/>
    </w:p>
    <w:bookmarkEnd w:id="1940"/>
    <w:p w:rsidR="00F25B28" w:rsidRDefault="00BC35DB" w:rsidP="006F68A8">
      <w:pPr>
        <w:pStyle w:val="aNorm"/>
        <w:numPr>
          <w:ilvl w:val="1"/>
          <w:numId w:val="105"/>
        </w:numPr>
      </w:pPr>
      <w:r>
        <w:t>Clear the check</w:t>
      </w:r>
      <w:r w:rsidR="00524BA9">
        <w:t xml:space="preserve"> </w:t>
      </w:r>
      <w:r w:rsidR="00F25B28">
        <w:t>box for each exam list tab you want to hide (the Unread and Patient List tabs cannot be hidden).</w:t>
      </w:r>
      <w:bookmarkStart w:id="1941" w:name="_WWID10001643"/>
    </w:p>
    <w:bookmarkEnd w:id="1941"/>
    <w:p w:rsidR="00F25B28" w:rsidRDefault="00F25B28" w:rsidP="006F68A8">
      <w:pPr>
        <w:pStyle w:val="aNorm"/>
        <w:numPr>
          <w:ilvl w:val="1"/>
          <w:numId w:val="105"/>
        </w:numPr>
      </w:pPr>
      <w:r>
        <w:t xml:space="preserve">Select an entry, then click </w:t>
      </w:r>
      <w:r>
        <w:rPr>
          <w:rStyle w:val="Strong"/>
        </w:rPr>
        <w:t>Move Up</w:t>
      </w:r>
      <w:r>
        <w:t xml:space="preserve"> or </w:t>
      </w:r>
      <w:r>
        <w:rPr>
          <w:rStyle w:val="Strong"/>
        </w:rPr>
        <w:t>Move Down</w:t>
      </w:r>
      <w:r>
        <w:t xml:space="preserve"> to change the relative position of that entry.</w:t>
      </w:r>
      <w:r w:rsidR="00347283">
        <w:t xml:space="preserve"> </w:t>
      </w:r>
      <w:r>
        <w:t>The top entry in the list equates to the leftmost tab in the Manager window.</w:t>
      </w:r>
      <w:bookmarkStart w:id="1942" w:name="_WWID10001644"/>
    </w:p>
    <w:bookmarkEnd w:id="1942"/>
    <w:p w:rsidR="00F25B28" w:rsidRDefault="00F25B28" w:rsidP="006F68A8">
      <w:pPr>
        <w:pStyle w:val="aNorm"/>
        <w:numPr>
          <w:ilvl w:val="0"/>
          <w:numId w:val="105"/>
        </w:numPr>
      </w:pPr>
      <w:r>
        <w:t xml:space="preserve">Click </w:t>
      </w:r>
      <w:r>
        <w:rPr>
          <w:rStyle w:val="Strong"/>
        </w:rPr>
        <w:t>OK</w:t>
      </w:r>
      <w:r>
        <w:t>.</w:t>
      </w:r>
      <w:bookmarkStart w:id="1943" w:name="_WWID10001645"/>
    </w:p>
    <w:bookmarkEnd w:id="1943"/>
    <w:p w:rsidR="00F25B28" w:rsidRDefault="00BC35DB">
      <w:pPr>
        <w:pStyle w:val="aProcHead"/>
      </w:pPr>
      <w:r>
        <w:t xml:space="preserve">To show or hide </w:t>
      </w:r>
      <w:r w:rsidR="00F25B28">
        <w:t xml:space="preserve">custom list tabs </w:t>
      </w:r>
      <w:bookmarkStart w:id="1944" w:name="_WWID10001646"/>
    </w:p>
    <w:bookmarkEnd w:id="1944"/>
    <w:p w:rsidR="00F25B28" w:rsidRDefault="00EC7AFD" w:rsidP="006F68A8">
      <w:pPr>
        <w:pStyle w:val="aNorm"/>
        <w:numPr>
          <w:ilvl w:val="0"/>
          <w:numId w:val="106"/>
        </w:numPr>
      </w:pPr>
      <w:r>
        <w:fldChar w:fldCharType="begin"/>
      </w:r>
      <w:r>
        <w:instrText xml:space="preserve"> xe "custom </w:instrText>
      </w:r>
      <w:r w:rsidR="007953BA">
        <w:instrText xml:space="preserve">exam </w:instrText>
      </w:r>
      <w:r>
        <w:instrText xml:space="preserve">lists: show/hide settings for" </w:instrText>
      </w:r>
      <w:r>
        <w:fldChar w:fldCharType="end"/>
      </w:r>
      <w:r w:rsidR="00F25B28">
        <w:t xml:space="preserve">In the Manager or Viewer main menu, click </w:t>
      </w:r>
      <w:r w:rsidR="00F25B28">
        <w:rPr>
          <w:rStyle w:val="Strong"/>
        </w:rPr>
        <w:t>View | Settings</w:t>
      </w:r>
      <w:r w:rsidR="00F25B28">
        <w:t>.</w:t>
      </w:r>
      <w:bookmarkStart w:id="1945" w:name="_WWID10001647"/>
    </w:p>
    <w:bookmarkEnd w:id="1945"/>
    <w:p w:rsidR="00F25B28" w:rsidRDefault="00F25B28" w:rsidP="006F68A8">
      <w:pPr>
        <w:pStyle w:val="aNorm"/>
        <w:numPr>
          <w:ilvl w:val="0"/>
          <w:numId w:val="106"/>
        </w:numPr>
      </w:pPr>
      <w:r>
        <w:t xml:space="preserve">Click the </w:t>
      </w:r>
      <w:r>
        <w:rPr>
          <w:rStyle w:val="Strong"/>
        </w:rPr>
        <w:t>Manager</w:t>
      </w:r>
      <w:r>
        <w:t xml:space="preserve"> tab, then click the </w:t>
      </w:r>
      <w:r>
        <w:rPr>
          <w:rStyle w:val="Strong"/>
        </w:rPr>
        <w:t xml:space="preserve">Custom Lists </w:t>
      </w:r>
      <w:r w:rsidR="00084AC6">
        <w:t>subtab</w:t>
      </w:r>
      <w:r>
        <w:t>.</w:t>
      </w:r>
      <w:bookmarkStart w:id="1946" w:name="_WWID10001648"/>
    </w:p>
    <w:bookmarkEnd w:id="1946"/>
    <w:p w:rsidR="00F25B28" w:rsidRDefault="00F25B28" w:rsidP="006F68A8">
      <w:pPr>
        <w:pStyle w:val="aNorm"/>
        <w:numPr>
          <w:ilvl w:val="0"/>
          <w:numId w:val="106"/>
        </w:numPr>
      </w:pPr>
      <w:r>
        <w:t xml:space="preserve">Select the check box for each custom list you want to display, or click </w:t>
      </w:r>
      <w:r>
        <w:rPr>
          <w:rStyle w:val="Strong"/>
        </w:rPr>
        <w:t>Enable All</w:t>
      </w:r>
      <w:r>
        <w:t xml:space="preserve"> or </w:t>
      </w:r>
      <w:r>
        <w:rPr>
          <w:rStyle w:val="Strong"/>
        </w:rPr>
        <w:t>Disable All</w:t>
      </w:r>
      <w:r>
        <w:t xml:space="preserve"> to show or hide all custom lists.</w:t>
      </w:r>
      <w:bookmarkStart w:id="1947" w:name="_WWID10001649"/>
    </w:p>
    <w:bookmarkEnd w:id="1947"/>
    <w:p w:rsidR="00F25B28" w:rsidRDefault="00F25B28">
      <w:pPr>
        <w:pStyle w:val="aNorm2"/>
      </w:pPr>
      <w:r>
        <w:rPr>
          <w:rStyle w:val="bLeadin"/>
        </w:rPr>
        <w:t>Tip</w:t>
      </w:r>
      <w:r>
        <w:t xml:space="preserve">  Settings for specific custom lists apply only when the </w:t>
      </w:r>
      <w:r>
        <w:rPr>
          <w:rStyle w:val="Strong"/>
        </w:rPr>
        <w:t xml:space="preserve">Custom </w:t>
      </w:r>
      <w:r>
        <w:t>tab is displayed.</w:t>
      </w:r>
      <w:r w:rsidR="00347283">
        <w:t xml:space="preserve"> </w:t>
      </w:r>
      <w:r>
        <w:t>See above for steps on displaying the Custom tab.</w:t>
      </w:r>
      <w:bookmarkStart w:id="1948" w:name="_WWID10001650"/>
    </w:p>
    <w:bookmarkEnd w:id="1948"/>
    <w:p w:rsidR="00F25B28" w:rsidRDefault="00F25B28" w:rsidP="006F68A8">
      <w:pPr>
        <w:pStyle w:val="aNorm"/>
        <w:numPr>
          <w:ilvl w:val="0"/>
          <w:numId w:val="106"/>
        </w:numPr>
      </w:pPr>
      <w:r>
        <w:t xml:space="preserve">Click </w:t>
      </w:r>
      <w:r>
        <w:rPr>
          <w:rStyle w:val="Strong"/>
        </w:rPr>
        <w:t>OK</w:t>
      </w:r>
      <w:r>
        <w:t>.</w:t>
      </w:r>
      <w:bookmarkStart w:id="1949" w:name="_WWID10001651"/>
    </w:p>
    <w:bookmarkEnd w:id="1949"/>
    <w:p w:rsidR="00F25B28" w:rsidRDefault="00BC35DB">
      <w:pPr>
        <w:pStyle w:val="aProcHead"/>
      </w:pPr>
      <w:r>
        <w:t>To r</w:t>
      </w:r>
      <w:r w:rsidR="00F25B28">
        <w:t>esiz</w:t>
      </w:r>
      <w:r>
        <w:t>e</w:t>
      </w:r>
      <w:r w:rsidR="00F25B28">
        <w:t xml:space="preserve"> the Open/Reserved Exams list</w:t>
      </w:r>
      <w:bookmarkStart w:id="1950" w:name="_WWID10001652"/>
    </w:p>
    <w:bookmarkEnd w:id="1950"/>
    <w:p w:rsidR="00F25B28" w:rsidRDefault="00F25B28">
      <w:pPr>
        <w:pStyle w:val="aNorm"/>
        <w:keepNext/>
      </w:pPr>
      <w:r>
        <w:t xml:space="preserve">To </w:t>
      </w:r>
      <w:r w:rsidR="00BC35DB">
        <w:t xml:space="preserve">change the height </w:t>
      </w:r>
      <w:r>
        <w:t>of the Open/Reserved Exams list, drag the separator bar just over the exam list title</w:t>
      </w:r>
      <w:r w:rsidR="00080DE5">
        <w:t xml:space="preserve"> area</w:t>
      </w:r>
      <w:r>
        <w:t xml:space="preserve"> up or down.</w:t>
      </w:r>
      <w:bookmarkStart w:id="1951" w:name="_WWID10001653"/>
    </w:p>
    <w:p w:rsidR="00C06D4C" w:rsidRDefault="00C06D4C">
      <w:pPr>
        <w:pStyle w:val="aNorm"/>
        <w:keepNext/>
      </w:pPr>
      <w:r>
        <w:tab/>
      </w:r>
      <w:r>
        <w:object w:dxaOrig="5389" w:dyaOrig="2239">
          <v:shape id="_x0000_i1205" type="#_x0000_t75" alt="Exam list resize" style="width:336.75pt;height:140.25pt" o:ole="">
            <v:imagedata r:id="rId151" o:title=""/>
          </v:shape>
          <o:OLEObject Type="Embed" ProgID="Visio.Drawing.11" ShapeID="_x0000_i1205" DrawAspect="Content" ObjectID="_1638018756" r:id="rId152"/>
        </w:object>
      </w:r>
    </w:p>
    <w:p w:rsidR="00F25B28" w:rsidRDefault="00F25B28">
      <w:pPr>
        <w:pStyle w:val="Heading3"/>
      </w:pPr>
      <w:bookmarkStart w:id="1952" w:name="_Ref136939047"/>
      <w:bookmarkStart w:id="1953" w:name="_Ref136996369"/>
      <w:bookmarkStart w:id="1954" w:name="_Ref136996372"/>
      <w:bookmarkStart w:id="1955" w:name="_Toc508192052"/>
      <w:bookmarkEnd w:id="1872"/>
      <w:bookmarkEnd w:id="1929"/>
      <w:bookmarkEnd w:id="1930"/>
      <w:bookmarkEnd w:id="1951"/>
      <w:r>
        <w:t>Changing Fonts in the Manager</w:t>
      </w:r>
      <w:bookmarkStart w:id="1956" w:name="_WWID10002705"/>
      <w:bookmarkEnd w:id="1952"/>
      <w:bookmarkEnd w:id="1953"/>
      <w:bookmarkEnd w:id="1954"/>
      <w:bookmarkEnd w:id="1955"/>
    </w:p>
    <w:p w:rsidR="00F25B28" w:rsidRDefault="00F25B28">
      <w:pPr>
        <w:pStyle w:val="aNorm"/>
      </w:pPr>
      <w:r>
        <w:fldChar w:fldCharType="begin"/>
      </w:r>
      <w:r>
        <w:instrText xml:space="preserve"> xe "Manager window: fonts in" </w:instrText>
      </w:r>
      <w:r>
        <w:fldChar w:fldCharType="end"/>
      </w:r>
      <w:r>
        <w:fldChar w:fldCharType="begin"/>
      </w:r>
      <w:r w:rsidR="000D43E7">
        <w:instrText xml:space="preserve"> xe "fonts: </w:instrText>
      </w:r>
      <w:r>
        <w:instrText xml:space="preserve">Manager window" </w:instrText>
      </w:r>
      <w:r>
        <w:fldChar w:fldCharType="end"/>
      </w:r>
      <w:r>
        <w:t xml:space="preserve">You </w:t>
      </w:r>
      <w:r w:rsidR="00080DE5">
        <w:t xml:space="preserve">can </w:t>
      </w:r>
      <w:r w:rsidR="00BC35DB">
        <w:t xml:space="preserve">change </w:t>
      </w:r>
      <w:r>
        <w:t>the fonts used in the Manager window to suit your preferences and the type of monitor being used.</w:t>
      </w:r>
      <w:bookmarkStart w:id="1957" w:name="_WWID10002726"/>
    </w:p>
    <w:bookmarkEnd w:id="1957"/>
    <w:p w:rsidR="00F25B28" w:rsidRDefault="00F25B28">
      <w:pPr>
        <w:pStyle w:val="aProcHead"/>
      </w:pPr>
      <w:r>
        <w:t>To change fonts in the Manager</w:t>
      </w:r>
      <w:bookmarkStart w:id="1958" w:name="_WWID10002720"/>
    </w:p>
    <w:bookmarkEnd w:id="1958"/>
    <w:p w:rsidR="00F25B28" w:rsidRDefault="00F25B28" w:rsidP="006F68A8">
      <w:pPr>
        <w:pStyle w:val="aNorm"/>
        <w:numPr>
          <w:ilvl w:val="0"/>
          <w:numId w:val="107"/>
        </w:numPr>
      </w:pPr>
      <w:r>
        <w:t xml:space="preserve">In the Manager or Viewer main menu, click </w:t>
      </w:r>
      <w:r>
        <w:rPr>
          <w:rStyle w:val="Strong"/>
        </w:rPr>
        <w:t>View | Settings</w:t>
      </w:r>
      <w:r>
        <w:t>.</w:t>
      </w:r>
      <w:bookmarkStart w:id="1959" w:name="_WWID10002721"/>
    </w:p>
    <w:p w:rsidR="00F25B28" w:rsidRDefault="00F25B28" w:rsidP="006F68A8">
      <w:pPr>
        <w:pStyle w:val="aNorm"/>
        <w:numPr>
          <w:ilvl w:val="0"/>
          <w:numId w:val="107"/>
        </w:numPr>
      </w:pPr>
      <w:r>
        <w:t xml:space="preserve">Click the </w:t>
      </w:r>
      <w:r>
        <w:rPr>
          <w:rStyle w:val="Strong"/>
        </w:rPr>
        <w:t xml:space="preserve">Fonts </w:t>
      </w:r>
      <w:r>
        <w:t>tab</w:t>
      </w:r>
      <w:bookmarkStart w:id="1960" w:name="_WWID10002722"/>
      <w:r>
        <w:t>.</w:t>
      </w:r>
    </w:p>
    <w:p w:rsidR="00F25B28" w:rsidRDefault="00F25B28" w:rsidP="006F68A8">
      <w:pPr>
        <w:pStyle w:val="aNorm"/>
        <w:numPr>
          <w:ilvl w:val="0"/>
          <w:numId w:val="107"/>
        </w:numPr>
      </w:pPr>
      <w:r>
        <w:t>Do one of the following:</w:t>
      </w:r>
      <w:bookmarkStart w:id="1961" w:name="_WWID10003713"/>
    </w:p>
    <w:bookmarkEnd w:id="1961"/>
    <w:p w:rsidR="00F25B28" w:rsidRDefault="00F25B28" w:rsidP="006F68A8">
      <w:pPr>
        <w:pStyle w:val="aNorm"/>
        <w:numPr>
          <w:ilvl w:val="1"/>
          <w:numId w:val="107"/>
        </w:numPr>
      </w:pPr>
      <w:r>
        <w:t xml:space="preserve">To change the font used in exam lists, click </w:t>
      </w:r>
      <w:r w:rsidR="00084380">
        <w:rPr>
          <w:rStyle w:val="bDrop15"/>
          <w:noProof/>
        </w:rPr>
        <w:drawing>
          <wp:inline distT="0" distB="0" distL="0" distR="0">
            <wp:extent cx="209550" cy="161925"/>
            <wp:effectExtent l="0" t="0" r="0" b="0"/>
            <wp:docPr id="182" name="Picture 182" descr="Open Dialo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Open Dialog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Pr>
          <w:rStyle w:val="bDrop15"/>
        </w:rPr>
        <w:t xml:space="preserve"> </w:t>
      </w:r>
      <w:r>
        <w:t xml:space="preserve">on the right side of the </w:t>
      </w:r>
      <w:r>
        <w:rPr>
          <w:rStyle w:val="Strong"/>
        </w:rPr>
        <w:t xml:space="preserve">Manager Window </w:t>
      </w:r>
      <w:r>
        <w:t>box</w:t>
      </w:r>
      <w:bookmarkStart w:id="1962" w:name="_WWID10002729"/>
    </w:p>
    <w:bookmarkEnd w:id="1962"/>
    <w:p w:rsidR="00F25B28" w:rsidRDefault="00F25B28" w:rsidP="006F68A8">
      <w:pPr>
        <w:pStyle w:val="aNorm"/>
        <w:numPr>
          <w:ilvl w:val="1"/>
          <w:numId w:val="107"/>
        </w:numPr>
      </w:pPr>
      <w:r>
        <w:t xml:space="preserve">To change the font used in buttons, click </w:t>
      </w:r>
      <w:r w:rsidR="00084380">
        <w:rPr>
          <w:rStyle w:val="bDrop15"/>
          <w:noProof/>
        </w:rPr>
        <w:drawing>
          <wp:inline distT="0" distB="0" distL="0" distR="0">
            <wp:extent cx="209550" cy="161925"/>
            <wp:effectExtent l="0" t="0" r="0" b="0"/>
            <wp:docPr id="183" name="Picture 183" descr="Open Dialo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Open Dialog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Pr>
          <w:rStyle w:val="bDrop15"/>
        </w:rPr>
        <w:t xml:space="preserve"> </w:t>
      </w:r>
      <w:r>
        <w:t xml:space="preserve">on the right side of the </w:t>
      </w:r>
      <w:r>
        <w:rPr>
          <w:rStyle w:val="Strong"/>
        </w:rPr>
        <w:t xml:space="preserve">Manager Buttons </w:t>
      </w:r>
      <w:r>
        <w:t>box.</w:t>
      </w:r>
      <w:bookmarkStart w:id="1963" w:name="_WWID10002728"/>
    </w:p>
    <w:bookmarkEnd w:id="1963"/>
    <w:p w:rsidR="00F25B28" w:rsidRDefault="00F25B28" w:rsidP="006F68A8">
      <w:pPr>
        <w:pStyle w:val="aNorm"/>
        <w:numPr>
          <w:ilvl w:val="0"/>
          <w:numId w:val="107"/>
        </w:numPr>
      </w:pPr>
      <w:r>
        <w:t xml:space="preserve">Select the font, font style, and font size, then click </w:t>
      </w:r>
      <w:r>
        <w:rPr>
          <w:rStyle w:val="Strong"/>
        </w:rPr>
        <w:t>OK</w:t>
      </w:r>
      <w:r>
        <w:t>.</w:t>
      </w:r>
      <w:bookmarkStart w:id="1964" w:name="_WWID10002723"/>
    </w:p>
    <w:p w:rsidR="00F25B28" w:rsidRDefault="00F25B28" w:rsidP="006F68A8">
      <w:pPr>
        <w:pStyle w:val="aNorm"/>
        <w:numPr>
          <w:ilvl w:val="0"/>
          <w:numId w:val="107"/>
        </w:numPr>
      </w:pPr>
      <w:r>
        <w:t xml:space="preserve">In the Settings dialog, click </w:t>
      </w:r>
      <w:r w:rsidR="00380B84">
        <w:rPr>
          <w:rStyle w:val="Strong"/>
        </w:rPr>
        <w:t>OK</w:t>
      </w:r>
      <w:r>
        <w:t>.</w:t>
      </w:r>
      <w:bookmarkStart w:id="1965" w:name="_WWID10002724"/>
    </w:p>
    <w:bookmarkEnd w:id="1959"/>
    <w:bookmarkEnd w:id="1960"/>
    <w:bookmarkEnd w:id="1964"/>
    <w:bookmarkEnd w:id="1965"/>
    <w:p w:rsidR="00F25B28" w:rsidRDefault="00F25B28">
      <w:pPr>
        <w:pStyle w:val="aNorm0"/>
      </w:pPr>
      <w:r>
        <w:rPr>
          <w:rStyle w:val="bLeadin"/>
        </w:rPr>
        <w:t xml:space="preserve">Note  </w:t>
      </w:r>
      <w:bookmarkStart w:id="1966" w:name="_WWID10002725"/>
      <w:r>
        <w:t>After changing the font used for Manager buttons, make sure that the text in the buttons is not cut off.</w:t>
      </w:r>
    </w:p>
    <w:p w:rsidR="00F25B28" w:rsidRDefault="00F25B28">
      <w:pPr>
        <w:pStyle w:val="aNorm0"/>
      </w:pPr>
      <w:r>
        <w:rPr>
          <w:rStyle w:val="bLeadin"/>
        </w:rPr>
        <w:t xml:space="preserve">Note  </w:t>
      </w:r>
      <w:r>
        <w:t>If you have problems finding an acceptable font</w:t>
      </w:r>
      <w:r w:rsidR="00BC35DB">
        <w:t xml:space="preserve"> size</w:t>
      </w:r>
      <w:r>
        <w:t>, contact your Imaging Coordinator.</w:t>
      </w:r>
      <w:r w:rsidR="00347283">
        <w:t xml:space="preserve"> </w:t>
      </w:r>
      <w:r>
        <w:t>The underlying system font size may need to be changed.</w:t>
      </w:r>
      <w:bookmarkStart w:id="1967" w:name="_WWID10002727"/>
    </w:p>
    <w:p w:rsidR="00F25B28" w:rsidRDefault="00F25B28">
      <w:pPr>
        <w:pStyle w:val="Heading3"/>
      </w:pPr>
      <w:bookmarkStart w:id="1968" w:name="_Ref136742852"/>
      <w:bookmarkStart w:id="1969" w:name="_Ref136742855"/>
      <w:bookmarkStart w:id="1970" w:name="_Using_Pushpins"/>
      <w:bookmarkStart w:id="1971" w:name="_Toc508192053"/>
      <w:bookmarkEnd w:id="1956"/>
      <w:bookmarkEnd w:id="1966"/>
      <w:bookmarkEnd w:id="1967"/>
      <w:bookmarkEnd w:id="1970"/>
      <w:r>
        <w:t>Using Pushpins</w:t>
      </w:r>
      <w:bookmarkStart w:id="1972" w:name="_WWID10002712"/>
      <w:bookmarkEnd w:id="1968"/>
      <w:bookmarkEnd w:id="1969"/>
      <w:bookmarkEnd w:id="1971"/>
      <w:r>
        <w:t xml:space="preserve"> </w:t>
      </w:r>
    </w:p>
    <w:bookmarkEnd w:id="1972"/>
    <w:p w:rsidR="00F25B28" w:rsidRDefault="00EC7AFD">
      <w:pPr>
        <w:pStyle w:val="aNorm"/>
        <w:keepLines/>
      </w:pPr>
      <w:r>
        <w:fldChar w:fldCharType="begin"/>
      </w:r>
      <w:r>
        <w:instrText xml:space="preserve"> xe "pushpins" </w:instrText>
      </w:r>
      <w:r>
        <w:fldChar w:fldCharType="end"/>
      </w:r>
      <w:r w:rsidR="00F25B28">
        <w:t>All windows except the Viewer window</w:t>
      </w:r>
      <w:bookmarkStart w:id="1973" w:name="_WWID10002709"/>
      <w:r w:rsidR="00F25B28">
        <w:t xml:space="preserve"> contain a pushpin </w:t>
      </w:r>
      <w:r w:rsidR="00080DE5">
        <w:t xml:space="preserve">button </w:t>
      </w:r>
      <w:r w:rsidR="00F25B28">
        <w:t>in the upper right corner.</w:t>
      </w:r>
      <w:r w:rsidR="00347283">
        <w:t xml:space="preserve"> </w:t>
      </w:r>
      <w:r w:rsidR="00BC35DB">
        <w:t>Clicking t</w:t>
      </w:r>
      <w:r w:rsidR="00F25B28">
        <w:t xml:space="preserve">he pushpin button lets you control which windows </w:t>
      </w:r>
      <w:r w:rsidR="00CD6C51">
        <w:t>will</w:t>
      </w:r>
      <w:r w:rsidR="00F25B28">
        <w:t xml:space="preserve"> stay visible, and which windows that you want out of the way </w:t>
      </w:r>
      <w:r w:rsidR="00080DE5">
        <w:t xml:space="preserve">while </w:t>
      </w:r>
      <w:r w:rsidR="00F25B28">
        <w:t>you are working with the Viewer.</w:t>
      </w:r>
    </w:p>
    <w:p w:rsidR="00F25B28" w:rsidRDefault="00F25B28" w:rsidP="006F68A8">
      <w:pPr>
        <w:pStyle w:val="aNorm"/>
        <w:numPr>
          <w:ilvl w:val="0"/>
          <w:numId w:val="101"/>
        </w:numPr>
        <w:tabs>
          <w:tab w:val="clear" w:pos="360"/>
        </w:tabs>
      </w:pPr>
      <w:r>
        <w:t xml:space="preserve">When the pushpin button looks like </w:t>
      </w:r>
      <w:r w:rsidR="00084380" w:rsidRPr="0000272A">
        <w:rPr>
          <w:noProof/>
          <w:position w:val="-2"/>
        </w:rPr>
        <w:drawing>
          <wp:inline distT="0" distB="0" distL="0" distR="0">
            <wp:extent cx="314325" cy="142875"/>
            <wp:effectExtent l="0" t="0" r="0" b="0"/>
            <wp:docPr id="184" name="Picture 184" descr="Pushp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ushpin butt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325" cy="142875"/>
                    </a:xfrm>
                    <a:prstGeom prst="rect">
                      <a:avLst/>
                    </a:prstGeom>
                    <a:noFill/>
                    <a:ln>
                      <a:noFill/>
                    </a:ln>
                  </pic:spPr>
                </pic:pic>
              </a:graphicData>
            </a:graphic>
          </wp:inline>
        </w:drawing>
      </w:r>
      <w:r>
        <w:t>, the window in question remains visible, even if a different window is selected.</w:t>
      </w:r>
      <w:bookmarkStart w:id="1974" w:name="_WWID10002710"/>
      <w:r w:rsidR="00084AC6">
        <w:t xml:space="preserve"> (Note that for the Manager window, this setting applies</w:t>
      </w:r>
      <w:r w:rsidR="002779CC" w:rsidRPr="002779CC">
        <w:t xml:space="preserve"> </w:t>
      </w:r>
      <w:r w:rsidR="002779CC">
        <w:t>only</w:t>
      </w:r>
      <w:r w:rsidR="00084AC6">
        <w:t xml:space="preserve"> with regard to other VistARad windows.  Non-VistARad windows can overlay the Manager even when the Manager pushpin</w:t>
      </w:r>
      <w:r w:rsidR="00F27342">
        <w:t xml:space="preserve"> is</w:t>
      </w:r>
      <w:r w:rsidR="00084AC6">
        <w:t xml:space="preserve"> </w:t>
      </w:r>
      <w:r w:rsidR="00CD6C51">
        <w:t>“in.”</w:t>
      </w:r>
      <w:r w:rsidR="00084AC6">
        <w:t>)</w:t>
      </w:r>
    </w:p>
    <w:bookmarkEnd w:id="1974"/>
    <w:p w:rsidR="00F25B28" w:rsidRDefault="00F25B28" w:rsidP="006F68A8">
      <w:pPr>
        <w:pStyle w:val="aNorm"/>
        <w:numPr>
          <w:ilvl w:val="0"/>
          <w:numId w:val="101"/>
        </w:numPr>
        <w:tabs>
          <w:tab w:val="clear" w:pos="360"/>
        </w:tabs>
      </w:pPr>
      <w:r>
        <w:t xml:space="preserve">When the </w:t>
      </w:r>
      <w:bookmarkStart w:id="1975" w:name="_WWID10002711"/>
      <w:r>
        <w:t xml:space="preserve">pushpin button looks like </w:t>
      </w:r>
      <w:bookmarkStart w:id="1976" w:name="_WWImgID10004613"/>
      <w:r w:rsidR="00084380">
        <w:rPr>
          <w:noProof/>
        </w:rPr>
        <w:drawing>
          <wp:inline distT="0" distB="0" distL="0" distR="0">
            <wp:extent cx="314325" cy="133350"/>
            <wp:effectExtent l="0" t="0" r="0" b="0"/>
            <wp:docPr id="185" name="Picture 185" descr="Pushp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ushpin butt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4325" cy="133350"/>
                    </a:xfrm>
                    <a:prstGeom prst="rect">
                      <a:avLst/>
                    </a:prstGeom>
                    <a:noFill/>
                    <a:ln>
                      <a:noFill/>
                    </a:ln>
                  </pic:spPr>
                </pic:pic>
              </a:graphicData>
            </a:graphic>
          </wp:inline>
        </w:drawing>
      </w:r>
      <w:bookmarkEnd w:id="1976"/>
      <w:r>
        <w:t>, the window in question is hidden when another window is selected.</w:t>
      </w:r>
    </w:p>
    <w:p w:rsidR="00F25B28" w:rsidRDefault="00F25B28">
      <w:pPr>
        <w:pStyle w:val="aNorm"/>
      </w:pPr>
      <w:bookmarkStart w:id="1977" w:name="_WWID10002681"/>
      <w:bookmarkEnd w:id="1973"/>
      <w:bookmarkEnd w:id="1975"/>
      <w:r>
        <w:t xml:space="preserve">Regardless of the state of the pushpin button, you can always click </w:t>
      </w:r>
      <w:r w:rsidR="00084380">
        <w:rPr>
          <w:noProof/>
        </w:rPr>
        <w:drawing>
          <wp:inline distT="0" distB="0" distL="0" distR="0">
            <wp:extent cx="314325" cy="142875"/>
            <wp:effectExtent l="0" t="0" r="0" b="0"/>
            <wp:docPr id="186" name="Picture 186" descr="Hide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ide Window butt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325" cy="142875"/>
                    </a:xfrm>
                    <a:prstGeom prst="rect">
                      <a:avLst/>
                    </a:prstGeom>
                    <a:noFill/>
                    <a:ln>
                      <a:noFill/>
                    </a:ln>
                  </pic:spPr>
                </pic:pic>
              </a:graphicData>
            </a:graphic>
          </wp:inline>
        </w:drawing>
      </w:r>
      <w:r>
        <w:t xml:space="preserve"> to temporarily hide a window.</w:t>
      </w:r>
    </w:p>
    <w:p w:rsidR="00F25B28" w:rsidRDefault="00F25B28" w:rsidP="002C5BB1">
      <w:pPr>
        <w:pStyle w:val="Heading2"/>
      </w:pPr>
      <w:bookmarkStart w:id="1978" w:name="_Ref136938274"/>
      <w:bookmarkStart w:id="1979" w:name="_Toc508192054"/>
      <w:bookmarkEnd w:id="1977"/>
      <w:r>
        <w:t>The VistARad Settings Dialog</w:t>
      </w:r>
      <w:bookmarkStart w:id="1980" w:name="_WWID10002707"/>
      <w:bookmarkEnd w:id="1978"/>
      <w:bookmarkEnd w:id="1979"/>
    </w:p>
    <w:bookmarkStart w:id="1981" w:name="_WWID10001629"/>
    <w:bookmarkStart w:id="1982" w:name="_WWID10001621"/>
    <w:bookmarkEnd w:id="1980"/>
    <w:p w:rsidR="00BC35DB" w:rsidRDefault="00BC35DB">
      <w:pPr>
        <w:pStyle w:val="aNorm"/>
      </w:pPr>
      <w:r>
        <w:fldChar w:fldCharType="begin"/>
      </w:r>
      <w:r>
        <w:instrText xml:space="preserve"> xe "VistARad Settings dialog" </w:instrText>
      </w:r>
      <w:r>
        <w:fldChar w:fldCharType="end"/>
      </w:r>
      <w:r>
        <w:fldChar w:fldCharType="begin"/>
      </w:r>
      <w:r>
        <w:instrText xml:space="preserve"> xe "settings dialog" </w:instrText>
      </w:r>
      <w:r>
        <w:fldChar w:fldCharType="end"/>
      </w:r>
      <w:r>
        <w:fldChar w:fldCharType="begin"/>
      </w:r>
      <w:r>
        <w:instrText xml:space="preserve"> xe "user settings" </w:instrText>
      </w:r>
      <w:r>
        <w:fldChar w:fldCharType="end"/>
      </w:r>
      <w:r>
        <w:t xml:space="preserve">The VistARad Settings dialog </w:t>
      </w:r>
      <w:r w:rsidR="00F64D05">
        <w:t>is used to control many of VistARad’s general behaviors. Most s</w:t>
      </w:r>
      <w:r>
        <w:t>ettings in this dialog are user-specific</w:t>
      </w:r>
      <w:r w:rsidR="00F64D05">
        <w:t xml:space="preserve"> </w:t>
      </w:r>
      <w:r>
        <w:t>and are applied based on user login regardless of which workstation is being logged in</w:t>
      </w:r>
      <w:r w:rsidR="00FD42AB">
        <w:t xml:space="preserve"> </w:t>
      </w:r>
      <w:r>
        <w:t>to.</w:t>
      </w:r>
      <w:r w:rsidR="00F64D05">
        <w:t xml:space="preserve"> (Exceptions are noted in the descriptions in for each setting).</w:t>
      </w:r>
    </w:p>
    <w:p w:rsidR="00BC35DB" w:rsidRDefault="00BC35DB">
      <w:pPr>
        <w:pStyle w:val="aProcHead"/>
      </w:pPr>
      <w:r>
        <w:t>To use the VistARad Settings dialog</w:t>
      </w:r>
      <w:bookmarkStart w:id="1983" w:name="_WWID10003714"/>
    </w:p>
    <w:bookmarkEnd w:id="1983"/>
    <w:p w:rsidR="00BC35DB" w:rsidRDefault="00BC35DB" w:rsidP="006F68A8">
      <w:pPr>
        <w:pStyle w:val="aNorm"/>
        <w:numPr>
          <w:ilvl w:val="0"/>
          <w:numId w:val="108"/>
        </w:numPr>
      </w:pPr>
      <w:r>
        <w:t xml:space="preserve">In the Manager or Viewer menu, click </w:t>
      </w:r>
      <w:r>
        <w:rPr>
          <w:rStyle w:val="Strong"/>
        </w:rPr>
        <w:t>View | Settings</w:t>
      </w:r>
      <w:r>
        <w:t>.</w:t>
      </w:r>
      <w:bookmarkStart w:id="1984" w:name="_WWID10003715"/>
    </w:p>
    <w:bookmarkEnd w:id="1984"/>
    <w:p w:rsidR="00BC35DB" w:rsidRDefault="00BC35DB" w:rsidP="006F68A8">
      <w:pPr>
        <w:pStyle w:val="aNorm"/>
        <w:numPr>
          <w:ilvl w:val="0"/>
          <w:numId w:val="108"/>
        </w:numPr>
      </w:pPr>
      <w:r>
        <w:t>Click the tab that</w:t>
      </w:r>
      <w:r w:rsidR="00380B84">
        <w:t xml:space="preserve"> contains the options you want t</w:t>
      </w:r>
      <w:r>
        <w:t>o display.</w:t>
      </w:r>
      <w:bookmarkStart w:id="1985" w:name="_WWID10003716"/>
    </w:p>
    <w:bookmarkEnd w:id="1985"/>
    <w:p w:rsidR="00BC35DB" w:rsidRDefault="00BC35DB" w:rsidP="006F68A8">
      <w:pPr>
        <w:pStyle w:val="aNorm"/>
        <w:numPr>
          <w:ilvl w:val="0"/>
          <w:numId w:val="108"/>
        </w:numPr>
      </w:pPr>
      <w:r>
        <w:t>Change the settings as desired.</w:t>
      </w:r>
      <w:r w:rsidR="00347283">
        <w:t xml:space="preserve"> </w:t>
      </w:r>
      <w:r>
        <w:t xml:space="preserve">See </w:t>
      </w:r>
      <w:r w:rsidR="00F64D05">
        <w:t>the tables in the following sections</w:t>
      </w:r>
      <w:r>
        <w:t xml:space="preserve"> for a detailed list of settings.</w:t>
      </w:r>
      <w:bookmarkStart w:id="1986" w:name="_WWID10002892"/>
    </w:p>
    <w:p w:rsidR="00380B84" w:rsidRDefault="00084AC6" w:rsidP="006F68A8">
      <w:pPr>
        <w:pStyle w:val="aNorm"/>
        <w:numPr>
          <w:ilvl w:val="0"/>
          <w:numId w:val="108"/>
        </w:numPr>
      </w:pPr>
      <w:bookmarkStart w:id="1987" w:name="_WWID10003717"/>
      <w:bookmarkEnd w:id="1986"/>
      <w:r>
        <w:t xml:space="preserve">Click </w:t>
      </w:r>
      <w:r>
        <w:rPr>
          <w:rStyle w:val="Strong"/>
        </w:rPr>
        <w:t>Apply</w:t>
      </w:r>
      <w:r>
        <w:t xml:space="preserve"> to apply your changes and leave the dialog open, or click </w:t>
      </w:r>
      <w:r>
        <w:rPr>
          <w:rStyle w:val="Strong"/>
        </w:rPr>
        <w:t>OK</w:t>
      </w:r>
      <w:r>
        <w:t xml:space="preserve"> to apply your changes and close the dialog.</w:t>
      </w:r>
    </w:p>
    <w:p w:rsidR="00084AC6" w:rsidRDefault="00084AC6">
      <w:pPr>
        <w:pStyle w:val="aSpace"/>
      </w:pPr>
      <w:bookmarkStart w:id="1988" w:name="_WWID10002785"/>
      <w:bookmarkEnd w:id="1987"/>
    </w:p>
    <w:tbl>
      <w:tblPr>
        <w:tblW w:w="7380" w:type="dxa"/>
        <w:tblInd w:w="360"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2160"/>
        <w:gridCol w:w="5220"/>
      </w:tblGrid>
      <w:tr w:rsidR="00084AC6">
        <w:trPr>
          <w:tblHeader/>
        </w:trPr>
        <w:tc>
          <w:tcPr>
            <w:tcW w:w="7380" w:type="dxa"/>
            <w:gridSpan w:val="2"/>
          </w:tcPr>
          <w:bookmarkEnd w:id="1988"/>
          <w:p w:rsidR="00084AC6" w:rsidRDefault="00084AC6">
            <w:pPr>
              <w:pStyle w:val="Heading4"/>
              <w:rPr>
                <w:rStyle w:val="Strong"/>
              </w:rPr>
            </w:pPr>
            <w:r>
              <w:rPr>
                <w:rStyle w:val="Strong"/>
              </w:rPr>
              <w:t>Element tab settings</w:t>
            </w:r>
            <w:bookmarkStart w:id="1989" w:name="_WWID10007046"/>
            <w:bookmarkEnd w:id="1989"/>
          </w:p>
        </w:tc>
        <w:bookmarkStart w:id="1990" w:name="_WWID10003722"/>
        <w:bookmarkEnd w:id="1990"/>
      </w:tr>
      <w:bookmarkStart w:id="1991" w:name="_WWID10002825"/>
      <w:bookmarkEnd w:id="1991"/>
      <w:tr w:rsidR="00F25B28">
        <w:trPr>
          <w:cantSplit/>
        </w:trPr>
        <w:tc>
          <w:tcPr>
            <w:tcW w:w="2160" w:type="dxa"/>
          </w:tcPr>
          <w:p w:rsidR="00F25B28" w:rsidRPr="00CD49F4" w:rsidRDefault="00EC7AFD">
            <w:pPr>
              <w:pStyle w:val="aTable0"/>
            </w:pPr>
            <w:r>
              <w:fldChar w:fldCharType="begin"/>
            </w:r>
            <w:r>
              <w:instrText xml:space="preserve"> xe "annotations: </w:instrText>
            </w:r>
            <w:r w:rsidR="00386669">
              <w:instrText>properties of</w:instrText>
            </w:r>
            <w:r>
              <w:instrText xml:space="preserve">" </w:instrText>
            </w:r>
            <w:r>
              <w:fldChar w:fldCharType="end"/>
            </w:r>
            <w:r>
              <w:fldChar w:fldCharType="begin"/>
            </w:r>
            <w:r>
              <w:instrText xml:space="preserve"> xe "measurements: </w:instrText>
            </w:r>
            <w:r w:rsidR="00386669">
              <w:instrText>properties of</w:instrText>
            </w:r>
            <w:r>
              <w:instrText xml:space="preserve">" </w:instrText>
            </w:r>
            <w:r>
              <w:fldChar w:fldCharType="end"/>
            </w:r>
            <w:r w:rsidR="00BC35DB">
              <w:t>Measurement and Annotation</w:t>
            </w:r>
          </w:p>
        </w:tc>
        <w:tc>
          <w:tcPr>
            <w:tcW w:w="5220" w:type="dxa"/>
          </w:tcPr>
          <w:p w:rsidR="00BC35DB" w:rsidRDefault="00BC35DB">
            <w:pPr>
              <w:pStyle w:val="aTable0"/>
            </w:pPr>
            <w:r>
              <w:t xml:space="preserve">Changes to settings </w:t>
            </w:r>
            <w:r w:rsidR="00080DE5">
              <w:t xml:space="preserve">will affect new measurements and annotations, but </w:t>
            </w:r>
            <w:r>
              <w:t>will not alter the appearance of existing</w:t>
            </w:r>
            <w:r w:rsidR="00080DE5">
              <w:t xml:space="preserve"> ones</w:t>
            </w:r>
            <w:r>
              <w:t>.</w:t>
            </w:r>
            <w:bookmarkStart w:id="1992" w:name="_WWID10003723"/>
          </w:p>
          <w:bookmarkEnd w:id="1992"/>
          <w:p w:rsidR="00F25B28" w:rsidRDefault="00BC35DB">
            <w:pPr>
              <w:pStyle w:val="aTable1"/>
            </w:pPr>
            <w:r>
              <w:rPr>
                <w:rStyle w:val="Strong"/>
              </w:rPr>
              <w:t>Line Thickness</w:t>
            </w:r>
            <w:r w:rsidR="00347283">
              <w:t xml:space="preserve"> </w:t>
            </w:r>
            <w:r w:rsidR="00347283">
              <w:rPr>
                <w:rStyle w:val="Strong"/>
              </w:rPr>
              <w:t>–</w:t>
            </w:r>
            <w:r w:rsidR="00347283">
              <w:t xml:space="preserve"> </w:t>
            </w:r>
            <w:r>
              <w:t xml:space="preserve">Lets you specify </w:t>
            </w:r>
            <w:r w:rsidR="00F25B28">
              <w:t>the width of the line used for measurement</w:t>
            </w:r>
            <w:r>
              <w:t xml:space="preserve"> and annotation</w:t>
            </w:r>
            <w:r w:rsidR="00F25B28">
              <w:t xml:space="preserve"> lines.</w:t>
            </w:r>
            <w:bookmarkStart w:id="1993" w:name="_WWID10002831"/>
            <w:bookmarkEnd w:id="1993"/>
          </w:p>
          <w:p w:rsidR="00BC35DB" w:rsidRDefault="00BC35DB">
            <w:pPr>
              <w:pStyle w:val="aTable1"/>
            </w:pPr>
            <w:r>
              <w:rPr>
                <w:rStyle w:val="Strong"/>
              </w:rPr>
              <w:t>Measurement Units</w:t>
            </w:r>
            <w:r w:rsidR="00347283">
              <w:t xml:space="preserve"> </w:t>
            </w:r>
            <w:r w:rsidR="00347283">
              <w:rPr>
                <w:rStyle w:val="Strong"/>
              </w:rPr>
              <w:t>–</w:t>
            </w:r>
            <w:r w:rsidR="00347283">
              <w:t xml:space="preserve"> </w:t>
            </w:r>
            <w:r>
              <w:t>Lets you specify centimeters, millimeters, or inches as the unit of measurement</w:t>
            </w:r>
            <w:bookmarkStart w:id="1994" w:name="_WWID10002833"/>
            <w:bookmarkEnd w:id="1994"/>
            <w:r>
              <w:t xml:space="preserve">. </w:t>
            </w:r>
          </w:p>
          <w:p w:rsidR="00BC35DB" w:rsidRDefault="00BC35DB">
            <w:pPr>
              <w:pStyle w:val="aTable1"/>
            </w:pPr>
            <w:r>
              <w:rPr>
                <w:rStyle w:val="Strong"/>
              </w:rPr>
              <w:t>Line Color</w:t>
            </w:r>
            <w:r w:rsidR="00347283">
              <w:t xml:space="preserve"> </w:t>
            </w:r>
            <w:r w:rsidR="00347283">
              <w:rPr>
                <w:rStyle w:val="Strong"/>
              </w:rPr>
              <w:t>–</w:t>
            </w:r>
            <w:r w:rsidR="00347283">
              <w:t xml:space="preserve"> </w:t>
            </w:r>
            <w:r>
              <w:t xml:space="preserve">Click </w:t>
            </w:r>
            <w:r w:rsidR="00084380">
              <w:rPr>
                <w:rStyle w:val="bDrop15"/>
                <w:noProof/>
              </w:rPr>
              <w:drawing>
                <wp:inline distT="0" distB="0" distL="0" distR="0">
                  <wp:extent cx="209550" cy="161925"/>
                  <wp:effectExtent l="0" t="0" r="0" b="0"/>
                  <wp:docPr id="187" name="Picture 187" descr="Open Dialo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Open Dialog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Pr>
                <w:rStyle w:val="bDrop15"/>
              </w:rPr>
              <w:t xml:space="preserve"> </w:t>
            </w:r>
            <w:r>
              <w:t>to specify the color (or shade) used for measurement and annotation lines.</w:t>
            </w:r>
            <w:bookmarkStart w:id="1995" w:name="_WWID10003724"/>
            <w:bookmarkEnd w:id="1995"/>
          </w:p>
        </w:tc>
        <w:bookmarkStart w:id="1996" w:name="_WWID10003725"/>
        <w:bookmarkEnd w:id="1996"/>
      </w:tr>
      <w:tr w:rsidR="00BC35DB">
        <w:trPr>
          <w:cantSplit/>
        </w:trPr>
        <w:tc>
          <w:tcPr>
            <w:tcW w:w="2160" w:type="dxa"/>
          </w:tcPr>
          <w:p w:rsidR="00BC35DB" w:rsidRDefault="00BC35DB">
            <w:pPr>
              <w:pStyle w:val="aTable0"/>
            </w:pPr>
            <w:r>
              <w:t>Text</w:t>
            </w:r>
            <w:bookmarkStart w:id="1997" w:name="_WWID10003230"/>
            <w:bookmarkEnd w:id="1997"/>
          </w:p>
        </w:tc>
        <w:tc>
          <w:tcPr>
            <w:tcW w:w="5220" w:type="dxa"/>
          </w:tcPr>
          <w:p w:rsidR="00080DE5" w:rsidRDefault="00BC35DB">
            <w:pPr>
              <w:pStyle w:val="aTable0"/>
            </w:pPr>
            <w:r>
              <w:t>Determines the appearance of text labels.</w:t>
            </w:r>
            <w:r w:rsidR="00347283">
              <w:t xml:space="preserve"> </w:t>
            </w:r>
            <w:r w:rsidR="00080DE5">
              <w:t>Changes to settings will affect new labels, but will not alter the appearance of existing ones.</w:t>
            </w:r>
            <w:bookmarkStart w:id="1998" w:name="_WWID10006382"/>
          </w:p>
          <w:bookmarkEnd w:id="1998"/>
          <w:p w:rsidR="00BC35DB" w:rsidRDefault="00BC35DB">
            <w:pPr>
              <w:pStyle w:val="aTable1"/>
            </w:pPr>
            <w:r>
              <w:rPr>
                <w:rStyle w:val="Strong"/>
              </w:rPr>
              <w:t>Font</w:t>
            </w:r>
            <w:r w:rsidR="00347283">
              <w:t xml:space="preserve"> </w:t>
            </w:r>
            <w:r w:rsidR="00347283">
              <w:rPr>
                <w:rStyle w:val="Strong"/>
              </w:rPr>
              <w:t>–</w:t>
            </w:r>
            <w:r w:rsidR="00347283">
              <w:t xml:space="preserve"> </w:t>
            </w:r>
            <w:r>
              <w:t xml:space="preserve">Click </w:t>
            </w:r>
            <w:r w:rsidR="00084380">
              <w:rPr>
                <w:rStyle w:val="bDrop15"/>
                <w:noProof/>
              </w:rPr>
              <w:drawing>
                <wp:inline distT="0" distB="0" distL="0" distR="0">
                  <wp:extent cx="209550" cy="161925"/>
                  <wp:effectExtent l="0" t="0" r="0" b="0"/>
                  <wp:docPr id="188" name="Picture 188" descr="Open Dialo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Open Dialog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Pr>
                <w:rStyle w:val="bDrop15"/>
              </w:rPr>
              <w:t xml:space="preserve"> </w:t>
            </w:r>
            <w:r>
              <w:t>to specify the font used for text labels.</w:t>
            </w:r>
            <w:bookmarkStart w:id="1999" w:name="_WWID10003728"/>
            <w:bookmarkEnd w:id="1999"/>
          </w:p>
        </w:tc>
        <w:bookmarkStart w:id="2000" w:name="_WWID10003729"/>
        <w:bookmarkEnd w:id="2000"/>
      </w:tr>
      <w:tr w:rsidR="00BC35DB">
        <w:trPr>
          <w:cantSplit/>
        </w:trPr>
        <w:tc>
          <w:tcPr>
            <w:tcW w:w="2160" w:type="dxa"/>
          </w:tcPr>
          <w:p w:rsidR="00BC35DB" w:rsidRDefault="00EC7AFD">
            <w:pPr>
              <w:pStyle w:val="aTable0"/>
            </w:pPr>
            <w:r>
              <w:fldChar w:fldCharType="begin"/>
            </w:r>
            <w:r>
              <w:instrText xml:space="preserve"> xe "scout</w:instrText>
            </w:r>
            <w:r w:rsidR="00CD3D57">
              <w:instrText xml:space="preserve"> images</w:instrText>
            </w:r>
            <w:r>
              <w:instrText>: settings for</w:instrText>
            </w:r>
            <w:r w:rsidR="00CD3D57">
              <w:instrText xml:space="preserve"> slice lines</w:instrText>
            </w:r>
            <w:r>
              <w:instrText xml:space="preserve">" </w:instrText>
            </w:r>
            <w:r>
              <w:fldChar w:fldCharType="end"/>
            </w:r>
            <w:r w:rsidR="00BC35DB">
              <w:t>Scout Line Indicators, Current Image</w:t>
            </w:r>
            <w:bookmarkStart w:id="2001" w:name="_WWID10003730"/>
            <w:bookmarkEnd w:id="2001"/>
          </w:p>
        </w:tc>
        <w:tc>
          <w:tcPr>
            <w:tcW w:w="5220" w:type="dxa"/>
          </w:tcPr>
          <w:p w:rsidR="00BC35DB" w:rsidRDefault="00BC35DB">
            <w:pPr>
              <w:pStyle w:val="aTable0"/>
            </w:pPr>
            <w:r>
              <w:t>Determines the appearance of the active slice line in a scout image.</w:t>
            </w:r>
            <w:bookmarkStart w:id="2002" w:name="_WWID10003038"/>
          </w:p>
          <w:bookmarkEnd w:id="2002"/>
          <w:p w:rsidR="00BC35DB" w:rsidRDefault="00BC35DB">
            <w:pPr>
              <w:pStyle w:val="aTable1"/>
            </w:pPr>
            <w:r>
              <w:rPr>
                <w:rStyle w:val="Strong"/>
              </w:rPr>
              <w:t>Line Thickness</w:t>
            </w:r>
            <w:r w:rsidR="00347283">
              <w:t xml:space="preserve"> </w:t>
            </w:r>
            <w:r w:rsidR="00347283">
              <w:rPr>
                <w:rStyle w:val="Strong"/>
              </w:rPr>
              <w:t>–</w:t>
            </w:r>
            <w:r w:rsidR="00347283">
              <w:t xml:space="preserve"> </w:t>
            </w:r>
            <w:r>
              <w:t>Lets you specify the width of the line used for slice lines.</w:t>
            </w:r>
            <w:bookmarkStart w:id="2003" w:name="_WWID10002851"/>
            <w:bookmarkEnd w:id="2003"/>
            <w:r w:rsidR="00347283">
              <w:t xml:space="preserve"> </w:t>
            </w:r>
          </w:p>
          <w:p w:rsidR="00BC35DB" w:rsidRDefault="00BC35DB">
            <w:pPr>
              <w:pStyle w:val="aTable1"/>
            </w:pPr>
            <w:r>
              <w:rPr>
                <w:rStyle w:val="Strong"/>
              </w:rPr>
              <w:t>Line Color</w:t>
            </w:r>
            <w:r w:rsidR="00347283">
              <w:t xml:space="preserve"> </w:t>
            </w:r>
            <w:r w:rsidR="00347283">
              <w:rPr>
                <w:rStyle w:val="Strong"/>
              </w:rPr>
              <w:t>–</w:t>
            </w:r>
            <w:r w:rsidR="00347283">
              <w:t xml:space="preserve"> </w:t>
            </w:r>
            <w:r>
              <w:t xml:space="preserve">Click </w:t>
            </w:r>
            <w:bookmarkStart w:id="2004" w:name="_WWID10002850"/>
            <w:bookmarkEnd w:id="2004"/>
            <w:r w:rsidR="00084380">
              <w:rPr>
                <w:rStyle w:val="bDrop15"/>
                <w:noProof/>
              </w:rPr>
              <w:drawing>
                <wp:inline distT="0" distB="0" distL="0" distR="0">
                  <wp:extent cx="209550" cy="161925"/>
                  <wp:effectExtent l="0" t="0" r="0" b="0"/>
                  <wp:docPr id="189" name="Picture 189" descr="Open Dialo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Open Dialog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Pr>
                <w:rStyle w:val="bDrop15"/>
              </w:rPr>
              <w:t xml:space="preserve"> </w:t>
            </w:r>
            <w:r>
              <w:t>to specify the color (or shade) used for slice lines.</w:t>
            </w:r>
            <w:r w:rsidR="00347283">
              <w:t xml:space="preserve"> </w:t>
            </w:r>
          </w:p>
        </w:tc>
        <w:bookmarkStart w:id="2005" w:name="_WWID10003731"/>
        <w:bookmarkEnd w:id="2005"/>
      </w:tr>
      <w:tr w:rsidR="00F25B28">
        <w:trPr>
          <w:cantSplit/>
        </w:trPr>
        <w:tc>
          <w:tcPr>
            <w:tcW w:w="2160" w:type="dxa"/>
          </w:tcPr>
          <w:p w:rsidR="00F25B28" w:rsidRDefault="00BC35DB">
            <w:pPr>
              <w:pStyle w:val="aTable0"/>
            </w:pPr>
            <w:bookmarkStart w:id="2006" w:name="_WWID10002832"/>
            <w:bookmarkEnd w:id="2006"/>
            <w:r>
              <w:t>Magnifying Glass, Initial Scale</w:t>
            </w:r>
            <w:bookmarkStart w:id="2007" w:name="_WWID10003737"/>
            <w:bookmarkEnd w:id="2007"/>
          </w:p>
        </w:tc>
        <w:tc>
          <w:tcPr>
            <w:tcW w:w="5220" w:type="dxa"/>
          </w:tcPr>
          <w:p w:rsidR="00F25B28" w:rsidRDefault="00BC35DB">
            <w:pPr>
              <w:pStyle w:val="aTable0"/>
            </w:pPr>
            <w:bookmarkStart w:id="2008" w:name="_WWID10002849"/>
            <w:bookmarkEnd w:id="2008"/>
            <w:r>
              <w:t>Let</w:t>
            </w:r>
            <w:r w:rsidR="00D864B9">
              <w:t>s</w:t>
            </w:r>
            <w:r>
              <w:t xml:space="preserve"> you set the initial zoom of a Magnifying Glass, relative to the scale of the active image.</w:t>
            </w:r>
          </w:p>
        </w:tc>
        <w:bookmarkStart w:id="2009" w:name="_WWID10003738"/>
        <w:bookmarkEnd w:id="2009"/>
      </w:tr>
    </w:tbl>
    <w:p w:rsidR="00F25B28" w:rsidRDefault="00F25B28">
      <w:pPr>
        <w:pStyle w:val="aSpace"/>
      </w:pPr>
      <w:bookmarkStart w:id="2010" w:name="_WWID10003739"/>
    </w:p>
    <w:p w:rsidR="00084AC6" w:rsidRDefault="00084AC6">
      <w:pPr>
        <w:pStyle w:val="aSpace"/>
      </w:pPr>
      <w:bookmarkStart w:id="2011" w:name="_WWID10007262"/>
    </w:p>
    <w:p w:rsidR="00084AC6" w:rsidRDefault="00084AC6">
      <w:pPr>
        <w:pStyle w:val="aSpace"/>
      </w:pPr>
      <w:bookmarkStart w:id="2012" w:name="_WWID10007263"/>
      <w:bookmarkEnd w:id="2011"/>
    </w:p>
    <w:tbl>
      <w:tblPr>
        <w:tblW w:w="7380" w:type="dxa"/>
        <w:tblInd w:w="37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1782"/>
        <w:gridCol w:w="5598"/>
      </w:tblGrid>
      <w:tr w:rsidR="00084AC6" w:rsidTr="0022075C">
        <w:trPr>
          <w:tblHeader/>
        </w:trPr>
        <w:tc>
          <w:tcPr>
            <w:tcW w:w="7380" w:type="dxa"/>
            <w:gridSpan w:val="2"/>
          </w:tcPr>
          <w:bookmarkEnd w:id="2010"/>
          <w:bookmarkEnd w:id="2012"/>
          <w:p w:rsidR="00084AC6" w:rsidRDefault="00084AC6">
            <w:pPr>
              <w:pStyle w:val="Heading4"/>
              <w:rPr>
                <w:rStyle w:val="Strong"/>
              </w:rPr>
            </w:pPr>
            <w:r>
              <w:rPr>
                <w:rStyle w:val="Strong"/>
              </w:rPr>
              <w:t xml:space="preserve">Fonts Tab </w:t>
            </w:r>
            <w:bookmarkStart w:id="2013" w:name="_WWID10003238"/>
            <w:bookmarkEnd w:id="2013"/>
            <w:r>
              <w:rPr>
                <w:rStyle w:val="Strong"/>
              </w:rPr>
              <w:t>Settings</w:t>
            </w:r>
            <w:bookmarkStart w:id="2014" w:name="_WWID10003741"/>
            <w:bookmarkEnd w:id="2014"/>
          </w:p>
        </w:tc>
        <w:bookmarkStart w:id="2015" w:name="_WWID10003742"/>
        <w:bookmarkEnd w:id="2015"/>
      </w:tr>
      <w:bookmarkStart w:id="2016" w:name="_WWID10002853"/>
      <w:bookmarkEnd w:id="2016"/>
      <w:tr w:rsidR="00F25B28" w:rsidRPr="00CD49F4" w:rsidTr="0022075C">
        <w:trPr>
          <w:cantSplit/>
        </w:trPr>
        <w:tc>
          <w:tcPr>
            <w:tcW w:w="1782" w:type="dxa"/>
          </w:tcPr>
          <w:p w:rsidR="00F25B28" w:rsidRPr="00CD49F4" w:rsidRDefault="00EC7AFD">
            <w:pPr>
              <w:pStyle w:val="aTable0"/>
            </w:pPr>
            <w:r>
              <w:fldChar w:fldCharType="begin"/>
            </w:r>
            <w:r>
              <w:instrText xml:space="preserve"> xe "fonts: settings for" </w:instrText>
            </w:r>
            <w:r>
              <w:fldChar w:fldCharType="end"/>
            </w:r>
            <w:r w:rsidR="00380B84">
              <w:t>Image Info Area</w:t>
            </w:r>
          </w:p>
        </w:tc>
        <w:tc>
          <w:tcPr>
            <w:tcW w:w="5598" w:type="dxa"/>
          </w:tcPr>
          <w:p w:rsidR="00F25B28" w:rsidRDefault="00F25B28">
            <w:pPr>
              <w:pStyle w:val="aTable0"/>
            </w:pPr>
            <w:r>
              <w:t>Sets the font in the information area at the bottom of a viewport.</w:t>
            </w:r>
            <w:bookmarkStart w:id="2017" w:name="_WWID10003743"/>
            <w:bookmarkEnd w:id="2017"/>
            <w:r w:rsidR="00380B84">
              <w:t xml:space="preserve"> </w:t>
            </w:r>
          </w:p>
        </w:tc>
        <w:bookmarkStart w:id="2018" w:name="_WWID10003744"/>
        <w:bookmarkEnd w:id="2018"/>
      </w:tr>
      <w:tr w:rsidR="00F25B28" w:rsidRPr="00CD49F4" w:rsidTr="0022075C">
        <w:trPr>
          <w:cantSplit/>
        </w:trPr>
        <w:tc>
          <w:tcPr>
            <w:tcW w:w="1782" w:type="dxa"/>
          </w:tcPr>
          <w:p w:rsidR="00F25B28" w:rsidRPr="00CD49F4" w:rsidRDefault="00F25B28">
            <w:pPr>
              <w:pStyle w:val="aTable0"/>
            </w:pPr>
            <w:r>
              <w:t>Manager Window</w:t>
            </w:r>
            <w:bookmarkStart w:id="2019" w:name="_WWID10003745"/>
            <w:bookmarkEnd w:id="2019"/>
          </w:p>
        </w:tc>
        <w:tc>
          <w:tcPr>
            <w:tcW w:w="5598" w:type="dxa"/>
          </w:tcPr>
          <w:p w:rsidR="00F25B28" w:rsidRDefault="00F25B28">
            <w:pPr>
              <w:pStyle w:val="aTable0"/>
            </w:pPr>
            <w:r>
              <w:t>Sets the font in the Manager window</w:t>
            </w:r>
            <w:r w:rsidR="00BC35DB">
              <w:t>.</w:t>
            </w:r>
            <w:r w:rsidR="00347283">
              <w:t xml:space="preserve"> </w:t>
            </w:r>
            <w:r>
              <w:t>This setting also affects the Routing dialog</w:t>
            </w:r>
            <w:bookmarkStart w:id="2020" w:name="_WWID10002860"/>
            <w:bookmarkEnd w:id="2020"/>
            <w:r w:rsidR="00543C03">
              <w:t>.</w:t>
            </w:r>
          </w:p>
        </w:tc>
        <w:bookmarkStart w:id="2021" w:name="_WWID10003746"/>
        <w:bookmarkEnd w:id="2021"/>
      </w:tr>
      <w:tr w:rsidR="00F25B28" w:rsidRPr="00CD49F4" w:rsidTr="0022075C">
        <w:trPr>
          <w:cantSplit/>
        </w:trPr>
        <w:tc>
          <w:tcPr>
            <w:tcW w:w="1782" w:type="dxa"/>
          </w:tcPr>
          <w:p w:rsidR="00F25B28" w:rsidRPr="00CD49F4" w:rsidRDefault="00F25B28">
            <w:pPr>
              <w:pStyle w:val="aTable0"/>
            </w:pPr>
            <w:r>
              <w:t>Manager Buttons</w:t>
            </w:r>
            <w:bookmarkStart w:id="2022" w:name="_WWID10003263"/>
            <w:bookmarkEnd w:id="2022"/>
          </w:p>
        </w:tc>
        <w:tc>
          <w:tcPr>
            <w:tcW w:w="5598" w:type="dxa"/>
          </w:tcPr>
          <w:p w:rsidR="00F25B28" w:rsidRDefault="00F25B28">
            <w:pPr>
              <w:pStyle w:val="aTable0"/>
            </w:pPr>
            <w:r>
              <w:t xml:space="preserve">Sets the font in the Manager </w:t>
            </w:r>
            <w:r w:rsidR="00347283">
              <w:t>buttons</w:t>
            </w:r>
            <w:bookmarkStart w:id="2023" w:name="_WWID10003747"/>
            <w:r w:rsidR="00347283">
              <w:t>.</w:t>
            </w:r>
            <w:bookmarkEnd w:id="2023"/>
            <w:r w:rsidR="00347283">
              <w:t xml:space="preserve"> This</w:t>
            </w:r>
            <w:r>
              <w:t xml:space="preserve"> setting also affects</w:t>
            </w:r>
            <w:r w:rsidR="00543C03">
              <w:t xml:space="preserve"> buttons in</w:t>
            </w:r>
            <w:r>
              <w:t xml:space="preserve"> the Routing dialog</w:t>
            </w:r>
            <w:bookmarkStart w:id="2024" w:name="_WWID10002861"/>
            <w:bookmarkEnd w:id="2024"/>
            <w:r w:rsidR="00543C03">
              <w:t>.</w:t>
            </w:r>
          </w:p>
        </w:tc>
        <w:bookmarkStart w:id="2025" w:name="_WWID10003748"/>
        <w:bookmarkEnd w:id="2025"/>
      </w:tr>
      <w:tr w:rsidR="00F25B28" w:rsidRPr="00CD49F4" w:rsidTr="0022075C">
        <w:trPr>
          <w:cantSplit/>
        </w:trPr>
        <w:tc>
          <w:tcPr>
            <w:tcW w:w="1782" w:type="dxa"/>
          </w:tcPr>
          <w:p w:rsidR="00F25B28" w:rsidRPr="00CD49F4" w:rsidRDefault="00F25B28">
            <w:pPr>
              <w:pStyle w:val="aTable0"/>
            </w:pPr>
            <w:r>
              <w:t>Report Text</w:t>
            </w:r>
            <w:bookmarkStart w:id="2026" w:name="_WWID10003749"/>
            <w:bookmarkEnd w:id="2026"/>
          </w:p>
        </w:tc>
        <w:tc>
          <w:tcPr>
            <w:tcW w:w="5598" w:type="dxa"/>
          </w:tcPr>
          <w:p w:rsidR="00F25B28" w:rsidRDefault="00F25B28">
            <w:pPr>
              <w:pStyle w:val="aTable0"/>
              <w:rPr>
                <w:rStyle w:val="Emphasis"/>
              </w:rPr>
            </w:pPr>
            <w:bookmarkStart w:id="2027" w:name="_WWID10002857"/>
            <w:bookmarkEnd w:id="2027"/>
            <w:r>
              <w:rPr>
                <w:rStyle w:val="Emphasis"/>
              </w:rPr>
              <w:t>Do not use</w:t>
            </w:r>
            <w:r w:rsidR="00D864B9">
              <w:rPr>
                <w:rStyle w:val="Emphasis"/>
              </w:rPr>
              <w:t>. Instead</w:t>
            </w:r>
            <w:r>
              <w:rPr>
                <w:rStyle w:val="Emphasis"/>
              </w:rPr>
              <w:t xml:space="preserve">, choose </w:t>
            </w:r>
            <w:r>
              <w:rPr>
                <w:rStyle w:val="bItalBold"/>
              </w:rPr>
              <w:t xml:space="preserve">File | Font </w:t>
            </w:r>
            <w:r>
              <w:rPr>
                <w:rStyle w:val="Emphasis"/>
              </w:rPr>
              <w:t>in the Reports window.</w:t>
            </w:r>
          </w:p>
        </w:tc>
        <w:bookmarkStart w:id="2028" w:name="_WWID10003750"/>
        <w:bookmarkEnd w:id="2028"/>
      </w:tr>
      <w:tr w:rsidR="00F25B28" w:rsidRPr="00CD49F4" w:rsidTr="0022075C">
        <w:trPr>
          <w:cantSplit/>
        </w:trPr>
        <w:tc>
          <w:tcPr>
            <w:tcW w:w="1782" w:type="dxa"/>
          </w:tcPr>
          <w:p w:rsidR="00F25B28" w:rsidRDefault="00F25B28">
            <w:pPr>
              <w:pStyle w:val="aTable0"/>
            </w:pPr>
            <w:r>
              <w:t xml:space="preserve">Hanging </w:t>
            </w:r>
            <w:bookmarkStart w:id="2029" w:name="_WWID10002855"/>
            <w:bookmarkEnd w:id="2029"/>
            <w:r>
              <w:t>Protocols</w:t>
            </w:r>
          </w:p>
        </w:tc>
        <w:tc>
          <w:tcPr>
            <w:tcW w:w="5598" w:type="dxa"/>
          </w:tcPr>
          <w:p w:rsidR="00F25B28" w:rsidRDefault="00F25B28">
            <w:pPr>
              <w:pStyle w:val="aTable0"/>
            </w:pPr>
            <w:r>
              <w:t xml:space="preserve">Click </w:t>
            </w:r>
            <w:r w:rsidR="00084380">
              <w:rPr>
                <w:rStyle w:val="bDrop15"/>
                <w:noProof/>
              </w:rPr>
              <w:drawing>
                <wp:inline distT="0" distB="0" distL="0" distR="0">
                  <wp:extent cx="209550" cy="161925"/>
                  <wp:effectExtent l="0" t="0" r="0" b="0"/>
                  <wp:docPr id="190" name="Picture 190" descr="Open Dialo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Open Dialog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Pr>
                <w:rStyle w:val="bDrop15"/>
              </w:rPr>
              <w:t xml:space="preserve"> </w:t>
            </w:r>
            <w:r>
              <w:t>to specify the font in the Hanging Protocol Definition dialog.</w:t>
            </w:r>
            <w:bookmarkStart w:id="2030" w:name="_WWID10002856"/>
            <w:bookmarkEnd w:id="2030"/>
          </w:p>
        </w:tc>
        <w:bookmarkStart w:id="2031" w:name="_WWID10003751"/>
        <w:bookmarkEnd w:id="2031"/>
      </w:tr>
    </w:tbl>
    <w:p w:rsidR="00F25B28" w:rsidRDefault="00F25B28">
      <w:pPr>
        <w:pStyle w:val="aSpace"/>
      </w:pPr>
      <w:bookmarkStart w:id="2032" w:name="_WWID10003753"/>
    </w:p>
    <w:p w:rsidR="00084AC6" w:rsidRDefault="00084AC6">
      <w:pPr>
        <w:pStyle w:val="aSpace"/>
      </w:pPr>
      <w:bookmarkStart w:id="2033" w:name="_WWID10007264"/>
    </w:p>
    <w:p w:rsidR="00084AC6" w:rsidRDefault="00084AC6">
      <w:pPr>
        <w:pStyle w:val="aSpace"/>
      </w:pPr>
      <w:bookmarkStart w:id="2034" w:name="_WWID10007265"/>
      <w:bookmarkEnd w:id="2033"/>
    </w:p>
    <w:tbl>
      <w:tblPr>
        <w:tblW w:w="7380" w:type="dxa"/>
        <w:tblInd w:w="37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1969"/>
        <w:gridCol w:w="5411"/>
      </w:tblGrid>
      <w:tr w:rsidR="00084AC6" w:rsidTr="00100A3E">
        <w:trPr>
          <w:tblHeader/>
        </w:trPr>
        <w:tc>
          <w:tcPr>
            <w:tcW w:w="7380" w:type="dxa"/>
            <w:gridSpan w:val="2"/>
          </w:tcPr>
          <w:p w:rsidR="00084AC6" w:rsidRDefault="00084AC6">
            <w:pPr>
              <w:pStyle w:val="Heading4"/>
              <w:rPr>
                <w:rStyle w:val="Strong"/>
              </w:rPr>
            </w:pPr>
            <w:bookmarkStart w:id="2035" w:name="_WWID10002781"/>
            <w:bookmarkStart w:id="2036" w:name="_WWID10002788"/>
            <w:bookmarkEnd w:id="2032"/>
            <w:bookmarkEnd w:id="2034"/>
            <w:bookmarkEnd w:id="2036"/>
            <w:r>
              <w:rPr>
                <w:rStyle w:val="Strong"/>
              </w:rPr>
              <w:t>Hanging Protocol Tab</w:t>
            </w:r>
            <w:bookmarkStart w:id="2037" w:name="_WWID10002816"/>
            <w:bookmarkEnd w:id="2037"/>
            <w:r>
              <w:rPr>
                <w:rStyle w:val="Strong"/>
              </w:rPr>
              <w:t xml:space="preserve"> Settings</w:t>
            </w:r>
          </w:p>
        </w:tc>
        <w:bookmarkStart w:id="2038" w:name="_WWID10003755"/>
        <w:bookmarkEnd w:id="2038"/>
      </w:tr>
      <w:bookmarkStart w:id="2039" w:name="_WWID10002789"/>
      <w:bookmarkEnd w:id="2039"/>
      <w:tr w:rsidR="00F25B28" w:rsidRPr="00CD49F4" w:rsidTr="00100A3E">
        <w:trPr>
          <w:cantSplit/>
        </w:trPr>
        <w:tc>
          <w:tcPr>
            <w:tcW w:w="1969" w:type="dxa"/>
          </w:tcPr>
          <w:p w:rsidR="00F25B28" w:rsidRPr="00CD49F4" w:rsidRDefault="00EC7AFD">
            <w:pPr>
              <w:pStyle w:val="aTable0"/>
            </w:pPr>
            <w:r>
              <w:fldChar w:fldCharType="begin"/>
            </w:r>
            <w:r>
              <w:instrText xml:space="preserve"> xe "hanging protocols: settings for" </w:instrText>
            </w:r>
            <w:r>
              <w:fldChar w:fldCharType="end"/>
            </w:r>
            <w:r w:rsidR="00F25B28">
              <w:t xml:space="preserve">Search for More Recent Unread Exams to Designate </w:t>
            </w:r>
            <w:r w:rsidR="00F25B28">
              <w:br/>
              <w:t>as Current Exam</w:t>
            </w:r>
          </w:p>
        </w:tc>
        <w:tc>
          <w:tcPr>
            <w:tcW w:w="5411" w:type="dxa"/>
          </w:tcPr>
          <w:p w:rsidR="00F25B28" w:rsidRDefault="00F25B28">
            <w:pPr>
              <w:pStyle w:val="aTable0"/>
            </w:pPr>
            <w:bookmarkStart w:id="2040" w:name="_WWID10002793"/>
            <w:bookmarkEnd w:id="2040"/>
            <w:r>
              <w:t xml:space="preserve">When </w:t>
            </w:r>
            <w:r w:rsidR="00333911">
              <w:t>selected</w:t>
            </w:r>
            <w:r>
              <w:t xml:space="preserve">, you are notified if you </w:t>
            </w:r>
            <w:r w:rsidR="00080DE5">
              <w:t xml:space="preserve">try to </w:t>
            </w:r>
            <w:r>
              <w:t>open an unread exam and there is a more recent exam of the same (or similar) procedure for the same patient.</w:t>
            </w:r>
          </w:p>
        </w:tc>
        <w:bookmarkStart w:id="2041" w:name="_WWID10003756"/>
        <w:bookmarkEnd w:id="2041"/>
      </w:tr>
      <w:tr w:rsidR="00F25B28" w:rsidRPr="00CD49F4" w:rsidTr="00100A3E">
        <w:trPr>
          <w:cantSplit/>
        </w:trPr>
        <w:tc>
          <w:tcPr>
            <w:tcW w:w="1969" w:type="dxa"/>
          </w:tcPr>
          <w:p w:rsidR="00F25B28" w:rsidRDefault="00F25B28">
            <w:pPr>
              <w:pStyle w:val="aTable0"/>
            </w:pPr>
            <w:r>
              <w:t>Enable Loading Matching Priors and Other Related Cases for Unread Exams</w:t>
            </w:r>
            <w:bookmarkStart w:id="2042" w:name="_WWID10002817"/>
            <w:bookmarkEnd w:id="2042"/>
          </w:p>
        </w:tc>
        <w:tc>
          <w:tcPr>
            <w:tcW w:w="5411" w:type="dxa"/>
          </w:tcPr>
          <w:p w:rsidR="00F25B28" w:rsidRDefault="00F25B28">
            <w:pPr>
              <w:pStyle w:val="aTable0"/>
            </w:pPr>
            <w:r>
              <w:t xml:space="preserve">When </w:t>
            </w:r>
            <w:r w:rsidR="00333911">
              <w:t>selected</w:t>
            </w:r>
            <w:r>
              <w:t xml:space="preserve">, </w:t>
            </w:r>
            <w:r w:rsidR="00D56D08">
              <w:t xml:space="preserve">any </w:t>
            </w:r>
            <w:r>
              <w:t>priors and related exams will be automatically opened for an unread exam if the hanging protocol being used has prior/related exam retrieval logic defined.</w:t>
            </w:r>
            <w:bookmarkStart w:id="2043" w:name="_WWID10002820"/>
            <w:bookmarkEnd w:id="2043"/>
            <w:r>
              <w:t xml:space="preserve"> </w:t>
            </w:r>
          </w:p>
          <w:p w:rsidR="00F25B28" w:rsidRDefault="00F25B28">
            <w:pPr>
              <w:pStyle w:val="aTable0"/>
            </w:pPr>
            <w:r>
              <w:t xml:space="preserve">This </w:t>
            </w:r>
            <w:r w:rsidR="00333911">
              <w:t>check box can be cleared</w:t>
            </w:r>
            <w:r>
              <w:t xml:space="preserve"> if network speeds make automatic opening of prior exams impractical.</w:t>
            </w:r>
            <w:bookmarkStart w:id="2044" w:name="_WWID10002821"/>
            <w:bookmarkEnd w:id="2044"/>
          </w:p>
        </w:tc>
        <w:bookmarkStart w:id="2045" w:name="_WWID10003757"/>
        <w:bookmarkEnd w:id="2045"/>
      </w:tr>
      <w:tr w:rsidR="00F25B28" w:rsidRPr="00CD49F4" w:rsidTr="00100A3E">
        <w:trPr>
          <w:cantSplit/>
        </w:trPr>
        <w:tc>
          <w:tcPr>
            <w:tcW w:w="1969" w:type="dxa"/>
          </w:tcPr>
          <w:p w:rsidR="00F25B28" w:rsidRDefault="00F25B28">
            <w:pPr>
              <w:pStyle w:val="aTable0"/>
            </w:pPr>
            <w:r>
              <w:t>Enable Loading Matching Priors and Other Related Cases for Interpreted/ Completed Exams</w:t>
            </w:r>
            <w:bookmarkStart w:id="2046" w:name="_WWID10002818"/>
            <w:bookmarkEnd w:id="2046"/>
          </w:p>
        </w:tc>
        <w:tc>
          <w:tcPr>
            <w:tcW w:w="5411" w:type="dxa"/>
          </w:tcPr>
          <w:p w:rsidR="00F25B28" w:rsidRDefault="00F25B28">
            <w:pPr>
              <w:pStyle w:val="aTable0"/>
            </w:pPr>
            <w:r>
              <w:t xml:space="preserve">When </w:t>
            </w:r>
            <w:r w:rsidR="00333911">
              <w:t>selected</w:t>
            </w:r>
            <w:r>
              <w:t xml:space="preserve">, </w:t>
            </w:r>
            <w:r w:rsidR="00D56D08">
              <w:t xml:space="preserve">any </w:t>
            </w:r>
            <w:r>
              <w:t>priors and related exams</w:t>
            </w:r>
            <w:r w:rsidR="00D56D08">
              <w:t xml:space="preserve"> </w:t>
            </w:r>
            <w:r>
              <w:t xml:space="preserve">will be automatically opened for an interpreted exam if the hanging protocol being used has prior/related exam retrieval logic defined. </w:t>
            </w:r>
            <w:bookmarkStart w:id="2047" w:name="_WWID10002824"/>
          </w:p>
          <w:bookmarkEnd w:id="2047"/>
          <w:p w:rsidR="00F25B28" w:rsidRDefault="00F25B28">
            <w:pPr>
              <w:pStyle w:val="aTable0"/>
            </w:pPr>
            <w:r>
              <w:t xml:space="preserve">This </w:t>
            </w:r>
            <w:r w:rsidR="00333911">
              <w:t>check box can be cleared</w:t>
            </w:r>
            <w:r>
              <w:t xml:space="preserve"> if network speeds make automatic opening of prior exams impractical.</w:t>
            </w:r>
            <w:bookmarkStart w:id="2048" w:name="_WWID10002823"/>
            <w:bookmarkEnd w:id="2048"/>
          </w:p>
        </w:tc>
        <w:bookmarkStart w:id="2049" w:name="_WWID10003758"/>
        <w:bookmarkEnd w:id="2049"/>
      </w:tr>
      <w:tr w:rsidR="00D57B9A" w:rsidRPr="00CD49F4" w:rsidTr="00100A3E">
        <w:trPr>
          <w:cantSplit/>
        </w:trPr>
        <w:tc>
          <w:tcPr>
            <w:tcW w:w="1969" w:type="dxa"/>
          </w:tcPr>
          <w:p w:rsidR="00D57B9A" w:rsidRDefault="00D57B9A">
            <w:pPr>
              <w:pStyle w:val="aTable0"/>
            </w:pPr>
            <w:r>
              <w:t>Display traditional thumbnails in the Preview window</w:t>
            </w:r>
          </w:p>
        </w:tc>
        <w:tc>
          <w:tcPr>
            <w:tcW w:w="5411" w:type="dxa"/>
          </w:tcPr>
          <w:p w:rsidR="00D57B9A" w:rsidRDefault="00D57B9A">
            <w:pPr>
              <w:pStyle w:val="aTable0"/>
            </w:pPr>
            <w:r>
              <w:t>VistARad defaults to List View mode for certain modalities. Checking this option overrides the default to prefer Thumbnail View mode. Individual exams may still be toggled into List View during or after loading.</w:t>
            </w:r>
          </w:p>
        </w:tc>
      </w:tr>
    </w:tbl>
    <w:p w:rsidR="00F25B28" w:rsidRDefault="00F25B28">
      <w:pPr>
        <w:pStyle w:val="aSpace"/>
      </w:pPr>
      <w:bookmarkStart w:id="2050" w:name="_WWID10003759"/>
      <w:bookmarkEnd w:id="2035"/>
    </w:p>
    <w:p w:rsidR="00084AC6" w:rsidRDefault="00084AC6">
      <w:pPr>
        <w:pStyle w:val="aSpace"/>
      </w:pPr>
      <w:bookmarkStart w:id="2051" w:name="_WWID10007266"/>
    </w:p>
    <w:p w:rsidR="00ED57B7" w:rsidRDefault="00ED57B7">
      <w:pPr>
        <w:pStyle w:val="aSpace"/>
      </w:pPr>
      <w:bookmarkStart w:id="2052" w:name="_WWID10003760"/>
      <w:bookmarkEnd w:id="2050"/>
      <w:bookmarkEnd w:id="2051"/>
    </w:p>
    <w:tbl>
      <w:tblPr>
        <w:tblW w:w="7380" w:type="dxa"/>
        <w:tblInd w:w="37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1602"/>
        <w:gridCol w:w="5778"/>
      </w:tblGrid>
      <w:tr w:rsidR="00084AC6" w:rsidTr="00100A3E">
        <w:trPr>
          <w:tblHeader/>
        </w:trPr>
        <w:tc>
          <w:tcPr>
            <w:tcW w:w="7380" w:type="dxa"/>
            <w:gridSpan w:val="2"/>
          </w:tcPr>
          <w:bookmarkEnd w:id="2052"/>
          <w:p w:rsidR="00084AC6" w:rsidRDefault="00084AC6">
            <w:pPr>
              <w:pStyle w:val="Heading4"/>
              <w:rPr>
                <w:rStyle w:val="Strong"/>
              </w:rPr>
            </w:pPr>
            <w:r>
              <w:rPr>
                <w:rStyle w:val="Strong"/>
              </w:rPr>
              <w:t>Manager | Custom Lists Tab Settings</w:t>
            </w:r>
            <w:bookmarkStart w:id="2053" w:name="_WWID10003761"/>
            <w:bookmarkEnd w:id="2053"/>
          </w:p>
        </w:tc>
        <w:bookmarkStart w:id="2054" w:name="_WWID10003762"/>
        <w:bookmarkEnd w:id="2054"/>
      </w:tr>
      <w:tr w:rsidR="00ED57B7" w:rsidRPr="00CD49F4" w:rsidTr="00100A3E">
        <w:trPr>
          <w:cantSplit/>
        </w:trPr>
        <w:tc>
          <w:tcPr>
            <w:tcW w:w="1602" w:type="dxa"/>
          </w:tcPr>
          <w:p w:rsidR="00ED57B7" w:rsidRPr="00137A88" w:rsidRDefault="00137A88" w:rsidP="00F25B28">
            <w:pPr>
              <w:pStyle w:val="aTable0"/>
              <w:rPr>
                <w:rStyle w:val="Emphasis"/>
              </w:rPr>
            </w:pPr>
            <w:r>
              <w:rPr>
                <w:rStyle w:val="Emphasis"/>
              </w:rPr>
              <w:t>&lt;</w:t>
            </w:r>
            <w:r w:rsidRPr="00137A88">
              <w:rPr>
                <w:rStyle w:val="Emphasis"/>
              </w:rPr>
              <w:t>List</w:t>
            </w:r>
            <w:r w:rsidR="00BC35DB">
              <w:rPr>
                <w:rStyle w:val="Emphasis"/>
              </w:rPr>
              <w:t> </w:t>
            </w:r>
            <w:r w:rsidRPr="00137A88">
              <w:rPr>
                <w:rStyle w:val="Emphasis"/>
              </w:rPr>
              <w:t>Name</w:t>
            </w:r>
            <w:r>
              <w:rPr>
                <w:rStyle w:val="Emphasis"/>
              </w:rPr>
              <w:t>&gt;</w:t>
            </w:r>
            <w:bookmarkStart w:id="2055" w:name="_WWID10002889"/>
            <w:bookmarkEnd w:id="2055"/>
          </w:p>
        </w:tc>
        <w:tc>
          <w:tcPr>
            <w:tcW w:w="5778" w:type="dxa"/>
          </w:tcPr>
          <w:p w:rsidR="00ED57B7" w:rsidRDefault="0092052C" w:rsidP="00F25B28">
            <w:pPr>
              <w:pStyle w:val="aTable0"/>
            </w:pPr>
            <w:r>
              <w:fldChar w:fldCharType="begin"/>
            </w:r>
            <w:r>
              <w:instrText xml:space="preserve"> xe "custom exam lists: displaying tabs for" </w:instrText>
            </w:r>
            <w:r>
              <w:fldChar w:fldCharType="end"/>
            </w:r>
            <w:r w:rsidR="00BC35DB">
              <w:t>In this tab, e</w:t>
            </w:r>
            <w:r w:rsidR="00137A88">
              <w:t>ach custom</w:t>
            </w:r>
            <w:r w:rsidR="00BC35DB">
              <w:t xml:space="preserve"> exam</w:t>
            </w:r>
            <w:r w:rsidR="00137A88">
              <w:t xml:space="preserve"> list defined at a site is displayed</w:t>
            </w:r>
            <w:r w:rsidR="00BC35DB">
              <w:t xml:space="preserve"> as a check</w:t>
            </w:r>
            <w:r w:rsidR="00524BA9">
              <w:t xml:space="preserve"> </w:t>
            </w:r>
            <w:r w:rsidR="00BC35DB">
              <w:t>box</w:t>
            </w:r>
            <w:r w:rsidR="00137A88">
              <w:t xml:space="preserve">. When </w:t>
            </w:r>
            <w:r w:rsidR="00BC35DB">
              <w:t>the check</w:t>
            </w:r>
            <w:r w:rsidR="00524BA9">
              <w:t xml:space="preserve"> </w:t>
            </w:r>
            <w:r w:rsidR="00BC35DB">
              <w:t xml:space="preserve">box for a custom exam list is </w:t>
            </w:r>
            <w:r w:rsidR="00524BA9">
              <w:t>selected</w:t>
            </w:r>
            <w:r w:rsidR="00137A88">
              <w:t>, the custom list will be displayed in the Manager window under the Custom Lists tab.</w:t>
            </w:r>
            <w:bookmarkStart w:id="2056" w:name="_WWID10003037"/>
          </w:p>
          <w:bookmarkEnd w:id="2056"/>
          <w:p w:rsidR="00137A88" w:rsidRDefault="00137A88" w:rsidP="00F25B28">
            <w:pPr>
              <w:pStyle w:val="aTable0"/>
            </w:pPr>
            <w:r>
              <w:t xml:space="preserve">Note that the Custom List </w:t>
            </w:r>
            <w:r w:rsidR="00084AC6">
              <w:t>check box</w:t>
            </w:r>
            <w:r>
              <w:t xml:space="preserve"> in the </w:t>
            </w:r>
            <w:r>
              <w:rPr>
                <w:rStyle w:val="Strong"/>
              </w:rPr>
              <w:t>Manager | General</w:t>
            </w:r>
            <w:r>
              <w:t xml:space="preserve"> tab must be </w:t>
            </w:r>
            <w:r w:rsidR="00084AC6">
              <w:t>selected</w:t>
            </w:r>
            <w:r>
              <w:t xml:space="preserve"> for the settings in this tab to take effect.</w:t>
            </w:r>
            <w:bookmarkStart w:id="2057" w:name="_WWID10003763"/>
            <w:bookmarkEnd w:id="2057"/>
          </w:p>
        </w:tc>
        <w:bookmarkStart w:id="2058" w:name="_WWID10003764"/>
        <w:bookmarkEnd w:id="2058"/>
      </w:tr>
      <w:tr w:rsidR="00ED57B7" w:rsidRPr="00CD49F4" w:rsidTr="00100A3E">
        <w:trPr>
          <w:cantSplit/>
        </w:trPr>
        <w:tc>
          <w:tcPr>
            <w:tcW w:w="1602" w:type="dxa"/>
          </w:tcPr>
          <w:p w:rsidR="00ED57B7" w:rsidRDefault="00BC35DB" w:rsidP="00F25B28">
            <w:pPr>
              <w:pStyle w:val="aTable0"/>
            </w:pPr>
            <w:r>
              <w:t>Enable </w:t>
            </w:r>
            <w:r w:rsidR="00137A88">
              <w:t>All</w:t>
            </w:r>
            <w:bookmarkStart w:id="2059" w:name="_WWID10003765"/>
            <w:bookmarkEnd w:id="2059"/>
          </w:p>
        </w:tc>
        <w:tc>
          <w:tcPr>
            <w:tcW w:w="5778" w:type="dxa"/>
          </w:tcPr>
          <w:p w:rsidR="00ED57B7" w:rsidRDefault="00137A88" w:rsidP="00F25B28">
            <w:pPr>
              <w:pStyle w:val="aTable0"/>
            </w:pPr>
            <w:r>
              <w:t>Click to select all available custom lists.</w:t>
            </w:r>
            <w:bookmarkStart w:id="2060" w:name="_WWID10003766"/>
            <w:bookmarkEnd w:id="2060"/>
          </w:p>
        </w:tc>
        <w:bookmarkStart w:id="2061" w:name="_WWID10003767"/>
        <w:bookmarkEnd w:id="2061"/>
      </w:tr>
      <w:tr w:rsidR="00ED57B7" w:rsidRPr="00CD49F4" w:rsidTr="00100A3E">
        <w:trPr>
          <w:cantSplit/>
        </w:trPr>
        <w:tc>
          <w:tcPr>
            <w:tcW w:w="1602" w:type="dxa"/>
          </w:tcPr>
          <w:p w:rsidR="00ED57B7" w:rsidRDefault="00137A88" w:rsidP="00F25B28">
            <w:pPr>
              <w:pStyle w:val="aTable0"/>
            </w:pPr>
            <w:r>
              <w:t>Disable</w:t>
            </w:r>
            <w:r w:rsidR="00BC35DB">
              <w:t> </w:t>
            </w:r>
            <w:r>
              <w:t>All</w:t>
            </w:r>
            <w:bookmarkStart w:id="2062" w:name="_WWID10003768"/>
            <w:bookmarkEnd w:id="2062"/>
          </w:p>
        </w:tc>
        <w:tc>
          <w:tcPr>
            <w:tcW w:w="5778" w:type="dxa"/>
          </w:tcPr>
          <w:p w:rsidR="00ED57B7" w:rsidRDefault="00137A88" w:rsidP="00F25B28">
            <w:pPr>
              <w:pStyle w:val="aTable0"/>
            </w:pPr>
            <w:r>
              <w:t>Click to de-select all custom lists.</w:t>
            </w:r>
            <w:bookmarkStart w:id="2063" w:name="_WWID10003769"/>
            <w:bookmarkEnd w:id="2063"/>
          </w:p>
        </w:tc>
        <w:bookmarkStart w:id="2064" w:name="_WWID10003770"/>
        <w:bookmarkEnd w:id="2064"/>
      </w:tr>
    </w:tbl>
    <w:p w:rsidR="00ED57B7" w:rsidRDefault="00ED57B7">
      <w:pPr>
        <w:pStyle w:val="aSpace"/>
      </w:pPr>
      <w:bookmarkStart w:id="2065" w:name="_WWID10003771"/>
    </w:p>
    <w:p w:rsidR="00084AC6" w:rsidRDefault="00084AC6">
      <w:pPr>
        <w:pStyle w:val="aSpace"/>
      </w:pPr>
      <w:bookmarkStart w:id="2066" w:name="_WWID10007267"/>
    </w:p>
    <w:p w:rsidR="00084AC6" w:rsidRDefault="00084AC6">
      <w:pPr>
        <w:pStyle w:val="aSpace"/>
      </w:pPr>
      <w:bookmarkStart w:id="2067" w:name="_WWID10007268"/>
      <w:bookmarkEnd w:id="2066"/>
    </w:p>
    <w:tbl>
      <w:tblPr>
        <w:tblW w:w="7380" w:type="dxa"/>
        <w:tblInd w:w="37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1962"/>
        <w:gridCol w:w="5418"/>
      </w:tblGrid>
      <w:tr w:rsidR="00084AC6" w:rsidTr="00100A3E">
        <w:trPr>
          <w:tblHeader/>
        </w:trPr>
        <w:tc>
          <w:tcPr>
            <w:tcW w:w="7380" w:type="dxa"/>
            <w:gridSpan w:val="2"/>
          </w:tcPr>
          <w:p w:rsidR="00084AC6" w:rsidRDefault="00084AC6">
            <w:pPr>
              <w:pStyle w:val="Heading4"/>
              <w:rPr>
                <w:rStyle w:val="Strong"/>
              </w:rPr>
            </w:pPr>
            <w:bookmarkStart w:id="2068" w:name="_WWID10002779"/>
            <w:bookmarkEnd w:id="2065"/>
            <w:bookmarkEnd w:id="2067"/>
            <w:r>
              <w:rPr>
                <w:rStyle w:val="Strong"/>
              </w:rPr>
              <w:t>Manager | Dictation tab settings</w:t>
            </w:r>
            <w:bookmarkStart w:id="2069" w:name="_WWID10003773"/>
            <w:bookmarkEnd w:id="2069"/>
          </w:p>
        </w:tc>
        <w:bookmarkStart w:id="2070" w:name="_WWID10003774"/>
        <w:bookmarkEnd w:id="2070"/>
      </w:tr>
      <w:tr w:rsidR="00ED57B7" w:rsidRPr="00CD49F4" w:rsidTr="00100A3E">
        <w:trPr>
          <w:cantSplit/>
        </w:trPr>
        <w:tc>
          <w:tcPr>
            <w:tcW w:w="1962" w:type="dxa"/>
          </w:tcPr>
          <w:p w:rsidR="00ED57B7" w:rsidRPr="00CD49F4" w:rsidRDefault="00EC7AFD" w:rsidP="00F25B28">
            <w:pPr>
              <w:pStyle w:val="aTable0"/>
            </w:pPr>
            <w:r>
              <w:fldChar w:fldCharType="begin"/>
            </w:r>
            <w:r>
              <w:instrText xml:space="preserve"> xe "dictation</w:instrText>
            </w:r>
            <w:r w:rsidR="00080DE5">
              <w:instrText xml:space="preserve"> interface</w:instrText>
            </w:r>
            <w:r>
              <w:instrText xml:space="preserve">: settings for" </w:instrText>
            </w:r>
            <w:r>
              <w:fldChar w:fldCharType="end"/>
            </w:r>
            <w:r>
              <w:fldChar w:fldCharType="begin"/>
            </w:r>
            <w:r>
              <w:instrText xml:space="preserve"> xe "voice dictation: settings for" </w:instrText>
            </w:r>
            <w:r>
              <w:fldChar w:fldCharType="end"/>
            </w:r>
            <w:r w:rsidR="00F61442">
              <w:t>Enable Dictation Interface</w:t>
            </w:r>
            <w:bookmarkStart w:id="2071" w:name="_WWID10003775"/>
            <w:bookmarkEnd w:id="2071"/>
          </w:p>
        </w:tc>
        <w:tc>
          <w:tcPr>
            <w:tcW w:w="5418" w:type="dxa"/>
          </w:tcPr>
          <w:p w:rsidR="00BC35DB" w:rsidRDefault="00F61442" w:rsidP="00F25B28">
            <w:pPr>
              <w:pStyle w:val="aTable0"/>
            </w:pPr>
            <w:r>
              <w:t xml:space="preserve">When </w:t>
            </w:r>
            <w:r w:rsidR="00333911">
              <w:t>selected</w:t>
            </w:r>
            <w:r>
              <w:t>, VistARad will attempt to connect with a voice dictation sy</w:t>
            </w:r>
            <w:r w:rsidR="00BC35DB">
              <w:t>stem when VistARad is started.</w:t>
            </w:r>
            <w:bookmarkStart w:id="2072" w:name="_WWID10003776"/>
          </w:p>
          <w:bookmarkEnd w:id="2072"/>
          <w:p w:rsidR="00ED57B7" w:rsidRDefault="00F61442" w:rsidP="00F25B28">
            <w:pPr>
              <w:pStyle w:val="aTable0"/>
            </w:pPr>
            <w:r>
              <w:t xml:space="preserve">If this </w:t>
            </w:r>
            <w:r w:rsidR="00333911">
              <w:t>check box is cleared</w:t>
            </w:r>
            <w:r>
              <w:t xml:space="preserve"> in the current session, you will need to use the</w:t>
            </w:r>
            <w:r w:rsidR="00BC35DB">
              <w:t xml:space="preserve"> </w:t>
            </w:r>
            <w:r w:rsidR="00BC35DB">
              <w:rPr>
                <w:rStyle w:val="Strong"/>
              </w:rPr>
              <w:t>File | Establish Dictation Connection</w:t>
            </w:r>
            <w:r w:rsidR="00BC35DB">
              <w:t xml:space="preserve"> option </w:t>
            </w:r>
            <w:r>
              <w:t>to manually reactivate the interface in the current session.</w:t>
            </w:r>
            <w:bookmarkStart w:id="2073" w:name="_WWID10003777"/>
            <w:bookmarkEnd w:id="2073"/>
          </w:p>
        </w:tc>
        <w:bookmarkStart w:id="2074" w:name="_WWID10003778"/>
        <w:bookmarkEnd w:id="2074"/>
      </w:tr>
      <w:tr w:rsidR="00ED57B7" w:rsidRPr="00CD49F4" w:rsidTr="00100A3E">
        <w:trPr>
          <w:cantSplit/>
        </w:trPr>
        <w:tc>
          <w:tcPr>
            <w:tcW w:w="1962" w:type="dxa"/>
          </w:tcPr>
          <w:p w:rsidR="00ED57B7" w:rsidRDefault="00F61442" w:rsidP="00F25B28">
            <w:pPr>
              <w:pStyle w:val="aTable0"/>
            </w:pPr>
            <w:r>
              <w:t>Options</w:t>
            </w:r>
            <w:bookmarkStart w:id="2075" w:name="_WWID10003779"/>
            <w:bookmarkEnd w:id="2075"/>
          </w:p>
        </w:tc>
        <w:tc>
          <w:tcPr>
            <w:tcW w:w="5418" w:type="dxa"/>
          </w:tcPr>
          <w:p w:rsidR="00ED57B7" w:rsidRDefault="00080DE5" w:rsidP="00F25B28">
            <w:pPr>
              <w:pStyle w:val="aTable0"/>
            </w:pPr>
            <w:r>
              <w:t>I</w:t>
            </w:r>
            <w:r w:rsidR="00F61442">
              <w:t>ndicate</w:t>
            </w:r>
            <w:r w:rsidR="00BC35DB">
              <w:t>s</w:t>
            </w:r>
            <w:r w:rsidR="00F61442">
              <w:t xml:space="preserve"> which voice dictation </w:t>
            </w:r>
            <w:r w:rsidR="00084AC6">
              <w:t>system</w:t>
            </w:r>
            <w:r w:rsidR="00F61442">
              <w:t xml:space="preserve"> is being used.</w:t>
            </w:r>
            <w:bookmarkStart w:id="2076" w:name="_WWID10003036"/>
            <w:bookmarkEnd w:id="2076"/>
          </w:p>
        </w:tc>
        <w:bookmarkStart w:id="2077" w:name="_WWID10003780"/>
        <w:bookmarkEnd w:id="2077"/>
      </w:tr>
      <w:tr w:rsidR="00ED57B7" w:rsidRPr="00CD49F4" w:rsidTr="00100A3E">
        <w:trPr>
          <w:cantSplit/>
        </w:trPr>
        <w:tc>
          <w:tcPr>
            <w:tcW w:w="1962" w:type="dxa"/>
          </w:tcPr>
          <w:p w:rsidR="00ED57B7" w:rsidRDefault="00F61442" w:rsidP="00F25B28">
            <w:pPr>
              <w:pStyle w:val="aTable0"/>
            </w:pPr>
            <w:r>
              <w:t>Connection Parameters</w:t>
            </w:r>
            <w:bookmarkStart w:id="2078" w:name="_WWID10002888"/>
            <w:bookmarkEnd w:id="2078"/>
          </w:p>
        </w:tc>
        <w:tc>
          <w:tcPr>
            <w:tcW w:w="5418" w:type="dxa"/>
          </w:tcPr>
          <w:p w:rsidR="00ED57B7" w:rsidRDefault="00F61442" w:rsidP="00F25B28">
            <w:pPr>
              <w:pStyle w:val="aTable0"/>
            </w:pPr>
            <w:r>
              <w:t xml:space="preserve">Indicates the parameters needed to communicate with the voice dictation </w:t>
            </w:r>
            <w:r w:rsidR="00084AC6">
              <w:t>system</w:t>
            </w:r>
            <w:r>
              <w:t>.</w:t>
            </w:r>
            <w:bookmarkStart w:id="2079" w:name="_WWID10003781"/>
          </w:p>
          <w:bookmarkEnd w:id="2079"/>
          <w:p w:rsidR="00F61442" w:rsidRDefault="00380B84">
            <w:pPr>
              <w:pStyle w:val="aTable1"/>
            </w:pPr>
            <w:r>
              <w:rPr>
                <w:rStyle w:val="Strong"/>
              </w:rPr>
              <w:t>Hostname</w:t>
            </w:r>
            <w:r w:rsidR="00347283">
              <w:t xml:space="preserve"> </w:t>
            </w:r>
            <w:r w:rsidR="00347283">
              <w:rPr>
                <w:rStyle w:val="Strong"/>
              </w:rPr>
              <w:t>–</w:t>
            </w:r>
            <w:r w:rsidR="00347283">
              <w:t xml:space="preserve"> </w:t>
            </w:r>
            <w:r w:rsidR="00BC35DB">
              <w:t>If the voice dictation software is installed on a different workstation, this box specifies the IP address or machine name of that workstation.</w:t>
            </w:r>
            <w:r w:rsidR="00347283">
              <w:t xml:space="preserve"> </w:t>
            </w:r>
            <w:r w:rsidR="00BC35DB">
              <w:t>This box is left blank if the voice dictation software is on the same workstation as VistARad.</w:t>
            </w:r>
            <w:bookmarkStart w:id="2080" w:name="_WWID10003782"/>
          </w:p>
          <w:bookmarkEnd w:id="2080"/>
          <w:p w:rsidR="00F61442" w:rsidRDefault="00F61442">
            <w:pPr>
              <w:pStyle w:val="aTable1"/>
            </w:pPr>
            <w:r>
              <w:rPr>
                <w:rStyle w:val="Strong"/>
              </w:rPr>
              <w:t>Port</w:t>
            </w:r>
            <w:r w:rsidR="00380B84">
              <w:rPr>
                <w:rStyle w:val="Strong"/>
              </w:rPr>
              <w:t>/Socket #</w:t>
            </w:r>
            <w:r w:rsidR="00347283">
              <w:t xml:space="preserve"> </w:t>
            </w:r>
            <w:r w:rsidR="00347283">
              <w:rPr>
                <w:rStyle w:val="Strong"/>
              </w:rPr>
              <w:t>–</w:t>
            </w:r>
            <w:r w:rsidR="00347283">
              <w:t xml:space="preserve"> </w:t>
            </w:r>
            <w:r w:rsidR="00BC35DB">
              <w:t>The port</w:t>
            </w:r>
            <w:r w:rsidR="00543C03">
              <w:t>/</w:t>
            </w:r>
            <w:r w:rsidR="00380B84">
              <w:t>socket</w:t>
            </w:r>
            <w:r w:rsidR="00BC35DB">
              <w:t xml:space="preserve"> number used by VistARad to sen</w:t>
            </w:r>
            <w:r w:rsidR="00380B84">
              <w:t>d</w:t>
            </w:r>
            <w:r w:rsidR="00BC35DB">
              <w:t xml:space="preserve"> messages to the voice dictation software.</w:t>
            </w:r>
            <w:r w:rsidR="00347283">
              <w:t xml:space="preserve"> </w:t>
            </w:r>
            <w:bookmarkStart w:id="2081" w:name="_WWID10003783"/>
            <w:bookmarkEnd w:id="2081"/>
          </w:p>
        </w:tc>
        <w:bookmarkStart w:id="2082" w:name="_WWID10003784"/>
        <w:bookmarkEnd w:id="2082"/>
      </w:tr>
    </w:tbl>
    <w:p w:rsidR="00084AC6" w:rsidRDefault="00084AC6">
      <w:pPr>
        <w:pStyle w:val="aSpace"/>
      </w:pPr>
      <w:bookmarkStart w:id="2083" w:name="_WWID10003785"/>
      <w:bookmarkStart w:id="2084" w:name="_WWID10007269"/>
    </w:p>
    <w:p w:rsidR="00763E94" w:rsidRDefault="00763E94">
      <w:pPr>
        <w:pStyle w:val="aSpace"/>
      </w:pPr>
    </w:p>
    <w:p w:rsidR="00763E94" w:rsidRDefault="00763E94">
      <w:pPr>
        <w:pStyle w:val="aSpace"/>
      </w:pPr>
    </w:p>
    <w:tbl>
      <w:tblPr>
        <w:tblW w:w="7380" w:type="dxa"/>
        <w:tblInd w:w="37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1962"/>
        <w:gridCol w:w="5418"/>
      </w:tblGrid>
      <w:tr w:rsidR="00763E94" w:rsidTr="00100A3E">
        <w:trPr>
          <w:tblHeader/>
        </w:trPr>
        <w:tc>
          <w:tcPr>
            <w:tcW w:w="7380" w:type="dxa"/>
            <w:gridSpan w:val="2"/>
          </w:tcPr>
          <w:p w:rsidR="00763E94" w:rsidRDefault="00763E94" w:rsidP="00763E94">
            <w:pPr>
              <w:pStyle w:val="Heading4"/>
              <w:rPr>
                <w:rStyle w:val="Strong"/>
              </w:rPr>
            </w:pPr>
            <w:bookmarkStart w:id="2085" w:name="_WWID10007270"/>
            <w:bookmarkStart w:id="2086" w:name="manager_tab_general"/>
            <w:bookmarkEnd w:id="2084"/>
            <w:r>
              <w:rPr>
                <w:rStyle w:val="Strong"/>
              </w:rPr>
              <w:t>Manager | General tab settings</w:t>
            </w:r>
            <w:bookmarkEnd w:id="2086"/>
          </w:p>
        </w:tc>
      </w:tr>
      <w:tr w:rsidR="00763E94" w:rsidRPr="00CD49F4" w:rsidTr="00100A3E">
        <w:trPr>
          <w:cantSplit/>
        </w:trPr>
        <w:tc>
          <w:tcPr>
            <w:tcW w:w="1962" w:type="dxa"/>
          </w:tcPr>
          <w:p w:rsidR="00763E94" w:rsidRPr="00CD49F4" w:rsidRDefault="00763E94" w:rsidP="00FD3AC9">
            <w:pPr>
              <w:pStyle w:val="aTable0"/>
              <w:keepNext/>
            </w:pPr>
            <w:r>
              <w:fldChar w:fldCharType="begin"/>
            </w:r>
            <w:r>
              <w:instrText xml:space="preserve"> xe "Manager window: settings for" </w:instrText>
            </w:r>
            <w:r>
              <w:fldChar w:fldCharType="end"/>
            </w:r>
            <w:r>
              <w:t>Auto-Open Requisition</w:t>
            </w:r>
          </w:p>
        </w:tc>
        <w:tc>
          <w:tcPr>
            <w:tcW w:w="5418" w:type="dxa"/>
          </w:tcPr>
          <w:p w:rsidR="00763E94" w:rsidRDefault="00763E94" w:rsidP="00FD3AC9">
            <w:pPr>
              <w:pStyle w:val="aTable0"/>
              <w:keepNext/>
            </w:pPr>
            <w:r>
              <w:t>When selected, the exam requisition will automatically display when an exam is opened with a lock.</w:t>
            </w:r>
          </w:p>
        </w:tc>
      </w:tr>
      <w:tr w:rsidR="00763E94" w:rsidRPr="00CD49F4" w:rsidTr="00100A3E">
        <w:trPr>
          <w:cantSplit/>
        </w:trPr>
        <w:tc>
          <w:tcPr>
            <w:tcW w:w="1962" w:type="dxa"/>
          </w:tcPr>
          <w:p w:rsidR="00763E94" w:rsidRDefault="00763E94" w:rsidP="00763E94">
            <w:pPr>
              <w:pStyle w:val="aTable0"/>
            </w:pPr>
            <w:r>
              <w:t>View Reduced-Resolution Images</w:t>
            </w:r>
          </w:p>
        </w:tc>
        <w:tc>
          <w:tcPr>
            <w:tcW w:w="5418" w:type="dxa"/>
          </w:tcPr>
          <w:p w:rsidR="00763E94" w:rsidRDefault="00763E94" w:rsidP="00763E94">
            <w:pPr>
              <w:pStyle w:val="aTable0"/>
            </w:pPr>
            <w:r>
              <w:t>Use this setting for increased speed if only reference-quality images are needed, or if network performance is an issue.</w:t>
            </w:r>
            <w:r w:rsidR="00637CF2">
              <w:t xml:space="preserve"> While this setting is active, exams cannot be locked for interpretation. </w:t>
            </w:r>
          </w:p>
          <w:p w:rsidR="00763E94" w:rsidRDefault="00763E94" w:rsidP="00763E94">
            <w:pPr>
              <w:pStyle w:val="aTable0"/>
            </w:pPr>
            <w:r>
              <w:t>This setting is retained for the current session only. If it is to be used, it must be reset at the beginning of each session.</w:t>
            </w:r>
          </w:p>
        </w:tc>
      </w:tr>
      <w:tr w:rsidR="00763E94" w:rsidRPr="00CD49F4" w:rsidTr="00100A3E">
        <w:trPr>
          <w:cantSplit/>
        </w:trPr>
        <w:tc>
          <w:tcPr>
            <w:tcW w:w="1962" w:type="dxa"/>
          </w:tcPr>
          <w:p w:rsidR="00763E94" w:rsidRDefault="00763E94" w:rsidP="00763E94">
            <w:pPr>
              <w:pStyle w:val="aTable0"/>
            </w:pPr>
            <w:r>
              <w:t>Generate History List</w:t>
            </w:r>
          </w:p>
        </w:tc>
        <w:tc>
          <w:tcPr>
            <w:tcW w:w="5418" w:type="dxa"/>
          </w:tcPr>
          <w:p w:rsidR="00763E94" w:rsidRDefault="00763E94" w:rsidP="00763E94">
            <w:pPr>
              <w:pStyle w:val="aTable0"/>
            </w:pPr>
            <w:r>
              <w:t>When selected, VistARad will generate the History list, and will add an entry to the list each time an exam is opened. You can indicate if you want all exams added to the list, or if you want only locked exams added.</w:t>
            </w:r>
          </w:p>
        </w:tc>
      </w:tr>
      <w:tr w:rsidR="00763E94" w:rsidRPr="00CD49F4" w:rsidTr="00100A3E">
        <w:trPr>
          <w:cantSplit/>
        </w:trPr>
        <w:tc>
          <w:tcPr>
            <w:tcW w:w="1962" w:type="dxa"/>
          </w:tcPr>
          <w:p w:rsidR="00763E94" w:rsidRDefault="00763E94" w:rsidP="00763E94">
            <w:pPr>
              <w:pStyle w:val="aTable0"/>
            </w:pPr>
            <w:r>
              <w:t>Disable Exam Lock/Update</w:t>
            </w:r>
          </w:p>
        </w:tc>
        <w:tc>
          <w:tcPr>
            <w:tcW w:w="5418" w:type="dxa"/>
          </w:tcPr>
          <w:p w:rsidR="00763E94" w:rsidRDefault="00763E94" w:rsidP="00763E94">
            <w:pPr>
              <w:pStyle w:val="aTable0"/>
            </w:pPr>
            <w:r>
              <w:t xml:space="preserve">When selected, unread exams are </w:t>
            </w:r>
            <w:r>
              <w:rPr>
                <w:rStyle w:val="Emphasis"/>
              </w:rPr>
              <w:t xml:space="preserve">not </w:t>
            </w:r>
            <w:r>
              <w:t>locked for interpretation when they are opened. This setting can be used when new users are being trained to use VistARad.</w:t>
            </w:r>
          </w:p>
        </w:tc>
      </w:tr>
      <w:tr w:rsidR="00725FFD" w:rsidRPr="00CD49F4" w:rsidTr="00100A3E">
        <w:trPr>
          <w:cantSplit/>
        </w:trPr>
        <w:tc>
          <w:tcPr>
            <w:tcW w:w="1962" w:type="dxa"/>
          </w:tcPr>
          <w:p w:rsidR="00725FFD" w:rsidRPr="00CD49F4" w:rsidRDefault="00725FFD" w:rsidP="00F25B28">
            <w:pPr>
              <w:pStyle w:val="aTable0"/>
            </w:pPr>
            <w:bookmarkStart w:id="2087" w:name="_WWID10003787"/>
            <w:bookmarkStart w:id="2088" w:name="_Manager_|_General"/>
            <w:bookmarkEnd w:id="2083"/>
            <w:bookmarkEnd w:id="2085"/>
            <w:bookmarkEnd w:id="2087"/>
            <w:bookmarkEnd w:id="2088"/>
            <w:r>
              <w:t>Default Status Update Prompt to “NO”</w:t>
            </w:r>
            <w:bookmarkStart w:id="2089" w:name="_WWID10003797"/>
            <w:bookmarkEnd w:id="2089"/>
          </w:p>
        </w:tc>
        <w:tc>
          <w:tcPr>
            <w:tcW w:w="5418" w:type="dxa"/>
          </w:tcPr>
          <w:p w:rsidR="00725FFD" w:rsidRDefault="00BC35DB" w:rsidP="00F25B28">
            <w:pPr>
              <w:pStyle w:val="aTable0"/>
            </w:pPr>
            <w:r>
              <w:t xml:space="preserve">When </w:t>
            </w:r>
            <w:r w:rsidR="00333911">
              <w:t>selected</w:t>
            </w:r>
            <w:r>
              <w:t xml:space="preserve">, sets “NO“ as the initial </w:t>
            </w:r>
            <w:r w:rsidR="00725FFD">
              <w:t>value for “</w:t>
            </w:r>
            <w:r w:rsidR="000A012E">
              <w:t>Interpret?</w:t>
            </w:r>
            <w:r w:rsidR="00725FFD">
              <w:t>” in the Close Exams/Update Status dialog</w:t>
            </w:r>
            <w:r>
              <w:t>.</w:t>
            </w:r>
            <w:bookmarkStart w:id="2090" w:name="_WWID10003798"/>
            <w:bookmarkEnd w:id="2090"/>
          </w:p>
        </w:tc>
        <w:bookmarkStart w:id="2091" w:name="_WWID10003799"/>
        <w:bookmarkEnd w:id="2091"/>
      </w:tr>
      <w:tr w:rsidR="00380B84" w:rsidRPr="00CD49F4" w:rsidTr="00100A3E">
        <w:trPr>
          <w:cantSplit/>
        </w:trPr>
        <w:tc>
          <w:tcPr>
            <w:tcW w:w="1962" w:type="dxa"/>
          </w:tcPr>
          <w:p w:rsidR="00380B84" w:rsidRDefault="00380B84" w:rsidP="00F25B28">
            <w:pPr>
              <w:pStyle w:val="aTable0"/>
            </w:pPr>
            <w:r>
              <w:t>When using Dictation interface, default Status Update to YES only for cases sent to Dictation</w:t>
            </w:r>
            <w:bookmarkStart w:id="2092" w:name="_WWID10005391"/>
            <w:bookmarkEnd w:id="2092"/>
          </w:p>
        </w:tc>
        <w:tc>
          <w:tcPr>
            <w:tcW w:w="5418" w:type="dxa"/>
          </w:tcPr>
          <w:p w:rsidR="00380B84" w:rsidRDefault="00084AC6" w:rsidP="00FD3AC9">
            <w:pPr>
              <w:pStyle w:val="aTable0"/>
              <w:keepNext/>
            </w:pPr>
            <w:r>
              <w:t>The setting in this check box is applied</w:t>
            </w:r>
            <w:r w:rsidR="002779CC">
              <w:t xml:space="preserve"> only</w:t>
            </w:r>
            <w:r>
              <w:t xml:space="preserve"> </w:t>
            </w:r>
            <w:r w:rsidR="00380B84">
              <w:t>if:</w:t>
            </w:r>
            <w:bookmarkStart w:id="2093" w:name="_WWID10004912"/>
          </w:p>
          <w:bookmarkEnd w:id="2093"/>
          <w:p w:rsidR="00380B84" w:rsidRDefault="00380B84" w:rsidP="006F68A8">
            <w:pPr>
              <w:pStyle w:val="aTable0"/>
              <w:numPr>
                <w:ilvl w:val="0"/>
                <w:numId w:val="170"/>
              </w:numPr>
            </w:pPr>
            <w:r>
              <w:t>VistARad’s dictation interface has been enabled.</w:t>
            </w:r>
            <w:bookmarkStart w:id="2094" w:name="_WWID10004913"/>
          </w:p>
          <w:bookmarkEnd w:id="2094"/>
          <w:p w:rsidR="00380B84" w:rsidRDefault="00380B84" w:rsidP="006F68A8">
            <w:pPr>
              <w:pStyle w:val="aTable0"/>
              <w:numPr>
                <w:ilvl w:val="0"/>
                <w:numId w:val="170"/>
              </w:numPr>
            </w:pPr>
            <w:r>
              <w:t xml:space="preserve">The “Disable Exam Lock/Update” </w:t>
            </w:r>
            <w:r w:rsidR="00084AC6">
              <w:t>check box</w:t>
            </w:r>
            <w:r>
              <w:t xml:space="preserve"> is </w:t>
            </w:r>
            <w:r w:rsidR="00084AC6">
              <w:t>cleared</w:t>
            </w:r>
            <w:r>
              <w:t>.</w:t>
            </w:r>
            <w:bookmarkStart w:id="2095" w:name="_WWID10005392"/>
          </w:p>
          <w:bookmarkEnd w:id="2095"/>
          <w:p w:rsidR="00380B84" w:rsidRDefault="00380B84" w:rsidP="006F68A8">
            <w:pPr>
              <w:pStyle w:val="aTable0"/>
              <w:numPr>
                <w:ilvl w:val="0"/>
                <w:numId w:val="170"/>
              </w:numPr>
            </w:pPr>
            <w:r>
              <w:t xml:space="preserve">The “Default Status Update Prompt to “NO” </w:t>
            </w:r>
            <w:r w:rsidR="00084AC6">
              <w:t>check box</w:t>
            </w:r>
            <w:r>
              <w:t xml:space="preserve"> is </w:t>
            </w:r>
            <w:r w:rsidR="00084AC6">
              <w:t>cleared</w:t>
            </w:r>
            <w:r>
              <w:t>.</w:t>
            </w:r>
            <w:bookmarkStart w:id="2096" w:name="_WWID10004911"/>
            <w:bookmarkEnd w:id="2096"/>
          </w:p>
        </w:tc>
        <w:bookmarkStart w:id="2097" w:name="_WWID10005393"/>
        <w:bookmarkEnd w:id="2097"/>
      </w:tr>
      <w:tr w:rsidR="00725FFD" w:rsidRPr="00CD49F4" w:rsidTr="00100A3E">
        <w:trPr>
          <w:cantSplit/>
        </w:trPr>
        <w:tc>
          <w:tcPr>
            <w:tcW w:w="1962" w:type="dxa"/>
          </w:tcPr>
          <w:p w:rsidR="00725FFD" w:rsidRDefault="00725FFD" w:rsidP="00F25B28">
            <w:pPr>
              <w:pStyle w:val="aTable0"/>
            </w:pPr>
            <w:r>
              <w:t>List Order</w:t>
            </w:r>
            <w:bookmarkStart w:id="2098" w:name="_WWID10002887"/>
            <w:bookmarkEnd w:id="2098"/>
          </w:p>
        </w:tc>
        <w:tc>
          <w:tcPr>
            <w:tcW w:w="5418" w:type="dxa"/>
          </w:tcPr>
          <w:p w:rsidR="00BC35DB" w:rsidRDefault="00524BA9" w:rsidP="00F25B28">
            <w:pPr>
              <w:pStyle w:val="aTable0"/>
            </w:pPr>
            <w:r>
              <w:t>Selecting</w:t>
            </w:r>
            <w:r w:rsidR="00725FFD">
              <w:t xml:space="preserve"> a check</w:t>
            </w:r>
            <w:r>
              <w:t xml:space="preserve"> </w:t>
            </w:r>
            <w:r w:rsidR="00725FFD">
              <w:t>box next to an exam list will cause a tab for that list to be displayed in the Manager.</w:t>
            </w:r>
            <w:r w:rsidR="00347283">
              <w:t xml:space="preserve"> </w:t>
            </w:r>
            <w:r w:rsidR="00637CF2">
              <w:t>(T</w:t>
            </w:r>
            <w:r w:rsidR="00BC35DB">
              <w:t>abs for Patient and Unread lists cannot be disabled.</w:t>
            </w:r>
            <w:bookmarkStart w:id="2099" w:name="_WWID10003803"/>
            <w:r w:rsidR="00637CF2">
              <w:t>)</w:t>
            </w:r>
          </w:p>
          <w:bookmarkEnd w:id="2099"/>
          <w:p w:rsidR="003B3DA9" w:rsidRDefault="00BC35DB" w:rsidP="005A6627">
            <w:pPr>
              <w:pStyle w:val="aTable0"/>
            </w:pPr>
            <w:r>
              <w:t xml:space="preserve">The </w:t>
            </w:r>
            <w:r>
              <w:rPr>
                <w:rStyle w:val="Strong"/>
              </w:rPr>
              <w:t>Move Up</w:t>
            </w:r>
            <w:r>
              <w:t xml:space="preserve"> and </w:t>
            </w:r>
            <w:r>
              <w:rPr>
                <w:rStyle w:val="Strong"/>
              </w:rPr>
              <w:t>Move Down</w:t>
            </w:r>
            <w:r>
              <w:t xml:space="preserve"> buttons can be used to change the order that list</w:t>
            </w:r>
            <w:r w:rsidR="00080DE5">
              <w:t xml:space="preserve"> tab</w:t>
            </w:r>
            <w:r>
              <w:t xml:space="preserve">s are displayed in. </w:t>
            </w:r>
            <w:r w:rsidR="00637CF2">
              <w:t>(T</w:t>
            </w:r>
            <w:r>
              <w:t>he position of the Patient Exams list tab cannot be changed.</w:t>
            </w:r>
            <w:bookmarkStart w:id="2100" w:name="_WWID10003804"/>
            <w:bookmarkEnd w:id="2100"/>
            <w:r w:rsidR="00637CF2">
              <w:t>)</w:t>
            </w:r>
          </w:p>
        </w:tc>
        <w:bookmarkStart w:id="2101" w:name="_WWID10003805"/>
        <w:bookmarkEnd w:id="2101"/>
      </w:tr>
      <w:tr w:rsidR="005A6627" w:rsidRPr="00CD49F4" w:rsidTr="00100A3E">
        <w:trPr>
          <w:cantSplit/>
        </w:trPr>
        <w:tc>
          <w:tcPr>
            <w:tcW w:w="1962" w:type="dxa"/>
          </w:tcPr>
          <w:p w:rsidR="005A6627" w:rsidRDefault="005A6627" w:rsidP="00F25B28">
            <w:pPr>
              <w:pStyle w:val="aTable0"/>
            </w:pPr>
            <w:r w:rsidRPr="003B3DA9">
              <w:t>Display the UNREAD List at Startup</w:t>
            </w:r>
          </w:p>
        </w:tc>
        <w:tc>
          <w:tcPr>
            <w:tcW w:w="5418" w:type="dxa"/>
          </w:tcPr>
          <w:p w:rsidR="005A6627" w:rsidRDefault="005A6627" w:rsidP="005A6627">
            <w:pPr>
              <w:pStyle w:val="aTable0"/>
            </w:pPr>
            <w:r>
              <w:t>Checking this box will cause the UNREAD List to display when VistARad starts up.</w:t>
            </w:r>
          </w:p>
        </w:tc>
      </w:tr>
    </w:tbl>
    <w:p w:rsidR="00084AC6" w:rsidRDefault="00084AC6">
      <w:pPr>
        <w:pStyle w:val="aSpace"/>
      </w:pPr>
      <w:bookmarkStart w:id="2102" w:name="_WWID10003806"/>
      <w:bookmarkStart w:id="2103" w:name="_WWID10007271"/>
    </w:p>
    <w:p w:rsidR="00637CF2" w:rsidRDefault="00637CF2">
      <w:pPr>
        <w:pStyle w:val="aSpace"/>
      </w:pPr>
    </w:p>
    <w:p w:rsidR="00084AC6" w:rsidRDefault="00084AC6">
      <w:pPr>
        <w:pStyle w:val="aSpace"/>
      </w:pPr>
      <w:bookmarkStart w:id="2104" w:name="_WWID10007272"/>
      <w:bookmarkEnd w:id="2103"/>
    </w:p>
    <w:tbl>
      <w:tblPr>
        <w:tblW w:w="7380" w:type="dxa"/>
        <w:tblInd w:w="37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1962"/>
        <w:gridCol w:w="5418"/>
      </w:tblGrid>
      <w:tr w:rsidR="00084AC6" w:rsidTr="00100A3E">
        <w:trPr>
          <w:tblHeader/>
        </w:trPr>
        <w:tc>
          <w:tcPr>
            <w:tcW w:w="7380" w:type="dxa"/>
            <w:gridSpan w:val="2"/>
          </w:tcPr>
          <w:p w:rsidR="00084AC6" w:rsidRDefault="00084AC6">
            <w:pPr>
              <w:pStyle w:val="Heading4"/>
              <w:rPr>
                <w:rStyle w:val="Strong"/>
              </w:rPr>
            </w:pPr>
            <w:bookmarkStart w:id="2105" w:name="_WWID10003808"/>
            <w:bookmarkStart w:id="2106" w:name="_Mouse/Shortcuts_Tab_Settings"/>
            <w:bookmarkStart w:id="2107" w:name="_Ref169587605"/>
            <w:bookmarkEnd w:id="2102"/>
            <w:bookmarkEnd w:id="2104"/>
            <w:bookmarkEnd w:id="2105"/>
            <w:bookmarkEnd w:id="2106"/>
            <w:r>
              <w:rPr>
                <w:rStyle w:val="Strong"/>
              </w:rPr>
              <w:t>Mouse/Shortcuts Tab Settings</w:t>
            </w:r>
            <w:bookmarkEnd w:id="2107"/>
          </w:p>
        </w:tc>
        <w:bookmarkStart w:id="2108" w:name="_WWID10003809"/>
        <w:bookmarkEnd w:id="2108"/>
      </w:tr>
      <w:tr w:rsidR="00975BFA" w:rsidRPr="00CD49F4" w:rsidTr="00100A3E">
        <w:trPr>
          <w:cantSplit/>
        </w:trPr>
        <w:tc>
          <w:tcPr>
            <w:tcW w:w="1962" w:type="dxa"/>
          </w:tcPr>
          <w:p w:rsidR="00975BFA" w:rsidRPr="00CD49F4" w:rsidRDefault="0092052C" w:rsidP="00F25B28">
            <w:pPr>
              <w:pStyle w:val="aTable0"/>
            </w:pPr>
            <w:r>
              <w:fldChar w:fldCharType="begin"/>
            </w:r>
            <w:r>
              <w:instrText xml:space="preserve"> xe "mouse: settings for" </w:instrText>
            </w:r>
            <w:r>
              <w:fldChar w:fldCharType="end"/>
            </w:r>
            <w:r w:rsidR="00E27B52">
              <w:t>Reverse Window/Level Direction</w:t>
            </w:r>
            <w:bookmarkStart w:id="2109" w:name="_WWID10002894"/>
            <w:bookmarkEnd w:id="2109"/>
          </w:p>
        </w:tc>
        <w:tc>
          <w:tcPr>
            <w:tcW w:w="5418" w:type="dxa"/>
          </w:tcPr>
          <w:p w:rsidR="00975BFA" w:rsidRDefault="00E27B52" w:rsidP="00F25B28">
            <w:pPr>
              <w:pStyle w:val="aTable0"/>
            </w:pPr>
            <w:r>
              <w:t xml:space="preserve">When </w:t>
            </w:r>
            <w:r w:rsidR="00333911">
              <w:t>selected</w:t>
            </w:r>
            <w:r>
              <w:t>, window/level operations are applied the way they are executed at a Clinical Display workstation (left-to-right for window (width), top-to-bottom for level (window center)).</w:t>
            </w:r>
            <w:bookmarkStart w:id="2110" w:name="_WWID10003810"/>
          </w:p>
          <w:bookmarkEnd w:id="2110"/>
          <w:p w:rsidR="00E27B52" w:rsidRDefault="00E27B52" w:rsidP="00345EFA">
            <w:pPr>
              <w:pStyle w:val="aTable0"/>
            </w:pPr>
            <w:r>
              <w:t xml:space="preserve">When </w:t>
            </w:r>
            <w:r w:rsidR="00333911">
              <w:t>cleared</w:t>
            </w:r>
            <w:r>
              <w:t>, window/level operations are applied as described in</w:t>
            </w:r>
            <w:r w:rsidR="00BC35DB">
              <w:t xml:space="preserve"> </w:t>
            </w:r>
            <w:r w:rsidR="00BC35DB" w:rsidRPr="00B566D8">
              <w:rPr>
                <w:rStyle w:val="bLinkRef"/>
                <w:rFonts w:cs="Arial"/>
                <w:szCs w:val="20"/>
              </w:rPr>
              <w:fldChar w:fldCharType="begin" w:fldLock="1"/>
            </w:r>
            <w:r w:rsidR="00BC35DB" w:rsidRPr="00B566D8">
              <w:rPr>
                <w:rStyle w:val="bLinkRef"/>
                <w:rFonts w:cs="Arial"/>
                <w:szCs w:val="20"/>
              </w:rPr>
              <w:instrText xml:space="preserve"> REF _Ref136996619 \h </w:instrText>
            </w:r>
            <w:r w:rsidR="00BC35DB" w:rsidRPr="00B566D8">
              <w:rPr>
                <w:rStyle w:val="bLinkRef"/>
                <w:rFonts w:cs="Arial"/>
                <w:szCs w:val="20"/>
              </w:rPr>
            </w:r>
            <w:r w:rsidR="00BC35DB" w:rsidRPr="00B566D8">
              <w:rPr>
                <w:rStyle w:val="bLinkRef"/>
                <w:rFonts w:cs="Arial"/>
                <w:szCs w:val="20"/>
              </w:rPr>
              <w:instrText xml:space="preserve"> \* MERGEFORMAT </w:instrText>
            </w:r>
            <w:r w:rsidR="00BC35DB" w:rsidRPr="00B566D8">
              <w:rPr>
                <w:rStyle w:val="bLinkRef"/>
                <w:rFonts w:cs="Arial"/>
                <w:szCs w:val="20"/>
              </w:rPr>
              <w:fldChar w:fldCharType="separate"/>
            </w:r>
            <w:r w:rsidR="0093607B" w:rsidRPr="00B566D8">
              <w:rPr>
                <w:rStyle w:val="bLinkRef"/>
                <w:rFonts w:cs="Arial"/>
                <w:szCs w:val="20"/>
              </w:rPr>
              <w:t>Changing Window/Le</w:t>
            </w:r>
            <w:r w:rsidR="0093607B" w:rsidRPr="00B566D8">
              <w:rPr>
                <w:rStyle w:val="bLinkRef"/>
                <w:rFonts w:cs="Arial"/>
                <w:szCs w:val="20"/>
              </w:rPr>
              <w:t>v</w:t>
            </w:r>
            <w:r w:rsidR="0093607B" w:rsidRPr="00B566D8">
              <w:rPr>
                <w:rStyle w:val="bLinkRef"/>
                <w:rFonts w:cs="Arial"/>
                <w:szCs w:val="20"/>
              </w:rPr>
              <w:t>el</w:t>
            </w:r>
            <w:r w:rsidR="00BC35DB" w:rsidRPr="00B566D8">
              <w:rPr>
                <w:rStyle w:val="bLinkRef"/>
                <w:rFonts w:cs="Arial"/>
                <w:szCs w:val="20"/>
              </w:rPr>
              <w:fldChar w:fldCharType="end"/>
            </w:r>
            <w:r w:rsidR="00BC35DB">
              <w:t xml:space="preserve"> </w:t>
            </w:r>
            <w:bookmarkStart w:id="2111" w:name="_WWID10003811"/>
            <w:bookmarkEnd w:id="2111"/>
            <w:r w:rsidR="00345EFA">
              <w:t xml:space="preserve">on page </w:t>
            </w:r>
            <w:r w:rsidR="00345EFA">
              <w:fldChar w:fldCharType="begin"/>
            </w:r>
            <w:r w:rsidR="00345EFA">
              <w:instrText xml:space="preserve"> PAGEREF _Ref136996619 \h </w:instrText>
            </w:r>
            <w:r w:rsidR="00345EFA">
              <w:fldChar w:fldCharType="separate"/>
            </w:r>
            <w:ins w:id="2112" w:author="Andersen, Charles W.  (ManTech)" w:date="2019-12-10T15:26:00Z">
              <w:r w:rsidR="00380255">
                <w:rPr>
                  <w:noProof/>
                </w:rPr>
                <w:t>76</w:t>
              </w:r>
            </w:ins>
            <w:del w:id="2113" w:author="Andersen, Charles W.  (ManTech)" w:date="2019-12-10T15:26:00Z">
              <w:r w:rsidR="00B77F99" w:rsidDel="00380255">
                <w:rPr>
                  <w:noProof/>
                </w:rPr>
                <w:delText>4</w:delText>
              </w:r>
            </w:del>
            <w:r w:rsidR="00345EFA">
              <w:fldChar w:fldCharType="end"/>
            </w:r>
            <w:r w:rsidR="00345EFA">
              <w:t>.</w:t>
            </w:r>
          </w:p>
        </w:tc>
        <w:bookmarkStart w:id="2114" w:name="_WWID10003812"/>
        <w:bookmarkEnd w:id="2114"/>
      </w:tr>
      <w:tr w:rsidR="00975BFA" w:rsidRPr="00CD49F4" w:rsidTr="00100A3E">
        <w:trPr>
          <w:cantSplit/>
        </w:trPr>
        <w:tc>
          <w:tcPr>
            <w:tcW w:w="1962" w:type="dxa"/>
          </w:tcPr>
          <w:p w:rsidR="00975BFA" w:rsidRDefault="00E27B52" w:rsidP="00F25B28">
            <w:pPr>
              <w:pStyle w:val="aTable0"/>
            </w:pPr>
            <w:bookmarkStart w:id="2115" w:name="mouse_tab"/>
            <w:r>
              <w:t>Right Mouse Button</w:t>
            </w:r>
            <w:bookmarkStart w:id="2116" w:name="_WWID10003813"/>
            <w:bookmarkEnd w:id="2115"/>
            <w:bookmarkEnd w:id="2116"/>
          </w:p>
        </w:tc>
        <w:tc>
          <w:tcPr>
            <w:tcW w:w="5418" w:type="dxa"/>
          </w:tcPr>
          <w:p w:rsidR="00975BFA" w:rsidRDefault="00347283" w:rsidP="00F25B28">
            <w:pPr>
              <w:pStyle w:val="aTable0"/>
            </w:pPr>
            <w:r>
              <w:t>Determines if scale or window/level is the default action assigned to a right mouse drag.</w:t>
            </w:r>
            <w:bookmarkStart w:id="2117" w:name="_WWID10003033"/>
            <w:bookmarkEnd w:id="2117"/>
          </w:p>
        </w:tc>
        <w:bookmarkStart w:id="2118" w:name="_WWID10003814"/>
        <w:bookmarkEnd w:id="2118"/>
      </w:tr>
      <w:tr w:rsidR="00B158EF" w:rsidRPr="00CD49F4" w:rsidTr="00100A3E">
        <w:trPr>
          <w:cantSplit/>
        </w:trPr>
        <w:tc>
          <w:tcPr>
            <w:tcW w:w="1962" w:type="dxa"/>
          </w:tcPr>
          <w:p w:rsidR="00B158EF" w:rsidRDefault="00B158EF" w:rsidP="00F25B28">
            <w:pPr>
              <w:pStyle w:val="aTable0"/>
            </w:pPr>
            <w:r>
              <w:t>CTRL</w:t>
            </w:r>
            <w:r w:rsidR="00084AC6">
              <w:t>-</w:t>
            </w:r>
            <w:r>
              <w:t>Right Mouse Button</w:t>
            </w:r>
            <w:bookmarkStart w:id="2119" w:name="_WWID10003815"/>
            <w:bookmarkEnd w:id="2119"/>
          </w:p>
        </w:tc>
        <w:tc>
          <w:tcPr>
            <w:tcW w:w="5418" w:type="dxa"/>
          </w:tcPr>
          <w:p w:rsidR="00B158EF" w:rsidRDefault="00347283" w:rsidP="00F25B28">
            <w:pPr>
              <w:pStyle w:val="aTable0"/>
            </w:pPr>
            <w:r>
              <w:t>Determines if scale or window/level is the default action assigned to a CTRL-right mouse drag.</w:t>
            </w:r>
            <w:bookmarkStart w:id="2120" w:name="_WWID10003233"/>
            <w:bookmarkEnd w:id="2120"/>
          </w:p>
        </w:tc>
        <w:bookmarkStart w:id="2121" w:name="_WWID10003816"/>
        <w:bookmarkEnd w:id="2121"/>
      </w:tr>
      <w:tr w:rsidR="00B158EF" w:rsidRPr="00CD49F4" w:rsidTr="00100A3E">
        <w:trPr>
          <w:cantSplit/>
        </w:trPr>
        <w:tc>
          <w:tcPr>
            <w:tcW w:w="1962" w:type="dxa"/>
          </w:tcPr>
          <w:p w:rsidR="00B158EF" w:rsidRDefault="00B158EF" w:rsidP="00F25B28">
            <w:pPr>
              <w:pStyle w:val="aTable0"/>
            </w:pPr>
            <w:r>
              <w:t>Sensitivity</w:t>
            </w:r>
            <w:bookmarkStart w:id="2122" w:name="_WWID10002886"/>
            <w:bookmarkEnd w:id="2122"/>
          </w:p>
        </w:tc>
        <w:tc>
          <w:tcPr>
            <w:tcW w:w="5418" w:type="dxa"/>
          </w:tcPr>
          <w:p w:rsidR="00B158EF" w:rsidRDefault="00B158EF" w:rsidP="00F25B28">
            <w:pPr>
              <w:pStyle w:val="aTable0"/>
            </w:pPr>
            <w:r>
              <w:t>Determines how much mouse movement it takes to apply a drag-based operation in VistARad.</w:t>
            </w:r>
            <w:r w:rsidR="00347283">
              <w:t xml:space="preserve"> </w:t>
            </w:r>
            <w:r>
              <w:t>When set to low, more mouse movement is required.</w:t>
            </w:r>
            <w:r w:rsidR="00347283">
              <w:t xml:space="preserve"> </w:t>
            </w:r>
            <w:r>
              <w:t>When set to high, less mouse movement is required.</w:t>
            </w:r>
            <w:bookmarkStart w:id="2123" w:name="_WWID10003817"/>
            <w:bookmarkEnd w:id="2123"/>
          </w:p>
        </w:tc>
        <w:bookmarkStart w:id="2124" w:name="_WWID10003818"/>
        <w:bookmarkEnd w:id="2124"/>
      </w:tr>
      <w:tr w:rsidR="00084AC6" w:rsidRPr="00CD49F4" w:rsidTr="00100A3E">
        <w:trPr>
          <w:cantSplit/>
        </w:trPr>
        <w:tc>
          <w:tcPr>
            <w:tcW w:w="1962" w:type="dxa"/>
          </w:tcPr>
          <w:p w:rsidR="00084AC6" w:rsidRDefault="00084AC6">
            <w:pPr>
              <w:pStyle w:val="aTable0"/>
            </w:pPr>
            <w:bookmarkStart w:id="2125" w:name="_WWID10003819"/>
            <w:r>
              <w:t>Enable 508 context menu and all shortcuts</w:t>
            </w:r>
          </w:p>
        </w:tc>
        <w:tc>
          <w:tcPr>
            <w:tcW w:w="5418" w:type="dxa"/>
          </w:tcPr>
          <w:p w:rsidR="00084AC6" w:rsidRDefault="00084AC6">
            <w:pPr>
              <w:pStyle w:val="aTable0"/>
            </w:pPr>
            <w:r>
              <w:t>Enables the ext</w:t>
            </w:r>
            <w:r w:rsidR="0093607B">
              <w:t>ended context menu in viewports</w:t>
            </w:r>
            <w:r>
              <w:t xml:space="preserve"> and all optional VistARad shortcuts.  To use the extended context menu, select this check box, then open the context menu in an occupied viewport.  Under the </w:t>
            </w:r>
            <w:r>
              <w:rPr>
                <w:rStyle w:val="Strong"/>
              </w:rPr>
              <w:t>More</w:t>
            </w:r>
            <w:r>
              <w:t xml:space="preserve"> option, there is a submenu that provides alternate access to features usually accessed using the mouse only.</w:t>
            </w:r>
          </w:p>
        </w:tc>
      </w:tr>
      <w:tr w:rsidR="00084AC6" w:rsidRPr="00CD49F4" w:rsidTr="00100A3E">
        <w:trPr>
          <w:cantSplit/>
        </w:trPr>
        <w:tc>
          <w:tcPr>
            <w:tcW w:w="1962" w:type="dxa"/>
          </w:tcPr>
          <w:p w:rsidR="00084AC6" w:rsidRDefault="00084AC6">
            <w:pPr>
              <w:pStyle w:val="aTable0"/>
            </w:pPr>
            <w:bookmarkStart w:id="2126" w:name="_WWID10008020"/>
            <w:bookmarkEnd w:id="2126"/>
            <w:r>
              <w:t>Enable viewport navigation shortcut keys</w:t>
            </w:r>
            <w:r w:rsidR="0093607B">
              <w:fldChar w:fldCharType="begin"/>
            </w:r>
            <w:r w:rsidR="0093607B">
              <w:instrText xml:space="preserve"> xe "keyboard: navigating with" </w:instrText>
            </w:r>
            <w:r w:rsidR="0093607B">
              <w:fldChar w:fldCharType="end"/>
            </w:r>
            <w:r w:rsidR="0093607B">
              <w:fldChar w:fldCharType="begin"/>
            </w:r>
            <w:r w:rsidR="0093607B">
              <w:instrText xml:space="preserve"> xe "shortcut keys: navigating with" </w:instrText>
            </w:r>
            <w:r w:rsidR="0093607B">
              <w:fldChar w:fldCharType="end"/>
            </w:r>
          </w:p>
        </w:tc>
        <w:tc>
          <w:tcPr>
            <w:tcW w:w="5418" w:type="dxa"/>
          </w:tcPr>
          <w:p w:rsidR="00084AC6" w:rsidRDefault="00084AC6">
            <w:pPr>
              <w:pStyle w:val="aTable0"/>
            </w:pPr>
            <w:r>
              <w:t>When selected, this option lets you use the following  keyboard shortcuts in a viewport:</w:t>
            </w:r>
          </w:p>
          <w:p w:rsidR="00084AC6" w:rsidRDefault="00084AC6">
            <w:pPr>
              <w:pStyle w:val="aTable0"/>
            </w:pPr>
            <w:r>
              <w:rPr>
                <w:rStyle w:val="Strong"/>
              </w:rPr>
              <w:t>F</w:t>
            </w:r>
            <w:r>
              <w:t xml:space="preserve">   Turns full-screen view on or off in the Viewer</w:t>
            </w:r>
            <w:r w:rsidR="00637CF2">
              <w:t>.</w:t>
            </w:r>
          </w:p>
          <w:p w:rsidR="00084AC6" w:rsidRDefault="00084AC6">
            <w:pPr>
              <w:pStyle w:val="aTable0"/>
            </w:pPr>
            <w:r>
              <w:rPr>
                <w:rStyle w:val="Strong"/>
              </w:rPr>
              <w:t>V</w:t>
            </w:r>
            <w:r>
              <w:t xml:space="preserve">   Selects previous viewport and centers the mouse pointer over the image</w:t>
            </w:r>
            <w:r w:rsidR="00637CF2">
              <w:t>.</w:t>
            </w:r>
          </w:p>
          <w:p w:rsidR="00084AC6" w:rsidRDefault="00084AC6">
            <w:pPr>
              <w:pStyle w:val="aTable0"/>
            </w:pPr>
            <w:r>
              <w:rPr>
                <w:rStyle w:val="Strong"/>
              </w:rPr>
              <w:t>B</w:t>
            </w:r>
            <w:r>
              <w:t xml:space="preserve">   Selects next viewport and centers the mouse pointer over the image</w:t>
            </w:r>
            <w:r w:rsidR="00637CF2">
              <w:t>.</w:t>
            </w:r>
          </w:p>
          <w:p w:rsidR="00084AC6" w:rsidRDefault="00084AC6">
            <w:pPr>
              <w:pStyle w:val="aTable0"/>
            </w:pPr>
            <w:r>
              <w:rPr>
                <w:rStyle w:val="Strong"/>
              </w:rPr>
              <w:t>T</w:t>
            </w:r>
            <w:r>
              <w:t xml:space="preserve">   Opens the layout box for the selected viewport</w:t>
            </w:r>
            <w:r w:rsidR="00637CF2">
              <w:t>.</w:t>
            </w:r>
          </w:p>
        </w:tc>
      </w:tr>
      <w:tr w:rsidR="00084AC6" w:rsidRPr="00CD49F4" w:rsidTr="00100A3E">
        <w:trPr>
          <w:cantSplit/>
        </w:trPr>
        <w:tc>
          <w:tcPr>
            <w:tcW w:w="1962" w:type="dxa"/>
          </w:tcPr>
          <w:p w:rsidR="00084AC6" w:rsidRDefault="00084AC6">
            <w:pPr>
              <w:pStyle w:val="aTable0"/>
            </w:pPr>
            <w:r>
              <w:t>Enable arrow keys for image adjustments</w:t>
            </w:r>
            <w:r w:rsidR="0093607B">
              <w:t xml:space="preserve"> </w:t>
            </w:r>
            <w:r w:rsidR="0093607B">
              <w:fldChar w:fldCharType="begin"/>
            </w:r>
            <w:r w:rsidR="0093607B">
              <w:instrText xml:space="preserve"> xe "keyboard: adjusting images with" </w:instrText>
            </w:r>
            <w:r w:rsidR="0093607B">
              <w:fldChar w:fldCharType="end"/>
            </w:r>
            <w:r w:rsidR="0093607B">
              <w:fldChar w:fldCharType="begin"/>
            </w:r>
            <w:r w:rsidR="0093607B">
              <w:instrText xml:space="preserve"> xe "shortcut keys: adjusting images with" </w:instrText>
            </w:r>
            <w:r w:rsidR="0093607B">
              <w:fldChar w:fldCharType="end"/>
            </w:r>
          </w:p>
        </w:tc>
        <w:tc>
          <w:tcPr>
            <w:tcW w:w="5418" w:type="dxa"/>
          </w:tcPr>
          <w:p w:rsidR="00084AC6" w:rsidRDefault="00084AC6">
            <w:pPr>
              <w:pStyle w:val="aTable0"/>
            </w:pPr>
            <w:r>
              <w:t xml:space="preserve">When selected, this option lets you use the following </w:t>
            </w:r>
            <w:r w:rsidR="00637CF2">
              <w:t xml:space="preserve">arrow key combinations </w:t>
            </w:r>
            <w:r>
              <w:t>when the window/level, scale, or sharpen tools are turned on:</w:t>
            </w:r>
          </w:p>
          <w:p w:rsidR="00084AC6" w:rsidRDefault="00084AC6">
            <w:pPr>
              <w:pStyle w:val="aTable0"/>
            </w:pPr>
            <w:r w:rsidRPr="00FD3AC9">
              <w:rPr>
                <w:rStyle w:val="Strong"/>
              </w:rPr>
              <w:sym w:font="Symbol" w:char="F0AE"/>
            </w:r>
            <w:r>
              <w:t xml:space="preserve"> or </w:t>
            </w:r>
            <w:r w:rsidRPr="00FD3AC9">
              <w:rPr>
                <w:rStyle w:val="Strong"/>
              </w:rPr>
              <w:sym w:font="Symbol" w:char="F0AD"/>
            </w:r>
            <w:r>
              <w:t xml:space="preserve">   Increase window/level, scale, or sharpness (coarse)</w:t>
            </w:r>
            <w:r w:rsidR="00637CF2">
              <w:t>.</w:t>
            </w:r>
          </w:p>
          <w:p w:rsidR="00084AC6" w:rsidRDefault="00084AC6">
            <w:pPr>
              <w:pStyle w:val="aTable0"/>
            </w:pPr>
            <w:r>
              <w:rPr>
                <w:rStyle w:val="Strong"/>
              </w:rPr>
              <w:t xml:space="preserve">CTRL + </w:t>
            </w:r>
            <w:r w:rsidRPr="00FD3AC9">
              <w:rPr>
                <w:rStyle w:val="Strong"/>
              </w:rPr>
              <w:sym w:font="Symbol" w:char="F0AE"/>
            </w:r>
            <w:r>
              <w:t xml:space="preserve"> or </w:t>
            </w:r>
            <w:r>
              <w:rPr>
                <w:rStyle w:val="Strong"/>
              </w:rPr>
              <w:t xml:space="preserve">CTRL + </w:t>
            </w:r>
            <w:r w:rsidRPr="00FD3AC9">
              <w:rPr>
                <w:rStyle w:val="Strong"/>
              </w:rPr>
              <w:sym w:font="Symbol" w:char="F0AD"/>
            </w:r>
            <w:r>
              <w:t xml:space="preserve">   Increase window/level, scale, or sharpness (fine)</w:t>
            </w:r>
            <w:r w:rsidR="00637CF2">
              <w:t>.</w:t>
            </w:r>
          </w:p>
          <w:p w:rsidR="00084AC6" w:rsidRDefault="00084AC6">
            <w:pPr>
              <w:pStyle w:val="aTable0"/>
            </w:pPr>
            <w:r w:rsidRPr="00FD3AC9">
              <w:rPr>
                <w:rStyle w:val="Strong"/>
              </w:rPr>
              <w:sym w:font="Symbol" w:char="F0AC"/>
            </w:r>
            <w:r>
              <w:t xml:space="preserve"> or </w:t>
            </w:r>
            <w:r w:rsidRPr="00FD3AC9">
              <w:rPr>
                <w:rStyle w:val="Strong"/>
              </w:rPr>
              <w:sym w:font="Symbol" w:char="F0AF"/>
            </w:r>
            <w:r>
              <w:t xml:space="preserve">   Decrease window/level, scale, or sharpness (coarse)</w:t>
            </w:r>
            <w:r w:rsidR="00637CF2">
              <w:t>.</w:t>
            </w:r>
          </w:p>
          <w:p w:rsidR="00084AC6" w:rsidRDefault="00084AC6">
            <w:pPr>
              <w:pStyle w:val="aTable0"/>
            </w:pPr>
            <w:r>
              <w:rPr>
                <w:rStyle w:val="Strong"/>
              </w:rPr>
              <w:t xml:space="preserve">CTRL + </w:t>
            </w:r>
            <w:r w:rsidRPr="00FD3AC9">
              <w:rPr>
                <w:rStyle w:val="Strong"/>
              </w:rPr>
              <w:sym w:font="Symbol" w:char="F0AC"/>
            </w:r>
            <w:r>
              <w:rPr>
                <w:rStyle w:val="Strong"/>
              </w:rPr>
              <w:t xml:space="preserve"> </w:t>
            </w:r>
            <w:r>
              <w:t xml:space="preserve">or </w:t>
            </w:r>
            <w:r>
              <w:rPr>
                <w:rStyle w:val="Strong"/>
              </w:rPr>
              <w:t xml:space="preserve">CTRL + </w:t>
            </w:r>
            <w:r w:rsidRPr="00FD3AC9">
              <w:rPr>
                <w:rStyle w:val="Strong"/>
              </w:rPr>
              <w:sym w:font="Symbol" w:char="F0AF"/>
            </w:r>
            <w:r>
              <w:t xml:space="preserve">   Decrease window/level, scale, or sharpness (fine)</w:t>
            </w:r>
            <w:r w:rsidR="00637CF2">
              <w:t>.</w:t>
            </w:r>
          </w:p>
          <w:p w:rsidR="00084AC6" w:rsidRDefault="00084AC6">
            <w:pPr>
              <w:pStyle w:val="aTable0"/>
            </w:pPr>
            <w:r>
              <w:t>Note that the tool must be active (by selecting it in the toolbar or from the context menu) for arrow key adjustments to work.</w:t>
            </w:r>
          </w:p>
        </w:tc>
      </w:tr>
    </w:tbl>
    <w:p w:rsidR="00ED57B7" w:rsidRDefault="00ED57B7">
      <w:pPr>
        <w:pStyle w:val="aSpace"/>
      </w:pPr>
    </w:p>
    <w:p w:rsidR="00084AC6" w:rsidRDefault="00084AC6">
      <w:pPr>
        <w:pStyle w:val="aSpace"/>
      </w:pPr>
      <w:bookmarkStart w:id="2127" w:name="_WWID10007273"/>
    </w:p>
    <w:p w:rsidR="00084AC6" w:rsidRDefault="00084AC6">
      <w:pPr>
        <w:pStyle w:val="aSpace"/>
      </w:pPr>
      <w:bookmarkStart w:id="2128" w:name="_WWID10007274"/>
      <w:bookmarkEnd w:id="2127"/>
    </w:p>
    <w:p w:rsidR="00333911" w:rsidRDefault="00333911">
      <w:pPr>
        <w:pStyle w:val="aSpace"/>
      </w:pPr>
      <w:bookmarkStart w:id="2129" w:name="_WWID10007275"/>
      <w:bookmarkEnd w:id="2128"/>
    </w:p>
    <w:tbl>
      <w:tblPr>
        <w:tblW w:w="7380" w:type="dxa"/>
        <w:tblInd w:w="37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1980"/>
        <w:gridCol w:w="5400"/>
      </w:tblGrid>
      <w:tr w:rsidR="00084AC6" w:rsidTr="00100A3E">
        <w:trPr>
          <w:tblHeader/>
        </w:trPr>
        <w:tc>
          <w:tcPr>
            <w:tcW w:w="7380" w:type="dxa"/>
            <w:gridSpan w:val="2"/>
          </w:tcPr>
          <w:bookmarkEnd w:id="2129"/>
          <w:p w:rsidR="00084AC6" w:rsidRDefault="00084AC6">
            <w:pPr>
              <w:pStyle w:val="Heading4"/>
              <w:rPr>
                <w:rStyle w:val="Strong"/>
              </w:rPr>
            </w:pPr>
            <w:r>
              <w:rPr>
                <w:rStyle w:val="Strong"/>
              </w:rPr>
              <w:t>Prompts Tab Settings</w:t>
            </w:r>
            <w:bookmarkStart w:id="2130" w:name="_WWID10007276"/>
            <w:bookmarkEnd w:id="2130"/>
          </w:p>
        </w:tc>
        <w:bookmarkStart w:id="2131" w:name="_WWID10007277"/>
        <w:bookmarkEnd w:id="2131"/>
      </w:tr>
      <w:tr w:rsidR="00333911" w:rsidTr="00100A3E">
        <w:trPr>
          <w:cantSplit/>
        </w:trPr>
        <w:tc>
          <w:tcPr>
            <w:tcW w:w="1980" w:type="dxa"/>
          </w:tcPr>
          <w:p w:rsidR="00333911" w:rsidRDefault="00333911">
            <w:pPr>
              <w:pStyle w:val="aTable0"/>
            </w:pPr>
            <w:r>
              <w:t xml:space="preserve">Show Close/Update </w:t>
            </w:r>
            <w:r w:rsidR="00084AC6">
              <w:t xml:space="preserve">dialog </w:t>
            </w:r>
            <w:r>
              <w:t>in ReadList mode (session only)</w:t>
            </w:r>
            <w:bookmarkStart w:id="2132" w:name="_WWID10007278"/>
            <w:bookmarkEnd w:id="2132"/>
          </w:p>
        </w:tc>
        <w:tc>
          <w:tcPr>
            <w:tcW w:w="5400" w:type="dxa"/>
          </w:tcPr>
          <w:p w:rsidR="00380255" w:rsidRPr="00380255" w:rsidRDefault="00333911" w:rsidP="00380255">
            <w:pPr>
              <w:pStyle w:val="aTable0"/>
              <w:rPr>
                <w:ins w:id="2133" w:author="Andersen, Charles W.  (ManTech)" w:date="2019-12-10T15:26:00Z"/>
                <w:rStyle w:val="bLinkRef"/>
                <w:rFonts w:cs="Arial"/>
                <w:szCs w:val="20"/>
                <w:rPrChange w:id="2134" w:author="Andersen, Charles W.  (ManTech)" w:date="2019-12-10T15:26:00Z">
                  <w:rPr>
                    <w:ins w:id="2135" w:author="Andersen, Charles W.  (ManTech)" w:date="2019-12-10T15:26:00Z"/>
                  </w:rPr>
                </w:rPrChange>
              </w:rPr>
              <w:pPrChange w:id="2136" w:author="Andersen, Charles W.  (ManTech)" w:date="2019-12-10T15:26:00Z">
                <w:pPr>
                  <w:pStyle w:val="aNorm"/>
                  <w:keepNext/>
                  <w:spacing w:after="160"/>
                </w:pPr>
              </w:pPrChange>
            </w:pPr>
            <w:r>
              <w:t xml:space="preserve">Determines if </w:t>
            </w:r>
            <w:r w:rsidR="00B9437F">
              <w:t>the Close Exams/Update Status dialog</w:t>
            </w:r>
            <w:r>
              <w:t xml:space="preserve"> is used when ReadList is active.</w:t>
            </w:r>
            <w:r w:rsidR="00084AC6">
              <w:t xml:space="preserve"> </w:t>
            </w:r>
            <w:r>
              <w:t xml:space="preserve">For details, see </w:t>
            </w:r>
            <w:bookmarkStart w:id="2137" w:name="_WWID10007279"/>
            <w:bookmarkEnd w:id="2137"/>
            <w:r w:rsidR="00D43BA1" w:rsidRPr="002D64E2">
              <w:rPr>
                <w:rStyle w:val="bLinkRef"/>
                <w:rFonts w:cs="Arial"/>
                <w:szCs w:val="20"/>
              </w:rPr>
              <w:fldChar w:fldCharType="begin"/>
            </w:r>
            <w:r w:rsidR="00D43BA1" w:rsidRPr="002D64E2">
              <w:rPr>
                <w:rStyle w:val="bLinkRef"/>
                <w:rFonts w:cs="Arial"/>
                <w:szCs w:val="20"/>
              </w:rPr>
              <w:instrText xml:space="preserve"> REF _Ref257103895 \h </w:instrText>
            </w:r>
            <w:r w:rsidR="00D43BA1" w:rsidRPr="002D64E2">
              <w:rPr>
                <w:rStyle w:val="bLinkRef"/>
                <w:rFonts w:cs="Arial"/>
                <w:szCs w:val="20"/>
              </w:rPr>
            </w:r>
            <w:r w:rsidR="002D64E2">
              <w:rPr>
                <w:rStyle w:val="bLinkRef"/>
                <w:rFonts w:cs="Arial"/>
                <w:szCs w:val="20"/>
              </w:rPr>
              <w:instrText xml:space="preserve"> \* MERGEFORMAT </w:instrText>
            </w:r>
            <w:r w:rsidR="00D43BA1" w:rsidRPr="002D64E2">
              <w:rPr>
                <w:rStyle w:val="bLinkRef"/>
                <w:rFonts w:cs="Arial"/>
                <w:szCs w:val="20"/>
              </w:rPr>
              <w:fldChar w:fldCharType="separate"/>
            </w:r>
          </w:p>
          <w:p w:rsidR="00B77F99" w:rsidRPr="00B77F99" w:rsidDel="00380255" w:rsidRDefault="00380255" w:rsidP="00B77F99">
            <w:pPr>
              <w:pStyle w:val="aTable0"/>
              <w:rPr>
                <w:del w:id="2138" w:author="Andersen, Charles W.  (ManTech)" w:date="2019-12-10T15:26:00Z"/>
                <w:rStyle w:val="bLinkRef"/>
                <w:rFonts w:cs="Arial"/>
                <w:szCs w:val="20"/>
              </w:rPr>
            </w:pPr>
            <w:ins w:id="2139" w:author="Andersen, Charles W.  (ManTech)" w:date="2019-12-10T15:26:00Z">
              <w:r w:rsidRPr="00380255">
                <w:rPr>
                  <w:rStyle w:val="bLinkRef"/>
                  <w:rFonts w:cs="Arial"/>
                  <w:szCs w:val="20"/>
                  <w:rPrChange w:id="2140" w:author="Andersen, Charles W.  (ManTech)" w:date="2019-12-10T15:26:00Z">
                    <w:rPr/>
                  </w:rPrChange>
                </w:rPr>
                <w:t xml:space="preserve">Closing Exams &amp; Updating Exam </w:t>
              </w:r>
              <w:r>
                <w:t>Status</w:t>
              </w:r>
            </w:ins>
          </w:p>
          <w:p w:rsidR="00333911" w:rsidRDefault="00B77F99" w:rsidP="00D43BA1">
            <w:pPr>
              <w:pStyle w:val="aTable0"/>
            </w:pPr>
            <w:del w:id="2141" w:author="Andersen, Charles W.  (ManTech)" w:date="2019-12-10T15:26:00Z">
              <w:r w:rsidRPr="00B77F99" w:rsidDel="00380255">
                <w:rPr>
                  <w:rStyle w:val="bLinkRef"/>
                  <w:rFonts w:cs="Arial"/>
                  <w:szCs w:val="20"/>
                </w:rPr>
                <w:delText xml:space="preserve">Closing Exams &amp; Updating Exam </w:delText>
              </w:r>
              <w:r w:rsidDel="00380255">
                <w:delText>Status</w:delText>
              </w:r>
            </w:del>
            <w:r w:rsidR="00D43BA1" w:rsidRPr="002D64E2">
              <w:rPr>
                <w:rStyle w:val="bLinkRef"/>
                <w:rFonts w:cs="Arial"/>
                <w:szCs w:val="20"/>
              </w:rPr>
              <w:fldChar w:fldCharType="end"/>
            </w:r>
            <w:r w:rsidR="00D43BA1">
              <w:t xml:space="preserve"> </w:t>
            </w:r>
            <w:r w:rsidR="00345EFA">
              <w:t xml:space="preserve">on page </w:t>
            </w:r>
            <w:r w:rsidR="00345EFA">
              <w:fldChar w:fldCharType="begin"/>
            </w:r>
            <w:r w:rsidR="00345EFA">
              <w:instrText xml:space="preserve"> PAGEREF _Ref257103741 \h </w:instrText>
            </w:r>
            <w:r w:rsidR="00345EFA">
              <w:fldChar w:fldCharType="separate"/>
            </w:r>
            <w:ins w:id="2142" w:author="Andersen, Charles W.  (ManTech)" w:date="2019-12-10T15:26:00Z">
              <w:r w:rsidR="00380255">
                <w:rPr>
                  <w:noProof/>
                </w:rPr>
                <w:t>71</w:t>
              </w:r>
            </w:ins>
            <w:del w:id="2143" w:author="Andersen, Charles W.  (ManTech)" w:date="2019-12-10T15:26:00Z">
              <w:r w:rsidDel="00380255">
                <w:rPr>
                  <w:noProof/>
                </w:rPr>
                <w:delText>4</w:delText>
              </w:r>
            </w:del>
            <w:r w:rsidR="00345EFA">
              <w:fldChar w:fldCharType="end"/>
            </w:r>
            <w:r w:rsidR="00D43BA1">
              <w:t>.</w:t>
            </w:r>
          </w:p>
        </w:tc>
        <w:bookmarkStart w:id="2144" w:name="_WWID10007280"/>
        <w:bookmarkEnd w:id="2144"/>
      </w:tr>
      <w:tr w:rsidR="00333911" w:rsidTr="00100A3E">
        <w:trPr>
          <w:cantSplit/>
        </w:trPr>
        <w:tc>
          <w:tcPr>
            <w:tcW w:w="1980" w:type="dxa"/>
          </w:tcPr>
          <w:p w:rsidR="00333911" w:rsidRDefault="00333911">
            <w:pPr>
              <w:pStyle w:val="aTable0"/>
            </w:pPr>
            <w:r>
              <w:t xml:space="preserve">Warn if all image sets of a locked exam have not been viewed </w:t>
            </w:r>
            <w:r w:rsidR="00637CF2">
              <w:br/>
            </w:r>
            <w:r>
              <w:t>(session only)</w:t>
            </w:r>
            <w:bookmarkStart w:id="2145" w:name="_WWID10007281"/>
            <w:bookmarkEnd w:id="2145"/>
          </w:p>
        </w:tc>
        <w:tc>
          <w:tcPr>
            <w:tcW w:w="5400" w:type="dxa"/>
          </w:tcPr>
          <w:p w:rsidR="00380255" w:rsidRPr="00380255" w:rsidRDefault="00333911" w:rsidP="00380255">
            <w:pPr>
              <w:pStyle w:val="aTable0"/>
              <w:rPr>
                <w:ins w:id="2146" w:author="Andersen, Charles W.  (ManTech)" w:date="2019-12-10T15:26:00Z"/>
                <w:rStyle w:val="bLinkRef"/>
                <w:rFonts w:cs="Arial"/>
                <w:szCs w:val="20"/>
                <w:rPrChange w:id="2147" w:author="Andersen, Charles W.  (ManTech)" w:date="2019-12-10T15:26:00Z">
                  <w:rPr>
                    <w:ins w:id="2148" w:author="Andersen, Charles W.  (ManTech)" w:date="2019-12-10T15:26:00Z"/>
                  </w:rPr>
                </w:rPrChange>
              </w:rPr>
              <w:pPrChange w:id="2149" w:author="Andersen, Charles W.  (ManTech)" w:date="2019-12-10T15:26:00Z">
                <w:pPr>
                  <w:pStyle w:val="aNorm"/>
                  <w:keepNext/>
                  <w:spacing w:after="160"/>
                </w:pPr>
              </w:pPrChange>
            </w:pPr>
            <w:r>
              <w:t>Determines if “</w:t>
            </w:r>
            <w:r w:rsidR="00084AC6">
              <w:t>un</w:t>
            </w:r>
            <w:r>
              <w:t>viewed image</w:t>
            </w:r>
            <w:r w:rsidR="00084AC6">
              <w:t>s</w:t>
            </w:r>
            <w:r>
              <w:t>” messages are displayed if locked exams are closed before all images in those exams are viewed.</w:t>
            </w:r>
            <w:r w:rsidR="00084AC6">
              <w:t xml:space="preserve"> </w:t>
            </w:r>
            <w:r>
              <w:t xml:space="preserve">For details, see </w:t>
            </w:r>
            <w:r w:rsidR="00D43BA1" w:rsidRPr="002D64E2">
              <w:rPr>
                <w:rStyle w:val="bLinkRef"/>
                <w:rFonts w:cs="Arial"/>
                <w:szCs w:val="20"/>
              </w:rPr>
              <w:fldChar w:fldCharType="begin"/>
            </w:r>
            <w:r w:rsidR="00D43BA1" w:rsidRPr="002D64E2">
              <w:rPr>
                <w:rStyle w:val="bLinkRef"/>
                <w:rFonts w:cs="Arial"/>
                <w:szCs w:val="20"/>
              </w:rPr>
              <w:instrText xml:space="preserve"> REF _Ref257103895 \h </w:instrText>
            </w:r>
            <w:r w:rsidR="00D43BA1" w:rsidRPr="002D64E2">
              <w:rPr>
                <w:rStyle w:val="bLinkRef"/>
                <w:rFonts w:cs="Arial"/>
                <w:szCs w:val="20"/>
              </w:rPr>
            </w:r>
            <w:r w:rsidR="002D64E2">
              <w:rPr>
                <w:rStyle w:val="bLinkRef"/>
                <w:rFonts w:cs="Arial"/>
                <w:szCs w:val="20"/>
              </w:rPr>
              <w:instrText xml:space="preserve"> \* MERGEFORMAT </w:instrText>
            </w:r>
            <w:r w:rsidR="00D43BA1" w:rsidRPr="002D64E2">
              <w:rPr>
                <w:rStyle w:val="bLinkRef"/>
                <w:rFonts w:cs="Arial"/>
                <w:szCs w:val="20"/>
              </w:rPr>
              <w:fldChar w:fldCharType="separate"/>
            </w:r>
          </w:p>
          <w:p w:rsidR="00B77F99" w:rsidRPr="00B77F99" w:rsidDel="00380255" w:rsidRDefault="00380255" w:rsidP="00B77F99">
            <w:pPr>
              <w:pStyle w:val="aTable0"/>
              <w:rPr>
                <w:del w:id="2150" w:author="Andersen, Charles W.  (ManTech)" w:date="2019-12-10T15:26:00Z"/>
                <w:rStyle w:val="bLinkRef"/>
                <w:rFonts w:cs="Arial"/>
                <w:szCs w:val="20"/>
              </w:rPr>
            </w:pPr>
            <w:ins w:id="2151" w:author="Andersen, Charles W.  (ManTech)" w:date="2019-12-10T15:26:00Z">
              <w:r w:rsidRPr="00380255">
                <w:rPr>
                  <w:rStyle w:val="bLinkRef"/>
                  <w:rFonts w:cs="Arial"/>
                  <w:szCs w:val="20"/>
                  <w:rPrChange w:id="2152" w:author="Andersen, Charles W.  (ManTech)" w:date="2019-12-10T15:26:00Z">
                    <w:rPr/>
                  </w:rPrChange>
                </w:rPr>
                <w:t xml:space="preserve">Closing Exams &amp; Updating Exam </w:t>
              </w:r>
              <w:r>
                <w:t>Status</w:t>
              </w:r>
            </w:ins>
          </w:p>
          <w:p w:rsidR="00333911" w:rsidRDefault="00B77F99">
            <w:pPr>
              <w:pStyle w:val="aTable0"/>
            </w:pPr>
            <w:del w:id="2153" w:author="Andersen, Charles W.  (ManTech)" w:date="2019-12-10T15:26:00Z">
              <w:r w:rsidRPr="00B77F99" w:rsidDel="00380255">
                <w:rPr>
                  <w:rStyle w:val="bLinkRef"/>
                  <w:rFonts w:cs="Arial"/>
                  <w:szCs w:val="20"/>
                </w:rPr>
                <w:delText xml:space="preserve">Closing Exams &amp; Updating Exam </w:delText>
              </w:r>
              <w:r w:rsidDel="00380255">
                <w:delText>Status</w:delText>
              </w:r>
            </w:del>
            <w:r w:rsidR="00D43BA1" w:rsidRPr="002D64E2">
              <w:rPr>
                <w:rStyle w:val="bLinkRef"/>
                <w:rFonts w:cs="Arial"/>
                <w:szCs w:val="20"/>
              </w:rPr>
              <w:fldChar w:fldCharType="end"/>
            </w:r>
            <w:r w:rsidR="00D43BA1">
              <w:t xml:space="preserve"> </w:t>
            </w:r>
            <w:r w:rsidR="00345EFA">
              <w:t xml:space="preserve">on page </w:t>
            </w:r>
            <w:r w:rsidR="00345EFA">
              <w:fldChar w:fldCharType="begin"/>
            </w:r>
            <w:r w:rsidR="00345EFA">
              <w:instrText xml:space="preserve"> PAGEREF _Ref257103741 \h </w:instrText>
            </w:r>
            <w:r w:rsidR="00345EFA">
              <w:fldChar w:fldCharType="separate"/>
            </w:r>
            <w:ins w:id="2154" w:author="Andersen, Charles W.  (ManTech)" w:date="2019-12-10T15:26:00Z">
              <w:r w:rsidR="00380255">
                <w:rPr>
                  <w:noProof/>
                </w:rPr>
                <w:t>71</w:t>
              </w:r>
            </w:ins>
            <w:del w:id="2155" w:author="Andersen, Charles W.  (ManTech)" w:date="2019-12-10T15:26:00Z">
              <w:r w:rsidDel="00380255">
                <w:rPr>
                  <w:noProof/>
                </w:rPr>
                <w:delText>4</w:delText>
              </w:r>
            </w:del>
            <w:r w:rsidR="00345EFA">
              <w:fldChar w:fldCharType="end"/>
            </w:r>
            <w:r w:rsidR="00333911">
              <w:t>.</w:t>
            </w:r>
            <w:bookmarkStart w:id="2156" w:name="_WWID10007282"/>
            <w:bookmarkEnd w:id="2156"/>
          </w:p>
        </w:tc>
        <w:bookmarkStart w:id="2157" w:name="_WWID10007283"/>
        <w:bookmarkEnd w:id="2157"/>
      </w:tr>
    </w:tbl>
    <w:p w:rsidR="00084AC6" w:rsidRDefault="00084AC6">
      <w:pPr>
        <w:pStyle w:val="aSpace"/>
      </w:pPr>
      <w:bookmarkStart w:id="2158" w:name="_WWID10003820"/>
      <w:bookmarkEnd w:id="2125"/>
    </w:p>
    <w:p w:rsidR="00084AC6" w:rsidRDefault="00084AC6">
      <w:pPr>
        <w:pStyle w:val="aSpace"/>
      </w:pPr>
      <w:bookmarkStart w:id="2159" w:name="_WWID10007284"/>
    </w:p>
    <w:p w:rsidR="00ED57B7" w:rsidRDefault="00ED57B7">
      <w:pPr>
        <w:pStyle w:val="aSpace"/>
      </w:pPr>
      <w:bookmarkStart w:id="2160" w:name="_WWID10007285"/>
      <w:bookmarkEnd w:id="2159"/>
    </w:p>
    <w:tbl>
      <w:tblPr>
        <w:tblW w:w="7380" w:type="dxa"/>
        <w:tblInd w:w="37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1962"/>
        <w:gridCol w:w="5418"/>
      </w:tblGrid>
      <w:tr w:rsidR="00084AC6" w:rsidTr="00100A3E">
        <w:trPr>
          <w:tblHeader/>
        </w:trPr>
        <w:tc>
          <w:tcPr>
            <w:tcW w:w="7380" w:type="dxa"/>
            <w:gridSpan w:val="2"/>
          </w:tcPr>
          <w:p w:rsidR="00084AC6" w:rsidRDefault="00084AC6">
            <w:pPr>
              <w:pStyle w:val="Heading4"/>
              <w:rPr>
                <w:rStyle w:val="Strong"/>
              </w:rPr>
            </w:pPr>
            <w:bookmarkStart w:id="2161" w:name="_Remote/Local_Reading_Tab"/>
            <w:bookmarkEnd w:id="2158"/>
            <w:bookmarkEnd w:id="2160"/>
            <w:bookmarkEnd w:id="2161"/>
            <w:r>
              <w:rPr>
                <w:rStyle w:val="Strong"/>
              </w:rPr>
              <w:t>Remote/Local Reading Tab Settings</w:t>
            </w:r>
            <w:bookmarkStart w:id="2162" w:name="_WWID10003821"/>
            <w:bookmarkEnd w:id="2162"/>
          </w:p>
        </w:tc>
        <w:bookmarkStart w:id="2163" w:name="_WWID10003822"/>
        <w:bookmarkEnd w:id="2163"/>
      </w:tr>
      <w:tr w:rsidR="00975BFA" w:rsidRPr="00CD49F4" w:rsidTr="00100A3E">
        <w:trPr>
          <w:cantSplit/>
        </w:trPr>
        <w:tc>
          <w:tcPr>
            <w:tcW w:w="1962" w:type="dxa"/>
          </w:tcPr>
          <w:p w:rsidR="00975BFA" w:rsidRPr="00CD49F4" w:rsidRDefault="00EC7AFD" w:rsidP="00F25B28">
            <w:pPr>
              <w:pStyle w:val="aTable0"/>
            </w:pPr>
            <w:r>
              <w:fldChar w:fldCharType="begin"/>
            </w:r>
            <w:r>
              <w:instrText xml:space="preserve"> xe "routing: settings for" </w:instrText>
            </w:r>
            <w:r>
              <w:fldChar w:fldCharType="end"/>
            </w:r>
            <w:r>
              <w:fldChar w:fldCharType="begin"/>
            </w:r>
            <w:r>
              <w:instrText xml:space="preserve"> xe "remote reading: settings for" </w:instrText>
            </w:r>
            <w:r>
              <w:fldChar w:fldCharType="end"/>
            </w:r>
            <w:r w:rsidR="00BC35DB">
              <w:t>Retrieve Priors/Related Exams that are NOT Routed</w:t>
            </w:r>
            <w:bookmarkStart w:id="2164" w:name="_WWID10003265"/>
            <w:bookmarkEnd w:id="2164"/>
          </w:p>
        </w:tc>
        <w:tc>
          <w:tcPr>
            <w:tcW w:w="5418" w:type="dxa"/>
          </w:tcPr>
          <w:p w:rsidR="00975BFA" w:rsidRDefault="00BC35DB" w:rsidP="009A01C0">
            <w:pPr>
              <w:pStyle w:val="aTable0"/>
            </w:pPr>
            <w:r>
              <w:t xml:space="preserve">This </w:t>
            </w:r>
            <w:r w:rsidR="00084AC6">
              <w:t xml:space="preserve">setting is applied </w:t>
            </w:r>
            <w:r w:rsidR="009A01C0">
              <w:t xml:space="preserve">only </w:t>
            </w:r>
            <w:r>
              <w:t>at VistARad workstations used for remote reading.</w:t>
            </w:r>
            <w:r w:rsidR="00347283">
              <w:t xml:space="preserve"> </w:t>
            </w:r>
            <w:r>
              <w:t xml:space="preserve">When </w:t>
            </w:r>
            <w:r w:rsidR="00333911">
              <w:t>selected</w:t>
            </w:r>
            <w:r>
              <w:t>, hanging protocols will retrieve all available priors, regardless of their storage location.</w:t>
            </w:r>
            <w:r w:rsidR="00347283">
              <w:t xml:space="preserve"> </w:t>
            </w:r>
            <w:r>
              <w:t>Users performing remote reading with limited</w:t>
            </w:r>
            <w:r w:rsidR="00380B84">
              <w:t xml:space="preserve"> network</w:t>
            </w:r>
            <w:r>
              <w:t xml:space="preserve"> bandwidth may want to </w:t>
            </w:r>
            <w:r w:rsidR="00084AC6">
              <w:t>clear this check box</w:t>
            </w:r>
            <w:r>
              <w:t>.</w:t>
            </w:r>
            <w:bookmarkStart w:id="2165" w:name="_WWID10003823"/>
            <w:bookmarkEnd w:id="2165"/>
          </w:p>
        </w:tc>
        <w:bookmarkStart w:id="2166" w:name="_WWID10003824"/>
        <w:bookmarkEnd w:id="2166"/>
      </w:tr>
      <w:tr w:rsidR="00BC35DB" w:rsidRPr="00CD49F4" w:rsidTr="00100A3E">
        <w:trPr>
          <w:cantSplit/>
        </w:trPr>
        <w:tc>
          <w:tcPr>
            <w:tcW w:w="1962" w:type="dxa"/>
          </w:tcPr>
          <w:p w:rsidR="00BC35DB" w:rsidRDefault="00BC35DB" w:rsidP="00F25B28">
            <w:pPr>
              <w:pStyle w:val="aTable0"/>
            </w:pPr>
            <w:r>
              <w:t>In Auto ReadList Mode, Include Exams that are NOT Routed</w:t>
            </w:r>
            <w:bookmarkStart w:id="2167" w:name="_WWID10002885"/>
            <w:bookmarkEnd w:id="2167"/>
          </w:p>
        </w:tc>
        <w:tc>
          <w:tcPr>
            <w:tcW w:w="5418" w:type="dxa"/>
          </w:tcPr>
          <w:p w:rsidR="00637CF2" w:rsidRDefault="00BC35DB">
            <w:pPr>
              <w:pStyle w:val="aTable0"/>
            </w:pPr>
            <w:r>
              <w:t xml:space="preserve">This </w:t>
            </w:r>
            <w:r w:rsidR="00084AC6">
              <w:t>setting</w:t>
            </w:r>
            <w:r>
              <w:t xml:space="preserve"> is active </w:t>
            </w:r>
            <w:r w:rsidR="009A01C0">
              <w:t xml:space="preserve">only </w:t>
            </w:r>
            <w:r>
              <w:t>at VistARad workstations used for remote reading.</w:t>
            </w:r>
            <w:r w:rsidR="00347283">
              <w:t xml:space="preserve"> </w:t>
            </w:r>
            <w:r>
              <w:t xml:space="preserve">When </w:t>
            </w:r>
            <w:r w:rsidR="00333911">
              <w:t>selected</w:t>
            </w:r>
            <w:r>
              <w:t>, ReadList will cycle through all exams in an exam list, regardless of the exams’ storage location.</w:t>
            </w:r>
          </w:p>
          <w:p w:rsidR="00BC35DB" w:rsidRDefault="00BC35DB">
            <w:pPr>
              <w:pStyle w:val="aTable0"/>
            </w:pPr>
            <w:r>
              <w:t xml:space="preserve">Users performing remote reading with limited bandwidth may want to </w:t>
            </w:r>
            <w:r w:rsidR="00084AC6">
              <w:t>clear this check box</w:t>
            </w:r>
            <w:r>
              <w:t>.</w:t>
            </w:r>
            <w:r w:rsidR="00637CF2">
              <w:t xml:space="preserve"> </w:t>
            </w:r>
            <w:r>
              <w:t xml:space="preserve">This </w:t>
            </w:r>
            <w:r w:rsidR="00084AC6">
              <w:t>check box</w:t>
            </w:r>
            <w:r>
              <w:t xml:space="preserve"> is </w:t>
            </w:r>
            <w:r w:rsidR="00084AC6">
              <w:t xml:space="preserve">cleared </w:t>
            </w:r>
            <w:r>
              <w:t>by default when VistARad is started.</w:t>
            </w:r>
            <w:bookmarkStart w:id="2168" w:name="_WWID10003825"/>
            <w:bookmarkEnd w:id="2168"/>
          </w:p>
        </w:tc>
        <w:bookmarkStart w:id="2169" w:name="_WWID10003826"/>
        <w:bookmarkEnd w:id="2169"/>
      </w:tr>
      <w:tr w:rsidR="00BC35DB" w:rsidRPr="00CD49F4" w:rsidTr="00100A3E">
        <w:trPr>
          <w:cantSplit/>
        </w:trPr>
        <w:tc>
          <w:tcPr>
            <w:tcW w:w="1962" w:type="dxa"/>
          </w:tcPr>
          <w:p w:rsidR="00BC35DB" w:rsidRDefault="00BC35DB" w:rsidP="00F25B28">
            <w:pPr>
              <w:pStyle w:val="aTable0"/>
            </w:pPr>
            <w:r>
              <w:t>In Auto ReadList Mode, Include Exams that ARE Routed</w:t>
            </w:r>
            <w:bookmarkStart w:id="2170" w:name="_WWID10003029"/>
            <w:bookmarkEnd w:id="2170"/>
          </w:p>
        </w:tc>
        <w:tc>
          <w:tcPr>
            <w:tcW w:w="5418" w:type="dxa"/>
          </w:tcPr>
          <w:p w:rsidR="00BC35DB" w:rsidRDefault="00BC35DB" w:rsidP="00F25B28">
            <w:pPr>
              <w:pStyle w:val="aTable0"/>
            </w:pPr>
            <w:r>
              <w:t xml:space="preserve">This option is intended for sites that route exams to other locations for remote reading. When </w:t>
            </w:r>
            <w:r w:rsidR="00333911">
              <w:t>selected</w:t>
            </w:r>
            <w:r>
              <w:t>, ReadList will step through all exams in an exam list.</w:t>
            </w:r>
            <w:r w:rsidR="00347283">
              <w:t xml:space="preserve"> </w:t>
            </w:r>
            <w:r>
              <w:t xml:space="preserve">When disabled, ReadList will skip exams that have been routed to remote reading locations. </w:t>
            </w:r>
            <w:bookmarkStart w:id="2171" w:name="_WWID10002923"/>
          </w:p>
          <w:bookmarkEnd w:id="2171"/>
          <w:p w:rsidR="00BC35DB" w:rsidRDefault="00BC35DB" w:rsidP="00F25B28">
            <w:pPr>
              <w:pStyle w:val="aTable0"/>
            </w:pPr>
            <w:r>
              <w:t xml:space="preserve">You can </w:t>
            </w:r>
            <w:r w:rsidR="00524BA9">
              <w:t>select</w:t>
            </w:r>
            <w:r>
              <w:t xml:space="preserve"> the </w:t>
            </w:r>
            <w:r>
              <w:rPr>
                <w:rStyle w:val="Strong"/>
              </w:rPr>
              <w:t>Preserve this Setting</w:t>
            </w:r>
            <w:r w:rsidR="00084AC6">
              <w:rPr>
                <w:rStyle w:val="Strong"/>
              </w:rPr>
              <w:t xml:space="preserve"> </w:t>
            </w:r>
            <w:r>
              <w:t>box to retain this setting</w:t>
            </w:r>
            <w:r w:rsidR="00380B84">
              <w:t xml:space="preserve"> from session to session</w:t>
            </w:r>
            <w:r>
              <w:t xml:space="preserve">; otherwise, this </w:t>
            </w:r>
            <w:r w:rsidR="00524BA9">
              <w:t>setting</w:t>
            </w:r>
            <w:r>
              <w:t xml:space="preserve"> is disabled by default when VistARad is started.</w:t>
            </w:r>
            <w:bookmarkStart w:id="2172" w:name="_WWID10003827"/>
            <w:bookmarkEnd w:id="2172"/>
          </w:p>
        </w:tc>
        <w:bookmarkStart w:id="2173" w:name="_WWID10003828"/>
        <w:bookmarkEnd w:id="2173"/>
      </w:tr>
    </w:tbl>
    <w:p w:rsidR="00ED57B7" w:rsidRDefault="00ED57B7">
      <w:pPr>
        <w:pStyle w:val="aSpace"/>
      </w:pPr>
      <w:bookmarkStart w:id="2174" w:name="_WWID10003829"/>
    </w:p>
    <w:p w:rsidR="00084AC6" w:rsidRDefault="00084AC6">
      <w:pPr>
        <w:pStyle w:val="aSpace"/>
      </w:pPr>
      <w:bookmarkStart w:id="2175" w:name="_WWID10007286"/>
    </w:p>
    <w:p w:rsidR="00ED57B7" w:rsidRDefault="00ED57B7">
      <w:pPr>
        <w:pStyle w:val="aSpace"/>
      </w:pPr>
      <w:bookmarkStart w:id="2176" w:name="_WWID10003830"/>
      <w:bookmarkEnd w:id="2174"/>
      <w:bookmarkEnd w:id="2175"/>
    </w:p>
    <w:tbl>
      <w:tblPr>
        <w:tblW w:w="7380" w:type="dxa"/>
        <w:tblInd w:w="37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1962"/>
        <w:gridCol w:w="5418"/>
      </w:tblGrid>
      <w:tr w:rsidR="00084AC6" w:rsidTr="00100A3E">
        <w:trPr>
          <w:tblHeader/>
        </w:trPr>
        <w:tc>
          <w:tcPr>
            <w:tcW w:w="7380" w:type="dxa"/>
            <w:gridSpan w:val="2"/>
          </w:tcPr>
          <w:bookmarkEnd w:id="2176"/>
          <w:p w:rsidR="00084AC6" w:rsidRDefault="00084AC6">
            <w:pPr>
              <w:pStyle w:val="Heading4"/>
              <w:rPr>
                <w:rStyle w:val="Strong"/>
              </w:rPr>
            </w:pPr>
            <w:r>
              <w:rPr>
                <w:rStyle w:val="Strong"/>
              </w:rPr>
              <w:t xml:space="preserve">Viewport </w:t>
            </w:r>
            <w:bookmarkStart w:id="2177" w:name="_WWID10002784"/>
            <w:r>
              <w:rPr>
                <w:rStyle w:val="Strong"/>
              </w:rPr>
              <w:t>Tab Settings</w:t>
            </w:r>
            <w:bookmarkStart w:id="2178" w:name="_WWID10003831"/>
            <w:bookmarkEnd w:id="2177"/>
            <w:bookmarkEnd w:id="2178"/>
          </w:p>
        </w:tc>
        <w:bookmarkStart w:id="2179" w:name="_WWID10003832"/>
        <w:bookmarkEnd w:id="2179"/>
      </w:tr>
      <w:tr w:rsidR="00975BFA" w:rsidRPr="00CD49F4" w:rsidTr="00100A3E">
        <w:trPr>
          <w:cantSplit/>
        </w:trPr>
        <w:tc>
          <w:tcPr>
            <w:tcW w:w="1962" w:type="dxa"/>
          </w:tcPr>
          <w:p w:rsidR="00975BFA" w:rsidRPr="00CD49F4" w:rsidRDefault="00EC7AFD" w:rsidP="00F25B28">
            <w:pPr>
              <w:pStyle w:val="aTable0"/>
            </w:pPr>
            <w:r>
              <w:fldChar w:fldCharType="begin"/>
            </w:r>
            <w:r>
              <w:instrText xml:space="preserve"> xe "viewports: settings for" </w:instrText>
            </w:r>
            <w:r>
              <w:fldChar w:fldCharType="end"/>
            </w:r>
            <w:r w:rsidR="00333911">
              <w:fldChar w:fldCharType="begin"/>
            </w:r>
            <w:r w:rsidR="00333911">
              <w:instrText xml:space="preserve"> xe "links: initial settings for" </w:instrText>
            </w:r>
            <w:r w:rsidR="00333911">
              <w:fldChar w:fldCharType="end"/>
            </w:r>
            <w:r w:rsidR="00BC35DB">
              <w:t>Link Options</w:t>
            </w:r>
            <w:bookmarkStart w:id="2180" w:name="_WWID10003833"/>
            <w:bookmarkEnd w:id="2180"/>
          </w:p>
        </w:tc>
        <w:tc>
          <w:tcPr>
            <w:tcW w:w="5418" w:type="dxa"/>
          </w:tcPr>
          <w:p w:rsidR="00975BFA" w:rsidRDefault="00BC35DB" w:rsidP="00D43BA1">
            <w:pPr>
              <w:pStyle w:val="aTable0"/>
            </w:pPr>
            <w:r>
              <w:t xml:space="preserve">Determines </w:t>
            </w:r>
            <w:r w:rsidR="00080DE5">
              <w:t xml:space="preserve">if changes to display </w:t>
            </w:r>
            <w:r>
              <w:t xml:space="preserve">properties affect all linked viewports, </w:t>
            </w:r>
            <w:r w:rsidR="00080DE5">
              <w:t xml:space="preserve">or </w:t>
            </w:r>
            <w:r>
              <w:t>the current viewport only</w:t>
            </w:r>
            <w:r w:rsidR="00380B84">
              <w:t xml:space="preserve"> (</w:t>
            </w:r>
            <w:r>
              <w:t>details</w:t>
            </w:r>
            <w:r w:rsidR="00D43BA1">
              <w:t xml:space="preserve"> on page </w:t>
            </w:r>
            <w:r w:rsidR="00D43BA1">
              <w:fldChar w:fldCharType="begin"/>
            </w:r>
            <w:r w:rsidR="00D43BA1">
              <w:instrText xml:space="preserve"> PAGEREF _Ref136930307 \h </w:instrText>
            </w:r>
            <w:r w:rsidR="00D43BA1">
              <w:fldChar w:fldCharType="separate"/>
            </w:r>
            <w:ins w:id="2181" w:author="Andersen, Charles W.  (ManTech)" w:date="2019-12-10T15:26:00Z">
              <w:r w:rsidR="00380255">
                <w:rPr>
                  <w:noProof/>
                </w:rPr>
                <w:t>84</w:t>
              </w:r>
            </w:ins>
            <w:del w:id="2182" w:author="Andersen, Charles W.  (ManTech)" w:date="2019-12-10T15:26:00Z">
              <w:r w:rsidR="00B77F99" w:rsidDel="00380255">
                <w:rPr>
                  <w:noProof/>
                </w:rPr>
                <w:delText>4</w:delText>
              </w:r>
            </w:del>
            <w:r w:rsidR="00D43BA1">
              <w:fldChar w:fldCharType="end"/>
            </w:r>
            <w:r w:rsidR="00380B84">
              <w:t>)</w:t>
            </w:r>
            <w:r>
              <w:t>.</w:t>
            </w:r>
            <w:bookmarkStart w:id="2183" w:name="_WWID10003834"/>
            <w:bookmarkEnd w:id="2183"/>
          </w:p>
        </w:tc>
        <w:bookmarkStart w:id="2184" w:name="_WWID10003835"/>
        <w:bookmarkEnd w:id="2184"/>
      </w:tr>
      <w:tr w:rsidR="00BC35DB" w:rsidRPr="00CD49F4" w:rsidTr="00100A3E">
        <w:trPr>
          <w:cantSplit/>
        </w:trPr>
        <w:tc>
          <w:tcPr>
            <w:tcW w:w="1962" w:type="dxa"/>
          </w:tcPr>
          <w:p w:rsidR="00BC35DB" w:rsidRDefault="00BC35DB" w:rsidP="00F25B28">
            <w:pPr>
              <w:pStyle w:val="aTable0"/>
            </w:pPr>
            <w:r>
              <w:t>Apply To Options</w:t>
            </w:r>
            <w:bookmarkStart w:id="2185" w:name="_WWID10003836"/>
            <w:bookmarkEnd w:id="2185"/>
            <w:r w:rsidR="00A46403">
              <w:t xml:space="preserve"> </w:t>
            </w:r>
            <w:r w:rsidR="00A46403">
              <w:fldChar w:fldCharType="begin"/>
            </w:r>
            <w:r w:rsidR="00A46403">
              <w:instrText xml:space="preserve"> xe "Apply To: initial settings for" </w:instrText>
            </w:r>
            <w:r w:rsidR="00A46403">
              <w:fldChar w:fldCharType="end"/>
            </w:r>
          </w:p>
        </w:tc>
        <w:tc>
          <w:tcPr>
            <w:tcW w:w="5418" w:type="dxa"/>
          </w:tcPr>
          <w:p w:rsidR="00BC35DB" w:rsidRDefault="00BC35DB" w:rsidP="007349F2">
            <w:pPr>
              <w:pStyle w:val="aTable0"/>
            </w:pPr>
            <w:r>
              <w:t xml:space="preserve">Determines </w:t>
            </w:r>
            <w:r w:rsidR="00080DE5">
              <w:t xml:space="preserve">if changes to display </w:t>
            </w:r>
            <w:r>
              <w:t>properties</w:t>
            </w:r>
            <w:r w:rsidR="00380B84">
              <w:t xml:space="preserve"> </w:t>
            </w:r>
            <w:r w:rsidR="00080DE5">
              <w:t>apply to</w:t>
            </w:r>
            <w:r w:rsidR="00380B84">
              <w:t xml:space="preserve"> </w:t>
            </w:r>
            <w:r>
              <w:t xml:space="preserve">all images in a viewport, </w:t>
            </w:r>
            <w:r w:rsidR="00080DE5">
              <w:t xml:space="preserve">or to </w:t>
            </w:r>
            <w:r>
              <w:t>the current image only</w:t>
            </w:r>
            <w:r w:rsidR="00380B84">
              <w:t xml:space="preserve"> </w:t>
            </w:r>
            <w:r w:rsidR="007349F2">
              <w:t xml:space="preserve">(details on page </w:t>
            </w:r>
            <w:r w:rsidR="007349F2">
              <w:fldChar w:fldCharType="begin"/>
            </w:r>
            <w:r w:rsidR="007349F2">
              <w:instrText xml:space="preserve"> PAGEREF _Ref257100835 \h </w:instrText>
            </w:r>
            <w:r w:rsidR="007349F2">
              <w:fldChar w:fldCharType="separate"/>
            </w:r>
            <w:ins w:id="2186" w:author="Andersen, Charles W.  (ManTech)" w:date="2019-12-10T15:26:00Z">
              <w:r w:rsidR="00380255">
                <w:rPr>
                  <w:noProof/>
                </w:rPr>
                <w:t>81</w:t>
              </w:r>
            </w:ins>
            <w:del w:id="2187" w:author="Andersen, Charles W.  (ManTech)" w:date="2019-12-10T15:26:00Z">
              <w:r w:rsidR="00B77F99" w:rsidDel="00380255">
                <w:rPr>
                  <w:noProof/>
                </w:rPr>
                <w:delText>4</w:delText>
              </w:r>
            </w:del>
            <w:r w:rsidR="007349F2">
              <w:fldChar w:fldCharType="end"/>
            </w:r>
            <w:r w:rsidR="007349F2">
              <w:t>).</w:t>
            </w:r>
          </w:p>
        </w:tc>
        <w:bookmarkStart w:id="2188" w:name="_WWID10003837"/>
        <w:bookmarkEnd w:id="2188"/>
      </w:tr>
      <w:tr w:rsidR="00BC35DB" w:rsidRPr="00CD49F4" w:rsidTr="00100A3E">
        <w:trPr>
          <w:cantSplit/>
        </w:trPr>
        <w:tc>
          <w:tcPr>
            <w:tcW w:w="1962" w:type="dxa"/>
          </w:tcPr>
          <w:p w:rsidR="00BC35DB" w:rsidRDefault="00BC35DB" w:rsidP="00F25B28">
            <w:pPr>
              <w:pStyle w:val="aTable0"/>
            </w:pPr>
            <w:r>
              <w:t>Copy Options</w:t>
            </w:r>
            <w:bookmarkStart w:id="2189" w:name="_WWID10003838"/>
            <w:bookmarkEnd w:id="2189"/>
            <w:r w:rsidR="00A46403">
              <w:t xml:space="preserve"> </w:t>
            </w:r>
            <w:r w:rsidR="00A46403">
              <w:fldChar w:fldCharType="begin"/>
            </w:r>
            <w:r w:rsidR="00A46403">
              <w:instrText xml:space="preserve"> xe "copy</w:instrText>
            </w:r>
            <w:r w:rsidR="003E3DCC">
              <w:instrText xml:space="preserve"> tool</w:instrText>
            </w:r>
            <w:r w:rsidR="00A46403">
              <w:instrText xml:space="preserve">: initial settings for" </w:instrText>
            </w:r>
            <w:r w:rsidR="00A46403">
              <w:fldChar w:fldCharType="end"/>
            </w:r>
          </w:p>
        </w:tc>
        <w:tc>
          <w:tcPr>
            <w:tcW w:w="5418" w:type="dxa"/>
          </w:tcPr>
          <w:p w:rsidR="00BC35DB" w:rsidRDefault="00BC35DB" w:rsidP="007349F2">
            <w:pPr>
              <w:pStyle w:val="aTable0"/>
            </w:pPr>
            <w:r>
              <w:t xml:space="preserve">Determines </w:t>
            </w:r>
            <w:r w:rsidR="00080DE5">
              <w:t xml:space="preserve">if </w:t>
            </w:r>
            <w:r w:rsidR="00637CF2">
              <w:t xml:space="preserve">a </w:t>
            </w:r>
            <w:r w:rsidR="00080DE5">
              <w:t>property is</w:t>
            </w:r>
            <w:r>
              <w:t xml:space="preserve"> applied to a target viewport when the Copy tool is used</w:t>
            </w:r>
            <w:r w:rsidR="00380B84">
              <w:t xml:space="preserve"> (</w:t>
            </w:r>
            <w:r>
              <w:t>details</w:t>
            </w:r>
            <w:r w:rsidR="007349F2">
              <w:t xml:space="preserve"> on page </w:t>
            </w:r>
            <w:r w:rsidR="007349F2">
              <w:fldChar w:fldCharType="begin"/>
            </w:r>
            <w:r w:rsidR="007349F2">
              <w:instrText xml:space="preserve"> PAGEREF _Ref136930305 \h </w:instrText>
            </w:r>
            <w:r w:rsidR="007349F2">
              <w:fldChar w:fldCharType="separate"/>
            </w:r>
            <w:ins w:id="2190" w:author="Andersen, Charles W.  (ManTech)" w:date="2019-12-10T15:26:00Z">
              <w:r w:rsidR="00380255">
                <w:rPr>
                  <w:noProof/>
                </w:rPr>
                <w:t>83</w:t>
              </w:r>
            </w:ins>
            <w:del w:id="2191" w:author="Andersen, Charles W.  (ManTech)" w:date="2019-12-10T15:26:00Z">
              <w:r w:rsidR="00B77F99" w:rsidDel="00380255">
                <w:rPr>
                  <w:noProof/>
                </w:rPr>
                <w:delText>4</w:delText>
              </w:r>
            </w:del>
            <w:r w:rsidR="007349F2">
              <w:fldChar w:fldCharType="end"/>
            </w:r>
            <w:r w:rsidR="00380B84">
              <w:t>)</w:t>
            </w:r>
            <w:r>
              <w:t>.</w:t>
            </w:r>
            <w:bookmarkStart w:id="2192" w:name="_WWID10003839"/>
            <w:bookmarkEnd w:id="2192"/>
          </w:p>
        </w:tc>
        <w:bookmarkStart w:id="2193" w:name="_WWID10003840"/>
        <w:bookmarkEnd w:id="2193"/>
      </w:tr>
      <w:tr w:rsidR="00BC35DB" w:rsidRPr="00CD49F4" w:rsidTr="00100A3E">
        <w:trPr>
          <w:cantSplit/>
        </w:trPr>
        <w:tc>
          <w:tcPr>
            <w:tcW w:w="1962" w:type="dxa"/>
          </w:tcPr>
          <w:p w:rsidR="00BC35DB" w:rsidRDefault="00BC35DB" w:rsidP="00F25B28">
            <w:pPr>
              <w:pStyle w:val="aTable0"/>
            </w:pPr>
            <w:r>
              <w:t>Cine Options</w:t>
            </w:r>
            <w:bookmarkStart w:id="2194" w:name="_WWID10003841"/>
            <w:bookmarkEnd w:id="2194"/>
            <w:r w:rsidR="00A46403">
              <w:t xml:space="preserve"> </w:t>
            </w:r>
            <w:r w:rsidR="00A46403">
              <w:fldChar w:fldCharType="begin"/>
            </w:r>
            <w:r w:rsidR="00A46403">
              <w:instrText xml:space="preserve"> xe "cine</w:instrText>
            </w:r>
            <w:r w:rsidR="002110AD">
              <w:instrText xml:space="preserve"> tool</w:instrText>
            </w:r>
            <w:r w:rsidR="00A46403">
              <w:instrText xml:space="preserve">: initial settings for" </w:instrText>
            </w:r>
            <w:r w:rsidR="00A46403">
              <w:fldChar w:fldCharType="end"/>
            </w:r>
          </w:p>
        </w:tc>
        <w:tc>
          <w:tcPr>
            <w:tcW w:w="5418" w:type="dxa"/>
          </w:tcPr>
          <w:p w:rsidR="00BC35DB" w:rsidRDefault="00BC35DB" w:rsidP="007349F2">
            <w:pPr>
              <w:pStyle w:val="aTable0"/>
            </w:pPr>
            <w:r>
              <w:t>Determines the default settings of the Cine tool</w:t>
            </w:r>
            <w:r w:rsidR="00380B84">
              <w:t xml:space="preserve"> (</w:t>
            </w:r>
            <w:r>
              <w:t xml:space="preserve">details </w:t>
            </w:r>
            <w:r w:rsidR="007349F2">
              <w:t xml:space="preserve">on page </w:t>
            </w:r>
            <w:r w:rsidR="007349F2">
              <w:fldChar w:fldCharType="begin"/>
            </w:r>
            <w:r w:rsidR="007349F2">
              <w:instrText xml:space="preserve"> PAGEREF _Ref136930315 \h </w:instrText>
            </w:r>
            <w:r w:rsidR="007349F2">
              <w:fldChar w:fldCharType="separate"/>
            </w:r>
            <w:ins w:id="2195" w:author="Andersen, Charles W.  (ManTech)" w:date="2019-12-10T15:26:00Z">
              <w:r w:rsidR="00380255">
                <w:rPr>
                  <w:noProof/>
                </w:rPr>
                <w:t>89</w:t>
              </w:r>
            </w:ins>
            <w:del w:id="2196" w:author="Andersen, Charles W.  (ManTech)" w:date="2019-12-10T15:26:00Z">
              <w:r w:rsidR="00B77F99" w:rsidDel="00380255">
                <w:rPr>
                  <w:noProof/>
                </w:rPr>
                <w:delText>4</w:delText>
              </w:r>
            </w:del>
            <w:r w:rsidR="007349F2">
              <w:fldChar w:fldCharType="end"/>
            </w:r>
            <w:r w:rsidR="00380B84">
              <w:t>)</w:t>
            </w:r>
            <w:r>
              <w:t>.</w:t>
            </w:r>
            <w:bookmarkStart w:id="2197" w:name="_WWID10003842"/>
            <w:bookmarkEnd w:id="2197"/>
          </w:p>
        </w:tc>
        <w:bookmarkStart w:id="2198" w:name="_WWID10003843"/>
        <w:bookmarkEnd w:id="2198"/>
      </w:tr>
      <w:tr w:rsidR="00BC35DB" w:rsidRPr="00CD49F4" w:rsidTr="00100A3E">
        <w:trPr>
          <w:cantSplit/>
        </w:trPr>
        <w:tc>
          <w:tcPr>
            <w:tcW w:w="1962" w:type="dxa"/>
          </w:tcPr>
          <w:p w:rsidR="00BC35DB" w:rsidRDefault="00BC35DB" w:rsidP="00F25B28">
            <w:pPr>
              <w:pStyle w:val="aTable0"/>
            </w:pPr>
            <w:r>
              <w:t>Drag and Drop Options</w:t>
            </w:r>
            <w:bookmarkStart w:id="2199" w:name="_WWID10003291"/>
            <w:bookmarkEnd w:id="2199"/>
          </w:p>
        </w:tc>
        <w:tc>
          <w:tcPr>
            <w:tcW w:w="5418" w:type="dxa"/>
          </w:tcPr>
          <w:p w:rsidR="00BC35DB" w:rsidRDefault="00BC35DB" w:rsidP="007066DB">
            <w:pPr>
              <w:pStyle w:val="aTable0"/>
            </w:pPr>
            <w:r>
              <w:t xml:space="preserve">Determines how the contents of a viewport are handled when images are </w:t>
            </w:r>
            <w:r w:rsidR="00380B84">
              <w:t xml:space="preserve">moved </w:t>
            </w:r>
            <w:r>
              <w:t>into that viewport</w:t>
            </w:r>
            <w:r w:rsidR="00380B84">
              <w:t xml:space="preserve"> (</w:t>
            </w:r>
            <w:r>
              <w:t>details</w:t>
            </w:r>
            <w:r w:rsidR="007349F2">
              <w:t xml:space="preserve"> on page</w:t>
            </w:r>
            <w:r w:rsidR="007066DB">
              <w:t xml:space="preserve"> </w:t>
            </w:r>
            <w:r w:rsidR="007066DB">
              <w:fldChar w:fldCharType="begin"/>
            </w:r>
            <w:r w:rsidR="007066DB">
              <w:instrText xml:space="preserve"> PAGEREF _Ref136930311 \h </w:instrText>
            </w:r>
            <w:r w:rsidR="007066DB">
              <w:fldChar w:fldCharType="separate"/>
            </w:r>
            <w:ins w:id="2200" w:author="Andersen, Charles W.  (ManTech)" w:date="2019-12-10T15:26:00Z">
              <w:r w:rsidR="00380255">
                <w:rPr>
                  <w:noProof/>
                </w:rPr>
                <w:t>87</w:t>
              </w:r>
            </w:ins>
            <w:del w:id="2201" w:author="Andersen, Charles W.  (ManTech)" w:date="2019-12-10T15:26:00Z">
              <w:r w:rsidR="00B77F99" w:rsidDel="00380255">
                <w:rPr>
                  <w:noProof/>
                </w:rPr>
                <w:delText>4</w:delText>
              </w:r>
            </w:del>
            <w:r w:rsidR="007066DB">
              <w:fldChar w:fldCharType="end"/>
            </w:r>
            <w:r w:rsidR="00380B84">
              <w:t>)</w:t>
            </w:r>
            <w:r>
              <w:t>.</w:t>
            </w:r>
            <w:bookmarkStart w:id="2202" w:name="_WWID10003844"/>
            <w:bookmarkEnd w:id="2202"/>
          </w:p>
        </w:tc>
        <w:bookmarkStart w:id="2203" w:name="_WWID10003845"/>
        <w:bookmarkEnd w:id="2203"/>
      </w:tr>
    </w:tbl>
    <w:p w:rsidR="00BC35DB" w:rsidRDefault="00BC35DB">
      <w:pPr>
        <w:pStyle w:val="aSpace"/>
      </w:pPr>
      <w:bookmarkStart w:id="2204" w:name="_WWID10001630"/>
      <w:bookmarkEnd w:id="1981"/>
      <w:bookmarkEnd w:id="1982"/>
      <w:bookmarkEnd w:id="2068"/>
    </w:p>
    <w:p w:rsidR="00333911" w:rsidRDefault="00333911">
      <w:pPr>
        <w:pStyle w:val="aSpace"/>
      </w:pPr>
      <w:bookmarkStart w:id="2205" w:name="_WWID10007287"/>
    </w:p>
    <w:tbl>
      <w:tblPr>
        <w:tblW w:w="7380" w:type="dxa"/>
        <w:tblInd w:w="37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1962"/>
        <w:gridCol w:w="5418"/>
      </w:tblGrid>
      <w:tr w:rsidR="0056738A" w:rsidTr="00100A3E">
        <w:trPr>
          <w:tblHeader/>
        </w:trPr>
        <w:tc>
          <w:tcPr>
            <w:tcW w:w="7380" w:type="dxa"/>
            <w:gridSpan w:val="2"/>
          </w:tcPr>
          <w:p w:rsidR="0056738A" w:rsidRDefault="0056738A" w:rsidP="00D55C94">
            <w:pPr>
              <w:pStyle w:val="Heading4"/>
              <w:rPr>
                <w:rStyle w:val="Strong"/>
              </w:rPr>
            </w:pPr>
            <w:bookmarkStart w:id="2206" w:name="Voxar_3D"/>
            <w:r>
              <w:rPr>
                <w:rStyle w:val="Strong"/>
              </w:rPr>
              <w:t>Voxar 3D Tab Settings</w:t>
            </w:r>
            <w:bookmarkEnd w:id="2206"/>
          </w:p>
        </w:tc>
      </w:tr>
      <w:tr w:rsidR="0056738A" w:rsidRPr="00CD49F4" w:rsidTr="00100A3E">
        <w:trPr>
          <w:cantSplit/>
        </w:trPr>
        <w:tc>
          <w:tcPr>
            <w:tcW w:w="7380" w:type="dxa"/>
            <w:gridSpan w:val="2"/>
          </w:tcPr>
          <w:p w:rsidR="0056738A" w:rsidRDefault="0056738A" w:rsidP="008D43CF">
            <w:pPr>
              <w:pStyle w:val="aTable0"/>
              <w:keepNext/>
            </w:pPr>
            <w:r w:rsidRPr="0056738A">
              <w:rPr>
                <w:rStyle w:val="Strong"/>
              </w:rPr>
              <w:t>Note</w:t>
            </w:r>
            <w:r>
              <w:t xml:space="preserve">  Settings in this tab can be changed </w:t>
            </w:r>
            <w:r w:rsidR="009A01C0">
              <w:t xml:space="preserve">only </w:t>
            </w:r>
            <w:r>
              <w:t xml:space="preserve">if you </w:t>
            </w:r>
            <w:r w:rsidR="008D43CF">
              <w:t xml:space="preserve">hold </w:t>
            </w:r>
            <w:r>
              <w:t xml:space="preserve">the MAGJ SYSTEM MANAGER </w:t>
            </w:r>
            <w:r w:rsidR="008D43CF">
              <w:t xml:space="preserve">security </w:t>
            </w:r>
            <w:r>
              <w:t>key.</w:t>
            </w:r>
          </w:p>
        </w:tc>
      </w:tr>
      <w:tr w:rsidR="0056738A" w:rsidRPr="00CD49F4" w:rsidTr="00100A3E">
        <w:trPr>
          <w:cantSplit/>
        </w:trPr>
        <w:tc>
          <w:tcPr>
            <w:tcW w:w="1962" w:type="dxa"/>
          </w:tcPr>
          <w:p w:rsidR="0056738A" w:rsidRDefault="0022075C" w:rsidP="00D55C94">
            <w:pPr>
              <w:pStyle w:val="aTable0"/>
            </w:pPr>
            <w:r>
              <w:t>Voxar 3D Executable File Path</w:t>
            </w:r>
          </w:p>
        </w:tc>
        <w:tc>
          <w:tcPr>
            <w:tcW w:w="5418" w:type="dxa"/>
          </w:tcPr>
          <w:p w:rsidR="0056738A" w:rsidRDefault="0056738A" w:rsidP="00D55C94">
            <w:pPr>
              <w:pStyle w:val="aTable0"/>
            </w:pPr>
            <w:r>
              <w:t>The location of the primary Voxar executable (Voxar3D.exe).  Must be specified for VistARad/</w:t>
            </w:r>
            <w:r w:rsidR="0093607B">
              <w:t xml:space="preserve"> </w:t>
            </w:r>
            <w:r>
              <w:t xml:space="preserve">Voxar integration.  The typical location is </w:t>
            </w:r>
            <w:r w:rsidR="0022075C">
              <w:t>C:\Program Files\Toshiba\Voxar 3D.</w:t>
            </w:r>
          </w:p>
        </w:tc>
      </w:tr>
      <w:tr w:rsidR="0056738A" w:rsidRPr="00CD49F4" w:rsidTr="00100A3E">
        <w:trPr>
          <w:cantSplit/>
        </w:trPr>
        <w:tc>
          <w:tcPr>
            <w:tcW w:w="1962" w:type="dxa"/>
          </w:tcPr>
          <w:p w:rsidR="0056738A" w:rsidRDefault="0056738A" w:rsidP="00D55C94">
            <w:pPr>
              <w:pStyle w:val="aTable0"/>
            </w:pPr>
            <w:r>
              <w:t>Test</w:t>
            </w:r>
          </w:p>
        </w:tc>
        <w:tc>
          <w:tcPr>
            <w:tcW w:w="5418" w:type="dxa"/>
          </w:tcPr>
          <w:p w:rsidR="0056738A" w:rsidRDefault="0056738A" w:rsidP="007066DB">
            <w:pPr>
              <w:pStyle w:val="aTable0"/>
            </w:pPr>
            <w:r>
              <w:t xml:space="preserve">If the image captures from Voxar are enabled, this can be used to verify that there is a working connection between the VistARad/Voxar workstation and the DICOM Image Gateway process responsible for handling captured images.  </w:t>
            </w:r>
            <w:r w:rsidRPr="00FF68F7">
              <w:rPr>
                <w:spacing w:val="-2"/>
              </w:rPr>
              <w:t xml:space="preserve">For details, see </w:t>
            </w:r>
            <w:r w:rsidR="00D55C94" w:rsidRPr="002D64E2">
              <w:rPr>
                <w:rStyle w:val="bLinkRef"/>
                <w:rFonts w:cs="Arial"/>
                <w:szCs w:val="20"/>
              </w:rPr>
              <w:fldChar w:fldCharType="begin" w:fldLock="1"/>
            </w:r>
            <w:r w:rsidR="00D55C94" w:rsidRPr="002D64E2">
              <w:rPr>
                <w:rStyle w:val="bLinkRef"/>
                <w:rFonts w:cs="Arial"/>
                <w:szCs w:val="20"/>
              </w:rPr>
              <w:instrText xml:space="preserve"> REF _Ref179700165 \h </w:instrText>
            </w:r>
            <w:r w:rsidR="00D55C94" w:rsidRPr="002D64E2">
              <w:rPr>
                <w:rStyle w:val="bLinkRef"/>
                <w:rFonts w:cs="Arial"/>
                <w:szCs w:val="20"/>
              </w:rPr>
            </w:r>
            <w:r w:rsidR="00D55C94" w:rsidRPr="002D64E2">
              <w:rPr>
                <w:rStyle w:val="bLinkRef"/>
                <w:rFonts w:cs="Arial"/>
                <w:szCs w:val="20"/>
              </w:rPr>
              <w:instrText xml:space="preserve"> \* MERGEFORMAT </w:instrText>
            </w:r>
            <w:r w:rsidR="00D55C94" w:rsidRPr="002D64E2">
              <w:rPr>
                <w:rStyle w:val="bLinkRef"/>
                <w:rFonts w:cs="Arial"/>
                <w:szCs w:val="20"/>
              </w:rPr>
              <w:fldChar w:fldCharType="separate"/>
            </w:r>
            <w:r w:rsidR="0093607B" w:rsidRPr="002D64E2">
              <w:rPr>
                <w:rStyle w:val="bLinkRef"/>
                <w:rFonts w:cs="Arial"/>
                <w:szCs w:val="20"/>
              </w:rPr>
              <w:t>VistARad and Voxa</w:t>
            </w:r>
            <w:r w:rsidR="0093607B" w:rsidRPr="002D64E2">
              <w:rPr>
                <w:rStyle w:val="bLinkRef"/>
                <w:rFonts w:cs="Arial"/>
                <w:szCs w:val="20"/>
              </w:rPr>
              <w:t>r</w:t>
            </w:r>
            <w:r w:rsidR="0093607B" w:rsidRPr="002D64E2">
              <w:rPr>
                <w:rStyle w:val="bLinkRef"/>
                <w:rFonts w:cs="Arial"/>
                <w:szCs w:val="20"/>
              </w:rPr>
              <w:t xml:space="preserve"> 3D</w:t>
            </w:r>
            <w:r w:rsidR="00D55C94" w:rsidRPr="002D64E2">
              <w:rPr>
                <w:rStyle w:val="bLinkRef"/>
                <w:rFonts w:cs="Arial"/>
                <w:szCs w:val="20"/>
              </w:rPr>
              <w:fldChar w:fldCharType="end"/>
            </w:r>
            <w:r w:rsidR="00D55C94" w:rsidRPr="00FF68F7">
              <w:rPr>
                <w:spacing w:val="-2"/>
              </w:rPr>
              <w:t xml:space="preserve"> </w:t>
            </w:r>
            <w:r w:rsidR="007066DB" w:rsidRPr="00FF68F7">
              <w:rPr>
                <w:spacing w:val="-2"/>
              </w:rPr>
              <w:t xml:space="preserve">on page </w:t>
            </w:r>
            <w:r w:rsidR="007066DB" w:rsidRPr="00FF68F7">
              <w:rPr>
                <w:spacing w:val="-2"/>
              </w:rPr>
              <w:fldChar w:fldCharType="begin"/>
            </w:r>
            <w:r w:rsidR="007066DB" w:rsidRPr="00FF68F7">
              <w:rPr>
                <w:spacing w:val="-2"/>
              </w:rPr>
              <w:instrText xml:space="preserve"> PAGEREF _Ref179700165 \h </w:instrText>
            </w:r>
            <w:r w:rsidR="007066DB" w:rsidRPr="00FF68F7">
              <w:rPr>
                <w:spacing w:val="-2"/>
              </w:rPr>
            </w:r>
            <w:r w:rsidR="007066DB" w:rsidRPr="00FF68F7">
              <w:rPr>
                <w:spacing w:val="-2"/>
              </w:rPr>
              <w:fldChar w:fldCharType="separate"/>
            </w:r>
            <w:ins w:id="2207" w:author="Andersen, Charles W.  (ManTech)" w:date="2019-12-10T15:26:00Z">
              <w:r w:rsidR="00380255">
                <w:rPr>
                  <w:noProof/>
                  <w:spacing w:val="-2"/>
                </w:rPr>
                <w:t>104</w:t>
              </w:r>
            </w:ins>
            <w:del w:id="2208" w:author="Andersen, Charles W.  (ManTech)" w:date="2019-12-10T15:26:00Z">
              <w:r w:rsidR="00B77F99" w:rsidDel="00380255">
                <w:rPr>
                  <w:noProof/>
                  <w:spacing w:val="-2"/>
                </w:rPr>
                <w:delText>4</w:delText>
              </w:r>
            </w:del>
            <w:r w:rsidR="007066DB" w:rsidRPr="00FF68F7">
              <w:rPr>
                <w:spacing w:val="-2"/>
              </w:rPr>
              <w:fldChar w:fldCharType="end"/>
            </w:r>
            <w:r w:rsidR="00FF68F7" w:rsidRPr="00FF68F7">
              <w:rPr>
                <w:spacing w:val="-2"/>
              </w:rPr>
              <w:t>.</w:t>
            </w:r>
          </w:p>
        </w:tc>
      </w:tr>
      <w:tr w:rsidR="0056738A" w:rsidRPr="00CD49F4" w:rsidTr="00100A3E">
        <w:trPr>
          <w:cantSplit/>
        </w:trPr>
        <w:tc>
          <w:tcPr>
            <w:tcW w:w="1962" w:type="dxa"/>
          </w:tcPr>
          <w:p w:rsidR="0056738A" w:rsidRDefault="0056738A" w:rsidP="00D55C94">
            <w:pPr>
              <w:pStyle w:val="aTable0"/>
            </w:pPr>
            <w:r>
              <w:t>Device Name</w:t>
            </w:r>
          </w:p>
        </w:tc>
        <w:tc>
          <w:tcPr>
            <w:tcW w:w="5418" w:type="dxa"/>
          </w:tcPr>
          <w:p w:rsidR="0056738A" w:rsidRDefault="0056738A" w:rsidP="00D55C94">
            <w:pPr>
              <w:pStyle w:val="aTable0"/>
            </w:pPr>
            <w:r>
              <w:t>Hard coded; cannot be changed.</w:t>
            </w:r>
          </w:p>
        </w:tc>
      </w:tr>
      <w:tr w:rsidR="0056738A" w:rsidRPr="00CD49F4" w:rsidTr="00100A3E">
        <w:trPr>
          <w:cantSplit/>
        </w:trPr>
        <w:tc>
          <w:tcPr>
            <w:tcW w:w="1962" w:type="dxa"/>
          </w:tcPr>
          <w:p w:rsidR="0056738A" w:rsidRDefault="0056738A" w:rsidP="00D55C94">
            <w:pPr>
              <w:pStyle w:val="aTable0"/>
            </w:pPr>
            <w:r>
              <w:t>AE Title</w:t>
            </w:r>
          </w:p>
        </w:tc>
        <w:tc>
          <w:tcPr>
            <w:tcW w:w="5418" w:type="dxa"/>
          </w:tcPr>
          <w:p w:rsidR="0056738A" w:rsidRDefault="0056738A" w:rsidP="00D55C94">
            <w:pPr>
              <w:pStyle w:val="aTable0"/>
            </w:pPr>
            <w:r>
              <w:t>Hard coded; cannot be changed.</w:t>
            </w:r>
          </w:p>
        </w:tc>
      </w:tr>
      <w:tr w:rsidR="0056738A" w:rsidRPr="00CD49F4" w:rsidTr="00100A3E">
        <w:trPr>
          <w:cantSplit/>
        </w:trPr>
        <w:tc>
          <w:tcPr>
            <w:tcW w:w="1962" w:type="dxa"/>
          </w:tcPr>
          <w:p w:rsidR="0056738A" w:rsidRDefault="0056738A" w:rsidP="00D55C94">
            <w:pPr>
              <w:pStyle w:val="aTable0"/>
            </w:pPr>
            <w:r>
              <w:t>Host Name</w:t>
            </w:r>
          </w:p>
        </w:tc>
        <w:tc>
          <w:tcPr>
            <w:tcW w:w="5418" w:type="dxa"/>
          </w:tcPr>
          <w:p w:rsidR="0056738A" w:rsidRDefault="0056738A" w:rsidP="00D55C94">
            <w:pPr>
              <w:pStyle w:val="aTable0"/>
            </w:pPr>
            <w:r>
              <w:t>Specifies the computer name or IP address of the DICOM Image Gateway where the images captured from Voxar will be sent for processing.</w:t>
            </w:r>
          </w:p>
        </w:tc>
      </w:tr>
      <w:tr w:rsidR="0056738A" w:rsidRPr="00CD49F4" w:rsidTr="00100A3E">
        <w:trPr>
          <w:cantSplit/>
        </w:trPr>
        <w:tc>
          <w:tcPr>
            <w:tcW w:w="1962" w:type="dxa"/>
          </w:tcPr>
          <w:p w:rsidR="0056738A" w:rsidRDefault="0056738A" w:rsidP="00D55C94">
            <w:pPr>
              <w:pStyle w:val="aTable0"/>
            </w:pPr>
            <w:r>
              <w:t>Port/Socket</w:t>
            </w:r>
            <w:r w:rsidR="0022075C">
              <w:t xml:space="preserve"> #</w:t>
            </w:r>
          </w:p>
        </w:tc>
        <w:tc>
          <w:tcPr>
            <w:tcW w:w="5418" w:type="dxa"/>
          </w:tcPr>
          <w:p w:rsidR="0056738A" w:rsidRDefault="0056738A" w:rsidP="00D55C94">
            <w:pPr>
              <w:pStyle w:val="aTable0"/>
            </w:pPr>
            <w:r>
              <w:t>The port number of DICOM Image Gateway storage process that will be used to receive Voxar image captures.  It is recommended that a separate process (and port) be used for each workstation that is used to capture images from Voxar.</w:t>
            </w:r>
          </w:p>
        </w:tc>
      </w:tr>
      <w:tr w:rsidR="0056738A" w:rsidRPr="00CD49F4" w:rsidTr="00100A3E">
        <w:trPr>
          <w:cantSplit/>
        </w:trPr>
        <w:tc>
          <w:tcPr>
            <w:tcW w:w="1962" w:type="dxa"/>
          </w:tcPr>
          <w:p w:rsidR="0056738A" w:rsidRDefault="0056738A" w:rsidP="00D55C94">
            <w:pPr>
              <w:pStyle w:val="aTable0"/>
            </w:pPr>
            <w:r>
              <w:t>Service</w:t>
            </w:r>
          </w:p>
        </w:tc>
        <w:tc>
          <w:tcPr>
            <w:tcW w:w="5418" w:type="dxa"/>
          </w:tcPr>
          <w:p w:rsidR="0056738A" w:rsidRDefault="0056738A" w:rsidP="00D55C94">
            <w:pPr>
              <w:pStyle w:val="aTable0"/>
            </w:pPr>
            <w:r>
              <w:t>Hard coded; cannot be changed.</w:t>
            </w:r>
          </w:p>
        </w:tc>
      </w:tr>
    </w:tbl>
    <w:p w:rsidR="0056738A" w:rsidRDefault="0056738A">
      <w:pPr>
        <w:pStyle w:val="aSpace"/>
      </w:pPr>
    </w:p>
    <w:p w:rsidR="0056738A" w:rsidRDefault="0056738A">
      <w:pPr>
        <w:pStyle w:val="aSpace"/>
      </w:pPr>
    </w:p>
    <w:tbl>
      <w:tblPr>
        <w:tblW w:w="7380" w:type="dxa"/>
        <w:tblInd w:w="37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firstRow="1" w:lastRow="1" w:firstColumn="1" w:lastColumn="1" w:noHBand="0" w:noVBand="0"/>
      </w:tblPr>
      <w:tblGrid>
        <w:gridCol w:w="1962"/>
        <w:gridCol w:w="5418"/>
      </w:tblGrid>
      <w:tr w:rsidR="0041475A" w:rsidRPr="00CD49F4" w:rsidTr="00100A3E">
        <w:trPr>
          <w:cantSplit/>
        </w:trPr>
        <w:tc>
          <w:tcPr>
            <w:tcW w:w="7380" w:type="dxa"/>
            <w:gridSpan w:val="2"/>
          </w:tcPr>
          <w:p w:rsidR="0041475A" w:rsidRPr="001A613D" w:rsidRDefault="001A613D" w:rsidP="00D62F5E">
            <w:pPr>
              <w:pStyle w:val="aTable0"/>
              <w:rPr>
                <w:b/>
              </w:rPr>
            </w:pPr>
            <w:bookmarkStart w:id="2209" w:name="_WWID10003264"/>
            <w:bookmarkEnd w:id="2205"/>
            <w:r w:rsidRPr="001A613D">
              <w:rPr>
                <w:b/>
              </w:rPr>
              <w:t>VIX Configuration Tab Settings</w:t>
            </w:r>
            <w:r w:rsidR="00701219">
              <w:rPr>
                <w:b/>
              </w:rPr>
              <w:t>: Local Site VIX frame</w:t>
            </w:r>
          </w:p>
        </w:tc>
      </w:tr>
      <w:tr w:rsidR="001A613D" w:rsidRPr="00CD49F4" w:rsidTr="00100A3E">
        <w:trPr>
          <w:cantSplit/>
        </w:trPr>
        <w:tc>
          <w:tcPr>
            <w:tcW w:w="1962" w:type="dxa"/>
          </w:tcPr>
          <w:p w:rsidR="001A613D" w:rsidRDefault="001A613D" w:rsidP="00D62F5E">
            <w:pPr>
              <w:pStyle w:val="aTable0"/>
            </w:pPr>
            <w:r>
              <w:t xml:space="preserve"> Auto-detect</w:t>
            </w:r>
          </w:p>
        </w:tc>
        <w:tc>
          <w:tcPr>
            <w:tcW w:w="5418" w:type="dxa"/>
          </w:tcPr>
          <w:p w:rsidR="001A613D" w:rsidRPr="00E865B8" w:rsidRDefault="001A613D" w:rsidP="00E865B8">
            <w:pPr>
              <w:pStyle w:val="aNorm"/>
              <w:rPr>
                <w:rFonts w:ascii="Arial" w:hAnsi="Arial"/>
                <w:sz w:val="20"/>
                <w:szCs w:val="18"/>
              </w:rPr>
            </w:pPr>
            <w:r w:rsidRPr="00E865B8">
              <w:rPr>
                <w:rFonts w:ascii="Arial" w:hAnsi="Arial"/>
                <w:sz w:val="20"/>
                <w:szCs w:val="18"/>
              </w:rPr>
              <w:t xml:space="preserve">When selected, allows VistARad to find the nearest VIX server by querying the VIX Site Service. </w:t>
            </w:r>
          </w:p>
        </w:tc>
      </w:tr>
      <w:tr w:rsidR="001A613D" w:rsidRPr="00CD49F4" w:rsidTr="00100A3E">
        <w:trPr>
          <w:cantSplit/>
        </w:trPr>
        <w:tc>
          <w:tcPr>
            <w:tcW w:w="1962" w:type="dxa"/>
          </w:tcPr>
          <w:p w:rsidR="001A613D" w:rsidRDefault="001A613D" w:rsidP="00D62F5E">
            <w:pPr>
              <w:pStyle w:val="aTable0"/>
            </w:pPr>
            <w:r>
              <w:t>Specify Site Number</w:t>
            </w:r>
          </w:p>
        </w:tc>
        <w:tc>
          <w:tcPr>
            <w:tcW w:w="5418" w:type="dxa"/>
          </w:tcPr>
          <w:p w:rsidR="001A613D" w:rsidRPr="00E865B8" w:rsidRDefault="001A613D" w:rsidP="001A613D">
            <w:pPr>
              <w:pStyle w:val="aNorm"/>
              <w:rPr>
                <w:rFonts w:ascii="Arial" w:hAnsi="Arial"/>
                <w:sz w:val="20"/>
                <w:szCs w:val="18"/>
              </w:rPr>
            </w:pPr>
            <w:r>
              <w:rPr>
                <w:rFonts w:ascii="Arial" w:hAnsi="Arial"/>
                <w:sz w:val="20"/>
                <w:szCs w:val="18"/>
              </w:rPr>
              <w:t>When Auto-detect is not checked, a site can be found by typing in its correct Site Number in the space provided.</w:t>
            </w:r>
          </w:p>
        </w:tc>
      </w:tr>
      <w:tr w:rsidR="001A613D" w:rsidRPr="00CD49F4" w:rsidTr="00100A3E">
        <w:trPr>
          <w:cantSplit/>
        </w:trPr>
        <w:tc>
          <w:tcPr>
            <w:tcW w:w="1962" w:type="dxa"/>
          </w:tcPr>
          <w:p w:rsidR="001A613D" w:rsidRDefault="001A613D" w:rsidP="00D62F5E">
            <w:pPr>
              <w:pStyle w:val="aTable0"/>
            </w:pPr>
            <w:r>
              <w:t>Specify Connection</w:t>
            </w:r>
          </w:p>
        </w:tc>
        <w:tc>
          <w:tcPr>
            <w:tcW w:w="5418" w:type="dxa"/>
          </w:tcPr>
          <w:p w:rsidR="001A613D" w:rsidRPr="009460A9" w:rsidRDefault="001A613D" w:rsidP="009460A9">
            <w:pPr>
              <w:pStyle w:val="aNorm"/>
              <w:rPr>
                <w:rFonts w:ascii="Arial" w:hAnsi="Arial"/>
                <w:sz w:val="20"/>
                <w:szCs w:val="18"/>
              </w:rPr>
            </w:pPr>
            <w:r w:rsidRPr="009460A9">
              <w:rPr>
                <w:rFonts w:ascii="Arial" w:hAnsi="Arial"/>
                <w:sz w:val="20"/>
                <w:szCs w:val="18"/>
              </w:rPr>
              <w:t xml:space="preserve">When Auto-detect is not checked, VistARad’s Local VIX Server can be specified directly by selecting this button and entering the Host Name and </w:t>
            </w:r>
            <w:r w:rsidR="0022075C" w:rsidRPr="009460A9">
              <w:rPr>
                <w:rFonts w:ascii="Arial" w:hAnsi="Arial"/>
                <w:sz w:val="20"/>
                <w:szCs w:val="18"/>
              </w:rPr>
              <w:br/>
            </w:r>
            <w:r w:rsidRPr="009460A9">
              <w:rPr>
                <w:rFonts w:ascii="Arial" w:hAnsi="Arial"/>
                <w:sz w:val="20"/>
                <w:szCs w:val="18"/>
              </w:rPr>
              <w:t>Port/S</w:t>
            </w:r>
            <w:r w:rsidR="0022075C" w:rsidRPr="009460A9">
              <w:rPr>
                <w:rFonts w:ascii="Arial" w:hAnsi="Arial"/>
                <w:sz w:val="20"/>
                <w:szCs w:val="18"/>
              </w:rPr>
              <w:t>o</w:t>
            </w:r>
            <w:r w:rsidRPr="009460A9">
              <w:rPr>
                <w:rFonts w:ascii="Arial" w:hAnsi="Arial"/>
                <w:sz w:val="20"/>
                <w:szCs w:val="18"/>
              </w:rPr>
              <w:t>cket</w:t>
            </w:r>
            <w:r w:rsidR="0022075C" w:rsidRPr="009460A9">
              <w:rPr>
                <w:rFonts w:ascii="Arial" w:hAnsi="Arial"/>
                <w:sz w:val="20"/>
                <w:szCs w:val="18"/>
              </w:rPr>
              <w:t xml:space="preserve"> </w:t>
            </w:r>
            <w:r w:rsidRPr="009460A9">
              <w:rPr>
                <w:rFonts w:ascii="Arial" w:hAnsi="Arial"/>
                <w:sz w:val="20"/>
                <w:szCs w:val="18"/>
              </w:rPr>
              <w:t>#.</w:t>
            </w:r>
          </w:p>
        </w:tc>
      </w:tr>
      <w:tr w:rsidR="00701219" w:rsidRPr="00CD49F4" w:rsidTr="00100A3E">
        <w:trPr>
          <w:cantSplit/>
        </w:trPr>
        <w:tc>
          <w:tcPr>
            <w:tcW w:w="1962" w:type="dxa"/>
          </w:tcPr>
          <w:p w:rsidR="00701219" w:rsidRDefault="00701219" w:rsidP="00D62F5E">
            <w:pPr>
              <w:pStyle w:val="aTable0"/>
            </w:pPr>
            <w:r>
              <w:t>Test</w:t>
            </w:r>
          </w:p>
        </w:tc>
        <w:tc>
          <w:tcPr>
            <w:tcW w:w="5418" w:type="dxa"/>
          </w:tcPr>
          <w:p w:rsidR="00701219" w:rsidRPr="009460A9" w:rsidRDefault="00EA5E45" w:rsidP="009460A9">
            <w:pPr>
              <w:pStyle w:val="aNorm"/>
              <w:rPr>
                <w:rFonts w:ascii="Arial" w:hAnsi="Arial"/>
                <w:sz w:val="20"/>
                <w:szCs w:val="18"/>
              </w:rPr>
            </w:pPr>
            <w:r w:rsidRPr="009460A9">
              <w:rPr>
                <w:rFonts w:ascii="Arial" w:hAnsi="Arial"/>
                <w:sz w:val="20"/>
                <w:szCs w:val="18"/>
              </w:rPr>
              <w:t>Click Test to check whether connection was achieved after specifying by Site Number or Connection</w:t>
            </w:r>
          </w:p>
        </w:tc>
      </w:tr>
      <w:tr w:rsidR="00EA5E45" w:rsidRPr="00CD49F4" w:rsidTr="00100A3E">
        <w:trPr>
          <w:cantSplit/>
        </w:trPr>
        <w:tc>
          <w:tcPr>
            <w:tcW w:w="1962" w:type="dxa"/>
          </w:tcPr>
          <w:p w:rsidR="00EA5E45" w:rsidRDefault="00EA5E45" w:rsidP="000C6C44">
            <w:pPr>
              <w:pStyle w:val="aTable0"/>
            </w:pPr>
            <w:r>
              <w:t>Enable VIX-assisted remote access</w:t>
            </w:r>
          </w:p>
        </w:tc>
        <w:tc>
          <w:tcPr>
            <w:tcW w:w="5418" w:type="dxa"/>
          </w:tcPr>
          <w:p w:rsidR="00EA5E45" w:rsidRDefault="00EA5E45" w:rsidP="000C6C44">
            <w:pPr>
              <w:pStyle w:val="aNorm"/>
              <w:rPr>
                <w:rFonts w:ascii="Arial" w:hAnsi="Arial"/>
                <w:sz w:val="20"/>
                <w:szCs w:val="18"/>
              </w:rPr>
            </w:pPr>
            <w:r>
              <w:rPr>
                <w:rFonts w:ascii="Arial" w:hAnsi="Arial"/>
                <w:sz w:val="20"/>
                <w:szCs w:val="18"/>
              </w:rPr>
              <w:t>When Auto-detect is not checked, allows VIX to provide non-routed, ad hoc access to remote sites.</w:t>
            </w:r>
          </w:p>
          <w:p w:rsidR="00DF2020" w:rsidRDefault="00DF2020" w:rsidP="000C6C44">
            <w:pPr>
              <w:pStyle w:val="aNorm"/>
              <w:rPr>
                <w:rFonts w:ascii="Arial" w:hAnsi="Arial"/>
                <w:sz w:val="20"/>
                <w:szCs w:val="18"/>
              </w:rPr>
            </w:pPr>
          </w:p>
          <w:p w:rsidR="00DF2020" w:rsidRDefault="00DF2020" w:rsidP="000C6C44">
            <w:pPr>
              <w:pStyle w:val="aNorm"/>
              <w:rPr>
                <w:rFonts w:ascii="Arial" w:hAnsi="Arial"/>
                <w:sz w:val="20"/>
                <w:szCs w:val="18"/>
              </w:rPr>
            </w:pPr>
          </w:p>
          <w:p w:rsidR="00A177E6" w:rsidRDefault="00A177E6" w:rsidP="000C6C44">
            <w:pPr>
              <w:pStyle w:val="aNorm"/>
              <w:rPr>
                <w:rFonts w:ascii="Arial" w:hAnsi="Arial"/>
                <w:sz w:val="20"/>
                <w:szCs w:val="18"/>
              </w:rPr>
            </w:pPr>
          </w:p>
        </w:tc>
      </w:tr>
      <w:tr w:rsidR="00701219" w:rsidRPr="00701219" w:rsidTr="00100A3E">
        <w:trPr>
          <w:cantSplit/>
        </w:trPr>
        <w:tc>
          <w:tcPr>
            <w:tcW w:w="7380" w:type="dxa"/>
            <w:gridSpan w:val="2"/>
          </w:tcPr>
          <w:p w:rsidR="00701219" w:rsidRPr="00701219" w:rsidRDefault="00701219" w:rsidP="00701219">
            <w:pPr>
              <w:pStyle w:val="aTable0"/>
              <w:rPr>
                <w:b/>
              </w:rPr>
            </w:pPr>
            <w:r w:rsidRPr="00701219">
              <w:rPr>
                <w:b/>
              </w:rPr>
              <w:t>VIX Configuration Tab Settings: Monitored Sites frame (controlled by MAGJ REMOTE ACCESS CONTROL security key</w:t>
            </w:r>
            <w:r>
              <w:rPr>
                <w:b/>
              </w:rPr>
              <w:t>)</w:t>
            </w:r>
          </w:p>
        </w:tc>
      </w:tr>
      <w:tr w:rsidR="002F0EDC" w:rsidRPr="00CD49F4" w:rsidTr="00100A3E">
        <w:trPr>
          <w:cantSplit/>
        </w:trPr>
        <w:tc>
          <w:tcPr>
            <w:tcW w:w="1962" w:type="dxa"/>
          </w:tcPr>
          <w:p w:rsidR="002F0EDC" w:rsidRDefault="002F0EDC" w:rsidP="005F79C5">
            <w:pPr>
              <w:pStyle w:val="aTable0"/>
            </w:pPr>
            <w:r>
              <w:t>Monitored Site</w:t>
            </w:r>
            <w:r w:rsidR="005F79C5">
              <w:t xml:space="preserve">s </w:t>
            </w:r>
          </w:p>
        </w:tc>
        <w:tc>
          <w:tcPr>
            <w:tcW w:w="5418" w:type="dxa"/>
          </w:tcPr>
          <w:p w:rsidR="002F0EDC" w:rsidRPr="001A613D" w:rsidRDefault="005F79C5" w:rsidP="009460A9">
            <w:pPr>
              <w:pStyle w:val="aNorm"/>
              <w:rPr>
                <w:rFonts w:ascii="Arial" w:hAnsi="Arial"/>
                <w:b/>
                <w:i/>
                <w:sz w:val="20"/>
                <w:szCs w:val="18"/>
              </w:rPr>
            </w:pPr>
            <w:r w:rsidRPr="009460A9">
              <w:rPr>
                <w:rFonts w:ascii="Arial" w:hAnsi="Arial"/>
                <w:sz w:val="20"/>
                <w:szCs w:val="18"/>
              </w:rPr>
              <w:t xml:space="preserve">The following columns appear under the Monitored Sites frame: </w:t>
            </w:r>
            <w:r w:rsidR="002F0EDC" w:rsidRPr="009460A9">
              <w:rPr>
                <w:rFonts w:ascii="Arial" w:hAnsi="Arial"/>
                <w:sz w:val="20"/>
                <w:szCs w:val="18"/>
              </w:rPr>
              <w:t>Site number, list ID, list name, Site Name, Division Code</w:t>
            </w:r>
          </w:p>
        </w:tc>
      </w:tr>
      <w:tr w:rsidR="00701219" w:rsidRPr="00CD49F4" w:rsidTr="00100A3E">
        <w:trPr>
          <w:cantSplit/>
        </w:trPr>
        <w:tc>
          <w:tcPr>
            <w:tcW w:w="1962" w:type="dxa"/>
          </w:tcPr>
          <w:p w:rsidR="00701219" w:rsidRDefault="00EA5E45" w:rsidP="000C6C44">
            <w:pPr>
              <w:pStyle w:val="aTable0"/>
            </w:pPr>
            <w:r>
              <w:t>New Site</w:t>
            </w:r>
          </w:p>
        </w:tc>
        <w:tc>
          <w:tcPr>
            <w:tcW w:w="5418" w:type="dxa"/>
          </w:tcPr>
          <w:p w:rsidR="00701219" w:rsidRPr="00E865B8" w:rsidRDefault="00725685" w:rsidP="00725685">
            <w:pPr>
              <w:pStyle w:val="aNorm"/>
              <w:rPr>
                <w:rFonts w:ascii="Arial" w:hAnsi="Arial"/>
                <w:sz w:val="20"/>
                <w:szCs w:val="18"/>
              </w:rPr>
            </w:pPr>
            <w:r>
              <w:rPr>
                <w:rFonts w:ascii="Arial" w:hAnsi="Arial"/>
                <w:sz w:val="20"/>
                <w:szCs w:val="18"/>
              </w:rPr>
              <w:t>Click button to add site to list of Monitored sites, specifying by Site Number, Division, Site Name, List Name, and List ID.</w:t>
            </w:r>
          </w:p>
        </w:tc>
      </w:tr>
      <w:tr w:rsidR="00EA5E45" w:rsidRPr="00CD49F4" w:rsidTr="00100A3E">
        <w:trPr>
          <w:cantSplit/>
        </w:trPr>
        <w:tc>
          <w:tcPr>
            <w:tcW w:w="1962" w:type="dxa"/>
          </w:tcPr>
          <w:p w:rsidR="00EA5E45" w:rsidRDefault="00EA5E45" w:rsidP="000C6C44">
            <w:pPr>
              <w:pStyle w:val="aTable0"/>
            </w:pPr>
            <w:r>
              <w:t>Edit Site</w:t>
            </w:r>
          </w:p>
        </w:tc>
        <w:tc>
          <w:tcPr>
            <w:tcW w:w="5418" w:type="dxa"/>
          </w:tcPr>
          <w:p w:rsidR="00EA5E45" w:rsidRPr="00E865B8" w:rsidRDefault="00725685" w:rsidP="001C7003">
            <w:pPr>
              <w:pStyle w:val="aNorm"/>
              <w:rPr>
                <w:rFonts w:ascii="Arial" w:hAnsi="Arial"/>
                <w:sz w:val="20"/>
                <w:szCs w:val="18"/>
              </w:rPr>
            </w:pPr>
            <w:r>
              <w:rPr>
                <w:rFonts w:ascii="Arial" w:hAnsi="Arial"/>
                <w:sz w:val="20"/>
                <w:szCs w:val="18"/>
              </w:rPr>
              <w:t xml:space="preserve">Click button to change information entered </w:t>
            </w:r>
            <w:r w:rsidR="001C7003">
              <w:rPr>
                <w:rFonts w:ascii="Arial" w:hAnsi="Arial"/>
                <w:sz w:val="20"/>
                <w:szCs w:val="18"/>
              </w:rPr>
              <w:t>regarding</w:t>
            </w:r>
            <w:r>
              <w:rPr>
                <w:rFonts w:ascii="Arial" w:hAnsi="Arial"/>
                <w:sz w:val="20"/>
                <w:szCs w:val="18"/>
              </w:rPr>
              <w:t xml:space="preserve"> a Monitored </w:t>
            </w:r>
            <w:r w:rsidR="001C7003">
              <w:rPr>
                <w:rFonts w:ascii="Arial" w:hAnsi="Arial"/>
                <w:sz w:val="20"/>
                <w:szCs w:val="18"/>
              </w:rPr>
              <w:t>S</w:t>
            </w:r>
            <w:r>
              <w:rPr>
                <w:rFonts w:ascii="Arial" w:hAnsi="Arial"/>
                <w:sz w:val="20"/>
                <w:szCs w:val="18"/>
              </w:rPr>
              <w:t>ite.</w:t>
            </w:r>
          </w:p>
        </w:tc>
      </w:tr>
      <w:tr w:rsidR="00EA5E45" w:rsidRPr="00CD49F4" w:rsidTr="00100A3E">
        <w:trPr>
          <w:cantSplit/>
        </w:trPr>
        <w:tc>
          <w:tcPr>
            <w:tcW w:w="1962" w:type="dxa"/>
          </w:tcPr>
          <w:p w:rsidR="00EA5E45" w:rsidRDefault="00EA5E45" w:rsidP="000C6C44">
            <w:pPr>
              <w:pStyle w:val="aTable0"/>
            </w:pPr>
            <w:r>
              <w:t>Delete Site</w:t>
            </w:r>
          </w:p>
        </w:tc>
        <w:tc>
          <w:tcPr>
            <w:tcW w:w="5418" w:type="dxa"/>
          </w:tcPr>
          <w:p w:rsidR="00EA5E45" w:rsidRPr="00E865B8" w:rsidRDefault="00725685" w:rsidP="00725685">
            <w:pPr>
              <w:pStyle w:val="aNorm"/>
              <w:rPr>
                <w:rFonts w:ascii="Arial" w:hAnsi="Arial"/>
                <w:sz w:val="20"/>
                <w:szCs w:val="18"/>
              </w:rPr>
            </w:pPr>
            <w:r>
              <w:rPr>
                <w:rFonts w:ascii="Arial" w:hAnsi="Arial"/>
                <w:sz w:val="20"/>
                <w:szCs w:val="18"/>
              </w:rPr>
              <w:t>Click button to remove a checked site from the list of Monitored Sites.</w:t>
            </w:r>
          </w:p>
        </w:tc>
      </w:tr>
      <w:tr w:rsidR="00EA5E45" w:rsidRPr="00CD49F4" w:rsidTr="00100A3E">
        <w:trPr>
          <w:cantSplit/>
        </w:trPr>
        <w:tc>
          <w:tcPr>
            <w:tcW w:w="1962" w:type="dxa"/>
          </w:tcPr>
          <w:p w:rsidR="00EA5E45" w:rsidRDefault="00EA5E45" w:rsidP="000C6C44">
            <w:pPr>
              <w:pStyle w:val="aTable0"/>
            </w:pPr>
            <w:r>
              <w:t>Test Site</w:t>
            </w:r>
          </w:p>
        </w:tc>
        <w:tc>
          <w:tcPr>
            <w:tcW w:w="5418" w:type="dxa"/>
          </w:tcPr>
          <w:p w:rsidR="00EA5E45" w:rsidRPr="00E865B8" w:rsidRDefault="00EA5E45" w:rsidP="000C6C44">
            <w:pPr>
              <w:pStyle w:val="aNorm"/>
              <w:rPr>
                <w:rFonts w:ascii="Arial" w:hAnsi="Arial"/>
                <w:sz w:val="20"/>
                <w:szCs w:val="18"/>
              </w:rPr>
            </w:pPr>
            <w:r>
              <w:rPr>
                <w:rFonts w:ascii="Arial" w:hAnsi="Arial"/>
                <w:sz w:val="20"/>
                <w:szCs w:val="18"/>
              </w:rPr>
              <w:t xml:space="preserve">Click </w:t>
            </w:r>
            <w:r w:rsidR="00725685">
              <w:rPr>
                <w:rFonts w:ascii="Arial" w:hAnsi="Arial"/>
                <w:sz w:val="20"/>
                <w:szCs w:val="18"/>
              </w:rPr>
              <w:t xml:space="preserve">button </w:t>
            </w:r>
            <w:r>
              <w:rPr>
                <w:rFonts w:ascii="Arial" w:hAnsi="Arial"/>
                <w:sz w:val="20"/>
                <w:szCs w:val="18"/>
              </w:rPr>
              <w:t>to determine whether connection parameters for</w:t>
            </w:r>
            <w:r w:rsidR="00725685">
              <w:rPr>
                <w:rFonts w:ascii="Arial" w:hAnsi="Arial"/>
                <w:sz w:val="20"/>
                <w:szCs w:val="18"/>
              </w:rPr>
              <w:t xml:space="preserve"> monitored sites were successfully retrieved</w:t>
            </w:r>
          </w:p>
        </w:tc>
      </w:tr>
      <w:tr w:rsidR="001C7003" w:rsidRPr="00CD49F4" w:rsidTr="00100A3E">
        <w:trPr>
          <w:cantSplit/>
        </w:trPr>
        <w:tc>
          <w:tcPr>
            <w:tcW w:w="1962" w:type="dxa"/>
          </w:tcPr>
          <w:p w:rsidR="001C7003" w:rsidRDefault="001C7003" w:rsidP="000C6C44">
            <w:pPr>
              <w:pStyle w:val="aTable0"/>
            </w:pPr>
            <w:r>
              <w:t>Enable dictation reminder message</w:t>
            </w:r>
          </w:p>
        </w:tc>
        <w:tc>
          <w:tcPr>
            <w:tcW w:w="5418" w:type="dxa"/>
          </w:tcPr>
          <w:p w:rsidR="001C7003" w:rsidRDefault="001C7003" w:rsidP="000C6C44">
            <w:pPr>
              <w:pStyle w:val="aNorm"/>
              <w:rPr>
                <w:rFonts w:ascii="Arial" w:hAnsi="Arial"/>
                <w:sz w:val="20"/>
                <w:szCs w:val="18"/>
              </w:rPr>
            </w:pPr>
            <w:r>
              <w:rPr>
                <w:rFonts w:ascii="Arial" w:hAnsi="Arial"/>
                <w:sz w:val="20"/>
                <w:szCs w:val="18"/>
              </w:rPr>
              <w:t>Check to enable reminder to change dictation servers; or un-check to disable reminder.</w:t>
            </w:r>
          </w:p>
        </w:tc>
      </w:tr>
    </w:tbl>
    <w:p w:rsidR="00A411C1" w:rsidRDefault="00A411C1" w:rsidP="0097302D">
      <w:pPr>
        <w:pStyle w:val="aNorm"/>
      </w:pPr>
    </w:p>
    <w:p w:rsidR="005B4279" w:rsidRDefault="005B4279" w:rsidP="0097302D">
      <w:pPr>
        <w:pStyle w:val="aNorm"/>
      </w:pPr>
    </w:p>
    <w:p w:rsidR="00100A3E" w:rsidRDefault="00100A3E" w:rsidP="0097302D">
      <w:pPr>
        <w:pStyle w:val="aNorm"/>
        <w:sectPr w:rsidR="00100A3E" w:rsidSect="006A78BF">
          <w:headerReference w:type="even" r:id="rId154"/>
          <w:headerReference w:type="default" r:id="rId155"/>
          <w:headerReference w:type="first" r:id="rId156"/>
          <w:footnotePr>
            <w:numFmt w:val="chicago"/>
            <w:numRestart w:val="eachPage"/>
          </w:footnotePr>
          <w:pgSz w:w="12240" w:h="15840" w:code="1"/>
          <w:pgMar w:top="1800" w:right="1800" w:bottom="1800" w:left="1800" w:header="900" w:footer="900" w:gutter="0"/>
          <w:cols w:space="720"/>
          <w:titlePg/>
          <w:docGrid w:linePitch="360"/>
        </w:sectPr>
      </w:pPr>
    </w:p>
    <w:p w:rsidR="00BC35DB" w:rsidRDefault="00084380">
      <w:pPr>
        <w:pStyle w:val="Heading1"/>
      </w:pPr>
      <w:bookmarkStart w:id="2210" w:name="_WWID10001574"/>
      <w:bookmarkStart w:id="2211" w:name="_Ref137008021"/>
      <w:bookmarkStart w:id="2212" w:name="_Ref137009222"/>
      <w:bookmarkStart w:id="2213" w:name="_Ref137009225"/>
      <w:bookmarkStart w:id="2214" w:name="_WWImgID10004665"/>
      <w:bookmarkStart w:id="2215" w:name="_VistARad_and_Routing"/>
      <w:bookmarkStart w:id="2216" w:name="_Toc508192055"/>
      <w:bookmarkEnd w:id="2209"/>
      <w:bookmarkEnd w:id="2215"/>
      <w:r>
        <w:rPr>
          <w:noProof/>
        </w:rPr>
        <mc:AlternateContent>
          <mc:Choice Requires="wps">
            <w:drawing>
              <wp:anchor distT="0" distB="0" distL="114300" distR="114300" simplePos="0" relativeHeight="251665920" behindDoc="0" locked="0" layoutInCell="1" allowOverlap="1">
                <wp:simplePos x="0" y="0"/>
                <wp:positionH relativeFrom="column">
                  <wp:posOffset>3409950</wp:posOffset>
                </wp:positionH>
                <wp:positionV relativeFrom="paragraph">
                  <wp:posOffset>-733425</wp:posOffset>
                </wp:positionV>
                <wp:extent cx="2352675" cy="542925"/>
                <wp:effectExtent l="9525" t="9525" r="9525" b="9525"/>
                <wp:wrapNone/>
                <wp:docPr id="226" name="Rectangle 1170" descr="image for formatting purposes only"/>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542925"/>
                        </a:xfrm>
                        <a:prstGeom prst="rect">
                          <a:avLst/>
                        </a:prstGeom>
                        <a:solidFill>
                          <a:srgbClr val="FFFFFF"/>
                        </a:solidFill>
                        <a:ln w="12700" algn="ctr">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AE8B5" id="Rectangle 1170" o:spid="_x0000_s1026" alt="image for formatting purposes only" style="position:absolute;margin-left:268.5pt;margin-top:-57.75pt;width:185.25pt;height:42.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" strokecolor="white" strokeweight="1pt">
                <v:stroke dashstyle="dash"/>
                <v:shadow color="#868686"/>
              </v:rect>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-704850</wp:posOffset>
                </wp:positionH>
                <wp:positionV relativeFrom="paragraph">
                  <wp:posOffset>-685800</wp:posOffset>
                </wp:positionV>
                <wp:extent cx="2622550" cy="270510"/>
                <wp:effectExtent l="0" t="0" r="0" b="0"/>
                <wp:wrapSquare wrapText="left"/>
                <wp:docPr id="225" name="Rectangle 878"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0" cy="27051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78" o:spid="_x0000_s1035" alt="image here only for formatting purposes" style="position:absolute;margin-left:-55.5pt;margin-top:-54pt;width:206.5pt;height:21.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" stroked="f">
                <v:textbox>
                  <w:txbxContent>
                    <w:p w:rsidR="00712887" w:rsidRDefault="00712887"/>
                  </w:txbxContent>
                </v:textbox>
                <w10:wrap type="square" side="left"/>
              </v:rect>
            </w:pict>
          </mc:Fallback>
        </mc:AlternateContent>
      </w:r>
      <w:bookmarkEnd w:id="2214"/>
      <w:r w:rsidR="00347283">
        <w:t>Using VistARad for Teleradiology</w:t>
      </w:r>
      <w:bookmarkEnd w:id="2211"/>
      <w:bookmarkEnd w:id="2212"/>
      <w:bookmarkEnd w:id="2213"/>
      <w:bookmarkEnd w:id="2216"/>
    </w:p>
    <w:p w:rsidR="00C06D4C" w:rsidRDefault="00C06D4C" w:rsidP="00A82507">
      <w:pPr>
        <w:pStyle w:val="aNormSnug"/>
      </w:pPr>
      <w:bookmarkStart w:id="2217" w:name="_WWID10001578"/>
      <w:bookmarkEnd w:id="2210"/>
      <w:r>
        <w:t>This chapter covers:</w:t>
      </w:r>
    </w:p>
    <w:p w:rsidR="00380B84" w:rsidRDefault="00380B84" w:rsidP="006F68A8">
      <w:pPr>
        <w:pStyle w:val="aNormSnug"/>
        <w:numPr>
          <w:ilvl w:val="0"/>
          <w:numId w:val="17"/>
        </w:numPr>
      </w:pPr>
      <w:r>
        <w:fldChar w:fldCharType="begin" w:fldLock="1"/>
      </w:r>
      <w:r>
        <w:instrText xml:space="preserve"> REF _Ref137955805 \h </w:instrText>
      </w:r>
      <w:r w:rsidR="00C06D4C">
        <w:instrText xml:space="preserve"> \* MERGEFORMAT </w:instrText>
      </w:r>
      <w:r>
        <w:fldChar w:fldCharType="separate"/>
      </w:r>
      <w:r w:rsidR="0093607B">
        <w:t>VistARad and Routing</w:t>
      </w:r>
      <w:r>
        <w:fldChar w:fldCharType="end"/>
      </w:r>
    </w:p>
    <w:p w:rsidR="00BC35DB" w:rsidRDefault="00BC35DB" w:rsidP="006F68A8">
      <w:pPr>
        <w:pStyle w:val="aNormSnug"/>
        <w:numPr>
          <w:ilvl w:val="0"/>
          <w:numId w:val="17"/>
        </w:numPr>
      </w:pPr>
      <w:r>
        <w:fldChar w:fldCharType="begin" w:fldLock="1"/>
      </w:r>
      <w:r>
        <w:instrText xml:space="preserve"> REF _Ref136154563 \h </w:instrText>
      </w:r>
      <w:r w:rsidR="00C06D4C">
        <w:instrText xml:space="preserve"> \* MERGEFORMAT </w:instrText>
      </w:r>
      <w:r>
        <w:fldChar w:fldCharType="separate"/>
      </w:r>
      <w:r w:rsidR="0093607B">
        <w:t>Using On-Demand Routing</w:t>
      </w:r>
      <w:r>
        <w:fldChar w:fldCharType="end"/>
      </w:r>
      <w:bookmarkStart w:id="2218" w:name="_WWID10003846"/>
    </w:p>
    <w:bookmarkEnd w:id="2218"/>
    <w:p w:rsidR="00BC35DB" w:rsidRDefault="00BC35DB" w:rsidP="006F68A8">
      <w:pPr>
        <w:pStyle w:val="aNormSnug"/>
        <w:numPr>
          <w:ilvl w:val="0"/>
          <w:numId w:val="17"/>
        </w:numPr>
      </w:pPr>
      <w:r>
        <w:fldChar w:fldCharType="begin" w:fldLock="1"/>
      </w:r>
      <w:r>
        <w:instrText xml:space="preserve"> REF _Ref136330353 \h </w:instrText>
      </w:r>
      <w:r w:rsidR="00C06D4C">
        <w:instrText xml:space="preserve"> \* MERGEFORMAT </w:instrText>
      </w:r>
      <w:r>
        <w:fldChar w:fldCharType="separate"/>
      </w:r>
      <w:r w:rsidR="0093607B">
        <w:t>Routed Exams and Remote Reading</w:t>
      </w:r>
      <w:r>
        <w:fldChar w:fldCharType="end"/>
      </w:r>
      <w:bookmarkStart w:id="2219" w:name="_WWID10003847"/>
    </w:p>
    <w:p w:rsidR="00BC35DB" w:rsidRDefault="00BC35DB">
      <w:pPr>
        <w:pStyle w:val="aSpaceBorder"/>
      </w:pPr>
      <w:bookmarkStart w:id="2220" w:name="_WWID10001579"/>
      <w:bookmarkEnd w:id="2217"/>
      <w:bookmarkEnd w:id="2219"/>
    </w:p>
    <w:p w:rsidR="00BC35DB" w:rsidRDefault="00BC35DB">
      <w:pPr>
        <w:pStyle w:val="aSpace"/>
      </w:pPr>
      <w:bookmarkStart w:id="2221" w:name="_WWID10001580"/>
      <w:bookmarkEnd w:id="2220"/>
    </w:p>
    <w:p w:rsidR="00380B84" w:rsidRDefault="00347283">
      <w:pPr>
        <w:pStyle w:val="Heading2"/>
      </w:pPr>
      <w:bookmarkStart w:id="2222" w:name="_WWID10001581"/>
      <w:bookmarkStart w:id="2223" w:name="_WWID10002896"/>
      <w:bookmarkStart w:id="2224" w:name="_Ref136154562"/>
      <w:bookmarkStart w:id="2225" w:name="_Ref137955805"/>
      <w:bookmarkStart w:id="2226" w:name="_Toc508192056"/>
      <w:bookmarkEnd w:id="2221"/>
      <w:r>
        <w:t>VistARad and Routing</w:t>
      </w:r>
      <w:bookmarkEnd w:id="2225"/>
      <w:bookmarkEnd w:id="2226"/>
    </w:p>
    <w:p w:rsidR="00084AC6" w:rsidRDefault="00BC35DB">
      <w:pPr>
        <w:pStyle w:val="aNorm"/>
      </w:pPr>
      <w:r>
        <w:fldChar w:fldCharType="begin"/>
      </w:r>
      <w:r w:rsidR="00333911">
        <w:instrText xml:space="preserve"> xe "routing: described</w:instrText>
      </w:r>
      <w:r>
        <w:instrText>"</w:instrText>
      </w:r>
      <w:r>
        <w:fldChar w:fldCharType="end"/>
      </w:r>
      <w:r w:rsidR="00347283">
        <w:fldChar w:fldCharType="begin"/>
      </w:r>
      <w:r w:rsidR="00347283">
        <w:instrText xml:space="preserve"> xe "teleradiology" </w:instrText>
      </w:r>
      <w:r w:rsidR="00347283">
        <w:fldChar w:fldCharType="end"/>
      </w:r>
      <w:r w:rsidR="00347283">
        <w:t>In VistA</w:t>
      </w:r>
      <w:r w:rsidR="00FC0F7B">
        <w:t xml:space="preserve"> Imaging</w:t>
      </w:r>
      <w:r w:rsidR="00347283">
        <w:t xml:space="preserve">, </w:t>
      </w:r>
      <w:r w:rsidR="00347283" w:rsidRPr="00585A88">
        <w:rPr>
          <w:rStyle w:val="Emphasis"/>
        </w:rPr>
        <w:t>r</w:t>
      </w:r>
      <w:r w:rsidRPr="00585A88">
        <w:rPr>
          <w:rStyle w:val="Emphasis"/>
        </w:rPr>
        <w:t>outing</w:t>
      </w:r>
      <w:r>
        <w:rPr>
          <w:rStyle w:val="Emphasis"/>
        </w:rPr>
        <w:t xml:space="preserve"> </w:t>
      </w:r>
      <w:r>
        <w:t>is the process by which a copy of an exam acquired at one site is sent to a remote location for interpretation</w:t>
      </w:r>
      <w:r w:rsidR="00347283">
        <w:t>, review</w:t>
      </w:r>
      <w:r w:rsidR="00380B84">
        <w:t xml:space="preserve">, </w:t>
      </w:r>
      <w:r w:rsidR="00080DE5">
        <w:t>or other purposes</w:t>
      </w:r>
      <w:r>
        <w:t>.</w:t>
      </w:r>
      <w:bookmarkStart w:id="2227" w:name="_WWID10003138"/>
      <w:r w:rsidR="00347283">
        <w:t xml:space="preserve"> </w:t>
      </w:r>
      <w:r w:rsidR="00084AC6">
        <w:t>When routing is used to support off-site interpretation, the routed copy of the exam can be reviewed without the delays imposed by a wide area network, while still allowing results to be entered into the originating site’s VistA system</w:t>
      </w:r>
      <w:r w:rsidR="00084AC6" w:rsidRPr="00C3285E">
        <w:t>.</w:t>
      </w:r>
    </w:p>
    <w:p w:rsidR="00084AC6" w:rsidRDefault="00084AC6">
      <w:pPr>
        <w:pStyle w:val="aNorm"/>
      </w:pPr>
      <w:r>
        <w:t>When routing is used:</w:t>
      </w:r>
      <w:bookmarkStart w:id="2228" w:name="_WWID10007289"/>
    </w:p>
    <w:bookmarkEnd w:id="2228"/>
    <w:p w:rsidR="00380B84" w:rsidRDefault="00084AC6" w:rsidP="006F68A8">
      <w:pPr>
        <w:pStyle w:val="aNorm"/>
        <w:numPr>
          <w:ilvl w:val="0"/>
          <w:numId w:val="169"/>
        </w:numPr>
        <w:tabs>
          <w:tab w:val="clear" w:pos="360"/>
        </w:tabs>
      </w:pPr>
      <w:r>
        <w:t>E</w:t>
      </w:r>
      <w:r w:rsidR="00380B84">
        <w:t xml:space="preserve">xams can be </w:t>
      </w:r>
      <w:r w:rsidR="00347283">
        <w:t xml:space="preserve">automatically </w:t>
      </w:r>
      <w:r w:rsidR="00380B84">
        <w:t>routed</w:t>
      </w:r>
      <w:r w:rsidR="00347283">
        <w:t xml:space="preserve"> as soon as they are acquired using a site-specific set </w:t>
      </w:r>
      <w:r w:rsidR="00380B84">
        <w:t>of rules.</w:t>
      </w:r>
      <w:bookmarkStart w:id="2229" w:name="_WWID10007290"/>
    </w:p>
    <w:bookmarkEnd w:id="2229"/>
    <w:p w:rsidR="00084AC6" w:rsidRDefault="00084AC6" w:rsidP="006F68A8">
      <w:pPr>
        <w:pStyle w:val="aNorm"/>
        <w:numPr>
          <w:ilvl w:val="0"/>
          <w:numId w:val="169"/>
        </w:numPr>
        <w:tabs>
          <w:tab w:val="clear" w:pos="360"/>
        </w:tabs>
      </w:pPr>
      <w:r>
        <w:t>A</w:t>
      </w:r>
      <w:r w:rsidR="00347283">
        <w:t xml:space="preserve"> VistARad workstation can be set up </w:t>
      </w:r>
      <w:r w:rsidR="00380B84">
        <w:t>to route exams on</w:t>
      </w:r>
      <w:r w:rsidR="00095EA0">
        <w:t xml:space="preserve"> </w:t>
      </w:r>
      <w:r w:rsidR="00380B84">
        <w:t>demand</w:t>
      </w:r>
      <w:bookmarkStart w:id="2230" w:name="_WWID10007291"/>
      <w:r w:rsidR="00095EA0">
        <w:t>.</w:t>
      </w:r>
    </w:p>
    <w:bookmarkEnd w:id="2230"/>
    <w:p w:rsidR="00BC35DB" w:rsidRDefault="00084AC6" w:rsidP="006F68A8">
      <w:pPr>
        <w:pStyle w:val="aNorm"/>
        <w:numPr>
          <w:ilvl w:val="0"/>
          <w:numId w:val="169"/>
        </w:numPr>
        <w:tabs>
          <w:tab w:val="clear" w:pos="360"/>
        </w:tabs>
      </w:pPr>
      <w:r>
        <w:t xml:space="preserve">A VistARad workstation can be used to </w:t>
      </w:r>
      <w:r w:rsidR="00380B84">
        <w:t>interpret copies of exams routed from other sites (remote reading).</w:t>
      </w:r>
      <w:bookmarkStart w:id="2231" w:name="_WWID10001585"/>
      <w:bookmarkEnd w:id="2224"/>
      <w:bookmarkEnd w:id="2227"/>
    </w:p>
    <w:bookmarkEnd w:id="2231"/>
    <w:p w:rsidR="00BC35DB" w:rsidRDefault="00BC35DB">
      <w:pPr>
        <w:pStyle w:val="aNorm"/>
      </w:pPr>
      <w:r>
        <w:rPr>
          <w:rStyle w:val="bLeadin"/>
        </w:rPr>
        <w:t xml:space="preserve">Note  </w:t>
      </w:r>
      <w:r w:rsidR="00380B84">
        <w:t>The following sections describe routing only as it applies to VistARad.</w:t>
      </w:r>
      <w:r w:rsidR="00347283">
        <w:t xml:space="preserve"> </w:t>
      </w:r>
      <w:r w:rsidR="00380B84">
        <w:t xml:space="preserve">For </w:t>
      </w:r>
      <w:r w:rsidR="00080DE5">
        <w:t xml:space="preserve">general </w:t>
      </w:r>
      <w:r w:rsidR="00380B84">
        <w:t xml:space="preserve">information about routing, </w:t>
      </w:r>
      <w:r>
        <w:t xml:space="preserve">refer to the </w:t>
      </w:r>
      <w:r w:rsidR="00380B84">
        <w:rPr>
          <w:rStyle w:val="Emphasis"/>
        </w:rPr>
        <w:t xml:space="preserve">VistA Imaging </w:t>
      </w:r>
      <w:r>
        <w:rPr>
          <w:rStyle w:val="Emphasis"/>
        </w:rPr>
        <w:t>Routing User Guide</w:t>
      </w:r>
      <w:r>
        <w:t>.</w:t>
      </w:r>
      <w:bookmarkStart w:id="2232" w:name="_WWID10002913"/>
    </w:p>
    <w:p w:rsidR="00BC35DB" w:rsidRDefault="00BC35DB">
      <w:pPr>
        <w:pStyle w:val="Heading2"/>
      </w:pPr>
      <w:bookmarkStart w:id="2233" w:name="_WWID10001592"/>
      <w:bookmarkStart w:id="2234" w:name="_Ref136154563"/>
      <w:bookmarkStart w:id="2235" w:name="_Using_On-Demand_Routing"/>
      <w:bookmarkStart w:id="2236" w:name="_Toc508192057"/>
      <w:bookmarkEnd w:id="2222"/>
      <w:bookmarkEnd w:id="2223"/>
      <w:bookmarkEnd w:id="2232"/>
      <w:bookmarkEnd w:id="2235"/>
      <w:r>
        <w:t>Using On-Demand Routing</w:t>
      </w:r>
      <w:bookmarkEnd w:id="2234"/>
      <w:bookmarkEnd w:id="2236"/>
    </w:p>
    <w:bookmarkEnd w:id="2233"/>
    <w:p w:rsidR="00BC35DB" w:rsidRDefault="00BC35DB">
      <w:pPr>
        <w:pStyle w:val="aNorm"/>
      </w:pPr>
      <w:r w:rsidRPr="00813915">
        <w:fldChar w:fldCharType="begin"/>
      </w:r>
      <w:r w:rsidRPr="00813915">
        <w:instrText xml:space="preserve"> xe "routing: </w:instrText>
      </w:r>
      <w:r w:rsidR="000D6833">
        <w:instrText xml:space="preserve">on-demand, </w:instrText>
      </w:r>
      <w:r w:rsidRPr="00813915">
        <w:instrText>using"</w:instrText>
      </w:r>
      <w:r w:rsidRPr="00813915">
        <w:fldChar w:fldCharType="end"/>
      </w:r>
      <w:r w:rsidRPr="00813915">
        <w:fldChar w:fldCharType="begin"/>
      </w:r>
      <w:r w:rsidRPr="00813915">
        <w:instrText xml:space="preserve"> xe "on-demand routing</w:instrText>
      </w:r>
      <w:r>
        <w:instrText>"</w:instrText>
      </w:r>
      <w:r w:rsidRPr="00813915">
        <w:fldChar w:fldCharType="end"/>
      </w:r>
      <w:r w:rsidRPr="00813915">
        <w:fldChar w:fldCharType="begin"/>
      </w:r>
      <w:r w:rsidRPr="00813915">
        <w:instrText xml:space="preserve"> xe "Route Request dialog"</w:instrText>
      </w:r>
      <w:r w:rsidRPr="00813915">
        <w:fldChar w:fldCharType="end"/>
      </w:r>
      <w:r>
        <w:fldChar w:fldCharType="begin"/>
      </w:r>
      <w:r>
        <w:instrText xml:space="preserve"> xe "exams: routing on-demand" </w:instrText>
      </w:r>
      <w:r>
        <w:fldChar w:fldCharType="end"/>
      </w:r>
      <w:r w:rsidR="00380B84">
        <w:t xml:space="preserve">On-demand routing is used to send a </w:t>
      </w:r>
      <w:r>
        <w:t>copy of an exam to another location for interpretation</w:t>
      </w:r>
      <w:r w:rsidR="0093607B">
        <w:t xml:space="preserve"> or other purposes</w:t>
      </w:r>
      <w:r>
        <w:t>.</w:t>
      </w:r>
      <w:r w:rsidR="00347283">
        <w:t xml:space="preserve"> </w:t>
      </w:r>
      <w:r w:rsidR="00080DE5">
        <w:t>You can also use on-demand routing to pull a local copy of an exam to your workstation from a remote location.</w:t>
      </w:r>
      <w:r w:rsidR="00347283">
        <w:t xml:space="preserve"> </w:t>
      </w:r>
      <w:bookmarkStart w:id="2237" w:name="_WWID10001593"/>
    </w:p>
    <w:p w:rsidR="0093607B" w:rsidRDefault="0093607B">
      <w:pPr>
        <w:pStyle w:val="aNorm"/>
      </w:pPr>
      <w:r>
        <w:t>To use on-demand routing, you must hold the MAGJ DEMAND ROUTE security key or the MAGJ DEMAND ROUTE DICOM security key.</w:t>
      </w:r>
    </w:p>
    <w:bookmarkEnd w:id="2237"/>
    <w:p w:rsidR="00BC35DB" w:rsidRDefault="00BC35DB">
      <w:pPr>
        <w:pStyle w:val="aNorm"/>
      </w:pPr>
      <w:r>
        <w:t xml:space="preserve">If </w:t>
      </w:r>
      <w:r w:rsidRPr="00C3285E">
        <w:t>you are frequently using on-demand routing for the same sorts of exams, contact your Imaging Coordinator</w:t>
      </w:r>
      <w:r>
        <w:t>.</w:t>
      </w:r>
      <w:r w:rsidR="00347283">
        <w:t xml:space="preserve"> </w:t>
      </w:r>
      <w:r w:rsidR="00585A88">
        <w:t xml:space="preserve">This person </w:t>
      </w:r>
      <w:r>
        <w:t xml:space="preserve">can determine if </w:t>
      </w:r>
      <w:r w:rsidR="00380B84">
        <w:t>automatic routing can be used to improve turnaround times</w:t>
      </w:r>
      <w:r w:rsidRPr="00C3285E">
        <w:t>.</w:t>
      </w:r>
      <w:bookmarkStart w:id="2238" w:name="_WWID10001594"/>
    </w:p>
    <w:bookmarkEnd w:id="2238"/>
    <w:p w:rsidR="00BC35DB" w:rsidRDefault="00347283">
      <w:pPr>
        <w:pStyle w:val="aNorm"/>
      </w:pPr>
      <w:r>
        <w:rPr>
          <w:rStyle w:val="bLeadin"/>
        </w:rPr>
        <w:t xml:space="preserve">Note  </w:t>
      </w:r>
      <w:r>
        <w:t xml:space="preserve">On-demand routing, if overused, can reduce the overall performance of the wide area network that connects sites in a routing system. </w:t>
      </w:r>
      <w:bookmarkStart w:id="2239" w:name="_WWID10001595"/>
      <w:r w:rsidR="00380B84">
        <w:t>Whenever it is practical to do so, c</w:t>
      </w:r>
      <w:r w:rsidR="00BC35DB">
        <w:t>onsider performing on-demand routing during non-peak hours.</w:t>
      </w:r>
    </w:p>
    <w:bookmarkEnd w:id="2239"/>
    <w:p w:rsidR="00BC35DB" w:rsidRDefault="00BC35DB">
      <w:pPr>
        <w:pStyle w:val="aProcHead"/>
      </w:pPr>
      <w:r>
        <w:t>To use on-demand routing</w:t>
      </w:r>
      <w:bookmarkStart w:id="2240" w:name="_WWID10001601"/>
    </w:p>
    <w:bookmarkEnd w:id="2240"/>
    <w:p w:rsidR="00BC35DB" w:rsidRDefault="00BC35DB" w:rsidP="006F68A8">
      <w:pPr>
        <w:pStyle w:val="aNorm"/>
        <w:numPr>
          <w:ilvl w:val="0"/>
          <w:numId w:val="111"/>
        </w:numPr>
      </w:pPr>
      <w:r>
        <w:t>L</w:t>
      </w:r>
      <w:r w:rsidRPr="00C3285E">
        <w:t>og in</w:t>
      </w:r>
      <w:r w:rsidR="00223118">
        <w:t xml:space="preserve"> </w:t>
      </w:r>
      <w:r w:rsidRPr="00C3285E">
        <w:t>to</w:t>
      </w:r>
      <w:r w:rsidR="00380B84">
        <w:t xml:space="preserve"> the VistA System at</w:t>
      </w:r>
      <w:r w:rsidRPr="00C3285E">
        <w:t xml:space="preserve"> the </w:t>
      </w:r>
      <w:r>
        <w:t>site</w:t>
      </w:r>
      <w:r w:rsidRPr="00C3285E">
        <w:t xml:space="preserve"> where the exams to be routed </w:t>
      </w:r>
      <w:r>
        <w:t>were acquired</w:t>
      </w:r>
      <w:r w:rsidRPr="00C3285E">
        <w:t>.</w:t>
      </w:r>
      <w:bookmarkStart w:id="2241" w:name="_WWID10001602"/>
    </w:p>
    <w:bookmarkEnd w:id="2241"/>
    <w:p w:rsidR="00BC35DB" w:rsidRDefault="00BC35DB" w:rsidP="006F68A8">
      <w:pPr>
        <w:pStyle w:val="aNorm"/>
        <w:numPr>
          <w:ilvl w:val="0"/>
          <w:numId w:val="111"/>
        </w:numPr>
      </w:pPr>
      <w:r>
        <w:t xml:space="preserve">In </w:t>
      </w:r>
      <w:r w:rsidR="00380B84">
        <w:t>the Manager</w:t>
      </w:r>
      <w:r>
        <w:t>, s</w:t>
      </w:r>
      <w:r w:rsidRPr="00C3285E">
        <w:t xml:space="preserve">elect the exams you want to </w:t>
      </w:r>
      <w:r>
        <w:t>route</w:t>
      </w:r>
      <w:r w:rsidRPr="00C3285E">
        <w:t>.</w:t>
      </w:r>
      <w:bookmarkStart w:id="2242" w:name="_WWID10001603"/>
    </w:p>
    <w:bookmarkEnd w:id="2242"/>
    <w:p w:rsidR="00BC35DB" w:rsidRDefault="00BC35DB" w:rsidP="006F68A8">
      <w:pPr>
        <w:pStyle w:val="aNorm"/>
        <w:numPr>
          <w:ilvl w:val="0"/>
          <w:numId w:val="111"/>
        </w:numPr>
      </w:pPr>
      <w:r w:rsidRPr="00C3285E">
        <w:t xml:space="preserve">Click the </w:t>
      </w:r>
      <w:r>
        <w:rPr>
          <w:rStyle w:val="Strong"/>
        </w:rPr>
        <w:t>Route Exams</w:t>
      </w:r>
      <w:r w:rsidRPr="00C3285E">
        <w:t xml:space="preserve"> button, located </w:t>
      </w:r>
      <w:r>
        <w:t>near</w:t>
      </w:r>
      <w:r w:rsidRPr="00C3285E">
        <w:t xml:space="preserve"> the upper right corner of the </w:t>
      </w:r>
      <w:r>
        <w:t>Manager window</w:t>
      </w:r>
      <w:r w:rsidRPr="00C3285E">
        <w:t>.</w:t>
      </w:r>
      <w:r>
        <w:t xml:space="preserve"> (This button is displayed </w:t>
      </w:r>
      <w:r w:rsidR="009A01C0">
        <w:t xml:space="preserve">only </w:t>
      </w:r>
      <w:r>
        <w:t xml:space="preserve">if you have </w:t>
      </w:r>
      <w:r w:rsidR="0093607B">
        <w:t>a routing-related security key</w:t>
      </w:r>
      <w:r>
        <w:t>.)</w:t>
      </w:r>
      <w:bookmarkStart w:id="2243" w:name="_WWID10001605"/>
    </w:p>
    <w:bookmarkEnd w:id="2243"/>
    <w:p w:rsidR="00BC35DB" w:rsidRDefault="00BC35DB" w:rsidP="006F68A8">
      <w:pPr>
        <w:pStyle w:val="aNorm"/>
        <w:numPr>
          <w:ilvl w:val="0"/>
          <w:numId w:val="111"/>
        </w:numPr>
      </w:pPr>
      <w:r w:rsidRPr="00C3285E">
        <w:t>When the Route Request dialog opens, make sure all the exams you selected are shown.</w:t>
      </w:r>
      <w:bookmarkStart w:id="2244" w:name="_WWID10001606"/>
    </w:p>
    <w:bookmarkEnd w:id="2244"/>
    <w:p w:rsidR="00BC35DB" w:rsidRDefault="00BC35DB">
      <w:pPr>
        <w:pStyle w:val="aNorm2"/>
      </w:pPr>
      <w:r>
        <w:rPr>
          <w:rStyle w:val="bLeadin"/>
        </w:rPr>
        <w:t xml:space="preserve">Note  </w:t>
      </w:r>
      <w:r>
        <w:t>If</w:t>
      </w:r>
      <w:r w:rsidR="00DD3072">
        <w:t xml:space="preserve"> a selected exam </w:t>
      </w:r>
      <w:r w:rsidR="00FC0F7B">
        <w:t>is not on the i</w:t>
      </w:r>
      <w:r>
        <w:t xml:space="preserve">mage </w:t>
      </w:r>
      <w:r w:rsidR="00FC0F7B">
        <w:t>shares</w:t>
      </w:r>
      <w:r w:rsidRPr="00C3285E">
        <w:t xml:space="preserve">, a message will appear at the bottom of the Route Request </w:t>
      </w:r>
      <w:r>
        <w:t xml:space="preserve">dialog </w:t>
      </w:r>
      <w:r w:rsidRPr="00C3285E">
        <w:t xml:space="preserve">indicating that exam has been requested from the </w:t>
      </w:r>
      <w:r w:rsidR="00380B84">
        <w:t>archive</w:t>
      </w:r>
      <w:r w:rsidRPr="00C3285E">
        <w:t>.</w:t>
      </w:r>
      <w:r w:rsidR="00347283">
        <w:t xml:space="preserve"> </w:t>
      </w:r>
      <w:r>
        <w:t xml:space="preserve">Until the exam has been retrieved from the </w:t>
      </w:r>
      <w:r w:rsidR="00380B84">
        <w:t>archive</w:t>
      </w:r>
      <w:r>
        <w:t xml:space="preserve">, it is not available for </w:t>
      </w:r>
      <w:r w:rsidRPr="00C3285E">
        <w:t>on-demand routing.</w:t>
      </w:r>
      <w:bookmarkStart w:id="2245" w:name="_WWID10001607"/>
    </w:p>
    <w:bookmarkEnd w:id="2245"/>
    <w:p w:rsidR="0093607B" w:rsidRDefault="0093607B" w:rsidP="006F68A8">
      <w:pPr>
        <w:pStyle w:val="aNorm"/>
        <w:keepNext/>
        <w:numPr>
          <w:ilvl w:val="0"/>
          <w:numId w:val="111"/>
        </w:numPr>
      </w:pPr>
      <w:r>
        <w:t>Indicate where you want each exam sent.</w:t>
      </w:r>
    </w:p>
    <w:p w:rsidR="0093607B" w:rsidRDefault="0093607B" w:rsidP="006F68A8">
      <w:pPr>
        <w:pStyle w:val="aNorm"/>
        <w:numPr>
          <w:ilvl w:val="1"/>
          <w:numId w:val="111"/>
        </w:numPr>
      </w:pPr>
      <w:r>
        <w:t xml:space="preserve">To send exams to specific locations, click the fields in the </w:t>
      </w:r>
      <w:r>
        <w:rPr>
          <w:rStyle w:val="Strong"/>
        </w:rPr>
        <w:t xml:space="preserve">Route To </w:t>
      </w:r>
      <w:r w:rsidRPr="00C3285E">
        <w:t xml:space="preserve">column </w:t>
      </w:r>
      <w:r>
        <w:t>for each exam, and select a location.</w:t>
      </w:r>
    </w:p>
    <w:p w:rsidR="0093607B" w:rsidRDefault="0093607B" w:rsidP="006F68A8">
      <w:pPr>
        <w:pStyle w:val="aNorm"/>
        <w:numPr>
          <w:ilvl w:val="1"/>
          <w:numId w:val="111"/>
        </w:numPr>
      </w:pPr>
      <w:r>
        <w:t xml:space="preserve">To send all exams to the same location, use the </w:t>
      </w:r>
      <w:r>
        <w:rPr>
          <w:rStyle w:val="Strong"/>
        </w:rPr>
        <w:t>Default Route</w:t>
      </w:r>
      <w:r>
        <w:t xml:space="preserve"> box near the bottom of the window.</w:t>
      </w:r>
      <w:bookmarkStart w:id="2246" w:name="_WWID10001609"/>
    </w:p>
    <w:p w:rsidR="0093607B" w:rsidRDefault="0093607B" w:rsidP="006F68A8">
      <w:pPr>
        <w:pStyle w:val="aNorm"/>
        <w:numPr>
          <w:ilvl w:val="1"/>
          <w:numId w:val="111"/>
        </w:numPr>
      </w:pPr>
      <w:r>
        <w:t xml:space="preserve">In the </w:t>
      </w:r>
      <w:r>
        <w:rPr>
          <w:rStyle w:val="Strong"/>
        </w:rPr>
        <w:t>Route To</w:t>
      </w:r>
      <w:r>
        <w:t xml:space="preserve"> and </w:t>
      </w:r>
      <w:r>
        <w:rPr>
          <w:rStyle w:val="Strong"/>
        </w:rPr>
        <w:t>Default Route</w:t>
      </w:r>
      <w:r>
        <w:t xml:space="preserve"> boxes, other VistA locations are listed first.  DICOM locations, if present, are shown at the bottom of the list. (DICOM locations are always prefixed by </w:t>
      </w:r>
      <w:r>
        <w:rPr>
          <w:rStyle w:val="bMono"/>
        </w:rPr>
        <w:t>dcm</w:t>
      </w:r>
      <w:r>
        <w:t xml:space="preserve">.)  For more information, refer to the </w:t>
      </w:r>
      <w:r>
        <w:rPr>
          <w:rStyle w:val="Emphasis"/>
        </w:rPr>
        <w:t>Routing User Guide</w:t>
      </w:r>
      <w:r>
        <w:t>.</w:t>
      </w:r>
    </w:p>
    <w:bookmarkEnd w:id="2246"/>
    <w:p w:rsidR="0093607B" w:rsidRDefault="0093607B" w:rsidP="006F68A8">
      <w:pPr>
        <w:pStyle w:val="aNorm"/>
        <w:keepNext/>
        <w:numPr>
          <w:ilvl w:val="0"/>
          <w:numId w:val="111"/>
        </w:numPr>
      </w:pPr>
      <w:r>
        <w:t>Indicate the routing priority you want to use.</w:t>
      </w:r>
    </w:p>
    <w:p w:rsidR="0093607B" w:rsidRDefault="0093607B" w:rsidP="006F68A8">
      <w:pPr>
        <w:pStyle w:val="aNorm"/>
        <w:numPr>
          <w:ilvl w:val="1"/>
          <w:numId w:val="111"/>
        </w:numPr>
      </w:pPr>
      <w:r>
        <w:t xml:space="preserve">To send each exam with a different priority, click the fields in the </w:t>
      </w:r>
      <w:r>
        <w:rPr>
          <w:rStyle w:val="Strong"/>
        </w:rPr>
        <w:t xml:space="preserve">Priority </w:t>
      </w:r>
      <w:r>
        <w:t>column for each exam, and select a priority.</w:t>
      </w:r>
    </w:p>
    <w:p w:rsidR="0093607B" w:rsidRDefault="0093607B" w:rsidP="006F68A8">
      <w:pPr>
        <w:pStyle w:val="aNorm"/>
        <w:numPr>
          <w:ilvl w:val="1"/>
          <w:numId w:val="111"/>
        </w:numPr>
      </w:pPr>
      <w:r>
        <w:t xml:space="preserve">To send all exams with the same priority, use the </w:t>
      </w:r>
      <w:r>
        <w:rPr>
          <w:rStyle w:val="Strong"/>
        </w:rPr>
        <w:t>Priority</w:t>
      </w:r>
      <w:r>
        <w:t xml:space="preserve"> box near the bottom of the window.</w:t>
      </w:r>
    </w:p>
    <w:p w:rsidR="00BC35DB" w:rsidRDefault="0093607B" w:rsidP="006F68A8">
      <w:pPr>
        <w:pStyle w:val="aNorm"/>
        <w:numPr>
          <w:ilvl w:val="0"/>
          <w:numId w:val="111"/>
        </w:numPr>
      </w:pPr>
      <w:r>
        <w:t>After selecting destinations and priority, c</w:t>
      </w:r>
      <w:r w:rsidR="00BC35DB">
        <w:t xml:space="preserve">lick </w:t>
      </w:r>
      <w:r w:rsidR="00BC35DB">
        <w:rPr>
          <w:rStyle w:val="Strong"/>
        </w:rPr>
        <w:t>OK</w:t>
      </w:r>
      <w:r>
        <w:rPr>
          <w:rStyle w:val="Strong"/>
        </w:rPr>
        <w:t xml:space="preserve"> </w:t>
      </w:r>
      <w:r>
        <w:t>to route the exams</w:t>
      </w:r>
      <w:r w:rsidR="00BC35DB" w:rsidRPr="00C3285E">
        <w:t>.</w:t>
      </w:r>
      <w:bookmarkStart w:id="2247" w:name="_WWID10001611"/>
      <w:r>
        <w:t xml:space="preserve">  Note that factors such as exam size and network traffic will affect how long it takes exams to be routed.</w:t>
      </w:r>
    </w:p>
    <w:bookmarkEnd w:id="2247"/>
    <w:p w:rsidR="00BC35DB" w:rsidRDefault="00BC35DB">
      <w:pPr>
        <w:pStyle w:val="aProcHead"/>
      </w:pPr>
      <w:r>
        <w:t xml:space="preserve">To confirm an exam was routed </w:t>
      </w:r>
      <w:bookmarkStart w:id="2248" w:name="_WWID10001612"/>
      <w:r>
        <w:t>successfully</w:t>
      </w:r>
    </w:p>
    <w:bookmarkEnd w:id="2248"/>
    <w:p w:rsidR="00BC35DB" w:rsidRDefault="001E01C9">
      <w:pPr>
        <w:pStyle w:val="aNormSnug"/>
        <w:keepNext/>
      </w:pPr>
      <w:r>
        <w:fldChar w:fldCharType="begin"/>
      </w:r>
      <w:r>
        <w:instrText xml:space="preserve"> xe "RC column" </w:instrText>
      </w:r>
      <w:r>
        <w:fldChar w:fldCharType="end"/>
      </w:r>
      <w:r w:rsidR="00BC35DB" w:rsidRPr="00C3285E">
        <w:t xml:space="preserve">When </w:t>
      </w:r>
      <w:r w:rsidR="00BC35DB">
        <w:t>an exam is routed successfully, the RC column in your exam lists will show name of the site that the exam was sent to.</w:t>
      </w:r>
      <w:bookmarkStart w:id="2249" w:name="_WWID10003268"/>
    </w:p>
    <w:p w:rsidR="00C06D4C" w:rsidRDefault="00C06D4C">
      <w:pPr>
        <w:pStyle w:val="aNorm"/>
      </w:pPr>
      <w:r>
        <w:tab/>
      </w:r>
      <w:r>
        <w:object w:dxaOrig="6842" w:dyaOrig="2410">
          <v:shape id="_x0000_i1215" type="#_x0000_t75" alt="The RC column in the Manager window" style="width:366.75pt;height:129pt" o:ole="">
            <v:imagedata r:id="rId157" o:title=""/>
          </v:shape>
          <o:OLEObject Type="Embed" ProgID="Visio.Drawing.11" ShapeID="_x0000_i1215" DrawAspect="Content" ObjectID="_1638018757" r:id="rId158"/>
        </w:object>
      </w:r>
    </w:p>
    <w:bookmarkEnd w:id="2249"/>
    <w:p w:rsidR="00BC35DB" w:rsidRDefault="00BC35DB">
      <w:pPr>
        <w:pStyle w:val="aNorm"/>
      </w:pPr>
      <w:r>
        <w:t>Note that the amount of network traffic and the priority used will affect how long it takes the exam to arrive at its destination</w:t>
      </w:r>
      <w:r w:rsidRPr="00C3285E">
        <w:t>.</w:t>
      </w:r>
      <w:bookmarkStart w:id="2250" w:name="_WWID10003266"/>
    </w:p>
    <w:p w:rsidR="00BC35DB" w:rsidRDefault="00BC35DB">
      <w:pPr>
        <w:pStyle w:val="Heading2"/>
      </w:pPr>
      <w:bookmarkStart w:id="2251" w:name="_Ref136330353"/>
      <w:bookmarkStart w:id="2252" w:name="_Routed_Exams_and"/>
      <w:bookmarkStart w:id="2253" w:name="_Toc508192058"/>
      <w:bookmarkEnd w:id="2250"/>
      <w:bookmarkEnd w:id="2252"/>
      <w:r>
        <w:t>Routed Exams and Remote Reading</w:t>
      </w:r>
      <w:bookmarkStart w:id="2254" w:name="_WWID10000567"/>
      <w:bookmarkEnd w:id="2251"/>
      <w:bookmarkEnd w:id="2253"/>
    </w:p>
    <w:bookmarkEnd w:id="2254"/>
    <w:p w:rsidR="00BC35DB" w:rsidRDefault="00BC35DB">
      <w:pPr>
        <w:pStyle w:val="aNorm"/>
        <w:keepNext/>
        <w:keepLines/>
      </w:pPr>
      <w:r>
        <w:fldChar w:fldCharType="begin"/>
      </w:r>
      <w:r>
        <w:instrText xml:space="preserve"> xe "Remote Read Filter" </w:instrText>
      </w:r>
      <w:r>
        <w:fldChar w:fldCharType="end"/>
      </w:r>
      <w:r>
        <w:fldChar w:fldCharType="begin"/>
      </w:r>
      <w:r>
        <w:instrText xml:space="preserve"> xe "exams</w:instrText>
      </w:r>
      <w:r w:rsidR="000D6833">
        <w:instrText>: routed</w:instrText>
      </w:r>
      <w:r>
        <w:instrText xml:space="preserve">" </w:instrText>
      </w:r>
      <w:r>
        <w:fldChar w:fldCharType="end"/>
      </w:r>
      <w:r>
        <w:fldChar w:fldCharType="begin"/>
      </w:r>
      <w:r>
        <w:instrText xml:space="preserve"> xe "remote reading</w:instrText>
      </w:r>
      <w:r w:rsidR="00FD7B49">
        <w:instrText>: using VistARad for</w:instrText>
      </w:r>
      <w:r>
        <w:instrText xml:space="preserve">" </w:instrText>
      </w:r>
      <w:r>
        <w:fldChar w:fldCharType="end"/>
      </w:r>
      <w:r w:rsidR="00380B84">
        <w:fldChar w:fldCharType="begin"/>
      </w:r>
      <w:r w:rsidR="00380B84">
        <w:instrText xml:space="preserve"> xe "filter</w:instrText>
      </w:r>
      <w:r w:rsidR="00333911">
        <w:instrText>s</w:instrText>
      </w:r>
      <w:r w:rsidR="00380B84">
        <w:instrText xml:space="preserve">: for remote reading" </w:instrText>
      </w:r>
      <w:r w:rsidR="00380B84">
        <w:fldChar w:fldCharType="end"/>
      </w:r>
      <w:r>
        <w:t>If you use VistARad to interpret exams routed to you from other sites, you can use the following features to control how routed exams are handled.</w:t>
      </w:r>
      <w:bookmarkStart w:id="2255" w:name="_WWID10003848"/>
    </w:p>
    <w:bookmarkEnd w:id="2255"/>
    <w:p w:rsidR="00084AC6" w:rsidRDefault="00084AC6">
      <w:pPr>
        <w:pStyle w:val="aNorm"/>
      </w:pPr>
      <w:r>
        <w:rPr>
          <w:rStyle w:val="bLeadin"/>
        </w:rPr>
        <w:t>Note</w:t>
      </w:r>
      <w:r>
        <w:t> </w:t>
      </w:r>
      <w:r>
        <w:t xml:space="preserve">Routed exams are automatically deleted from local storage after a certain number of days.  If a routed exam was deleted before you had a chance to review or interpret it, contact your Imaging Coordinator and ask for an increase in the exams’ retention period (as specified in the appropriate entry in the </w:t>
      </w:r>
      <w:r w:rsidR="00AB45FA">
        <w:t>NETWORK LOCATION</w:t>
      </w:r>
      <w:r w:rsidR="00FE69F2">
        <w:t xml:space="preserve"> </w:t>
      </w:r>
      <w:r>
        <w:t>File (#2005.2).)</w:t>
      </w:r>
    </w:p>
    <w:p w:rsidR="00BC35DB" w:rsidRDefault="00BC35DB">
      <w:pPr>
        <w:pStyle w:val="aProcHead"/>
      </w:pPr>
      <w:r>
        <w:t>The Remote Read Filter</w:t>
      </w:r>
      <w:bookmarkStart w:id="2256" w:name="_WWID10003849"/>
    </w:p>
    <w:bookmarkEnd w:id="2256"/>
    <w:p w:rsidR="00BC35DB" w:rsidRDefault="00380B84">
      <w:pPr>
        <w:pStyle w:val="aNorm"/>
        <w:keepLines/>
      </w:pPr>
      <w:r>
        <w:t xml:space="preserve">When </w:t>
      </w:r>
      <w:r w:rsidR="00BC35DB">
        <w:t xml:space="preserve">you </w:t>
      </w:r>
      <w:r>
        <w:t>are logged in</w:t>
      </w:r>
      <w:r w:rsidR="00585A88">
        <w:t xml:space="preserve"> </w:t>
      </w:r>
      <w:r>
        <w:t xml:space="preserve">to a remote </w:t>
      </w:r>
      <w:r w:rsidR="00BC35DB">
        <w:t xml:space="preserve">site, VistARad automatically filters exam lists (except the patient lists) to show only the exams that have been routed to </w:t>
      </w:r>
      <w:r>
        <w:t>you</w:t>
      </w:r>
      <w:r w:rsidR="00BC35DB">
        <w:t xml:space="preserve">. </w:t>
      </w:r>
      <w:r w:rsidR="00084AC6">
        <w:t xml:space="preserve">When this filter is active, the </w:t>
      </w:r>
      <w:bookmarkStart w:id="2257" w:name="_WWImgID10007977"/>
      <w:r w:rsidR="00084380">
        <w:rPr>
          <w:rStyle w:val="bDrop3pt"/>
          <w:noProof/>
        </w:rPr>
        <w:drawing>
          <wp:inline distT="0" distB="0" distL="0" distR="0">
            <wp:extent cx="990600" cy="161925"/>
            <wp:effectExtent l="0" t="0" r="0" b="0"/>
            <wp:docPr id="192" name="Picture 192" descr="Remote Read Fil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Remote Read Filter butt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90600" cy="161925"/>
                    </a:xfrm>
                    <a:prstGeom prst="rect">
                      <a:avLst/>
                    </a:prstGeom>
                    <a:noFill/>
                    <a:ln>
                      <a:noFill/>
                    </a:ln>
                  </pic:spPr>
                </pic:pic>
              </a:graphicData>
            </a:graphic>
          </wp:inline>
        </w:drawing>
      </w:r>
      <w:bookmarkEnd w:id="2257"/>
      <w:r w:rsidR="00BC35DB">
        <w:rPr>
          <w:rStyle w:val="bDrop3pt"/>
        </w:rPr>
        <w:t xml:space="preserve"> </w:t>
      </w:r>
      <w:r w:rsidR="00BC35DB">
        <w:t xml:space="preserve">button </w:t>
      </w:r>
      <w:r w:rsidR="00084AC6">
        <w:t xml:space="preserve">is displayed </w:t>
      </w:r>
      <w:r w:rsidR="00BC35DB">
        <w:t xml:space="preserve">in the Manager window. </w:t>
      </w:r>
      <w:r w:rsidR="00084AC6">
        <w:t>When the check box in this button is selected, only routed exams are visible.  You can clear the check box if you want to see all exams at the remote site</w:t>
      </w:r>
      <w:r w:rsidR="00BC35DB">
        <w:t>.</w:t>
      </w:r>
      <w:bookmarkStart w:id="2258" w:name="_WWID10000568"/>
    </w:p>
    <w:p w:rsidR="00084AC6" w:rsidRDefault="00084AC6">
      <w:pPr>
        <w:pStyle w:val="aNorm"/>
        <w:keepLines/>
      </w:pPr>
      <w:r>
        <w:t xml:space="preserve">If </w:t>
      </w:r>
      <w:r>
        <w:rPr>
          <w:rStyle w:val="Strong"/>
        </w:rPr>
        <w:t xml:space="preserve">Remote </w:t>
      </w:r>
      <w:r w:rsidR="00132C61">
        <w:rPr>
          <w:rStyle w:val="Strong"/>
        </w:rPr>
        <w:t>Read</w:t>
      </w:r>
      <w:r>
        <w:rPr>
          <w:rStyle w:val="Strong"/>
        </w:rPr>
        <w:t>Filter</w:t>
      </w:r>
      <w:r>
        <w:t xml:space="preserve"> is not present in the Manager window, there are no routed exams available (any previously routed exams have been interpreted and cycled off the selected exam list, or the routed copies have been deleted from local storage).  </w:t>
      </w:r>
    </w:p>
    <w:bookmarkEnd w:id="2258"/>
    <w:p w:rsidR="00BC35DB" w:rsidRDefault="00BC35DB">
      <w:pPr>
        <w:pStyle w:val="aProcHead"/>
      </w:pPr>
      <w:r>
        <w:t>Opening priors for routed exams</w:t>
      </w:r>
      <w:bookmarkStart w:id="2259" w:name="_WWID10003850"/>
    </w:p>
    <w:bookmarkEnd w:id="2259"/>
    <w:p w:rsidR="00BC35DB" w:rsidRDefault="00BC35DB">
      <w:pPr>
        <w:pStyle w:val="aNorm"/>
        <w:keepNext/>
      </w:pPr>
      <w:r>
        <w:t>When you are opening routed exams for interpretation, a user setting determines if only priors that have been routed to you are opened, or if all applicable priors are opened. To change this setting:</w:t>
      </w:r>
      <w:bookmarkStart w:id="2260" w:name="_WWID10003851"/>
    </w:p>
    <w:bookmarkEnd w:id="2260"/>
    <w:p w:rsidR="00BC35DB" w:rsidRDefault="00BC35DB" w:rsidP="006F68A8">
      <w:pPr>
        <w:pStyle w:val="aNorm"/>
        <w:numPr>
          <w:ilvl w:val="0"/>
          <w:numId w:val="112"/>
        </w:numPr>
      </w:pPr>
      <w:r>
        <w:t xml:space="preserve">In the Manager or Viewer menu, click </w:t>
      </w:r>
      <w:r>
        <w:rPr>
          <w:rStyle w:val="Strong"/>
        </w:rPr>
        <w:t>View | Settings</w:t>
      </w:r>
      <w:r>
        <w:t>.</w:t>
      </w:r>
      <w:bookmarkStart w:id="2261" w:name="_WWID10003852"/>
    </w:p>
    <w:bookmarkEnd w:id="2261"/>
    <w:p w:rsidR="00BC35DB" w:rsidRDefault="00BC35DB" w:rsidP="006F68A8">
      <w:pPr>
        <w:pStyle w:val="aNorm"/>
        <w:numPr>
          <w:ilvl w:val="0"/>
          <w:numId w:val="112"/>
        </w:numPr>
      </w:pPr>
      <w:r>
        <w:t xml:space="preserve">Click the </w:t>
      </w:r>
      <w:r>
        <w:rPr>
          <w:rStyle w:val="Strong"/>
        </w:rPr>
        <w:t>Remote/Local Reading</w:t>
      </w:r>
      <w:r>
        <w:t xml:space="preserve"> tab.</w:t>
      </w:r>
      <w:bookmarkStart w:id="2262" w:name="_WWID10003853"/>
    </w:p>
    <w:bookmarkEnd w:id="2262"/>
    <w:p w:rsidR="00BC35DB" w:rsidRDefault="00BC35DB" w:rsidP="006F68A8">
      <w:pPr>
        <w:pStyle w:val="aNorm"/>
        <w:numPr>
          <w:ilvl w:val="0"/>
          <w:numId w:val="112"/>
        </w:numPr>
      </w:pPr>
      <w:r>
        <w:t xml:space="preserve">In the Remote Reading area, </w:t>
      </w:r>
      <w:r w:rsidR="00524BA9">
        <w:t>select or clear</w:t>
      </w:r>
      <w:r>
        <w:t xml:space="preserve"> the first check</w:t>
      </w:r>
      <w:r w:rsidR="00524BA9">
        <w:t xml:space="preserve"> </w:t>
      </w:r>
      <w:r>
        <w:t>box as desired.</w:t>
      </w:r>
      <w:bookmarkStart w:id="2263" w:name="_WWID10003854"/>
    </w:p>
    <w:bookmarkEnd w:id="2263"/>
    <w:p w:rsidR="00380B84" w:rsidRDefault="00380B84" w:rsidP="006F68A8">
      <w:pPr>
        <w:pStyle w:val="aNorm"/>
        <w:numPr>
          <w:ilvl w:val="0"/>
          <w:numId w:val="112"/>
        </w:numPr>
      </w:pPr>
      <w:r>
        <w:t xml:space="preserve">Click </w:t>
      </w:r>
      <w:r>
        <w:rPr>
          <w:rStyle w:val="Strong"/>
        </w:rPr>
        <w:t>OK</w:t>
      </w:r>
      <w:r>
        <w:t>.</w:t>
      </w:r>
      <w:bookmarkStart w:id="2264" w:name="_WWID10003855"/>
    </w:p>
    <w:bookmarkEnd w:id="2264"/>
    <w:p w:rsidR="00BC35DB" w:rsidRDefault="00BC35DB">
      <w:pPr>
        <w:pStyle w:val="aProcHead"/>
      </w:pPr>
      <w:r>
        <w:t>ReadList and remote reading</w:t>
      </w:r>
      <w:bookmarkStart w:id="2265" w:name="_WWID10003229"/>
    </w:p>
    <w:bookmarkEnd w:id="2265"/>
    <w:p w:rsidR="00BC35DB" w:rsidRDefault="00BC35DB">
      <w:pPr>
        <w:pStyle w:val="aNorm"/>
      </w:pPr>
      <w:r>
        <w:fldChar w:fldCharType="begin"/>
      </w:r>
      <w:r>
        <w:instrText xml:space="preserve"> xe "ReadList: remote reading and" </w:instrText>
      </w:r>
      <w:r>
        <w:fldChar w:fldCharType="end"/>
      </w:r>
      <w:r>
        <w:t>When you are using ReadList while reading remotely, only exams that have been routed to you are opened.</w:t>
      </w:r>
      <w:bookmarkStart w:id="2266" w:name="_WWID10003856"/>
    </w:p>
    <w:bookmarkEnd w:id="2266"/>
    <w:p w:rsidR="00BC35DB" w:rsidRDefault="00BC35DB">
      <w:pPr>
        <w:pStyle w:val="aNorm"/>
      </w:pPr>
      <w:r>
        <w:t>If you want ReadList to open all exams:</w:t>
      </w:r>
      <w:bookmarkStart w:id="2267" w:name="_WWID10003857"/>
    </w:p>
    <w:bookmarkEnd w:id="2267"/>
    <w:p w:rsidR="00BC35DB" w:rsidRDefault="00BC35DB" w:rsidP="006F68A8">
      <w:pPr>
        <w:pStyle w:val="aNorm"/>
        <w:numPr>
          <w:ilvl w:val="0"/>
          <w:numId w:val="171"/>
        </w:numPr>
        <w:tabs>
          <w:tab w:val="clear" w:pos="360"/>
        </w:tabs>
      </w:pPr>
      <w:r>
        <w:t>Disable the Remote Read Filter in the Manager.</w:t>
      </w:r>
      <w:bookmarkStart w:id="2268" w:name="_WWID10000572"/>
    </w:p>
    <w:bookmarkEnd w:id="2268"/>
    <w:p w:rsidR="00506AD3" w:rsidRPr="00355D2A" w:rsidRDefault="00BC35DB" w:rsidP="008C3BF3">
      <w:pPr>
        <w:pStyle w:val="aNorm"/>
      </w:pPr>
      <w:r>
        <w:t xml:space="preserve">Choose </w:t>
      </w:r>
      <w:r w:rsidRPr="008C3BF3">
        <w:rPr>
          <w:b/>
          <w:bCs/>
        </w:rPr>
        <w:t>View | Settings | Remote/Local Reading</w:t>
      </w:r>
      <w:r>
        <w:t>, and select the second check</w:t>
      </w:r>
      <w:r w:rsidR="00524BA9">
        <w:t xml:space="preserve"> </w:t>
      </w:r>
      <w:r>
        <w:t xml:space="preserve">box in the Remote Reading area. Note that this setting </w:t>
      </w:r>
      <w:r w:rsidR="00347283">
        <w:t xml:space="preserve">is </w:t>
      </w:r>
      <w:r>
        <w:t xml:space="preserve">not maintained across VistARad sessions. </w:t>
      </w:r>
      <w:bookmarkStart w:id="2269" w:name="_WWID10003859"/>
      <w:r w:rsidR="00506AD3" w:rsidRPr="00355D2A">
        <w:t xml:space="preserve">Monitoring </w:t>
      </w:r>
      <w:r w:rsidR="00506AD3">
        <w:t xml:space="preserve">Exam Lists of </w:t>
      </w:r>
      <w:r w:rsidR="00506AD3" w:rsidRPr="00355D2A">
        <w:t>Remote Sites</w:t>
      </w:r>
    </w:p>
    <w:p w:rsidR="00FE69F2" w:rsidRDefault="00FE69F2" w:rsidP="00FE69F2">
      <w:pPr>
        <w:pStyle w:val="aNorm"/>
      </w:pPr>
      <w:r>
        <w:t>If you read for multiple sites, you can now view exam lists at other sites while logged in to the current reading site.</w:t>
      </w:r>
      <w:r w:rsidRPr="00EC4F47">
        <w:t xml:space="preserve"> </w:t>
      </w:r>
      <w:r>
        <w:t>When this feature is enabled, you can be interpreting exams for one site while monitoring the workload at the other sites.</w:t>
      </w:r>
      <w:r w:rsidR="004B1A4A">
        <w:t xml:space="preserve"> </w:t>
      </w:r>
    </w:p>
    <w:p w:rsidR="004B1A4A" w:rsidRPr="00FE69F2" w:rsidRDefault="004B1A4A" w:rsidP="004B1A4A">
      <w:pPr>
        <w:pStyle w:val="ListParagraph"/>
        <w:spacing w:after="240"/>
        <w:rPr>
          <w:rFonts w:ascii="Times New Roman" w:hAnsi="Times New Roman"/>
          <w:sz w:val="24"/>
          <w:szCs w:val="24"/>
        </w:rPr>
      </w:pPr>
      <w:r w:rsidRPr="009824EE">
        <w:rPr>
          <w:rFonts w:ascii="Arial" w:hAnsi="Arial" w:cs="Arial"/>
          <w:b/>
          <w:sz w:val="20"/>
        </w:rPr>
        <w:t>Note</w:t>
      </w:r>
      <w:r w:rsidRPr="009824EE">
        <w:rPr>
          <w:szCs w:val="24"/>
        </w:rPr>
        <w:t xml:space="preserve">  </w:t>
      </w:r>
      <w:r w:rsidRPr="00FE69F2">
        <w:rPr>
          <w:rFonts w:ascii="Times New Roman" w:hAnsi="Times New Roman"/>
          <w:sz w:val="24"/>
          <w:szCs w:val="24"/>
        </w:rPr>
        <w:t>To configure and use multi-site monitoring, you need</w:t>
      </w:r>
      <w:r>
        <w:rPr>
          <w:rFonts w:ascii="Times New Roman" w:hAnsi="Times New Roman"/>
          <w:sz w:val="24"/>
          <w:szCs w:val="24"/>
        </w:rPr>
        <w:t xml:space="preserve"> to hold</w:t>
      </w:r>
      <w:r w:rsidRPr="00FE69F2">
        <w:rPr>
          <w:rFonts w:ascii="Times New Roman" w:hAnsi="Times New Roman"/>
          <w:sz w:val="24"/>
          <w:szCs w:val="24"/>
        </w:rPr>
        <w:t xml:space="preserve"> the MAGJ REMOTE ACCESS CONTROL security key.</w:t>
      </w:r>
    </w:p>
    <w:p w:rsidR="00FE69F2" w:rsidRDefault="00FE69F2" w:rsidP="00FE69F2">
      <w:pPr>
        <w:pStyle w:val="aNorm"/>
      </w:pPr>
      <w:r>
        <w:t>A “Monitored Sites” tab is used to access exam lists from other sites. Lists from each of the sites display as separate sub-tabs, and are periodically refreshed with the most current information.</w:t>
      </w:r>
    </w:p>
    <w:p w:rsidR="00FE69F2" w:rsidRDefault="00FE69F2" w:rsidP="00FE69F2">
      <w:pPr>
        <w:pStyle w:val="aNorm"/>
      </w:pPr>
      <w:r>
        <w:t xml:space="preserve">If a STAT or Urgent exam is detected on a monitored exam list, VistARad displays an icon </w:t>
      </w:r>
      <w:r w:rsidR="00084380" w:rsidRPr="00FE69F2">
        <w:rPr>
          <w:noProof/>
          <w:position w:val="-6"/>
        </w:rPr>
        <w:drawing>
          <wp:inline distT="0" distB="0" distL="0" distR="0">
            <wp:extent cx="180975" cy="200025"/>
            <wp:effectExtent l="0" t="0" r="0" b="0"/>
            <wp:docPr id="193" name="Picture 1" descr="St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 icon"/>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sidRPr="00EC4F47">
        <w:t xml:space="preserve"> </w:t>
      </w:r>
      <w:r>
        <w:t>on the toolbar above the Monitored Sites tab to notify you</w:t>
      </w:r>
      <w:r w:rsidR="004619FA">
        <w:t>; the icon also appears on the site-specific tabs, as applicable.</w:t>
      </w:r>
    </w:p>
    <w:p w:rsidR="00754773" w:rsidRDefault="00084380" w:rsidP="008639DD">
      <w:pPr>
        <w:pStyle w:val="aNorm"/>
        <w:jc w:val="center"/>
      </w:pPr>
      <w:r>
        <w:rPr>
          <w:noProof/>
        </w:rPr>
        <w:drawing>
          <wp:inline distT="0" distB="0" distL="0" distR="0">
            <wp:extent cx="5400675" cy="1847850"/>
            <wp:effectExtent l="0" t="0" r="0" b="0"/>
            <wp:docPr id="194" name="Picture 194" descr="Monitored sites subtabs and log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onitored sites subtabs and login butt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675" cy="1847850"/>
                    </a:xfrm>
                    <a:prstGeom prst="rect">
                      <a:avLst/>
                    </a:prstGeom>
                    <a:noFill/>
                    <a:ln>
                      <a:noFill/>
                    </a:ln>
                  </pic:spPr>
                </pic:pic>
              </a:graphicData>
            </a:graphic>
          </wp:inline>
        </w:drawing>
      </w:r>
    </w:p>
    <w:p w:rsidR="000770F8" w:rsidRDefault="000770F8" w:rsidP="00C36A74">
      <w:pPr>
        <w:pStyle w:val="aNorm"/>
      </w:pPr>
      <w:bookmarkStart w:id="2270" w:name="_Toc258589998"/>
      <w:bookmarkStart w:id="2271" w:name="_Toc247524844"/>
      <w:r>
        <w:t xml:space="preserve">The Monitored sites exam lists are strictly read-only—no interactions with the list entries are allowed, so all of the Manager’s command buttons (except </w:t>
      </w:r>
      <w:r w:rsidRPr="008014EE">
        <w:rPr>
          <w:b/>
        </w:rPr>
        <w:t>Login</w:t>
      </w:r>
      <w:r>
        <w:t xml:space="preserve"> and </w:t>
      </w:r>
      <w:r w:rsidRPr="008014EE">
        <w:rPr>
          <w:b/>
        </w:rPr>
        <w:t>Refresh</w:t>
      </w:r>
      <w:r>
        <w:t xml:space="preserve"> </w:t>
      </w:r>
      <w:r w:rsidRPr="008014EE">
        <w:rPr>
          <w:b/>
        </w:rPr>
        <w:t>Exams</w:t>
      </w:r>
      <w:r>
        <w:t xml:space="preserve">) are disabled, and no context menu options are provided. Also, highlighting a list entry then selecting the </w:t>
      </w:r>
      <w:r w:rsidRPr="008014EE">
        <w:rPr>
          <w:b/>
        </w:rPr>
        <w:t>Patient Exams</w:t>
      </w:r>
      <w:r>
        <w:t xml:space="preserve"> tab will return you to the previously accessed </w:t>
      </w:r>
      <w:r w:rsidRPr="000770F8">
        <w:rPr>
          <w:b/>
          <w:i/>
        </w:rPr>
        <w:t>local</w:t>
      </w:r>
      <w:r>
        <w:t xml:space="preserve"> patient’s exam list.  </w:t>
      </w:r>
    </w:p>
    <w:p w:rsidR="00C36A74" w:rsidRPr="00C36A74" w:rsidRDefault="000770F8" w:rsidP="00C36A74">
      <w:pPr>
        <w:pStyle w:val="aNorm"/>
      </w:pPr>
      <w:r>
        <w:t xml:space="preserve">Monitored sites </w:t>
      </w:r>
      <w:r w:rsidR="00C36A74">
        <w:t>are specified, on a per-user basis, in the Monitored Sites frame of the VIX Configuration tab:  View | Settings | VIX Configuration, after which they appear within the Monitored Sites tab in the Manager window.</w:t>
      </w:r>
    </w:p>
    <w:p w:rsidR="00FE69F2" w:rsidRPr="00200920" w:rsidRDefault="00146888" w:rsidP="00200920">
      <w:pPr>
        <w:pStyle w:val="Heading3"/>
      </w:pPr>
      <w:bookmarkStart w:id="2272" w:name="_Toc508192059"/>
      <w:r>
        <w:t xml:space="preserve">One-click </w:t>
      </w:r>
      <w:r>
        <w:rPr>
          <w:lang w:val="en-US"/>
        </w:rPr>
        <w:t>Login</w:t>
      </w:r>
      <w:r>
        <w:t xml:space="preserve"> to a </w:t>
      </w:r>
      <w:r>
        <w:rPr>
          <w:lang w:val="en-US"/>
        </w:rPr>
        <w:t>Monitored</w:t>
      </w:r>
      <w:r w:rsidR="00FE69F2" w:rsidRPr="00200920">
        <w:t xml:space="preserve"> </w:t>
      </w:r>
      <w:bookmarkEnd w:id="2270"/>
      <w:bookmarkEnd w:id="2271"/>
      <w:r>
        <w:rPr>
          <w:lang w:val="en-US"/>
        </w:rPr>
        <w:t>Site</w:t>
      </w:r>
      <w:bookmarkEnd w:id="2272"/>
    </w:p>
    <w:p w:rsidR="000C181F" w:rsidRDefault="00FE69F2" w:rsidP="00FE69F2">
      <w:pPr>
        <w:pStyle w:val="aNorm"/>
      </w:pPr>
      <w:r>
        <w:t>You can quickly log in to a monitored site</w:t>
      </w:r>
      <w:r w:rsidR="006C7D45">
        <w:fldChar w:fldCharType="begin"/>
      </w:r>
      <w:r w:rsidR="006C7D45">
        <w:instrText xml:space="preserve"> XE "</w:instrText>
      </w:r>
      <w:r w:rsidR="006C7D45" w:rsidRPr="002633D0">
        <w:instrText>monitored site</w:instrText>
      </w:r>
      <w:r w:rsidR="006C7D45">
        <w:instrText xml:space="preserve">" </w:instrText>
      </w:r>
      <w:r w:rsidR="006C7D45">
        <w:fldChar w:fldCharType="end"/>
      </w:r>
      <w:r>
        <w:t xml:space="preserve"> using the Login button </w:t>
      </w:r>
      <w:r w:rsidR="00D62F5E">
        <w:t>to</w:t>
      </w:r>
      <w:r>
        <w:t xml:space="preserve"> the right </w:t>
      </w:r>
      <w:r w:rsidR="004C5CC5">
        <w:t>of</w:t>
      </w:r>
      <w:r>
        <w:t xml:space="preserve"> the Monitored Sites tab. This login process is streamlined so there is no need to re-enter </w:t>
      </w:r>
      <w:r w:rsidR="009959D9">
        <w:t>PIV PIN</w:t>
      </w:r>
      <w:r>
        <w:t xml:space="preserve"> codes. However, you </w:t>
      </w:r>
      <w:r w:rsidR="004C5CC5">
        <w:t xml:space="preserve">will </w:t>
      </w:r>
      <w:r>
        <w:t xml:space="preserve">need to close any </w:t>
      </w:r>
      <w:r w:rsidR="004C5CC5">
        <w:t xml:space="preserve">currently </w:t>
      </w:r>
      <w:r>
        <w:t>opened exams</w:t>
      </w:r>
      <w:r w:rsidR="004C5CC5">
        <w:t>;</w:t>
      </w:r>
      <w:r>
        <w:t xml:space="preserve"> VistARad will prompt you if this is necessary.</w:t>
      </w:r>
      <w:r w:rsidR="001369CA">
        <w:t xml:space="preserve"> </w:t>
      </w:r>
      <w:r w:rsidR="000C181F" w:rsidRPr="001369CA">
        <w:t>If the application gives timeout error, you can increase the timeout (TIMEOUTSECONDS) value in the configuration file (MAGJ.ini).</w:t>
      </w:r>
    </w:p>
    <w:p w:rsidR="00FE69F2" w:rsidRDefault="00FE69F2" w:rsidP="00FE69F2">
      <w:pPr>
        <w:pStyle w:val="aNorm"/>
      </w:pPr>
      <w:r>
        <w:t xml:space="preserve">Once you have logged in to the new site, all standard VistARad functions are available. </w:t>
      </w:r>
    </w:p>
    <w:p w:rsidR="005C2F78" w:rsidRPr="00200920" w:rsidRDefault="005C2F78" w:rsidP="005C2F78">
      <w:pPr>
        <w:pStyle w:val="Heading3"/>
      </w:pPr>
      <w:bookmarkStart w:id="2273" w:name="_Ref263786540"/>
      <w:bookmarkStart w:id="2274" w:name="_Toc508192060"/>
      <w:r w:rsidRPr="00200920">
        <w:t>Dictation and Remote Reading</w:t>
      </w:r>
      <w:bookmarkEnd w:id="2273"/>
      <w:bookmarkEnd w:id="2274"/>
    </w:p>
    <w:p w:rsidR="005C2F78" w:rsidRDefault="005C2F78" w:rsidP="005C2F78">
      <w:pPr>
        <w:pStyle w:val="aNorm"/>
      </w:pPr>
      <w:r>
        <w:t xml:space="preserve">When you log in to a Monitored site, VistARad can display a </w:t>
      </w:r>
      <w:r w:rsidR="004C5CC5">
        <w:t>message box</w:t>
      </w:r>
      <w:r>
        <w:t xml:space="preserve"> as a reminder to change dictation servers</w:t>
      </w:r>
      <w:r w:rsidR="00000E53">
        <w:t>,</w:t>
      </w:r>
      <w:r>
        <w:t xml:space="preserve"> if applicable. </w:t>
      </w:r>
    </w:p>
    <w:p w:rsidR="005C2F78" w:rsidRDefault="00084380" w:rsidP="005C2F78">
      <w:pPr>
        <w:pStyle w:val="aNorm11pt"/>
        <w:keepNext/>
        <w:jc w:val="center"/>
        <w:rPr>
          <w:sz w:val="24"/>
        </w:rPr>
      </w:pPr>
      <w:r w:rsidRPr="00521529">
        <w:rPr>
          <w:noProof/>
          <w:sz w:val="24"/>
        </w:rPr>
        <w:drawing>
          <wp:inline distT="0" distB="0" distL="0" distR="0">
            <wp:extent cx="3257550" cy="923925"/>
            <wp:effectExtent l="0" t="0" r="0" b="0"/>
            <wp:docPr id="195" name="Picture 12" descr="dictation dialog:  “Remember to change your Dictation se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ctation dialog:  “Remember to change your Dictation session”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57550" cy="923925"/>
                    </a:xfrm>
                    <a:prstGeom prst="rect">
                      <a:avLst/>
                    </a:prstGeom>
                    <a:noFill/>
                    <a:ln>
                      <a:noFill/>
                    </a:ln>
                  </pic:spPr>
                </pic:pic>
              </a:graphicData>
            </a:graphic>
          </wp:inline>
        </w:drawing>
      </w:r>
    </w:p>
    <w:p w:rsidR="005B4279" w:rsidRDefault="005C2F78" w:rsidP="005C2F78">
      <w:pPr>
        <w:pStyle w:val="aNorm"/>
      </w:pPr>
      <w:r>
        <w:t>To disable this reminder, un-check the “Enable dictation reminder” message in the Monitored Sites frame of the VIX Configuration tab.</w:t>
      </w:r>
    </w:p>
    <w:p w:rsidR="005C2F78" w:rsidRDefault="005C2F78" w:rsidP="005C2F78">
      <w:pPr>
        <w:pStyle w:val="aNorm"/>
      </w:pPr>
    </w:p>
    <w:p w:rsidR="005B4279" w:rsidRDefault="005B4279">
      <w:pPr>
        <w:pStyle w:val="aNorm"/>
        <w:sectPr w:rsidR="005B4279" w:rsidSect="006A78BF">
          <w:headerReference w:type="even" r:id="rId163"/>
          <w:headerReference w:type="default" r:id="rId164"/>
          <w:footnotePr>
            <w:numFmt w:val="chicago"/>
            <w:numRestart w:val="eachPage"/>
          </w:footnotePr>
          <w:pgSz w:w="12240" w:h="15840" w:code="1"/>
          <w:pgMar w:top="1800" w:right="1800" w:bottom="1800" w:left="1800" w:header="900" w:footer="900" w:gutter="0"/>
          <w:cols w:space="720"/>
          <w:titlePg/>
          <w:docGrid w:linePitch="360"/>
        </w:sectPr>
      </w:pPr>
    </w:p>
    <w:p w:rsidR="005064F4" w:rsidRDefault="00084380">
      <w:pPr>
        <w:pStyle w:val="Heading1"/>
      </w:pPr>
      <w:bookmarkStart w:id="2275" w:name="_Ref137008024"/>
      <w:bookmarkStart w:id="2276" w:name="_WWImgID10004666"/>
      <w:bookmarkStart w:id="2277" w:name="_Toc508192061"/>
      <w:bookmarkEnd w:id="2204"/>
      <w:bookmarkEnd w:id="2269"/>
      <w:r>
        <w:rPr>
          <w:noProof/>
        </w:rPr>
        <mc:AlternateContent>
          <mc:Choice Requires="wps">
            <w:drawing>
              <wp:anchor distT="0" distB="0" distL="114300" distR="114300" simplePos="0" relativeHeight="251652608" behindDoc="0" locked="0" layoutInCell="1" allowOverlap="1">
                <wp:simplePos x="0" y="0"/>
                <wp:positionH relativeFrom="column">
                  <wp:posOffset>3276600</wp:posOffset>
                </wp:positionH>
                <wp:positionV relativeFrom="paragraph">
                  <wp:posOffset>-685800</wp:posOffset>
                </wp:positionV>
                <wp:extent cx="2622550" cy="270510"/>
                <wp:effectExtent l="0" t="0" r="0" b="0"/>
                <wp:wrapSquare wrapText="left"/>
                <wp:docPr id="224" name="Rectangle 881"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0" cy="27051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1" o:spid="_x0000_s1036" alt="image here only for formatting purposes" style="position:absolute;margin-left:258pt;margin-top:-54pt;width:206.5pt;height:21.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" stroked="f">
                <v:textbox>
                  <w:txbxContent>
                    <w:p w:rsidR="00712887" w:rsidRDefault="00712887"/>
                  </w:txbxContent>
                </v:textbox>
                <w10:wrap type="square" side="left"/>
              </v:rect>
            </w:pict>
          </mc:Fallback>
        </mc:AlternateContent>
      </w:r>
      <w:bookmarkEnd w:id="2276"/>
      <w:r w:rsidR="00380B84">
        <w:t>Using T</w:t>
      </w:r>
      <w:r w:rsidR="005064F4">
        <w:t>emplates</w:t>
      </w:r>
      <w:bookmarkStart w:id="2278" w:name="_WWID10001656"/>
      <w:bookmarkEnd w:id="2275"/>
      <w:bookmarkEnd w:id="2277"/>
    </w:p>
    <w:p w:rsidR="00C06D4C" w:rsidRDefault="00C06D4C" w:rsidP="008616FA">
      <w:pPr>
        <w:pStyle w:val="aNormSnug"/>
      </w:pPr>
      <w:bookmarkStart w:id="2279" w:name="_WWID10001659"/>
      <w:bookmarkEnd w:id="2278"/>
      <w:r>
        <w:t>This chapter covers:</w:t>
      </w:r>
    </w:p>
    <w:p w:rsidR="00BC35DB" w:rsidRDefault="00BC35DB" w:rsidP="006F68A8">
      <w:pPr>
        <w:pStyle w:val="aNormSnug"/>
        <w:numPr>
          <w:ilvl w:val="0"/>
          <w:numId w:val="17"/>
        </w:numPr>
      </w:pPr>
      <w:r>
        <w:fldChar w:fldCharType="begin" w:fldLock="1"/>
      </w:r>
      <w:r>
        <w:instrText xml:space="preserve"> REF _Ref136058406 \h </w:instrText>
      </w:r>
      <w:r w:rsidR="00C06D4C">
        <w:instrText xml:space="preserve"> \* MERGEFORMAT </w:instrText>
      </w:r>
      <w:r>
        <w:fldChar w:fldCharType="separate"/>
      </w:r>
      <w:r w:rsidR="0093607B">
        <w:t>Template Basics</w:t>
      </w:r>
      <w:r>
        <w:fldChar w:fldCharType="end"/>
      </w:r>
    </w:p>
    <w:p w:rsidR="00BC35DB" w:rsidRDefault="00BC35DB" w:rsidP="006F68A8">
      <w:pPr>
        <w:pStyle w:val="aNormSnug"/>
        <w:numPr>
          <w:ilvl w:val="0"/>
          <w:numId w:val="17"/>
        </w:numPr>
      </w:pPr>
      <w:r>
        <w:fldChar w:fldCharType="begin" w:fldLock="1"/>
      </w:r>
      <w:r>
        <w:instrText xml:space="preserve"> REF _Ref136058407 \h </w:instrText>
      </w:r>
      <w:r w:rsidR="00C06D4C">
        <w:instrText xml:space="preserve"> \* MERGEFORMAT </w:instrText>
      </w:r>
      <w:r>
        <w:fldChar w:fldCharType="separate"/>
      </w:r>
      <w:r w:rsidR="0093607B">
        <w:t>Selecting and Applying Templates</w:t>
      </w:r>
      <w:r>
        <w:fldChar w:fldCharType="end"/>
      </w:r>
      <w:bookmarkStart w:id="2280" w:name="_WWID10003860"/>
    </w:p>
    <w:bookmarkEnd w:id="2280"/>
    <w:p w:rsidR="00BC35DB" w:rsidRDefault="00BC35DB" w:rsidP="006F68A8">
      <w:pPr>
        <w:pStyle w:val="aNormSnug"/>
        <w:numPr>
          <w:ilvl w:val="0"/>
          <w:numId w:val="17"/>
        </w:numPr>
      </w:pPr>
      <w:r>
        <w:fldChar w:fldCharType="begin" w:fldLock="1"/>
      </w:r>
      <w:r>
        <w:instrText xml:space="preserve"> REF _Ref136058409 \h </w:instrText>
      </w:r>
      <w:r w:rsidR="00C06D4C">
        <w:instrText xml:space="preserve"> \* MERGEFORMAT </w:instrText>
      </w:r>
      <w:r>
        <w:fldChar w:fldCharType="separate"/>
      </w:r>
      <w:r w:rsidR="0093607B">
        <w:t>Working with Templates</w:t>
      </w:r>
      <w:r>
        <w:fldChar w:fldCharType="end"/>
      </w:r>
      <w:bookmarkStart w:id="2281" w:name="_WWID10002895"/>
    </w:p>
    <w:bookmarkEnd w:id="2281"/>
    <w:p w:rsidR="005064F4" w:rsidRDefault="00BC35DB" w:rsidP="006F68A8">
      <w:pPr>
        <w:pStyle w:val="aNormSnug"/>
        <w:numPr>
          <w:ilvl w:val="0"/>
          <w:numId w:val="17"/>
        </w:numPr>
      </w:pPr>
      <w:r>
        <w:fldChar w:fldCharType="begin" w:fldLock="1"/>
      </w:r>
      <w:r>
        <w:instrText xml:space="preserve"> REF _Ref136058412 \h </w:instrText>
      </w:r>
      <w:r w:rsidR="00C06D4C">
        <w:instrText xml:space="preserve"> \* MERGEFORMAT </w:instrText>
      </w:r>
      <w:r>
        <w:fldChar w:fldCharType="separate"/>
      </w:r>
      <w:r w:rsidR="0093607B">
        <w:t>Working with Screen Templates</w:t>
      </w:r>
      <w:r>
        <w:fldChar w:fldCharType="end"/>
      </w:r>
      <w:bookmarkStart w:id="2282" w:name="_WWID10003861"/>
    </w:p>
    <w:p w:rsidR="005064F4" w:rsidRDefault="005064F4">
      <w:pPr>
        <w:pStyle w:val="aSpaceBorder"/>
      </w:pPr>
      <w:bookmarkStart w:id="2283" w:name="_WWID10001660"/>
      <w:bookmarkEnd w:id="2279"/>
      <w:bookmarkEnd w:id="2282"/>
    </w:p>
    <w:p w:rsidR="005064F4" w:rsidRDefault="005064F4" w:rsidP="002C5BB1">
      <w:pPr>
        <w:pStyle w:val="Heading2"/>
      </w:pPr>
      <w:bookmarkStart w:id="2284" w:name="_Ref136058406"/>
      <w:bookmarkStart w:id="2285" w:name="_Toc508192062"/>
      <w:bookmarkEnd w:id="2283"/>
      <w:r>
        <w:t>Template Basics</w:t>
      </w:r>
      <w:bookmarkStart w:id="2286" w:name="_WWID10001662"/>
      <w:bookmarkEnd w:id="2284"/>
      <w:bookmarkEnd w:id="2285"/>
    </w:p>
    <w:bookmarkEnd w:id="2286"/>
    <w:p w:rsidR="005064F4" w:rsidRDefault="008716BA">
      <w:pPr>
        <w:pStyle w:val="aNorm"/>
      </w:pPr>
      <w:r>
        <w:fldChar w:fldCharType="begin"/>
      </w:r>
      <w:r>
        <w:instrText xml:space="preserve"> xe "templates: described" </w:instrText>
      </w:r>
      <w:r>
        <w:fldChar w:fldCharType="end"/>
      </w:r>
      <w:r w:rsidR="00BC35DB">
        <w:t xml:space="preserve">In the Viewer window, </w:t>
      </w:r>
      <w:r w:rsidR="005064F4">
        <w:t>the number, size, and arrangement of viewports</w:t>
      </w:r>
      <w:r w:rsidR="00BC35DB">
        <w:t xml:space="preserve"> </w:t>
      </w:r>
      <w:r w:rsidR="00585A88">
        <w:t xml:space="preserve">are </w:t>
      </w:r>
      <w:r w:rsidR="00380B84">
        <w:t xml:space="preserve">controlled by the active </w:t>
      </w:r>
      <w:r w:rsidR="00BC35DB">
        <w:rPr>
          <w:rStyle w:val="Emphasis"/>
        </w:rPr>
        <w:t>template</w:t>
      </w:r>
      <w:r w:rsidR="00BC35DB">
        <w:t>.</w:t>
      </w:r>
      <w:r w:rsidR="00347283">
        <w:t xml:space="preserve"> </w:t>
      </w:r>
      <w:r w:rsidR="00BC35DB">
        <w:t>Templates are usually applied to the Viewer window automatically when an exam is opened using a hanging protocol.</w:t>
      </w:r>
      <w:r w:rsidR="00347283">
        <w:t xml:space="preserve"> </w:t>
      </w:r>
      <w:r w:rsidR="00BC35DB">
        <w:t>Templates can also be applied manually by the user</w:t>
      </w:r>
      <w:r w:rsidR="005064F4">
        <w:t>.</w:t>
      </w:r>
      <w:bookmarkStart w:id="2287" w:name="_WWID10001663"/>
    </w:p>
    <w:bookmarkEnd w:id="2287"/>
    <w:p w:rsidR="005064F4" w:rsidRDefault="005064F4">
      <w:pPr>
        <w:pStyle w:val="aNorm"/>
      </w:pPr>
      <w:r>
        <w:t>Templates are not used in the Browser window.</w:t>
      </w:r>
      <w:bookmarkStart w:id="2288" w:name="_WWID10001664"/>
    </w:p>
    <w:bookmarkEnd w:id="2288"/>
    <w:p w:rsidR="005064F4" w:rsidRDefault="00BC35DB">
      <w:pPr>
        <w:pStyle w:val="aNorm"/>
      </w:pPr>
      <w:r>
        <w:t>Users interested in defining their own hanging protocols will either need to use existing templates, or create their own templates.</w:t>
      </w:r>
      <w:r w:rsidR="00347283">
        <w:t xml:space="preserve"> </w:t>
      </w:r>
      <w:r>
        <w:t xml:space="preserve">At most sites, a generalized collection of </w:t>
      </w:r>
      <w:r w:rsidR="005064F4">
        <w:t>sysAdmin templates is available.</w:t>
      </w:r>
      <w:r w:rsidR="00347283">
        <w:t xml:space="preserve"> </w:t>
      </w:r>
      <w:r w:rsidR="00585A88">
        <w:t>All u</w:t>
      </w:r>
      <w:r w:rsidR="005064F4">
        <w:t>ser</w:t>
      </w:r>
      <w:r w:rsidR="00585A88">
        <w:t>s</w:t>
      </w:r>
      <w:r w:rsidR="005064F4">
        <w:t xml:space="preserve"> can access </w:t>
      </w:r>
      <w:r>
        <w:t xml:space="preserve">and create their own copies of </w:t>
      </w:r>
      <w:r w:rsidR="005064F4">
        <w:t xml:space="preserve">sysAdmin templates, but only users </w:t>
      </w:r>
      <w:r w:rsidR="008D43CF">
        <w:t xml:space="preserve">who hold </w:t>
      </w:r>
      <w:r w:rsidR="005064F4">
        <w:t xml:space="preserve">the MAGJ SYSTEM USER </w:t>
      </w:r>
      <w:r w:rsidR="008D43CF">
        <w:t xml:space="preserve">security </w:t>
      </w:r>
      <w:r w:rsidR="005064F4">
        <w:t>key can edit or delete sysAdmin templates.</w:t>
      </w:r>
      <w:bookmarkStart w:id="2289" w:name="_WWID10001665"/>
    </w:p>
    <w:p w:rsidR="005064F4" w:rsidRDefault="005064F4" w:rsidP="002C5BB1">
      <w:pPr>
        <w:pStyle w:val="Heading2"/>
      </w:pPr>
      <w:bookmarkStart w:id="2290" w:name="_Ref136058407"/>
      <w:bookmarkStart w:id="2291" w:name="_Toc508192063"/>
      <w:bookmarkEnd w:id="2289"/>
      <w:r>
        <w:t>Selecting and Applying Templates</w:t>
      </w:r>
      <w:bookmarkStart w:id="2292" w:name="_WWID10001667"/>
      <w:bookmarkEnd w:id="2290"/>
      <w:bookmarkEnd w:id="2291"/>
    </w:p>
    <w:p w:rsidR="005064F4" w:rsidRDefault="005064F4">
      <w:pPr>
        <w:pStyle w:val="Heading3"/>
      </w:pPr>
      <w:bookmarkStart w:id="2293" w:name="_Ref136058450"/>
      <w:bookmarkStart w:id="2294" w:name="_Opening_an_Exam"/>
      <w:bookmarkStart w:id="2295" w:name="_Toc508192064"/>
      <w:bookmarkEnd w:id="2292"/>
      <w:bookmarkEnd w:id="2294"/>
      <w:r>
        <w:t>Opening an Exam with a Template</w:t>
      </w:r>
      <w:r w:rsidR="00BC35DB">
        <w:t xml:space="preserve"> Only</w:t>
      </w:r>
      <w:bookmarkEnd w:id="2293"/>
      <w:bookmarkEnd w:id="2295"/>
      <w:r>
        <w:t xml:space="preserve"> </w:t>
      </w:r>
      <w:bookmarkStart w:id="2296" w:name="_WWID10001670"/>
    </w:p>
    <w:bookmarkEnd w:id="2296"/>
    <w:p w:rsidR="005064F4" w:rsidRDefault="005064F4">
      <w:pPr>
        <w:pStyle w:val="aNorm"/>
      </w:pPr>
      <w:r>
        <w:fldChar w:fldCharType="begin"/>
      </w:r>
      <w:r>
        <w:instrText xml:space="preserve"> xe "exams: opening</w:instrText>
      </w:r>
      <w:r w:rsidR="000749E8">
        <w:instrText>:</w:instrText>
      </w:r>
      <w:r>
        <w:instrText xml:space="preserve"> with templates</w:instrText>
      </w:r>
      <w:r w:rsidR="000749E8">
        <w:instrText xml:space="preserve"> only</w:instrText>
      </w:r>
      <w:r>
        <w:instrText xml:space="preserve">" </w:instrText>
      </w:r>
      <w:r>
        <w:fldChar w:fldCharType="end"/>
      </w:r>
      <w:r>
        <w:fldChar w:fldCharType="begin"/>
      </w:r>
      <w:r>
        <w:instrText xml:space="preserve"> xe "templates: selecting </w:instrText>
      </w:r>
      <w:r w:rsidR="00333911">
        <w:instrText>in the Manager</w:instrText>
      </w:r>
      <w:r>
        <w:instrText xml:space="preserve">" </w:instrText>
      </w:r>
      <w:r>
        <w:fldChar w:fldCharType="end"/>
      </w:r>
      <w:r w:rsidR="00080DE5">
        <w:t xml:space="preserve">Usually, a template is selected automatically based on the hanging protocol used to open the exam. You can also manually select </w:t>
      </w:r>
      <w:r w:rsidR="001E322D">
        <w:t>a</w:t>
      </w:r>
      <w:r w:rsidR="00080DE5">
        <w:t xml:space="preserve"> template </w:t>
      </w:r>
      <w:bookmarkStart w:id="2297" w:name="_WWID10001668"/>
      <w:r w:rsidR="00084AC6">
        <w:t>if you</w:t>
      </w:r>
      <w:bookmarkEnd w:id="2297"/>
      <w:r w:rsidR="00084AC6">
        <w:t xml:space="preserve"> w</w:t>
      </w:r>
      <w:r w:rsidR="00080DE5">
        <w:t>ant to load viewports manually for the exam you are viewing</w:t>
      </w:r>
      <w:r>
        <w:t>.</w:t>
      </w:r>
      <w:bookmarkStart w:id="2298" w:name="_WWID10001673"/>
    </w:p>
    <w:bookmarkEnd w:id="2298"/>
    <w:p w:rsidR="005064F4" w:rsidRDefault="005064F4">
      <w:pPr>
        <w:pStyle w:val="aProcHead"/>
      </w:pPr>
      <w:r>
        <w:t>To open an exam with a template only</w:t>
      </w:r>
      <w:bookmarkStart w:id="2299" w:name="_WWID10001674"/>
    </w:p>
    <w:bookmarkEnd w:id="2299"/>
    <w:p w:rsidR="005064F4" w:rsidRDefault="005064F4" w:rsidP="006F68A8">
      <w:pPr>
        <w:pStyle w:val="aNorm"/>
        <w:numPr>
          <w:ilvl w:val="0"/>
          <w:numId w:val="113"/>
        </w:numPr>
      </w:pPr>
      <w:r>
        <w:t>In the Manager, select the exam you want to open.</w:t>
      </w:r>
      <w:bookmarkStart w:id="2300" w:name="_WWID10001675"/>
    </w:p>
    <w:bookmarkEnd w:id="2300"/>
    <w:p w:rsidR="005064F4" w:rsidRDefault="005064F4" w:rsidP="006F68A8">
      <w:pPr>
        <w:pStyle w:val="aNorm"/>
        <w:numPr>
          <w:ilvl w:val="0"/>
          <w:numId w:val="113"/>
        </w:numPr>
      </w:pPr>
      <w:r>
        <w:t xml:space="preserve">Click the </w:t>
      </w:r>
      <w:r>
        <w:rPr>
          <w:rStyle w:val="Strong"/>
        </w:rPr>
        <w:t>Open With</w:t>
      </w:r>
      <w:r w:rsidR="00347283">
        <w:rPr>
          <w:rStyle w:val="Strong"/>
        </w:rPr>
        <w:t xml:space="preserve"> </w:t>
      </w:r>
      <w:r>
        <w:t xml:space="preserve">button (located </w:t>
      </w:r>
      <w:r w:rsidR="00BC35DB">
        <w:t xml:space="preserve">to the left of the </w:t>
      </w:r>
      <w:r w:rsidR="00BC35DB">
        <w:rPr>
          <w:rStyle w:val="Strong"/>
        </w:rPr>
        <w:t xml:space="preserve">Open </w:t>
      </w:r>
      <w:r w:rsidR="00BC35DB">
        <w:t>button</w:t>
      </w:r>
      <w:r>
        <w:t>).</w:t>
      </w:r>
      <w:bookmarkStart w:id="2301" w:name="_WWID10001676"/>
    </w:p>
    <w:bookmarkEnd w:id="2301"/>
    <w:p w:rsidR="005064F4" w:rsidRDefault="005064F4" w:rsidP="006F68A8">
      <w:pPr>
        <w:pStyle w:val="aNorm"/>
        <w:numPr>
          <w:ilvl w:val="0"/>
          <w:numId w:val="113"/>
        </w:numPr>
      </w:pPr>
      <w:r>
        <w:t>In the dialog that displays, select the template that you want to use.</w:t>
      </w:r>
      <w:bookmarkStart w:id="2302" w:name="_WWID10001677"/>
    </w:p>
    <w:bookmarkEnd w:id="2302"/>
    <w:p w:rsidR="00BC35DB" w:rsidRDefault="00BC35DB" w:rsidP="006F68A8">
      <w:pPr>
        <w:pStyle w:val="aNorm"/>
        <w:numPr>
          <w:ilvl w:val="1"/>
          <w:numId w:val="113"/>
        </w:numPr>
      </w:pPr>
      <w:r>
        <w:t xml:space="preserve">The dialog is organized into groups by </w:t>
      </w:r>
      <w:r w:rsidR="000260F0">
        <w:t>user name</w:t>
      </w:r>
      <w:r>
        <w:t xml:space="preserve">, with your </w:t>
      </w:r>
      <w:r w:rsidR="000260F0">
        <w:t>user name</w:t>
      </w:r>
      <w:r>
        <w:t xml:space="preserve"> shown at the top. Under each </w:t>
      </w:r>
      <w:r w:rsidR="000260F0">
        <w:t>user name</w:t>
      </w:r>
      <w:r>
        <w:t>, templates are listed after hanging protocols.</w:t>
      </w:r>
      <w:bookmarkStart w:id="2303" w:name="_WWID10001678"/>
    </w:p>
    <w:bookmarkEnd w:id="2303"/>
    <w:p w:rsidR="00BC35DB" w:rsidRDefault="00BC35DB" w:rsidP="006F68A8">
      <w:pPr>
        <w:pStyle w:val="aNorm"/>
        <w:numPr>
          <w:ilvl w:val="1"/>
          <w:numId w:val="113"/>
        </w:numPr>
      </w:pPr>
      <w:r>
        <w:t xml:space="preserve">Any template, including templates under other </w:t>
      </w:r>
      <w:r w:rsidR="000260F0">
        <w:t>user name</w:t>
      </w:r>
      <w:r>
        <w:t>s, can be selected.</w:t>
      </w:r>
      <w:bookmarkStart w:id="2304" w:name="_WWID10001679"/>
    </w:p>
    <w:bookmarkEnd w:id="2304"/>
    <w:p w:rsidR="005064F4" w:rsidRDefault="00380B84" w:rsidP="006F68A8">
      <w:pPr>
        <w:pStyle w:val="aNorm"/>
        <w:numPr>
          <w:ilvl w:val="1"/>
          <w:numId w:val="113"/>
        </w:numPr>
      </w:pPr>
      <w:r>
        <w:t xml:space="preserve">A representation of the selected template is displayed near the </w:t>
      </w:r>
      <w:r w:rsidR="005064F4">
        <w:t>bottom of the dialog.</w:t>
      </w:r>
      <w:bookmarkStart w:id="2305" w:name="_WWID10001680"/>
    </w:p>
    <w:bookmarkEnd w:id="2305"/>
    <w:p w:rsidR="00380B84" w:rsidRDefault="00380B84" w:rsidP="006F68A8">
      <w:pPr>
        <w:pStyle w:val="aNorm"/>
        <w:numPr>
          <w:ilvl w:val="1"/>
          <w:numId w:val="113"/>
        </w:numPr>
      </w:pPr>
      <w:r>
        <w:fldChar w:fldCharType="begin"/>
      </w:r>
      <w:r>
        <w:instrText xml:space="preserve"> xe "Apply Filter button" </w:instrText>
      </w:r>
      <w:r>
        <w:fldChar w:fldCharType="end"/>
      </w:r>
      <w:r>
        <w:fldChar w:fldCharType="begin"/>
      </w:r>
      <w:r>
        <w:instrText xml:space="preserve"> xe "filter</w:instrText>
      </w:r>
      <w:r w:rsidR="00333911">
        <w:instrText>s</w:instrText>
      </w:r>
      <w:r>
        <w:instrText xml:space="preserve">: for templates" </w:instrText>
      </w:r>
      <w:r>
        <w:fldChar w:fldCharType="end"/>
      </w:r>
      <w:r>
        <w:t xml:space="preserve">The </w:t>
      </w:r>
      <w:r>
        <w:rPr>
          <w:rStyle w:val="Strong"/>
        </w:rPr>
        <w:t>Apply Filter</w:t>
      </w:r>
      <w:r>
        <w:t xml:space="preserve"> check</w:t>
      </w:r>
      <w:r w:rsidR="00524BA9">
        <w:t xml:space="preserve"> </w:t>
      </w:r>
      <w:r>
        <w:t>box limits the contents of the dialog to templates that match the current size of the Viewer window.</w:t>
      </w:r>
      <w:r w:rsidR="00347283">
        <w:t xml:space="preserve"> </w:t>
      </w:r>
      <w:r>
        <w:t xml:space="preserve">Usually, this </w:t>
      </w:r>
      <w:r w:rsidR="00524BA9">
        <w:t>checkbox</w:t>
      </w:r>
      <w:r>
        <w:t xml:space="preserve"> should remain </w:t>
      </w:r>
      <w:r w:rsidR="00524BA9">
        <w:t>selected</w:t>
      </w:r>
      <w:r>
        <w:t>.</w:t>
      </w:r>
      <w:bookmarkStart w:id="2306" w:name="_WWID10003864"/>
    </w:p>
    <w:bookmarkEnd w:id="2306"/>
    <w:p w:rsidR="005064F4" w:rsidRDefault="005064F4" w:rsidP="006F68A8">
      <w:pPr>
        <w:pStyle w:val="aNorm"/>
        <w:numPr>
          <w:ilvl w:val="0"/>
          <w:numId w:val="113"/>
        </w:numPr>
      </w:pPr>
      <w:r>
        <w:t xml:space="preserve">Double-click the selected template or click </w:t>
      </w:r>
      <w:r>
        <w:rPr>
          <w:rStyle w:val="Strong"/>
        </w:rPr>
        <w:t>OK</w:t>
      </w:r>
      <w:r>
        <w:t>.</w:t>
      </w:r>
      <w:bookmarkStart w:id="2307" w:name="_WWID10001681"/>
    </w:p>
    <w:bookmarkEnd w:id="2307"/>
    <w:p w:rsidR="005064F4" w:rsidRDefault="005064F4" w:rsidP="006F68A8">
      <w:pPr>
        <w:pStyle w:val="aNorm"/>
        <w:numPr>
          <w:ilvl w:val="1"/>
          <w:numId w:val="113"/>
        </w:numPr>
      </w:pPr>
      <w:r>
        <w:t>The exam will be opened.</w:t>
      </w:r>
      <w:bookmarkStart w:id="2308" w:name="_WWID10001682"/>
    </w:p>
    <w:bookmarkEnd w:id="2308"/>
    <w:p w:rsidR="005064F4" w:rsidRDefault="005064F4" w:rsidP="006F68A8">
      <w:pPr>
        <w:pStyle w:val="aNorm"/>
        <w:numPr>
          <w:ilvl w:val="1"/>
          <w:numId w:val="113"/>
        </w:numPr>
      </w:pPr>
      <w:r>
        <w:t>The Viewer window will contain only empty viewports.</w:t>
      </w:r>
      <w:bookmarkStart w:id="2309" w:name="_WWID10001683"/>
    </w:p>
    <w:bookmarkEnd w:id="2309"/>
    <w:p w:rsidR="005064F4" w:rsidRDefault="005064F4" w:rsidP="006F68A8">
      <w:pPr>
        <w:pStyle w:val="aNorm"/>
        <w:numPr>
          <w:ilvl w:val="1"/>
          <w:numId w:val="113"/>
        </w:numPr>
      </w:pPr>
      <w:r>
        <w:t>Images can be loaded into viewports by dragging thumbnails from the Preview window</w:t>
      </w:r>
      <w:r w:rsidR="00380B84">
        <w:t xml:space="preserve"> (</w:t>
      </w:r>
      <w:r w:rsidR="006B63EE">
        <w:t xml:space="preserve">details on page </w:t>
      </w:r>
      <w:r w:rsidR="006B63EE">
        <w:fldChar w:fldCharType="begin"/>
      </w:r>
      <w:r w:rsidR="006B63EE">
        <w:instrText xml:space="preserve"> PAGEREF _Ref135013608 \h </w:instrText>
      </w:r>
      <w:r w:rsidR="006B63EE">
        <w:fldChar w:fldCharType="separate"/>
      </w:r>
      <w:ins w:id="2310" w:author="Andersen, Charles W.  (ManTech)" w:date="2019-12-10T15:26:00Z">
        <w:r w:rsidR="00380255">
          <w:rPr>
            <w:noProof/>
          </w:rPr>
          <w:t>55</w:t>
        </w:r>
      </w:ins>
      <w:del w:id="2311" w:author="Andersen, Charles W.  (ManTech)" w:date="2019-12-10T15:26:00Z">
        <w:r w:rsidR="00B77F99" w:rsidDel="00380255">
          <w:rPr>
            <w:noProof/>
          </w:rPr>
          <w:delText>4</w:delText>
        </w:r>
      </w:del>
      <w:r w:rsidR="006B63EE">
        <w:fldChar w:fldCharType="end"/>
      </w:r>
      <w:r w:rsidR="00380B84">
        <w:t>)</w:t>
      </w:r>
      <w:r>
        <w:t>.</w:t>
      </w:r>
      <w:bookmarkStart w:id="2312" w:name="_WWID10001684"/>
    </w:p>
    <w:bookmarkEnd w:id="2312"/>
    <w:p w:rsidR="005064F4" w:rsidRDefault="005064F4">
      <w:pPr>
        <w:pStyle w:val="aNorm0"/>
      </w:pPr>
      <w:r>
        <w:rPr>
          <w:rStyle w:val="bLeadin"/>
        </w:rPr>
        <w:t xml:space="preserve">Tip  </w:t>
      </w:r>
      <w:r>
        <w:t xml:space="preserve">In the Manager, the template you selected is displayed to the right of the </w:t>
      </w:r>
      <w:r>
        <w:rPr>
          <w:rStyle w:val="Strong"/>
        </w:rPr>
        <w:t>Open With</w:t>
      </w:r>
      <w:r>
        <w:t xml:space="preserve"> button.</w:t>
      </w:r>
      <w:r w:rsidR="00347283">
        <w:t xml:space="preserve"> </w:t>
      </w:r>
      <w:r>
        <w:t>Other exams can be opened with this template by selecting the check</w:t>
      </w:r>
      <w:r w:rsidR="00524BA9">
        <w:t xml:space="preserve"> </w:t>
      </w:r>
      <w:r>
        <w:t xml:space="preserve">box next to the template name and then clicking </w:t>
      </w:r>
      <w:r>
        <w:rPr>
          <w:rStyle w:val="Strong"/>
        </w:rPr>
        <w:t>Open With</w:t>
      </w:r>
      <w:r>
        <w:t>.</w:t>
      </w:r>
      <w:bookmarkStart w:id="2313" w:name="_WWID10001685"/>
    </w:p>
    <w:p w:rsidR="005064F4" w:rsidRDefault="005064F4">
      <w:pPr>
        <w:pStyle w:val="Heading3"/>
      </w:pPr>
      <w:bookmarkStart w:id="2314" w:name="_Ref136058452"/>
      <w:bookmarkStart w:id="2315" w:name="_Toc508192065"/>
      <w:bookmarkEnd w:id="2313"/>
      <w:r>
        <w:t>Applying a Different Template to an Open Exam</w:t>
      </w:r>
      <w:bookmarkEnd w:id="2314"/>
      <w:bookmarkEnd w:id="2315"/>
      <w:r>
        <w:t xml:space="preserve"> </w:t>
      </w:r>
      <w:bookmarkStart w:id="2316" w:name="_WWID10001686"/>
    </w:p>
    <w:bookmarkEnd w:id="2316"/>
    <w:p w:rsidR="005064F4" w:rsidRDefault="005064F4">
      <w:pPr>
        <w:pStyle w:val="aNorm"/>
        <w:keepNext/>
      </w:pPr>
      <w:r>
        <w:fldChar w:fldCharType="begin"/>
      </w:r>
      <w:r>
        <w:instrText xml:space="preserve"> xe "templates: </w:instrText>
      </w:r>
      <w:r w:rsidR="00333911">
        <w:instrText>selecting in the Viewer</w:instrText>
      </w:r>
      <w:r>
        <w:instrText xml:space="preserve">" </w:instrText>
      </w:r>
      <w:r>
        <w:fldChar w:fldCharType="end"/>
      </w:r>
      <w:r>
        <w:t>You can change the template being used</w:t>
      </w:r>
      <w:r w:rsidR="00BC35DB">
        <w:t xml:space="preserve"> in the V</w:t>
      </w:r>
      <w:r>
        <w:t>iewer.</w:t>
      </w:r>
      <w:r w:rsidR="00347283">
        <w:t xml:space="preserve"> </w:t>
      </w:r>
      <w:r>
        <w:t>Once you have selected a different template, you will need to manually reload viewports with images.</w:t>
      </w:r>
      <w:bookmarkStart w:id="2317" w:name="_WWID10001687"/>
    </w:p>
    <w:bookmarkEnd w:id="2317"/>
    <w:p w:rsidR="005064F4" w:rsidRDefault="005064F4">
      <w:pPr>
        <w:pStyle w:val="aProcHead"/>
      </w:pPr>
      <w:r>
        <w:t>To apply a different template</w:t>
      </w:r>
      <w:bookmarkStart w:id="2318" w:name="_WWID10001688"/>
    </w:p>
    <w:bookmarkEnd w:id="2318"/>
    <w:p w:rsidR="005064F4" w:rsidRDefault="005064F4" w:rsidP="006F68A8">
      <w:pPr>
        <w:pStyle w:val="aNorm"/>
        <w:numPr>
          <w:ilvl w:val="0"/>
          <w:numId w:val="114"/>
        </w:numPr>
      </w:pPr>
      <w:r>
        <w:t>In the Viewer window, click the</w:t>
      </w:r>
      <w:r w:rsidR="00C06D4C">
        <w:rPr>
          <w:rStyle w:val="Strong"/>
        </w:rPr>
        <w:t xml:space="preserve"> TP: &lt;name&gt;</w:t>
      </w:r>
      <w:r w:rsidR="00C06D4C">
        <w:t xml:space="preserve"> </w:t>
      </w:r>
      <w:r>
        <w:t>button.</w:t>
      </w:r>
      <w:r w:rsidR="00347283">
        <w:t xml:space="preserve"> </w:t>
      </w:r>
      <w:r>
        <w:t>This button is located in the upper right corner of each monitor occupied by the Viewer.</w:t>
      </w:r>
      <w:bookmarkStart w:id="2319" w:name="_WWID10001689"/>
    </w:p>
    <w:bookmarkEnd w:id="2319"/>
    <w:p w:rsidR="005064F4" w:rsidRDefault="005064F4" w:rsidP="006F68A8">
      <w:pPr>
        <w:pStyle w:val="aNorm"/>
        <w:numPr>
          <w:ilvl w:val="0"/>
          <w:numId w:val="114"/>
        </w:numPr>
      </w:pPr>
      <w:r>
        <w:t xml:space="preserve">When you are </w:t>
      </w:r>
      <w:r w:rsidR="00BC35DB">
        <w:t xml:space="preserve">notified </w:t>
      </w:r>
      <w:r>
        <w:t xml:space="preserve">that viewports will be cleared, click </w:t>
      </w:r>
      <w:r>
        <w:rPr>
          <w:rStyle w:val="Strong"/>
        </w:rPr>
        <w:t>OK</w:t>
      </w:r>
      <w:r>
        <w:t>.</w:t>
      </w:r>
      <w:bookmarkStart w:id="2320" w:name="_WWID10001690"/>
    </w:p>
    <w:bookmarkEnd w:id="2320"/>
    <w:p w:rsidR="005064F4" w:rsidRDefault="005064F4" w:rsidP="006F68A8">
      <w:pPr>
        <w:pStyle w:val="aNorm"/>
        <w:numPr>
          <w:ilvl w:val="0"/>
          <w:numId w:val="114"/>
        </w:numPr>
      </w:pPr>
      <w:r>
        <w:t xml:space="preserve">In the dialog that displays, select the template you want to use. </w:t>
      </w:r>
      <w:bookmarkStart w:id="2321" w:name="_WWID10001691"/>
    </w:p>
    <w:bookmarkEnd w:id="2321"/>
    <w:p w:rsidR="00BC35DB" w:rsidRDefault="00BC35DB" w:rsidP="006F68A8">
      <w:pPr>
        <w:pStyle w:val="aNorm"/>
        <w:numPr>
          <w:ilvl w:val="1"/>
          <w:numId w:val="114"/>
        </w:numPr>
      </w:pPr>
      <w:r>
        <w:t xml:space="preserve">The dialog is organized into groups by </w:t>
      </w:r>
      <w:r w:rsidR="000260F0">
        <w:t>user name</w:t>
      </w:r>
      <w:r>
        <w:t xml:space="preserve">, with your </w:t>
      </w:r>
      <w:r w:rsidR="000260F0">
        <w:t>user name</w:t>
      </w:r>
      <w:r>
        <w:t xml:space="preserve"> shown at the top. Under each </w:t>
      </w:r>
      <w:r w:rsidR="000260F0">
        <w:t>user name</w:t>
      </w:r>
      <w:r>
        <w:t>, templates are listed after hanging protocols.</w:t>
      </w:r>
      <w:bookmarkStart w:id="2322" w:name="_WWID10002864"/>
    </w:p>
    <w:bookmarkEnd w:id="2322"/>
    <w:p w:rsidR="00BC35DB" w:rsidRDefault="00BC35DB" w:rsidP="006F68A8">
      <w:pPr>
        <w:pStyle w:val="aNorm"/>
        <w:numPr>
          <w:ilvl w:val="1"/>
          <w:numId w:val="114"/>
        </w:numPr>
      </w:pPr>
      <w:r>
        <w:t xml:space="preserve">Any template, including templates under other </w:t>
      </w:r>
      <w:r w:rsidR="000260F0">
        <w:t>user name</w:t>
      </w:r>
      <w:r>
        <w:t>s, can be selected.</w:t>
      </w:r>
      <w:bookmarkStart w:id="2323" w:name="_WWID10002868"/>
    </w:p>
    <w:bookmarkEnd w:id="2323"/>
    <w:p w:rsidR="00BC35DB" w:rsidRDefault="00BC35DB" w:rsidP="006F68A8">
      <w:pPr>
        <w:pStyle w:val="aNorm"/>
        <w:numPr>
          <w:ilvl w:val="1"/>
          <w:numId w:val="114"/>
        </w:numPr>
      </w:pPr>
      <w:r>
        <w:t>The bottom of the dialog will show the viewport arrangement for the selected template.</w:t>
      </w:r>
      <w:bookmarkStart w:id="2324" w:name="_WWID10002863"/>
    </w:p>
    <w:bookmarkEnd w:id="2324"/>
    <w:p w:rsidR="005064F4" w:rsidRDefault="005064F4" w:rsidP="006F68A8">
      <w:pPr>
        <w:pStyle w:val="aNorm"/>
        <w:numPr>
          <w:ilvl w:val="0"/>
          <w:numId w:val="114"/>
        </w:numPr>
      </w:pPr>
      <w:r>
        <w:t xml:space="preserve">Double-click the selected template or click </w:t>
      </w:r>
      <w:r>
        <w:rPr>
          <w:rStyle w:val="Strong"/>
        </w:rPr>
        <w:t>OK</w:t>
      </w:r>
      <w:r>
        <w:t>.</w:t>
      </w:r>
      <w:bookmarkStart w:id="2325" w:name="_WWID10001695"/>
    </w:p>
    <w:bookmarkEnd w:id="2325"/>
    <w:p w:rsidR="005064F4" w:rsidRDefault="00D41775" w:rsidP="006F68A8">
      <w:pPr>
        <w:pStyle w:val="aNorm"/>
        <w:numPr>
          <w:ilvl w:val="0"/>
          <w:numId w:val="114"/>
        </w:numPr>
      </w:pPr>
      <w:r>
        <w:t xml:space="preserve">Manually </w:t>
      </w:r>
      <w:r w:rsidR="00361B7C">
        <w:t>re</w:t>
      </w:r>
      <w:r w:rsidR="00380B84">
        <w:t>load images into viewports (details</w:t>
      </w:r>
      <w:r w:rsidR="006B63EE">
        <w:t xml:space="preserve"> on page </w:t>
      </w:r>
      <w:r w:rsidR="006B63EE">
        <w:fldChar w:fldCharType="begin"/>
      </w:r>
      <w:r w:rsidR="006B63EE">
        <w:instrText xml:space="preserve"> PAGEREF _Ref135013608 \h </w:instrText>
      </w:r>
      <w:r w:rsidR="006B63EE">
        <w:fldChar w:fldCharType="separate"/>
      </w:r>
      <w:ins w:id="2326" w:author="Andersen, Charles W.  (ManTech)" w:date="2019-12-10T15:26:00Z">
        <w:r w:rsidR="00380255">
          <w:rPr>
            <w:noProof/>
          </w:rPr>
          <w:t>55</w:t>
        </w:r>
      </w:ins>
      <w:del w:id="2327" w:author="Andersen, Charles W.  (ManTech)" w:date="2019-12-10T15:26:00Z">
        <w:r w:rsidR="00B77F99" w:rsidDel="00380255">
          <w:rPr>
            <w:noProof/>
          </w:rPr>
          <w:delText>4</w:delText>
        </w:r>
      </w:del>
      <w:r w:rsidR="006B63EE">
        <w:fldChar w:fldCharType="end"/>
      </w:r>
      <w:bookmarkStart w:id="2328" w:name="_WWID10001696"/>
      <w:r w:rsidR="00380B84">
        <w:t>)</w:t>
      </w:r>
      <w:r w:rsidR="00BC35DB">
        <w:t>.</w:t>
      </w:r>
    </w:p>
    <w:p w:rsidR="005064F4" w:rsidRDefault="005064F4" w:rsidP="002C5BB1">
      <w:pPr>
        <w:pStyle w:val="Heading2"/>
      </w:pPr>
      <w:bookmarkStart w:id="2329" w:name="_Ref136058409"/>
      <w:bookmarkStart w:id="2330" w:name="_Toc508192066"/>
      <w:bookmarkEnd w:id="2328"/>
      <w:r>
        <w:t>Working with Templates</w:t>
      </w:r>
      <w:bookmarkStart w:id="2331" w:name="_WWID10001697"/>
      <w:bookmarkEnd w:id="2329"/>
      <w:bookmarkEnd w:id="2330"/>
    </w:p>
    <w:bookmarkEnd w:id="2331"/>
    <w:p w:rsidR="00BC35DB" w:rsidRDefault="00380B84">
      <w:pPr>
        <w:pStyle w:val="aNorm"/>
      </w:pPr>
      <w:r>
        <w:t>Templates can be created and edited using the Template Designer.</w:t>
      </w:r>
      <w:bookmarkStart w:id="2332" w:name="_WWID10003008"/>
    </w:p>
    <w:p w:rsidR="005064F4" w:rsidRDefault="005064F4">
      <w:pPr>
        <w:pStyle w:val="Heading3"/>
      </w:pPr>
      <w:bookmarkStart w:id="2333" w:name="_Ref136058675"/>
      <w:bookmarkStart w:id="2334" w:name="_Ref136058723"/>
      <w:bookmarkStart w:id="2335" w:name="_Ref136059180"/>
      <w:bookmarkStart w:id="2336" w:name="_Ref136073146"/>
      <w:bookmarkStart w:id="2337" w:name="_Creating_Templates"/>
      <w:bookmarkStart w:id="2338" w:name="_Toc508192067"/>
      <w:bookmarkEnd w:id="2332"/>
      <w:bookmarkEnd w:id="2337"/>
      <w:r>
        <w:t>Creating Templates</w:t>
      </w:r>
      <w:bookmarkEnd w:id="2333"/>
      <w:bookmarkEnd w:id="2334"/>
      <w:bookmarkEnd w:id="2335"/>
      <w:bookmarkEnd w:id="2336"/>
      <w:bookmarkEnd w:id="2338"/>
      <w:r>
        <w:t xml:space="preserve"> </w:t>
      </w:r>
      <w:bookmarkStart w:id="2339" w:name="_WWID10001701"/>
    </w:p>
    <w:bookmarkEnd w:id="2339"/>
    <w:p w:rsidR="00BC35DB" w:rsidRDefault="005064F4">
      <w:pPr>
        <w:pStyle w:val="aNorm"/>
      </w:pPr>
      <w:r>
        <w:fldChar w:fldCharType="begin"/>
      </w:r>
      <w:r>
        <w:instrText xml:space="preserve"> xe "templates: creating" </w:instrText>
      </w:r>
      <w:r>
        <w:fldChar w:fldCharType="end"/>
      </w:r>
      <w:r>
        <w:t>The following steps explain</w:t>
      </w:r>
      <w:r w:rsidR="00BC35DB">
        <w:t xml:space="preserve"> how to create a new template. </w:t>
      </w:r>
      <w:bookmarkStart w:id="2340" w:name="_WWID10002869"/>
    </w:p>
    <w:bookmarkEnd w:id="2340"/>
    <w:p w:rsidR="005064F4" w:rsidRDefault="00BC35DB">
      <w:pPr>
        <w:pStyle w:val="aNorm"/>
      </w:pPr>
      <w:r>
        <w:rPr>
          <w:rStyle w:val="bLeadin"/>
        </w:rPr>
        <w:t xml:space="preserve">Tip </w:t>
      </w:r>
      <w:r>
        <w:t xml:space="preserve"> Before creating a new template, </w:t>
      </w:r>
      <w:r w:rsidR="00080DE5">
        <w:t xml:space="preserve">use the Select Hanging Protocol/Template dialog </w:t>
      </w:r>
      <w:r>
        <w:t>to see if an existing template can be used or adapted.</w:t>
      </w:r>
      <w:bookmarkStart w:id="2341" w:name="_WWID10001702"/>
    </w:p>
    <w:bookmarkEnd w:id="2341"/>
    <w:p w:rsidR="005064F4" w:rsidRDefault="005064F4">
      <w:pPr>
        <w:pStyle w:val="aProcHead"/>
      </w:pPr>
      <w:r>
        <w:t>To create a template</w:t>
      </w:r>
      <w:bookmarkStart w:id="2342" w:name="_WWID10001703"/>
    </w:p>
    <w:bookmarkEnd w:id="2342"/>
    <w:p w:rsidR="005064F4" w:rsidRDefault="005064F4" w:rsidP="006F68A8">
      <w:pPr>
        <w:pStyle w:val="aNorm"/>
        <w:numPr>
          <w:ilvl w:val="0"/>
          <w:numId w:val="115"/>
        </w:numPr>
      </w:pPr>
      <w:r>
        <w:t xml:space="preserve">Choose </w:t>
      </w:r>
      <w:r>
        <w:rPr>
          <w:rStyle w:val="Strong"/>
        </w:rPr>
        <w:t xml:space="preserve">Customize | Template Designer </w:t>
      </w:r>
      <w:r>
        <w:t>from the Viewer menu.</w:t>
      </w:r>
      <w:bookmarkStart w:id="2343" w:name="_WWID10001704"/>
    </w:p>
    <w:bookmarkEnd w:id="2343"/>
    <w:p w:rsidR="005064F4" w:rsidRDefault="005064F4" w:rsidP="006F68A8">
      <w:pPr>
        <w:pStyle w:val="aNorm"/>
        <w:numPr>
          <w:ilvl w:val="0"/>
          <w:numId w:val="115"/>
        </w:numPr>
      </w:pPr>
      <w:r>
        <w:t xml:space="preserve">In the </w:t>
      </w:r>
      <w:r w:rsidR="00BC35DB">
        <w:t>Template Designer</w:t>
      </w:r>
      <w:r>
        <w:t xml:space="preserve">, click </w:t>
      </w:r>
      <w:r>
        <w:rPr>
          <w:rStyle w:val="Strong"/>
        </w:rPr>
        <w:t>New</w:t>
      </w:r>
      <w:r>
        <w:t>.</w:t>
      </w:r>
      <w:bookmarkStart w:id="2344" w:name="_WWID10001705"/>
    </w:p>
    <w:bookmarkEnd w:id="2344"/>
    <w:p w:rsidR="005064F4" w:rsidRDefault="005064F4" w:rsidP="006F68A8">
      <w:pPr>
        <w:pStyle w:val="aNorm"/>
        <w:numPr>
          <w:ilvl w:val="0"/>
          <w:numId w:val="115"/>
        </w:numPr>
      </w:pPr>
      <w:r>
        <w:t>Define the viewport arrangement to be used in the template.</w:t>
      </w:r>
      <w:bookmarkStart w:id="2345" w:name="_WWID10001706"/>
    </w:p>
    <w:bookmarkEnd w:id="2345"/>
    <w:p w:rsidR="005064F4" w:rsidRDefault="005064F4" w:rsidP="006F68A8">
      <w:pPr>
        <w:pStyle w:val="aNorm"/>
        <w:numPr>
          <w:ilvl w:val="1"/>
          <w:numId w:val="115"/>
        </w:numPr>
      </w:pPr>
      <w:r>
        <w:t>For details about adding, modifying, and merging viewports</w:t>
      </w:r>
      <w:r w:rsidR="00BC35DB">
        <w:t xml:space="preserve">, see </w:t>
      </w:r>
      <w:r w:rsidR="00BC35DB" w:rsidRPr="00B566D8">
        <w:rPr>
          <w:rStyle w:val="bLinkRef"/>
        </w:rPr>
        <w:fldChar w:fldCharType="begin" w:fldLock="1"/>
      </w:r>
      <w:r w:rsidR="00BC35DB" w:rsidRPr="00B566D8">
        <w:rPr>
          <w:rStyle w:val="bLinkRef"/>
        </w:rPr>
        <w:instrText xml:space="preserve"> REF _Ref136058987 \h </w:instrText>
      </w:r>
      <w:r w:rsidR="00BC35DB" w:rsidRPr="00B566D8">
        <w:rPr>
          <w:rStyle w:val="bLinkRef"/>
        </w:rPr>
      </w:r>
      <w:r w:rsidR="00BC35DB" w:rsidRPr="00B566D8">
        <w:rPr>
          <w:rStyle w:val="bLinkRef"/>
        </w:rPr>
        <w:instrText xml:space="preserve"> \* MERGEFORMAT </w:instrText>
      </w:r>
      <w:r w:rsidR="00BC35DB" w:rsidRPr="00B566D8">
        <w:rPr>
          <w:rStyle w:val="bLinkRef"/>
        </w:rPr>
        <w:fldChar w:fldCharType="separate"/>
      </w:r>
      <w:r w:rsidR="0093607B" w:rsidRPr="00B566D8">
        <w:rPr>
          <w:rStyle w:val="bLinkRef"/>
        </w:rPr>
        <w:t>Using the Template Designer</w:t>
      </w:r>
      <w:r w:rsidR="00BC35DB" w:rsidRPr="00B566D8">
        <w:rPr>
          <w:rStyle w:val="bLinkRef"/>
        </w:rPr>
        <w:fldChar w:fldCharType="end"/>
      </w:r>
      <w:r w:rsidR="00BC35DB">
        <w:t xml:space="preserve"> </w:t>
      </w:r>
      <w:bookmarkStart w:id="2346" w:name="_WWID10001707"/>
      <w:r w:rsidR="00867B1F">
        <w:t xml:space="preserve">on page </w:t>
      </w:r>
      <w:r w:rsidR="00867B1F">
        <w:fldChar w:fldCharType="begin"/>
      </w:r>
      <w:r w:rsidR="00867B1F">
        <w:instrText xml:space="preserve"> PAGEREF _Ref136058677 \h </w:instrText>
      </w:r>
      <w:r w:rsidR="00867B1F">
        <w:fldChar w:fldCharType="separate"/>
      </w:r>
      <w:ins w:id="2347" w:author="Andersen, Charles W.  (ManTech)" w:date="2019-12-10T15:26:00Z">
        <w:r w:rsidR="00380255">
          <w:rPr>
            <w:noProof/>
          </w:rPr>
          <w:t>131</w:t>
        </w:r>
      </w:ins>
      <w:del w:id="2348" w:author="Andersen, Charles W.  (ManTech)" w:date="2019-12-10T15:26:00Z">
        <w:r w:rsidR="00B77F99" w:rsidDel="00380255">
          <w:rPr>
            <w:noProof/>
          </w:rPr>
          <w:delText>4</w:delText>
        </w:r>
      </w:del>
      <w:r w:rsidR="00867B1F">
        <w:fldChar w:fldCharType="end"/>
      </w:r>
      <w:r w:rsidR="00867B1F">
        <w:t>.</w:t>
      </w:r>
    </w:p>
    <w:bookmarkEnd w:id="2346"/>
    <w:p w:rsidR="005064F4" w:rsidRDefault="005064F4" w:rsidP="006F68A8">
      <w:pPr>
        <w:pStyle w:val="aNorm"/>
        <w:numPr>
          <w:ilvl w:val="1"/>
          <w:numId w:val="115"/>
        </w:numPr>
      </w:pPr>
      <w:r>
        <w:t xml:space="preserve">To insert a pre-defined screen template, </w:t>
      </w:r>
      <w:r w:rsidR="005B288A">
        <w:t>right-click</w:t>
      </w:r>
      <w:r>
        <w:t xml:space="preserve"> the display area and choose </w:t>
      </w:r>
      <w:r>
        <w:rPr>
          <w:rStyle w:val="Strong"/>
        </w:rPr>
        <w:t>Insert Screen Template</w:t>
      </w:r>
      <w:r>
        <w:t>.</w:t>
      </w:r>
      <w:r w:rsidR="00347283">
        <w:t xml:space="preserve"> </w:t>
      </w:r>
      <w:r>
        <w:t xml:space="preserve">For details, see </w:t>
      </w:r>
      <w:r w:rsidR="00BC35DB" w:rsidRPr="00B566D8">
        <w:rPr>
          <w:rStyle w:val="bLinkRef"/>
        </w:rPr>
        <w:fldChar w:fldCharType="begin" w:fldLock="1"/>
      </w:r>
      <w:r w:rsidR="00BC35DB" w:rsidRPr="00B566D8">
        <w:rPr>
          <w:rStyle w:val="bLinkRef"/>
        </w:rPr>
        <w:instrText xml:space="preserve"> REF _Ref136058997 \h </w:instrText>
      </w:r>
      <w:r w:rsidR="00BC35DB" w:rsidRPr="00B566D8">
        <w:rPr>
          <w:rStyle w:val="bLinkRef"/>
        </w:rPr>
      </w:r>
      <w:r w:rsidR="00BC35DB" w:rsidRPr="00B566D8">
        <w:rPr>
          <w:rStyle w:val="bLinkRef"/>
        </w:rPr>
        <w:instrText xml:space="preserve"> \* MERGEFORMAT </w:instrText>
      </w:r>
      <w:r w:rsidR="00BC35DB" w:rsidRPr="00B566D8">
        <w:rPr>
          <w:rStyle w:val="bLinkRef"/>
        </w:rPr>
        <w:fldChar w:fldCharType="separate"/>
      </w:r>
      <w:r w:rsidR="0093607B" w:rsidRPr="00B566D8">
        <w:rPr>
          <w:rStyle w:val="bLinkRef"/>
        </w:rPr>
        <w:t>Working with Screen Templates</w:t>
      </w:r>
      <w:r w:rsidR="00BC35DB" w:rsidRPr="00B566D8">
        <w:rPr>
          <w:rStyle w:val="bLinkRef"/>
        </w:rPr>
        <w:fldChar w:fldCharType="end"/>
      </w:r>
      <w:r w:rsidR="00BC35DB">
        <w:t xml:space="preserve"> </w:t>
      </w:r>
      <w:bookmarkStart w:id="2349" w:name="_WWID10001708"/>
      <w:r w:rsidR="00867B1F">
        <w:t xml:space="preserve">on page </w:t>
      </w:r>
      <w:r w:rsidR="00867B1F">
        <w:fldChar w:fldCharType="begin"/>
      </w:r>
      <w:r w:rsidR="00867B1F">
        <w:instrText xml:space="preserve"> PAGEREF _Ref136058412 \h </w:instrText>
      </w:r>
      <w:r w:rsidR="00867B1F">
        <w:fldChar w:fldCharType="separate"/>
      </w:r>
      <w:ins w:id="2350" w:author="Andersen, Charles W.  (ManTech)" w:date="2019-12-10T15:26:00Z">
        <w:r w:rsidR="00380255">
          <w:rPr>
            <w:noProof/>
          </w:rPr>
          <w:t>133</w:t>
        </w:r>
      </w:ins>
      <w:del w:id="2351" w:author="Andersen, Charles W.  (ManTech)" w:date="2019-12-10T15:26:00Z">
        <w:r w:rsidR="00B77F99" w:rsidDel="00380255">
          <w:rPr>
            <w:noProof/>
          </w:rPr>
          <w:delText>4</w:delText>
        </w:r>
      </w:del>
      <w:r w:rsidR="00867B1F">
        <w:fldChar w:fldCharType="end"/>
      </w:r>
      <w:r w:rsidR="00867B1F">
        <w:t>.</w:t>
      </w:r>
    </w:p>
    <w:bookmarkEnd w:id="2349"/>
    <w:p w:rsidR="005064F4" w:rsidRDefault="005064F4" w:rsidP="006F68A8">
      <w:pPr>
        <w:pStyle w:val="aNorm"/>
        <w:numPr>
          <w:ilvl w:val="0"/>
          <w:numId w:val="115"/>
        </w:numPr>
      </w:pPr>
      <w:r>
        <w:t xml:space="preserve">When you </w:t>
      </w:r>
      <w:r w:rsidR="00F42A1E">
        <w:t>have finished</w:t>
      </w:r>
      <w:r>
        <w:t xml:space="preserve">, click </w:t>
      </w:r>
      <w:r>
        <w:rPr>
          <w:rStyle w:val="Strong"/>
        </w:rPr>
        <w:t>Save</w:t>
      </w:r>
      <w:r>
        <w:t>.</w:t>
      </w:r>
      <w:bookmarkStart w:id="2352" w:name="_WWID10001709"/>
    </w:p>
    <w:bookmarkEnd w:id="2352"/>
    <w:p w:rsidR="005064F4" w:rsidRDefault="005064F4" w:rsidP="006F68A8">
      <w:pPr>
        <w:pStyle w:val="aNorm"/>
        <w:numPr>
          <w:ilvl w:val="0"/>
          <w:numId w:val="115"/>
        </w:numPr>
      </w:pPr>
      <w:r>
        <w:t>Enter a name for the template.</w:t>
      </w:r>
      <w:bookmarkStart w:id="2353" w:name="_WWID10001710"/>
    </w:p>
    <w:p w:rsidR="00380B84" w:rsidRDefault="00380B84">
      <w:pPr>
        <w:pStyle w:val="aNorm0"/>
      </w:pPr>
      <w:r>
        <w:rPr>
          <w:rStyle w:val="bLeadin"/>
        </w:rPr>
        <w:t xml:space="preserve">Note  </w:t>
      </w:r>
      <w:r w:rsidR="00D41775">
        <w:t>T</w:t>
      </w:r>
      <w:r>
        <w:t xml:space="preserve">he </w:t>
      </w:r>
      <w:r w:rsidR="00D41775">
        <w:t xml:space="preserve">template </w:t>
      </w:r>
      <w:r>
        <w:t xml:space="preserve">name </w:t>
      </w:r>
      <w:r w:rsidR="00D41775">
        <w:t xml:space="preserve">should </w:t>
      </w:r>
      <w:r>
        <w:t>reflect naming conventions in use at a site.</w:t>
      </w:r>
      <w:r w:rsidR="00347283">
        <w:t xml:space="preserve"> </w:t>
      </w:r>
      <w:r>
        <w:t xml:space="preserve">At a minimum, the name should </w:t>
      </w:r>
      <w:r w:rsidR="00D41775">
        <w:t xml:space="preserve">indicate </w:t>
      </w:r>
      <w:r>
        <w:t>the number of monitors and number of viewports per monitor defined in the template.</w:t>
      </w:r>
      <w:bookmarkStart w:id="2354" w:name="_WWID10006297"/>
    </w:p>
    <w:bookmarkEnd w:id="2353"/>
    <w:bookmarkEnd w:id="2354"/>
    <w:p w:rsidR="005064F4" w:rsidRDefault="005064F4" w:rsidP="006F68A8">
      <w:pPr>
        <w:pStyle w:val="aNorm"/>
        <w:numPr>
          <w:ilvl w:val="0"/>
          <w:numId w:val="115"/>
        </w:numPr>
      </w:pPr>
      <w:r>
        <w:t xml:space="preserve">If you </w:t>
      </w:r>
      <w:r w:rsidR="008D43CF">
        <w:t xml:space="preserve">hold </w:t>
      </w:r>
      <w:r>
        <w:t xml:space="preserve">the MAGJ SYSTEM USER </w:t>
      </w:r>
      <w:r w:rsidR="008D43CF">
        <w:t xml:space="preserve">security </w:t>
      </w:r>
      <w:r>
        <w:t>key, you can set the template level to user-level (associating the template with your user name), or</w:t>
      </w:r>
      <w:r w:rsidR="00347283">
        <w:t xml:space="preserve"> </w:t>
      </w:r>
      <w:r>
        <w:t>site-level (associating the template with the sysAdmin user).</w:t>
      </w:r>
      <w:bookmarkStart w:id="2355" w:name="_WWID10001712"/>
    </w:p>
    <w:bookmarkEnd w:id="2355"/>
    <w:p w:rsidR="005064F4" w:rsidRDefault="005064F4" w:rsidP="006F68A8">
      <w:pPr>
        <w:pStyle w:val="aNorm"/>
        <w:numPr>
          <w:ilvl w:val="0"/>
          <w:numId w:val="115"/>
        </w:numPr>
      </w:pPr>
      <w:r>
        <w:t xml:space="preserve">Click </w:t>
      </w:r>
      <w:r>
        <w:rPr>
          <w:rStyle w:val="Strong"/>
        </w:rPr>
        <w:t>OK</w:t>
      </w:r>
      <w:r>
        <w:t xml:space="preserve"> to save the template.</w:t>
      </w:r>
      <w:bookmarkStart w:id="2356" w:name="_WWID10001713"/>
    </w:p>
    <w:p w:rsidR="005064F4" w:rsidRDefault="005064F4">
      <w:pPr>
        <w:pStyle w:val="Heading3"/>
      </w:pPr>
      <w:bookmarkStart w:id="2357" w:name="_Ref136058676"/>
      <w:bookmarkStart w:id="2358" w:name="_Ref136058725"/>
      <w:bookmarkStart w:id="2359" w:name="_Ref136059187"/>
      <w:bookmarkStart w:id="2360" w:name="_Ref136059190"/>
      <w:bookmarkStart w:id="2361" w:name="_Ref136059194"/>
      <w:bookmarkStart w:id="2362" w:name="_Toc508192068"/>
      <w:bookmarkEnd w:id="2356"/>
      <w:r>
        <w:t>Edit</w:t>
      </w:r>
      <w:r w:rsidR="00BC35DB">
        <w:t xml:space="preserve">ing </w:t>
      </w:r>
      <w:r>
        <w:t>Templates</w:t>
      </w:r>
      <w:bookmarkEnd w:id="2357"/>
      <w:bookmarkEnd w:id="2358"/>
      <w:bookmarkEnd w:id="2359"/>
      <w:bookmarkEnd w:id="2360"/>
      <w:bookmarkEnd w:id="2361"/>
      <w:bookmarkEnd w:id="2362"/>
      <w:r>
        <w:t xml:space="preserve"> </w:t>
      </w:r>
      <w:bookmarkStart w:id="2363" w:name="_WWID10001714"/>
    </w:p>
    <w:bookmarkEnd w:id="2363"/>
    <w:p w:rsidR="00BC35DB" w:rsidRDefault="00BC35DB">
      <w:pPr>
        <w:pStyle w:val="aNorm"/>
      </w:pPr>
      <w:r>
        <w:t xml:space="preserve">You can edit an existing template if you are the creator of the template and if the template is </w:t>
      </w:r>
      <w:r w:rsidR="005064F4">
        <w:t>not referenced in a hanging protocol.</w:t>
      </w:r>
      <w:bookmarkStart w:id="2364" w:name="_WWID10001715"/>
    </w:p>
    <w:p w:rsidR="00BC35DB" w:rsidRDefault="00BC35DB">
      <w:pPr>
        <w:pStyle w:val="aNorm"/>
      </w:pPr>
      <w:r>
        <w:t>Other templates can still be opened for editing</w:t>
      </w:r>
      <w:r w:rsidR="00CA4E86">
        <w:t xml:space="preserve">. However, </w:t>
      </w:r>
      <w:r>
        <w:t>instead of saving your edits to the existing template, you will be opening a copy of the template that can be saved as a new template in your collection.</w:t>
      </w:r>
      <w:bookmarkStart w:id="2365" w:name="_WWID10002867"/>
    </w:p>
    <w:bookmarkEnd w:id="2364"/>
    <w:bookmarkEnd w:id="2365"/>
    <w:p w:rsidR="005064F4" w:rsidRDefault="005064F4">
      <w:pPr>
        <w:pStyle w:val="aProcHead"/>
      </w:pPr>
      <w:r>
        <w:t>To edit a template</w:t>
      </w:r>
      <w:bookmarkStart w:id="2366" w:name="_WWID10001717"/>
    </w:p>
    <w:bookmarkEnd w:id="2366"/>
    <w:p w:rsidR="005064F4" w:rsidRDefault="0051274C" w:rsidP="006F68A8">
      <w:pPr>
        <w:pStyle w:val="aNorm"/>
        <w:numPr>
          <w:ilvl w:val="0"/>
          <w:numId w:val="116"/>
        </w:numPr>
      </w:pPr>
      <w:r>
        <w:fldChar w:fldCharType="begin"/>
      </w:r>
      <w:r>
        <w:instrText xml:space="preserve"> xe "templates: editing" </w:instrText>
      </w:r>
      <w:r>
        <w:fldChar w:fldCharType="end"/>
      </w:r>
      <w:r w:rsidR="005064F4">
        <w:t>If the template you want to edit is being used in the Viewer, do one of the following:</w:t>
      </w:r>
      <w:bookmarkStart w:id="2367" w:name="_WWID10001718"/>
    </w:p>
    <w:bookmarkEnd w:id="2367"/>
    <w:p w:rsidR="005064F4" w:rsidRDefault="005064F4" w:rsidP="006F68A8">
      <w:pPr>
        <w:pStyle w:val="aNorm"/>
        <w:numPr>
          <w:ilvl w:val="1"/>
          <w:numId w:val="131"/>
        </w:numPr>
      </w:pPr>
      <w:r>
        <w:t xml:space="preserve">Click </w:t>
      </w:r>
      <w:r>
        <w:rPr>
          <w:rStyle w:val="Strong"/>
        </w:rPr>
        <w:t>Customize | Edit Template</w:t>
      </w:r>
      <w:r>
        <w:t xml:space="preserve"> (</w:t>
      </w:r>
      <w:r w:rsidR="00BC35DB">
        <w:t xml:space="preserve">this is </w:t>
      </w:r>
      <w:r>
        <w:t>available</w:t>
      </w:r>
      <w:r w:rsidR="00BC35DB">
        <w:t xml:space="preserve"> </w:t>
      </w:r>
      <w:r w:rsidR="009A01C0">
        <w:t xml:space="preserve">only </w:t>
      </w:r>
      <w:r w:rsidR="00BC35DB">
        <w:t>if you are the owner of the template, and if the template is not referenced in a hanging protocol)</w:t>
      </w:r>
      <w:r>
        <w:t>.</w:t>
      </w:r>
      <w:bookmarkStart w:id="2368" w:name="_WWID10001719"/>
    </w:p>
    <w:bookmarkEnd w:id="2368"/>
    <w:p w:rsidR="005064F4" w:rsidRDefault="005064F4" w:rsidP="006F68A8">
      <w:pPr>
        <w:pStyle w:val="aNorm"/>
        <w:numPr>
          <w:ilvl w:val="1"/>
          <w:numId w:val="131"/>
        </w:numPr>
      </w:pPr>
      <w:r>
        <w:t xml:space="preserve">Click </w:t>
      </w:r>
      <w:r>
        <w:rPr>
          <w:rStyle w:val="Strong"/>
        </w:rPr>
        <w:t>Customize | Copy / Edit Template</w:t>
      </w:r>
      <w:r>
        <w:t xml:space="preserve"> open a copy of the template for editing.</w:t>
      </w:r>
      <w:bookmarkStart w:id="2369" w:name="_WWID10001720"/>
    </w:p>
    <w:bookmarkEnd w:id="2369"/>
    <w:p w:rsidR="005064F4" w:rsidRDefault="005064F4" w:rsidP="006F68A8">
      <w:pPr>
        <w:pStyle w:val="aNorm"/>
        <w:numPr>
          <w:ilvl w:val="0"/>
          <w:numId w:val="116"/>
        </w:numPr>
      </w:pPr>
      <w:r>
        <w:t>If the template you want to edit is NOT being used in the Viewer:</w:t>
      </w:r>
      <w:bookmarkStart w:id="2370" w:name="_WWID10001721"/>
    </w:p>
    <w:bookmarkEnd w:id="2370"/>
    <w:p w:rsidR="005064F4" w:rsidRDefault="005064F4" w:rsidP="006F68A8">
      <w:pPr>
        <w:pStyle w:val="aNorm"/>
        <w:numPr>
          <w:ilvl w:val="2"/>
          <w:numId w:val="116"/>
        </w:numPr>
        <w:tabs>
          <w:tab w:val="left" w:pos="720"/>
        </w:tabs>
      </w:pPr>
      <w:r>
        <w:t xml:space="preserve">Click </w:t>
      </w:r>
      <w:r>
        <w:rPr>
          <w:rStyle w:val="Strong"/>
        </w:rPr>
        <w:t>Customize | Template Designer</w:t>
      </w:r>
      <w:r>
        <w:t>.</w:t>
      </w:r>
      <w:bookmarkStart w:id="2371" w:name="_WWID10001722"/>
    </w:p>
    <w:bookmarkEnd w:id="2371"/>
    <w:p w:rsidR="005064F4" w:rsidRDefault="005064F4" w:rsidP="006F68A8">
      <w:pPr>
        <w:pStyle w:val="aNorm"/>
        <w:numPr>
          <w:ilvl w:val="2"/>
          <w:numId w:val="116"/>
        </w:numPr>
        <w:tabs>
          <w:tab w:val="left" w:pos="720"/>
        </w:tabs>
      </w:pPr>
      <w:r>
        <w:t xml:space="preserve">In the </w:t>
      </w:r>
      <w:r w:rsidR="00BC35DB">
        <w:t>Template Designer</w:t>
      </w:r>
      <w:r>
        <w:t xml:space="preserve">, click </w:t>
      </w:r>
      <w:r>
        <w:rPr>
          <w:rStyle w:val="Strong"/>
        </w:rPr>
        <w:t>Edit</w:t>
      </w:r>
      <w:r>
        <w:t>.</w:t>
      </w:r>
      <w:bookmarkStart w:id="2372" w:name="_WWID10001723"/>
    </w:p>
    <w:bookmarkEnd w:id="2372"/>
    <w:p w:rsidR="00EF38E4" w:rsidRDefault="005064F4" w:rsidP="006F68A8">
      <w:pPr>
        <w:pStyle w:val="aNorm"/>
        <w:numPr>
          <w:ilvl w:val="2"/>
          <w:numId w:val="116"/>
        </w:numPr>
        <w:tabs>
          <w:tab w:val="left" w:pos="720"/>
        </w:tabs>
      </w:pPr>
      <w:r>
        <w:t>Select the template that you want to edit</w:t>
      </w:r>
      <w:r w:rsidR="00EF38E4">
        <w:t>.</w:t>
      </w:r>
      <w:bookmarkStart w:id="2373" w:name="_WWID10007292"/>
    </w:p>
    <w:bookmarkEnd w:id="2373"/>
    <w:p w:rsidR="005064F4" w:rsidRDefault="00EF38E4" w:rsidP="006F68A8">
      <w:pPr>
        <w:pStyle w:val="aNorm"/>
        <w:numPr>
          <w:ilvl w:val="2"/>
          <w:numId w:val="116"/>
        </w:numPr>
        <w:tabs>
          <w:tab w:val="left" w:pos="720"/>
        </w:tabs>
      </w:pPr>
      <w:r>
        <w:t>Use the preview area at the bottom of the dialog to verify that the desired template is selected</w:t>
      </w:r>
      <w:r w:rsidR="005064F4">
        <w:t>.</w:t>
      </w:r>
      <w:bookmarkStart w:id="2374" w:name="_WWID10001724"/>
    </w:p>
    <w:bookmarkEnd w:id="2374"/>
    <w:p w:rsidR="005064F4" w:rsidRDefault="005064F4" w:rsidP="006F68A8">
      <w:pPr>
        <w:pStyle w:val="aNorm"/>
        <w:numPr>
          <w:ilvl w:val="2"/>
          <w:numId w:val="116"/>
        </w:numPr>
        <w:tabs>
          <w:tab w:val="left" w:pos="720"/>
        </w:tabs>
      </w:pPr>
      <w:r>
        <w:t xml:space="preserve">Click </w:t>
      </w:r>
      <w:r>
        <w:rPr>
          <w:rStyle w:val="Strong"/>
        </w:rPr>
        <w:t>OK</w:t>
      </w:r>
      <w:r>
        <w:t>.</w:t>
      </w:r>
      <w:bookmarkStart w:id="2375" w:name="_WWID10001725"/>
    </w:p>
    <w:bookmarkEnd w:id="2375"/>
    <w:p w:rsidR="005064F4" w:rsidRDefault="005064F4" w:rsidP="006F68A8">
      <w:pPr>
        <w:pStyle w:val="aNorm"/>
        <w:numPr>
          <w:ilvl w:val="0"/>
          <w:numId w:val="116"/>
        </w:numPr>
      </w:pPr>
      <w:r>
        <w:t xml:space="preserve">In </w:t>
      </w:r>
      <w:r w:rsidR="00BC35DB">
        <w:t>Template Designer</w:t>
      </w:r>
      <w:r>
        <w:t>, alter the</w:t>
      </w:r>
      <w:r w:rsidR="00BC35DB">
        <w:t xml:space="preserve"> viewport arrangement in</w:t>
      </w:r>
      <w:r>
        <w:t xml:space="preserve"> </w:t>
      </w:r>
      <w:r w:rsidR="00347283">
        <w:t xml:space="preserve">the </w:t>
      </w:r>
      <w:r>
        <w:t>template as desired.</w:t>
      </w:r>
      <w:bookmarkStart w:id="2376" w:name="_WWID10001726"/>
    </w:p>
    <w:bookmarkEnd w:id="2376"/>
    <w:p w:rsidR="004F52BB" w:rsidRDefault="005064F4" w:rsidP="006F68A8">
      <w:pPr>
        <w:pStyle w:val="aNorm"/>
        <w:numPr>
          <w:ilvl w:val="1"/>
          <w:numId w:val="115"/>
        </w:numPr>
      </w:pPr>
      <w:r>
        <w:t xml:space="preserve">For details about adding, modifying, and merging viewports, see </w:t>
      </w:r>
      <w:r w:rsidR="004F52BB">
        <w:t xml:space="preserve">see </w:t>
      </w:r>
      <w:r w:rsidR="004F52BB">
        <w:fldChar w:fldCharType="begin" w:fldLock="1"/>
      </w:r>
      <w:r w:rsidR="004F52BB">
        <w:instrText xml:space="preserve"> REF _Ref136058987 \h </w:instrText>
      </w:r>
      <w:r w:rsidR="004F52BB">
        <w:instrText xml:space="preserve"> \* MERGEFORMAT </w:instrText>
      </w:r>
      <w:r w:rsidR="004F52BB">
        <w:fldChar w:fldCharType="separate"/>
      </w:r>
      <w:r w:rsidR="004F52BB">
        <w:t>Using the Template Designer</w:t>
      </w:r>
      <w:r w:rsidR="004F52BB">
        <w:fldChar w:fldCharType="end"/>
      </w:r>
      <w:r w:rsidR="004F52BB">
        <w:t xml:space="preserve"> on page </w:t>
      </w:r>
      <w:r w:rsidR="004F52BB">
        <w:fldChar w:fldCharType="begin"/>
      </w:r>
      <w:r w:rsidR="004F52BB">
        <w:instrText xml:space="preserve"> PAGEREF _Ref136058677 \h </w:instrText>
      </w:r>
      <w:r w:rsidR="004F52BB">
        <w:fldChar w:fldCharType="separate"/>
      </w:r>
      <w:ins w:id="2377" w:author="Andersen, Charles W.  (ManTech)" w:date="2019-12-10T15:26:00Z">
        <w:r w:rsidR="00380255">
          <w:rPr>
            <w:noProof/>
          </w:rPr>
          <w:t>131</w:t>
        </w:r>
      </w:ins>
      <w:del w:id="2378" w:author="Andersen, Charles W.  (ManTech)" w:date="2019-12-10T15:26:00Z">
        <w:r w:rsidR="00B77F99" w:rsidDel="00380255">
          <w:rPr>
            <w:noProof/>
          </w:rPr>
          <w:delText>4</w:delText>
        </w:r>
      </w:del>
      <w:r w:rsidR="004F52BB">
        <w:fldChar w:fldCharType="end"/>
      </w:r>
      <w:r w:rsidR="004F52BB">
        <w:t>.</w:t>
      </w:r>
    </w:p>
    <w:p w:rsidR="005064F4" w:rsidRDefault="005064F4" w:rsidP="006F68A8">
      <w:pPr>
        <w:pStyle w:val="aNorm0"/>
        <w:numPr>
          <w:ilvl w:val="1"/>
          <w:numId w:val="116"/>
        </w:numPr>
      </w:pPr>
      <w:r>
        <w:t xml:space="preserve">To insert a pre-defined screen template, </w:t>
      </w:r>
      <w:r w:rsidR="005B288A">
        <w:t>right-click</w:t>
      </w:r>
      <w:r>
        <w:t xml:space="preserve"> the display area and choose </w:t>
      </w:r>
      <w:r>
        <w:rPr>
          <w:rStyle w:val="Strong"/>
        </w:rPr>
        <w:t>Insert Screen Template</w:t>
      </w:r>
      <w:r>
        <w:t>.</w:t>
      </w:r>
      <w:r w:rsidR="00347283">
        <w:t xml:space="preserve"> </w:t>
      </w:r>
      <w:r>
        <w:t xml:space="preserve">For details, see </w:t>
      </w:r>
      <w:bookmarkStart w:id="2379" w:name="_WWID10001728"/>
      <w:r w:rsidR="004F52BB">
        <w:fldChar w:fldCharType="begin" w:fldLock="1"/>
      </w:r>
      <w:r w:rsidR="004F52BB">
        <w:instrText xml:space="preserve"> REF _Ref136058997 \h </w:instrText>
      </w:r>
      <w:r w:rsidR="004F52BB">
        <w:instrText xml:space="preserve"> \* MERGEFORMAT </w:instrText>
      </w:r>
      <w:r w:rsidR="004F52BB">
        <w:fldChar w:fldCharType="separate"/>
      </w:r>
      <w:r w:rsidR="004F52BB">
        <w:t>Working with Screen Templates</w:t>
      </w:r>
      <w:r w:rsidR="004F52BB">
        <w:fldChar w:fldCharType="end"/>
      </w:r>
      <w:r w:rsidR="004F52BB">
        <w:t xml:space="preserve"> on page </w:t>
      </w:r>
      <w:r w:rsidR="004F52BB">
        <w:fldChar w:fldCharType="begin"/>
      </w:r>
      <w:r w:rsidR="004F52BB">
        <w:instrText xml:space="preserve"> PAGEREF _Ref136058412 \h </w:instrText>
      </w:r>
      <w:r w:rsidR="004F52BB">
        <w:fldChar w:fldCharType="separate"/>
      </w:r>
      <w:ins w:id="2380" w:author="Andersen, Charles W.  (ManTech)" w:date="2019-12-10T15:26:00Z">
        <w:r w:rsidR="00380255">
          <w:rPr>
            <w:noProof/>
          </w:rPr>
          <w:t>133</w:t>
        </w:r>
      </w:ins>
      <w:del w:id="2381" w:author="Andersen, Charles W.  (ManTech)" w:date="2019-12-10T15:26:00Z">
        <w:r w:rsidR="00B77F99" w:rsidDel="00380255">
          <w:rPr>
            <w:noProof/>
          </w:rPr>
          <w:delText>4</w:delText>
        </w:r>
      </w:del>
      <w:r w:rsidR="004F52BB">
        <w:fldChar w:fldCharType="end"/>
      </w:r>
      <w:r w:rsidR="004F52BB">
        <w:t>.</w:t>
      </w:r>
    </w:p>
    <w:bookmarkEnd w:id="2379"/>
    <w:p w:rsidR="005064F4" w:rsidRDefault="005064F4" w:rsidP="006F68A8">
      <w:pPr>
        <w:pStyle w:val="aNorm"/>
        <w:keepNext/>
        <w:numPr>
          <w:ilvl w:val="0"/>
          <w:numId w:val="116"/>
        </w:numPr>
      </w:pPr>
      <w:r>
        <w:t xml:space="preserve">When you </w:t>
      </w:r>
      <w:r w:rsidR="00F42A1E">
        <w:t>have finished</w:t>
      </w:r>
      <w:r>
        <w:t>, do one of the following:</w:t>
      </w:r>
      <w:bookmarkStart w:id="2382" w:name="_WWID10001729"/>
    </w:p>
    <w:bookmarkEnd w:id="2382"/>
    <w:p w:rsidR="005064F4" w:rsidRDefault="005064F4" w:rsidP="006F68A8">
      <w:pPr>
        <w:pStyle w:val="aNorm"/>
        <w:numPr>
          <w:ilvl w:val="1"/>
          <w:numId w:val="116"/>
        </w:numPr>
      </w:pPr>
      <w:r>
        <w:t xml:space="preserve">Click </w:t>
      </w:r>
      <w:r>
        <w:rPr>
          <w:rStyle w:val="Strong"/>
        </w:rPr>
        <w:t>Save</w:t>
      </w:r>
      <w:r>
        <w:t xml:space="preserve"> to apply your changes (</w:t>
      </w:r>
      <w:r w:rsidR="00BC35DB">
        <w:t>this is available</w:t>
      </w:r>
      <w:r w:rsidR="009A01C0" w:rsidRPr="009A01C0">
        <w:t xml:space="preserve"> </w:t>
      </w:r>
      <w:r w:rsidR="009A01C0">
        <w:t>only</w:t>
      </w:r>
      <w:r w:rsidR="00BC35DB">
        <w:t xml:space="preserve"> if you are the owner of the template, and if the template is not referenced in a hanging protocol)</w:t>
      </w:r>
      <w:r>
        <w:t>.</w:t>
      </w:r>
      <w:bookmarkStart w:id="2383" w:name="_WWID10001730"/>
    </w:p>
    <w:bookmarkEnd w:id="2383"/>
    <w:p w:rsidR="005064F4" w:rsidRDefault="005064F4" w:rsidP="006F68A8">
      <w:pPr>
        <w:pStyle w:val="aNorm"/>
        <w:numPr>
          <w:ilvl w:val="1"/>
          <w:numId w:val="116"/>
        </w:numPr>
      </w:pPr>
      <w:r>
        <w:t xml:space="preserve">Click </w:t>
      </w:r>
      <w:r>
        <w:rPr>
          <w:rStyle w:val="Strong"/>
        </w:rPr>
        <w:t>Save As</w:t>
      </w:r>
      <w:r>
        <w:t xml:space="preserve">, enter a name for the new template, then click </w:t>
      </w:r>
      <w:r>
        <w:rPr>
          <w:rStyle w:val="Strong"/>
        </w:rPr>
        <w:t>OK</w:t>
      </w:r>
      <w:r>
        <w:t>.</w:t>
      </w:r>
      <w:bookmarkStart w:id="2384" w:name="_WWID10001731"/>
    </w:p>
    <w:bookmarkEnd w:id="2384"/>
    <w:p w:rsidR="005064F4" w:rsidRDefault="005064F4">
      <w:pPr>
        <w:pStyle w:val="aNorm2"/>
      </w:pPr>
      <w:r>
        <w:rPr>
          <w:rStyle w:val="bLeadin"/>
        </w:rPr>
        <w:t xml:space="preserve">Tip  </w:t>
      </w:r>
      <w:r>
        <w:t xml:space="preserve">If you </w:t>
      </w:r>
      <w:r w:rsidR="008D43CF">
        <w:t xml:space="preserve">hold </w:t>
      </w:r>
      <w:r>
        <w:t xml:space="preserve">the MAGJ SYSTEM USER </w:t>
      </w:r>
      <w:r w:rsidR="008D43CF">
        <w:t xml:space="preserve">security </w:t>
      </w:r>
      <w:r>
        <w:t>key, you can set the template level to user-level (associating the template with your user name), or</w:t>
      </w:r>
      <w:r w:rsidR="00347283">
        <w:t xml:space="preserve"> </w:t>
      </w:r>
      <w:r>
        <w:t>site-level (associating the template with the sysAdmin user).</w:t>
      </w:r>
      <w:bookmarkStart w:id="2385" w:name="_WWID10001733"/>
    </w:p>
    <w:p w:rsidR="005064F4" w:rsidRDefault="005064F4">
      <w:pPr>
        <w:pStyle w:val="Heading3"/>
      </w:pPr>
      <w:bookmarkStart w:id="2386" w:name="_Ref136058677"/>
      <w:bookmarkStart w:id="2387" w:name="_Ref136058726"/>
      <w:bookmarkStart w:id="2388" w:name="_Ref136058987"/>
      <w:bookmarkStart w:id="2389" w:name="_Ref136058991"/>
      <w:bookmarkStart w:id="2390" w:name="_Ref136059019"/>
      <w:bookmarkStart w:id="2391" w:name="_Toc508192069"/>
      <w:bookmarkEnd w:id="2385"/>
      <w:r>
        <w:t>Using the Template Designer</w:t>
      </w:r>
      <w:bookmarkStart w:id="2392" w:name="_WWID10001734"/>
      <w:bookmarkEnd w:id="2386"/>
      <w:bookmarkEnd w:id="2387"/>
      <w:bookmarkEnd w:id="2388"/>
      <w:bookmarkEnd w:id="2389"/>
      <w:bookmarkEnd w:id="2390"/>
      <w:bookmarkEnd w:id="2391"/>
    </w:p>
    <w:bookmarkEnd w:id="2392"/>
    <w:p w:rsidR="005064F4" w:rsidRDefault="005064F4">
      <w:pPr>
        <w:pStyle w:val="aNorm"/>
      </w:pPr>
      <w:r>
        <w:fldChar w:fldCharType="begin"/>
      </w:r>
      <w:r w:rsidR="00333911">
        <w:instrText xml:space="preserve"> xe "viewports: </w:instrText>
      </w:r>
      <w:r>
        <w:instrText>templates</w:instrText>
      </w:r>
      <w:r w:rsidR="00333911">
        <w:instrText xml:space="preserve"> for</w:instrText>
      </w:r>
      <w:r>
        <w:instrText xml:space="preserve">" </w:instrText>
      </w:r>
      <w:r>
        <w:fldChar w:fldCharType="end"/>
      </w:r>
      <w:r>
        <w:fldChar w:fldCharType="begin"/>
      </w:r>
      <w:r>
        <w:instrText xml:space="preserve"> xe "</w:instrText>
      </w:r>
      <w:r w:rsidR="00BC35DB">
        <w:instrText>Template Designer</w:instrText>
      </w:r>
      <w:r w:rsidR="0051274C">
        <w:instrText>,</w:instrText>
      </w:r>
      <w:r>
        <w:instrText xml:space="preserve"> using" </w:instrText>
      </w:r>
      <w:r>
        <w:fldChar w:fldCharType="end"/>
      </w:r>
      <w:r>
        <w:t>This section explains how</w:t>
      </w:r>
      <w:r w:rsidR="00BC35DB">
        <w:t xml:space="preserve"> </w:t>
      </w:r>
      <w:r w:rsidR="00080DE5">
        <w:t xml:space="preserve">to use the </w:t>
      </w:r>
      <w:r w:rsidR="00BC35DB">
        <w:t>Template Designer.</w:t>
      </w:r>
      <w:r w:rsidR="00347283">
        <w:t xml:space="preserve"> </w:t>
      </w:r>
      <w:bookmarkStart w:id="2393" w:name="_WWID10002878"/>
      <w:r w:rsidR="00BC35DB">
        <w:t xml:space="preserve">It is assumed that the steps for </w:t>
      </w:r>
      <w:bookmarkEnd w:id="2393"/>
      <w:r w:rsidR="00BC35DB">
        <w:rPr>
          <w:rStyle w:val="bLinkRef"/>
        </w:rPr>
        <w:fldChar w:fldCharType="begin" w:fldLock="1"/>
      </w:r>
      <w:r w:rsidR="00BC35DB">
        <w:rPr>
          <w:rStyle w:val="bLinkRef"/>
        </w:rPr>
        <w:instrText xml:space="preserve"> REF _Ref136073146 \h </w:instrText>
      </w:r>
      <w:r w:rsidR="00BC35DB">
        <w:rPr>
          <w:rStyle w:val="bLinkRef"/>
        </w:rPr>
      </w:r>
      <w:r w:rsidR="00BC35DB">
        <w:rPr>
          <w:rStyle w:val="bLinkRef"/>
        </w:rPr>
        <w:instrText xml:space="preserve"> \* MERGEFORMAT </w:instrText>
      </w:r>
      <w:r w:rsidR="00BC35DB">
        <w:rPr>
          <w:rStyle w:val="bLinkRef"/>
        </w:rPr>
        <w:fldChar w:fldCharType="separate"/>
      </w:r>
      <w:r w:rsidR="0093607B">
        <w:rPr>
          <w:rStyle w:val="bLinkRef"/>
        </w:rPr>
        <w:t>Creating Templates</w:t>
      </w:r>
      <w:r w:rsidR="00BC35DB">
        <w:rPr>
          <w:rStyle w:val="bLinkRef"/>
        </w:rPr>
        <w:fldChar w:fldCharType="end"/>
      </w:r>
      <w:r w:rsidR="00BC35DB">
        <w:t xml:space="preserve"> </w:t>
      </w:r>
      <w:r w:rsidR="004F52BB">
        <w:t xml:space="preserve">on page </w:t>
      </w:r>
      <w:r w:rsidR="004F52BB">
        <w:fldChar w:fldCharType="begin"/>
      </w:r>
      <w:r w:rsidR="004F52BB">
        <w:instrText xml:space="preserve"> PAGEREF _Ref136058675 \h </w:instrText>
      </w:r>
      <w:r w:rsidR="004F52BB">
        <w:fldChar w:fldCharType="separate"/>
      </w:r>
      <w:ins w:id="2394" w:author="Andersen, Charles W.  (ManTech)" w:date="2019-12-10T15:26:00Z">
        <w:r w:rsidR="00380255">
          <w:rPr>
            <w:noProof/>
          </w:rPr>
          <w:t>129</w:t>
        </w:r>
      </w:ins>
      <w:del w:id="2395" w:author="Andersen, Charles W.  (ManTech)" w:date="2019-12-10T15:26:00Z">
        <w:r w:rsidR="00B77F99" w:rsidDel="00380255">
          <w:rPr>
            <w:noProof/>
          </w:rPr>
          <w:delText>4</w:delText>
        </w:r>
      </w:del>
      <w:r w:rsidR="004F52BB">
        <w:fldChar w:fldCharType="end"/>
      </w:r>
      <w:r w:rsidR="00BC35DB">
        <w:t xml:space="preserve"> </w:t>
      </w:r>
      <w:r>
        <w:t xml:space="preserve">or </w:t>
      </w:r>
      <w:r w:rsidR="00BC35DB">
        <w:rPr>
          <w:rStyle w:val="bLinkRef"/>
        </w:rPr>
        <w:fldChar w:fldCharType="begin" w:fldLock="1"/>
      </w:r>
      <w:r w:rsidR="00BC35DB">
        <w:rPr>
          <w:rStyle w:val="bLinkRef"/>
        </w:rPr>
        <w:instrText xml:space="preserve"> REF _Ref136059187 \h </w:instrText>
      </w:r>
      <w:r w:rsidR="00BC35DB">
        <w:rPr>
          <w:rStyle w:val="bLinkRef"/>
        </w:rPr>
      </w:r>
      <w:r w:rsidR="00BC35DB">
        <w:rPr>
          <w:rStyle w:val="bLinkRef"/>
        </w:rPr>
        <w:instrText xml:space="preserve"> \* MERGEFORMAT </w:instrText>
      </w:r>
      <w:r w:rsidR="00BC35DB">
        <w:rPr>
          <w:rStyle w:val="bLinkRef"/>
        </w:rPr>
        <w:fldChar w:fldCharType="separate"/>
      </w:r>
      <w:r w:rsidR="0093607B">
        <w:rPr>
          <w:rStyle w:val="bLinkRef"/>
        </w:rPr>
        <w:t>Editing Templates</w:t>
      </w:r>
      <w:r w:rsidR="00BC35DB">
        <w:rPr>
          <w:rStyle w:val="bLinkRef"/>
        </w:rPr>
        <w:fldChar w:fldCharType="end"/>
      </w:r>
      <w:r w:rsidR="00BC35DB">
        <w:t xml:space="preserve"> </w:t>
      </w:r>
      <w:r w:rsidR="004F52BB">
        <w:t xml:space="preserve">on page </w:t>
      </w:r>
      <w:r w:rsidR="004F52BB">
        <w:fldChar w:fldCharType="begin"/>
      </w:r>
      <w:r w:rsidR="004F52BB">
        <w:instrText xml:space="preserve"> PAGEREF _Ref136058676 \h </w:instrText>
      </w:r>
      <w:r w:rsidR="004F52BB">
        <w:fldChar w:fldCharType="separate"/>
      </w:r>
      <w:ins w:id="2396" w:author="Andersen, Charles W.  (ManTech)" w:date="2019-12-10T15:26:00Z">
        <w:r w:rsidR="00380255">
          <w:rPr>
            <w:noProof/>
          </w:rPr>
          <w:t>129</w:t>
        </w:r>
      </w:ins>
      <w:del w:id="2397" w:author="Andersen, Charles W.  (ManTech)" w:date="2019-12-10T15:26:00Z">
        <w:r w:rsidR="00B77F99" w:rsidDel="00380255">
          <w:rPr>
            <w:noProof/>
          </w:rPr>
          <w:delText>4</w:delText>
        </w:r>
      </w:del>
      <w:r w:rsidR="004F52BB">
        <w:fldChar w:fldCharType="end"/>
      </w:r>
      <w:r w:rsidR="004F52BB">
        <w:t xml:space="preserve"> </w:t>
      </w:r>
      <w:r w:rsidR="00BC35DB">
        <w:t>have been used</w:t>
      </w:r>
      <w:r w:rsidR="00347283">
        <w:t xml:space="preserve"> to</w:t>
      </w:r>
      <w:r w:rsidR="00BC35DB">
        <w:t xml:space="preserve"> open a template for editing</w:t>
      </w:r>
      <w:r>
        <w:t>.</w:t>
      </w:r>
      <w:bookmarkStart w:id="2398" w:name="_WWID10001735"/>
    </w:p>
    <w:bookmarkEnd w:id="2398"/>
    <w:p w:rsidR="005064F4" w:rsidRDefault="00BC35DB">
      <w:pPr>
        <w:pStyle w:val="aProcHead"/>
      </w:pPr>
      <w:r>
        <w:t>Template Designer</w:t>
      </w:r>
      <w:r w:rsidR="005064F4">
        <w:t xml:space="preserve"> basics</w:t>
      </w:r>
      <w:bookmarkStart w:id="2399" w:name="_WWID10001736"/>
    </w:p>
    <w:bookmarkEnd w:id="2399"/>
    <w:p w:rsidR="005064F4" w:rsidRDefault="005064F4">
      <w:pPr>
        <w:pStyle w:val="aNorm"/>
      </w:pPr>
      <w:r>
        <w:t xml:space="preserve">In the </w:t>
      </w:r>
      <w:r w:rsidR="00BC35DB">
        <w:t>Template Designer</w:t>
      </w:r>
      <w:r>
        <w:t>, the display area (the dark part of the screen) represents the space available for viewports.</w:t>
      </w:r>
      <w:r w:rsidR="00347283">
        <w:t xml:space="preserve"> </w:t>
      </w:r>
      <w:r>
        <w:t>Gray gridlines indicate viewport boundaries.</w:t>
      </w:r>
      <w:bookmarkStart w:id="2400" w:name="_WWID10001737"/>
    </w:p>
    <w:bookmarkEnd w:id="2400"/>
    <w:p w:rsidR="005064F4" w:rsidRDefault="005064F4" w:rsidP="006F68A8">
      <w:pPr>
        <w:pStyle w:val="aNorm"/>
        <w:numPr>
          <w:ilvl w:val="0"/>
          <w:numId w:val="172"/>
        </w:numPr>
        <w:tabs>
          <w:tab w:val="clear" w:pos="360"/>
        </w:tabs>
      </w:pPr>
      <w:r>
        <w:t xml:space="preserve">If you are creating a new template, the display area in the </w:t>
      </w:r>
      <w:r w:rsidR="00BC35DB">
        <w:t>Template Designer</w:t>
      </w:r>
      <w:r>
        <w:t xml:space="preserve"> is initially set to one viewport per monitor.</w:t>
      </w:r>
      <w:bookmarkStart w:id="2401" w:name="_WWID10001738"/>
    </w:p>
    <w:bookmarkEnd w:id="2401"/>
    <w:p w:rsidR="005064F4" w:rsidRDefault="005064F4" w:rsidP="006F68A8">
      <w:pPr>
        <w:pStyle w:val="aNorm"/>
        <w:numPr>
          <w:ilvl w:val="0"/>
          <w:numId w:val="172"/>
        </w:numPr>
        <w:tabs>
          <w:tab w:val="clear" w:pos="360"/>
        </w:tabs>
      </w:pPr>
      <w:r>
        <w:t>If you are editing a template, each monitor may contain one or more viewports.</w:t>
      </w:r>
      <w:r w:rsidR="00347283">
        <w:t xml:space="preserve"> </w:t>
      </w:r>
      <w:r>
        <w:t>A viewport may also span multiple monitors.</w:t>
      </w:r>
      <w:bookmarkStart w:id="2402" w:name="_WWID10001739"/>
    </w:p>
    <w:bookmarkEnd w:id="2402"/>
    <w:p w:rsidR="005064F4" w:rsidRDefault="00BC35DB">
      <w:pPr>
        <w:pStyle w:val="aProcHead"/>
      </w:pPr>
      <w:r>
        <w:t>To a</w:t>
      </w:r>
      <w:r w:rsidR="005064F4">
        <w:t>dd viewports</w:t>
      </w:r>
      <w:bookmarkStart w:id="2403" w:name="_WWID10001741"/>
    </w:p>
    <w:bookmarkEnd w:id="2403"/>
    <w:p w:rsidR="005064F4" w:rsidRDefault="005064F4" w:rsidP="006F68A8">
      <w:pPr>
        <w:pStyle w:val="aNorm"/>
        <w:numPr>
          <w:ilvl w:val="0"/>
          <w:numId w:val="117"/>
        </w:numPr>
      </w:pPr>
      <w:r>
        <w:t xml:space="preserve">In the </w:t>
      </w:r>
      <w:r w:rsidR="00BC35DB">
        <w:t>Template Designer</w:t>
      </w:r>
      <w:r>
        <w:t xml:space="preserve"> display area, point to the area you want to divide into smaller viewports.</w:t>
      </w:r>
      <w:bookmarkStart w:id="2404" w:name="_WWID10001743"/>
    </w:p>
    <w:bookmarkEnd w:id="2404"/>
    <w:p w:rsidR="005064F4" w:rsidRDefault="005064F4" w:rsidP="006F68A8">
      <w:pPr>
        <w:pStyle w:val="aNorm"/>
        <w:numPr>
          <w:ilvl w:val="0"/>
          <w:numId w:val="117"/>
        </w:numPr>
      </w:pPr>
      <w:r>
        <w:t>Click the mouse.</w:t>
      </w:r>
      <w:r w:rsidR="00347283">
        <w:t xml:space="preserve"> </w:t>
      </w:r>
      <w:r>
        <w:t>A layout tool will display under the mouse pointer.</w:t>
      </w:r>
      <w:bookmarkStart w:id="2405" w:name="_WWID10001744"/>
    </w:p>
    <w:bookmarkEnd w:id="2405"/>
    <w:p w:rsidR="005064F4" w:rsidRDefault="005064F4" w:rsidP="006F68A8">
      <w:pPr>
        <w:pStyle w:val="aNorm"/>
        <w:numPr>
          <w:ilvl w:val="0"/>
          <w:numId w:val="117"/>
        </w:numPr>
      </w:pPr>
      <w:r>
        <w:t>Move the mouse to highlight the number of rows and columns you want to divide the existing viewport into.</w:t>
      </w:r>
      <w:bookmarkStart w:id="2406" w:name="_WWID10001745"/>
    </w:p>
    <w:bookmarkEnd w:id="2406"/>
    <w:p w:rsidR="005064F4" w:rsidRDefault="005064F4" w:rsidP="006F68A8">
      <w:pPr>
        <w:pStyle w:val="aNorm"/>
        <w:numPr>
          <w:ilvl w:val="0"/>
          <w:numId w:val="117"/>
        </w:numPr>
      </w:pPr>
      <w:r>
        <w:t>Click the mouse.</w:t>
      </w:r>
      <w:r w:rsidR="00347283">
        <w:t xml:space="preserve"> </w:t>
      </w:r>
      <w:r>
        <w:t>The area is divided into the number of rows and columns specified in the layout tool.</w:t>
      </w:r>
      <w:bookmarkStart w:id="2407" w:name="_WWID10001746"/>
    </w:p>
    <w:bookmarkEnd w:id="2407"/>
    <w:p w:rsidR="005064F4" w:rsidRDefault="005064F4" w:rsidP="006F68A8">
      <w:pPr>
        <w:pStyle w:val="aNorm"/>
        <w:numPr>
          <w:ilvl w:val="0"/>
          <w:numId w:val="117"/>
        </w:numPr>
      </w:pPr>
      <w:r>
        <w:t>Optionally, repeat these steps to further subdivide the area into smaller viewports.</w:t>
      </w:r>
      <w:bookmarkStart w:id="2408" w:name="_WWID10001747"/>
    </w:p>
    <w:bookmarkEnd w:id="2408"/>
    <w:p w:rsidR="005064F4" w:rsidRDefault="00BC35DB">
      <w:pPr>
        <w:pStyle w:val="aProcHead"/>
      </w:pPr>
      <w:r>
        <w:t>To s</w:t>
      </w:r>
      <w:r w:rsidR="005064F4">
        <w:t>iz</w:t>
      </w:r>
      <w:r>
        <w:t>e</w:t>
      </w:r>
      <w:r w:rsidR="005064F4">
        <w:t xml:space="preserve"> viewports</w:t>
      </w:r>
      <w:bookmarkStart w:id="2409" w:name="_WWID10001748"/>
    </w:p>
    <w:bookmarkEnd w:id="2409"/>
    <w:p w:rsidR="005064F4" w:rsidRDefault="005064F4">
      <w:pPr>
        <w:pStyle w:val="aNorm"/>
      </w:pPr>
      <w:r>
        <w:t xml:space="preserve">To change the proportions of a viewport in the </w:t>
      </w:r>
      <w:r w:rsidR="00BC35DB">
        <w:t>Template Designer</w:t>
      </w:r>
      <w:r>
        <w:t>, drag a gridline using the mouse.</w:t>
      </w:r>
      <w:r w:rsidR="00BC35DB">
        <w:t xml:space="preserve"> </w:t>
      </w:r>
      <w:r>
        <w:t>Note that:</w:t>
      </w:r>
      <w:bookmarkStart w:id="2410" w:name="_WWID10001750"/>
    </w:p>
    <w:bookmarkEnd w:id="2410"/>
    <w:p w:rsidR="005064F4" w:rsidRDefault="005064F4" w:rsidP="006F68A8">
      <w:pPr>
        <w:pStyle w:val="aNorm"/>
        <w:numPr>
          <w:ilvl w:val="0"/>
          <w:numId w:val="173"/>
        </w:numPr>
        <w:tabs>
          <w:tab w:val="clear" w:pos="360"/>
        </w:tabs>
      </w:pPr>
      <w:r>
        <w:t>You cannot drag gridlines located at the edge of the monitor.</w:t>
      </w:r>
      <w:bookmarkStart w:id="2411" w:name="_WWID10001751"/>
    </w:p>
    <w:bookmarkEnd w:id="2411"/>
    <w:p w:rsidR="005064F4" w:rsidRDefault="005064F4" w:rsidP="006F68A8">
      <w:pPr>
        <w:pStyle w:val="aNorm"/>
        <w:numPr>
          <w:ilvl w:val="0"/>
          <w:numId w:val="173"/>
        </w:numPr>
        <w:tabs>
          <w:tab w:val="clear" w:pos="360"/>
        </w:tabs>
      </w:pPr>
      <w:r>
        <w:t>Dragging any other gridline to the edge of a monitor deletes the gridline.</w:t>
      </w:r>
      <w:bookmarkStart w:id="2412" w:name="_WWID10001752"/>
    </w:p>
    <w:bookmarkEnd w:id="2412"/>
    <w:p w:rsidR="005064F4" w:rsidRDefault="00BC35DB">
      <w:pPr>
        <w:pStyle w:val="aProcHead"/>
      </w:pPr>
      <w:r>
        <w:t>To m</w:t>
      </w:r>
      <w:r w:rsidR="005064F4">
        <w:t>ak</w:t>
      </w:r>
      <w:r>
        <w:t>e</w:t>
      </w:r>
      <w:r w:rsidR="005064F4">
        <w:t xml:space="preserve"> </w:t>
      </w:r>
      <w:r w:rsidR="00380B84">
        <w:t>wide (</w:t>
      </w:r>
      <w:r w:rsidR="005064F4">
        <w:t>multi-screen</w:t>
      </w:r>
      <w:r w:rsidR="00380B84">
        <w:t>)</w:t>
      </w:r>
      <w:r w:rsidR="005064F4">
        <w:t xml:space="preserve"> viewports</w:t>
      </w:r>
      <w:bookmarkStart w:id="2413" w:name="_WWID10001753"/>
    </w:p>
    <w:bookmarkEnd w:id="2413"/>
    <w:p w:rsidR="005064F4" w:rsidRDefault="005064F4" w:rsidP="006F68A8">
      <w:pPr>
        <w:pStyle w:val="aNorm"/>
        <w:numPr>
          <w:ilvl w:val="0"/>
          <w:numId w:val="118"/>
        </w:numPr>
      </w:pPr>
      <w:r>
        <w:fldChar w:fldCharType="begin"/>
      </w:r>
      <w:r>
        <w:instrText xml:space="preserve"> xe "merge viewports" </w:instrText>
      </w:r>
      <w:r>
        <w:fldChar w:fldCharType="end"/>
      </w:r>
      <w:r>
        <w:fldChar w:fldCharType="begin"/>
      </w:r>
      <w:r>
        <w:instrText xml:space="preserve"> xe "viewports</w:instrText>
      </w:r>
      <w:r w:rsidR="00380B84">
        <w:instrText>: wide</w:instrText>
      </w:r>
      <w:r>
        <w:instrText xml:space="preserve">" </w:instrText>
      </w:r>
      <w:r>
        <w:fldChar w:fldCharType="end"/>
      </w:r>
      <w:r>
        <w:t xml:space="preserve">Ensure that the </w:t>
      </w:r>
      <w:r w:rsidR="00BC35DB">
        <w:t>Template Designer</w:t>
      </w:r>
      <w:r>
        <w:t xml:space="preserve"> display area contains one viewport per screen on two or more adjacent screens.</w:t>
      </w:r>
      <w:bookmarkStart w:id="2414" w:name="_WWID10001754"/>
    </w:p>
    <w:bookmarkEnd w:id="2414"/>
    <w:p w:rsidR="005064F4" w:rsidRDefault="005064F4" w:rsidP="006F68A8">
      <w:pPr>
        <w:pStyle w:val="aNorm"/>
        <w:numPr>
          <w:ilvl w:val="0"/>
          <w:numId w:val="118"/>
        </w:numPr>
      </w:pPr>
      <w:r>
        <w:t xml:space="preserve">Right-click the viewport that you want to extend across another screen, then choose </w:t>
      </w:r>
      <w:r>
        <w:rPr>
          <w:rStyle w:val="Strong"/>
        </w:rPr>
        <w:t>Merge Left</w:t>
      </w:r>
      <w:r>
        <w:t xml:space="preserve"> or </w:t>
      </w:r>
      <w:r>
        <w:rPr>
          <w:rStyle w:val="Strong"/>
        </w:rPr>
        <w:t>Merge</w:t>
      </w:r>
      <w:r>
        <w:t xml:space="preserve"> </w:t>
      </w:r>
      <w:r>
        <w:rPr>
          <w:rStyle w:val="Strong"/>
        </w:rPr>
        <w:t>Right</w:t>
      </w:r>
      <w:r>
        <w:t>.</w:t>
      </w:r>
      <w:bookmarkStart w:id="2415" w:name="_WWID10001755"/>
    </w:p>
    <w:bookmarkEnd w:id="2415"/>
    <w:p w:rsidR="005064F4" w:rsidRDefault="00BC35DB">
      <w:pPr>
        <w:pStyle w:val="aProcHead"/>
      </w:pPr>
      <w:r>
        <w:t>To r</w:t>
      </w:r>
      <w:r w:rsidR="005064F4">
        <w:t>emov</w:t>
      </w:r>
      <w:r>
        <w:t>e</w:t>
      </w:r>
      <w:r w:rsidR="005064F4">
        <w:t xml:space="preserve"> viewports</w:t>
      </w:r>
      <w:bookmarkStart w:id="2416" w:name="_WWID10001758"/>
    </w:p>
    <w:bookmarkEnd w:id="2416"/>
    <w:p w:rsidR="005064F4" w:rsidRDefault="005064F4">
      <w:pPr>
        <w:pStyle w:val="aNorm"/>
        <w:keepNext/>
      </w:pPr>
      <w:r>
        <w:t xml:space="preserve">You can delete viewports in the </w:t>
      </w:r>
      <w:r w:rsidR="00BC35DB">
        <w:t>Template Designer</w:t>
      </w:r>
      <w:r>
        <w:t xml:space="preserve"> using any of the following methods:</w:t>
      </w:r>
      <w:bookmarkStart w:id="2417" w:name="_WWID10001759"/>
    </w:p>
    <w:bookmarkEnd w:id="2417"/>
    <w:p w:rsidR="005064F4" w:rsidRDefault="005064F4" w:rsidP="006F68A8">
      <w:pPr>
        <w:pStyle w:val="aNorm"/>
        <w:numPr>
          <w:ilvl w:val="0"/>
          <w:numId w:val="174"/>
        </w:numPr>
        <w:tabs>
          <w:tab w:val="clear" w:pos="360"/>
        </w:tabs>
      </w:pPr>
      <w:r>
        <w:t>To delete a gridline between viewports, drag the gridline past the edge of a screen.</w:t>
      </w:r>
      <w:bookmarkStart w:id="2418" w:name="_WWID10001760"/>
    </w:p>
    <w:bookmarkEnd w:id="2418"/>
    <w:p w:rsidR="005064F4" w:rsidRDefault="005064F4" w:rsidP="006F68A8">
      <w:pPr>
        <w:pStyle w:val="aNorm"/>
        <w:numPr>
          <w:ilvl w:val="0"/>
          <w:numId w:val="174"/>
        </w:numPr>
        <w:tabs>
          <w:tab w:val="clear" w:pos="360"/>
        </w:tabs>
      </w:pPr>
      <w:r>
        <w:t xml:space="preserve">To combine all viewports on a screen into a single viewport, right-click on that screen and choose </w:t>
      </w:r>
      <w:r>
        <w:rPr>
          <w:rStyle w:val="Strong"/>
        </w:rPr>
        <w:t>Clear Screen</w:t>
      </w:r>
      <w:r>
        <w:t>.</w:t>
      </w:r>
      <w:bookmarkStart w:id="2419" w:name="_WWID10001761"/>
    </w:p>
    <w:bookmarkEnd w:id="2419"/>
    <w:p w:rsidR="005064F4" w:rsidRDefault="005064F4" w:rsidP="006F68A8">
      <w:pPr>
        <w:pStyle w:val="aNorm"/>
        <w:numPr>
          <w:ilvl w:val="0"/>
          <w:numId w:val="174"/>
        </w:numPr>
        <w:tabs>
          <w:tab w:val="clear" w:pos="360"/>
        </w:tabs>
      </w:pPr>
      <w:r>
        <w:t xml:space="preserve">To remove one level of </w:t>
      </w:r>
      <w:r w:rsidR="00CA4E86">
        <w:t xml:space="preserve">“nesting” </w:t>
      </w:r>
      <w:r>
        <w:t xml:space="preserve">in a viewport, click a nested viewport and choose </w:t>
      </w:r>
      <w:r>
        <w:rPr>
          <w:rStyle w:val="Strong"/>
        </w:rPr>
        <w:t>Delete Grid</w:t>
      </w:r>
      <w:r>
        <w:t>.</w:t>
      </w:r>
      <w:bookmarkStart w:id="2420" w:name="_WWID10001762"/>
    </w:p>
    <w:p w:rsidR="00BC35DB" w:rsidRDefault="00BC35DB" w:rsidP="006F68A8">
      <w:pPr>
        <w:pStyle w:val="aNorm"/>
        <w:numPr>
          <w:ilvl w:val="0"/>
          <w:numId w:val="174"/>
        </w:numPr>
        <w:tabs>
          <w:tab w:val="clear" w:pos="360"/>
        </w:tabs>
      </w:pPr>
      <w:r>
        <w:t xml:space="preserve">If the viewport is extended across more than one screen, right-click the extended viewport and choose </w:t>
      </w:r>
      <w:r>
        <w:rPr>
          <w:rStyle w:val="Strong"/>
        </w:rPr>
        <w:t>Undo Merge</w:t>
      </w:r>
      <w:r>
        <w:t>.</w:t>
      </w:r>
      <w:bookmarkStart w:id="2421" w:name="_WWID10002879"/>
    </w:p>
    <w:p w:rsidR="005064F4" w:rsidRDefault="005064F4">
      <w:pPr>
        <w:pStyle w:val="Heading3"/>
      </w:pPr>
      <w:bookmarkStart w:id="2422" w:name="_Ref136058678"/>
      <w:bookmarkStart w:id="2423" w:name="_Ref136058728"/>
      <w:bookmarkStart w:id="2424" w:name="_Deleting_Templates"/>
      <w:bookmarkStart w:id="2425" w:name="_Toc508192070"/>
      <w:bookmarkEnd w:id="2420"/>
      <w:bookmarkEnd w:id="2421"/>
      <w:bookmarkEnd w:id="2424"/>
      <w:r>
        <w:t>Deleting Templates</w:t>
      </w:r>
      <w:bookmarkEnd w:id="2422"/>
      <w:bookmarkEnd w:id="2423"/>
      <w:bookmarkEnd w:id="2425"/>
      <w:r>
        <w:t xml:space="preserve"> </w:t>
      </w:r>
      <w:bookmarkStart w:id="2426" w:name="_WWID10001763"/>
    </w:p>
    <w:bookmarkEnd w:id="2426"/>
    <w:p w:rsidR="005064F4" w:rsidRDefault="0051274C">
      <w:pPr>
        <w:pStyle w:val="aNorm"/>
      </w:pPr>
      <w:r>
        <w:fldChar w:fldCharType="begin"/>
      </w:r>
      <w:r>
        <w:instrText xml:space="preserve"> xe "templates: deleting" </w:instrText>
      </w:r>
      <w:r>
        <w:fldChar w:fldCharType="end"/>
      </w:r>
      <w:r w:rsidR="005064F4">
        <w:t>Templates no longer used by a hanging protocol can be deleted as described below.</w:t>
      </w:r>
      <w:r w:rsidR="00347283">
        <w:t xml:space="preserve"> </w:t>
      </w:r>
      <w:r w:rsidR="005064F4">
        <w:t>Templates being used by a hanging protocol cannot be deleted.</w:t>
      </w:r>
      <w:bookmarkStart w:id="2427" w:name="_WWID10001764"/>
    </w:p>
    <w:bookmarkEnd w:id="2427"/>
    <w:p w:rsidR="005064F4" w:rsidRDefault="005064F4">
      <w:pPr>
        <w:pStyle w:val="aProcHead"/>
      </w:pPr>
      <w:r>
        <w:t>To delete a template</w:t>
      </w:r>
      <w:bookmarkStart w:id="2428" w:name="_WWID10001765"/>
    </w:p>
    <w:bookmarkEnd w:id="2428"/>
    <w:p w:rsidR="00380B84" w:rsidRDefault="00380B84" w:rsidP="006F68A8">
      <w:pPr>
        <w:pStyle w:val="aNorm"/>
        <w:numPr>
          <w:ilvl w:val="0"/>
          <w:numId w:val="119"/>
        </w:numPr>
      </w:pPr>
      <w:r>
        <w:t>Do one of the following:</w:t>
      </w:r>
      <w:bookmarkStart w:id="2429" w:name="_WWID10003867"/>
    </w:p>
    <w:bookmarkEnd w:id="2429"/>
    <w:p w:rsidR="005064F4" w:rsidRDefault="005064F4" w:rsidP="006F68A8">
      <w:pPr>
        <w:pStyle w:val="aNorm"/>
        <w:numPr>
          <w:ilvl w:val="1"/>
          <w:numId w:val="119"/>
        </w:numPr>
      </w:pPr>
      <w:r>
        <w:t xml:space="preserve">In the Viewer, click </w:t>
      </w:r>
      <w:r>
        <w:rPr>
          <w:rStyle w:val="Strong"/>
        </w:rPr>
        <w:t>Customize | Template Designer</w:t>
      </w:r>
      <w:r>
        <w:t>.</w:t>
      </w:r>
      <w:bookmarkStart w:id="2430" w:name="_WWID10001766"/>
      <w:r w:rsidR="00380B84">
        <w:t xml:space="preserve"> Then click </w:t>
      </w:r>
      <w:r w:rsidR="00380B84">
        <w:rPr>
          <w:rStyle w:val="Strong"/>
        </w:rPr>
        <w:t>Edit</w:t>
      </w:r>
      <w:r w:rsidR="00380B84">
        <w:t xml:space="preserve"> in </w:t>
      </w:r>
      <w:bookmarkEnd w:id="2430"/>
      <w:r>
        <w:t xml:space="preserve">the </w:t>
      </w:r>
      <w:r w:rsidR="00BC35DB">
        <w:t>Template Designer</w:t>
      </w:r>
      <w:r>
        <w:t>.</w:t>
      </w:r>
      <w:bookmarkStart w:id="2431" w:name="_WWID10001767"/>
    </w:p>
    <w:p w:rsidR="00380B84" w:rsidRDefault="00380B84" w:rsidP="006F68A8">
      <w:pPr>
        <w:pStyle w:val="aNorm"/>
        <w:numPr>
          <w:ilvl w:val="1"/>
          <w:numId w:val="119"/>
        </w:numPr>
      </w:pPr>
      <w:r>
        <w:t xml:space="preserve">In the Manager, click </w:t>
      </w:r>
      <w:r>
        <w:rPr>
          <w:rStyle w:val="Strong"/>
        </w:rPr>
        <w:t>Open With</w:t>
      </w:r>
      <w:r>
        <w:t xml:space="preserve"> (make sure the check</w:t>
      </w:r>
      <w:r w:rsidR="00524BA9">
        <w:t xml:space="preserve"> </w:t>
      </w:r>
      <w:r>
        <w:t>box next to this button is cleared before clicking the button).</w:t>
      </w:r>
      <w:bookmarkStart w:id="2432" w:name="_WWID10003868"/>
    </w:p>
    <w:bookmarkEnd w:id="2431"/>
    <w:bookmarkEnd w:id="2432"/>
    <w:p w:rsidR="005064F4" w:rsidRDefault="005064F4" w:rsidP="006F68A8">
      <w:pPr>
        <w:pStyle w:val="aNorm"/>
        <w:numPr>
          <w:ilvl w:val="0"/>
          <w:numId w:val="119"/>
        </w:numPr>
      </w:pPr>
      <w:r>
        <w:t>In the Select Hanging Protocol / Template dialog, select the template you want to delete.</w:t>
      </w:r>
      <w:bookmarkStart w:id="2433" w:name="_WWID10001768"/>
    </w:p>
    <w:bookmarkEnd w:id="2433"/>
    <w:p w:rsidR="005064F4" w:rsidRDefault="005064F4" w:rsidP="006F68A8">
      <w:pPr>
        <w:pStyle w:val="aNorm"/>
        <w:numPr>
          <w:ilvl w:val="1"/>
          <w:numId w:val="119"/>
        </w:numPr>
      </w:pPr>
      <w:r>
        <w:t>Templates are listed after hanging protocols</w:t>
      </w:r>
      <w:r w:rsidR="00080DE5">
        <w:t xml:space="preserve"> under your </w:t>
      </w:r>
      <w:r w:rsidR="000260F0">
        <w:t>user name</w:t>
      </w:r>
      <w:r>
        <w:t>.</w:t>
      </w:r>
      <w:bookmarkStart w:id="2434" w:name="_WWID10001769"/>
    </w:p>
    <w:bookmarkEnd w:id="2434"/>
    <w:p w:rsidR="005064F4" w:rsidRDefault="005064F4" w:rsidP="006F68A8">
      <w:pPr>
        <w:pStyle w:val="aNorm"/>
        <w:numPr>
          <w:ilvl w:val="1"/>
          <w:numId w:val="119"/>
        </w:numPr>
      </w:pPr>
      <w:r>
        <w:t xml:space="preserve">If you </w:t>
      </w:r>
      <w:r w:rsidR="008D43CF">
        <w:t xml:space="preserve">hold </w:t>
      </w:r>
      <w:r>
        <w:t xml:space="preserve">the MAGJ SYSTEM USER </w:t>
      </w:r>
      <w:r w:rsidR="008D43CF">
        <w:t xml:space="preserve">security </w:t>
      </w:r>
      <w:r>
        <w:t>key, you can also select a template under the sysAdmin user.</w:t>
      </w:r>
      <w:bookmarkStart w:id="2435" w:name="_WWID10001770"/>
    </w:p>
    <w:bookmarkEnd w:id="2435"/>
    <w:p w:rsidR="00380B84" w:rsidRDefault="00380B84" w:rsidP="006F68A8">
      <w:pPr>
        <w:pStyle w:val="aNorm"/>
        <w:numPr>
          <w:ilvl w:val="1"/>
          <w:numId w:val="119"/>
        </w:numPr>
      </w:pPr>
      <w:r>
        <w:t>You cannot delete other users’ templates.</w:t>
      </w:r>
      <w:bookmarkStart w:id="2436" w:name="_WWID10003869"/>
    </w:p>
    <w:bookmarkEnd w:id="2436"/>
    <w:p w:rsidR="005064F4" w:rsidRDefault="005064F4" w:rsidP="006F68A8">
      <w:pPr>
        <w:pStyle w:val="aNorm"/>
        <w:numPr>
          <w:ilvl w:val="0"/>
          <w:numId w:val="119"/>
        </w:numPr>
      </w:pPr>
      <w:r>
        <w:t xml:space="preserve">Click </w:t>
      </w:r>
      <w:r>
        <w:rPr>
          <w:rStyle w:val="Strong"/>
        </w:rPr>
        <w:t>Delete</w:t>
      </w:r>
      <w:r>
        <w:t xml:space="preserve">, then click </w:t>
      </w:r>
      <w:r>
        <w:rPr>
          <w:rStyle w:val="Strong"/>
        </w:rPr>
        <w:t>OK</w:t>
      </w:r>
      <w:r>
        <w:t xml:space="preserve"> when you are asked for confirmation.</w:t>
      </w:r>
      <w:bookmarkStart w:id="2437" w:name="_WWID10001771"/>
    </w:p>
    <w:bookmarkEnd w:id="2437"/>
    <w:p w:rsidR="005064F4" w:rsidRDefault="005064F4" w:rsidP="006F68A8">
      <w:pPr>
        <w:pStyle w:val="aNorm"/>
        <w:numPr>
          <w:ilvl w:val="0"/>
          <w:numId w:val="119"/>
        </w:numPr>
      </w:pPr>
      <w:r>
        <w:t xml:space="preserve">Click </w:t>
      </w:r>
      <w:r w:rsidRPr="00861A74">
        <w:rPr>
          <w:b/>
          <w:bCs/>
        </w:rPr>
        <w:t>Close</w:t>
      </w:r>
      <w:r>
        <w:t>.</w:t>
      </w:r>
      <w:bookmarkStart w:id="2438" w:name="_WWID10001772"/>
    </w:p>
    <w:p w:rsidR="005064F4" w:rsidRDefault="005064F4" w:rsidP="002C5BB1">
      <w:pPr>
        <w:pStyle w:val="Heading2"/>
      </w:pPr>
      <w:bookmarkStart w:id="2439" w:name="_Ref136058412"/>
      <w:bookmarkStart w:id="2440" w:name="_Ref136058997"/>
      <w:bookmarkStart w:id="2441" w:name="_Ref136058999"/>
      <w:bookmarkStart w:id="2442" w:name="_Ref136059005"/>
      <w:bookmarkStart w:id="2443" w:name="_Toc508192071"/>
      <w:bookmarkEnd w:id="2438"/>
      <w:r>
        <w:t>Working with Screen Templates</w:t>
      </w:r>
      <w:bookmarkStart w:id="2444" w:name="_WWID10001773"/>
      <w:bookmarkEnd w:id="2439"/>
      <w:bookmarkEnd w:id="2440"/>
      <w:bookmarkEnd w:id="2441"/>
      <w:bookmarkEnd w:id="2442"/>
      <w:bookmarkEnd w:id="2443"/>
    </w:p>
    <w:bookmarkEnd w:id="2444"/>
    <w:p w:rsidR="005064F4" w:rsidRDefault="00333911">
      <w:pPr>
        <w:pStyle w:val="aNorm"/>
      </w:pPr>
      <w:r>
        <w:fldChar w:fldCharType="begin"/>
      </w:r>
      <w:r>
        <w:instrText xml:space="preserve"> xe "screen templates" </w:instrText>
      </w:r>
      <w:r>
        <w:fldChar w:fldCharType="end"/>
      </w:r>
      <w:r w:rsidR="005064F4">
        <w:t xml:space="preserve">A screen template is a saved arrangement of viewports for a single monitor. Screen templates </w:t>
      </w:r>
      <w:r>
        <w:t xml:space="preserve">are </w:t>
      </w:r>
      <w:r w:rsidR="005064F4">
        <w:t>used to speed up template creation.</w:t>
      </w:r>
      <w:bookmarkStart w:id="2445" w:name="_WWID10001774"/>
    </w:p>
    <w:p w:rsidR="00380B84" w:rsidRDefault="00380B84">
      <w:pPr>
        <w:pStyle w:val="aNorm"/>
      </w:pPr>
      <w:r>
        <w:t>Screen templates can be added to a template that you are editing in the Template Designer.</w:t>
      </w:r>
      <w:r w:rsidR="00347283">
        <w:t xml:space="preserve"> </w:t>
      </w:r>
      <w:r>
        <w:t>Screen templates are created and deleted using the Screen Template dialog.</w:t>
      </w:r>
      <w:bookmarkStart w:id="2446" w:name="_WWID10003870"/>
    </w:p>
    <w:bookmarkEnd w:id="2445"/>
    <w:bookmarkEnd w:id="2446"/>
    <w:p w:rsidR="00380B84" w:rsidRDefault="00380B84">
      <w:pPr>
        <w:pStyle w:val="aProcHead"/>
      </w:pPr>
      <w:r>
        <w:t xml:space="preserve">To </w:t>
      </w:r>
      <w:r w:rsidR="00084AC6">
        <w:t>apply</w:t>
      </w:r>
      <w:r>
        <w:t xml:space="preserve"> a</w:t>
      </w:r>
      <w:r w:rsidR="00084AC6">
        <w:t xml:space="preserve"> </w:t>
      </w:r>
      <w:r>
        <w:t>screen template</w:t>
      </w:r>
      <w:bookmarkStart w:id="2447" w:name="_WWID10001785"/>
    </w:p>
    <w:bookmarkEnd w:id="2447"/>
    <w:p w:rsidR="00380B84" w:rsidRDefault="00380B84" w:rsidP="006F68A8">
      <w:pPr>
        <w:pStyle w:val="aNorm"/>
        <w:numPr>
          <w:ilvl w:val="0"/>
          <w:numId w:val="175"/>
        </w:numPr>
      </w:pPr>
      <w:r>
        <w:t xml:space="preserve">If it is not running already, click </w:t>
      </w:r>
      <w:r>
        <w:rPr>
          <w:rStyle w:val="Strong"/>
        </w:rPr>
        <w:t xml:space="preserve">Customize | Template Designer </w:t>
      </w:r>
      <w:r>
        <w:t>to start the Template Designer.</w:t>
      </w:r>
      <w:bookmarkStart w:id="2448" w:name="_WWID10001786"/>
    </w:p>
    <w:bookmarkEnd w:id="2448"/>
    <w:p w:rsidR="00380B84" w:rsidRDefault="00380B84" w:rsidP="006F68A8">
      <w:pPr>
        <w:pStyle w:val="aNorm"/>
        <w:numPr>
          <w:ilvl w:val="0"/>
          <w:numId w:val="175"/>
        </w:numPr>
      </w:pPr>
      <w:r>
        <w:t xml:space="preserve">On the screen where you want add the screen template, right-click and choose </w:t>
      </w:r>
      <w:r>
        <w:rPr>
          <w:rStyle w:val="Strong"/>
        </w:rPr>
        <w:t>Insert Screen Template</w:t>
      </w:r>
      <w:r>
        <w:t>.</w:t>
      </w:r>
      <w:bookmarkStart w:id="2449" w:name="_WWID10001787"/>
    </w:p>
    <w:bookmarkEnd w:id="2449"/>
    <w:p w:rsidR="00380B84" w:rsidRDefault="00380B84" w:rsidP="006F68A8">
      <w:pPr>
        <w:pStyle w:val="aNorm"/>
        <w:numPr>
          <w:ilvl w:val="0"/>
          <w:numId w:val="175"/>
        </w:numPr>
      </w:pPr>
      <w:r>
        <w:t>On the left side of the dialog</w:t>
      </w:r>
      <w:r w:rsidR="00080DE5">
        <w:t xml:space="preserve"> that displays</w:t>
      </w:r>
      <w:r>
        <w:t>, select the screen template you want to insert.</w:t>
      </w:r>
      <w:bookmarkStart w:id="2450" w:name="_WWID10001788"/>
    </w:p>
    <w:p w:rsidR="009B5320" w:rsidRDefault="009B5320" w:rsidP="006F68A8">
      <w:pPr>
        <w:pStyle w:val="aNorm"/>
        <w:numPr>
          <w:ilvl w:val="1"/>
          <w:numId w:val="120"/>
        </w:numPr>
      </w:pPr>
      <w:r>
        <w:t>Screen templates are grouped by user name. Any screen template can be selected.</w:t>
      </w:r>
      <w:bookmarkStart w:id="2451" w:name="_WWID10001789"/>
    </w:p>
    <w:bookmarkEnd w:id="2451"/>
    <w:p w:rsidR="009B5320" w:rsidRDefault="009B5320" w:rsidP="006F68A8">
      <w:pPr>
        <w:pStyle w:val="aNorm"/>
        <w:numPr>
          <w:ilvl w:val="1"/>
          <w:numId w:val="120"/>
        </w:numPr>
      </w:pPr>
      <w:r>
        <w:t>To expand or collapse the list of screen templates for any user, double-click the appropriate user name.</w:t>
      </w:r>
      <w:bookmarkStart w:id="2452" w:name="_WWID10001790"/>
    </w:p>
    <w:bookmarkEnd w:id="2452"/>
    <w:p w:rsidR="009B5320" w:rsidRDefault="009B5320" w:rsidP="006F68A8">
      <w:pPr>
        <w:pStyle w:val="aNorm"/>
        <w:numPr>
          <w:ilvl w:val="1"/>
          <w:numId w:val="120"/>
        </w:numPr>
      </w:pPr>
      <w:r>
        <w:t>A preview of the selected screen template is displayed in the main part of the Screen Template dialog.</w:t>
      </w:r>
      <w:bookmarkStart w:id="2453" w:name="_WWID10001791"/>
    </w:p>
    <w:bookmarkEnd w:id="2453"/>
    <w:p w:rsidR="009B5320" w:rsidRDefault="009B5320" w:rsidP="006F68A8">
      <w:pPr>
        <w:pStyle w:val="aNorm"/>
        <w:numPr>
          <w:ilvl w:val="0"/>
          <w:numId w:val="175"/>
        </w:numPr>
      </w:pPr>
      <w:r>
        <w:t xml:space="preserve">Click </w:t>
      </w:r>
      <w:r>
        <w:rPr>
          <w:rStyle w:val="Strong"/>
        </w:rPr>
        <w:t>Insert</w:t>
      </w:r>
      <w:r>
        <w:t>. The dialog will close and the screen template you selected will display on the appropriate screen.</w:t>
      </w:r>
    </w:p>
    <w:bookmarkEnd w:id="2450"/>
    <w:p w:rsidR="005064F4" w:rsidRDefault="005064F4">
      <w:pPr>
        <w:pStyle w:val="aProcHead"/>
      </w:pPr>
      <w:r>
        <w:t>To create a screen template</w:t>
      </w:r>
      <w:bookmarkStart w:id="2454" w:name="_WWID10001778"/>
    </w:p>
    <w:bookmarkEnd w:id="2454"/>
    <w:p w:rsidR="005064F4" w:rsidRDefault="005064F4" w:rsidP="006F68A8">
      <w:pPr>
        <w:pStyle w:val="aNorm"/>
        <w:numPr>
          <w:ilvl w:val="0"/>
          <w:numId w:val="121"/>
        </w:numPr>
      </w:pPr>
      <w:r>
        <w:t xml:space="preserve">If it is not running already, click </w:t>
      </w:r>
      <w:r w:rsidRPr="00861A74">
        <w:t xml:space="preserve">Customize | Template Designer </w:t>
      </w:r>
      <w:r>
        <w:t xml:space="preserve">to start the </w:t>
      </w:r>
      <w:r w:rsidR="00BC35DB">
        <w:t>Template Designer</w:t>
      </w:r>
      <w:r>
        <w:t>.</w:t>
      </w:r>
      <w:bookmarkStart w:id="2455" w:name="_WWID10001779"/>
    </w:p>
    <w:bookmarkEnd w:id="2455"/>
    <w:p w:rsidR="005064F4" w:rsidRDefault="005064F4" w:rsidP="006F68A8">
      <w:pPr>
        <w:pStyle w:val="aNorm"/>
        <w:numPr>
          <w:ilvl w:val="0"/>
          <w:numId w:val="121"/>
        </w:numPr>
      </w:pPr>
      <w:r>
        <w:t xml:space="preserve">In the </w:t>
      </w:r>
      <w:r w:rsidR="00BC35DB">
        <w:t>Template Designer</w:t>
      </w:r>
      <w:r>
        <w:t>, create the arrangement of viewports you want to use for a single screen only.</w:t>
      </w:r>
      <w:r w:rsidR="00347283">
        <w:t xml:space="preserve"> </w:t>
      </w:r>
      <w:r>
        <w:t>For detailed steps, see</w:t>
      </w:r>
      <w:r w:rsidR="00BC35DB">
        <w:t xml:space="preserve"> </w:t>
      </w:r>
      <w:r w:rsidR="00BC35DB" w:rsidRPr="00E30E70">
        <w:rPr>
          <w:rStyle w:val="bLinkRef"/>
        </w:rPr>
        <w:fldChar w:fldCharType="begin" w:fldLock="1"/>
      </w:r>
      <w:r w:rsidR="00BC35DB" w:rsidRPr="00E30E70">
        <w:rPr>
          <w:rStyle w:val="bLinkRef"/>
        </w:rPr>
        <w:instrText xml:space="preserve"> REF _Ref136058987 \h </w:instrText>
      </w:r>
      <w:r w:rsidR="00BC35DB" w:rsidRPr="00E30E70">
        <w:rPr>
          <w:rStyle w:val="bLinkRef"/>
        </w:rPr>
      </w:r>
      <w:r w:rsidR="00BC35DB" w:rsidRPr="00E30E70">
        <w:rPr>
          <w:rStyle w:val="bLinkRef"/>
        </w:rPr>
        <w:instrText xml:space="preserve"> \* MERGEFORMAT </w:instrText>
      </w:r>
      <w:r w:rsidR="00BC35DB" w:rsidRPr="00E30E70">
        <w:rPr>
          <w:rStyle w:val="bLinkRef"/>
        </w:rPr>
        <w:fldChar w:fldCharType="separate"/>
      </w:r>
      <w:r w:rsidR="0093607B" w:rsidRPr="00E30E70">
        <w:rPr>
          <w:rStyle w:val="bLinkRef"/>
        </w:rPr>
        <w:t>Using the Template Designer</w:t>
      </w:r>
      <w:r w:rsidR="00BC35DB" w:rsidRPr="00E30E70">
        <w:rPr>
          <w:rStyle w:val="bLinkRef"/>
        </w:rPr>
        <w:fldChar w:fldCharType="end"/>
      </w:r>
      <w:r w:rsidR="004F52BB">
        <w:t xml:space="preserve"> on page </w:t>
      </w:r>
      <w:r w:rsidR="004F52BB">
        <w:fldChar w:fldCharType="begin"/>
      </w:r>
      <w:r w:rsidR="004F52BB">
        <w:instrText xml:space="preserve"> PAGEREF _Ref136058677 \h </w:instrText>
      </w:r>
      <w:r w:rsidR="004F52BB">
        <w:fldChar w:fldCharType="separate"/>
      </w:r>
      <w:ins w:id="2456" w:author="Andersen, Charles W.  (ManTech)" w:date="2019-12-10T15:26:00Z">
        <w:r w:rsidR="00380255">
          <w:rPr>
            <w:noProof/>
          </w:rPr>
          <w:t>131</w:t>
        </w:r>
      </w:ins>
      <w:del w:id="2457" w:author="Andersen, Charles W.  (ManTech)" w:date="2019-12-10T15:26:00Z">
        <w:r w:rsidR="00B77F99" w:rsidDel="00380255">
          <w:rPr>
            <w:noProof/>
          </w:rPr>
          <w:delText>4</w:delText>
        </w:r>
      </w:del>
      <w:r w:rsidR="004F52BB">
        <w:fldChar w:fldCharType="end"/>
      </w:r>
      <w:r>
        <w:t>.</w:t>
      </w:r>
      <w:bookmarkStart w:id="2458" w:name="_WWID10001780"/>
    </w:p>
    <w:bookmarkEnd w:id="2458"/>
    <w:p w:rsidR="005064F4" w:rsidRDefault="005064F4" w:rsidP="006F68A8">
      <w:pPr>
        <w:pStyle w:val="aNorm"/>
        <w:numPr>
          <w:ilvl w:val="0"/>
          <w:numId w:val="121"/>
        </w:numPr>
      </w:pPr>
      <w:r>
        <w:t xml:space="preserve">Right-click the screen you want to use and choose </w:t>
      </w:r>
      <w:r w:rsidRPr="00861A74">
        <w:t>Save as Screen Template</w:t>
      </w:r>
      <w:r>
        <w:t>.</w:t>
      </w:r>
      <w:bookmarkStart w:id="2459" w:name="_WWID10001781"/>
    </w:p>
    <w:bookmarkEnd w:id="2459"/>
    <w:p w:rsidR="005064F4" w:rsidRDefault="005064F4" w:rsidP="006F68A8">
      <w:pPr>
        <w:pStyle w:val="aNorm"/>
        <w:numPr>
          <w:ilvl w:val="0"/>
          <w:numId w:val="121"/>
        </w:numPr>
      </w:pPr>
      <w:r>
        <w:t xml:space="preserve">Enter a name for the new screen template, then click </w:t>
      </w:r>
      <w:r w:rsidRPr="00861A74">
        <w:rPr>
          <w:b/>
        </w:rPr>
        <w:t>OK</w:t>
      </w:r>
      <w:r>
        <w:t>.</w:t>
      </w:r>
      <w:bookmarkStart w:id="2460" w:name="_WWID10001782"/>
    </w:p>
    <w:bookmarkEnd w:id="2460"/>
    <w:p w:rsidR="005064F4" w:rsidRDefault="005064F4">
      <w:pPr>
        <w:pStyle w:val="aProcHead"/>
      </w:pPr>
      <w:r>
        <w:t>To delete a screen template</w:t>
      </w:r>
      <w:bookmarkStart w:id="2461" w:name="_WWID10001795"/>
    </w:p>
    <w:bookmarkEnd w:id="2461"/>
    <w:p w:rsidR="005064F4" w:rsidRDefault="005064F4" w:rsidP="006F68A8">
      <w:pPr>
        <w:pStyle w:val="aNorm"/>
        <w:numPr>
          <w:ilvl w:val="0"/>
          <w:numId w:val="121"/>
        </w:numPr>
      </w:pPr>
      <w:r>
        <w:t xml:space="preserve">In the Viewer, click </w:t>
      </w:r>
      <w:r w:rsidRPr="00861A74">
        <w:rPr>
          <w:b/>
          <w:bCs/>
        </w:rPr>
        <w:t>Customize | Template Designer</w:t>
      </w:r>
      <w:r>
        <w:t>.</w:t>
      </w:r>
      <w:bookmarkStart w:id="2462" w:name="_WWID10001796"/>
    </w:p>
    <w:bookmarkEnd w:id="2462"/>
    <w:p w:rsidR="005064F4" w:rsidRDefault="005B288A" w:rsidP="006F68A8">
      <w:pPr>
        <w:pStyle w:val="aNorm"/>
        <w:numPr>
          <w:ilvl w:val="0"/>
          <w:numId w:val="121"/>
        </w:numPr>
      </w:pPr>
      <w:r>
        <w:t>Right-click</w:t>
      </w:r>
      <w:r w:rsidR="005064F4">
        <w:t xml:space="preserve"> the template editing area and choose </w:t>
      </w:r>
      <w:r w:rsidR="005064F4" w:rsidRPr="00861A74">
        <w:rPr>
          <w:b/>
          <w:bCs/>
        </w:rPr>
        <w:t>Insert Screen Template</w:t>
      </w:r>
      <w:r w:rsidR="005064F4">
        <w:t>.</w:t>
      </w:r>
      <w:bookmarkStart w:id="2463" w:name="_WWID10001797"/>
    </w:p>
    <w:bookmarkEnd w:id="2463"/>
    <w:p w:rsidR="005064F4" w:rsidRDefault="005064F4" w:rsidP="006F68A8">
      <w:pPr>
        <w:pStyle w:val="aNorm"/>
        <w:numPr>
          <w:ilvl w:val="1"/>
          <w:numId w:val="121"/>
        </w:numPr>
      </w:pPr>
      <w:r>
        <w:t>On the left side of the Screen Template dialog, select the screen template you want to delete.</w:t>
      </w:r>
      <w:bookmarkStart w:id="2464" w:name="_WWID10001798"/>
    </w:p>
    <w:bookmarkEnd w:id="2464"/>
    <w:p w:rsidR="005064F4" w:rsidRDefault="005064F4" w:rsidP="006F68A8">
      <w:pPr>
        <w:pStyle w:val="aNorm"/>
        <w:numPr>
          <w:ilvl w:val="1"/>
          <w:numId w:val="121"/>
        </w:numPr>
      </w:pPr>
      <w:r>
        <w:t xml:space="preserve">Screen templates are grouped by </w:t>
      </w:r>
      <w:r w:rsidR="000260F0">
        <w:t>user name</w:t>
      </w:r>
      <w:r>
        <w:t xml:space="preserve">, with your </w:t>
      </w:r>
      <w:r w:rsidR="000260F0">
        <w:t>user name</w:t>
      </w:r>
      <w:r>
        <w:t xml:space="preserve"> displayed at the top.</w:t>
      </w:r>
      <w:bookmarkStart w:id="2465" w:name="_WWID10001799"/>
    </w:p>
    <w:bookmarkEnd w:id="2465"/>
    <w:p w:rsidR="005064F4" w:rsidRDefault="005064F4" w:rsidP="006F68A8">
      <w:pPr>
        <w:pStyle w:val="aNorm"/>
        <w:numPr>
          <w:ilvl w:val="1"/>
          <w:numId w:val="121"/>
        </w:numPr>
      </w:pPr>
      <w:r>
        <w:t xml:space="preserve">To expand or collapse the list of your screen templates, double-click your </w:t>
      </w:r>
      <w:r w:rsidR="000260F0">
        <w:t>user name</w:t>
      </w:r>
      <w:r>
        <w:t>.</w:t>
      </w:r>
      <w:bookmarkStart w:id="2466" w:name="_WWID10001800"/>
    </w:p>
    <w:bookmarkEnd w:id="2466"/>
    <w:p w:rsidR="005064F4" w:rsidRDefault="005064F4" w:rsidP="006F68A8">
      <w:pPr>
        <w:pStyle w:val="aNorm"/>
        <w:numPr>
          <w:ilvl w:val="1"/>
          <w:numId w:val="121"/>
        </w:numPr>
      </w:pPr>
      <w:r>
        <w:t xml:space="preserve">If you </w:t>
      </w:r>
      <w:r w:rsidR="008D43CF">
        <w:t xml:space="preserve">hold </w:t>
      </w:r>
      <w:r>
        <w:t xml:space="preserve">the MAGJ SYSTEM USER </w:t>
      </w:r>
      <w:r w:rsidR="008D43CF">
        <w:t xml:space="preserve">security </w:t>
      </w:r>
      <w:r>
        <w:t>key, you can also select a screen template under the sysAdmin user.</w:t>
      </w:r>
      <w:bookmarkStart w:id="2467" w:name="_WWID10001801"/>
    </w:p>
    <w:bookmarkEnd w:id="2467"/>
    <w:p w:rsidR="005064F4" w:rsidRDefault="005064F4" w:rsidP="006F68A8">
      <w:pPr>
        <w:pStyle w:val="aNorm"/>
        <w:numPr>
          <w:ilvl w:val="0"/>
          <w:numId w:val="121"/>
        </w:numPr>
      </w:pPr>
      <w:r>
        <w:t xml:space="preserve">Click </w:t>
      </w:r>
      <w:r>
        <w:rPr>
          <w:rStyle w:val="Strong"/>
        </w:rPr>
        <w:t>Delete</w:t>
      </w:r>
      <w:r>
        <w:t xml:space="preserve">, then click </w:t>
      </w:r>
      <w:r>
        <w:rPr>
          <w:rStyle w:val="Strong"/>
        </w:rPr>
        <w:t>Yes</w:t>
      </w:r>
      <w:r>
        <w:t xml:space="preserve"> when you are asked for confirmation.</w:t>
      </w:r>
      <w:bookmarkStart w:id="2468" w:name="_WWID10001802"/>
    </w:p>
    <w:p w:rsidR="005064F4" w:rsidRDefault="00BC35DB">
      <w:pPr>
        <w:pStyle w:val="aNorm"/>
      </w:pPr>
      <w:bookmarkStart w:id="2469" w:name="_WWID10001803"/>
      <w:bookmarkEnd w:id="2468"/>
      <w:r>
        <w:rPr>
          <w:rStyle w:val="bLeadin"/>
        </w:rPr>
        <w:t xml:space="preserve">Note </w:t>
      </w:r>
      <w:r>
        <w:t xml:space="preserve"> Deleting a screen template does not </w:t>
      </w:r>
      <w:r w:rsidR="00347283">
        <w:t>affect</w:t>
      </w:r>
      <w:r>
        <w:t xml:space="preserve"> templates based on that screen template; the deleted screen template is simply no longer available for future use.</w:t>
      </w:r>
    </w:p>
    <w:p w:rsidR="00100A3E" w:rsidRDefault="00100A3E">
      <w:pPr>
        <w:pStyle w:val="aNorm"/>
      </w:pPr>
    </w:p>
    <w:p w:rsidR="005B4279" w:rsidRPr="00F14EB5" w:rsidRDefault="005B4279">
      <w:pPr>
        <w:pStyle w:val="aNorm"/>
        <w:sectPr w:rsidR="005B4279" w:rsidRPr="00F14EB5" w:rsidSect="005B4279">
          <w:headerReference w:type="even" r:id="rId165"/>
          <w:headerReference w:type="default" r:id="rId166"/>
          <w:headerReference w:type="first" r:id="rId167"/>
          <w:footnotePr>
            <w:numFmt w:val="chicago"/>
            <w:numRestart w:val="eachPage"/>
          </w:footnotePr>
          <w:type w:val="oddPage"/>
          <w:pgSz w:w="12240" w:h="15840" w:code="1"/>
          <w:pgMar w:top="1800" w:right="1800" w:bottom="1800" w:left="1800" w:header="900" w:footer="900" w:gutter="0"/>
          <w:cols w:space="720"/>
          <w:titlePg/>
          <w:docGrid w:linePitch="360"/>
        </w:sectPr>
      </w:pPr>
      <w:bookmarkStart w:id="2470" w:name="_WWID10001804"/>
      <w:bookmarkEnd w:id="2469"/>
    </w:p>
    <w:p w:rsidR="00BC35DB" w:rsidRDefault="00084380">
      <w:pPr>
        <w:pStyle w:val="Heading1"/>
      </w:pPr>
      <w:bookmarkStart w:id="2471" w:name="_Ref86025886"/>
      <w:bookmarkStart w:id="2472" w:name="_Ref137008027"/>
      <w:bookmarkStart w:id="2473" w:name="_WWImgID10004667"/>
      <w:bookmarkStart w:id="2474" w:name="_Toc508192072"/>
      <w:bookmarkEnd w:id="82"/>
      <w:bookmarkEnd w:id="122"/>
      <w:bookmarkEnd w:id="123"/>
      <w:bookmarkEnd w:id="2470"/>
      <w:r>
        <w:rPr>
          <w:noProof/>
        </w:rPr>
        <mc:AlternateContent>
          <mc:Choice Requires="wps">
            <w:drawing>
              <wp:anchor distT="0" distB="0" distL="114300" distR="114300" simplePos="0" relativeHeight="251653632" behindDoc="0" locked="0" layoutInCell="1" allowOverlap="1">
                <wp:simplePos x="0" y="0"/>
                <wp:positionH relativeFrom="column">
                  <wp:posOffset>3276600</wp:posOffset>
                </wp:positionH>
                <wp:positionV relativeFrom="paragraph">
                  <wp:posOffset>-571500</wp:posOffset>
                </wp:positionV>
                <wp:extent cx="2622550" cy="270510"/>
                <wp:effectExtent l="0" t="0" r="0" b="0"/>
                <wp:wrapSquare wrapText="left"/>
                <wp:docPr id="30" name="Rectangle 884"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0" cy="27051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4" o:spid="_x0000_s1037" alt="image here only for formatting purposes" style="position:absolute;margin-left:258pt;margin-top:-45pt;width:206.5pt;height:21.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" stroked="f">
                <v:textbox>
                  <w:txbxContent>
                    <w:p w:rsidR="00712887" w:rsidRDefault="00712887"/>
                  </w:txbxContent>
                </v:textbox>
                <w10:wrap type="square" side="left"/>
              </v:rect>
            </w:pict>
          </mc:Fallback>
        </mc:AlternateContent>
      </w:r>
      <w:bookmarkEnd w:id="2473"/>
      <w:r w:rsidR="00380B84">
        <w:t>Using H</w:t>
      </w:r>
      <w:r w:rsidR="00BC35DB">
        <w:t>anging Protocols</w:t>
      </w:r>
      <w:bookmarkStart w:id="2475" w:name="_WWID10003028"/>
      <w:bookmarkEnd w:id="2472"/>
      <w:bookmarkEnd w:id="2474"/>
    </w:p>
    <w:p w:rsidR="00C06D4C" w:rsidRDefault="00C06D4C" w:rsidP="008616FA">
      <w:pPr>
        <w:pStyle w:val="aNormSnug"/>
      </w:pPr>
      <w:bookmarkStart w:id="2476" w:name="_WWID10003009"/>
      <w:bookmarkEnd w:id="2475"/>
      <w:r>
        <w:t>This chapter covers:</w:t>
      </w:r>
    </w:p>
    <w:p w:rsidR="00BC35DB" w:rsidRDefault="00BC35DB" w:rsidP="006F68A8">
      <w:pPr>
        <w:pStyle w:val="aNormSnug"/>
        <w:numPr>
          <w:ilvl w:val="0"/>
          <w:numId w:val="17"/>
        </w:numPr>
      </w:pPr>
      <w:r>
        <w:fldChar w:fldCharType="begin" w:fldLock="1"/>
      </w:r>
      <w:r>
        <w:instrText xml:space="preserve"> REF _Ref137008792 \h </w:instrText>
      </w:r>
      <w:r w:rsidR="00C06D4C">
        <w:instrText xml:space="preserve"> \* MERGEFORMAT </w:instrText>
      </w:r>
      <w:r>
        <w:fldChar w:fldCharType="separate"/>
      </w:r>
      <w:r w:rsidR="0093607B">
        <w:t>Hanging Protocols Explained</w:t>
      </w:r>
      <w:r>
        <w:fldChar w:fldCharType="end"/>
      </w:r>
    </w:p>
    <w:p w:rsidR="00BC35DB" w:rsidRDefault="00BC35DB" w:rsidP="006F68A8">
      <w:pPr>
        <w:pStyle w:val="aNormSnug"/>
        <w:numPr>
          <w:ilvl w:val="0"/>
          <w:numId w:val="17"/>
        </w:numPr>
      </w:pPr>
      <w:r>
        <w:fldChar w:fldCharType="begin" w:fldLock="1"/>
      </w:r>
      <w:r>
        <w:instrText xml:space="preserve"> REF _Ref136748844 \h </w:instrText>
      </w:r>
      <w:r w:rsidR="00C06D4C">
        <w:instrText xml:space="preserve"> \* MERGEFORMAT </w:instrText>
      </w:r>
      <w:r>
        <w:fldChar w:fldCharType="separate"/>
      </w:r>
      <w:r w:rsidR="0093607B">
        <w:t>Selecting a Hanging Protocol</w:t>
      </w:r>
      <w:r>
        <w:fldChar w:fldCharType="end"/>
      </w:r>
      <w:bookmarkStart w:id="2477" w:name="_WWID10003872"/>
    </w:p>
    <w:p w:rsidR="00380B84" w:rsidRDefault="00380B84" w:rsidP="006F68A8">
      <w:pPr>
        <w:pStyle w:val="aNormSnug"/>
        <w:numPr>
          <w:ilvl w:val="0"/>
          <w:numId w:val="17"/>
        </w:numPr>
      </w:pPr>
      <w:r>
        <w:fldChar w:fldCharType="begin" w:fldLock="1"/>
      </w:r>
      <w:r>
        <w:instrText xml:space="preserve"> REF _Ref151352256 \h </w:instrText>
      </w:r>
      <w:r w:rsidR="00C06D4C">
        <w:instrText xml:space="preserve"> \* MERGEFORMAT </w:instrText>
      </w:r>
      <w:r>
        <w:fldChar w:fldCharType="separate"/>
      </w:r>
      <w:r w:rsidR="0093607B">
        <w:t>Creating Hanging Protocols</w:t>
      </w:r>
      <w:r>
        <w:fldChar w:fldCharType="end"/>
      </w:r>
      <w:bookmarkStart w:id="2478" w:name="_WWID10007293"/>
    </w:p>
    <w:bookmarkStart w:id="2479" w:name="_WWID10005394"/>
    <w:bookmarkEnd w:id="2478"/>
    <w:p w:rsidR="00380B84" w:rsidRDefault="00084AC6" w:rsidP="006F68A8">
      <w:pPr>
        <w:pStyle w:val="aNormSnug"/>
        <w:numPr>
          <w:ilvl w:val="0"/>
          <w:numId w:val="17"/>
        </w:numPr>
      </w:pPr>
      <w:r>
        <w:fldChar w:fldCharType="begin" w:fldLock="1"/>
      </w:r>
      <w:r>
        <w:instrText xml:space="preserve"> REF _Ref168806519 \h </w:instrText>
      </w:r>
      <w:r w:rsidR="00C06D4C">
        <w:instrText xml:space="preserve"> \* MERGEFORMAT </w:instrText>
      </w:r>
      <w:r>
        <w:fldChar w:fldCharType="separate"/>
      </w:r>
      <w:r w:rsidR="0093607B">
        <w:t xml:space="preserve">Working with </w:t>
      </w:r>
      <w:r w:rsidR="0093607B">
        <w:t>H</w:t>
      </w:r>
      <w:r w:rsidR="0093607B">
        <w:t>an</w:t>
      </w:r>
      <w:r w:rsidR="0093607B">
        <w:t>g</w:t>
      </w:r>
      <w:r w:rsidR="0093607B">
        <w:t>ing Protocols</w:t>
      </w:r>
      <w:r>
        <w:fldChar w:fldCharType="end"/>
      </w:r>
    </w:p>
    <w:p w:rsidR="00BC35DB" w:rsidRDefault="00BC35DB">
      <w:pPr>
        <w:pStyle w:val="aSpaceBorder"/>
      </w:pPr>
      <w:bookmarkStart w:id="2480" w:name="_WWID10003873"/>
      <w:bookmarkEnd w:id="2476"/>
      <w:bookmarkEnd w:id="2477"/>
      <w:bookmarkEnd w:id="2479"/>
    </w:p>
    <w:p w:rsidR="00BC35DB" w:rsidRDefault="00BC35DB">
      <w:pPr>
        <w:pStyle w:val="Heading2"/>
      </w:pPr>
      <w:bookmarkStart w:id="2481" w:name="_Ref137008792"/>
      <w:bookmarkStart w:id="2482" w:name="_Hanging_Protocols_Explained"/>
      <w:bookmarkStart w:id="2483" w:name="_Toc508192073"/>
      <w:bookmarkEnd w:id="2480"/>
      <w:bookmarkEnd w:id="2482"/>
      <w:r>
        <w:t>Hanging Protocols</w:t>
      </w:r>
      <w:bookmarkStart w:id="2484" w:name="_WWID10003012"/>
      <w:r>
        <w:t xml:space="preserve"> Explained</w:t>
      </w:r>
      <w:bookmarkEnd w:id="2481"/>
      <w:bookmarkEnd w:id="2483"/>
    </w:p>
    <w:bookmarkStart w:id="2485" w:name="_WWID10003015"/>
    <w:bookmarkStart w:id="2486" w:name="_WWID10002976"/>
    <w:bookmarkStart w:id="2487" w:name="_WWID10002977"/>
    <w:bookmarkStart w:id="2488" w:name="_WWID10002979"/>
    <w:bookmarkStart w:id="2489" w:name="_WWID10002980"/>
    <w:p w:rsidR="00BC35DB" w:rsidRDefault="00333911">
      <w:pPr>
        <w:pStyle w:val="aNorm"/>
      </w:pPr>
      <w:r>
        <w:fldChar w:fldCharType="begin"/>
      </w:r>
      <w:r>
        <w:instrText xml:space="preserve"> xe "hanging protocols: described" </w:instrText>
      </w:r>
      <w:r>
        <w:fldChar w:fldCharType="end"/>
      </w:r>
      <w:r w:rsidR="00BC35DB">
        <w:t xml:space="preserve">Hanging protocols automate </w:t>
      </w:r>
      <w:r w:rsidR="00380B84">
        <w:t>the display of exams in the Viewer window.</w:t>
      </w:r>
      <w:r w:rsidR="00BC35DB">
        <w:t xml:space="preserve"> When a</w:t>
      </w:r>
      <w:r w:rsidR="006C6171">
        <w:t>n</w:t>
      </w:r>
      <w:r w:rsidR="00EF38E4">
        <w:t xml:space="preserve"> exam is opened using a hanging protocol, the hanging protocol can</w:t>
      </w:r>
      <w:r w:rsidR="00BC35DB">
        <w:t>:</w:t>
      </w:r>
      <w:bookmarkStart w:id="2490" w:name="_WWID10002990"/>
    </w:p>
    <w:bookmarkEnd w:id="2490"/>
    <w:p w:rsidR="00BC35DB" w:rsidRDefault="00EF38E4" w:rsidP="006F68A8">
      <w:pPr>
        <w:pStyle w:val="aNorm"/>
        <w:numPr>
          <w:ilvl w:val="0"/>
          <w:numId w:val="176"/>
        </w:numPr>
        <w:tabs>
          <w:tab w:val="clear" w:pos="360"/>
        </w:tabs>
      </w:pPr>
      <w:r>
        <w:t>Identify and display c</w:t>
      </w:r>
      <w:r w:rsidR="00BC35DB">
        <w:t>omparison exams</w:t>
      </w:r>
      <w:r>
        <w:t xml:space="preserve"> </w:t>
      </w:r>
      <w:r w:rsidR="00BC35DB">
        <w:t>in the Viewer window</w:t>
      </w:r>
      <w:r>
        <w:t xml:space="preserve"> along with the exam that you opened</w:t>
      </w:r>
      <w:r w:rsidR="00BC35DB">
        <w:t>.</w:t>
      </w:r>
      <w:bookmarkStart w:id="2491" w:name="_WWID10002987"/>
    </w:p>
    <w:bookmarkEnd w:id="2491"/>
    <w:p w:rsidR="00BC35DB" w:rsidRDefault="00EF38E4" w:rsidP="006F68A8">
      <w:pPr>
        <w:pStyle w:val="aNorm"/>
        <w:numPr>
          <w:ilvl w:val="0"/>
          <w:numId w:val="176"/>
        </w:numPr>
        <w:tabs>
          <w:tab w:val="clear" w:pos="360"/>
        </w:tabs>
      </w:pPr>
      <w:r>
        <w:t>Automatically arrange i</w:t>
      </w:r>
      <w:r w:rsidR="00BC35DB">
        <w:t>mages</w:t>
      </w:r>
      <w:r>
        <w:t xml:space="preserve"> in the</w:t>
      </w:r>
      <w:r w:rsidR="00BC35DB">
        <w:t xml:space="preserve"> Viewer window for efficient review.</w:t>
      </w:r>
      <w:bookmarkStart w:id="2492" w:name="_WWID10002988"/>
    </w:p>
    <w:bookmarkEnd w:id="2492"/>
    <w:p w:rsidR="00BC35DB" w:rsidRDefault="00EF38E4" w:rsidP="006F68A8">
      <w:pPr>
        <w:pStyle w:val="aNorm"/>
        <w:numPr>
          <w:ilvl w:val="0"/>
          <w:numId w:val="176"/>
        </w:numPr>
        <w:tabs>
          <w:tab w:val="clear" w:pos="360"/>
        </w:tabs>
      </w:pPr>
      <w:r>
        <w:t>Apply p</w:t>
      </w:r>
      <w:r w:rsidR="00BC35DB">
        <w:t>re-defined display settings (stack/tile, window/level, scale, etc.) to each group of images in the Viewer window.</w:t>
      </w:r>
      <w:bookmarkStart w:id="2493" w:name="_WWID10002989"/>
    </w:p>
    <w:p w:rsidR="00380B84" w:rsidRDefault="00EF38E4" w:rsidP="006F68A8">
      <w:pPr>
        <w:pStyle w:val="aNorm"/>
        <w:numPr>
          <w:ilvl w:val="0"/>
          <w:numId w:val="176"/>
        </w:numPr>
        <w:tabs>
          <w:tab w:val="clear" w:pos="360"/>
        </w:tabs>
      </w:pPr>
      <w:r>
        <w:t>Use</w:t>
      </w:r>
      <w:r w:rsidR="00380B84">
        <w:t xml:space="preserve"> stages to arrange exams </w:t>
      </w:r>
      <w:r w:rsidR="00080DE5">
        <w:t>i</w:t>
      </w:r>
      <w:r w:rsidR="00380B84">
        <w:t>nto multiple views (details</w:t>
      </w:r>
      <w:r w:rsidR="004F52BB">
        <w:t xml:space="preserve"> on page </w:t>
      </w:r>
      <w:r w:rsidR="004F52BB">
        <w:fldChar w:fldCharType="begin"/>
      </w:r>
      <w:r w:rsidR="004F52BB">
        <w:instrText xml:space="preserve"> PAGEREF _Ref137003237 \h </w:instrText>
      </w:r>
      <w:r w:rsidR="004F52BB">
        <w:fldChar w:fldCharType="separate"/>
      </w:r>
      <w:ins w:id="2494" w:author="Andersen, Charles W.  (ManTech)" w:date="2019-12-10T15:26:00Z">
        <w:r w:rsidR="00380255">
          <w:rPr>
            <w:noProof/>
          </w:rPr>
          <w:t>63</w:t>
        </w:r>
      </w:ins>
      <w:del w:id="2495" w:author="Andersen, Charles W.  (ManTech)" w:date="2019-12-10T15:26:00Z">
        <w:r w:rsidR="00B77F99" w:rsidDel="00380255">
          <w:rPr>
            <w:noProof/>
          </w:rPr>
          <w:delText>4</w:delText>
        </w:r>
      </w:del>
      <w:r w:rsidR="004F52BB">
        <w:fldChar w:fldCharType="end"/>
      </w:r>
      <w:r w:rsidR="00380B84">
        <w:t>).</w:t>
      </w:r>
      <w:bookmarkStart w:id="2496" w:name="_WWID10005395"/>
    </w:p>
    <w:p w:rsidR="00EF38E4" w:rsidRDefault="00EF38E4" w:rsidP="006F68A8">
      <w:pPr>
        <w:pStyle w:val="aNorm"/>
        <w:numPr>
          <w:ilvl w:val="0"/>
          <w:numId w:val="176"/>
        </w:numPr>
        <w:tabs>
          <w:tab w:val="clear" w:pos="360"/>
        </w:tabs>
      </w:pPr>
      <w:bookmarkStart w:id="2497" w:name="_WWID10002983"/>
      <w:bookmarkStart w:id="2498" w:name="_WWID10003002"/>
      <w:bookmarkEnd w:id="2493"/>
      <w:bookmarkEnd w:id="2496"/>
      <w:r>
        <w:t xml:space="preserve">For sites that use routing, hanging protocols can be selected based on the location of the user relative to where the exam being opened was acquired </w:t>
      </w:r>
      <w:bookmarkStart w:id="2499" w:name="_WWID10004920"/>
      <w:r>
        <w:t xml:space="preserve">(details </w:t>
      </w:r>
      <w:r w:rsidR="0035242D">
        <w:t xml:space="preserve">on page </w:t>
      </w:r>
      <w:r w:rsidR="0035242D">
        <w:fldChar w:fldCharType="begin"/>
      </w:r>
      <w:r w:rsidR="0035242D">
        <w:instrText xml:space="preserve"> PAGEREF _Ref148930507 \h </w:instrText>
      </w:r>
      <w:r w:rsidR="0035242D">
        <w:fldChar w:fldCharType="separate"/>
      </w:r>
      <w:ins w:id="2500" w:author="Andersen, Charles W.  (ManTech)" w:date="2019-12-10T15:26:00Z">
        <w:r w:rsidR="00380255">
          <w:rPr>
            <w:noProof/>
          </w:rPr>
          <w:t>159</w:t>
        </w:r>
      </w:ins>
      <w:del w:id="2501" w:author="Andersen, Charles W.  (ManTech)" w:date="2019-12-10T15:26:00Z">
        <w:r w:rsidR="00B77F99" w:rsidDel="00380255">
          <w:rPr>
            <w:noProof/>
          </w:rPr>
          <w:delText>4</w:delText>
        </w:r>
      </w:del>
      <w:r w:rsidR="0035242D">
        <w:fldChar w:fldCharType="end"/>
      </w:r>
      <w:r>
        <w:t>).</w:t>
      </w:r>
    </w:p>
    <w:p w:rsidR="00EF38E4" w:rsidRDefault="00EF38E4">
      <w:pPr>
        <w:pStyle w:val="aNorm"/>
      </w:pPr>
      <w:r>
        <w:t>Capabilities of hanging protocols vary</w:t>
      </w:r>
      <w:r w:rsidR="00CA4E86">
        <w:t>,</w:t>
      </w:r>
      <w:r>
        <w:t xml:space="preserve"> based on how they are defined and the conditions under which they are used.</w:t>
      </w:r>
      <w:r w:rsidR="00084AC6">
        <w:rPr>
          <w:rStyle w:val="Strong"/>
        </w:rPr>
        <w:t xml:space="preserve"> </w:t>
      </w:r>
      <w:r>
        <w:t>The following sections outline the main factors that govern how hanging protocols behave.</w:t>
      </w:r>
      <w:bookmarkStart w:id="2502" w:name="_WWID10007294"/>
    </w:p>
    <w:bookmarkEnd w:id="2499"/>
    <w:bookmarkEnd w:id="2502"/>
    <w:p w:rsidR="00380B84" w:rsidRDefault="00380B84">
      <w:pPr>
        <w:pStyle w:val="aProcHead"/>
      </w:pPr>
      <w:r>
        <w:t>How hanging protocols are selected</w:t>
      </w:r>
      <w:bookmarkStart w:id="2503" w:name="_WWID10005127"/>
    </w:p>
    <w:bookmarkEnd w:id="2503"/>
    <w:p w:rsidR="00380B84" w:rsidRDefault="00380B84">
      <w:pPr>
        <w:pStyle w:val="aNorm"/>
      </w:pPr>
      <w:r>
        <w:t>Unless</w:t>
      </w:r>
      <w:r w:rsidR="00EF38E4">
        <w:t xml:space="preserve"> you specify otherwise</w:t>
      </w:r>
      <w:r w:rsidR="00A57BFF">
        <w:t>,</w:t>
      </w:r>
      <w:r w:rsidR="00EF38E4">
        <w:t xml:space="preserve"> a </w:t>
      </w:r>
      <w:r>
        <w:t>hanging protocol</w:t>
      </w:r>
      <w:r w:rsidR="00EF38E4">
        <w:t xml:space="preserve"> is automatically selected when you open an exam</w:t>
      </w:r>
      <w:bookmarkStart w:id="2504" w:name="_WWID10004824"/>
      <w:r w:rsidR="00EF38E4">
        <w:t xml:space="preserve"> (details </w:t>
      </w:r>
      <w:r w:rsidR="0035242D">
        <w:t xml:space="preserve">on page </w:t>
      </w:r>
      <w:r w:rsidR="0035242D">
        <w:fldChar w:fldCharType="begin"/>
      </w:r>
      <w:r w:rsidR="0035242D">
        <w:instrText xml:space="preserve"> PAGEREF _Ref157332912 \h </w:instrText>
      </w:r>
      <w:r w:rsidR="0035242D">
        <w:fldChar w:fldCharType="separate"/>
      </w:r>
      <w:ins w:id="2505" w:author="Andersen, Charles W.  (ManTech)" w:date="2019-12-10T15:26:00Z">
        <w:r w:rsidR="00380255">
          <w:rPr>
            <w:noProof/>
          </w:rPr>
          <w:t>139</w:t>
        </w:r>
      </w:ins>
      <w:del w:id="2506" w:author="Andersen, Charles W.  (ManTech)" w:date="2019-12-10T15:26:00Z">
        <w:r w:rsidR="00B77F99" w:rsidDel="00380255">
          <w:rPr>
            <w:noProof/>
          </w:rPr>
          <w:delText>4</w:delText>
        </w:r>
      </w:del>
      <w:r w:rsidR="0035242D">
        <w:fldChar w:fldCharType="end"/>
      </w:r>
      <w:r w:rsidR="00EF38E4">
        <w:t xml:space="preserve">). </w:t>
      </w:r>
    </w:p>
    <w:bookmarkEnd w:id="2504"/>
    <w:p w:rsidR="00380B84" w:rsidRDefault="00EF38E4">
      <w:pPr>
        <w:pStyle w:val="aNorm"/>
      </w:pPr>
      <w:r>
        <w:t xml:space="preserve">If there are two or more hanging protocols that are equally appropriate for the exam that you are opening, you will be </w:t>
      </w:r>
      <w:r w:rsidR="00380B84">
        <w:t xml:space="preserve">notified and asked to select </w:t>
      </w:r>
      <w:r>
        <w:t xml:space="preserve">one of the matching hanging protocols (details </w:t>
      </w:r>
      <w:r w:rsidR="0035242D">
        <w:t xml:space="preserve">on page </w:t>
      </w:r>
      <w:r w:rsidR="0035242D">
        <w:fldChar w:fldCharType="begin"/>
      </w:r>
      <w:r w:rsidR="0035242D">
        <w:instrText xml:space="preserve"> PAGEREF _Ref157308127 \h </w:instrText>
      </w:r>
      <w:r w:rsidR="0035242D">
        <w:fldChar w:fldCharType="separate"/>
      </w:r>
      <w:ins w:id="2507" w:author="Andersen, Charles W.  (ManTech)" w:date="2019-12-10T15:26:00Z">
        <w:r w:rsidR="00380255">
          <w:rPr>
            <w:noProof/>
          </w:rPr>
          <w:t>140</w:t>
        </w:r>
      </w:ins>
      <w:del w:id="2508" w:author="Andersen, Charles W.  (ManTech)" w:date="2019-12-10T15:26:00Z">
        <w:r w:rsidR="00B77F99" w:rsidDel="00380255">
          <w:rPr>
            <w:noProof/>
          </w:rPr>
          <w:delText>4</w:delText>
        </w:r>
      </w:del>
      <w:r w:rsidR="0035242D">
        <w:fldChar w:fldCharType="end"/>
      </w:r>
      <w:r>
        <w:t>).</w:t>
      </w:r>
      <w:bookmarkStart w:id="2509" w:name="_WWID10004924"/>
    </w:p>
    <w:bookmarkEnd w:id="2509"/>
    <w:p w:rsidR="00380B84" w:rsidRPr="002813EC" w:rsidRDefault="00380B84">
      <w:pPr>
        <w:pStyle w:val="aNorm"/>
      </w:pPr>
      <w:r w:rsidRPr="002813EC">
        <w:t>Hanging protocols can also be manually selected (details</w:t>
      </w:r>
      <w:r w:rsidR="0035242D">
        <w:t xml:space="preserve"> on page </w:t>
      </w:r>
      <w:r w:rsidR="0035242D">
        <w:fldChar w:fldCharType="begin"/>
      </w:r>
      <w:r w:rsidR="0035242D">
        <w:instrText xml:space="preserve"> PAGEREF _Ref157332910 \h </w:instrText>
      </w:r>
      <w:r w:rsidR="0035242D">
        <w:fldChar w:fldCharType="separate"/>
      </w:r>
      <w:ins w:id="2510" w:author="Andersen, Charles W.  (ManTech)" w:date="2019-12-10T15:26:00Z">
        <w:r w:rsidR="00380255">
          <w:rPr>
            <w:noProof/>
          </w:rPr>
          <w:t>137</w:t>
        </w:r>
      </w:ins>
      <w:del w:id="2511" w:author="Andersen, Charles W.  (ManTech)" w:date="2019-12-10T15:26:00Z">
        <w:r w:rsidR="00B77F99" w:rsidDel="00380255">
          <w:rPr>
            <w:noProof/>
          </w:rPr>
          <w:delText>4</w:delText>
        </w:r>
      </w:del>
      <w:r w:rsidR="0035242D">
        <w:fldChar w:fldCharType="end"/>
      </w:r>
      <w:r w:rsidRPr="002813EC">
        <w:t>).</w:t>
      </w:r>
      <w:bookmarkStart w:id="2512" w:name="_WWID10005128"/>
    </w:p>
    <w:bookmarkEnd w:id="2512"/>
    <w:p w:rsidR="00EF38E4" w:rsidRDefault="00EF38E4">
      <w:pPr>
        <w:pStyle w:val="aProcHead"/>
      </w:pPr>
      <w:r>
        <w:t>About the “</w:t>
      </w:r>
      <w:r w:rsidR="00380B84">
        <w:t>current</w:t>
      </w:r>
      <w:r w:rsidR="00123783">
        <w:t>”</w:t>
      </w:r>
      <w:r>
        <w:t xml:space="preserve"> exam</w:t>
      </w:r>
      <w:bookmarkStart w:id="2513" w:name="_WWID10006661"/>
    </w:p>
    <w:bookmarkEnd w:id="2513"/>
    <w:p w:rsidR="00EF38E4" w:rsidRDefault="00EF38E4">
      <w:pPr>
        <w:pStyle w:val="aNorm"/>
      </w:pPr>
      <w:r>
        <w:fldChar w:fldCharType="begin"/>
      </w:r>
      <w:r w:rsidR="00333911">
        <w:instrText xml:space="preserve"> xe "exams: current</w:instrText>
      </w:r>
      <w:r>
        <w:instrText xml:space="preserve">" </w:instrText>
      </w:r>
      <w:r>
        <w:fldChar w:fldCharType="end"/>
      </w:r>
      <w:r>
        <w:fldChar w:fldCharType="begin"/>
      </w:r>
      <w:r>
        <w:instrText xml:space="preserve"> xe "hanging protocols: current exams in" </w:instrText>
      </w:r>
      <w:r>
        <w:fldChar w:fldCharType="end"/>
      </w:r>
      <w:r>
        <w:fldChar w:fldCharType="begin"/>
      </w:r>
      <w:r>
        <w:instrText xml:space="preserve"> xe "current exams, identifying" </w:instrText>
      </w:r>
      <w:r>
        <w:fldChar w:fldCharType="end"/>
      </w:r>
      <w:r>
        <w:fldChar w:fldCharType="begin"/>
      </w:r>
      <w:r>
        <w:instrText xml:space="preserve"> xe "CPT codes: hanging protocol selection and" </w:instrText>
      </w:r>
      <w:r>
        <w:fldChar w:fldCharType="end"/>
      </w:r>
      <w:r w:rsidR="00333911">
        <w:fldChar w:fldCharType="begin"/>
      </w:r>
      <w:r w:rsidR="00333911">
        <w:instrText xml:space="preserve"> xe "modality: hanging protocols selection and" </w:instrText>
      </w:r>
      <w:r w:rsidR="00333911">
        <w:fldChar w:fldCharType="end"/>
      </w:r>
      <w:r>
        <w:t>When you open a single exam, that exam is automatically</w:t>
      </w:r>
      <w:r>
        <w:rPr>
          <w:rStyle w:val="FootnoteReference"/>
        </w:rPr>
        <w:t xml:space="preserve"> </w:t>
      </w:r>
      <w:r>
        <w:t>considered the current exam. The procedure (CPT) or modality of the current exam is used as a reference point for automatically selecting a hanging protocol.</w:t>
      </w:r>
      <w:r w:rsidR="00084AC6">
        <w:t xml:space="preserve">  </w:t>
      </w:r>
      <w:bookmarkStart w:id="2514" w:name="_WWID10004916"/>
    </w:p>
    <w:p w:rsidR="00084AC6" w:rsidRDefault="00084AC6">
      <w:pPr>
        <w:pStyle w:val="aNorm0"/>
      </w:pPr>
      <w:bookmarkStart w:id="2515" w:name="_WWID10006662"/>
      <w:bookmarkStart w:id="2516" w:name="_WWID10006663"/>
      <w:r>
        <w:rPr>
          <w:rStyle w:val="bLeadin"/>
        </w:rPr>
        <w:t>Tip</w:t>
      </w:r>
      <w:r>
        <w:t xml:space="preserve">  Optionally, you can be notified if you try to open an unread exam and there is a more recent exam of the same or similar procedure for the same patient. To use this option, click </w:t>
      </w:r>
      <w:r>
        <w:rPr>
          <w:rStyle w:val="Strong"/>
        </w:rPr>
        <w:t>View | Settings</w:t>
      </w:r>
      <w:r>
        <w:t>, select the Hanging Protocol tab, then select the first check box.</w:t>
      </w:r>
    </w:p>
    <w:p w:rsidR="00EF38E4" w:rsidRDefault="00EF38E4">
      <w:pPr>
        <w:pStyle w:val="aNorm"/>
      </w:pPr>
      <w:r>
        <w:t>If you open multiple exams for the same patient at the same time, the following logic is used to determine which exam is the current exam and to manage image display:</w:t>
      </w:r>
      <w:bookmarkStart w:id="2517" w:name="_WWID10007295"/>
    </w:p>
    <w:bookmarkEnd w:id="2517"/>
    <w:p w:rsidR="00EF38E4" w:rsidRDefault="00EF38E4" w:rsidP="006F68A8">
      <w:pPr>
        <w:pStyle w:val="aNorm"/>
        <w:numPr>
          <w:ilvl w:val="0"/>
          <w:numId w:val="177"/>
        </w:numPr>
        <w:tabs>
          <w:tab w:val="clear" w:pos="360"/>
        </w:tabs>
      </w:pPr>
      <w:r>
        <w:t>If only one of the exams is unread (ready to be interpreted), that exam is considered the current exam.</w:t>
      </w:r>
      <w:r w:rsidR="00084AC6">
        <w:t xml:space="preserve"> </w:t>
      </w:r>
      <w:bookmarkStart w:id="2518" w:name="_WWID10007296"/>
    </w:p>
    <w:bookmarkEnd w:id="2518"/>
    <w:p w:rsidR="00EF38E4" w:rsidRDefault="00EF38E4" w:rsidP="006F68A8">
      <w:pPr>
        <w:pStyle w:val="aNorm"/>
        <w:numPr>
          <w:ilvl w:val="0"/>
          <w:numId w:val="177"/>
        </w:numPr>
        <w:tabs>
          <w:tab w:val="clear" w:pos="360"/>
        </w:tabs>
      </w:pPr>
      <w:r>
        <w:t>If all</w:t>
      </w:r>
      <w:r w:rsidR="00A57BFF">
        <w:t xml:space="preserve"> (or none)</w:t>
      </w:r>
      <w:r>
        <w:t xml:space="preserve"> of the exams have been interpreted, the most recent exam is considered the current exam.</w:t>
      </w:r>
      <w:bookmarkStart w:id="2519" w:name="_WWID10007297"/>
    </w:p>
    <w:bookmarkEnd w:id="2519"/>
    <w:p w:rsidR="00EF38E4" w:rsidRDefault="00EF38E4" w:rsidP="006F68A8">
      <w:pPr>
        <w:pStyle w:val="aNorm"/>
        <w:numPr>
          <w:ilvl w:val="0"/>
          <w:numId w:val="177"/>
        </w:numPr>
        <w:tabs>
          <w:tab w:val="clear" w:pos="360"/>
        </w:tabs>
      </w:pPr>
      <w:r>
        <w:t>Once the current exam is identified, a single hanging protocol is used for all the exams being opened.</w:t>
      </w:r>
      <w:r w:rsidR="00084AC6">
        <w:t xml:space="preserve"> </w:t>
      </w:r>
      <w:r>
        <w:t>The images for the current exam will be loaded into the Viewer window.</w:t>
      </w:r>
      <w:bookmarkStart w:id="2520" w:name="_WWID10006862"/>
    </w:p>
    <w:bookmarkEnd w:id="2520"/>
    <w:p w:rsidR="00EF38E4" w:rsidRDefault="00EF38E4" w:rsidP="006F68A8">
      <w:pPr>
        <w:pStyle w:val="aNorm"/>
        <w:numPr>
          <w:ilvl w:val="0"/>
          <w:numId w:val="177"/>
        </w:numPr>
        <w:tabs>
          <w:tab w:val="clear" w:pos="360"/>
        </w:tabs>
      </w:pPr>
      <w:r>
        <w:t xml:space="preserve">The other “non-current” exams will also be opened into the Preview window, but their images will be displayed in the Viewer </w:t>
      </w:r>
      <w:r w:rsidR="009A01C0">
        <w:t xml:space="preserve">only </w:t>
      </w:r>
      <w:r>
        <w:t>if they are identified as prior or related exams by the active hanging protocol.</w:t>
      </w:r>
      <w:bookmarkStart w:id="2521" w:name="_WWID10007298"/>
    </w:p>
    <w:bookmarkEnd w:id="2514"/>
    <w:bookmarkEnd w:id="2515"/>
    <w:bookmarkEnd w:id="2516"/>
    <w:bookmarkEnd w:id="2521"/>
    <w:p w:rsidR="00380B84" w:rsidRDefault="00EF38E4">
      <w:pPr>
        <w:pStyle w:val="aProcHead"/>
      </w:pPr>
      <w:r>
        <w:t>How hanging protocols identify prior</w:t>
      </w:r>
      <w:r w:rsidR="00380B84">
        <w:t xml:space="preserve"> and related exam</w:t>
      </w:r>
      <w:bookmarkStart w:id="2522" w:name="_WWID10004915"/>
      <w:r w:rsidR="00380B84">
        <w:t>s</w:t>
      </w:r>
    </w:p>
    <w:bookmarkEnd w:id="2486"/>
    <w:bookmarkEnd w:id="2487"/>
    <w:bookmarkEnd w:id="2488"/>
    <w:bookmarkEnd w:id="2489"/>
    <w:bookmarkEnd w:id="2497"/>
    <w:bookmarkEnd w:id="2498"/>
    <w:bookmarkEnd w:id="2522"/>
    <w:p w:rsidR="00EF38E4" w:rsidRDefault="00333911">
      <w:pPr>
        <w:pStyle w:val="aNorm"/>
      </w:pPr>
      <w:r>
        <w:fldChar w:fldCharType="begin"/>
      </w:r>
      <w:r>
        <w:instrText xml:space="preserve"> xe "exams: prior, selection of" </w:instrText>
      </w:r>
      <w:r>
        <w:fldChar w:fldCharType="end"/>
      </w:r>
      <w:r>
        <w:fldChar w:fldCharType="begin"/>
      </w:r>
      <w:r>
        <w:instrText xml:space="preserve"> xe "prior exams: identifying based on current exam” </w:instrText>
      </w:r>
      <w:r>
        <w:fldChar w:fldCharType="end"/>
      </w:r>
      <w:r w:rsidR="00EF38E4">
        <w:t>Once the current exam has been identified, t</w:t>
      </w:r>
      <w:r w:rsidR="00380B84">
        <w:t xml:space="preserve">he </w:t>
      </w:r>
      <w:r w:rsidR="00347283">
        <w:t xml:space="preserve">procedure (CPT) or modality information </w:t>
      </w:r>
      <w:r w:rsidR="00EF38E4">
        <w:t xml:space="preserve">associated with the exam </w:t>
      </w:r>
      <w:r w:rsidR="00347283">
        <w:t xml:space="preserve">can be </w:t>
      </w:r>
      <w:r w:rsidR="00380B84">
        <w:t xml:space="preserve">used to identify </w:t>
      </w:r>
      <w:r w:rsidR="00347283">
        <w:t>and load prior exams</w:t>
      </w:r>
      <w:bookmarkStart w:id="2523" w:name="_WWID10000450"/>
      <w:r w:rsidR="00EF38E4">
        <w:t>.</w:t>
      </w:r>
    </w:p>
    <w:p w:rsidR="00EF38E4" w:rsidRDefault="00EF38E4">
      <w:pPr>
        <w:pStyle w:val="aNorm0"/>
      </w:pPr>
      <w:r>
        <w:rPr>
          <w:rStyle w:val="bLeadin"/>
        </w:rPr>
        <w:t>Note</w:t>
      </w:r>
      <w:r>
        <w:t xml:space="preserve"> </w:t>
      </w:r>
      <w:r w:rsidR="00084AC6">
        <w:t xml:space="preserve"> </w:t>
      </w:r>
      <w:r>
        <w:t>If</w:t>
      </w:r>
      <w:r>
        <w:rPr>
          <w:rStyle w:val="aNormChar0"/>
        </w:rPr>
        <w:t xml:space="preserve"> </w:t>
      </w:r>
      <w:r>
        <w:t>a current exam has the Left or Right procedure modifier, an exam with the opposite modifier will not be selected as a matching prior</w:t>
      </w:r>
      <w:bookmarkStart w:id="2524" w:name="_WWID10000453"/>
      <w:r>
        <w:t>.</w:t>
      </w:r>
    </w:p>
    <w:bookmarkEnd w:id="2524"/>
    <w:p w:rsidR="00380B84" w:rsidRDefault="00333911">
      <w:pPr>
        <w:pStyle w:val="aNorm"/>
      </w:pPr>
      <w:r>
        <w:fldChar w:fldCharType="begin"/>
      </w:r>
      <w:r>
        <w:instrText xml:space="preserve"> xe "other related exams: described" </w:instrText>
      </w:r>
      <w:r>
        <w:fldChar w:fldCharType="end"/>
      </w:r>
      <w:r>
        <w:fldChar w:fldCharType="begin"/>
      </w:r>
      <w:r>
        <w:instrText xml:space="preserve"> xe "related exams" </w:instrText>
      </w:r>
      <w:r>
        <w:fldChar w:fldCharType="end"/>
      </w:r>
      <w:r w:rsidR="00380B84">
        <w:t>Hanging protocols can also retrieve one or more “related cases</w:t>
      </w:r>
      <w:r w:rsidR="00123783">
        <w:t>.</w:t>
      </w:r>
      <w:r w:rsidR="00380B84">
        <w:t>”</w:t>
      </w:r>
      <w:r w:rsidR="00347283">
        <w:t xml:space="preserve"> </w:t>
      </w:r>
      <w:r w:rsidR="00380B84">
        <w:t>Related cases are comparison exams that are dissimilar (in terms of procedure or modality/body part) from the current exam</w:t>
      </w:r>
      <w:bookmarkStart w:id="2525" w:name="_WWID10004918"/>
      <w:r w:rsidR="00380B84">
        <w:t>, but which are still relevant to the current exam.</w:t>
      </w:r>
    </w:p>
    <w:bookmarkEnd w:id="2525"/>
    <w:p w:rsidR="00BC35DB" w:rsidRDefault="00380B84">
      <w:pPr>
        <w:pStyle w:val="aNorm"/>
      </w:pPr>
      <w:r>
        <w:t>Hanging protocols can limit the age and/or number of prior and related cases to retrieve.</w:t>
      </w:r>
      <w:r w:rsidR="00347283">
        <w:t xml:space="preserve"> </w:t>
      </w:r>
      <w:r>
        <w:t>Specific values can vary from one hanging protocol to another.</w:t>
      </w:r>
      <w:bookmarkStart w:id="2526" w:name="_WWID10004917"/>
    </w:p>
    <w:p w:rsidR="00380B84" w:rsidRDefault="00380B84">
      <w:pPr>
        <w:pStyle w:val="aProcHead"/>
      </w:pPr>
      <w:bookmarkStart w:id="2527" w:name="_WWID10000454"/>
      <w:bookmarkEnd w:id="2523"/>
      <w:bookmarkEnd w:id="2526"/>
      <w:r>
        <w:t>User-level</w:t>
      </w:r>
      <w:r w:rsidR="00EF38E4">
        <w:t xml:space="preserve"> and</w:t>
      </w:r>
      <w:r>
        <w:t xml:space="preserve"> site-level</w:t>
      </w:r>
      <w:r w:rsidR="00EF38E4">
        <w:t xml:space="preserve"> </w:t>
      </w:r>
      <w:r>
        <w:t>hanging protocols</w:t>
      </w:r>
      <w:bookmarkStart w:id="2528" w:name="_WWID10004923"/>
    </w:p>
    <w:bookmarkEnd w:id="2528"/>
    <w:p w:rsidR="00380B84" w:rsidRDefault="00380B84">
      <w:pPr>
        <w:pStyle w:val="aNorm"/>
        <w:keepNext/>
      </w:pPr>
      <w:r>
        <w:t>VistARad incorporates the following types of hanging protocols:</w:t>
      </w:r>
      <w:bookmarkStart w:id="2529" w:name="_WWID10005397"/>
    </w:p>
    <w:bookmarkEnd w:id="2529"/>
    <w:p w:rsidR="00380B84" w:rsidRDefault="00380B84">
      <w:pPr>
        <w:pStyle w:val="aNorm0"/>
      </w:pPr>
      <w:r>
        <w:rPr>
          <w:rStyle w:val="Strong"/>
        </w:rPr>
        <w:t>User-level hanging protocols</w:t>
      </w:r>
      <w:r>
        <w:rPr>
          <w:rStyle w:val="Strong"/>
        </w:rPr>
        <w:br/>
      </w:r>
      <w:r>
        <w:fldChar w:fldCharType="begin"/>
      </w:r>
      <w:r>
        <w:instrText xml:space="preserve"> xe "user-level hanging protocols" </w:instrText>
      </w:r>
      <w:r>
        <w:fldChar w:fldCharType="end"/>
      </w:r>
      <w:r w:rsidR="00333911">
        <w:fldChar w:fldCharType="begin"/>
      </w:r>
      <w:r w:rsidR="00333911">
        <w:instrText xml:space="preserve"> xe "hanging protocols: user-level" </w:instrText>
      </w:r>
      <w:r w:rsidR="00333911">
        <w:fldChar w:fldCharType="end"/>
      </w:r>
      <w:r>
        <w:t xml:space="preserve">Each VistARad user can define their own collection of hanging protocols. User-level hanging protocols are grouped under a user’s name in the Select Hanging Protocol / Template dialog (opened by clicking </w:t>
      </w:r>
      <w:r>
        <w:rPr>
          <w:rStyle w:val="Strong"/>
        </w:rPr>
        <w:t xml:space="preserve">Open With </w:t>
      </w:r>
      <w:r>
        <w:t>in the Manager).</w:t>
      </w:r>
      <w:r w:rsidR="00347283">
        <w:t xml:space="preserve"> </w:t>
      </w:r>
      <w:r>
        <w:t>User-lev</w:t>
      </w:r>
      <w:r w:rsidR="00347283">
        <w:t>el hanging protocols can be</w:t>
      </w:r>
      <w:r>
        <w:t xml:space="preserve"> edited or deleted </w:t>
      </w:r>
      <w:r w:rsidR="009A01C0">
        <w:t xml:space="preserve">only </w:t>
      </w:r>
      <w:r>
        <w:t xml:space="preserve">by the user </w:t>
      </w:r>
      <w:r w:rsidR="009A01C0">
        <w:t xml:space="preserve">who </w:t>
      </w:r>
      <w:r>
        <w:t>created them.</w:t>
      </w:r>
      <w:bookmarkStart w:id="2530" w:name="_WWID10005132"/>
    </w:p>
    <w:bookmarkEnd w:id="2530"/>
    <w:p w:rsidR="00380B84" w:rsidRDefault="00380B84">
      <w:pPr>
        <w:pStyle w:val="aNorm0"/>
      </w:pPr>
      <w:r>
        <w:rPr>
          <w:rStyle w:val="Strong"/>
        </w:rPr>
        <w:t>Site-level hanging protocols</w:t>
      </w:r>
      <w:r>
        <w:rPr>
          <w:rStyle w:val="Strong"/>
        </w:rPr>
        <w:br/>
      </w:r>
      <w:r>
        <w:fldChar w:fldCharType="begin"/>
      </w:r>
      <w:r>
        <w:instrText xml:space="preserve"> xe "hanging protocols: internal" </w:instrText>
      </w:r>
      <w:r>
        <w:fldChar w:fldCharType="end"/>
      </w:r>
      <w:r>
        <w:fldChar w:fldCharType="begin"/>
      </w:r>
      <w:r>
        <w:instrText xml:space="preserve"> xe "site-level hanging protocols" </w:instrText>
      </w:r>
      <w:r>
        <w:fldChar w:fldCharType="end"/>
      </w:r>
      <w:r>
        <w:fldChar w:fldCharType="begin"/>
      </w:r>
      <w:r>
        <w:instrText xml:space="preserve"> xe "sysAdmin user" </w:instrText>
      </w:r>
      <w:r>
        <w:fldChar w:fldCharType="end"/>
      </w:r>
      <w:r w:rsidR="00333911">
        <w:fldChar w:fldCharType="begin"/>
      </w:r>
      <w:r w:rsidR="00333911">
        <w:instrText xml:space="preserve"> xe "hanging protocols: site-level" </w:instrText>
      </w:r>
      <w:r w:rsidR="00333911">
        <w:fldChar w:fldCharType="end"/>
      </w:r>
      <w:r>
        <w:t xml:space="preserve">A user </w:t>
      </w:r>
      <w:r w:rsidR="008D43CF">
        <w:t xml:space="preserve">who holds </w:t>
      </w:r>
      <w:r>
        <w:t>the MAGJ SYSTEM USER</w:t>
      </w:r>
      <w:r w:rsidR="008D43CF">
        <w:t xml:space="preserve"> security</w:t>
      </w:r>
      <w:r>
        <w:t xml:space="preserve"> key can define site-level hanging protocols. Site-level hanging protocols are stored under the sysAdmin user in the Select Hanging Protocol / Template dialog.</w:t>
      </w:r>
      <w:r w:rsidR="00347283">
        <w:t xml:space="preserve"> </w:t>
      </w:r>
      <w:r>
        <w:t xml:space="preserve">Site-level hanging protocols can be accessed by any user, but they can be edited or deleted </w:t>
      </w:r>
      <w:r w:rsidR="009A01C0">
        <w:t xml:space="preserve">only </w:t>
      </w:r>
      <w:r>
        <w:t xml:space="preserve">by users </w:t>
      </w:r>
      <w:r w:rsidR="008D43CF">
        <w:t>w</w:t>
      </w:r>
      <w:r w:rsidR="00B13DD1">
        <w:t>h</w:t>
      </w:r>
      <w:r w:rsidR="008D43CF">
        <w:t xml:space="preserve">o hold </w:t>
      </w:r>
      <w:r>
        <w:t>the MAGJ SYSTEM USER</w:t>
      </w:r>
      <w:bookmarkStart w:id="2531" w:name="_WWID10004825"/>
      <w:r w:rsidR="00080DE5">
        <w:t xml:space="preserve"> </w:t>
      </w:r>
      <w:r w:rsidR="008D43CF">
        <w:t xml:space="preserve">security </w:t>
      </w:r>
      <w:r w:rsidR="00080DE5">
        <w:t>key.</w:t>
      </w:r>
    </w:p>
    <w:p w:rsidR="00380B84" w:rsidRDefault="00EF38E4">
      <w:pPr>
        <w:pStyle w:val="aNorm0"/>
      </w:pPr>
      <w:r>
        <w:t>Several site-level hanging protocols are present when VistARad is installed.</w:t>
      </w:r>
      <w:r w:rsidR="00084AC6">
        <w:t xml:space="preserve"> </w:t>
      </w:r>
      <w:r>
        <w:t xml:space="preserve">These hanging protocols, identified by the </w:t>
      </w:r>
      <w:r>
        <w:rPr>
          <w:rStyle w:val="bMono"/>
        </w:rPr>
        <w:t>SYS_INT</w:t>
      </w:r>
      <w:r>
        <w:t xml:space="preserve"> suffix in their names, are used for basic system operations and cannot be deleted.</w:t>
      </w:r>
      <w:r w:rsidR="00084AC6">
        <w:t xml:space="preserve"> </w:t>
      </w:r>
      <w:r>
        <w:t xml:space="preserve">For more information, see </w:t>
      </w:r>
      <w:r>
        <w:rPr>
          <w:rStyle w:val="bLinkRef"/>
        </w:rPr>
        <w:fldChar w:fldCharType="begin" w:fldLock="1"/>
      </w:r>
      <w:r>
        <w:rPr>
          <w:rStyle w:val="bLinkRef"/>
        </w:rPr>
        <w:instrText xml:space="preserve"> REF _Ref153180625 \h </w:instrText>
      </w:r>
      <w:r>
        <w:rPr>
          <w:rStyle w:val="bLinkRef"/>
        </w:rPr>
      </w:r>
      <w:r>
        <w:rPr>
          <w:rStyle w:val="bLinkRef"/>
        </w:rPr>
        <w:instrText xml:space="preserve"> \* MERGEFORMAT </w:instrText>
      </w:r>
      <w:r>
        <w:rPr>
          <w:rStyle w:val="bLinkRef"/>
        </w:rPr>
        <w:fldChar w:fldCharType="separate"/>
      </w:r>
      <w:r w:rsidR="0093607B">
        <w:rPr>
          <w:rStyle w:val="bLinkRef"/>
        </w:rPr>
        <w:t>Internal Hanging Protocols</w:t>
      </w:r>
      <w:r>
        <w:rPr>
          <w:rStyle w:val="bLinkRef"/>
        </w:rPr>
        <w:fldChar w:fldCharType="end"/>
      </w:r>
      <w:bookmarkEnd w:id="2531"/>
      <w:r>
        <w:rPr>
          <w:rStyle w:val="Strong"/>
        </w:rPr>
        <w:t xml:space="preserve"> </w:t>
      </w:r>
      <w:bookmarkStart w:id="2532" w:name="_WWID10004830"/>
      <w:r w:rsidR="0035242D">
        <w:t xml:space="preserve">on page </w:t>
      </w:r>
      <w:r w:rsidR="0035242D">
        <w:fldChar w:fldCharType="begin"/>
      </w:r>
      <w:r w:rsidR="0035242D">
        <w:instrText xml:space="preserve"> PAGEREF _Ref153180625 \h </w:instrText>
      </w:r>
      <w:r w:rsidR="0035242D">
        <w:fldChar w:fldCharType="separate"/>
      </w:r>
      <w:ins w:id="2533" w:author="Andersen, Charles W.  (ManTech)" w:date="2019-12-10T15:26:00Z">
        <w:r w:rsidR="00380255">
          <w:rPr>
            <w:noProof/>
          </w:rPr>
          <w:t>181</w:t>
        </w:r>
      </w:ins>
      <w:del w:id="2534" w:author="Andersen, Charles W.  (ManTech)" w:date="2019-12-10T15:26:00Z">
        <w:r w:rsidR="00B77F99" w:rsidDel="00380255">
          <w:rPr>
            <w:noProof/>
          </w:rPr>
          <w:delText>4</w:delText>
        </w:r>
      </w:del>
      <w:r w:rsidR="0035242D">
        <w:fldChar w:fldCharType="end"/>
      </w:r>
      <w:r w:rsidR="00380B84">
        <w:t>.</w:t>
      </w:r>
    </w:p>
    <w:bookmarkEnd w:id="2532"/>
    <w:p w:rsidR="00380B84" w:rsidRDefault="00380B84">
      <w:pPr>
        <w:pStyle w:val="aNorm"/>
      </w:pPr>
      <w:r>
        <w:t xml:space="preserve">There is an equivalent type of template </w:t>
      </w:r>
      <w:r w:rsidR="00EF38E4">
        <w:t>for both user-level and site-level hanging protocols</w:t>
      </w:r>
      <w:r>
        <w:t>.</w:t>
      </w:r>
      <w:bookmarkStart w:id="2535" w:name="_WWID10005398"/>
    </w:p>
    <w:p w:rsidR="00BC35DB" w:rsidRDefault="00380B84">
      <w:pPr>
        <w:pStyle w:val="Heading2"/>
      </w:pPr>
      <w:bookmarkStart w:id="2536" w:name="_Ref136748844"/>
      <w:bookmarkStart w:id="2537" w:name="_Working_with_Hanging"/>
      <w:bookmarkStart w:id="2538" w:name="_Selecting_a_Hanging"/>
      <w:bookmarkStart w:id="2539" w:name="_Toc508192074"/>
      <w:bookmarkEnd w:id="2485"/>
      <w:bookmarkEnd w:id="2527"/>
      <w:bookmarkEnd w:id="2535"/>
      <w:bookmarkEnd w:id="2537"/>
      <w:bookmarkEnd w:id="2538"/>
      <w:r>
        <w:t>Selecting a Hanging Protocol</w:t>
      </w:r>
      <w:bookmarkStart w:id="2540" w:name="_WWID10003013"/>
      <w:bookmarkEnd w:id="2536"/>
      <w:bookmarkEnd w:id="2539"/>
    </w:p>
    <w:p w:rsidR="00EF38E4" w:rsidRDefault="00EF38E4">
      <w:pPr>
        <w:pStyle w:val="aNormSnug"/>
      </w:pPr>
      <w:bookmarkStart w:id="2541" w:name="_WWID10003019"/>
      <w:bookmarkStart w:id="2542" w:name="_WWID10003021"/>
      <w:bookmarkStart w:id="2543" w:name="_Manual_Hanging_Protocol"/>
      <w:bookmarkStart w:id="2544" w:name="_Ref157308483"/>
      <w:bookmarkEnd w:id="2543"/>
      <w:r>
        <w:t>The following sections cover:</w:t>
      </w:r>
    </w:p>
    <w:p w:rsidR="00EF38E4" w:rsidRDefault="00EF38E4" w:rsidP="006F68A8">
      <w:pPr>
        <w:pStyle w:val="aNormSnug"/>
        <w:numPr>
          <w:ilvl w:val="0"/>
          <w:numId w:val="28"/>
        </w:numPr>
      </w:pPr>
      <w:r>
        <w:fldChar w:fldCharType="begin" w:fldLock="1"/>
      </w:r>
      <w:r>
        <w:instrText xml:space="preserve"> REF _Ref157332910 \h </w:instrText>
      </w:r>
      <w:r>
        <w:instrText xml:space="preserve"> \* MERGEFORMAT </w:instrText>
      </w:r>
      <w:r>
        <w:fldChar w:fldCharType="separate"/>
      </w:r>
      <w:r w:rsidR="0093607B">
        <w:t>Manual Hanging Protocol Selection</w:t>
      </w:r>
      <w:r>
        <w:fldChar w:fldCharType="end"/>
      </w:r>
      <w:bookmarkStart w:id="2545" w:name="_WWID10006719"/>
    </w:p>
    <w:p w:rsidR="00EF38E4" w:rsidRDefault="00EF38E4" w:rsidP="006F68A8">
      <w:pPr>
        <w:pStyle w:val="aNormSnug"/>
        <w:numPr>
          <w:ilvl w:val="0"/>
          <w:numId w:val="28"/>
        </w:numPr>
      </w:pPr>
      <w:r>
        <w:fldChar w:fldCharType="begin" w:fldLock="1"/>
      </w:r>
      <w:r>
        <w:instrText xml:space="preserve"> REF _Ref157332912 \h </w:instrText>
      </w:r>
      <w:r>
        <w:instrText xml:space="preserve"> \* MERGEFORMAT </w:instrText>
      </w:r>
      <w:r>
        <w:fldChar w:fldCharType="separate"/>
      </w:r>
      <w:r w:rsidR="0093607B">
        <w:t>Automatic Hanging Protocol Selection</w:t>
      </w:r>
      <w:r>
        <w:fldChar w:fldCharType="end"/>
      </w:r>
      <w:r>
        <w:t xml:space="preserve"> </w:t>
      </w:r>
      <w:bookmarkStart w:id="2546" w:name="_WWID10007299"/>
    </w:p>
    <w:bookmarkStart w:id="2547" w:name="_WWID10006720"/>
    <w:bookmarkEnd w:id="2545"/>
    <w:bookmarkEnd w:id="2546"/>
    <w:p w:rsidR="00EF38E4" w:rsidRDefault="00EF38E4" w:rsidP="006F68A8">
      <w:pPr>
        <w:pStyle w:val="aNorm"/>
        <w:numPr>
          <w:ilvl w:val="0"/>
          <w:numId w:val="28"/>
        </w:numPr>
      </w:pPr>
      <w:r>
        <w:fldChar w:fldCharType="begin" w:fldLock="1"/>
      </w:r>
      <w:r>
        <w:instrText xml:space="preserve"> REF _Ref157332914 \h </w:instrText>
      </w:r>
      <w:r w:rsidR="00C06D4C">
        <w:instrText xml:space="preserve"> \* MERGEFORMAT </w:instrText>
      </w:r>
      <w:r>
        <w:fldChar w:fldCharType="separate"/>
      </w:r>
      <w:r w:rsidR="0093607B">
        <w:t>Resolving Multiple Matches</w:t>
      </w:r>
      <w:r>
        <w:fldChar w:fldCharType="end"/>
      </w:r>
    </w:p>
    <w:p w:rsidR="00EF38E4" w:rsidRDefault="00EF38E4">
      <w:pPr>
        <w:pStyle w:val="Heading3"/>
      </w:pPr>
      <w:bookmarkStart w:id="2548" w:name="_Ref157332910"/>
      <w:bookmarkStart w:id="2549" w:name="_Manual_Hanging_Protocol_1"/>
      <w:bookmarkStart w:id="2550" w:name="_Toc508192075"/>
      <w:bookmarkEnd w:id="2547"/>
      <w:bookmarkEnd w:id="2549"/>
      <w:r>
        <w:t>Manual Hanging Protocol Selection</w:t>
      </w:r>
      <w:bookmarkStart w:id="2551" w:name="_WWID10006717"/>
      <w:bookmarkEnd w:id="2544"/>
      <w:bookmarkEnd w:id="2548"/>
      <w:bookmarkEnd w:id="2550"/>
    </w:p>
    <w:bookmarkEnd w:id="2551"/>
    <w:p w:rsidR="00EF38E4" w:rsidRDefault="00A57BFF">
      <w:pPr>
        <w:pStyle w:val="aNorm"/>
        <w:keepNext/>
      </w:pPr>
      <w:r>
        <w:t>U</w:t>
      </w:r>
      <w:r w:rsidR="00EF38E4">
        <w:t xml:space="preserve">se the following steps to </w:t>
      </w:r>
      <w:r w:rsidR="00EF38E4">
        <w:fldChar w:fldCharType="begin"/>
      </w:r>
      <w:r w:rsidR="00EF38E4">
        <w:instrText xml:space="preserve"> xe "hanging protocols: selecting manually" </w:instrText>
      </w:r>
      <w:r w:rsidR="00EF38E4">
        <w:fldChar w:fldCharType="end"/>
      </w:r>
      <w:r w:rsidR="00EF38E4">
        <w:fldChar w:fldCharType="begin"/>
      </w:r>
      <w:r w:rsidR="00EF38E4">
        <w:instrText xml:space="preserve"> xe "Open With button" </w:instrText>
      </w:r>
      <w:r w:rsidR="00EF38E4">
        <w:fldChar w:fldCharType="end"/>
      </w:r>
      <w:r w:rsidR="00EF38E4">
        <w:fldChar w:fldCharType="begin"/>
      </w:r>
      <w:r w:rsidR="00EF38E4">
        <w:instrText xml:space="preserve"> xe "exams: opening: with selected hanging protocols" </w:instrText>
      </w:r>
      <w:r w:rsidR="00EF38E4">
        <w:fldChar w:fldCharType="end"/>
      </w:r>
      <w:r w:rsidR="00EF38E4">
        <w:t>manually select a hanging protocol</w:t>
      </w:r>
      <w:r>
        <w:t xml:space="preserve"> for an exam being opened</w:t>
      </w:r>
      <w:r w:rsidR="00EF38E4">
        <w:t xml:space="preserve">. </w:t>
      </w:r>
      <w:bookmarkStart w:id="2552" w:name="_WWID10006711"/>
    </w:p>
    <w:bookmarkEnd w:id="2552"/>
    <w:p w:rsidR="00BC35DB" w:rsidRDefault="00BC35DB">
      <w:pPr>
        <w:pStyle w:val="aProcHead"/>
      </w:pPr>
      <w:r>
        <w:t>To manually select a han</w:t>
      </w:r>
      <w:r>
        <w:t>ging protocol</w:t>
      </w:r>
      <w:bookmarkStart w:id="2553" w:name="_WWID10003025"/>
    </w:p>
    <w:p w:rsidR="00BC35DB" w:rsidRDefault="00BC35DB" w:rsidP="006F68A8">
      <w:pPr>
        <w:pStyle w:val="aNorm"/>
        <w:numPr>
          <w:ilvl w:val="0"/>
          <w:numId w:val="122"/>
        </w:numPr>
      </w:pPr>
      <w:r>
        <w:t>In the Manager, select the exam you want to open.</w:t>
      </w:r>
      <w:bookmarkStart w:id="2554" w:name="_WWID10000461"/>
    </w:p>
    <w:bookmarkEnd w:id="2554"/>
    <w:p w:rsidR="00BC35DB" w:rsidRDefault="00BC35DB" w:rsidP="006F68A8">
      <w:pPr>
        <w:pStyle w:val="aNorm"/>
        <w:numPr>
          <w:ilvl w:val="0"/>
          <w:numId w:val="122"/>
        </w:numPr>
      </w:pPr>
      <w:r>
        <w:t xml:space="preserve">Click the </w:t>
      </w:r>
      <w:r>
        <w:rPr>
          <w:rStyle w:val="Strong"/>
        </w:rPr>
        <w:t xml:space="preserve">Open With </w:t>
      </w:r>
      <w:r>
        <w:t>button located on the left side of the window.</w:t>
      </w:r>
      <w:bookmarkStart w:id="2555" w:name="_WWID10000462"/>
    </w:p>
    <w:bookmarkEnd w:id="2555"/>
    <w:p w:rsidR="00BC35DB" w:rsidRDefault="00BC35DB" w:rsidP="006F68A8">
      <w:pPr>
        <w:pStyle w:val="aNorm"/>
        <w:numPr>
          <w:ilvl w:val="0"/>
          <w:numId w:val="122"/>
        </w:numPr>
      </w:pPr>
      <w:r>
        <w:t>In the dialog that displays, select the hanging protocol that you want to use.</w:t>
      </w:r>
      <w:bookmarkStart w:id="2556" w:name="_WWID10000463"/>
    </w:p>
    <w:bookmarkEnd w:id="2556"/>
    <w:p w:rsidR="00BC35DB" w:rsidRDefault="00080DE5" w:rsidP="006F68A8">
      <w:pPr>
        <w:pStyle w:val="aNorm"/>
        <w:numPr>
          <w:ilvl w:val="1"/>
          <w:numId w:val="122"/>
        </w:numPr>
      </w:pPr>
      <w:r>
        <w:t xml:space="preserve">Hanging protocols are </w:t>
      </w:r>
      <w:r w:rsidR="00BC35DB">
        <w:t xml:space="preserve">organized into groups by </w:t>
      </w:r>
      <w:r w:rsidR="000260F0">
        <w:t>user name</w:t>
      </w:r>
      <w:r w:rsidR="00BC35DB">
        <w:t xml:space="preserve">. </w:t>
      </w:r>
      <w:bookmarkStart w:id="2557" w:name="_WWID10000464"/>
    </w:p>
    <w:bookmarkEnd w:id="2557"/>
    <w:p w:rsidR="00BC35DB" w:rsidRDefault="00BC35DB" w:rsidP="006F68A8">
      <w:pPr>
        <w:pStyle w:val="aNorm"/>
        <w:numPr>
          <w:ilvl w:val="1"/>
          <w:numId w:val="122"/>
        </w:numPr>
      </w:pPr>
      <w:r>
        <w:t xml:space="preserve">Any hanging protocol listed under any </w:t>
      </w:r>
      <w:r w:rsidR="000260F0">
        <w:t>user name</w:t>
      </w:r>
      <w:r>
        <w:t xml:space="preserve"> can be selected; to see a list of hanging protocols for a user, click the </w:t>
      </w:r>
      <w:bookmarkStart w:id="2558" w:name="_WWID10000465"/>
      <w:r w:rsidR="00084380">
        <w:rPr>
          <w:rStyle w:val="bDrop15"/>
          <w:noProof/>
        </w:rPr>
        <w:drawing>
          <wp:inline distT="0" distB="0" distL="0" distR="0">
            <wp:extent cx="133350" cy="133350"/>
            <wp:effectExtent l="0" t="0" r="0" b="0"/>
            <wp:docPr id="196" name="Picture 196" descr="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Expand ic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t xml:space="preserve"> icon next to the </w:t>
      </w:r>
      <w:r w:rsidR="000260F0">
        <w:t>user name</w:t>
      </w:r>
      <w:r>
        <w:t>.</w:t>
      </w:r>
    </w:p>
    <w:bookmarkStart w:id="2559" w:name="filter"/>
    <w:bookmarkEnd w:id="2558"/>
    <w:p w:rsidR="00BC35DB" w:rsidRDefault="00BC35DB" w:rsidP="006F68A8">
      <w:pPr>
        <w:pStyle w:val="aNorm"/>
        <w:numPr>
          <w:ilvl w:val="1"/>
          <w:numId w:val="122"/>
        </w:numPr>
      </w:pPr>
      <w:r>
        <w:fldChar w:fldCharType="begin"/>
      </w:r>
      <w:r>
        <w:instrText xml:space="preserve"> xe "Apply Filter</w:instrText>
      </w:r>
      <w:r w:rsidR="000E561F">
        <w:instrText xml:space="preserve"> button</w:instrText>
      </w:r>
      <w:r>
        <w:instrText xml:space="preserve">" </w:instrText>
      </w:r>
      <w:r>
        <w:fldChar w:fldCharType="end"/>
      </w:r>
      <w:r w:rsidR="00380B84">
        <w:fldChar w:fldCharType="begin"/>
      </w:r>
      <w:r w:rsidR="00380B84">
        <w:instrText xml:space="preserve"> xe "filter</w:instrText>
      </w:r>
      <w:r w:rsidR="00333911">
        <w:instrText>s</w:instrText>
      </w:r>
      <w:r w:rsidR="00380B84">
        <w:instrText xml:space="preserve">: for hanging protocols" </w:instrText>
      </w:r>
      <w:r w:rsidR="00380B84">
        <w:fldChar w:fldCharType="end"/>
      </w:r>
      <w:r>
        <w:t xml:space="preserve">The </w:t>
      </w:r>
      <w:r>
        <w:rPr>
          <w:rStyle w:val="Strong"/>
        </w:rPr>
        <w:t>Apply Filter</w:t>
      </w:r>
      <w:r>
        <w:t xml:space="preserve"> check</w:t>
      </w:r>
      <w:r w:rsidR="00524BA9">
        <w:t xml:space="preserve"> </w:t>
      </w:r>
      <w:r>
        <w:t>box limits the contents of the dialog to hanging protocols that match the current size of the Viewer window.</w:t>
      </w:r>
      <w:r w:rsidR="00347283">
        <w:t xml:space="preserve"> </w:t>
      </w:r>
      <w:r>
        <w:t xml:space="preserve">Usually, this </w:t>
      </w:r>
      <w:r w:rsidR="00524BA9">
        <w:t>check box</w:t>
      </w:r>
      <w:r>
        <w:t xml:space="preserve"> should remain </w:t>
      </w:r>
      <w:r w:rsidR="00524BA9">
        <w:t>selected</w:t>
      </w:r>
      <w:r>
        <w:t>.</w:t>
      </w:r>
      <w:bookmarkStart w:id="2560" w:name="_WWID10000466"/>
      <w:bookmarkEnd w:id="2559"/>
    </w:p>
    <w:bookmarkEnd w:id="2560"/>
    <w:p w:rsidR="00BC35DB" w:rsidRDefault="00BC35DB" w:rsidP="006F68A8">
      <w:pPr>
        <w:pStyle w:val="aNorm"/>
        <w:numPr>
          <w:ilvl w:val="0"/>
          <w:numId w:val="122"/>
        </w:numPr>
      </w:pPr>
      <w:r>
        <w:t xml:space="preserve">Click </w:t>
      </w:r>
      <w:r>
        <w:rPr>
          <w:rStyle w:val="Strong"/>
        </w:rPr>
        <w:t xml:space="preserve">OK </w:t>
      </w:r>
      <w:r>
        <w:t>to use the selected hanging protocol to open the exam.</w:t>
      </w:r>
      <w:bookmarkStart w:id="2561" w:name="_WWID10000467"/>
    </w:p>
    <w:p w:rsidR="00EF38E4" w:rsidRDefault="00EF38E4" w:rsidP="006F68A8">
      <w:pPr>
        <w:pStyle w:val="aNorm"/>
        <w:numPr>
          <w:ilvl w:val="0"/>
          <w:numId w:val="122"/>
        </w:numPr>
      </w:pPr>
      <w:r>
        <w:fldChar w:fldCharType="begin"/>
      </w:r>
      <w:r>
        <w:instrText xml:space="preserve"> xe "hanging protocols: </w:instrText>
      </w:r>
      <w:r w:rsidR="00333911">
        <w:instrText xml:space="preserve">resolving differences </w:instrText>
      </w:r>
      <w:r>
        <w:instrText xml:space="preserve">between" </w:instrText>
      </w:r>
      <w:r>
        <w:fldChar w:fldCharType="end"/>
      </w:r>
      <w:r>
        <w:t>If the dialog shown below displays, do one of the following:</w:t>
      </w:r>
      <w:bookmarkStart w:id="2562" w:name="_WWID10006664"/>
    </w:p>
    <w:p w:rsidR="00EF38E4" w:rsidRDefault="00EF38E4" w:rsidP="006F68A8">
      <w:pPr>
        <w:pStyle w:val="aNorm"/>
        <w:numPr>
          <w:ilvl w:val="1"/>
          <w:numId w:val="122"/>
        </w:numPr>
      </w:pPr>
      <w:bookmarkStart w:id="2563" w:name="_WWID10003039"/>
      <w:bookmarkEnd w:id="2562"/>
      <w:r>
        <w:t xml:space="preserve">To confirm that you want to use the selected hanging protocol, click </w:t>
      </w:r>
      <w:r>
        <w:rPr>
          <w:rStyle w:val="Strong"/>
        </w:rPr>
        <w:t>View case with HP</w:t>
      </w:r>
      <w:r>
        <w:t>.</w:t>
      </w:r>
      <w:bookmarkStart w:id="2564" w:name="_WWID10000470"/>
    </w:p>
    <w:bookmarkEnd w:id="2564"/>
    <w:p w:rsidR="00EF38E4" w:rsidRDefault="00EF38E4" w:rsidP="006F68A8">
      <w:pPr>
        <w:pStyle w:val="aNorm"/>
        <w:numPr>
          <w:ilvl w:val="1"/>
          <w:numId w:val="122"/>
        </w:numPr>
      </w:pPr>
      <w:r>
        <w:t xml:space="preserve">If you want the selected hanging protocol’s definition to be updated, allowing it to be selected for the same type of exams in the future, select the </w:t>
      </w:r>
      <w:r>
        <w:rPr>
          <w:rStyle w:val="Strong"/>
        </w:rPr>
        <w:t>Add the new value to the HP</w:t>
      </w:r>
      <w:r>
        <w:t xml:space="preserve"> check box.</w:t>
      </w:r>
      <w:bookmarkStart w:id="2565" w:name="_WWID10000469"/>
      <w:r>
        <w:t xml:space="preserve"> </w:t>
      </w:r>
    </w:p>
    <w:bookmarkEnd w:id="2565"/>
    <w:p w:rsidR="00EF38E4" w:rsidRDefault="00EF38E4" w:rsidP="006F68A8">
      <w:pPr>
        <w:pStyle w:val="aNorm"/>
        <w:numPr>
          <w:ilvl w:val="1"/>
          <w:numId w:val="122"/>
        </w:numPr>
      </w:pPr>
      <w:r>
        <w:t>To open the exam into the Preview window only, click</w:t>
      </w:r>
      <w:r>
        <w:rPr>
          <w:rStyle w:val="Strong"/>
        </w:rPr>
        <w:t xml:space="preserve"> View case without HP</w:t>
      </w:r>
      <w:r>
        <w:t>.</w:t>
      </w:r>
      <w:bookmarkStart w:id="2566" w:name="_WWID10006665"/>
    </w:p>
    <w:p w:rsidR="00C06D4C" w:rsidRDefault="00084380">
      <w:pPr>
        <w:pStyle w:val="aNorm2"/>
      </w:pPr>
      <w:bookmarkStart w:id="2567" w:name="_WWID10003044"/>
      <w:bookmarkEnd w:id="2561"/>
      <w:bookmarkEnd w:id="2563"/>
      <w:bookmarkEnd w:id="2566"/>
      <w:r>
        <w:rPr>
          <w:noProof/>
        </w:rPr>
        <w:drawing>
          <wp:inline distT="0" distB="0" distL="0" distR="0">
            <wp:extent cx="4295775" cy="2438400"/>
            <wp:effectExtent l="0" t="0" r="0" b="0"/>
            <wp:docPr id="197" name="Picture 197" descr="Exam/hanging proctocol mismatch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xam/hanging proctocol mismatch dialo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5775" cy="2438400"/>
                    </a:xfrm>
                    <a:prstGeom prst="rect">
                      <a:avLst/>
                    </a:prstGeom>
                    <a:noFill/>
                    <a:ln>
                      <a:noFill/>
                    </a:ln>
                  </pic:spPr>
                </pic:pic>
              </a:graphicData>
            </a:graphic>
          </wp:inline>
        </w:drawing>
      </w:r>
      <w:r w:rsidR="00084AC6">
        <w:tab/>
      </w:r>
      <w:bookmarkStart w:id="2568" w:name="_WWImgID10004623"/>
    </w:p>
    <w:bookmarkEnd w:id="2567"/>
    <w:bookmarkEnd w:id="2568"/>
    <w:p w:rsidR="00BC35DB" w:rsidRDefault="00BC35DB">
      <w:pPr>
        <w:pStyle w:val="aNorm2"/>
      </w:pPr>
      <w:r>
        <w:rPr>
          <w:rStyle w:val="bLeadin"/>
        </w:rPr>
        <w:t xml:space="preserve">Tip  </w:t>
      </w:r>
      <w:r>
        <w:t xml:space="preserve">In the Manager, the hanging protocol you selected is displayed to the right of the </w:t>
      </w:r>
      <w:r>
        <w:rPr>
          <w:rStyle w:val="Strong"/>
        </w:rPr>
        <w:t>Open With</w:t>
      </w:r>
      <w:r>
        <w:t xml:space="preserve"> button.</w:t>
      </w:r>
      <w:r w:rsidR="00347283">
        <w:t xml:space="preserve"> </w:t>
      </w:r>
      <w:r>
        <w:t>Other exams can be opened with this hanging protocol by selecting the check</w:t>
      </w:r>
      <w:r w:rsidR="00383989">
        <w:t xml:space="preserve"> </w:t>
      </w:r>
      <w:r>
        <w:t xml:space="preserve">box next to the hanging protocol name and then clicking </w:t>
      </w:r>
      <w:r>
        <w:rPr>
          <w:rStyle w:val="Strong"/>
        </w:rPr>
        <w:t>Open With</w:t>
      </w:r>
      <w:r>
        <w:t>.</w:t>
      </w:r>
      <w:bookmarkStart w:id="2569" w:name="_WWID10000473"/>
    </w:p>
    <w:p w:rsidR="00EF38E4" w:rsidRDefault="00EF38E4">
      <w:pPr>
        <w:pStyle w:val="Heading3"/>
      </w:pPr>
      <w:bookmarkStart w:id="2570" w:name="_Ref157332912"/>
      <w:bookmarkStart w:id="2571" w:name="_Automatic_Hanging_Protocol"/>
      <w:bookmarkStart w:id="2572" w:name="_Ref157334377"/>
      <w:bookmarkStart w:id="2573" w:name="_Toc508192076"/>
      <w:bookmarkEnd w:id="2571"/>
      <w:r>
        <w:t>Automatic Hanging Protocol Selection</w:t>
      </w:r>
      <w:bookmarkStart w:id="2574" w:name="_WWID10006669"/>
      <w:bookmarkEnd w:id="2570"/>
      <w:bookmarkEnd w:id="2572"/>
      <w:bookmarkEnd w:id="2573"/>
    </w:p>
    <w:p w:rsidR="00EF38E4" w:rsidRDefault="00A57BFF">
      <w:pPr>
        <w:pStyle w:val="aNorm"/>
        <w:keepNext/>
      </w:pPr>
      <w:bookmarkStart w:id="2575" w:name="_WWID10006668"/>
      <w:bookmarkEnd w:id="2574"/>
      <w:r>
        <w:t>Hanging protocols are selected automatically unless you have specified otherwise.  When automatic selection is used</w:t>
      </w:r>
      <w:r w:rsidR="00333911">
        <w:fldChar w:fldCharType="begin"/>
      </w:r>
      <w:r w:rsidR="00333911">
        <w:instrText xml:space="preserve"> xe "hanging protocols: selecting automatically" </w:instrText>
      </w:r>
      <w:r w:rsidR="00333911">
        <w:fldChar w:fldCharType="end"/>
      </w:r>
      <w:r w:rsidR="00EF38E4">
        <w:t>, the following process is used to identify the most appropriate hanging protocol:</w:t>
      </w:r>
    </w:p>
    <w:p w:rsidR="00EF38E4" w:rsidRDefault="00EF38E4" w:rsidP="006F68A8">
      <w:pPr>
        <w:pStyle w:val="aNorm"/>
        <w:keepNext/>
        <w:numPr>
          <w:ilvl w:val="0"/>
          <w:numId w:val="123"/>
        </w:numPr>
      </w:pPr>
      <w:r>
        <w:t>The procedure (CPT code) and the modality of the current exam are identified.</w:t>
      </w:r>
      <w:bookmarkStart w:id="2576" w:name="_WWID10006733"/>
    </w:p>
    <w:bookmarkEnd w:id="2576"/>
    <w:p w:rsidR="00EF38E4" w:rsidRDefault="00EF38E4" w:rsidP="006F68A8">
      <w:pPr>
        <w:pStyle w:val="aNorm"/>
        <w:numPr>
          <w:ilvl w:val="0"/>
          <w:numId w:val="123"/>
        </w:numPr>
      </w:pPr>
      <w:r>
        <w:t>A search for hanging protocols with the same CPT code as the current exam is performed. If no match is found...</w:t>
      </w:r>
      <w:bookmarkStart w:id="2577" w:name="_WWID10006722"/>
    </w:p>
    <w:bookmarkEnd w:id="2577"/>
    <w:p w:rsidR="00EF38E4" w:rsidRDefault="00EF38E4" w:rsidP="006F68A8">
      <w:pPr>
        <w:pStyle w:val="aNorm"/>
        <w:numPr>
          <w:ilvl w:val="0"/>
          <w:numId w:val="123"/>
        </w:numPr>
      </w:pPr>
      <w:r>
        <w:t>A search for hanging protocols with a similar</w:t>
      </w:r>
      <w:r>
        <w:rPr>
          <w:rStyle w:val="FootnoteReference"/>
        </w:rPr>
        <w:footnoteReference w:id="5"/>
      </w:r>
      <w:r w:rsidR="00A57BFF">
        <w:t xml:space="preserve"> CPT code relative to the current exam</w:t>
      </w:r>
      <w:r>
        <w:t xml:space="preserve"> is performed. If no match is found...</w:t>
      </w:r>
      <w:bookmarkStart w:id="2579" w:name="_WWID10006723"/>
    </w:p>
    <w:bookmarkEnd w:id="2579"/>
    <w:p w:rsidR="00EF38E4" w:rsidRDefault="00EF38E4" w:rsidP="006F68A8">
      <w:pPr>
        <w:pStyle w:val="aNorm"/>
        <w:numPr>
          <w:ilvl w:val="0"/>
          <w:numId w:val="123"/>
        </w:numPr>
      </w:pPr>
      <w:r>
        <w:t>A search for hanging protocols with the same modality as the current exam is performed.</w:t>
      </w:r>
      <w:bookmarkStart w:id="2580" w:name="_WWID10006724"/>
    </w:p>
    <w:bookmarkEnd w:id="2580"/>
    <w:p w:rsidR="00EF38E4" w:rsidRDefault="00EF38E4">
      <w:pPr>
        <w:pStyle w:val="aNorm"/>
      </w:pPr>
      <w:r>
        <w:t>For each search described in steps 2 –</w:t>
      </w:r>
      <w:r w:rsidR="00084AC6">
        <w:t xml:space="preserve"> </w:t>
      </w:r>
      <w:r>
        <w:t>4 above, hanging protocols are evaluated in the following order:</w:t>
      </w:r>
      <w:bookmarkStart w:id="2581" w:name="_WWID10006725"/>
    </w:p>
    <w:bookmarkEnd w:id="2581"/>
    <w:p w:rsidR="00EF38E4" w:rsidRDefault="00EF38E4" w:rsidP="006F68A8">
      <w:pPr>
        <w:pStyle w:val="aNorm"/>
        <w:numPr>
          <w:ilvl w:val="0"/>
          <w:numId w:val="178"/>
        </w:numPr>
        <w:tabs>
          <w:tab w:val="clear" w:pos="360"/>
        </w:tabs>
      </w:pPr>
      <w:r>
        <w:t>The current user’s default hanging protocols are checked first.</w:t>
      </w:r>
      <w:r w:rsidR="00084AC6">
        <w:t xml:space="preserve"> </w:t>
      </w:r>
      <w:r>
        <w:t>If no default hanging protocol is found...</w:t>
      </w:r>
      <w:bookmarkStart w:id="2582" w:name="_WWID10006732"/>
    </w:p>
    <w:bookmarkEnd w:id="2582"/>
    <w:p w:rsidR="00EF38E4" w:rsidRDefault="00EF38E4" w:rsidP="006F68A8">
      <w:pPr>
        <w:pStyle w:val="aNorm"/>
        <w:numPr>
          <w:ilvl w:val="0"/>
          <w:numId w:val="178"/>
        </w:numPr>
        <w:tabs>
          <w:tab w:val="clear" w:pos="360"/>
        </w:tabs>
      </w:pPr>
      <w:r>
        <w:t>Site-level (the sysAdmin user’s) default hanging protocols are checked. If no default hanging protocol is found...</w:t>
      </w:r>
      <w:bookmarkStart w:id="2583" w:name="_WWID10006726"/>
    </w:p>
    <w:bookmarkEnd w:id="2583"/>
    <w:p w:rsidR="00EF38E4" w:rsidRDefault="00EF38E4" w:rsidP="006F68A8">
      <w:pPr>
        <w:pStyle w:val="aNorm"/>
        <w:numPr>
          <w:ilvl w:val="0"/>
          <w:numId w:val="178"/>
        </w:numPr>
        <w:tabs>
          <w:tab w:val="clear" w:pos="360"/>
        </w:tabs>
      </w:pPr>
      <w:r>
        <w:t xml:space="preserve">The current user’s complete collection of hanging protocols </w:t>
      </w:r>
      <w:r w:rsidR="00084AC6">
        <w:t>is</w:t>
      </w:r>
      <w:r>
        <w:t xml:space="preserve"> checked.</w:t>
      </w:r>
      <w:r w:rsidR="00084AC6">
        <w:t xml:space="preserve"> </w:t>
      </w:r>
      <w:r>
        <w:t>If there are no user hanging protocols found...</w:t>
      </w:r>
      <w:bookmarkStart w:id="2584" w:name="_WWID10006731"/>
    </w:p>
    <w:bookmarkEnd w:id="2584"/>
    <w:p w:rsidR="00EF38E4" w:rsidRDefault="00EF38E4" w:rsidP="006F68A8">
      <w:pPr>
        <w:pStyle w:val="aNorm"/>
        <w:numPr>
          <w:ilvl w:val="0"/>
          <w:numId w:val="178"/>
        </w:numPr>
        <w:tabs>
          <w:tab w:val="clear" w:pos="360"/>
        </w:tabs>
      </w:pPr>
      <w:r>
        <w:t>All site-level hanging protocols are checked.</w:t>
      </w:r>
      <w:bookmarkStart w:id="2585" w:name="_WWID10006730"/>
    </w:p>
    <w:p w:rsidR="00EF38E4" w:rsidRDefault="00EF38E4">
      <w:pPr>
        <w:pStyle w:val="aNorm"/>
      </w:pPr>
      <w:r>
        <w:t>At a minimum, if no other hanging protocols are found, one of VistARad’s modality-based internal hanging protocols will be selected and used to load images into the Viewer and locate and load priors.</w:t>
      </w:r>
      <w:bookmarkEnd w:id="2585"/>
      <w:r>
        <w:t xml:space="preserve"> For details, see </w:t>
      </w:r>
      <w:bookmarkStart w:id="2586" w:name="_WWID10006727"/>
      <w:r w:rsidRPr="002D64E2">
        <w:rPr>
          <w:rStyle w:val="bLinkRef"/>
        </w:rPr>
        <w:fldChar w:fldCharType="begin" w:fldLock="1"/>
      </w:r>
      <w:r w:rsidRPr="002D64E2">
        <w:rPr>
          <w:rStyle w:val="bLinkRef"/>
        </w:rPr>
        <w:instrText xml:space="preserve"> REF _Ref153180625 \h </w:instrText>
      </w:r>
      <w:r w:rsidRPr="002D64E2">
        <w:rPr>
          <w:rStyle w:val="bLinkRef"/>
        </w:rPr>
      </w:r>
      <w:r w:rsidRPr="002D64E2">
        <w:rPr>
          <w:rStyle w:val="bLinkRef"/>
        </w:rPr>
        <w:instrText xml:space="preserve"> \* MERGEFORMAT </w:instrText>
      </w:r>
      <w:r w:rsidRPr="002D64E2">
        <w:rPr>
          <w:rStyle w:val="bLinkRef"/>
        </w:rPr>
        <w:fldChar w:fldCharType="separate"/>
      </w:r>
      <w:r w:rsidR="0093607B" w:rsidRPr="002D64E2">
        <w:rPr>
          <w:rStyle w:val="bLinkRef"/>
        </w:rPr>
        <w:t>Internal Hanging Protocols</w:t>
      </w:r>
      <w:r w:rsidRPr="002D64E2">
        <w:rPr>
          <w:rStyle w:val="bLinkRef"/>
        </w:rPr>
        <w:fldChar w:fldCharType="end"/>
      </w:r>
      <w:r>
        <w:t xml:space="preserve"> </w:t>
      </w:r>
      <w:r w:rsidR="0050093F">
        <w:t xml:space="preserve">on page </w:t>
      </w:r>
      <w:r w:rsidR="0050093F">
        <w:fldChar w:fldCharType="begin"/>
      </w:r>
      <w:r w:rsidR="0050093F">
        <w:instrText xml:space="preserve"> PAGEREF _Ref153180625 \h </w:instrText>
      </w:r>
      <w:r w:rsidR="0050093F">
        <w:fldChar w:fldCharType="separate"/>
      </w:r>
      <w:ins w:id="2587" w:author="Andersen, Charles W.  (ManTech)" w:date="2019-12-10T15:26:00Z">
        <w:r w:rsidR="00380255">
          <w:rPr>
            <w:noProof/>
          </w:rPr>
          <w:t>181</w:t>
        </w:r>
      </w:ins>
      <w:del w:id="2588" w:author="Andersen, Charles W.  (ManTech)" w:date="2019-12-10T15:26:00Z">
        <w:r w:rsidR="00B77F99" w:rsidDel="00380255">
          <w:rPr>
            <w:noProof/>
          </w:rPr>
          <w:delText>4</w:delText>
        </w:r>
      </w:del>
      <w:r w:rsidR="0050093F">
        <w:fldChar w:fldCharType="end"/>
      </w:r>
      <w:r>
        <w:t>.</w:t>
      </w:r>
    </w:p>
    <w:p w:rsidR="00EF38E4" w:rsidRDefault="00EF38E4">
      <w:pPr>
        <w:pStyle w:val="Heading3"/>
      </w:pPr>
      <w:bookmarkStart w:id="2589" w:name="_Resolving_Multiple_Matches"/>
      <w:bookmarkStart w:id="2590" w:name="_Ref157308127"/>
      <w:bookmarkStart w:id="2591" w:name="_Ref157308374"/>
      <w:bookmarkStart w:id="2592" w:name="_Ref157332914"/>
      <w:bookmarkStart w:id="2593" w:name="_Toc508192077"/>
      <w:bookmarkEnd w:id="2575"/>
      <w:bookmarkEnd w:id="2586"/>
      <w:bookmarkEnd w:id="2589"/>
      <w:r>
        <w:t>Resolving Multiple Matches</w:t>
      </w:r>
      <w:bookmarkStart w:id="2594" w:name="_WWID10006728"/>
      <w:bookmarkEnd w:id="2590"/>
      <w:bookmarkEnd w:id="2591"/>
      <w:bookmarkEnd w:id="2592"/>
      <w:bookmarkEnd w:id="2593"/>
    </w:p>
    <w:bookmarkStart w:id="2595" w:name="_WWID10003027"/>
    <w:bookmarkEnd w:id="2569"/>
    <w:bookmarkEnd w:id="2594"/>
    <w:p w:rsidR="00084AC6" w:rsidRDefault="00BC35DB">
      <w:pPr>
        <w:pStyle w:val="aNorm"/>
        <w:keepNext/>
      </w:pPr>
      <w:r>
        <w:fldChar w:fldCharType="begin"/>
      </w:r>
      <w:r>
        <w:instrText xml:space="preserve"> xe "hanging protocols: multiple matches </w:instrText>
      </w:r>
      <w:r w:rsidR="00EF38E4">
        <w:instrText>dialog</w:instrText>
      </w:r>
      <w:r>
        <w:instrText xml:space="preserve">" </w:instrText>
      </w:r>
      <w:r>
        <w:fldChar w:fldCharType="end"/>
      </w:r>
      <w:r>
        <w:t xml:space="preserve">If there are multiple hanging protocols that are equally appropriate for an exam being opened, you will be </w:t>
      </w:r>
      <w:r w:rsidR="00380B84">
        <w:t>prompted</w:t>
      </w:r>
      <w:r>
        <w:t xml:space="preserve"> to select a hanging protocol.</w:t>
      </w:r>
      <w:bookmarkStart w:id="2596" w:name="_WWID10003074"/>
    </w:p>
    <w:p w:rsidR="00C06D4C" w:rsidRDefault="00C06D4C">
      <w:pPr>
        <w:pStyle w:val="aNorm"/>
        <w:keepNext/>
      </w:pPr>
      <w:r>
        <w:tab/>
      </w:r>
      <w:r w:rsidR="00084380">
        <w:rPr>
          <w:noProof/>
        </w:rPr>
        <w:drawing>
          <wp:inline distT="0" distB="0" distL="0" distR="0">
            <wp:extent cx="3381375" cy="2305050"/>
            <wp:effectExtent l="0" t="0" r="0" b="0"/>
            <wp:docPr id="198" name="Picture 198" descr="Multiple matche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ultiple matches dialo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81375" cy="2305050"/>
                    </a:xfrm>
                    <a:prstGeom prst="rect">
                      <a:avLst/>
                    </a:prstGeom>
                    <a:noFill/>
                    <a:ln>
                      <a:noFill/>
                    </a:ln>
                  </pic:spPr>
                </pic:pic>
              </a:graphicData>
            </a:graphic>
          </wp:inline>
        </w:drawing>
      </w:r>
    </w:p>
    <w:bookmarkEnd w:id="2596"/>
    <w:p w:rsidR="00BC35DB" w:rsidRDefault="00BC35DB">
      <w:pPr>
        <w:pStyle w:val="aNorm"/>
        <w:keepNext/>
      </w:pPr>
      <w:r>
        <w:t xml:space="preserve">When </w:t>
      </w:r>
      <w:r w:rsidR="00EF38E4">
        <w:t>the</w:t>
      </w:r>
      <w:r>
        <w:t xml:space="preserve"> dialog </w:t>
      </w:r>
      <w:r w:rsidR="00EF38E4">
        <w:t xml:space="preserve">shown above </w:t>
      </w:r>
      <w:r>
        <w:t xml:space="preserve">displays, do </w:t>
      </w:r>
      <w:r w:rsidR="00EF38E4">
        <w:t xml:space="preserve">either of </w:t>
      </w:r>
      <w:r>
        <w:t>the following:</w:t>
      </w:r>
      <w:bookmarkStart w:id="2597" w:name="_WWID10003047"/>
    </w:p>
    <w:bookmarkEnd w:id="2597"/>
    <w:p w:rsidR="00BC35DB" w:rsidRDefault="00BC35DB" w:rsidP="006F68A8">
      <w:pPr>
        <w:pStyle w:val="aNorm"/>
        <w:numPr>
          <w:ilvl w:val="0"/>
          <w:numId w:val="179"/>
        </w:numPr>
        <w:tabs>
          <w:tab w:val="clear" w:pos="360"/>
        </w:tabs>
      </w:pPr>
      <w:r>
        <w:t xml:space="preserve">To use one of the hanging protocols listed in the dialog, click the hanging protocol, then click </w:t>
      </w:r>
      <w:r>
        <w:rPr>
          <w:rStyle w:val="Strong"/>
        </w:rPr>
        <w:t>Use Selected HP</w:t>
      </w:r>
      <w:r>
        <w:t>.</w:t>
      </w:r>
      <w:bookmarkStart w:id="2598" w:name="_WWID10003049"/>
    </w:p>
    <w:bookmarkEnd w:id="2598"/>
    <w:p w:rsidR="00380B84" w:rsidRDefault="006F5B14" w:rsidP="006F68A8">
      <w:pPr>
        <w:pStyle w:val="aNorm"/>
        <w:numPr>
          <w:ilvl w:val="0"/>
          <w:numId w:val="179"/>
        </w:numPr>
        <w:tabs>
          <w:tab w:val="clear" w:pos="360"/>
        </w:tabs>
      </w:pPr>
      <w:r>
        <w:t>To open the exam into the Preview window only</w:t>
      </w:r>
      <w:r w:rsidR="00380B84">
        <w:t>, click</w:t>
      </w:r>
      <w:r w:rsidR="00380B84">
        <w:rPr>
          <w:rStyle w:val="Strong"/>
        </w:rPr>
        <w:t xml:space="preserve"> Default Processing</w:t>
      </w:r>
      <w:r w:rsidR="00380B84">
        <w:t>.</w:t>
      </w:r>
      <w:bookmarkStart w:id="2599" w:name="_WWID10003050"/>
    </w:p>
    <w:bookmarkEnd w:id="2599"/>
    <w:p w:rsidR="00EF38E4" w:rsidRDefault="00EF38E4">
      <w:pPr>
        <w:pStyle w:val="aNorm"/>
      </w:pPr>
      <w:r>
        <w:t xml:space="preserve">If you want one of the hanging protocols listed in the dialog to </w:t>
      </w:r>
      <w:r>
        <w:rPr>
          <w:rStyle w:val="Emphasis"/>
        </w:rPr>
        <w:t xml:space="preserve">always </w:t>
      </w:r>
      <w:r>
        <w:t>be automatically selected for the listed procedure or modality, select one</w:t>
      </w:r>
      <w:r w:rsidR="00380B84">
        <w:t xml:space="preserve"> the </w:t>
      </w:r>
      <w:r w:rsidR="00380B84">
        <w:rPr>
          <w:rStyle w:val="Strong"/>
        </w:rPr>
        <w:t xml:space="preserve">Save Selected... </w:t>
      </w:r>
      <w:r w:rsidR="00383989" w:rsidRPr="00383989">
        <w:t>check</w:t>
      </w:r>
      <w:r w:rsidR="00383989">
        <w:rPr>
          <w:rStyle w:val="Strong"/>
        </w:rPr>
        <w:t xml:space="preserve"> </w:t>
      </w:r>
      <w:r w:rsidR="00380B84">
        <w:t>boxes</w:t>
      </w:r>
      <w:r>
        <w:t xml:space="preserve"> near the bottom of the dialog before clicking </w:t>
      </w:r>
      <w:r>
        <w:rPr>
          <w:rStyle w:val="Strong"/>
        </w:rPr>
        <w:t>Use Selected HP</w:t>
      </w:r>
      <w:r>
        <w:t>.</w:t>
      </w:r>
      <w:bookmarkStart w:id="2600" w:name="_WWID10007300"/>
    </w:p>
    <w:bookmarkEnd w:id="2600"/>
    <w:p w:rsidR="00EF38E4" w:rsidRDefault="00EF38E4" w:rsidP="006F68A8">
      <w:pPr>
        <w:pStyle w:val="aNorm"/>
        <w:numPr>
          <w:ilvl w:val="0"/>
          <w:numId w:val="180"/>
        </w:numPr>
        <w:tabs>
          <w:tab w:val="clear" w:pos="360"/>
        </w:tabs>
      </w:pPr>
      <w:r>
        <w:t>This will designate the selected hanging protocol as a default hanging protocol.</w:t>
      </w:r>
      <w:bookmarkStart w:id="2601" w:name="_WWID10007301"/>
    </w:p>
    <w:bookmarkEnd w:id="2601"/>
    <w:p w:rsidR="00EF38E4" w:rsidRDefault="00EF38E4" w:rsidP="006F68A8">
      <w:pPr>
        <w:pStyle w:val="aNorm"/>
        <w:numPr>
          <w:ilvl w:val="0"/>
          <w:numId w:val="180"/>
        </w:numPr>
        <w:tabs>
          <w:tab w:val="clear" w:pos="360"/>
        </w:tabs>
      </w:pPr>
      <w:r>
        <w:t xml:space="preserve">Depending on how the hanging protocol was defined, one or both of the </w:t>
      </w:r>
      <w:r>
        <w:rPr>
          <w:rStyle w:val="Strong"/>
        </w:rPr>
        <w:t>Save Selected</w:t>
      </w:r>
      <w:r w:rsidR="00A57BFF">
        <w:rPr>
          <w:rStyle w:val="Strong"/>
        </w:rPr>
        <w:t>.</w:t>
      </w:r>
      <w:r>
        <w:rPr>
          <w:rStyle w:val="Strong"/>
        </w:rPr>
        <w:t>..</w:t>
      </w:r>
      <w:r>
        <w:t xml:space="preserve"> check boxes may be disabled.</w:t>
      </w:r>
      <w:bookmarkStart w:id="2602" w:name="_WWID10006943"/>
    </w:p>
    <w:bookmarkEnd w:id="2602"/>
    <w:p w:rsidR="00EF38E4" w:rsidRDefault="00EF38E4" w:rsidP="006F68A8">
      <w:pPr>
        <w:pStyle w:val="aNorm"/>
        <w:numPr>
          <w:ilvl w:val="0"/>
          <w:numId w:val="180"/>
        </w:numPr>
        <w:tabs>
          <w:tab w:val="clear" w:pos="360"/>
        </w:tabs>
      </w:pPr>
      <w:r>
        <w:t xml:space="preserve">For additional details, see </w:t>
      </w:r>
      <w:r w:rsidRPr="002D64E2">
        <w:rPr>
          <w:rStyle w:val="bLinkRef"/>
        </w:rPr>
        <w:fldChar w:fldCharType="begin" w:fldLock="1"/>
      </w:r>
      <w:r w:rsidRPr="002D64E2">
        <w:rPr>
          <w:rStyle w:val="bLinkRef"/>
        </w:rPr>
        <w:instrText xml:space="preserve"> REF _Ref157236611 \h </w:instrText>
      </w:r>
      <w:r w:rsidRPr="002D64E2">
        <w:rPr>
          <w:rStyle w:val="bLinkRef"/>
        </w:rPr>
      </w:r>
      <w:r w:rsidRPr="002D64E2">
        <w:rPr>
          <w:rStyle w:val="bLinkRef"/>
        </w:rPr>
        <w:instrText xml:space="preserve"> \* MERGEFORMAT </w:instrText>
      </w:r>
      <w:r w:rsidRPr="002D64E2">
        <w:rPr>
          <w:rStyle w:val="bLinkRef"/>
        </w:rPr>
        <w:fldChar w:fldCharType="separate"/>
      </w:r>
      <w:r w:rsidR="0093607B" w:rsidRPr="002D64E2">
        <w:rPr>
          <w:rStyle w:val="bLinkRef"/>
        </w:rPr>
        <w:t>Using Default Hanging Protocols</w:t>
      </w:r>
      <w:r w:rsidRPr="002D64E2">
        <w:rPr>
          <w:rStyle w:val="bLinkRef"/>
        </w:rPr>
        <w:fldChar w:fldCharType="end"/>
      </w:r>
      <w:r w:rsidR="000D070E">
        <w:t xml:space="preserve"> </w:t>
      </w:r>
      <w:r w:rsidR="000D070E" w:rsidRPr="002D64E2">
        <w:rPr>
          <w:rStyle w:val="bLinkRef"/>
          <w:rFonts w:ascii="Arial" w:hAnsi="Arial" w:cs="Arial"/>
          <w:sz w:val="20"/>
          <w:szCs w:val="20"/>
        </w:rPr>
        <w:t>on</w:t>
      </w:r>
      <w:r w:rsidR="000D070E">
        <w:t xml:space="preserve"> page </w:t>
      </w:r>
      <w:r w:rsidR="000D070E">
        <w:fldChar w:fldCharType="begin"/>
      </w:r>
      <w:r w:rsidR="000D070E">
        <w:instrText xml:space="preserve"> PAGEREF _Ref157236611 \h </w:instrText>
      </w:r>
      <w:r w:rsidR="000D070E">
        <w:fldChar w:fldCharType="separate"/>
      </w:r>
      <w:ins w:id="2603" w:author="Andersen, Charles W.  (ManTech)" w:date="2019-12-10T15:26:00Z">
        <w:r w:rsidR="00380255">
          <w:rPr>
            <w:noProof/>
          </w:rPr>
          <w:t>147</w:t>
        </w:r>
      </w:ins>
      <w:del w:id="2604" w:author="Andersen, Charles W.  (ManTech)" w:date="2019-12-10T15:26:00Z">
        <w:r w:rsidR="00B77F99" w:rsidDel="00380255">
          <w:rPr>
            <w:noProof/>
          </w:rPr>
          <w:delText>4</w:delText>
        </w:r>
      </w:del>
      <w:r w:rsidR="000D070E">
        <w:fldChar w:fldCharType="end"/>
      </w:r>
      <w:r>
        <w:t xml:space="preserve">. </w:t>
      </w:r>
      <w:bookmarkStart w:id="2605" w:name="_WWID10006672"/>
      <w:bookmarkStart w:id="2606" w:name="_WWID10006673"/>
    </w:p>
    <w:p w:rsidR="00380B84" w:rsidRDefault="00380B84">
      <w:pPr>
        <w:pStyle w:val="Heading2"/>
      </w:pPr>
      <w:bookmarkStart w:id="2607" w:name="_WWID10003014"/>
      <w:bookmarkStart w:id="2608" w:name="_WWID10003065"/>
      <w:bookmarkStart w:id="2609" w:name="_WWID10003067"/>
      <w:bookmarkStart w:id="2610" w:name="_WWID10003068"/>
      <w:bookmarkStart w:id="2611" w:name="_WWID10003072"/>
      <w:bookmarkStart w:id="2612" w:name="_Using_Save_As"/>
      <w:bookmarkStart w:id="2613" w:name="_Deleting_Hanging_Protocols"/>
      <w:bookmarkStart w:id="2614" w:name="_WWID10003905"/>
      <w:bookmarkStart w:id="2615" w:name="_Ref151352256"/>
      <w:bookmarkStart w:id="2616" w:name="_Toc508192078"/>
      <w:bookmarkEnd w:id="2541"/>
      <w:bookmarkEnd w:id="2542"/>
      <w:bookmarkEnd w:id="2553"/>
      <w:bookmarkEnd w:id="2595"/>
      <w:bookmarkEnd w:id="2605"/>
      <w:bookmarkEnd w:id="2606"/>
      <w:bookmarkEnd w:id="2612"/>
      <w:bookmarkEnd w:id="2613"/>
      <w:r>
        <w:t>Creating Hanging Protocols</w:t>
      </w:r>
      <w:bookmarkEnd w:id="2615"/>
      <w:bookmarkEnd w:id="2616"/>
    </w:p>
    <w:bookmarkStart w:id="2617" w:name="_WWID10003073"/>
    <w:p w:rsidR="00380B84" w:rsidRDefault="0063703E">
      <w:pPr>
        <w:pStyle w:val="aNorm"/>
        <w:keepNext/>
      </w:pPr>
      <w:r>
        <w:fldChar w:fldCharType="begin"/>
      </w:r>
      <w:r>
        <w:instrText xml:space="preserve"> xe "hanging protocols: creating" </w:instrText>
      </w:r>
      <w:r>
        <w:fldChar w:fldCharType="end"/>
      </w:r>
      <w:r w:rsidR="00380B84">
        <w:t xml:space="preserve">In broad terms, creating a hanging protocol breaks down into the following parts: </w:t>
      </w:r>
    </w:p>
    <w:p w:rsidR="00380B84" w:rsidRDefault="00380B84" w:rsidP="006F68A8">
      <w:pPr>
        <w:pStyle w:val="aNorm"/>
        <w:keepNext/>
        <w:numPr>
          <w:ilvl w:val="0"/>
          <w:numId w:val="181"/>
        </w:numPr>
        <w:tabs>
          <w:tab w:val="clear" w:pos="360"/>
        </w:tabs>
      </w:pPr>
      <w:r>
        <w:rPr>
          <w:rStyle w:val="Strong"/>
        </w:rPr>
        <w:t>Design</w:t>
      </w:r>
      <w:r w:rsidR="00080DE5">
        <w:t xml:space="preserve"> </w:t>
      </w:r>
      <w:r w:rsidR="00080DE5">
        <w:rPr>
          <w:rStyle w:val="Strong"/>
        </w:rPr>
        <w:t>–</w:t>
      </w:r>
      <w:r w:rsidR="00080DE5">
        <w:t xml:space="preserve"> </w:t>
      </w:r>
      <w:r>
        <w:t>Determining what the hanging protocol will do and identifying the types of exam that the hanging protocol will be used for.</w:t>
      </w:r>
      <w:bookmarkStart w:id="2618" w:name="_WWID10004798"/>
    </w:p>
    <w:bookmarkEnd w:id="2618"/>
    <w:p w:rsidR="00380B84" w:rsidRDefault="00380B84" w:rsidP="006F68A8">
      <w:pPr>
        <w:pStyle w:val="aNorm"/>
        <w:numPr>
          <w:ilvl w:val="0"/>
          <w:numId w:val="181"/>
        </w:numPr>
        <w:tabs>
          <w:tab w:val="clear" w:pos="360"/>
        </w:tabs>
      </w:pPr>
      <w:r>
        <w:rPr>
          <w:rStyle w:val="Strong"/>
        </w:rPr>
        <w:t>Model</w:t>
      </w:r>
      <w:r w:rsidR="00080DE5">
        <w:t xml:space="preserve"> </w:t>
      </w:r>
      <w:r w:rsidR="00080DE5">
        <w:rPr>
          <w:rStyle w:val="Strong"/>
        </w:rPr>
        <w:t>–</w:t>
      </w:r>
      <w:r w:rsidR="00080DE5">
        <w:t xml:space="preserve"> </w:t>
      </w:r>
      <w:r>
        <w:t>Using existing exams and a template to model the hanging protocol in the Viewer window</w:t>
      </w:r>
      <w:bookmarkStart w:id="2619" w:name="_WWID10004797"/>
      <w:r>
        <w:t>.</w:t>
      </w:r>
      <w:r w:rsidR="00347283">
        <w:t xml:space="preserve"> </w:t>
      </w:r>
      <w:r>
        <w:t>This will probably be done more than once as you refine the hanging protocol’s design.</w:t>
      </w:r>
    </w:p>
    <w:bookmarkEnd w:id="2619"/>
    <w:p w:rsidR="00380B84" w:rsidRDefault="00380B84" w:rsidP="006F68A8">
      <w:pPr>
        <w:pStyle w:val="aNorm"/>
        <w:numPr>
          <w:ilvl w:val="0"/>
          <w:numId w:val="181"/>
        </w:numPr>
        <w:tabs>
          <w:tab w:val="clear" w:pos="360"/>
        </w:tabs>
      </w:pPr>
      <w:r>
        <w:rPr>
          <w:rStyle w:val="Strong"/>
        </w:rPr>
        <w:t>Implement</w:t>
      </w:r>
      <w:r w:rsidR="00080DE5">
        <w:t xml:space="preserve"> </w:t>
      </w:r>
      <w:r w:rsidR="00080DE5">
        <w:rPr>
          <w:rStyle w:val="Strong"/>
        </w:rPr>
        <w:t>–</w:t>
      </w:r>
      <w:r w:rsidR="00080DE5">
        <w:t xml:space="preserve"> </w:t>
      </w:r>
      <w:r>
        <w:t xml:space="preserve">Using the Define Hanging Protocol dialog to pick up the broad outlines of the hanging protocol you have modeled, and to define any special functions such as stages, local/remote settings, or </w:t>
      </w:r>
      <w:bookmarkStart w:id="2620" w:name="_WWID10004795"/>
      <w:r>
        <w:t>explicit viewport mapping.</w:t>
      </w:r>
    </w:p>
    <w:p w:rsidR="00380B84" w:rsidRDefault="00380B84">
      <w:pPr>
        <w:pStyle w:val="aNorm"/>
        <w:keepNext/>
      </w:pPr>
      <w:bookmarkStart w:id="2621" w:name="_WWID10004793"/>
      <w:bookmarkEnd w:id="2620"/>
      <w:r>
        <w:t>Once defined, a hanging protocol</w:t>
      </w:r>
      <w:r w:rsidR="00A57BFF">
        <w:t xml:space="preserve"> </w:t>
      </w:r>
      <w:r>
        <w:t>can be accessed by any VistARad user at your site.</w:t>
      </w:r>
    </w:p>
    <w:p w:rsidR="00380B84" w:rsidRDefault="00380B84">
      <w:pPr>
        <w:pStyle w:val="aNorm0"/>
      </w:pPr>
      <w:bookmarkStart w:id="2622" w:name="_Designing_and_Modeling"/>
      <w:bookmarkStart w:id="2623" w:name="_WWID10004801"/>
      <w:bookmarkEnd w:id="2621"/>
      <w:bookmarkEnd w:id="2622"/>
      <w:r>
        <w:rPr>
          <w:rStyle w:val="bLeadin"/>
        </w:rPr>
        <w:t xml:space="preserve">Tip  </w:t>
      </w:r>
      <w:r>
        <w:t xml:space="preserve">To get a feel for how to define a hanging protocol without having to design it first, see the </w:t>
      </w:r>
      <w:r w:rsidRPr="00B566D8">
        <w:rPr>
          <w:rStyle w:val="bLinkRef"/>
        </w:rPr>
        <w:fldChar w:fldCharType="begin" w:fldLock="1"/>
      </w:r>
      <w:r w:rsidRPr="00B566D8">
        <w:rPr>
          <w:rStyle w:val="bLinkRef"/>
        </w:rPr>
        <w:instrText xml:space="preserve"> REF _Ref151267292 \h </w:instrText>
      </w:r>
      <w:r w:rsidRPr="00B566D8">
        <w:rPr>
          <w:rStyle w:val="bLinkRef"/>
        </w:rPr>
      </w:r>
      <w:r w:rsidRPr="00B566D8">
        <w:rPr>
          <w:rStyle w:val="bLinkRef"/>
        </w:rPr>
        <w:instrText xml:space="preserve"> \* MERGEFORMAT </w:instrText>
      </w:r>
      <w:r w:rsidRPr="00B566D8">
        <w:rPr>
          <w:rStyle w:val="bLinkRef"/>
        </w:rPr>
        <w:fldChar w:fldCharType="separate"/>
      </w:r>
      <w:r w:rsidR="0093607B" w:rsidRPr="00B566D8">
        <w:rPr>
          <w:rStyle w:val="bLinkRef"/>
        </w:rPr>
        <w:t>Hanging Protocol Cookbook</w:t>
      </w:r>
      <w:r w:rsidRPr="00B566D8">
        <w:rPr>
          <w:rStyle w:val="bLinkRef"/>
        </w:rPr>
        <w:fldChar w:fldCharType="end"/>
      </w:r>
      <w:r>
        <w:t xml:space="preserve"> </w:t>
      </w:r>
      <w:r w:rsidR="000D070E">
        <w:t xml:space="preserve">on page </w:t>
      </w:r>
      <w:r w:rsidR="000D070E">
        <w:fldChar w:fldCharType="begin"/>
      </w:r>
      <w:r w:rsidR="000D070E">
        <w:instrText xml:space="preserve"> PAGEREF _Ref151267292 \h </w:instrText>
      </w:r>
      <w:r w:rsidR="000D070E">
        <w:fldChar w:fldCharType="separate"/>
      </w:r>
      <w:ins w:id="2624" w:author="Andersen, Charles W.  (ManTech)" w:date="2019-12-10T15:26:00Z">
        <w:r w:rsidR="00380255">
          <w:rPr>
            <w:noProof/>
          </w:rPr>
          <w:t>170</w:t>
        </w:r>
      </w:ins>
      <w:del w:id="2625" w:author="Andersen, Charles W.  (ManTech)" w:date="2019-12-10T15:26:00Z">
        <w:r w:rsidR="00B77F99" w:rsidDel="00380255">
          <w:rPr>
            <w:noProof/>
          </w:rPr>
          <w:delText>4</w:delText>
        </w:r>
      </w:del>
      <w:r w:rsidR="000D070E">
        <w:fldChar w:fldCharType="end"/>
      </w:r>
      <w:r>
        <w:t xml:space="preserve">. </w:t>
      </w:r>
      <w:bookmarkStart w:id="2626" w:name="_WWID10004802"/>
    </w:p>
    <w:p w:rsidR="00380B84" w:rsidRDefault="00380B84">
      <w:pPr>
        <w:pStyle w:val="Heading3"/>
      </w:pPr>
      <w:bookmarkStart w:id="2627" w:name="_Designing_a_Hanging"/>
      <w:bookmarkStart w:id="2628" w:name="_Toc508192079"/>
      <w:bookmarkEnd w:id="2623"/>
      <w:bookmarkEnd w:id="2626"/>
      <w:bookmarkEnd w:id="2627"/>
      <w:r>
        <w:t>Designing a Hanging Protocol</w:t>
      </w:r>
      <w:bookmarkStart w:id="2629" w:name="_WWID10004775"/>
      <w:bookmarkEnd w:id="2628"/>
    </w:p>
    <w:p w:rsidR="00380B84" w:rsidRDefault="0063703E">
      <w:pPr>
        <w:pStyle w:val="aNorm"/>
      </w:pPr>
      <w:r>
        <w:fldChar w:fldCharType="begin"/>
      </w:r>
      <w:r>
        <w:instrText xml:space="preserve"> xe "hanging protocols: designing" </w:instrText>
      </w:r>
      <w:r>
        <w:fldChar w:fldCharType="end"/>
      </w:r>
      <w:r w:rsidR="00380B84">
        <w:t>When designing a hanging protocol, you will want to consider the following factors.</w:t>
      </w:r>
      <w:bookmarkStart w:id="2630" w:name="_WWID10006334"/>
    </w:p>
    <w:p w:rsidR="00380B84" w:rsidRDefault="00380B84">
      <w:pPr>
        <w:pStyle w:val="aProcHead"/>
      </w:pPr>
      <w:bookmarkStart w:id="2631" w:name="_WWID10006292"/>
      <w:bookmarkEnd w:id="2630"/>
      <w:r>
        <w:t>Initial steps</w:t>
      </w:r>
    </w:p>
    <w:p w:rsidR="00380B84" w:rsidRDefault="00380B84">
      <w:pPr>
        <w:pStyle w:val="aNorm"/>
      </w:pPr>
      <w:bookmarkStart w:id="2632" w:name="_WWID10006290"/>
      <w:bookmarkEnd w:id="2631"/>
      <w:r>
        <w:t>Identify the procedure (CPT code) or modality of the exams that will be displayed using the new hanging protocol.</w:t>
      </w:r>
      <w:r w:rsidR="00084AC6">
        <w:t xml:space="preserve"> Determine how many prior exams (if any) you will want retrieved for comparison.</w:t>
      </w:r>
    </w:p>
    <w:p w:rsidR="00380B84" w:rsidRDefault="00380B84">
      <w:pPr>
        <w:pStyle w:val="aNorm"/>
      </w:pPr>
      <w:r>
        <w:t>Before proceeding further:</w:t>
      </w:r>
      <w:bookmarkStart w:id="2633" w:name="_WWID10007302"/>
    </w:p>
    <w:bookmarkEnd w:id="2633"/>
    <w:p w:rsidR="00380B84" w:rsidRDefault="00380B84" w:rsidP="006F68A8">
      <w:pPr>
        <w:pStyle w:val="aNorm"/>
        <w:numPr>
          <w:ilvl w:val="0"/>
          <w:numId w:val="182"/>
        </w:numPr>
        <w:tabs>
          <w:tab w:val="clear" w:pos="360"/>
        </w:tabs>
      </w:pPr>
      <w:r>
        <w:t>Review the existing pool of hanging protocols (including those</w:t>
      </w:r>
      <w:bookmarkStart w:id="2634" w:name="_WWID10006293"/>
      <w:r>
        <w:t xml:space="preserve"> defined by other users).</w:t>
      </w:r>
      <w:r w:rsidR="00347283">
        <w:t xml:space="preserve"> </w:t>
      </w:r>
      <w:r>
        <w:t>A useful hanging protocol for the procedure/modality in question may already exist.</w:t>
      </w:r>
    </w:p>
    <w:p w:rsidR="00380B84" w:rsidRDefault="00380B84" w:rsidP="006F68A8">
      <w:pPr>
        <w:pStyle w:val="aNorm"/>
        <w:numPr>
          <w:ilvl w:val="0"/>
          <w:numId w:val="182"/>
        </w:numPr>
        <w:tabs>
          <w:tab w:val="clear" w:pos="360"/>
        </w:tabs>
      </w:pPr>
      <w:r>
        <w:t>Make sure you have access to enough exams to mo</w:t>
      </w:r>
      <w:r>
        <w:t>d</w:t>
      </w:r>
      <w:r>
        <w:t xml:space="preserve">el the hanging protocol (details </w:t>
      </w:r>
      <w:r w:rsidR="005A6DB7">
        <w:t xml:space="preserve">on page </w:t>
      </w:r>
      <w:r w:rsidR="005A6DB7">
        <w:fldChar w:fldCharType="begin"/>
      </w:r>
      <w:r w:rsidR="005A6DB7">
        <w:instrText xml:space="preserve"> PAGEREF _Ref151276015 \h </w:instrText>
      </w:r>
      <w:r w:rsidR="005A6DB7">
        <w:fldChar w:fldCharType="separate"/>
      </w:r>
      <w:ins w:id="2635" w:author="Andersen, Charles W.  (ManTech)" w:date="2019-12-10T15:26:00Z">
        <w:r w:rsidR="00380255">
          <w:rPr>
            <w:noProof/>
          </w:rPr>
          <w:t>143</w:t>
        </w:r>
      </w:ins>
      <w:del w:id="2636" w:author="Andersen, Charles W.  (ManTech)" w:date="2019-12-10T15:26:00Z">
        <w:r w:rsidR="00B77F99" w:rsidDel="00380255">
          <w:rPr>
            <w:noProof/>
          </w:rPr>
          <w:delText>4</w:delText>
        </w:r>
      </w:del>
      <w:r w:rsidR="005A6DB7">
        <w:fldChar w:fldCharType="end"/>
      </w:r>
      <w:r>
        <w:t>).</w:t>
      </w:r>
      <w:bookmarkStart w:id="2637" w:name="_WWID10006615"/>
    </w:p>
    <w:bookmarkEnd w:id="2637"/>
    <w:p w:rsidR="00380B84" w:rsidRDefault="00380B84">
      <w:pPr>
        <w:pStyle w:val="aProcHead"/>
      </w:pPr>
      <w:r>
        <w:t>Choose a name</w:t>
      </w:r>
      <w:bookmarkStart w:id="2638" w:name="_WWID10006296"/>
    </w:p>
    <w:bookmarkEnd w:id="2638"/>
    <w:p w:rsidR="00380B84" w:rsidRDefault="00380B84">
      <w:pPr>
        <w:pStyle w:val="aNorm"/>
      </w:pPr>
      <w:r>
        <w:t>Determine in advance what the name of the hanging protocol will be.</w:t>
      </w:r>
      <w:r w:rsidR="00347283">
        <w:t xml:space="preserve"> </w:t>
      </w:r>
      <w:r>
        <w:t xml:space="preserve">Use naming conventions in force at your </w:t>
      </w:r>
      <w:bookmarkStart w:id="2639" w:name="_WWID10006295"/>
      <w:r>
        <w:t>site.</w:t>
      </w:r>
    </w:p>
    <w:p w:rsidR="00380B84" w:rsidRDefault="00380B84">
      <w:pPr>
        <w:pStyle w:val="aNorm"/>
      </w:pPr>
      <w:r>
        <w:t>At a minimum, the hanging protocol name should reflect the applicable modality and body part.</w:t>
      </w:r>
      <w:r w:rsidR="00347283">
        <w:t xml:space="preserve"> </w:t>
      </w:r>
      <w:r w:rsidR="00123783">
        <w:t xml:space="preserve">You can reference the </w:t>
      </w:r>
      <w:r>
        <w:t xml:space="preserve">specific procedure as well, but </w:t>
      </w:r>
      <w:r w:rsidR="00123783">
        <w:t>take care</w:t>
      </w:r>
      <w:r>
        <w:t xml:space="preserve"> to keep the name relatively short.</w:t>
      </w:r>
      <w:bookmarkStart w:id="2640" w:name="_WWID10006713"/>
    </w:p>
    <w:bookmarkEnd w:id="2640"/>
    <w:p w:rsidR="00380B84" w:rsidRDefault="00123783">
      <w:pPr>
        <w:pStyle w:val="aNormSnug"/>
      </w:pPr>
      <w:r>
        <w:t xml:space="preserve">Each </w:t>
      </w:r>
      <w:r w:rsidR="00347283">
        <w:t>hanging protocol for a particular user must have unique name. H</w:t>
      </w:r>
      <w:r w:rsidR="00380B84">
        <w:t xml:space="preserve">anging protocol names are case-sensitive, and can include alphanumeric characters, spaces, and </w:t>
      </w:r>
      <w:r w:rsidR="00A57BFF">
        <w:t>some</w:t>
      </w:r>
      <w:r w:rsidR="00380B84">
        <w:t xml:space="preserve"> punctuation marks. However, the following </w:t>
      </w:r>
      <w:bookmarkStart w:id="2641" w:name="_WWID10006298"/>
      <w:r w:rsidR="00380B84">
        <w:t>characters are not allowed:</w:t>
      </w:r>
    </w:p>
    <w:p w:rsidR="00380B84" w:rsidRDefault="00380B84" w:rsidP="006F68A8">
      <w:pPr>
        <w:pStyle w:val="aNormSnug"/>
        <w:numPr>
          <w:ilvl w:val="0"/>
          <w:numId w:val="29"/>
        </w:numPr>
      </w:pPr>
      <w:r>
        <w:t>/</w:t>
      </w:r>
      <w:bookmarkStart w:id="2642" w:name="_WWID10006300"/>
      <w:r>
        <w:t xml:space="preserve"> , \ (slash, backslash)</w:t>
      </w:r>
      <w:bookmarkStart w:id="2643" w:name="_WWID10006304"/>
      <w:bookmarkEnd w:id="2642"/>
    </w:p>
    <w:bookmarkEnd w:id="2643"/>
    <w:p w:rsidR="00380B84" w:rsidRDefault="00380B84" w:rsidP="006F68A8">
      <w:pPr>
        <w:pStyle w:val="aNormSnug"/>
        <w:numPr>
          <w:ilvl w:val="0"/>
          <w:numId w:val="29"/>
        </w:numPr>
      </w:pPr>
      <w:r>
        <w:t>^</w:t>
      </w:r>
      <w:bookmarkStart w:id="2644" w:name="_WWID10006302"/>
      <w:r w:rsidR="00347283">
        <w:t xml:space="preserve"> </w:t>
      </w:r>
      <w:r>
        <w:t>(caret)</w:t>
      </w:r>
    </w:p>
    <w:bookmarkEnd w:id="2644"/>
    <w:p w:rsidR="00380B84" w:rsidRDefault="00380B84" w:rsidP="006F68A8">
      <w:pPr>
        <w:pStyle w:val="aNormSnug"/>
        <w:numPr>
          <w:ilvl w:val="0"/>
          <w:numId w:val="29"/>
        </w:numPr>
      </w:pPr>
      <w:r>
        <w:t>~</w:t>
      </w:r>
      <w:bookmarkStart w:id="2645" w:name="_WWID10006305"/>
      <w:r>
        <w:t xml:space="preserve"> (tilde)</w:t>
      </w:r>
    </w:p>
    <w:bookmarkEnd w:id="2645"/>
    <w:p w:rsidR="00380B84" w:rsidRDefault="00380B84" w:rsidP="006F68A8">
      <w:pPr>
        <w:pStyle w:val="aNormSnug"/>
        <w:numPr>
          <w:ilvl w:val="0"/>
          <w:numId w:val="29"/>
        </w:numPr>
      </w:pPr>
      <w:r>
        <w:t>|</w:t>
      </w:r>
      <w:bookmarkStart w:id="2646" w:name="_WWID10006301"/>
      <w:r>
        <w:t xml:space="preserve"> (vertical bar)</w:t>
      </w:r>
    </w:p>
    <w:p w:rsidR="00380B84" w:rsidRDefault="00171ED9" w:rsidP="006F68A8">
      <w:pPr>
        <w:pStyle w:val="aNormSnug"/>
        <w:numPr>
          <w:ilvl w:val="0"/>
          <w:numId w:val="29"/>
        </w:numPr>
      </w:pPr>
      <w:bookmarkStart w:id="2647" w:name="_WWID10006306"/>
      <w:bookmarkEnd w:id="2646"/>
      <w:r>
        <w:t>*</w:t>
      </w:r>
      <w:r w:rsidR="00380B84">
        <w:t>(asterisk)</w:t>
      </w:r>
    </w:p>
    <w:p w:rsidR="00380B84" w:rsidRDefault="00380B84" w:rsidP="006F68A8">
      <w:pPr>
        <w:pStyle w:val="aNormSnug"/>
        <w:numPr>
          <w:ilvl w:val="0"/>
          <w:numId w:val="29"/>
        </w:numPr>
      </w:pPr>
      <w:bookmarkStart w:id="2648" w:name="_WWID10006299"/>
      <w:bookmarkEnd w:id="2647"/>
      <w:r>
        <w:t>" (quotation mark)</w:t>
      </w:r>
    </w:p>
    <w:p w:rsidR="00380B84" w:rsidRDefault="00380B84" w:rsidP="006F68A8">
      <w:pPr>
        <w:pStyle w:val="aNormSnug"/>
        <w:numPr>
          <w:ilvl w:val="0"/>
          <w:numId w:val="29"/>
        </w:numPr>
      </w:pPr>
      <w:r>
        <w:t>&gt;, &lt;</w:t>
      </w:r>
      <w:bookmarkStart w:id="2649" w:name="_WWID10006303"/>
      <w:r>
        <w:t xml:space="preserve"> (greater-than, less-than)</w:t>
      </w:r>
    </w:p>
    <w:bookmarkEnd w:id="2649"/>
    <w:p w:rsidR="00380B84" w:rsidRDefault="00380B84" w:rsidP="006F68A8">
      <w:pPr>
        <w:pStyle w:val="aNorm"/>
        <w:numPr>
          <w:ilvl w:val="0"/>
          <w:numId w:val="183"/>
        </w:numPr>
        <w:tabs>
          <w:tab w:val="clear" w:pos="360"/>
        </w:tabs>
      </w:pPr>
      <w:r>
        <w:t>&amp;</w:t>
      </w:r>
      <w:bookmarkStart w:id="2650" w:name="_WWID10006307"/>
      <w:r>
        <w:t xml:space="preserve"> (ampersand)</w:t>
      </w:r>
    </w:p>
    <w:p w:rsidR="00347283" w:rsidRDefault="00347283">
      <w:pPr>
        <w:pStyle w:val="aNorm"/>
      </w:pPr>
      <w:r>
        <w:t>If you are defining hanging protocols for workstations with different display setups (number of monitors, resolution, etc.), it is useful to indicate the display setup in the name of the hanging protocol.</w:t>
      </w:r>
      <w:r w:rsidR="00084AC6">
        <w:t xml:space="preserve"> </w:t>
      </w:r>
      <w:r>
        <w:t>This will make it easier to distinguish between hanging protocols when filt</w:t>
      </w:r>
      <w:r>
        <w:t>e</w:t>
      </w:r>
      <w:r>
        <w:t>ring (details</w:t>
      </w:r>
      <w:r w:rsidR="005A6DB7">
        <w:t xml:space="preserve"> on page</w:t>
      </w:r>
      <w:r>
        <w:t xml:space="preserve"> </w:t>
      </w:r>
      <w:r w:rsidR="005A6DB7">
        <w:fldChar w:fldCharType="begin"/>
      </w:r>
      <w:r w:rsidR="005A6DB7">
        <w:instrText xml:space="preserve"> PAGEREF  filter \# "122" \h \p </w:instrText>
      </w:r>
      <w:r w:rsidR="005A6DB7">
        <w:fldChar w:fldCharType="separate"/>
      </w:r>
      <w:r w:rsidR="00380255">
        <w:rPr>
          <w:noProof/>
        </w:rPr>
        <w:t>122</w:t>
      </w:r>
      <w:r w:rsidR="005A6DB7">
        <w:fldChar w:fldCharType="end"/>
      </w:r>
      <w:r>
        <w:t xml:space="preserve">) is turned off. </w:t>
      </w:r>
      <w:bookmarkStart w:id="2651" w:name="_WWID10006942"/>
    </w:p>
    <w:bookmarkEnd w:id="2641"/>
    <w:bookmarkEnd w:id="2648"/>
    <w:bookmarkEnd w:id="2650"/>
    <w:bookmarkEnd w:id="2651"/>
    <w:p w:rsidR="00380B84" w:rsidRDefault="00380B84">
      <w:pPr>
        <w:pStyle w:val="aProcHead"/>
      </w:pPr>
      <w:r>
        <w:t>Determine how images will be arranged</w:t>
      </w:r>
      <w:bookmarkStart w:id="2652" w:name="_WWID10006314"/>
      <w:r>
        <w:t xml:space="preserve"> in the Viewer</w:t>
      </w:r>
    </w:p>
    <w:p w:rsidR="00380B84" w:rsidRDefault="00380B84">
      <w:pPr>
        <w:pStyle w:val="aNorm"/>
      </w:pPr>
      <w:r>
        <w:t xml:space="preserve">Determine if images in each exam will </w:t>
      </w:r>
      <w:r w:rsidR="00080DE5">
        <w:t xml:space="preserve">all </w:t>
      </w:r>
      <w:r>
        <w:t xml:space="preserve">be loaded into a single viewport, or if </w:t>
      </w:r>
      <w:r w:rsidR="00080DE5">
        <w:t xml:space="preserve">they </w:t>
      </w:r>
      <w:r>
        <w:t>will be distributed across viewports</w:t>
      </w:r>
      <w:r w:rsidR="00080DE5">
        <w:t xml:space="preserve"> as groups (series)</w:t>
      </w:r>
      <w:r>
        <w:t>.</w:t>
      </w:r>
      <w:bookmarkStart w:id="2653" w:name="_WWID10006318"/>
    </w:p>
    <w:p w:rsidR="00380B84" w:rsidRDefault="00380B84">
      <w:pPr>
        <w:pStyle w:val="aNorm"/>
      </w:pPr>
      <w:r>
        <w:t>Determine if you want groups of images to be cloned and linked to allow different display settings to be used at the same time.</w:t>
      </w:r>
      <w:r w:rsidR="00347283">
        <w:t xml:space="preserve"> </w:t>
      </w:r>
      <w:r w:rsidR="00084AC6">
        <w:t>To see an example of how clones and links can be used, open an exam using the</w:t>
      </w:r>
      <w:r w:rsidR="00084AC6">
        <w:rPr>
          <w:rStyle w:val="bMono"/>
        </w:rPr>
        <w:t xml:space="preserve"> </w:t>
      </w:r>
      <w:r>
        <w:rPr>
          <w:rStyle w:val="bMono"/>
        </w:rPr>
        <w:t>CT</w:t>
      </w:r>
      <w:r w:rsidR="00171ED9">
        <w:rPr>
          <w:rStyle w:val="bMono"/>
        </w:rPr>
        <w:t>_</w:t>
      </w:r>
      <w:r>
        <w:rPr>
          <w:rStyle w:val="bMono"/>
        </w:rPr>
        <w:t>Thorax_2-hd_SYS_INT</w:t>
      </w:r>
      <w:r>
        <w:t xml:space="preserve"> hanging protocol (details </w:t>
      </w:r>
      <w:r w:rsidR="008306CA">
        <w:t xml:space="preserve">on page </w:t>
      </w:r>
      <w:r w:rsidR="008306CA">
        <w:fldChar w:fldCharType="begin"/>
      </w:r>
      <w:r w:rsidR="008306CA">
        <w:instrText xml:space="preserve"> PAGEREF _Ref159303184 \h </w:instrText>
      </w:r>
      <w:r w:rsidR="008306CA">
        <w:fldChar w:fldCharType="separate"/>
      </w:r>
      <w:ins w:id="2654" w:author="Andersen, Charles W.  (ManTech)" w:date="2019-12-10T15:26:00Z">
        <w:r w:rsidR="00380255">
          <w:rPr>
            <w:noProof/>
          </w:rPr>
          <w:t>183</w:t>
        </w:r>
      </w:ins>
      <w:del w:id="2655" w:author="Andersen, Charles W.  (ManTech)" w:date="2019-12-10T15:26:00Z">
        <w:r w:rsidR="00B77F99" w:rsidDel="00380255">
          <w:rPr>
            <w:noProof/>
          </w:rPr>
          <w:delText>4</w:delText>
        </w:r>
      </w:del>
      <w:r w:rsidR="008306CA">
        <w:fldChar w:fldCharType="end"/>
      </w:r>
      <w:r>
        <w:t>).</w:t>
      </w:r>
      <w:bookmarkStart w:id="2656" w:name="_WWID10006321"/>
    </w:p>
    <w:bookmarkEnd w:id="2653"/>
    <w:bookmarkEnd w:id="2656"/>
    <w:p w:rsidR="00380B84" w:rsidRDefault="00380B84">
      <w:pPr>
        <w:pStyle w:val="aNorm"/>
        <w:keepNext/>
      </w:pPr>
      <w:r>
        <w:t>Select or create a template that reflects the viewport a</w:t>
      </w:r>
      <w:bookmarkStart w:id="2657" w:name="_WWID10006315"/>
      <w:r w:rsidR="00080DE5">
        <w:t>rrangement you will want to use.</w:t>
      </w:r>
    </w:p>
    <w:p w:rsidR="00380B84" w:rsidRDefault="00380B84" w:rsidP="006F68A8">
      <w:pPr>
        <w:pStyle w:val="aNorm"/>
        <w:numPr>
          <w:ilvl w:val="0"/>
          <w:numId w:val="184"/>
        </w:numPr>
        <w:tabs>
          <w:tab w:val="clear" w:pos="360"/>
        </w:tabs>
      </w:pPr>
      <w:r>
        <w:t>If you are designing a hanging protocol for x-rays on a multi-head workstation, you may want to use a wide/merged viewport to allow a single exam to be viewed across multiple monitors.</w:t>
      </w:r>
      <w:bookmarkStart w:id="2658" w:name="_WWID10006393"/>
    </w:p>
    <w:bookmarkEnd w:id="2658"/>
    <w:p w:rsidR="00380B84" w:rsidRDefault="00380B84" w:rsidP="006F68A8">
      <w:pPr>
        <w:pStyle w:val="aNorm"/>
        <w:numPr>
          <w:ilvl w:val="0"/>
          <w:numId w:val="184"/>
        </w:numPr>
        <w:tabs>
          <w:tab w:val="clear" w:pos="360"/>
        </w:tabs>
      </w:pPr>
      <w:r>
        <w:t>If you are designing a hanging protocol for complex exams, you may want to set aside one or more overflow viewports to accommodate extra groups of images (such as additional referenced image sequences in MR exams).</w:t>
      </w:r>
      <w:bookmarkStart w:id="2659" w:name="_WWID10005402"/>
    </w:p>
    <w:bookmarkEnd w:id="2659"/>
    <w:p w:rsidR="00080DE5" w:rsidRDefault="00380B84">
      <w:pPr>
        <w:pStyle w:val="aNorm"/>
      </w:pPr>
      <w:r>
        <w:t>Within eac</w:t>
      </w:r>
      <w:bookmarkStart w:id="2660" w:name="_WWID10006392"/>
      <w:r w:rsidR="00080DE5">
        <w:t>h planned viewport, determine:</w:t>
      </w:r>
    </w:p>
    <w:bookmarkEnd w:id="2660"/>
    <w:p w:rsidR="00380B84" w:rsidRDefault="00080DE5" w:rsidP="006F68A8">
      <w:pPr>
        <w:pStyle w:val="aNorm"/>
        <w:numPr>
          <w:ilvl w:val="0"/>
          <w:numId w:val="185"/>
        </w:numPr>
        <w:tabs>
          <w:tab w:val="clear" w:pos="360"/>
        </w:tabs>
      </w:pPr>
      <w:r>
        <w:t xml:space="preserve">If </w:t>
      </w:r>
      <w:r w:rsidR="00380B84">
        <w:t xml:space="preserve">you want images to be stacked (1-up) or tiled (displayed in </w:t>
      </w:r>
      <w:r w:rsidR="00347283">
        <w:t>two</w:t>
      </w:r>
      <w:r w:rsidR="00380B84">
        <w:t xml:space="preserve"> or more rows and columns).</w:t>
      </w:r>
      <w:bookmarkStart w:id="2661" w:name="_WWID10006316"/>
    </w:p>
    <w:p w:rsidR="00080DE5" w:rsidRDefault="00080DE5" w:rsidP="006F68A8">
      <w:pPr>
        <w:pStyle w:val="aNorm"/>
        <w:numPr>
          <w:ilvl w:val="0"/>
          <w:numId w:val="185"/>
        </w:numPr>
        <w:tabs>
          <w:tab w:val="clear" w:pos="360"/>
        </w:tabs>
      </w:pPr>
      <w:r>
        <w:t>If more than one viewport will be used for an exam, decide if you want groups of images mapped into viewports explicitly or generically (details</w:t>
      </w:r>
      <w:r w:rsidR="008306CA">
        <w:t xml:space="preserve"> on page </w:t>
      </w:r>
      <w:r w:rsidR="008306CA">
        <w:fldChar w:fldCharType="begin"/>
      </w:r>
      <w:r w:rsidR="008306CA">
        <w:instrText xml:space="preserve"> PAGEREF _Ref151352333 \h </w:instrText>
      </w:r>
      <w:r w:rsidR="008306CA">
        <w:fldChar w:fldCharType="separate"/>
      </w:r>
      <w:ins w:id="2662" w:author="Andersen, Charles W.  (ManTech)" w:date="2019-12-10T15:26:00Z">
        <w:r w:rsidR="00380255">
          <w:rPr>
            <w:noProof/>
          </w:rPr>
          <w:t>169</w:t>
        </w:r>
      </w:ins>
      <w:del w:id="2663" w:author="Andersen, Charles W.  (ManTech)" w:date="2019-12-10T15:26:00Z">
        <w:r w:rsidR="00B77F99" w:rsidDel="00380255">
          <w:rPr>
            <w:noProof/>
          </w:rPr>
          <w:delText>4</w:delText>
        </w:r>
      </w:del>
      <w:r w:rsidR="008306CA">
        <w:fldChar w:fldCharType="end"/>
      </w:r>
      <w:r>
        <w:t>).</w:t>
      </w:r>
      <w:bookmarkStart w:id="2664" w:name="_WWID10006394"/>
    </w:p>
    <w:bookmarkEnd w:id="2664"/>
    <w:p w:rsidR="00380B84" w:rsidRDefault="00380B84">
      <w:pPr>
        <w:pStyle w:val="aNorm"/>
      </w:pPr>
      <w:r>
        <w:t>Optionally, determine if you want to use stages to arrange images in multiple views.</w:t>
      </w:r>
      <w:r w:rsidR="00347283">
        <w:t xml:space="preserve"> </w:t>
      </w:r>
      <w:r>
        <w:t xml:space="preserve">A </w:t>
      </w:r>
      <w:r w:rsidR="00347283">
        <w:t>frequently used</w:t>
      </w:r>
      <w:r>
        <w:t xml:space="preserve"> method is to define a hanging protocol that has separate stages for “with priors” and “without priors” views.</w:t>
      </w:r>
      <w:bookmarkStart w:id="2665" w:name="_WWID10006941"/>
    </w:p>
    <w:bookmarkEnd w:id="2634"/>
    <w:bookmarkEnd w:id="2639"/>
    <w:bookmarkEnd w:id="2652"/>
    <w:bookmarkEnd w:id="2657"/>
    <w:bookmarkEnd w:id="2661"/>
    <w:bookmarkEnd w:id="2665"/>
    <w:p w:rsidR="00380B84" w:rsidRDefault="00380B84">
      <w:pPr>
        <w:pStyle w:val="aProcHead"/>
      </w:pPr>
      <w:r>
        <w:t>Define image display properties</w:t>
      </w:r>
      <w:bookmarkStart w:id="2666" w:name="_WWID10006319"/>
    </w:p>
    <w:bookmarkEnd w:id="2666"/>
    <w:p w:rsidR="00380B84" w:rsidRDefault="00380B84">
      <w:pPr>
        <w:pStyle w:val="aNorm"/>
      </w:pPr>
      <w:r>
        <w:t xml:space="preserve">Determine the </w:t>
      </w:r>
      <w:r w:rsidR="00542B64">
        <w:t>window/level, scale, apply to</w:t>
      </w:r>
      <w:r>
        <w:t xml:space="preserve"> settings, etc.</w:t>
      </w:r>
      <w:r w:rsidR="00123783">
        <w:t>,</w:t>
      </w:r>
      <w:r>
        <w:t xml:space="preserve"> you want to use in each viewport.</w:t>
      </w:r>
      <w:r w:rsidR="00347283">
        <w:t xml:space="preserve"> </w:t>
      </w:r>
      <w:r>
        <w:t>Virtually all of the display settings made in a viewport can be “picked up” in the process of defining a hanging protocol.</w:t>
      </w:r>
      <w:bookmarkStart w:id="2667" w:name="_WWID10006320"/>
    </w:p>
    <w:p w:rsidR="00380B84" w:rsidRDefault="00380B84">
      <w:pPr>
        <w:pStyle w:val="aNorm"/>
      </w:pPr>
      <w:r>
        <w:rPr>
          <w:rStyle w:val="bLeadin"/>
        </w:rPr>
        <w:t xml:space="preserve">Note </w:t>
      </w:r>
      <w:r>
        <w:t xml:space="preserve"> Unless you explicitly set a scale percentage when you model an exam, the default scale setting in a new hanging protocol is “fit to size.”</w:t>
      </w:r>
      <w:bookmarkStart w:id="2668" w:name="_WWID10006322"/>
    </w:p>
    <w:bookmarkEnd w:id="2668"/>
    <w:p w:rsidR="00380B84" w:rsidRDefault="00380B84">
      <w:pPr>
        <w:pStyle w:val="aProcHead"/>
      </w:pPr>
      <w:r>
        <w:t>Define availability</w:t>
      </w:r>
      <w:bookmarkStart w:id="2669" w:name="_WWID10007303"/>
    </w:p>
    <w:p w:rsidR="00380B84" w:rsidRDefault="00380B84">
      <w:pPr>
        <w:pStyle w:val="aNorm"/>
      </w:pPr>
      <w:bookmarkStart w:id="2670" w:name="_WWID10004768"/>
      <w:bookmarkStart w:id="2671" w:name="_WWID10004769"/>
      <w:bookmarkStart w:id="2672" w:name="_WWID10004789"/>
      <w:bookmarkStart w:id="2673" w:name="_WWID10004818"/>
      <w:bookmarkEnd w:id="2629"/>
      <w:bookmarkEnd w:id="2632"/>
      <w:bookmarkEnd w:id="2667"/>
      <w:bookmarkEnd w:id="2669"/>
      <w:r>
        <w:t>Determine if this will be a user-level or site-level hanging protocol.</w:t>
      </w:r>
    </w:p>
    <w:p w:rsidR="00380B84" w:rsidRDefault="00380B84" w:rsidP="006F68A8">
      <w:pPr>
        <w:pStyle w:val="aNorm"/>
        <w:numPr>
          <w:ilvl w:val="0"/>
          <w:numId w:val="186"/>
        </w:numPr>
        <w:tabs>
          <w:tab w:val="clear" w:pos="360"/>
        </w:tabs>
      </w:pPr>
      <w:r>
        <w:t xml:space="preserve">User-level hanging protocols are available for automatic selection only for the </w:t>
      </w:r>
      <w:r w:rsidR="009A01C0">
        <w:t>user who</w:t>
      </w:r>
      <w:r>
        <w:t xml:space="preserve"> created the hanging protocol.</w:t>
      </w:r>
      <w:r w:rsidR="00347283">
        <w:t xml:space="preserve"> </w:t>
      </w:r>
      <w:r>
        <w:t>(However, other users can manually select the hanging protocol if they so desire.)</w:t>
      </w:r>
      <w:bookmarkStart w:id="2674" w:name="_WWID10006714"/>
    </w:p>
    <w:bookmarkEnd w:id="2674"/>
    <w:p w:rsidR="00380B84" w:rsidRDefault="00380B84" w:rsidP="006F68A8">
      <w:pPr>
        <w:pStyle w:val="aNorm"/>
        <w:numPr>
          <w:ilvl w:val="0"/>
          <w:numId w:val="186"/>
        </w:numPr>
        <w:tabs>
          <w:tab w:val="clear" w:pos="360"/>
        </w:tabs>
      </w:pPr>
      <w:r>
        <w:t xml:space="preserve">Site-level hanging protocols are available for automatic selection </w:t>
      </w:r>
      <w:r w:rsidR="00542B64">
        <w:t>by</w:t>
      </w:r>
      <w:r>
        <w:t xml:space="preserve"> any user.</w:t>
      </w:r>
      <w:r w:rsidR="00347283">
        <w:t xml:space="preserve"> </w:t>
      </w:r>
      <w:r>
        <w:t>An applicable site-level hanging protocol will be selected automatically if a particular user does not have their own user-level hanging protocol that takes precedence.</w:t>
      </w:r>
      <w:bookmarkStart w:id="2675" w:name="_WWID10006940"/>
    </w:p>
    <w:p w:rsidR="00380B84" w:rsidRDefault="00380B84">
      <w:pPr>
        <w:pStyle w:val="aNorm"/>
      </w:pPr>
      <w:bookmarkStart w:id="2676" w:name="_WWID10004819"/>
      <w:bookmarkEnd w:id="2675"/>
      <w:r>
        <w:t xml:space="preserve">If your site uses routing, determine if the hanging protocol should be accessible </w:t>
      </w:r>
      <w:r w:rsidR="00542B64">
        <w:t>by</w:t>
      </w:r>
      <w:r>
        <w:t xml:space="preserve"> local readers only, </w:t>
      </w:r>
      <w:r w:rsidR="00542B64">
        <w:t xml:space="preserve">by </w:t>
      </w:r>
      <w:r>
        <w:t xml:space="preserve">remote readers only, or </w:t>
      </w:r>
      <w:r w:rsidR="00542B64">
        <w:t>by</w:t>
      </w:r>
      <w:r w:rsidR="00080DE5">
        <w:t xml:space="preserve"> </w:t>
      </w:r>
      <w:r>
        <w:t xml:space="preserve">all </w:t>
      </w:r>
      <w:r w:rsidR="00080DE5">
        <w:t xml:space="preserve">VistARad </w:t>
      </w:r>
      <w:r>
        <w:t>users.</w:t>
      </w:r>
      <w:bookmarkStart w:id="2677" w:name="_WWID10005403"/>
    </w:p>
    <w:p w:rsidR="00380B84" w:rsidRDefault="00380B84">
      <w:pPr>
        <w:pStyle w:val="Heading3"/>
      </w:pPr>
      <w:bookmarkStart w:id="2678" w:name="_Modeling_a_Hanging"/>
      <w:bookmarkStart w:id="2679" w:name="_Ref151276015"/>
      <w:bookmarkStart w:id="2680" w:name="_Toc508192080"/>
      <w:bookmarkEnd w:id="2676"/>
      <w:bookmarkEnd w:id="2677"/>
      <w:bookmarkEnd w:id="2678"/>
      <w:r>
        <w:t>Modeling a Hanging Protocol</w:t>
      </w:r>
      <w:bookmarkStart w:id="2681" w:name="_WWID10005404"/>
      <w:bookmarkEnd w:id="2679"/>
      <w:bookmarkEnd w:id="2680"/>
    </w:p>
    <w:bookmarkEnd w:id="2670"/>
    <w:bookmarkEnd w:id="2671"/>
    <w:bookmarkEnd w:id="2672"/>
    <w:bookmarkEnd w:id="2673"/>
    <w:bookmarkEnd w:id="2681"/>
    <w:p w:rsidR="00380B84" w:rsidRDefault="0063703E">
      <w:pPr>
        <w:pStyle w:val="aNorm"/>
      </w:pPr>
      <w:r>
        <w:fldChar w:fldCharType="begin"/>
      </w:r>
      <w:r>
        <w:instrText xml:space="preserve"> xe "hanging protocols: modelling" </w:instrText>
      </w:r>
      <w:r>
        <w:fldChar w:fldCharType="end"/>
      </w:r>
      <w:r w:rsidR="00380B84">
        <w:t>After a design for a new hanging protocol has been established, you will need to use existing exams to model the new hanging protocol.</w:t>
      </w:r>
      <w:r w:rsidR="00347283">
        <w:t xml:space="preserve"> </w:t>
      </w:r>
      <w:r w:rsidR="00380B84">
        <w:t>To do this:</w:t>
      </w:r>
      <w:bookmarkStart w:id="2682" w:name="_WWID10006333"/>
    </w:p>
    <w:bookmarkEnd w:id="2682"/>
    <w:p w:rsidR="00347283" w:rsidRDefault="00347283" w:rsidP="006F68A8">
      <w:pPr>
        <w:pStyle w:val="aNorm"/>
        <w:numPr>
          <w:ilvl w:val="0"/>
          <w:numId w:val="124"/>
        </w:numPr>
      </w:pPr>
      <w:r>
        <w:t>Check the Viewport tab in the VistARad Settings dialog (</w:t>
      </w:r>
      <w:r w:rsidRPr="001350EA">
        <w:rPr>
          <w:rStyle w:val="Strong"/>
        </w:rPr>
        <w:t>View | Settings</w:t>
      </w:r>
      <w:r>
        <w:t>). Make sure that initial viewport settings for Link, Apply To, etc. are set as desired.</w:t>
      </w:r>
      <w:bookmarkStart w:id="2683" w:name="_WWID10007304"/>
    </w:p>
    <w:bookmarkEnd w:id="2683"/>
    <w:p w:rsidR="00347283" w:rsidRDefault="00347283" w:rsidP="006F68A8">
      <w:pPr>
        <w:pStyle w:val="aNorm"/>
        <w:numPr>
          <w:ilvl w:val="1"/>
          <w:numId w:val="124"/>
        </w:numPr>
      </w:pPr>
      <w:r>
        <w:t>If needed, you can override baseline settings for specific viewports once images are loaded into viewports.</w:t>
      </w:r>
      <w:bookmarkStart w:id="2684" w:name="_WWID10006939"/>
    </w:p>
    <w:bookmarkEnd w:id="2684"/>
    <w:p w:rsidR="00347283" w:rsidRDefault="00347283" w:rsidP="006F68A8">
      <w:pPr>
        <w:pStyle w:val="aNorm"/>
        <w:numPr>
          <w:ilvl w:val="1"/>
          <w:numId w:val="124"/>
        </w:numPr>
      </w:pPr>
      <w:r>
        <w:t>Note that if you use a hanging protocol to open your model exams, the settings in the hanging protocol may override the baseline settings in the VistARad Settings dialog.</w:t>
      </w:r>
      <w:bookmarkStart w:id="2685" w:name="_WWID10006715"/>
    </w:p>
    <w:bookmarkEnd w:id="2685"/>
    <w:p w:rsidR="00380B84" w:rsidRDefault="00380B84" w:rsidP="006F68A8">
      <w:pPr>
        <w:pStyle w:val="aNorm"/>
        <w:numPr>
          <w:ilvl w:val="0"/>
          <w:numId w:val="124"/>
        </w:numPr>
      </w:pPr>
      <w:r>
        <w:t>Locate exams to use to model the hanging protocol.</w:t>
      </w:r>
      <w:bookmarkStart w:id="2686" w:name="_WWID10004758"/>
    </w:p>
    <w:p w:rsidR="00380B84" w:rsidRDefault="00380B84" w:rsidP="006F68A8">
      <w:pPr>
        <w:pStyle w:val="aNorm"/>
        <w:numPr>
          <w:ilvl w:val="1"/>
          <w:numId w:val="124"/>
        </w:numPr>
      </w:pPr>
      <w:r>
        <w:t>The exams must all be associated with the same patient.</w:t>
      </w:r>
      <w:bookmarkStart w:id="2687" w:name="_WWID10006309"/>
    </w:p>
    <w:bookmarkEnd w:id="2687"/>
    <w:p w:rsidR="00380B84" w:rsidRDefault="00380B84" w:rsidP="006F68A8">
      <w:pPr>
        <w:pStyle w:val="aNorm"/>
        <w:numPr>
          <w:ilvl w:val="1"/>
          <w:numId w:val="124"/>
        </w:numPr>
      </w:pPr>
      <w:r>
        <w:t>The exam used to model the current exam must reflect the procedure (or modality) that you want the hanging protocol to be applicable for.</w:t>
      </w:r>
      <w:bookmarkStart w:id="2688" w:name="_WWID10006311"/>
    </w:p>
    <w:bookmarkEnd w:id="2688"/>
    <w:p w:rsidR="00380B84" w:rsidRDefault="00380B84" w:rsidP="006F68A8">
      <w:pPr>
        <w:pStyle w:val="aNorm"/>
        <w:numPr>
          <w:ilvl w:val="1"/>
          <w:numId w:val="124"/>
        </w:numPr>
      </w:pPr>
      <w:r>
        <w:t xml:space="preserve">Exams used to model prior exams (if any) must match the modality of the current exam. For modeling purposes, the procedures of priors do </w:t>
      </w:r>
      <w:r>
        <w:rPr>
          <w:rStyle w:val="Emphasis"/>
        </w:rPr>
        <w:t xml:space="preserve">not </w:t>
      </w:r>
      <w:r>
        <w:t>need to match the current exam.</w:t>
      </w:r>
      <w:bookmarkStart w:id="2689" w:name="_WWID10006312"/>
    </w:p>
    <w:bookmarkEnd w:id="2689"/>
    <w:p w:rsidR="00380B84" w:rsidRDefault="00380B84" w:rsidP="006F68A8">
      <w:pPr>
        <w:pStyle w:val="aNorm"/>
        <w:numPr>
          <w:ilvl w:val="1"/>
          <w:numId w:val="124"/>
        </w:numPr>
      </w:pPr>
      <w:r>
        <w:t>The exams used to model other related exams (if used) must reflect the properties of the exams you want the hanging protocol to retrieve.</w:t>
      </w:r>
      <w:r w:rsidR="00347283">
        <w:t xml:space="preserve"> </w:t>
      </w:r>
      <w:r>
        <w:t>For example, if you want chest CTs to be retrieved as related cases, your model exam must be a chest CT.</w:t>
      </w:r>
      <w:bookmarkStart w:id="2690" w:name="_WWID10006313"/>
    </w:p>
    <w:bookmarkEnd w:id="2690"/>
    <w:p w:rsidR="00380B84" w:rsidRDefault="00380B84" w:rsidP="006F68A8">
      <w:pPr>
        <w:pStyle w:val="aNorm"/>
        <w:numPr>
          <w:ilvl w:val="1"/>
          <w:numId w:val="124"/>
        </w:numPr>
      </w:pPr>
      <w:r>
        <w:t>The number of model exams must be the same as the number of exams you want displayed simultaneously by the hanging protocol.</w:t>
      </w:r>
      <w:bookmarkStart w:id="2691" w:name="_WWID10006310"/>
      <w:r w:rsidR="00347283">
        <w:t xml:space="preserve"> </w:t>
      </w:r>
      <w:r>
        <w:t>(For example if you want the hanging protocol to display a current and two priors, you will need three exams.</w:t>
      </w:r>
      <w:r w:rsidR="00347283">
        <w:t xml:space="preserve"> </w:t>
      </w:r>
      <w:r>
        <w:t>However, additional hidden priors do not need a model exam.)</w:t>
      </w:r>
    </w:p>
    <w:bookmarkEnd w:id="2686"/>
    <w:bookmarkEnd w:id="2691"/>
    <w:p w:rsidR="00380B84" w:rsidRDefault="00380B84" w:rsidP="006F68A8">
      <w:pPr>
        <w:pStyle w:val="aNorm"/>
        <w:numPr>
          <w:ilvl w:val="0"/>
          <w:numId w:val="124"/>
        </w:numPr>
      </w:pPr>
      <w:r>
        <w:t>Locate or create a template that reflects the viewport arrangement you have defined.</w:t>
      </w:r>
      <w:bookmarkStart w:id="2692" w:name="_WWID10004763"/>
    </w:p>
    <w:p w:rsidR="00380B84" w:rsidRDefault="00380B84" w:rsidP="006F68A8">
      <w:pPr>
        <w:pStyle w:val="aNorm"/>
        <w:numPr>
          <w:ilvl w:val="0"/>
          <w:numId w:val="124"/>
        </w:numPr>
      </w:pPr>
      <w:bookmarkStart w:id="2693" w:name="_WWID10004764"/>
      <w:bookmarkStart w:id="2694" w:name="_WWID10004765"/>
      <w:bookmarkEnd w:id="2692"/>
      <w:r>
        <w:t xml:space="preserve">Open the model exams using the </w:t>
      </w:r>
      <w:r>
        <w:rPr>
          <w:rStyle w:val="Strong"/>
        </w:rPr>
        <w:t>Open With</w:t>
      </w:r>
      <w:r>
        <w:t xml:space="preserve"> button</w:t>
      </w:r>
      <w:r w:rsidR="001350EA">
        <w:t xml:space="preserve">, and </w:t>
      </w:r>
      <w:r>
        <w:t>manually select the desired template.</w:t>
      </w:r>
      <w:bookmarkStart w:id="2695" w:name="_WWID10004766"/>
    </w:p>
    <w:p w:rsidR="00380B84" w:rsidRDefault="00380B84" w:rsidP="006F68A8">
      <w:pPr>
        <w:pStyle w:val="aNorm"/>
        <w:numPr>
          <w:ilvl w:val="0"/>
          <w:numId w:val="124"/>
        </w:numPr>
      </w:pPr>
      <w:r>
        <w:t>Use the Preview window to load images from each exam into the Viewer.</w:t>
      </w:r>
      <w:bookmarkStart w:id="2696" w:name="_WWID10004767"/>
      <w:r>
        <w:t xml:space="preserve"> </w:t>
      </w:r>
    </w:p>
    <w:p w:rsidR="00380B84" w:rsidRDefault="00380B84" w:rsidP="006F68A8">
      <w:pPr>
        <w:pStyle w:val="aNorm"/>
        <w:numPr>
          <w:ilvl w:val="0"/>
          <w:numId w:val="124"/>
        </w:numPr>
      </w:pPr>
      <w:r>
        <w:t>For each viewport, set the display properties (scale, layout, clone/link, apply) you want reflected in the hanging protocol.</w:t>
      </w:r>
      <w:bookmarkStart w:id="2697" w:name="_WWID10004772"/>
    </w:p>
    <w:p w:rsidR="00080DE5" w:rsidRDefault="00080DE5">
      <w:pPr>
        <w:pStyle w:val="aNorm2"/>
      </w:pPr>
      <w:bookmarkStart w:id="2698" w:name="_Using_the_Define"/>
      <w:bookmarkStart w:id="2699" w:name="_Implementing_a_Hanging"/>
      <w:bookmarkStart w:id="2700" w:name="_WWID10004773"/>
      <w:bookmarkEnd w:id="2696"/>
      <w:bookmarkEnd w:id="2697"/>
      <w:bookmarkEnd w:id="2698"/>
      <w:bookmarkEnd w:id="2699"/>
      <w:r>
        <w:rPr>
          <w:rStyle w:val="bLeadin"/>
        </w:rPr>
        <w:t xml:space="preserve">Tip  </w:t>
      </w:r>
      <w:r>
        <w:t xml:space="preserve">If you do not explicitly </w:t>
      </w:r>
      <w:r w:rsidR="00EF38E4">
        <w:t xml:space="preserve">set a </w:t>
      </w:r>
      <w:r>
        <w:t>scale percentage, “Fit to Size” will be used for the viewport.</w:t>
      </w:r>
    </w:p>
    <w:p w:rsidR="00080DE5" w:rsidRDefault="00080DE5">
      <w:pPr>
        <w:pStyle w:val="aNorm2"/>
      </w:pPr>
      <w:r>
        <w:rPr>
          <w:rStyle w:val="bLeadin"/>
        </w:rPr>
        <w:t xml:space="preserve">Tip  </w:t>
      </w:r>
      <w:r>
        <w:t>You can also set display properties later on using the Define Hanging Protocol dialog, but it is usually easier</w:t>
      </w:r>
      <w:r w:rsidR="00347283">
        <w:t xml:space="preserve"> to</w:t>
      </w:r>
      <w:r>
        <w:t xml:space="preserve"> set general display properties directly in the viewports.</w:t>
      </w:r>
      <w:bookmarkStart w:id="2701" w:name="_WWID10006395"/>
    </w:p>
    <w:p w:rsidR="00380B84" w:rsidRDefault="00380B84">
      <w:pPr>
        <w:pStyle w:val="Heading3"/>
      </w:pPr>
      <w:bookmarkStart w:id="2702" w:name="_Toc508192081"/>
      <w:bookmarkEnd w:id="2700"/>
      <w:bookmarkEnd w:id="2701"/>
      <w:r>
        <w:t>Implementing a Hanging Protocol</w:t>
      </w:r>
      <w:bookmarkStart w:id="2703" w:name="_WWID10004804"/>
      <w:bookmarkEnd w:id="2702"/>
    </w:p>
    <w:bookmarkEnd w:id="2703"/>
    <w:p w:rsidR="00380B84" w:rsidRDefault="0063703E">
      <w:pPr>
        <w:pStyle w:val="aNorm"/>
      </w:pPr>
      <w:r>
        <w:fldChar w:fldCharType="begin"/>
      </w:r>
      <w:r>
        <w:instrText xml:space="preserve"> xe "hanging protocols: implementing" </w:instrText>
      </w:r>
      <w:r>
        <w:fldChar w:fldCharType="end"/>
      </w:r>
      <w:r w:rsidR="00380B84">
        <w:t>The following steps explain how the Define Hanging Protocol dialog is use</w:t>
      </w:r>
      <w:bookmarkStart w:id="2704" w:name="_WWID10004832"/>
      <w:r w:rsidR="00080DE5">
        <w:t>d to create a hanging protocol.</w:t>
      </w:r>
    </w:p>
    <w:bookmarkEnd w:id="2704"/>
    <w:p w:rsidR="00380B84" w:rsidRDefault="00380B84" w:rsidP="006F68A8">
      <w:pPr>
        <w:pStyle w:val="aNorm"/>
        <w:numPr>
          <w:ilvl w:val="0"/>
          <w:numId w:val="125"/>
        </w:numPr>
      </w:pPr>
      <w:r>
        <w:t>Model the hanging protocol as described in the previous section.</w:t>
      </w:r>
      <w:bookmarkStart w:id="2705" w:name="_WWID10007305"/>
    </w:p>
    <w:bookmarkEnd w:id="2705"/>
    <w:p w:rsidR="00380B84" w:rsidRDefault="00380B84" w:rsidP="006F68A8">
      <w:pPr>
        <w:pStyle w:val="aNorm"/>
        <w:numPr>
          <w:ilvl w:val="0"/>
          <w:numId w:val="125"/>
        </w:numPr>
      </w:pPr>
      <w:r>
        <w:t xml:space="preserve">In the Viewer window, click </w:t>
      </w:r>
      <w:r>
        <w:rPr>
          <w:rStyle w:val="Strong"/>
        </w:rPr>
        <w:t>Customize | Create Hanging Protocol</w:t>
      </w:r>
      <w:r>
        <w:t>.</w:t>
      </w:r>
      <w:bookmarkStart w:id="2706" w:name="_WWID10004779"/>
    </w:p>
    <w:p w:rsidR="00380B84" w:rsidRDefault="00380B84" w:rsidP="006F68A8">
      <w:pPr>
        <w:pStyle w:val="aNorm"/>
        <w:numPr>
          <w:ilvl w:val="0"/>
          <w:numId w:val="125"/>
        </w:numPr>
      </w:pPr>
      <w:r>
        <w:t xml:space="preserve">Enter the name and (optionally) the level of the hanging protocol, then click </w:t>
      </w:r>
      <w:r>
        <w:rPr>
          <w:rStyle w:val="Strong"/>
        </w:rPr>
        <w:t>OK</w:t>
      </w:r>
      <w:r>
        <w:t>.</w:t>
      </w:r>
      <w:bookmarkStart w:id="2707" w:name="_WWID10004780"/>
    </w:p>
    <w:p w:rsidR="00080DE5" w:rsidRDefault="00080DE5" w:rsidP="006F68A8">
      <w:pPr>
        <w:pStyle w:val="aNorm"/>
        <w:numPr>
          <w:ilvl w:val="0"/>
          <w:numId w:val="125"/>
        </w:numPr>
      </w:pPr>
      <w:bookmarkStart w:id="2708" w:name="_WWID10004787"/>
      <w:bookmarkEnd w:id="2707"/>
      <w:r>
        <w:t>The Define Hanging Protocol dialog will open. Notice that:</w:t>
      </w:r>
      <w:bookmarkStart w:id="2709" w:name="_WWID10006396"/>
    </w:p>
    <w:bookmarkEnd w:id="2709"/>
    <w:p w:rsidR="00080DE5" w:rsidRDefault="00080DE5" w:rsidP="006F68A8">
      <w:pPr>
        <w:pStyle w:val="aNorm"/>
        <w:numPr>
          <w:ilvl w:val="1"/>
          <w:numId w:val="125"/>
        </w:numPr>
      </w:pPr>
      <w:r>
        <w:t>The Case Info tab is displayed automatically, and the settings related to the curr</w:t>
      </w:r>
      <w:bookmarkStart w:id="2710" w:name="_WWID10004837"/>
      <w:r>
        <w:t>ent exam are active.</w:t>
      </w:r>
    </w:p>
    <w:bookmarkEnd w:id="2710"/>
    <w:p w:rsidR="00080DE5" w:rsidRDefault="00080DE5" w:rsidP="006F68A8">
      <w:pPr>
        <w:pStyle w:val="aNorm"/>
        <w:numPr>
          <w:ilvl w:val="1"/>
          <w:numId w:val="125"/>
        </w:numPr>
      </w:pPr>
      <w:r>
        <w:t>The first occupied viewport in the Viewer is highlighted. Unless you specify otherwise, this exam is presumed to be the current exam.</w:t>
      </w:r>
      <w:bookmarkStart w:id="2711" w:name="_WWID10006397"/>
    </w:p>
    <w:bookmarkEnd w:id="2711"/>
    <w:p w:rsidR="00080DE5" w:rsidRDefault="00080DE5" w:rsidP="006F68A8">
      <w:pPr>
        <w:pStyle w:val="aNorm"/>
        <w:numPr>
          <w:ilvl w:val="0"/>
          <w:numId w:val="125"/>
        </w:numPr>
      </w:pPr>
      <w:r>
        <w:t>In the Case Info tab, use the following options to specify global settings for the hanging protocol:</w:t>
      </w:r>
      <w:bookmarkStart w:id="2712" w:name="_WWID10004860"/>
    </w:p>
    <w:bookmarkEnd w:id="2712"/>
    <w:p w:rsidR="00080DE5" w:rsidRDefault="00080DE5" w:rsidP="006F68A8">
      <w:pPr>
        <w:pStyle w:val="aNorm"/>
        <w:numPr>
          <w:ilvl w:val="1"/>
          <w:numId w:val="125"/>
        </w:numPr>
      </w:pPr>
      <w:r>
        <w:t xml:space="preserve">To control if exams are divided into groups based on series </w:t>
      </w:r>
      <w:r w:rsidR="00DA53DA">
        <w:t>U</w:t>
      </w:r>
      <w:r>
        <w:t xml:space="preserve">ID, use the Disable Series Processing </w:t>
      </w:r>
      <w:r w:rsidR="00347283">
        <w:t xml:space="preserve">check </w:t>
      </w:r>
      <w:r>
        <w:t>box (details</w:t>
      </w:r>
      <w:r w:rsidR="008306CA">
        <w:t xml:space="preserve"> on page </w:t>
      </w:r>
      <w:r w:rsidR="008306CA">
        <w:fldChar w:fldCharType="begin"/>
      </w:r>
      <w:r w:rsidR="008306CA">
        <w:instrText xml:space="preserve"> PAGEREF _Ref150761350 \h </w:instrText>
      </w:r>
      <w:r w:rsidR="008306CA">
        <w:fldChar w:fldCharType="separate"/>
      </w:r>
      <w:ins w:id="2713" w:author="Andersen, Charles W.  (ManTech)" w:date="2019-12-10T15:26:00Z">
        <w:r w:rsidR="00380255">
          <w:rPr>
            <w:noProof/>
          </w:rPr>
          <w:t>161</w:t>
        </w:r>
      </w:ins>
      <w:del w:id="2714" w:author="Andersen, Charles W.  (ManTech)" w:date="2019-12-10T15:26:00Z">
        <w:r w:rsidR="00B77F99" w:rsidDel="00380255">
          <w:rPr>
            <w:noProof/>
          </w:rPr>
          <w:delText>4</w:delText>
        </w:r>
      </w:del>
      <w:r w:rsidR="008306CA">
        <w:fldChar w:fldCharType="end"/>
      </w:r>
      <w:r>
        <w:t>)</w:t>
      </w:r>
      <w:bookmarkStart w:id="2715" w:name="_WWID10004861"/>
      <w:r>
        <w:t>.</w:t>
      </w:r>
    </w:p>
    <w:p w:rsidR="00080DE5" w:rsidRDefault="00080DE5" w:rsidP="006F68A8">
      <w:pPr>
        <w:pStyle w:val="aNorm"/>
        <w:numPr>
          <w:ilvl w:val="1"/>
          <w:numId w:val="125"/>
        </w:numPr>
      </w:pPr>
      <w:bookmarkStart w:id="2716" w:name="_WWID10004842"/>
      <w:bookmarkEnd w:id="2715"/>
      <w:r>
        <w:t>If your hanging protocol will be using explicit viewport mapping,</w:t>
      </w:r>
      <w:r w:rsidR="00084AC6">
        <w:t xml:space="preserve"> set the </w:t>
      </w:r>
      <w:r>
        <w:t xml:space="preserve">Regroup leftover image sets </w:t>
      </w:r>
      <w:r w:rsidR="00347283">
        <w:t xml:space="preserve">check </w:t>
      </w:r>
      <w:r>
        <w:t xml:space="preserve">box </w:t>
      </w:r>
      <w:r w:rsidR="00084AC6">
        <w:t xml:space="preserve">as desired </w:t>
      </w:r>
      <w:r>
        <w:t>(details</w:t>
      </w:r>
      <w:r w:rsidR="008306CA">
        <w:t xml:space="preserve"> on page </w:t>
      </w:r>
      <w:r w:rsidR="008306CA">
        <w:fldChar w:fldCharType="begin"/>
      </w:r>
      <w:r w:rsidR="008306CA">
        <w:instrText xml:space="preserve"> PAGEREF _Ref149966843 \h </w:instrText>
      </w:r>
      <w:r w:rsidR="008306CA">
        <w:fldChar w:fldCharType="separate"/>
      </w:r>
      <w:ins w:id="2717" w:author="Andersen, Charles W.  (ManTech)" w:date="2019-12-10T15:26:00Z">
        <w:r w:rsidR="00380255">
          <w:rPr>
            <w:noProof/>
          </w:rPr>
          <w:t>162</w:t>
        </w:r>
      </w:ins>
      <w:del w:id="2718" w:author="Andersen, Charles W.  (ManTech)" w:date="2019-12-10T15:26:00Z">
        <w:r w:rsidR="00B77F99" w:rsidDel="00380255">
          <w:rPr>
            <w:noProof/>
          </w:rPr>
          <w:delText>4</w:delText>
        </w:r>
      </w:del>
      <w:r w:rsidR="008306CA">
        <w:fldChar w:fldCharType="end"/>
      </w:r>
      <w:r>
        <w:t>).</w:t>
      </w:r>
      <w:bookmarkStart w:id="2719" w:name="_WWID10004853"/>
    </w:p>
    <w:bookmarkEnd w:id="2716"/>
    <w:bookmarkEnd w:id="2719"/>
    <w:p w:rsidR="00080DE5" w:rsidRDefault="00080DE5" w:rsidP="006F68A8">
      <w:pPr>
        <w:pStyle w:val="aNorm"/>
        <w:numPr>
          <w:ilvl w:val="1"/>
          <w:numId w:val="125"/>
        </w:numPr>
      </w:pPr>
      <w:r>
        <w:t>If your site uses routing, use the Local/Rem</w:t>
      </w:r>
      <w:r>
        <w:t>o</w:t>
      </w:r>
      <w:r>
        <w:t>te options to control the availability of the hanging protocol</w:t>
      </w:r>
      <w:bookmarkStart w:id="2720" w:name="_WWID10004854"/>
      <w:r>
        <w:t xml:space="preserve"> (details</w:t>
      </w:r>
      <w:r w:rsidR="005F64E1">
        <w:t xml:space="preserve"> on page </w:t>
      </w:r>
      <w:r w:rsidR="005F64E1">
        <w:fldChar w:fldCharType="begin"/>
      </w:r>
      <w:r w:rsidR="005F64E1">
        <w:instrText xml:space="preserve"> PAGEREF _Ref148930507 \h </w:instrText>
      </w:r>
      <w:r w:rsidR="005F64E1">
        <w:fldChar w:fldCharType="separate"/>
      </w:r>
      <w:ins w:id="2721" w:author="Andersen, Charles W.  (ManTech)" w:date="2019-12-10T15:26:00Z">
        <w:r w:rsidR="00380255">
          <w:rPr>
            <w:noProof/>
          </w:rPr>
          <w:t>159</w:t>
        </w:r>
      </w:ins>
      <w:del w:id="2722" w:author="Andersen, Charles W.  (ManTech)" w:date="2019-12-10T15:26:00Z">
        <w:r w:rsidR="00B77F99" w:rsidDel="00380255">
          <w:rPr>
            <w:noProof/>
          </w:rPr>
          <w:delText>4</w:delText>
        </w:r>
      </w:del>
      <w:r w:rsidR="005F64E1">
        <w:fldChar w:fldCharType="end"/>
      </w:r>
      <w:r>
        <w:t>).</w:t>
      </w:r>
    </w:p>
    <w:bookmarkEnd w:id="2720"/>
    <w:p w:rsidR="00080DE5" w:rsidRDefault="00080DE5" w:rsidP="006F68A8">
      <w:pPr>
        <w:pStyle w:val="aNorm"/>
        <w:numPr>
          <w:ilvl w:val="1"/>
          <w:numId w:val="125"/>
        </w:numPr>
      </w:pPr>
      <w:r>
        <w:t>If you are creating a staged hanging protocol, set the Use th</w:t>
      </w:r>
      <w:r>
        <w:t>i</w:t>
      </w:r>
      <w:r>
        <w:t xml:space="preserve">s stage... </w:t>
      </w:r>
      <w:r w:rsidR="00347283">
        <w:t xml:space="preserve">check </w:t>
      </w:r>
      <w:r>
        <w:t>box as desired (details</w:t>
      </w:r>
      <w:r w:rsidR="005F64E1">
        <w:t xml:space="preserve"> on page </w:t>
      </w:r>
      <w:r w:rsidR="005F64E1">
        <w:fldChar w:fldCharType="begin"/>
      </w:r>
      <w:r w:rsidR="005F64E1">
        <w:instrText xml:space="preserve"> PAGEREF _Ref149969563 \h </w:instrText>
      </w:r>
      <w:r w:rsidR="005F64E1">
        <w:fldChar w:fldCharType="separate"/>
      </w:r>
      <w:ins w:id="2723" w:author="Andersen, Charles W.  (ManTech)" w:date="2019-12-10T15:26:00Z">
        <w:r w:rsidR="00380255">
          <w:rPr>
            <w:noProof/>
          </w:rPr>
          <w:t>160</w:t>
        </w:r>
      </w:ins>
      <w:del w:id="2724" w:author="Andersen, Charles W.  (ManTech)" w:date="2019-12-10T15:26:00Z">
        <w:r w:rsidR="00B77F99" w:rsidDel="00380255">
          <w:rPr>
            <w:noProof/>
          </w:rPr>
          <w:delText>4</w:delText>
        </w:r>
      </w:del>
      <w:r w:rsidR="005F64E1">
        <w:fldChar w:fldCharType="end"/>
      </w:r>
      <w:r>
        <w:t>).</w:t>
      </w:r>
      <w:bookmarkStart w:id="2725" w:name="_WWID10004843"/>
    </w:p>
    <w:p w:rsidR="00380B84" w:rsidRDefault="00380B84" w:rsidP="006F68A8">
      <w:pPr>
        <w:pStyle w:val="aNorm"/>
        <w:numPr>
          <w:ilvl w:val="0"/>
          <w:numId w:val="125"/>
        </w:numPr>
      </w:pPr>
      <w:bookmarkStart w:id="2726" w:name="_WWID10004788"/>
      <w:bookmarkStart w:id="2727" w:name="_WWID10004833"/>
      <w:bookmarkStart w:id="2728" w:name="_Ref148764728"/>
      <w:bookmarkEnd w:id="2725"/>
      <w:r>
        <w:t xml:space="preserve">In the Case Info tab, </w:t>
      </w:r>
      <w:bookmarkStart w:id="2729" w:name="_WWID10004839"/>
      <w:r>
        <w:t xml:space="preserve">verify (or change) the Case Type setting that indicates if the exam is the current exam, a matching prior exam or an </w:t>
      </w:r>
      <w:r w:rsidR="00931537">
        <w:t>“</w:t>
      </w:r>
      <w:r>
        <w:t xml:space="preserve">other </w:t>
      </w:r>
      <w:r w:rsidR="00931537">
        <w:t xml:space="preserve">related” </w:t>
      </w:r>
      <w:r>
        <w:t xml:space="preserve">exam. </w:t>
      </w:r>
      <w:r w:rsidR="00347283">
        <w:t xml:space="preserve">Identify </w:t>
      </w:r>
      <w:r>
        <w:t>the type of exam in the selected viewport:</w:t>
      </w:r>
      <w:bookmarkEnd w:id="2728"/>
      <w:r>
        <w:t xml:space="preserve"> </w:t>
      </w:r>
    </w:p>
    <w:p w:rsidR="00380B84" w:rsidRDefault="00380B84" w:rsidP="006F68A8">
      <w:pPr>
        <w:pStyle w:val="aNorm"/>
        <w:numPr>
          <w:ilvl w:val="1"/>
          <w:numId w:val="125"/>
        </w:numPr>
      </w:pPr>
      <w:r>
        <w:t xml:space="preserve">If the Case Type is </w:t>
      </w:r>
      <w:r>
        <w:rPr>
          <w:rStyle w:val="Strong"/>
        </w:rPr>
        <w:t>Current</w:t>
      </w:r>
      <w:r>
        <w:t xml:space="preserve">, use the HP </w:t>
      </w:r>
      <w:bookmarkStart w:id="2730" w:name="_WWID10004840"/>
      <w:r>
        <w:t>L</w:t>
      </w:r>
      <w:r>
        <w:t>o</w:t>
      </w:r>
      <w:r>
        <w:t xml:space="preserve">okup area to </w:t>
      </w:r>
      <w:r w:rsidR="00080DE5">
        <w:t xml:space="preserve">specify the </w:t>
      </w:r>
      <w:r>
        <w:t xml:space="preserve">procedure (CPT code) or modality </w:t>
      </w:r>
      <w:r w:rsidR="00080DE5">
        <w:t xml:space="preserve">that will </w:t>
      </w:r>
      <w:r>
        <w:t>be used to match this hanging protocol to other exams (details</w:t>
      </w:r>
      <w:r w:rsidR="00BF0642">
        <w:t xml:space="preserve"> on page </w:t>
      </w:r>
      <w:r w:rsidR="00BF0642">
        <w:fldChar w:fldCharType="begin"/>
      </w:r>
      <w:r w:rsidR="00BF0642">
        <w:instrText xml:space="preserve"> PAGEREF _Ref148929023 \h </w:instrText>
      </w:r>
      <w:r w:rsidR="00BF0642">
        <w:fldChar w:fldCharType="separate"/>
      </w:r>
      <w:ins w:id="2731" w:author="Andersen, Charles W.  (ManTech)" w:date="2019-12-10T15:26:00Z">
        <w:r w:rsidR="00380255">
          <w:rPr>
            <w:noProof/>
          </w:rPr>
          <w:t>155</w:t>
        </w:r>
      </w:ins>
      <w:del w:id="2732" w:author="Andersen, Charles W.  (ManTech)" w:date="2019-12-10T15:26:00Z">
        <w:r w:rsidR="00B77F99" w:rsidDel="00380255">
          <w:rPr>
            <w:noProof/>
          </w:rPr>
          <w:delText>4</w:delText>
        </w:r>
      </w:del>
      <w:r w:rsidR="00BF0642">
        <w:fldChar w:fldCharType="end"/>
      </w:r>
      <w:r>
        <w:t>).</w:t>
      </w:r>
    </w:p>
    <w:p w:rsidR="00380B84" w:rsidRDefault="00CD3D57" w:rsidP="006F68A8">
      <w:pPr>
        <w:pStyle w:val="aNorm"/>
        <w:numPr>
          <w:ilvl w:val="1"/>
          <w:numId w:val="125"/>
        </w:numPr>
      </w:pPr>
      <w:r>
        <w:fldChar w:fldCharType="begin"/>
      </w:r>
      <w:r>
        <w:instrText xml:space="preserve"> xe "prior exams: </w:instrText>
      </w:r>
      <w:r w:rsidR="00333911">
        <w:instrText xml:space="preserve">defining </w:instrText>
      </w:r>
      <w:r>
        <w:instrText>select</w:instrText>
      </w:r>
      <w:r w:rsidR="00333911">
        <w:instrText>ion criteria for</w:instrText>
      </w:r>
      <w:r>
        <w:instrText xml:space="preserve">" </w:instrText>
      </w:r>
      <w:r>
        <w:fldChar w:fldCharType="end"/>
      </w:r>
      <w:r w:rsidR="00380B84">
        <w:t xml:space="preserve">If the Case Type is </w:t>
      </w:r>
      <w:r w:rsidR="00380B84">
        <w:rPr>
          <w:rStyle w:val="Strong"/>
        </w:rPr>
        <w:t>Matching Prior</w:t>
      </w:r>
      <w:r w:rsidR="00380B84">
        <w:t>, use the Prior</w:t>
      </w:r>
      <w:r w:rsidR="00380B84">
        <w:t xml:space="preserve"> </w:t>
      </w:r>
      <w:r w:rsidR="00380B84">
        <w:t>Attrib</w:t>
      </w:r>
      <w:r w:rsidR="00380B84">
        <w:t>u</w:t>
      </w:r>
      <w:r w:rsidR="00380B84">
        <w:t>te area to specify selection criteria for prior exams (details</w:t>
      </w:r>
      <w:r w:rsidR="00BF0642">
        <w:t xml:space="preserve"> on page </w:t>
      </w:r>
      <w:r w:rsidR="00BF0642">
        <w:fldChar w:fldCharType="begin"/>
      </w:r>
      <w:r w:rsidR="00BF0642">
        <w:instrText xml:space="preserve"> PAGEREF _Ref148929028 \h </w:instrText>
      </w:r>
      <w:r w:rsidR="00BF0642">
        <w:fldChar w:fldCharType="separate"/>
      </w:r>
      <w:ins w:id="2733" w:author="Andersen, Charles W.  (ManTech)" w:date="2019-12-10T15:26:00Z">
        <w:r w:rsidR="00380255">
          <w:rPr>
            <w:noProof/>
          </w:rPr>
          <w:t>156</w:t>
        </w:r>
      </w:ins>
      <w:del w:id="2734" w:author="Andersen, Charles W.  (ManTech)" w:date="2019-12-10T15:26:00Z">
        <w:r w:rsidR="00B77F99" w:rsidDel="00380255">
          <w:rPr>
            <w:noProof/>
          </w:rPr>
          <w:delText>4</w:delText>
        </w:r>
      </w:del>
      <w:r w:rsidR="00BF0642">
        <w:fldChar w:fldCharType="end"/>
      </w:r>
      <w:r w:rsidR="00380B84">
        <w:t>).</w:t>
      </w:r>
      <w:bookmarkStart w:id="2735" w:name="_WWID10004868"/>
    </w:p>
    <w:bookmarkEnd w:id="2735"/>
    <w:p w:rsidR="00380B84" w:rsidRDefault="00CD3D57" w:rsidP="006F68A8">
      <w:pPr>
        <w:pStyle w:val="aNorm"/>
        <w:numPr>
          <w:ilvl w:val="1"/>
          <w:numId w:val="125"/>
        </w:numPr>
      </w:pPr>
      <w:r>
        <w:fldChar w:fldCharType="begin"/>
      </w:r>
      <w:r>
        <w:instrText xml:space="preserve"> xe "other related exams: </w:instrText>
      </w:r>
      <w:r w:rsidR="00333911">
        <w:instrText>defining selection criteria for</w:instrText>
      </w:r>
      <w:r>
        <w:instrText xml:space="preserve">" </w:instrText>
      </w:r>
      <w:r>
        <w:fldChar w:fldCharType="end"/>
      </w:r>
      <w:r w:rsidR="00380B84">
        <w:t xml:space="preserve">If the Case Type is </w:t>
      </w:r>
      <w:r w:rsidR="00380B84">
        <w:rPr>
          <w:rStyle w:val="Strong"/>
        </w:rPr>
        <w:t>Other Related Cases</w:t>
      </w:r>
      <w:r w:rsidR="00380B84">
        <w:t>, use the Att</w:t>
      </w:r>
      <w:r w:rsidR="00380B84">
        <w:t>r</w:t>
      </w:r>
      <w:r w:rsidR="00380B84">
        <w:t>ibute area to specify selection criteria for additional cases (details</w:t>
      </w:r>
      <w:r w:rsidR="00BF0642">
        <w:t xml:space="preserve"> on page </w:t>
      </w:r>
      <w:r w:rsidR="00BF0642">
        <w:fldChar w:fldCharType="begin"/>
      </w:r>
      <w:r w:rsidR="00BF0642">
        <w:instrText xml:space="preserve"> PAGEREF _Ref148924459 \h </w:instrText>
      </w:r>
      <w:r w:rsidR="00BF0642">
        <w:fldChar w:fldCharType="separate"/>
      </w:r>
      <w:ins w:id="2736" w:author="Andersen, Charles W.  (ManTech)" w:date="2019-12-10T15:26:00Z">
        <w:r w:rsidR="00380255">
          <w:rPr>
            <w:noProof/>
          </w:rPr>
          <w:t>157</w:t>
        </w:r>
      </w:ins>
      <w:del w:id="2737" w:author="Andersen, Charles W.  (ManTech)" w:date="2019-12-10T15:26:00Z">
        <w:r w:rsidR="00B77F99" w:rsidDel="00380255">
          <w:rPr>
            <w:noProof/>
          </w:rPr>
          <w:delText>4</w:delText>
        </w:r>
      </w:del>
      <w:r w:rsidR="00BF0642">
        <w:fldChar w:fldCharType="end"/>
      </w:r>
      <w:r w:rsidR="00380B84">
        <w:t>).</w:t>
      </w:r>
      <w:bookmarkStart w:id="2738" w:name="_WWID10004890"/>
    </w:p>
    <w:bookmarkEnd w:id="2738"/>
    <w:p w:rsidR="00380B84" w:rsidRDefault="00380B84" w:rsidP="006F68A8">
      <w:pPr>
        <w:pStyle w:val="aNorm"/>
        <w:numPr>
          <w:ilvl w:val="0"/>
          <w:numId w:val="125"/>
        </w:numPr>
      </w:pPr>
      <w:r>
        <w:t xml:space="preserve">Click </w:t>
      </w:r>
      <w:r>
        <w:rPr>
          <w:rStyle w:val="Strong"/>
        </w:rPr>
        <w:t>Save Case Info</w:t>
      </w:r>
      <w:r>
        <w:t xml:space="preserve">. This indicates that you finished setting parameters </w:t>
      </w:r>
      <w:r w:rsidR="00080DE5">
        <w:t xml:space="preserve">for </w:t>
      </w:r>
      <w:r>
        <w:t xml:space="preserve">exams </w:t>
      </w:r>
      <w:r w:rsidR="00080DE5">
        <w:t xml:space="preserve">of </w:t>
      </w:r>
      <w:r>
        <w:t>the active Case Type.</w:t>
      </w:r>
      <w:bookmarkStart w:id="2739" w:name="_WWID10004845"/>
    </w:p>
    <w:p w:rsidR="00380B84" w:rsidRDefault="00380B84" w:rsidP="006F68A8">
      <w:pPr>
        <w:pStyle w:val="aNorm"/>
        <w:numPr>
          <w:ilvl w:val="0"/>
          <w:numId w:val="125"/>
        </w:numPr>
      </w:pPr>
      <w:bookmarkStart w:id="2740" w:name="_Ref148761871"/>
      <w:r>
        <w:t>The Viewport Info tab will display automatically. It will reflect the display settings and attributes for the images in the selected viewport.</w:t>
      </w:r>
      <w:bookmarkStart w:id="2741" w:name="_WWID10004849"/>
      <w:bookmarkEnd w:id="2740"/>
    </w:p>
    <w:p w:rsidR="00380B84" w:rsidRDefault="00380B84" w:rsidP="006F68A8">
      <w:pPr>
        <w:pStyle w:val="aNorm"/>
        <w:numPr>
          <w:ilvl w:val="1"/>
          <w:numId w:val="125"/>
        </w:numPr>
      </w:pPr>
      <w:bookmarkStart w:id="2742" w:name="_WWID10004847"/>
      <w:bookmarkEnd w:id="2741"/>
      <w:r>
        <w:t>Use the Pixel Processing area near the bottom of the tab to set or change display attributes, or to select an image preset</w:t>
      </w:r>
      <w:r>
        <w:t xml:space="preserve"> (details</w:t>
      </w:r>
      <w:r w:rsidR="00BF0642">
        <w:t xml:space="preserve"> on page </w:t>
      </w:r>
      <w:r w:rsidR="00BF0642">
        <w:fldChar w:fldCharType="begin"/>
      </w:r>
      <w:r w:rsidR="00BF0642">
        <w:instrText xml:space="preserve"> PAGEREF _Ref149636850 \h </w:instrText>
      </w:r>
      <w:r w:rsidR="00BF0642">
        <w:fldChar w:fldCharType="separate"/>
      </w:r>
      <w:ins w:id="2743" w:author="Andersen, Charles W.  (ManTech)" w:date="2019-12-10T15:26:00Z">
        <w:r w:rsidR="00380255">
          <w:rPr>
            <w:noProof/>
          </w:rPr>
          <w:t>167</w:t>
        </w:r>
      </w:ins>
      <w:del w:id="2744" w:author="Andersen, Charles W.  (ManTech)" w:date="2019-12-10T15:26:00Z">
        <w:r w:rsidR="00B77F99" w:rsidDel="00380255">
          <w:rPr>
            <w:noProof/>
          </w:rPr>
          <w:delText>4</w:delText>
        </w:r>
      </w:del>
      <w:r w:rsidR="00BF0642">
        <w:fldChar w:fldCharType="end"/>
      </w:r>
      <w:r>
        <w:t>).</w:t>
      </w:r>
    </w:p>
    <w:p w:rsidR="00380B84" w:rsidRDefault="00380B84" w:rsidP="006F68A8">
      <w:pPr>
        <w:pStyle w:val="aNorm"/>
        <w:numPr>
          <w:ilvl w:val="1"/>
          <w:numId w:val="125"/>
        </w:numPr>
      </w:pPr>
      <w:r>
        <w:t xml:space="preserve">If you </w:t>
      </w:r>
      <w:r w:rsidR="00080DE5">
        <w:t xml:space="preserve">are </w:t>
      </w:r>
      <w:r>
        <w:t>using explicit viewport mapping, use the Specify attributes... list to define which images should be included in the viewport</w:t>
      </w:r>
      <w:bookmarkStart w:id="2745" w:name="_WWID10004850"/>
      <w:r>
        <w:t xml:space="preserve"> (details</w:t>
      </w:r>
      <w:r w:rsidR="00BF0642">
        <w:t xml:space="preserve"> on page </w:t>
      </w:r>
      <w:r w:rsidR="00BF0642">
        <w:fldChar w:fldCharType="begin"/>
      </w:r>
      <w:r w:rsidR="00BF0642">
        <w:instrText xml:space="preserve"> PAGEREF _Ref150761455 \h </w:instrText>
      </w:r>
      <w:r w:rsidR="00BF0642">
        <w:fldChar w:fldCharType="separate"/>
      </w:r>
      <w:ins w:id="2746" w:author="Andersen, Charles W.  (ManTech)" w:date="2019-12-10T15:26:00Z">
        <w:r w:rsidR="00380255">
          <w:rPr>
            <w:noProof/>
          </w:rPr>
          <w:t>164</w:t>
        </w:r>
      </w:ins>
      <w:del w:id="2747" w:author="Andersen, Charles W.  (ManTech)" w:date="2019-12-10T15:26:00Z">
        <w:r w:rsidR="00B77F99" w:rsidDel="00380255">
          <w:rPr>
            <w:noProof/>
          </w:rPr>
          <w:delText>4</w:delText>
        </w:r>
      </w:del>
      <w:r w:rsidR="00BF0642">
        <w:fldChar w:fldCharType="end"/>
      </w:r>
      <w:r>
        <w:t>).</w:t>
      </w:r>
    </w:p>
    <w:p w:rsidR="00380B84" w:rsidRDefault="00380B84" w:rsidP="006F68A8">
      <w:pPr>
        <w:pStyle w:val="aNorm"/>
        <w:numPr>
          <w:ilvl w:val="1"/>
          <w:numId w:val="125"/>
        </w:numPr>
      </w:pPr>
      <w:r>
        <w:t>If the selected viewport contains cloned images, use the Clone/Placeholder controls to indicate if the</w:t>
      </w:r>
      <w:r w:rsidR="00080DE5">
        <w:t xml:space="preserve"> images</w:t>
      </w:r>
      <w:r>
        <w:t xml:space="preserve"> </w:t>
      </w:r>
      <w:r w:rsidR="00080DE5">
        <w:t xml:space="preserve">are </w:t>
      </w:r>
      <w:r>
        <w:t>actual clone</w:t>
      </w:r>
      <w:r w:rsidR="00347283">
        <w:t>s</w:t>
      </w:r>
      <w:r>
        <w:t>, or if the</w:t>
      </w:r>
      <w:r w:rsidR="00080DE5">
        <w:t xml:space="preserve">y </w:t>
      </w:r>
      <w:r w:rsidR="00347283">
        <w:t xml:space="preserve">are </w:t>
      </w:r>
      <w:r>
        <w:t xml:space="preserve">being used to reserve a space for an additional unique series </w:t>
      </w:r>
      <w:bookmarkStart w:id="2748" w:name="_WWID10004851"/>
      <w:r>
        <w:t xml:space="preserve">(details </w:t>
      </w:r>
      <w:r w:rsidR="005F64E1">
        <w:t xml:space="preserve">on page </w:t>
      </w:r>
      <w:r w:rsidR="005F64E1">
        <w:fldChar w:fldCharType="begin"/>
      </w:r>
      <w:r w:rsidR="005F64E1">
        <w:instrText xml:space="preserve"> PAGEREF _Ref150761460 \h </w:instrText>
      </w:r>
      <w:r w:rsidR="005F64E1">
        <w:fldChar w:fldCharType="separate"/>
      </w:r>
      <w:ins w:id="2749" w:author="Andersen, Charles W.  (ManTech)" w:date="2019-12-10T15:26:00Z">
        <w:r w:rsidR="00380255">
          <w:rPr>
            <w:noProof/>
          </w:rPr>
          <w:t>163</w:t>
        </w:r>
      </w:ins>
      <w:del w:id="2750" w:author="Andersen, Charles W.  (ManTech)" w:date="2019-12-10T15:26:00Z">
        <w:r w:rsidR="00B77F99" w:rsidDel="00380255">
          <w:rPr>
            <w:noProof/>
          </w:rPr>
          <w:delText>4</w:delText>
        </w:r>
      </w:del>
      <w:r w:rsidR="005F64E1">
        <w:fldChar w:fldCharType="end"/>
      </w:r>
      <w:r>
        <w:t>).</w:t>
      </w:r>
    </w:p>
    <w:bookmarkEnd w:id="2742"/>
    <w:bookmarkEnd w:id="2745"/>
    <w:bookmarkEnd w:id="2748"/>
    <w:p w:rsidR="00380B84" w:rsidRDefault="00380B84" w:rsidP="006F68A8">
      <w:pPr>
        <w:pStyle w:val="aNorm"/>
        <w:numPr>
          <w:ilvl w:val="0"/>
          <w:numId w:val="125"/>
        </w:numPr>
      </w:pPr>
      <w:r>
        <w:t>Optionally, use the More Viewport Info tab to set additional display settings for the selected viewport</w:t>
      </w:r>
      <w:bookmarkStart w:id="2751" w:name="_WWID10004848"/>
      <w:r>
        <w:t xml:space="preserve"> ( details</w:t>
      </w:r>
      <w:r w:rsidR="008306CA">
        <w:t xml:space="preserve"> on page </w:t>
      </w:r>
      <w:r w:rsidR="008306CA">
        <w:fldChar w:fldCharType="begin"/>
      </w:r>
      <w:r w:rsidR="008306CA">
        <w:instrText xml:space="preserve"> PAGEREF _Ref148930507 \h </w:instrText>
      </w:r>
      <w:r w:rsidR="008306CA">
        <w:fldChar w:fldCharType="separate"/>
      </w:r>
      <w:ins w:id="2752" w:author="Andersen, Charles W.  (ManTech)" w:date="2019-12-10T15:26:00Z">
        <w:r w:rsidR="00380255">
          <w:rPr>
            <w:noProof/>
          </w:rPr>
          <w:t>159</w:t>
        </w:r>
      </w:ins>
      <w:del w:id="2753" w:author="Andersen, Charles W.  (ManTech)" w:date="2019-12-10T15:26:00Z">
        <w:r w:rsidR="00B77F99" w:rsidDel="00380255">
          <w:rPr>
            <w:noProof/>
          </w:rPr>
          <w:delText>4</w:delText>
        </w:r>
      </w:del>
      <w:r w:rsidR="008306CA">
        <w:fldChar w:fldCharType="end"/>
      </w:r>
      <w:r>
        <w:t>).</w:t>
      </w:r>
    </w:p>
    <w:p w:rsidR="00380B84" w:rsidRDefault="00380B84" w:rsidP="006F68A8">
      <w:pPr>
        <w:pStyle w:val="aNorm"/>
        <w:numPr>
          <w:ilvl w:val="0"/>
          <w:numId w:val="125"/>
        </w:numPr>
      </w:pPr>
      <w:bookmarkStart w:id="2754" w:name="_Ref148761872"/>
      <w:r>
        <w:t xml:space="preserve">When you </w:t>
      </w:r>
      <w:r w:rsidR="00F42A1E">
        <w:t>have finished</w:t>
      </w:r>
      <w:r>
        <w:t xml:space="preserve">, click </w:t>
      </w:r>
      <w:r>
        <w:rPr>
          <w:rStyle w:val="Strong"/>
        </w:rPr>
        <w:t>Save Viewport Info</w:t>
      </w:r>
      <w:r>
        <w:t>.</w:t>
      </w:r>
      <w:r w:rsidR="00347283">
        <w:t xml:space="preserve"> </w:t>
      </w:r>
      <w:r>
        <w:t xml:space="preserve">If it is enabled, click the </w:t>
      </w:r>
      <w:r>
        <w:rPr>
          <w:rStyle w:val="Strong"/>
        </w:rPr>
        <w:t>Next</w:t>
      </w:r>
      <w:r>
        <w:t xml:space="preserve"> button as well.</w:t>
      </w:r>
      <w:bookmarkStart w:id="2755" w:name="_WWID10005409"/>
    </w:p>
    <w:bookmarkEnd w:id="2754"/>
    <w:bookmarkEnd w:id="2755"/>
    <w:p w:rsidR="00380B84" w:rsidRDefault="00380B84" w:rsidP="006F68A8">
      <w:pPr>
        <w:pStyle w:val="aNorm"/>
        <w:keepNext/>
        <w:numPr>
          <w:ilvl w:val="0"/>
          <w:numId w:val="125"/>
        </w:numPr>
      </w:pPr>
      <w:r>
        <w:t>Depending on where you are in the definition process, do one of the following:</w:t>
      </w:r>
      <w:bookmarkStart w:id="2756" w:name="_WWID10005410"/>
    </w:p>
    <w:bookmarkEnd w:id="2756"/>
    <w:p w:rsidR="00380B84" w:rsidRDefault="00380B84" w:rsidP="006F68A8">
      <w:pPr>
        <w:pStyle w:val="aNorm"/>
        <w:numPr>
          <w:ilvl w:val="1"/>
          <w:numId w:val="125"/>
        </w:numPr>
      </w:pPr>
      <w:r>
        <w:t xml:space="preserve">If you are creating a staged hanging protocol, click </w:t>
      </w:r>
      <w:r>
        <w:rPr>
          <w:rStyle w:val="Strong"/>
        </w:rPr>
        <w:t>Next Stage</w:t>
      </w:r>
      <w:r>
        <w:t xml:space="preserve">. See step </w:t>
      </w:r>
      <w:r>
        <w:fldChar w:fldCharType="begin" w:fldLock="1"/>
      </w:r>
      <w:r>
        <w:instrText xml:space="preserve"> REF _Ref148765426 \r \h </w:instrText>
      </w:r>
      <w:r w:rsidR="00C06D4C">
        <w:instrText xml:space="preserve"> \* MERGEFORMAT </w:instrText>
      </w:r>
      <w:r>
        <w:fldChar w:fldCharType="separate"/>
      </w:r>
      <w:r w:rsidR="0093607B">
        <w:t>12</w:t>
      </w:r>
      <w:r>
        <w:fldChar w:fldCharType="end"/>
      </w:r>
      <w:r>
        <w:t>.</w:t>
      </w:r>
      <w:bookmarkStart w:id="2757" w:name="_WWID10005091"/>
    </w:p>
    <w:bookmarkEnd w:id="2757"/>
    <w:p w:rsidR="00380B84" w:rsidRDefault="00380B84" w:rsidP="006F68A8">
      <w:pPr>
        <w:pStyle w:val="aNorm"/>
        <w:numPr>
          <w:ilvl w:val="1"/>
          <w:numId w:val="125"/>
        </w:numPr>
      </w:pPr>
      <w:r>
        <w:t xml:space="preserve">If you </w:t>
      </w:r>
      <w:r w:rsidR="00F42A1E">
        <w:t>have finished</w:t>
      </w:r>
      <w:r>
        <w:t xml:space="preserve"> creating this hanging protocol, click </w:t>
      </w:r>
      <w:r>
        <w:rPr>
          <w:rStyle w:val="Strong"/>
        </w:rPr>
        <w:t>Save HP</w:t>
      </w:r>
      <w:r>
        <w:t>.</w:t>
      </w:r>
      <w:bookmarkStart w:id="2758" w:name="_WWID10005411"/>
    </w:p>
    <w:bookmarkEnd w:id="2758"/>
    <w:p w:rsidR="00380B84" w:rsidRDefault="00380B84" w:rsidP="006F68A8">
      <w:pPr>
        <w:pStyle w:val="aNorm"/>
        <w:numPr>
          <w:ilvl w:val="1"/>
          <w:numId w:val="125"/>
        </w:numPr>
      </w:pPr>
      <w:r>
        <w:t>If the Viewport Info tab remains visible, the newly selected viewport contains images from the same exam.</w:t>
      </w:r>
      <w:r w:rsidR="00347283">
        <w:t xml:space="preserve"> </w:t>
      </w:r>
      <w:r>
        <w:t xml:space="preserve">Repeat steps </w:t>
      </w:r>
      <w:r>
        <w:fldChar w:fldCharType="begin" w:fldLock="1"/>
      </w:r>
      <w:r>
        <w:instrText xml:space="preserve"> REF _Ref148761871 \r \h </w:instrText>
      </w:r>
      <w:r w:rsidR="00C06D4C">
        <w:instrText xml:space="preserve"> \* MERGEFORMAT </w:instrText>
      </w:r>
      <w:r>
        <w:fldChar w:fldCharType="separate"/>
      </w:r>
      <w:r w:rsidR="0093607B">
        <w:t>8</w:t>
      </w:r>
      <w:r>
        <w:fldChar w:fldCharType="end"/>
      </w:r>
      <w:r>
        <w:t xml:space="preserve"> through </w:t>
      </w:r>
      <w:r>
        <w:fldChar w:fldCharType="begin" w:fldLock="1"/>
      </w:r>
      <w:r>
        <w:instrText xml:space="preserve"> REF _Ref148761872 \r \h </w:instrText>
      </w:r>
      <w:r w:rsidR="00C06D4C">
        <w:instrText xml:space="preserve"> \* MERGEFORMAT </w:instrText>
      </w:r>
      <w:r>
        <w:fldChar w:fldCharType="separate"/>
      </w:r>
      <w:r w:rsidR="0093607B">
        <w:t>10</w:t>
      </w:r>
      <w:r>
        <w:fldChar w:fldCharType="end"/>
      </w:r>
      <w:r>
        <w:t>.</w:t>
      </w:r>
      <w:bookmarkStart w:id="2759" w:name="_WWID10004867"/>
    </w:p>
    <w:bookmarkEnd w:id="2759"/>
    <w:p w:rsidR="00380B84" w:rsidRDefault="00380B84" w:rsidP="006F68A8">
      <w:pPr>
        <w:pStyle w:val="aNorm"/>
        <w:numPr>
          <w:ilvl w:val="1"/>
          <w:numId w:val="125"/>
        </w:numPr>
      </w:pPr>
      <w:r>
        <w:t xml:space="preserve">If the Case Info tab displays, the newly selected viewport contains images from a different exam. Repeat steps </w:t>
      </w:r>
      <w:r>
        <w:fldChar w:fldCharType="begin" w:fldLock="1"/>
      </w:r>
      <w:r>
        <w:instrText xml:space="preserve"> REF _Ref148764728 \r \h </w:instrText>
      </w:r>
      <w:r w:rsidR="00C06D4C">
        <w:instrText xml:space="preserve"> \* MERGEFORMAT </w:instrText>
      </w:r>
      <w:r>
        <w:fldChar w:fldCharType="separate"/>
      </w:r>
      <w:r w:rsidR="0093607B">
        <w:t>6</w:t>
      </w:r>
      <w:r>
        <w:fldChar w:fldCharType="end"/>
      </w:r>
      <w:r>
        <w:t xml:space="preserve"> through </w:t>
      </w:r>
      <w:r>
        <w:fldChar w:fldCharType="begin" w:fldLock="1"/>
      </w:r>
      <w:r>
        <w:instrText xml:space="preserve"> REF _Ref148761872 \r \h </w:instrText>
      </w:r>
      <w:r w:rsidR="00C06D4C">
        <w:instrText xml:space="preserve"> \* MERGEFORMAT </w:instrText>
      </w:r>
      <w:r>
        <w:fldChar w:fldCharType="separate"/>
      </w:r>
      <w:r w:rsidR="0093607B">
        <w:t>10</w:t>
      </w:r>
      <w:r>
        <w:fldChar w:fldCharType="end"/>
      </w:r>
      <w:r>
        <w:t>.</w:t>
      </w:r>
      <w:bookmarkStart w:id="2760" w:name="_WWID10005412"/>
    </w:p>
    <w:p w:rsidR="00380B84" w:rsidRDefault="00380B84" w:rsidP="006F68A8">
      <w:pPr>
        <w:pStyle w:val="aNorm"/>
        <w:numPr>
          <w:ilvl w:val="0"/>
          <w:numId w:val="125"/>
        </w:numPr>
      </w:pPr>
      <w:bookmarkStart w:id="2761" w:name="_Ref148765426"/>
      <w:bookmarkEnd w:id="2760"/>
      <w:r>
        <w:rPr>
          <w:rStyle w:val="Emphasis"/>
        </w:rPr>
        <w:t>Staged hanging protocols only:</w:t>
      </w:r>
      <w:r>
        <w:t xml:space="preserve"> After clicking </w:t>
      </w:r>
      <w:r>
        <w:rPr>
          <w:rStyle w:val="Strong"/>
        </w:rPr>
        <w:t>Next Stage</w:t>
      </w:r>
      <w:r>
        <w:t>, the Define Hanging protocol dialog will temporarily disappear.</w:t>
      </w:r>
      <w:r w:rsidR="00347283">
        <w:t xml:space="preserve"> </w:t>
      </w:r>
      <w:r>
        <w:t>Do the following:</w:t>
      </w:r>
      <w:bookmarkStart w:id="2762" w:name="_WWID10005413"/>
    </w:p>
    <w:bookmarkEnd w:id="2762"/>
    <w:p w:rsidR="00380B84" w:rsidRDefault="00380B84">
      <w:pPr>
        <w:pStyle w:val="aNorm2"/>
      </w:pPr>
      <w:r>
        <w:rPr>
          <w:rStyle w:val="bLeadin"/>
        </w:rPr>
        <w:t xml:space="preserve">Note  </w:t>
      </w:r>
      <w:r>
        <w:t xml:space="preserve">Do not click buttons in the Multi-Stage HP... dialog until you </w:t>
      </w:r>
      <w:r w:rsidR="00F42A1E">
        <w:t>have finished</w:t>
      </w:r>
      <w:r>
        <w:t xml:space="preserve"> </w:t>
      </w:r>
      <w:r w:rsidR="00347283">
        <w:t xml:space="preserve">arranging </w:t>
      </w:r>
      <w:r>
        <w:t>the new stage.</w:t>
      </w:r>
      <w:bookmarkStart w:id="2763" w:name="_WWID10005093"/>
    </w:p>
    <w:bookmarkEnd w:id="2763"/>
    <w:p w:rsidR="00380B84" w:rsidRDefault="00380B84" w:rsidP="006F68A8">
      <w:pPr>
        <w:pStyle w:val="aNorm"/>
        <w:numPr>
          <w:ilvl w:val="1"/>
          <w:numId w:val="125"/>
        </w:numPr>
      </w:pPr>
      <w:r>
        <w:t>In the Viewer window, re-arrange your existing exams to model the next stage (additional exams cannot be opened).</w:t>
      </w:r>
      <w:bookmarkStart w:id="2764" w:name="_WWID10005414"/>
    </w:p>
    <w:bookmarkEnd w:id="2764"/>
    <w:p w:rsidR="00380B84" w:rsidRDefault="00380B84" w:rsidP="006F68A8">
      <w:pPr>
        <w:pStyle w:val="aNorm"/>
        <w:numPr>
          <w:ilvl w:val="1"/>
          <w:numId w:val="125"/>
        </w:numPr>
      </w:pPr>
      <w:r>
        <w:t xml:space="preserve">If this is not your last stage, click </w:t>
      </w:r>
      <w:r>
        <w:rPr>
          <w:rStyle w:val="Strong"/>
        </w:rPr>
        <w:t>Next Stage</w:t>
      </w:r>
      <w:r>
        <w:t>.</w:t>
      </w:r>
      <w:r w:rsidR="00347283">
        <w:t xml:space="preserve"> </w:t>
      </w:r>
      <w:r>
        <w:t xml:space="preserve">Then repeat steps </w:t>
      </w:r>
      <w:r>
        <w:fldChar w:fldCharType="begin" w:fldLock="1"/>
      </w:r>
      <w:r>
        <w:instrText xml:space="preserve"> REF _Ref148761871 \r \h </w:instrText>
      </w:r>
      <w:r w:rsidR="00C06D4C">
        <w:instrText xml:space="preserve"> \* MERGEFORMAT </w:instrText>
      </w:r>
      <w:r>
        <w:fldChar w:fldCharType="separate"/>
      </w:r>
      <w:r w:rsidR="0093607B">
        <w:t>8</w:t>
      </w:r>
      <w:r>
        <w:fldChar w:fldCharType="end"/>
      </w:r>
      <w:r>
        <w:t xml:space="preserve"> through </w:t>
      </w:r>
      <w:r>
        <w:fldChar w:fldCharType="begin" w:fldLock="1"/>
      </w:r>
      <w:r>
        <w:instrText xml:space="preserve"> REF _Ref148761872 \r \h </w:instrText>
      </w:r>
      <w:r w:rsidR="00C06D4C">
        <w:instrText xml:space="preserve"> \* MERGEFORMAT </w:instrText>
      </w:r>
      <w:r>
        <w:fldChar w:fldCharType="separate"/>
      </w:r>
      <w:r w:rsidR="0093607B">
        <w:t>10</w:t>
      </w:r>
      <w:r>
        <w:fldChar w:fldCharType="end"/>
      </w:r>
      <w:r>
        <w:t>.</w:t>
      </w:r>
      <w:bookmarkStart w:id="2765" w:name="_WWID10004927"/>
    </w:p>
    <w:bookmarkEnd w:id="2765"/>
    <w:p w:rsidR="00380B84" w:rsidRDefault="00380B84" w:rsidP="006F68A8">
      <w:pPr>
        <w:pStyle w:val="aNorm"/>
        <w:numPr>
          <w:ilvl w:val="1"/>
          <w:numId w:val="125"/>
        </w:numPr>
      </w:pPr>
      <w:r>
        <w:t xml:space="preserve">If this is your last stage, click </w:t>
      </w:r>
      <w:r>
        <w:rPr>
          <w:rStyle w:val="Strong"/>
        </w:rPr>
        <w:t xml:space="preserve">Save HP </w:t>
      </w:r>
      <w:r>
        <w:t>in the Multi-Stage HP... dialog.</w:t>
      </w:r>
      <w:bookmarkStart w:id="2766" w:name="_WWID10005415"/>
    </w:p>
    <w:bookmarkEnd w:id="2751"/>
    <w:bookmarkEnd w:id="2761"/>
    <w:bookmarkEnd w:id="2766"/>
    <w:p w:rsidR="00380B84" w:rsidRDefault="00380B84">
      <w:pPr>
        <w:pStyle w:val="aNorm2"/>
      </w:pPr>
      <w:r>
        <w:rPr>
          <w:rStyle w:val="bLeadin"/>
        </w:rPr>
        <w:t xml:space="preserve">Tip  </w:t>
      </w:r>
      <w:r>
        <w:t>For detailed steps that explain how to create a ba</w:t>
      </w:r>
      <w:r w:rsidR="00080DE5">
        <w:t>sic staged hanging protocol, refer to the</w:t>
      </w:r>
      <w:r w:rsidR="00347283">
        <w:t xml:space="preserve"> </w:t>
      </w:r>
      <w:r w:rsidR="00080DE5">
        <w:rPr>
          <w:rStyle w:val="bLinkRef"/>
        </w:rPr>
        <w:fldChar w:fldCharType="begin" w:fldLock="1"/>
      </w:r>
      <w:r w:rsidR="00080DE5">
        <w:rPr>
          <w:rStyle w:val="bLinkRef"/>
        </w:rPr>
        <w:instrText xml:space="preserve"> REF _Ref151267292 \h </w:instrText>
      </w:r>
      <w:r w:rsidR="00080DE5">
        <w:rPr>
          <w:rStyle w:val="bLinkRef"/>
        </w:rPr>
      </w:r>
      <w:r w:rsidR="00080DE5">
        <w:rPr>
          <w:rStyle w:val="bLinkRef"/>
        </w:rPr>
        <w:instrText xml:space="preserve"> \* MERGEFORMAT </w:instrText>
      </w:r>
      <w:r w:rsidR="00080DE5">
        <w:rPr>
          <w:rStyle w:val="bLinkRef"/>
        </w:rPr>
        <w:fldChar w:fldCharType="separate"/>
      </w:r>
      <w:r w:rsidR="0093607B">
        <w:rPr>
          <w:rStyle w:val="bLinkRef"/>
        </w:rPr>
        <w:t>Hanging Protocol Cookbook</w:t>
      </w:r>
      <w:r w:rsidR="00080DE5">
        <w:rPr>
          <w:rStyle w:val="bLinkRef"/>
        </w:rPr>
        <w:fldChar w:fldCharType="end"/>
      </w:r>
      <w:r w:rsidR="008306CA">
        <w:t xml:space="preserve"> on page </w:t>
      </w:r>
      <w:r w:rsidR="008306CA">
        <w:fldChar w:fldCharType="begin"/>
      </w:r>
      <w:r w:rsidR="008306CA">
        <w:instrText xml:space="preserve"> PAGEREF _Ref151267292 \h </w:instrText>
      </w:r>
      <w:r w:rsidR="008306CA">
        <w:fldChar w:fldCharType="separate"/>
      </w:r>
      <w:ins w:id="2767" w:author="Andersen, Charles W.  (ManTech)" w:date="2019-12-10T15:26:00Z">
        <w:r w:rsidR="00380255">
          <w:rPr>
            <w:noProof/>
          </w:rPr>
          <w:t>170</w:t>
        </w:r>
      </w:ins>
      <w:del w:id="2768" w:author="Andersen, Charles W.  (ManTech)" w:date="2019-12-10T15:26:00Z">
        <w:r w:rsidR="00B77F99" w:rsidDel="00380255">
          <w:rPr>
            <w:noProof/>
          </w:rPr>
          <w:delText>4</w:delText>
        </w:r>
      </w:del>
      <w:r w:rsidR="008306CA">
        <w:fldChar w:fldCharType="end"/>
      </w:r>
      <w:r>
        <w:t>.</w:t>
      </w:r>
      <w:bookmarkStart w:id="2769" w:name="_WWID10004866"/>
    </w:p>
    <w:bookmarkEnd w:id="2769"/>
    <w:p w:rsidR="00380B84" w:rsidRDefault="00380B84" w:rsidP="006F68A8">
      <w:pPr>
        <w:pStyle w:val="aNorm"/>
        <w:numPr>
          <w:ilvl w:val="0"/>
          <w:numId w:val="125"/>
        </w:numPr>
      </w:pPr>
      <w:r>
        <w:t>Close the exams that were used to model the hanging protocol.</w:t>
      </w:r>
      <w:bookmarkStart w:id="2770" w:name="_WWID10005090"/>
    </w:p>
    <w:p w:rsidR="00380B84" w:rsidRDefault="00080DE5" w:rsidP="006F68A8">
      <w:pPr>
        <w:pStyle w:val="aNorm"/>
        <w:numPr>
          <w:ilvl w:val="0"/>
          <w:numId w:val="125"/>
        </w:numPr>
      </w:pPr>
      <w:r>
        <w:t>Reopen the current exam</w:t>
      </w:r>
      <w:r w:rsidR="00380B84">
        <w:t xml:space="preserve"> to verify that the new hanging protocol is automatically selected </w:t>
      </w:r>
      <w:r w:rsidR="00347283">
        <w:t xml:space="preserve">and that </w:t>
      </w:r>
      <w:r w:rsidR="00380B84">
        <w:t>images are arranged as expected.</w:t>
      </w:r>
      <w:bookmarkStart w:id="2771" w:name="_WWID10006600"/>
    </w:p>
    <w:p w:rsidR="00EF38E4" w:rsidRDefault="00EF38E4">
      <w:pPr>
        <w:pStyle w:val="Heading2"/>
      </w:pPr>
      <w:bookmarkStart w:id="2772" w:name="_Ref168806519"/>
      <w:bookmarkStart w:id="2773" w:name="_Toc508192082"/>
      <w:r>
        <w:t>Working with Hanging Protocols</w:t>
      </w:r>
      <w:bookmarkStart w:id="2774" w:name="_WWID10007306"/>
      <w:bookmarkEnd w:id="2772"/>
      <w:bookmarkEnd w:id="2773"/>
    </w:p>
    <w:bookmarkEnd w:id="2774"/>
    <w:p w:rsidR="00EF38E4" w:rsidRDefault="00EF38E4" w:rsidP="0097302D">
      <w:pPr>
        <w:pStyle w:val="aNormSnug"/>
        <w:keepNext/>
      </w:pPr>
      <w:r>
        <w:t>The following sections cover:</w:t>
      </w:r>
      <w:bookmarkStart w:id="2775" w:name="_WWID10006716"/>
    </w:p>
    <w:bookmarkEnd w:id="2775"/>
    <w:p w:rsidR="00EF38E4" w:rsidRDefault="00EF38E4" w:rsidP="006F68A8">
      <w:pPr>
        <w:pStyle w:val="aNormSnug"/>
        <w:numPr>
          <w:ilvl w:val="0"/>
          <w:numId w:val="30"/>
        </w:numPr>
      </w:pPr>
      <w:r>
        <w:fldChar w:fldCharType="begin" w:fldLock="1"/>
      </w:r>
      <w:r>
        <w:instrText xml:space="preserve"> REF _Ref157236611 \h </w:instrText>
      </w:r>
      <w:r>
        <w:instrText xml:space="preserve"> \* MERGEFORMAT </w:instrText>
      </w:r>
      <w:r>
        <w:fldChar w:fldCharType="separate"/>
      </w:r>
      <w:r w:rsidR="0093607B">
        <w:t>Using Default Hanging Protocols</w:t>
      </w:r>
      <w:r>
        <w:fldChar w:fldCharType="end"/>
      </w:r>
      <w:bookmarkStart w:id="2776" w:name="_WWID10007307"/>
    </w:p>
    <w:bookmarkEnd w:id="2776"/>
    <w:p w:rsidR="00EF38E4" w:rsidRDefault="00EF38E4" w:rsidP="006F68A8">
      <w:pPr>
        <w:pStyle w:val="aNormSnug"/>
        <w:numPr>
          <w:ilvl w:val="0"/>
          <w:numId w:val="30"/>
        </w:numPr>
      </w:pPr>
      <w:r>
        <w:fldChar w:fldCharType="begin" w:fldLock="1"/>
      </w:r>
      <w:r>
        <w:instrText xml:space="preserve"> REF _Ref157308564 \h </w:instrText>
      </w:r>
      <w:r>
        <w:instrText xml:space="preserve"> \* MERGEFORMAT </w:instrText>
      </w:r>
      <w:r>
        <w:fldChar w:fldCharType="separate"/>
      </w:r>
      <w:r w:rsidR="0093607B">
        <w:t>Expanding the Scope of Hanging Protocols</w:t>
      </w:r>
      <w:r>
        <w:fldChar w:fldCharType="end"/>
      </w:r>
      <w:bookmarkStart w:id="2777" w:name="_WWID10006698"/>
    </w:p>
    <w:bookmarkEnd w:id="2777"/>
    <w:p w:rsidR="00EF38E4" w:rsidRDefault="00EF38E4" w:rsidP="006F68A8">
      <w:pPr>
        <w:pStyle w:val="aNormSnug"/>
        <w:numPr>
          <w:ilvl w:val="0"/>
          <w:numId w:val="30"/>
        </w:numPr>
      </w:pPr>
      <w:r>
        <w:fldChar w:fldCharType="begin" w:fldLock="1"/>
      </w:r>
      <w:r>
        <w:instrText xml:space="preserve"> REF _Ref151352258 \h </w:instrText>
      </w:r>
      <w:r>
        <w:instrText xml:space="preserve"> \* MERGEFORMAT </w:instrText>
      </w:r>
      <w:r>
        <w:fldChar w:fldCharType="separate"/>
      </w:r>
      <w:r w:rsidR="0093607B">
        <w:t>Editing Hanging Protocols</w:t>
      </w:r>
      <w:r>
        <w:fldChar w:fldCharType="end"/>
      </w:r>
      <w:bookmarkStart w:id="2778" w:name="_WWID10006710"/>
    </w:p>
    <w:bookmarkEnd w:id="2778"/>
    <w:p w:rsidR="00EF38E4" w:rsidRDefault="00EF38E4" w:rsidP="006F68A8">
      <w:pPr>
        <w:pStyle w:val="aNormSnug"/>
        <w:numPr>
          <w:ilvl w:val="0"/>
          <w:numId w:val="30"/>
        </w:numPr>
      </w:pPr>
      <w:r>
        <w:fldChar w:fldCharType="begin" w:fldLock="1"/>
      </w:r>
      <w:r>
        <w:instrText xml:space="preserve"> REF _Ref151352259 \h </w:instrText>
      </w:r>
      <w:r>
        <w:instrText xml:space="preserve"> \* MERGEFORMAT </w:instrText>
      </w:r>
      <w:r>
        <w:fldChar w:fldCharType="separate"/>
      </w:r>
      <w:r w:rsidR="0093607B">
        <w:t>Copying Hanging Protocols</w:t>
      </w:r>
      <w:r>
        <w:fldChar w:fldCharType="end"/>
      </w:r>
      <w:bookmarkStart w:id="2779" w:name="_WWID10007308"/>
    </w:p>
    <w:bookmarkEnd w:id="2779"/>
    <w:p w:rsidR="000F4D3C" w:rsidRDefault="00EF38E4" w:rsidP="006F68A8">
      <w:pPr>
        <w:pStyle w:val="aNorm"/>
        <w:numPr>
          <w:ilvl w:val="0"/>
          <w:numId w:val="187"/>
        </w:numPr>
        <w:tabs>
          <w:tab w:val="clear" w:pos="360"/>
        </w:tabs>
      </w:pPr>
      <w:r>
        <w:fldChar w:fldCharType="begin" w:fldLock="1"/>
      </w:r>
      <w:r>
        <w:instrText xml:space="preserve"> REF _Ref151352262 \h </w:instrText>
      </w:r>
      <w:r>
        <w:instrText xml:space="preserve"> \* MERGEFORMAT </w:instrText>
      </w:r>
      <w:r>
        <w:fldChar w:fldCharType="separate"/>
      </w:r>
      <w:r w:rsidR="0093607B">
        <w:t>Deleting Hanging Protocols</w:t>
      </w:r>
      <w:r>
        <w:fldChar w:fldCharType="end"/>
      </w:r>
      <w:bookmarkStart w:id="2780" w:name="_WWID10006857"/>
    </w:p>
    <w:p w:rsidR="00EF38E4" w:rsidRDefault="00EF38E4">
      <w:pPr>
        <w:pStyle w:val="Heading3"/>
      </w:pPr>
      <w:bookmarkStart w:id="2781" w:name="_Ref157236611"/>
      <w:bookmarkStart w:id="2782" w:name="_Using_Default_Hanging"/>
      <w:bookmarkStart w:id="2783" w:name="_Toc508192083"/>
      <w:bookmarkEnd w:id="2780"/>
      <w:bookmarkEnd w:id="2782"/>
      <w:r>
        <w:t>Using Default Hanging Protocols</w:t>
      </w:r>
      <w:bookmarkStart w:id="2784" w:name="_WWID10006674"/>
      <w:bookmarkEnd w:id="2781"/>
      <w:bookmarkEnd w:id="2783"/>
    </w:p>
    <w:bookmarkStart w:id="2785" w:name="_WWID10006676"/>
    <w:bookmarkEnd w:id="2784"/>
    <w:p w:rsidR="00EF38E4" w:rsidRDefault="00EF38E4">
      <w:pPr>
        <w:pStyle w:val="aNorm"/>
      </w:pPr>
      <w:r>
        <w:fldChar w:fldCharType="begin"/>
      </w:r>
      <w:r>
        <w:instrText xml:space="preserve"> xe "CPT codes: default hanging protocols and" </w:instrText>
      </w:r>
      <w:r>
        <w:fldChar w:fldCharType="end"/>
      </w:r>
      <w:r>
        <w:fldChar w:fldCharType="begin"/>
      </w:r>
      <w:r>
        <w:instrText xml:space="preserve"> xe "hanging protocols: default" </w:instrText>
      </w:r>
      <w:r>
        <w:fldChar w:fldCharType="end"/>
      </w:r>
      <w:r>
        <w:t>Hanging protocols can be defined in such a way that there is more than one hanging protocol appropriate for an exam with a given procedure or modality.</w:t>
      </w:r>
      <w:r w:rsidR="00084AC6">
        <w:t xml:space="preserve"> </w:t>
      </w:r>
      <w:r>
        <w:t xml:space="preserve">To eliminate the need to select between multiple matching hanging protocols, you can designate a hanging protocol as a default for a particular procedure (CPT) or modality. </w:t>
      </w:r>
    </w:p>
    <w:p w:rsidR="00EF38E4" w:rsidRDefault="00EF38E4" w:rsidP="006F68A8">
      <w:pPr>
        <w:pStyle w:val="aNorm"/>
        <w:numPr>
          <w:ilvl w:val="0"/>
          <w:numId w:val="188"/>
        </w:numPr>
        <w:tabs>
          <w:tab w:val="clear" w:pos="360"/>
        </w:tabs>
      </w:pPr>
      <w:bookmarkStart w:id="2786" w:name="_WWID10006677"/>
      <w:bookmarkStart w:id="2787" w:name="_WWID10006678"/>
      <w:r>
        <w:t xml:space="preserve">Designating a default hanging protocol does not alter which CPT or modality codes are associated with that hanging protocol; it gives </w:t>
      </w:r>
      <w:r w:rsidR="009A01C0">
        <w:t xml:space="preserve">only </w:t>
      </w:r>
      <w:r>
        <w:t xml:space="preserve">one hanging protocol precedence over other similar hanging protocols. </w:t>
      </w:r>
    </w:p>
    <w:p w:rsidR="00EF38E4" w:rsidRDefault="00EF38E4" w:rsidP="006F68A8">
      <w:pPr>
        <w:pStyle w:val="aNorm"/>
        <w:numPr>
          <w:ilvl w:val="0"/>
          <w:numId w:val="188"/>
        </w:numPr>
        <w:tabs>
          <w:tab w:val="clear" w:pos="360"/>
        </w:tabs>
      </w:pPr>
      <w:r>
        <w:t xml:space="preserve">For each CPT or modality code, only one hanging protocol can be designated as a default. </w:t>
      </w:r>
      <w:bookmarkStart w:id="2788" w:name="_WWID10006838"/>
    </w:p>
    <w:bookmarkEnd w:id="2788"/>
    <w:p w:rsidR="00EF38E4" w:rsidRDefault="00EF38E4" w:rsidP="006F68A8">
      <w:pPr>
        <w:pStyle w:val="aNorm"/>
        <w:numPr>
          <w:ilvl w:val="0"/>
          <w:numId w:val="188"/>
        </w:numPr>
        <w:tabs>
          <w:tab w:val="clear" w:pos="360"/>
        </w:tabs>
      </w:pPr>
      <w:r>
        <w:t>The default hanging protocol for a CPT or modality can be changed by designating a different hanging protocol for that CPT or modality.</w:t>
      </w:r>
      <w:bookmarkStart w:id="2789" w:name="_WWID10006709"/>
    </w:p>
    <w:p w:rsidR="00EF38E4" w:rsidRDefault="00EF38E4">
      <w:pPr>
        <w:pStyle w:val="aNorm"/>
      </w:pPr>
      <w:bookmarkStart w:id="2790" w:name="_WWID10006679"/>
      <w:bookmarkEnd w:id="2786"/>
      <w:bookmarkEnd w:id="2787"/>
      <w:bookmarkEnd w:id="2789"/>
      <w:r>
        <w:t xml:space="preserve">You can designate a default hanging protocol on the fly when the </w:t>
      </w:r>
      <w:r w:rsidR="00931537">
        <w:t>“</w:t>
      </w:r>
      <w:r>
        <w:t xml:space="preserve">Multiple Matching Hanging </w:t>
      </w:r>
      <w:r w:rsidR="00931537">
        <w:t xml:space="preserve">Protocols” </w:t>
      </w:r>
      <w:r>
        <w:t xml:space="preserve">dialog displays (details </w:t>
      </w:r>
      <w:r w:rsidR="00A8655D">
        <w:t xml:space="preserve">on page </w:t>
      </w:r>
      <w:r w:rsidR="00A8655D">
        <w:fldChar w:fldCharType="begin"/>
      </w:r>
      <w:r w:rsidR="00A8655D">
        <w:instrText xml:space="preserve"> PAGEREF _Ref157308127 \h </w:instrText>
      </w:r>
      <w:r w:rsidR="00A8655D">
        <w:fldChar w:fldCharType="separate"/>
      </w:r>
      <w:ins w:id="2791" w:author="Andersen, Charles W.  (ManTech)" w:date="2019-12-10T15:26:00Z">
        <w:r w:rsidR="00380255">
          <w:rPr>
            <w:noProof/>
          </w:rPr>
          <w:t>140</w:t>
        </w:r>
      </w:ins>
      <w:del w:id="2792" w:author="Andersen, Charles W.  (ManTech)" w:date="2019-12-10T15:26:00Z">
        <w:r w:rsidR="00B77F99" w:rsidDel="00380255">
          <w:rPr>
            <w:noProof/>
          </w:rPr>
          <w:delText>4</w:delText>
        </w:r>
      </w:del>
      <w:r w:rsidR="00A8655D">
        <w:fldChar w:fldCharType="end"/>
      </w:r>
      <w:r>
        <w:t>).</w:t>
      </w:r>
      <w:r w:rsidR="00084AC6">
        <w:t xml:space="preserve"> </w:t>
      </w:r>
      <w:r>
        <w:t>You can also designate a default hanging protocol as described below.</w:t>
      </w:r>
    </w:p>
    <w:p w:rsidR="00EF38E4" w:rsidRDefault="00EF38E4">
      <w:pPr>
        <w:pStyle w:val="aProcHead"/>
      </w:pPr>
      <w:r>
        <w:t>To designate a default hanging protocol</w:t>
      </w:r>
      <w:bookmarkStart w:id="2793" w:name="_WWID10007309"/>
    </w:p>
    <w:bookmarkEnd w:id="2793"/>
    <w:p w:rsidR="00EF38E4" w:rsidRDefault="00EF38E4" w:rsidP="006F68A8">
      <w:pPr>
        <w:pStyle w:val="aNorm"/>
        <w:numPr>
          <w:ilvl w:val="0"/>
          <w:numId w:val="126"/>
        </w:numPr>
      </w:pPr>
      <w:r>
        <w:t xml:space="preserve">In the Manager, select an exam that reflects the procedure or modality </w:t>
      </w:r>
      <w:r w:rsidR="00931537">
        <w:t xml:space="preserve">for which </w:t>
      </w:r>
      <w:r>
        <w:t>you want to designate a default hanging protocol.</w:t>
      </w:r>
      <w:bookmarkStart w:id="2794" w:name="_WWID10006708"/>
    </w:p>
    <w:bookmarkEnd w:id="2794"/>
    <w:p w:rsidR="00EF38E4" w:rsidRDefault="00EF38E4" w:rsidP="006F68A8">
      <w:pPr>
        <w:pStyle w:val="aNorm"/>
        <w:numPr>
          <w:ilvl w:val="0"/>
          <w:numId w:val="126"/>
        </w:numPr>
      </w:pPr>
      <w:r>
        <w:t xml:space="preserve">Make sure the checkbox next to the </w:t>
      </w:r>
      <w:r>
        <w:rPr>
          <w:rStyle w:val="Strong"/>
        </w:rPr>
        <w:t>Open With</w:t>
      </w:r>
      <w:r>
        <w:t xml:space="preserve"> button is cleared, then click </w:t>
      </w:r>
      <w:r>
        <w:rPr>
          <w:rStyle w:val="Strong"/>
        </w:rPr>
        <w:t>Open With</w:t>
      </w:r>
      <w:r>
        <w:t>.</w:t>
      </w:r>
      <w:bookmarkStart w:id="2795" w:name="_WWID10006707"/>
    </w:p>
    <w:bookmarkEnd w:id="2795"/>
    <w:p w:rsidR="00EF38E4" w:rsidRDefault="00EF38E4" w:rsidP="006F68A8">
      <w:pPr>
        <w:pStyle w:val="aNorm"/>
        <w:numPr>
          <w:ilvl w:val="0"/>
          <w:numId w:val="126"/>
        </w:numPr>
      </w:pPr>
      <w:r>
        <w:t>In the Select Hanging Protocol/Template dialog, select the hanging protocol you want to designate as a default.</w:t>
      </w:r>
      <w:bookmarkStart w:id="2796" w:name="_WWID10007310"/>
    </w:p>
    <w:bookmarkEnd w:id="2796"/>
    <w:p w:rsidR="00EF38E4" w:rsidRDefault="00EF38E4" w:rsidP="006F68A8">
      <w:pPr>
        <w:pStyle w:val="aNorm"/>
        <w:numPr>
          <w:ilvl w:val="1"/>
          <w:numId w:val="126"/>
        </w:numPr>
      </w:pPr>
      <w:r>
        <w:t xml:space="preserve">If you want to select another user’s hanging protocol, or if you want to select a sysAdmin hanging protocol and you do not </w:t>
      </w:r>
      <w:r w:rsidR="008D43CF">
        <w:t xml:space="preserve">hold </w:t>
      </w:r>
      <w:r>
        <w:t xml:space="preserve">the MAGJ SYSTEM USER </w:t>
      </w:r>
      <w:r w:rsidR="008D43CF">
        <w:t xml:space="preserve">security </w:t>
      </w:r>
      <w:r>
        <w:t xml:space="preserve">key, use </w:t>
      </w:r>
      <w:r>
        <w:rPr>
          <w:rStyle w:val="Strong"/>
        </w:rPr>
        <w:t>Save As</w:t>
      </w:r>
      <w:r>
        <w:t xml:space="preserve"> to create a personal copy of that hanging protocol. Then select the new copy you just made.</w:t>
      </w:r>
      <w:bookmarkStart w:id="2797" w:name="_WWID10006697"/>
    </w:p>
    <w:bookmarkEnd w:id="2797"/>
    <w:p w:rsidR="00EF38E4" w:rsidRDefault="00EF38E4" w:rsidP="006F68A8">
      <w:pPr>
        <w:pStyle w:val="aNorm"/>
        <w:numPr>
          <w:ilvl w:val="1"/>
          <w:numId w:val="126"/>
        </w:numPr>
      </w:pPr>
      <w:r>
        <w:t xml:space="preserve">If you </w:t>
      </w:r>
      <w:r w:rsidR="008D43CF">
        <w:t xml:space="preserve">hold </w:t>
      </w:r>
      <w:r>
        <w:t xml:space="preserve">the MAGJ SYSTEM USER </w:t>
      </w:r>
      <w:r w:rsidR="008D43CF">
        <w:t xml:space="preserve">security </w:t>
      </w:r>
      <w:r>
        <w:t>key, you can select a sysAdmin hanging protocol and designate it as a default for all users at a site.</w:t>
      </w:r>
      <w:r w:rsidR="00084AC6">
        <w:t xml:space="preserve"> </w:t>
      </w:r>
      <w:r>
        <w:t xml:space="preserve">However, if a user has set up </w:t>
      </w:r>
      <w:r w:rsidR="00931537">
        <w:t xml:space="preserve">his or her </w:t>
      </w:r>
      <w:r>
        <w:t xml:space="preserve">own default hanging protocol for the same CPT or modality, </w:t>
      </w:r>
      <w:r w:rsidR="00931537">
        <w:t xml:space="preserve">that user’s </w:t>
      </w:r>
      <w:r>
        <w:t>default will take precedence over the site-level default hanging protocol you designated.</w:t>
      </w:r>
      <w:bookmarkStart w:id="2798" w:name="_WWID10007311"/>
    </w:p>
    <w:bookmarkEnd w:id="2785"/>
    <w:bookmarkEnd w:id="2790"/>
    <w:bookmarkEnd w:id="2798"/>
    <w:p w:rsidR="00EF38E4" w:rsidRDefault="00EF38E4" w:rsidP="006F68A8">
      <w:pPr>
        <w:pStyle w:val="aNorm"/>
        <w:keepNext/>
        <w:numPr>
          <w:ilvl w:val="0"/>
          <w:numId w:val="126"/>
        </w:numPr>
      </w:pPr>
      <w:r>
        <w:t xml:space="preserve">Select either the </w:t>
      </w:r>
      <w:r>
        <w:rPr>
          <w:rStyle w:val="Strong"/>
        </w:rPr>
        <w:t>Default HP for Selected Procedure</w:t>
      </w:r>
      <w:r>
        <w:t xml:space="preserve"> or the </w:t>
      </w:r>
      <w:r>
        <w:rPr>
          <w:rStyle w:val="Strong"/>
        </w:rPr>
        <w:t>Default HP for Selected Modality</w:t>
      </w:r>
      <w:r>
        <w:t xml:space="preserve"> check box.</w:t>
      </w:r>
      <w:bookmarkStart w:id="2799" w:name="_WWID10006706"/>
    </w:p>
    <w:p w:rsidR="00EF38E4" w:rsidRDefault="00EF38E4" w:rsidP="006F68A8">
      <w:pPr>
        <w:pStyle w:val="aNorm"/>
        <w:numPr>
          <w:ilvl w:val="1"/>
          <w:numId w:val="126"/>
        </w:numPr>
      </w:pPr>
      <w:bookmarkStart w:id="2800" w:name="_WWID10003043"/>
      <w:bookmarkEnd w:id="2799"/>
      <w:r>
        <w:t xml:space="preserve">If the selected hanging protocol was originally defined for a CPT (procedure), only the </w:t>
      </w:r>
      <w:r>
        <w:rPr>
          <w:rStyle w:val="Strong"/>
        </w:rPr>
        <w:t>Default HP for Selected Procedure</w:t>
      </w:r>
      <w:r>
        <w:t xml:space="preserve"> check box will be enabled.</w:t>
      </w:r>
    </w:p>
    <w:p w:rsidR="00EF38E4" w:rsidRDefault="00EF38E4" w:rsidP="006F68A8">
      <w:pPr>
        <w:pStyle w:val="aNorm"/>
        <w:numPr>
          <w:ilvl w:val="1"/>
          <w:numId w:val="126"/>
        </w:numPr>
      </w:pPr>
      <w:r>
        <w:t>If the selected hanging protocol was originally defined for a modality, both check boxes will be enabled.</w:t>
      </w:r>
      <w:r w:rsidR="00084AC6">
        <w:t xml:space="preserve"> </w:t>
      </w:r>
      <w:bookmarkStart w:id="2801" w:name="_WWID10006695"/>
    </w:p>
    <w:bookmarkEnd w:id="2801"/>
    <w:p w:rsidR="00EF38E4" w:rsidRDefault="00EF38E4">
      <w:pPr>
        <w:pStyle w:val="aNorm"/>
      </w:pPr>
      <w:r>
        <w:rPr>
          <w:rStyle w:val="bLeadin"/>
        </w:rPr>
        <w:t>Note</w:t>
      </w:r>
      <w:r>
        <w:t xml:space="preserve">  The settings in the </w:t>
      </w:r>
      <w:r>
        <w:rPr>
          <w:rStyle w:val="Strong"/>
        </w:rPr>
        <w:t>Default HP for...</w:t>
      </w:r>
      <w:r>
        <w:t xml:space="preserve"> check boxes are applied as soon as the check boxes are selected or cleared</w:t>
      </w:r>
      <w:r w:rsidR="00084AC6">
        <w:t xml:space="preserve"> </w:t>
      </w:r>
      <w:r>
        <w:t xml:space="preserve">(it is not necessary to click </w:t>
      </w:r>
      <w:r>
        <w:rPr>
          <w:rStyle w:val="Strong"/>
        </w:rPr>
        <w:t>OK</w:t>
      </w:r>
      <w:r>
        <w:t xml:space="preserve"> or </w:t>
      </w:r>
      <w:r>
        <w:rPr>
          <w:rStyle w:val="Strong"/>
        </w:rPr>
        <w:t xml:space="preserve">Close </w:t>
      </w:r>
      <w:r>
        <w:t>to apply any changes).</w:t>
      </w:r>
      <w:bookmarkStart w:id="2802" w:name="_WWID10004914"/>
    </w:p>
    <w:p w:rsidR="00EF38E4" w:rsidRDefault="00EF38E4">
      <w:pPr>
        <w:pStyle w:val="Heading3"/>
      </w:pPr>
      <w:bookmarkStart w:id="2803" w:name="_Ref157308564"/>
      <w:bookmarkStart w:id="2804" w:name="_Toc508192084"/>
      <w:bookmarkEnd w:id="2800"/>
      <w:bookmarkEnd w:id="2802"/>
      <w:r>
        <w:t>Expanding the Scope of Hanging Protocols</w:t>
      </w:r>
      <w:bookmarkStart w:id="2805" w:name="_WWID10006671"/>
      <w:bookmarkEnd w:id="2803"/>
      <w:bookmarkEnd w:id="2804"/>
    </w:p>
    <w:bookmarkEnd w:id="2805"/>
    <w:p w:rsidR="00EF38E4" w:rsidRDefault="00EF38E4">
      <w:pPr>
        <w:pStyle w:val="aNorm"/>
      </w:pPr>
      <w:r>
        <w:fldChar w:fldCharType="begin"/>
      </w:r>
      <w:r>
        <w:instrText xml:space="preserve"> xe "hanging protocols: expanding scope of" </w:instrText>
      </w:r>
      <w:r>
        <w:fldChar w:fldCharType="end"/>
      </w:r>
      <w:r>
        <w:t>When a hanging protocol is created, it is associated with a CPT (procedure) or modality. You can use the following steps to add additional CPT or modality values to an existing hanging protocol, allowing it to be automatically selectable for an exam with the same procedure or modality type.</w:t>
      </w:r>
      <w:bookmarkStart w:id="2806" w:name="_WWID10006696"/>
    </w:p>
    <w:bookmarkEnd w:id="2806"/>
    <w:p w:rsidR="00EF38E4" w:rsidRDefault="00EF38E4">
      <w:pPr>
        <w:pStyle w:val="aNorm"/>
      </w:pPr>
      <w:r>
        <w:t>Note that when you add a new CPT or modality value to a hanging protocol’s definition:</w:t>
      </w:r>
      <w:bookmarkStart w:id="2807" w:name="_WWID10006705"/>
    </w:p>
    <w:bookmarkEnd w:id="2807"/>
    <w:p w:rsidR="00EF38E4" w:rsidRDefault="00EF38E4" w:rsidP="006F68A8">
      <w:pPr>
        <w:pStyle w:val="aNorm"/>
        <w:numPr>
          <w:ilvl w:val="0"/>
          <w:numId w:val="189"/>
        </w:numPr>
        <w:tabs>
          <w:tab w:val="clear" w:pos="360"/>
        </w:tabs>
      </w:pPr>
      <w:r>
        <w:t>The addition does not affect the default hanging protocol designated for a particular CPT or modality (details</w:t>
      </w:r>
      <w:r w:rsidR="00A8655D">
        <w:t xml:space="preserve"> </w:t>
      </w:r>
      <w:r w:rsidR="0004682F">
        <w:t xml:space="preserve">on page </w:t>
      </w:r>
      <w:r w:rsidR="0004682F">
        <w:fldChar w:fldCharType="begin"/>
      </w:r>
      <w:r w:rsidR="0004682F">
        <w:instrText xml:space="preserve"> PAGEREF _Ref157236611 \h </w:instrText>
      </w:r>
      <w:r w:rsidR="0004682F">
        <w:fldChar w:fldCharType="separate"/>
      </w:r>
      <w:ins w:id="2808" w:author="Andersen, Charles W.  (ManTech)" w:date="2019-12-10T15:26:00Z">
        <w:r w:rsidR="00380255">
          <w:rPr>
            <w:noProof/>
          </w:rPr>
          <w:t>147</w:t>
        </w:r>
      </w:ins>
      <w:del w:id="2809" w:author="Andersen, Charles W.  (ManTech)" w:date="2019-12-10T15:26:00Z">
        <w:r w:rsidR="00B77F99" w:rsidDel="00380255">
          <w:rPr>
            <w:noProof/>
          </w:rPr>
          <w:delText>4</w:delText>
        </w:r>
      </w:del>
      <w:r w:rsidR="0004682F">
        <w:fldChar w:fldCharType="end"/>
      </w:r>
      <w:r>
        <w:t>).</w:t>
      </w:r>
      <w:bookmarkStart w:id="2810" w:name="_WWID10006703"/>
    </w:p>
    <w:bookmarkEnd w:id="2810"/>
    <w:p w:rsidR="00EF38E4" w:rsidRDefault="00EF38E4" w:rsidP="006F68A8">
      <w:pPr>
        <w:pStyle w:val="aNorm"/>
        <w:numPr>
          <w:ilvl w:val="0"/>
          <w:numId w:val="189"/>
        </w:numPr>
        <w:tabs>
          <w:tab w:val="clear" w:pos="360"/>
        </w:tabs>
      </w:pPr>
      <w:r>
        <w:t xml:space="preserve">The addition may result in multiple hanging protocol matches for exams being opened (details </w:t>
      </w:r>
      <w:r w:rsidR="0004682F">
        <w:t xml:space="preserve">on page </w:t>
      </w:r>
      <w:r w:rsidR="0004682F">
        <w:fldChar w:fldCharType="begin"/>
      </w:r>
      <w:r w:rsidR="0004682F">
        <w:instrText xml:space="preserve"> PAGEREF _Ref157308127 \h </w:instrText>
      </w:r>
      <w:r w:rsidR="0004682F">
        <w:fldChar w:fldCharType="separate"/>
      </w:r>
      <w:ins w:id="2811" w:author="Andersen, Charles W.  (ManTech)" w:date="2019-12-10T15:26:00Z">
        <w:r w:rsidR="00380255">
          <w:rPr>
            <w:noProof/>
          </w:rPr>
          <w:t>140</w:t>
        </w:r>
      </w:ins>
      <w:del w:id="2812" w:author="Andersen, Charles W.  (ManTech)" w:date="2019-12-10T15:26:00Z">
        <w:r w:rsidR="00B77F99" w:rsidDel="00380255">
          <w:rPr>
            <w:noProof/>
          </w:rPr>
          <w:delText>4</w:delText>
        </w:r>
      </w:del>
      <w:r w:rsidR="0004682F">
        <w:fldChar w:fldCharType="end"/>
      </w:r>
      <w:r>
        <w:t>)</w:t>
      </w:r>
      <w:bookmarkStart w:id="2813" w:name="_WWID10006666"/>
      <w:r>
        <w:t>.</w:t>
      </w:r>
    </w:p>
    <w:bookmarkEnd w:id="2813"/>
    <w:p w:rsidR="00EF38E4" w:rsidRDefault="00EF38E4">
      <w:pPr>
        <w:pStyle w:val="aProcHead"/>
      </w:pPr>
      <w:r>
        <w:t>To expand the scope of a hanging protocol</w:t>
      </w:r>
      <w:bookmarkStart w:id="2814" w:name="_WWID10006704"/>
    </w:p>
    <w:bookmarkEnd w:id="2814"/>
    <w:p w:rsidR="00EF38E4" w:rsidRDefault="00EF38E4" w:rsidP="006F68A8">
      <w:pPr>
        <w:pStyle w:val="aNorm"/>
        <w:numPr>
          <w:ilvl w:val="0"/>
          <w:numId w:val="127"/>
        </w:numPr>
      </w:pPr>
      <w:r>
        <w:t>Locate an exam that reflects the procedure or modality you want to associate with a particular hanging protocol.</w:t>
      </w:r>
      <w:bookmarkStart w:id="2815" w:name="_WWID10007312"/>
    </w:p>
    <w:bookmarkEnd w:id="2815"/>
    <w:p w:rsidR="00EF38E4" w:rsidRDefault="00EF38E4" w:rsidP="006F68A8">
      <w:pPr>
        <w:pStyle w:val="aNorm"/>
        <w:numPr>
          <w:ilvl w:val="0"/>
          <w:numId w:val="127"/>
        </w:numPr>
      </w:pPr>
      <w:r>
        <w:t xml:space="preserve">Use the </w:t>
      </w:r>
      <w:r>
        <w:rPr>
          <w:rStyle w:val="Strong"/>
        </w:rPr>
        <w:t>Open With</w:t>
      </w:r>
      <w:r>
        <w:t xml:space="preserve"> button to manually select the hanging protocol you want to use (details</w:t>
      </w:r>
      <w:r w:rsidR="0004682F">
        <w:t xml:space="preserve"> on page </w:t>
      </w:r>
      <w:r w:rsidR="0004682F">
        <w:fldChar w:fldCharType="begin"/>
      </w:r>
      <w:r w:rsidR="0004682F">
        <w:instrText xml:space="preserve"> PAGEREF _Ref157332910 \h </w:instrText>
      </w:r>
      <w:r w:rsidR="0004682F">
        <w:fldChar w:fldCharType="separate"/>
      </w:r>
      <w:ins w:id="2816" w:author="Andersen, Charles W.  (ManTech)" w:date="2019-12-10T15:26:00Z">
        <w:r w:rsidR="00380255">
          <w:rPr>
            <w:noProof/>
          </w:rPr>
          <w:t>137</w:t>
        </w:r>
      </w:ins>
      <w:del w:id="2817" w:author="Andersen, Charles W.  (ManTech)" w:date="2019-12-10T15:26:00Z">
        <w:r w:rsidR="00B77F99" w:rsidDel="00380255">
          <w:rPr>
            <w:noProof/>
          </w:rPr>
          <w:delText>4</w:delText>
        </w:r>
      </w:del>
      <w:r w:rsidR="0004682F">
        <w:fldChar w:fldCharType="end"/>
      </w:r>
      <w:r>
        <w:t>).</w:t>
      </w:r>
      <w:bookmarkStart w:id="2818" w:name="_WWID10007313"/>
    </w:p>
    <w:bookmarkEnd w:id="2818"/>
    <w:p w:rsidR="00EF38E4" w:rsidRDefault="00EF38E4" w:rsidP="006F68A8">
      <w:pPr>
        <w:pStyle w:val="aNorm"/>
        <w:numPr>
          <w:ilvl w:val="0"/>
          <w:numId w:val="127"/>
        </w:numPr>
      </w:pPr>
      <w:r>
        <w:t xml:space="preserve">When you are notified that there is a difference between the hanging protocol definition and the exam, select the </w:t>
      </w:r>
      <w:r>
        <w:rPr>
          <w:rStyle w:val="Strong"/>
        </w:rPr>
        <w:t>Add the new value to the HP</w:t>
      </w:r>
      <w:r>
        <w:t xml:space="preserve"> check box, then click </w:t>
      </w:r>
      <w:r>
        <w:rPr>
          <w:rStyle w:val="Strong"/>
        </w:rPr>
        <w:t>OK</w:t>
      </w:r>
      <w:r>
        <w:t xml:space="preserve">. </w:t>
      </w:r>
      <w:bookmarkStart w:id="2819" w:name="_WWID10006589"/>
    </w:p>
    <w:p w:rsidR="00EF38E4" w:rsidRDefault="00EF38E4">
      <w:pPr>
        <w:pStyle w:val="aNorm0"/>
      </w:pPr>
      <w:r>
        <w:rPr>
          <w:rStyle w:val="bLeadin"/>
        </w:rPr>
        <w:t xml:space="preserve">Tip </w:t>
      </w:r>
      <w:r>
        <w:t xml:space="preserve"> If the exam opens without displaying the “Difference between the HP definition...” dialog, the association you are trying to create already exists.</w:t>
      </w:r>
      <w:bookmarkStart w:id="2820" w:name="_WWID10007314"/>
    </w:p>
    <w:p w:rsidR="00380B84" w:rsidRDefault="00380B84">
      <w:pPr>
        <w:pStyle w:val="Heading3"/>
      </w:pPr>
      <w:bookmarkStart w:id="2821" w:name="_Ref151352258"/>
      <w:bookmarkStart w:id="2822" w:name="_Toc508192085"/>
      <w:bookmarkEnd w:id="2617"/>
      <w:bookmarkEnd w:id="2693"/>
      <w:bookmarkEnd w:id="2694"/>
      <w:bookmarkEnd w:id="2695"/>
      <w:bookmarkEnd w:id="2706"/>
      <w:bookmarkEnd w:id="2708"/>
      <w:bookmarkEnd w:id="2726"/>
      <w:bookmarkEnd w:id="2727"/>
      <w:bookmarkEnd w:id="2729"/>
      <w:bookmarkEnd w:id="2730"/>
      <w:bookmarkEnd w:id="2739"/>
      <w:bookmarkEnd w:id="2770"/>
      <w:bookmarkEnd w:id="2771"/>
      <w:bookmarkEnd w:id="2819"/>
      <w:bookmarkEnd w:id="2820"/>
      <w:r>
        <w:t>Editing Hanging Protocols</w:t>
      </w:r>
      <w:bookmarkStart w:id="2823" w:name="_WWID10003058"/>
      <w:bookmarkEnd w:id="2821"/>
      <w:bookmarkEnd w:id="2822"/>
    </w:p>
    <w:bookmarkStart w:id="2824" w:name="_WWID10003205"/>
    <w:bookmarkEnd w:id="2823"/>
    <w:p w:rsidR="00380B84" w:rsidRDefault="00380B84">
      <w:pPr>
        <w:pStyle w:val="aNorm"/>
      </w:pPr>
      <w:r>
        <w:fldChar w:fldCharType="begin"/>
      </w:r>
      <w:r>
        <w:instrText xml:space="preserve"> xe "hanging protocols: editing" </w:instrText>
      </w:r>
      <w:r>
        <w:fldChar w:fldCharType="end"/>
      </w:r>
      <w:r>
        <w:t xml:space="preserve">The following properties of a hanging protocol can be </w:t>
      </w:r>
      <w:r w:rsidR="00EF38E4">
        <w:t xml:space="preserve">directly </w:t>
      </w:r>
      <w:r>
        <w:t xml:space="preserve">edited: </w:t>
      </w:r>
    </w:p>
    <w:p w:rsidR="00380B84" w:rsidRDefault="00380B84" w:rsidP="006F68A8">
      <w:pPr>
        <w:pStyle w:val="aNorm"/>
        <w:numPr>
          <w:ilvl w:val="0"/>
          <w:numId w:val="191"/>
        </w:numPr>
        <w:tabs>
          <w:tab w:val="clear" w:pos="360"/>
        </w:tabs>
      </w:pPr>
      <w:r>
        <w:t>Prior and “Other related” exam selection attributes.</w:t>
      </w:r>
      <w:bookmarkStart w:id="2825" w:name="_WWID10006599"/>
    </w:p>
    <w:bookmarkEnd w:id="2825"/>
    <w:p w:rsidR="00380B84" w:rsidRDefault="00380B84" w:rsidP="006F68A8">
      <w:pPr>
        <w:pStyle w:val="aNorm"/>
        <w:numPr>
          <w:ilvl w:val="0"/>
          <w:numId w:val="191"/>
        </w:numPr>
        <w:tabs>
          <w:tab w:val="clear" w:pos="360"/>
        </w:tabs>
      </w:pPr>
      <w:r>
        <w:t>Display properties for each viewport populated by the hanging protocol.</w:t>
      </w:r>
      <w:bookmarkStart w:id="2826" w:name="_WWID10007315"/>
    </w:p>
    <w:bookmarkEnd w:id="2826"/>
    <w:p w:rsidR="00380B84" w:rsidRDefault="006E7CE1" w:rsidP="006F68A8">
      <w:pPr>
        <w:pStyle w:val="aNorm"/>
        <w:numPr>
          <w:ilvl w:val="0"/>
          <w:numId w:val="191"/>
        </w:numPr>
        <w:tabs>
          <w:tab w:val="clear" w:pos="360"/>
        </w:tabs>
      </w:pPr>
      <w:r>
        <w:t xml:space="preserve">Settings in </w:t>
      </w:r>
      <w:r w:rsidR="00380B84">
        <w:t>the Specify Attributes list</w:t>
      </w:r>
      <w:r w:rsidR="00080DE5">
        <w:t>.</w:t>
      </w:r>
      <w:bookmarkStart w:id="2827" w:name="_WWID10006617"/>
    </w:p>
    <w:bookmarkEnd w:id="2827"/>
    <w:p w:rsidR="00380B84" w:rsidRDefault="00380B84">
      <w:pPr>
        <w:pStyle w:val="aProcHead"/>
      </w:pPr>
      <w:r>
        <w:t>To edit a hanging protocol</w:t>
      </w:r>
      <w:bookmarkStart w:id="2828" w:name="_WWID10007316"/>
    </w:p>
    <w:bookmarkEnd w:id="2828"/>
    <w:p w:rsidR="00380B84" w:rsidRDefault="00380B84" w:rsidP="006F68A8">
      <w:pPr>
        <w:pStyle w:val="aNorm"/>
        <w:numPr>
          <w:ilvl w:val="0"/>
          <w:numId w:val="128"/>
        </w:numPr>
      </w:pPr>
      <w:r>
        <w:t xml:space="preserve">Select </w:t>
      </w:r>
      <w:r>
        <w:rPr>
          <w:rStyle w:val="Strong"/>
        </w:rPr>
        <w:t>Customize | Edit Hanging Protocol</w:t>
      </w:r>
      <w:r>
        <w:t xml:space="preserve"> from the Viewer main menu.</w:t>
      </w:r>
      <w:bookmarkStart w:id="2829" w:name="_WWID10007078"/>
    </w:p>
    <w:bookmarkEnd w:id="2829"/>
    <w:p w:rsidR="00380B84" w:rsidRDefault="00380B84" w:rsidP="006F68A8">
      <w:pPr>
        <w:pStyle w:val="aNorm"/>
        <w:numPr>
          <w:ilvl w:val="0"/>
          <w:numId w:val="128"/>
        </w:numPr>
      </w:pPr>
      <w:r>
        <w:t>In the dialog that displays, select the hanging protocol to be edited.</w:t>
      </w:r>
      <w:bookmarkStart w:id="2830" w:name="_WWID10007317"/>
    </w:p>
    <w:bookmarkEnd w:id="2830"/>
    <w:p w:rsidR="00380B84" w:rsidRDefault="00380B84" w:rsidP="006F68A8">
      <w:pPr>
        <w:pStyle w:val="aNorm"/>
        <w:numPr>
          <w:ilvl w:val="1"/>
          <w:numId w:val="128"/>
        </w:numPr>
      </w:pPr>
      <w:r>
        <w:t>If you want to edit another user</w:t>
      </w:r>
      <w:r w:rsidR="00347283">
        <w:t>’</w:t>
      </w:r>
      <w:r>
        <w:t>s hanging protocol, use Save As to make a personal copy of that hanging protocol before proceeding.</w:t>
      </w:r>
      <w:bookmarkStart w:id="2831" w:name="_WWID10006591"/>
    </w:p>
    <w:bookmarkEnd w:id="2831"/>
    <w:p w:rsidR="00380B84" w:rsidRDefault="00380B84" w:rsidP="006F68A8">
      <w:pPr>
        <w:pStyle w:val="aNorm"/>
        <w:numPr>
          <w:ilvl w:val="1"/>
          <w:numId w:val="128"/>
        </w:numPr>
      </w:pPr>
      <w:r>
        <w:t>To edit</w:t>
      </w:r>
      <w:r w:rsidR="00080DE5">
        <w:t xml:space="preserve"> a</w:t>
      </w:r>
      <w:r>
        <w:t xml:space="preserve"> hanging protocol associated with the sysAdmin user, you need to </w:t>
      </w:r>
      <w:r w:rsidR="008D43CF">
        <w:t xml:space="preserve">hold </w:t>
      </w:r>
      <w:r>
        <w:t>the MAGJ SYSTEM USER</w:t>
      </w:r>
      <w:r w:rsidR="008D43CF">
        <w:t xml:space="preserve"> security</w:t>
      </w:r>
      <w:r>
        <w:t xml:space="preserve"> key.)</w:t>
      </w:r>
      <w:bookmarkStart w:id="2832" w:name="_WWID10007318"/>
    </w:p>
    <w:bookmarkEnd w:id="2832"/>
    <w:p w:rsidR="00380B84" w:rsidRDefault="00380B84" w:rsidP="006F68A8">
      <w:pPr>
        <w:pStyle w:val="aNorm"/>
        <w:keepNext/>
        <w:numPr>
          <w:ilvl w:val="0"/>
          <w:numId w:val="128"/>
        </w:numPr>
      </w:pPr>
      <w:r>
        <w:t xml:space="preserve">Click </w:t>
      </w:r>
      <w:r>
        <w:rPr>
          <w:rStyle w:val="Strong"/>
        </w:rPr>
        <w:t>OK</w:t>
      </w:r>
      <w:r>
        <w:t>.</w:t>
      </w:r>
      <w:r w:rsidR="00347283">
        <w:t xml:space="preserve"> </w:t>
      </w:r>
      <w:r>
        <w:t>Note that:</w:t>
      </w:r>
      <w:bookmarkStart w:id="2833" w:name="_WWID10007319"/>
    </w:p>
    <w:bookmarkEnd w:id="2833"/>
    <w:p w:rsidR="00380B84" w:rsidRDefault="00380B84" w:rsidP="006F68A8">
      <w:pPr>
        <w:pStyle w:val="aNorm"/>
        <w:numPr>
          <w:ilvl w:val="1"/>
          <w:numId w:val="128"/>
        </w:numPr>
      </w:pPr>
      <w:r>
        <w:t>Because the current exam selection criteria of a hanging protocol cannot be directly edited, the system proceeds directly to the viewport-level settings for the current exam.</w:t>
      </w:r>
      <w:bookmarkStart w:id="2834" w:name="_WWID10006262"/>
    </w:p>
    <w:bookmarkEnd w:id="2834"/>
    <w:p w:rsidR="00380B84" w:rsidRDefault="00380B84" w:rsidP="006F68A8">
      <w:pPr>
        <w:pStyle w:val="aNorm"/>
        <w:numPr>
          <w:ilvl w:val="1"/>
          <w:numId w:val="128"/>
        </w:numPr>
      </w:pPr>
      <w:r>
        <w:t xml:space="preserve">The </w:t>
      </w:r>
      <w:r w:rsidR="001350EA">
        <w:t xml:space="preserve">Viewer </w:t>
      </w:r>
      <w:r>
        <w:t xml:space="preserve">will be replaced by a mockup of the template and viewports defined for the selected hanging protocol, and the </w:t>
      </w:r>
      <w:r w:rsidR="00080DE5">
        <w:t>first</w:t>
      </w:r>
      <w:r>
        <w:t xml:space="preserve"> viewport </w:t>
      </w:r>
      <w:r w:rsidR="00080DE5">
        <w:t xml:space="preserve">containing the current exam </w:t>
      </w:r>
      <w:r>
        <w:t>is selected.</w:t>
      </w:r>
      <w:bookmarkStart w:id="2835" w:name="_WWID10007320"/>
    </w:p>
    <w:bookmarkEnd w:id="2835"/>
    <w:p w:rsidR="001350EA" w:rsidRDefault="001350EA" w:rsidP="006F68A8">
      <w:pPr>
        <w:pStyle w:val="aNorm"/>
        <w:keepNext/>
        <w:numPr>
          <w:ilvl w:val="0"/>
          <w:numId w:val="128"/>
        </w:numPr>
      </w:pPr>
      <w:r>
        <w:t xml:space="preserve">Use the </w:t>
      </w:r>
      <w:r>
        <w:rPr>
          <w:rStyle w:val="Strong"/>
        </w:rPr>
        <w:t>Next</w:t>
      </w:r>
      <w:r>
        <w:t xml:space="preserve"> and </w:t>
      </w:r>
      <w:r>
        <w:rPr>
          <w:rStyle w:val="Strong"/>
        </w:rPr>
        <w:t>Previous</w:t>
      </w:r>
      <w:r>
        <w:t xml:space="preserve"> buttons to move from one viewport mock-up to the next. </w:t>
      </w:r>
      <w:r w:rsidR="00380B84">
        <w:t>For each viewport occupied by images</w:t>
      </w:r>
      <w:r>
        <w:t>:</w:t>
      </w:r>
    </w:p>
    <w:p w:rsidR="00380B84" w:rsidRDefault="001350EA" w:rsidP="006F68A8">
      <w:pPr>
        <w:pStyle w:val="aNorm"/>
        <w:numPr>
          <w:ilvl w:val="1"/>
          <w:numId w:val="128"/>
        </w:numPr>
      </w:pPr>
      <w:r>
        <w:t xml:space="preserve">Use the controls </w:t>
      </w:r>
      <w:r w:rsidR="00380B84">
        <w:t>in the Viewport Info and More Viewport Info tabs as desired.</w:t>
      </w:r>
      <w:bookmarkStart w:id="2836" w:name="_WWID10007321"/>
    </w:p>
    <w:bookmarkEnd w:id="2836"/>
    <w:p w:rsidR="00380B84" w:rsidRDefault="00380B84" w:rsidP="006F68A8">
      <w:pPr>
        <w:pStyle w:val="aNorm"/>
        <w:numPr>
          <w:ilvl w:val="1"/>
          <w:numId w:val="128"/>
        </w:numPr>
      </w:pPr>
      <w:r>
        <w:t xml:space="preserve">Be sure to use the </w:t>
      </w:r>
      <w:r>
        <w:rPr>
          <w:rStyle w:val="Strong"/>
        </w:rPr>
        <w:t>Save Viewport Info</w:t>
      </w:r>
      <w:r>
        <w:t xml:space="preserve"> button to apply your changes.</w:t>
      </w:r>
      <w:bookmarkStart w:id="2837" w:name="_WWID10007322"/>
    </w:p>
    <w:bookmarkEnd w:id="2837"/>
    <w:p w:rsidR="00380B84" w:rsidRDefault="00380B84" w:rsidP="006F68A8">
      <w:pPr>
        <w:pStyle w:val="aNorm"/>
        <w:keepNext/>
        <w:numPr>
          <w:ilvl w:val="0"/>
          <w:numId w:val="128"/>
        </w:numPr>
      </w:pPr>
      <w:r>
        <w:t>When you navigate to a viewport</w:t>
      </w:r>
      <w:r w:rsidR="00080DE5">
        <w:t xml:space="preserve"> </w:t>
      </w:r>
      <w:r w:rsidR="0075343C">
        <w:t xml:space="preserve">assigned to </w:t>
      </w:r>
      <w:r>
        <w:t>a prior exam, you can optionally click the Case Info tab and change attributes for the matching prior.</w:t>
      </w:r>
      <w:bookmarkStart w:id="2838" w:name="_WWID10006618"/>
    </w:p>
    <w:bookmarkEnd w:id="2838"/>
    <w:p w:rsidR="00380B84" w:rsidRDefault="00380B84" w:rsidP="006F68A8">
      <w:pPr>
        <w:pStyle w:val="aNorm"/>
        <w:numPr>
          <w:ilvl w:val="1"/>
          <w:numId w:val="128"/>
        </w:numPr>
      </w:pPr>
      <w:r>
        <w:t xml:space="preserve">Any changes will affect all viewports </w:t>
      </w:r>
      <w:r w:rsidR="0075343C">
        <w:t>assigned to</w:t>
      </w:r>
      <w:r>
        <w:t xml:space="preserve"> prior exams.</w:t>
      </w:r>
      <w:bookmarkStart w:id="2839" w:name="_WWID10006263"/>
    </w:p>
    <w:bookmarkEnd w:id="2839"/>
    <w:p w:rsidR="00380B84" w:rsidRDefault="00380B84" w:rsidP="006F68A8">
      <w:pPr>
        <w:pStyle w:val="aNorm"/>
        <w:numPr>
          <w:ilvl w:val="1"/>
          <w:numId w:val="128"/>
        </w:numPr>
      </w:pPr>
      <w:r>
        <w:t xml:space="preserve">Be sure to click </w:t>
      </w:r>
      <w:r>
        <w:rPr>
          <w:rStyle w:val="Strong"/>
        </w:rPr>
        <w:t>Save Viewport Info</w:t>
      </w:r>
      <w:r>
        <w:t xml:space="preserve"> to apply your changes.</w:t>
      </w:r>
      <w:bookmarkStart w:id="2840" w:name="_WWID10007324"/>
    </w:p>
    <w:bookmarkEnd w:id="2840"/>
    <w:p w:rsidR="00380B84" w:rsidRDefault="00380B84" w:rsidP="006F68A8">
      <w:pPr>
        <w:pStyle w:val="aNorm"/>
        <w:keepNext/>
        <w:numPr>
          <w:ilvl w:val="0"/>
          <w:numId w:val="128"/>
        </w:numPr>
      </w:pPr>
      <w:r>
        <w:t xml:space="preserve">If the hanging protocol includes </w:t>
      </w:r>
      <w:r w:rsidR="00931537">
        <w:t>“other</w:t>
      </w:r>
      <w:r>
        <w:t xml:space="preserve"> </w:t>
      </w:r>
      <w:r w:rsidR="00931537">
        <w:t xml:space="preserve">related” </w:t>
      </w:r>
      <w:r>
        <w:t xml:space="preserve">exams, you can navigate to a viewport </w:t>
      </w:r>
      <w:r w:rsidR="0075343C">
        <w:t>assigned to</w:t>
      </w:r>
      <w:r>
        <w:t xml:space="preserve"> an other related exam, and use the Case Info tab and change attributes</w:t>
      </w:r>
      <w:r w:rsidR="00347283">
        <w:t xml:space="preserve"> (except for the listed CPT code)</w:t>
      </w:r>
      <w:r>
        <w:t xml:space="preserve"> for </w:t>
      </w:r>
      <w:r w:rsidR="00080DE5">
        <w:t>other related exams.</w:t>
      </w:r>
      <w:bookmarkStart w:id="2841" w:name="_WWID10006590"/>
    </w:p>
    <w:bookmarkEnd w:id="2841"/>
    <w:p w:rsidR="00380B84" w:rsidRDefault="00380B84" w:rsidP="006F68A8">
      <w:pPr>
        <w:pStyle w:val="aNorm"/>
        <w:numPr>
          <w:ilvl w:val="1"/>
          <w:numId w:val="128"/>
        </w:numPr>
      </w:pPr>
      <w:r>
        <w:t xml:space="preserve">Any changes will affect all viewports that </w:t>
      </w:r>
      <w:r w:rsidR="0075343C">
        <w:t>assigned to</w:t>
      </w:r>
      <w:r>
        <w:t xml:space="preserve"> other related exams.</w:t>
      </w:r>
      <w:bookmarkStart w:id="2842" w:name="_WWID10007325"/>
    </w:p>
    <w:bookmarkEnd w:id="2842"/>
    <w:p w:rsidR="00380B84" w:rsidRDefault="00380B84" w:rsidP="006F68A8">
      <w:pPr>
        <w:pStyle w:val="aNorm"/>
        <w:numPr>
          <w:ilvl w:val="1"/>
          <w:numId w:val="128"/>
        </w:numPr>
      </w:pPr>
      <w:r>
        <w:t xml:space="preserve">Be sure to click </w:t>
      </w:r>
      <w:r>
        <w:rPr>
          <w:rStyle w:val="Strong"/>
        </w:rPr>
        <w:t>Save Viewport Info</w:t>
      </w:r>
      <w:r>
        <w:t xml:space="preserve"> to apply your changes.</w:t>
      </w:r>
      <w:bookmarkStart w:id="2843" w:name="_WWID10007326"/>
    </w:p>
    <w:bookmarkEnd w:id="2843"/>
    <w:p w:rsidR="00380B84" w:rsidRDefault="00380B84" w:rsidP="006F68A8">
      <w:pPr>
        <w:pStyle w:val="aNorm"/>
        <w:keepNext/>
        <w:numPr>
          <w:ilvl w:val="0"/>
          <w:numId w:val="128"/>
        </w:numPr>
      </w:pPr>
      <w:r>
        <w:t xml:space="preserve">If the hanging protocol contains multiple stages, click the </w:t>
      </w:r>
      <w:r>
        <w:rPr>
          <w:rStyle w:val="Strong"/>
        </w:rPr>
        <w:t>Next Stage</w:t>
      </w:r>
      <w:r>
        <w:t xml:space="preserve"> button and repeat steps 4-6.</w:t>
      </w:r>
      <w:bookmarkStart w:id="2844" w:name="_WWID10006603"/>
    </w:p>
    <w:bookmarkEnd w:id="2844"/>
    <w:p w:rsidR="00380B84" w:rsidRDefault="00380B84">
      <w:pPr>
        <w:pStyle w:val="aNorm0"/>
      </w:pPr>
      <w:r>
        <w:rPr>
          <w:rStyle w:val="bLeadin"/>
        </w:rPr>
        <w:t>Note</w:t>
      </w:r>
      <w:r>
        <w:t xml:space="preserve">  Once you use the </w:t>
      </w:r>
      <w:r>
        <w:rPr>
          <w:rStyle w:val="Strong"/>
        </w:rPr>
        <w:t>Next Stage</w:t>
      </w:r>
      <w:r>
        <w:t xml:space="preserve"> button, you canno</w:t>
      </w:r>
      <w:r w:rsidR="00080DE5">
        <w:t>t return to the previous stage.</w:t>
      </w:r>
      <w:bookmarkStart w:id="2845" w:name="_WWID10007079"/>
    </w:p>
    <w:bookmarkEnd w:id="2845"/>
    <w:p w:rsidR="00380B84" w:rsidRDefault="00380B84" w:rsidP="006F68A8">
      <w:pPr>
        <w:pStyle w:val="aNorm"/>
        <w:keepNext/>
        <w:numPr>
          <w:ilvl w:val="0"/>
          <w:numId w:val="128"/>
        </w:numPr>
      </w:pPr>
      <w:r>
        <w:t xml:space="preserve">Click </w:t>
      </w:r>
      <w:r>
        <w:rPr>
          <w:rStyle w:val="Strong"/>
        </w:rPr>
        <w:t>Save HP</w:t>
      </w:r>
      <w:r>
        <w:t>.</w:t>
      </w:r>
      <w:bookmarkStart w:id="2846" w:name="_WWID10007327"/>
    </w:p>
    <w:bookmarkEnd w:id="2846"/>
    <w:p w:rsidR="00380B84" w:rsidRDefault="00380B84" w:rsidP="006F68A8">
      <w:pPr>
        <w:pStyle w:val="aNorm"/>
        <w:numPr>
          <w:ilvl w:val="0"/>
          <w:numId w:val="128"/>
        </w:numPr>
      </w:pPr>
      <w:r>
        <w:t>Open an exam with the edited hanging protocol to verify that the changes have been made as expected.</w:t>
      </w:r>
      <w:bookmarkStart w:id="2847" w:name="_WWID10007328"/>
    </w:p>
    <w:p w:rsidR="00380B84" w:rsidRDefault="00380B84">
      <w:pPr>
        <w:pStyle w:val="Heading3"/>
      </w:pPr>
      <w:bookmarkStart w:id="2848" w:name="_Ref151352259"/>
      <w:bookmarkStart w:id="2849" w:name="_Toc508192086"/>
      <w:bookmarkEnd w:id="2847"/>
      <w:r>
        <w:t>Copying Hanging Protocol</w:t>
      </w:r>
      <w:bookmarkStart w:id="2850" w:name="_WWID10003876"/>
      <w:r>
        <w:t>s</w:t>
      </w:r>
      <w:bookmarkEnd w:id="2848"/>
      <w:bookmarkEnd w:id="2849"/>
    </w:p>
    <w:bookmarkEnd w:id="2850"/>
    <w:p w:rsidR="00380B84" w:rsidRDefault="00380B84">
      <w:pPr>
        <w:pStyle w:val="aNorm"/>
        <w:keepNext/>
      </w:pPr>
      <w:r>
        <w:fldChar w:fldCharType="begin"/>
      </w:r>
      <w:r>
        <w:instrText xml:space="preserve"> xe "Save As" </w:instrText>
      </w:r>
      <w:r>
        <w:fldChar w:fldCharType="end"/>
      </w:r>
      <w:r>
        <w:fldChar w:fldCharType="begin"/>
      </w:r>
      <w:r>
        <w:instrText xml:space="preserve"> xe "hanging protocols: saving copies of" </w:instrText>
      </w:r>
      <w:r>
        <w:fldChar w:fldCharType="end"/>
      </w:r>
      <w:r>
        <w:fldChar w:fldCharType="begin"/>
      </w:r>
      <w:r>
        <w:instrText xml:space="preserve"> xe "templates: saving copies of" </w:instrText>
      </w:r>
      <w:r>
        <w:fldChar w:fldCharType="end"/>
      </w:r>
      <w:r>
        <w:t>You can create a personal copy of another user’s hanging protocol (or template) using the steps below.</w:t>
      </w:r>
      <w:r w:rsidR="00347283">
        <w:t xml:space="preserve"> </w:t>
      </w:r>
      <w:r>
        <w:t>Note that</w:t>
      </w:r>
      <w:bookmarkStart w:id="2851" w:name="_WWID10003877"/>
      <w:r>
        <w:t>:</w:t>
      </w:r>
    </w:p>
    <w:p w:rsidR="00380B84" w:rsidRDefault="00380B84" w:rsidP="006F68A8">
      <w:pPr>
        <w:pStyle w:val="aNorm"/>
        <w:numPr>
          <w:ilvl w:val="0"/>
          <w:numId w:val="192"/>
        </w:numPr>
        <w:tabs>
          <w:tab w:val="clear" w:pos="360"/>
        </w:tabs>
      </w:pPr>
      <w:bookmarkStart w:id="2852" w:name="_WWID10003878"/>
      <w:bookmarkEnd w:id="2851"/>
      <w:r>
        <w:t>These steps will not open the hanging protocol or template for editing; they will just create a copy using the name you specify.</w:t>
      </w:r>
    </w:p>
    <w:p w:rsidR="00380B84" w:rsidRDefault="00380B84" w:rsidP="006F68A8">
      <w:pPr>
        <w:pStyle w:val="aNorm"/>
        <w:numPr>
          <w:ilvl w:val="0"/>
          <w:numId w:val="192"/>
        </w:numPr>
        <w:tabs>
          <w:tab w:val="clear" w:pos="360"/>
        </w:tabs>
      </w:pPr>
      <w:bookmarkStart w:id="2853" w:name="_WWID10003879"/>
      <w:bookmarkEnd w:id="2852"/>
      <w:r>
        <w:t>These steps cannot be used for hanging protocol</w:t>
      </w:r>
      <w:r w:rsidR="00080DE5">
        <w:t>s</w:t>
      </w:r>
      <w:r>
        <w:t xml:space="preserve"> and templates that are already grouped under your </w:t>
      </w:r>
      <w:r w:rsidR="000260F0">
        <w:t>user name</w:t>
      </w:r>
      <w:r w:rsidR="0075343C">
        <w:t>.</w:t>
      </w:r>
    </w:p>
    <w:bookmarkEnd w:id="2853"/>
    <w:p w:rsidR="00380B84" w:rsidRDefault="00380B84">
      <w:pPr>
        <w:pStyle w:val="aProcHead"/>
      </w:pPr>
      <w:r>
        <w:t xml:space="preserve">To </w:t>
      </w:r>
      <w:bookmarkStart w:id="2854" w:name="_WWID10003880"/>
      <w:r>
        <w:t>copy a hanging protocol or template</w:t>
      </w:r>
    </w:p>
    <w:bookmarkEnd w:id="2854"/>
    <w:p w:rsidR="00380B84" w:rsidRDefault="00380B84" w:rsidP="006F68A8">
      <w:pPr>
        <w:pStyle w:val="aNorm"/>
        <w:numPr>
          <w:ilvl w:val="0"/>
          <w:numId w:val="129"/>
        </w:numPr>
      </w:pPr>
      <w:r>
        <w:t xml:space="preserve">In the Manager, click </w:t>
      </w:r>
      <w:r>
        <w:rPr>
          <w:rStyle w:val="Strong"/>
        </w:rPr>
        <w:t>Open With</w:t>
      </w:r>
      <w:r>
        <w:t xml:space="preserve"> (make sure the check</w:t>
      </w:r>
      <w:r w:rsidR="00347283">
        <w:t xml:space="preserve"> </w:t>
      </w:r>
      <w:r>
        <w:t>box next to this button is cleared before clicking the button).</w:t>
      </w:r>
      <w:bookmarkStart w:id="2855" w:name="_WWID10003881"/>
    </w:p>
    <w:bookmarkEnd w:id="2855"/>
    <w:p w:rsidR="00380B84" w:rsidRDefault="00380B84" w:rsidP="006F68A8">
      <w:pPr>
        <w:pStyle w:val="aNorm"/>
        <w:numPr>
          <w:ilvl w:val="0"/>
          <w:numId w:val="129"/>
        </w:numPr>
      </w:pPr>
      <w:r>
        <w:t xml:space="preserve">In the Select Hanging Protocol / Template dialog, select the hanging protocol </w:t>
      </w:r>
      <w:r w:rsidR="00080DE5">
        <w:t xml:space="preserve">or template </w:t>
      </w:r>
      <w:r>
        <w:t>you want to create a copy of.</w:t>
      </w:r>
      <w:bookmarkStart w:id="2856" w:name="_WWID10003882"/>
    </w:p>
    <w:bookmarkEnd w:id="2856"/>
    <w:p w:rsidR="00380B84" w:rsidRDefault="00380B84" w:rsidP="006F68A8">
      <w:pPr>
        <w:pStyle w:val="aNorm"/>
        <w:numPr>
          <w:ilvl w:val="1"/>
          <w:numId w:val="129"/>
        </w:numPr>
      </w:pPr>
      <w:r>
        <w:t xml:space="preserve">Hanging protocols </w:t>
      </w:r>
      <w:r w:rsidR="00080DE5">
        <w:t xml:space="preserve">and templates </w:t>
      </w:r>
      <w:r>
        <w:t xml:space="preserve">are grouped by </w:t>
      </w:r>
      <w:r w:rsidR="000260F0">
        <w:t>user name</w:t>
      </w:r>
      <w:r>
        <w:t>.</w:t>
      </w:r>
      <w:bookmarkStart w:id="2857" w:name="_WWID10003883"/>
    </w:p>
    <w:bookmarkEnd w:id="2857"/>
    <w:p w:rsidR="00380B84" w:rsidRDefault="00347283" w:rsidP="006F68A8">
      <w:pPr>
        <w:pStyle w:val="aNorm"/>
        <w:numPr>
          <w:ilvl w:val="1"/>
          <w:numId w:val="129"/>
        </w:numPr>
      </w:pPr>
      <w:r>
        <w:t>Y</w:t>
      </w:r>
      <w:r w:rsidR="00380B84">
        <w:t xml:space="preserve">ou can also select a hanging protocol </w:t>
      </w:r>
      <w:r w:rsidR="00080DE5">
        <w:t xml:space="preserve">or template </w:t>
      </w:r>
      <w:r w:rsidR="00380B84">
        <w:t>under the sysAdmin user.</w:t>
      </w:r>
      <w:bookmarkStart w:id="2858" w:name="_WWID10003884"/>
    </w:p>
    <w:bookmarkEnd w:id="2858"/>
    <w:p w:rsidR="00380B84" w:rsidRDefault="00380B84" w:rsidP="006F68A8">
      <w:pPr>
        <w:pStyle w:val="aNorm"/>
        <w:numPr>
          <w:ilvl w:val="0"/>
          <w:numId w:val="129"/>
        </w:numPr>
      </w:pPr>
      <w:r>
        <w:t xml:space="preserve">Click </w:t>
      </w:r>
      <w:r>
        <w:rPr>
          <w:rStyle w:val="Strong"/>
        </w:rPr>
        <w:t>Save As</w:t>
      </w:r>
      <w:r>
        <w:t>.</w:t>
      </w:r>
      <w:bookmarkStart w:id="2859" w:name="_WWID10003886"/>
    </w:p>
    <w:bookmarkEnd w:id="2859"/>
    <w:p w:rsidR="00380B84" w:rsidRDefault="00380B84" w:rsidP="006F68A8">
      <w:pPr>
        <w:pStyle w:val="aNorm"/>
        <w:numPr>
          <w:ilvl w:val="0"/>
          <w:numId w:val="129"/>
        </w:numPr>
      </w:pPr>
      <w:r>
        <w:t>In the dialog that displays, enter the name to use for the new hanging protocol (or template).</w:t>
      </w:r>
      <w:bookmarkStart w:id="2860" w:name="_WWID10003887"/>
    </w:p>
    <w:bookmarkEnd w:id="2860"/>
    <w:p w:rsidR="00921D4B" w:rsidRDefault="00921D4B" w:rsidP="006F68A8">
      <w:pPr>
        <w:pStyle w:val="aNorm"/>
        <w:numPr>
          <w:ilvl w:val="1"/>
          <w:numId w:val="129"/>
        </w:numPr>
      </w:pPr>
      <w:r>
        <w:t xml:space="preserve">If you do not </w:t>
      </w:r>
      <w:bookmarkStart w:id="2861" w:name="_WWID10006628"/>
      <w:r w:rsidR="008D43CF">
        <w:t xml:space="preserve">hold </w:t>
      </w:r>
      <w:r>
        <w:t>the MAGJ SYSTEM USER</w:t>
      </w:r>
      <w:r w:rsidR="008D43CF">
        <w:t xml:space="preserve"> security</w:t>
      </w:r>
      <w:r>
        <w:t xml:space="preserve"> key, you can save the hanging protocol as a user-level hanging protocol </w:t>
      </w:r>
      <w:r w:rsidR="009A01C0">
        <w:t xml:space="preserve">only </w:t>
      </w:r>
      <w:r>
        <w:t xml:space="preserve">under your own </w:t>
      </w:r>
      <w:r w:rsidR="000260F0">
        <w:t>user name</w:t>
      </w:r>
      <w:r>
        <w:t>.</w:t>
      </w:r>
    </w:p>
    <w:bookmarkEnd w:id="2861"/>
    <w:p w:rsidR="00380B84" w:rsidRDefault="00380B84" w:rsidP="006F68A8">
      <w:pPr>
        <w:pStyle w:val="aNorm"/>
        <w:numPr>
          <w:ilvl w:val="1"/>
          <w:numId w:val="129"/>
        </w:numPr>
      </w:pPr>
      <w:r>
        <w:t xml:space="preserve">If you </w:t>
      </w:r>
      <w:r w:rsidR="008D43CF">
        <w:t xml:space="preserve">hold </w:t>
      </w:r>
      <w:r>
        <w:t>the MAGJ SYSTEM USER</w:t>
      </w:r>
      <w:r w:rsidR="008D43CF">
        <w:t xml:space="preserve"> security</w:t>
      </w:r>
      <w:r>
        <w:t xml:space="preserve"> key, you can </w:t>
      </w:r>
      <w:r w:rsidR="00921D4B">
        <w:t xml:space="preserve">save the hanging protocols as a user-level hanging protocol under your </w:t>
      </w:r>
      <w:r w:rsidR="000260F0">
        <w:t>user name</w:t>
      </w:r>
      <w:r w:rsidR="00921D4B">
        <w:t xml:space="preserve">, or as a site-level hanging protocol under the </w:t>
      </w:r>
      <w:r w:rsidR="00347283">
        <w:t>sysAdmin user</w:t>
      </w:r>
      <w:r>
        <w:t>.</w:t>
      </w:r>
      <w:bookmarkStart w:id="2862" w:name="_WWID10003888"/>
    </w:p>
    <w:bookmarkEnd w:id="2862"/>
    <w:p w:rsidR="00380B84" w:rsidRDefault="00380B84" w:rsidP="006F68A8">
      <w:pPr>
        <w:pStyle w:val="aNorm"/>
        <w:numPr>
          <w:ilvl w:val="0"/>
          <w:numId w:val="129"/>
        </w:numPr>
      </w:pPr>
      <w:r>
        <w:t xml:space="preserve">Click </w:t>
      </w:r>
      <w:r>
        <w:rPr>
          <w:rStyle w:val="Strong"/>
        </w:rPr>
        <w:t>OK</w:t>
      </w:r>
      <w:r>
        <w:t>.</w:t>
      </w:r>
      <w:bookmarkStart w:id="2863" w:name="_WWID10003889"/>
    </w:p>
    <w:bookmarkEnd w:id="2863"/>
    <w:p w:rsidR="00380B84" w:rsidRDefault="00380B84">
      <w:pPr>
        <w:pStyle w:val="aNorm2"/>
      </w:pPr>
      <w:r>
        <w:rPr>
          <w:rStyle w:val="bLeadin"/>
        </w:rPr>
        <w:t xml:space="preserve">Note </w:t>
      </w:r>
      <w:r>
        <w:t xml:space="preserve"> If you saved a copy of a hanging protocol, you will be prompted specify the name and level of the associated template as well.</w:t>
      </w:r>
      <w:bookmarkStart w:id="2864" w:name="_WWID10003890"/>
    </w:p>
    <w:p w:rsidR="00380B84" w:rsidRDefault="00380B84">
      <w:pPr>
        <w:pStyle w:val="Heading3"/>
      </w:pPr>
      <w:bookmarkStart w:id="2865" w:name="_Ref151352262"/>
      <w:bookmarkStart w:id="2866" w:name="_Toc508192087"/>
      <w:bookmarkEnd w:id="2864"/>
      <w:r>
        <w:t>Deleting Hanging Protocols</w:t>
      </w:r>
      <w:bookmarkEnd w:id="2865"/>
      <w:bookmarkEnd w:id="2866"/>
      <w:r>
        <w:t xml:space="preserve"> </w:t>
      </w:r>
      <w:bookmarkStart w:id="2867" w:name="_WWID10003891"/>
    </w:p>
    <w:bookmarkEnd w:id="2867"/>
    <w:p w:rsidR="00380B84" w:rsidRDefault="00380B84" w:rsidP="0075343C">
      <w:pPr>
        <w:pStyle w:val="aNorm"/>
        <w:keepNext/>
      </w:pPr>
      <w:r>
        <w:fldChar w:fldCharType="begin"/>
      </w:r>
      <w:r>
        <w:instrText xml:space="preserve"> xe "hanging protocols: deleting" </w:instrText>
      </w:r>
      <w:r>
        <w:fldChar w:fldCharType="end"/>
      </w:r>
      <w:r>
        <w:t>Unneeded hanging protocols can be deleted as described below.</w:t>
      </w:r>
      <w:bookmarkStart w:id="2868" w:name="_WWID10003892"/>
    </w:p>
    <w:bookmarkEnd w:id="2868"/>
    <w:p w:rsidR="00380B84" w:rsidRDefault="00380B84">
      <w:pPr>
        <w:pStyle w:val="aProcHead"/>
      </w:pPr>
      <w:r>
        <w:t>To delete a hanging protocol</w:t>
      </w:r>
      <w:bookmarkStart w:id="2869" w:name="_WWID10003893"/>
    </w:p>
    <w:bookmarkEnd w:id="2869"/>
    <w:p w:rsidR="00380B84" w:rsidRDefault="00380B84" w:rsidP="006F68A8">
      <w:pPr>
        <w:pStyle w:val="aNorm"/>
        <w:numPr>
          <w:ilvl w:val="0"/>
          <w:numId w:val="193"/>
        </w:numPr>
      </w:pPr>
      <w:r>
        <w:t xml:space="preserve">In the Manager, click </w:t>
      </w:r>
      <w:r>
        <w:rPr>
          <w:rStyle w:val="Strong"/>
        </w:rPr>
        <w:t>Open With</w:t>
      </w:r>
      <w:r>
        <w:t xml:space="preserve"> (make sure the check</w:t>
      </w:r>
      <w:r w:rsidR="00347283">
        <w:t xml:space="preserve"> </w:t>
      </w:r>
      <w:r>
        <w:t>box next to this button is cleared before clicking the button).</w:t>
      </w:r>
      <w:bookmarkStart w:id="2870" w:name="_WWID10003894"/>
    </w:p>
    <w:bookmarkEnd w:id="2870"/>
    <w:p w:rsidR="00380B84" w:rsidRDefault="00380B84" w:rsidP="006F68A8">
      <w:pPr>
        <w:pStyle w:val="aNorm"/>
        <w:numPr>
          <w:ilvl w:val="0"/>
          <w:numId w:val="193"/>
        </w:numPr>
      </w:pPr>
      <w:r>
        <w:t>In the Select Hanging Protocol / Template dialog, select the hanging protocol</w:t>
      </w:r>
      <w:r w:rsidR="00347283">
        <w:t xml:space="preserve"> </w:t>
      </w:r>
      <w:r>
        <w:t>you want to delete.</w:t>
      </w:r>
      <w:bookmarkStart w:id="2871" w:name="_WWID10003895"/>
    </w:p>
    <w:bookmarkEnd w:id="2871"/>
    <w:p w:rsidR="00380B84" w:rsidRDefault="00380B84" w:rsidP="006F68A8">
      <w:pPr>
        <w:pStyle w:val="aNorm"/>
        <w:numPr>
          <w:ilvl w:val="1"/>
          <w:numId w:val="130"/>
        </w:numPr>
      </w:pPr>
      <w:r>
        <w:t xml:space="preserve">Hanging protocols are grouped by </w:t>
      </w:r>
      <w:r w:rsidR="000260F0">
        <w:t>user name</w:t>
      </w:r>
      <w:r>
        <w:t xml:space="preserve">, with your </w:t>
      </w:r>
      <w:r w:rsidR="000260F0">
        <w:t>user name</w:t>
      </w:r>
      <w:r>
        <w:t xml:space="preserve"> displayed at the top.</w:t>
      </w:r>
      <w:bookmarkStart w:id="2872" w:name="_WWID10003896"/>
    </w:p>
    <w:bookmarkEnd w:id="2872"/>
    <w:p w:rsidR="00080DE5" w:rsidRDefault="00080DE5" w:rsidP="006F68A8">
      <w:pPr>
        <w:pStyle w:val="aNorm"/>
        <w:numPr>
          <w:ilvl w:val="1"/>
          <w:numId w:val="130"/>
        </w:numPr>
      </w:pPr>
      <w:r>
        <w:t>You cannot delete other users’ hanging protocols.</w:t>
      </w:r>
      <w:bookmarkStart w:id="2873" w:name="_WWID10003898"/>
    </w:p>
    <w:bookmarkEnd w:id="2873"/>
    <w:p w:rsidR="00380B84" w:rsidRDefault="00380B84" w:rsidP="006F68A8">
      <w:pPr>
        <w:pStyle w:val="aNorm"/>
        <w:numPr>
          <w:ilvl w:val="1"/>
          <w:numId w:val="131"/>
        </w:numPr>
      </w:pPr>
      <w:r>
        <w:t xml:space="preserve">If you </w:t>
      </w:r>
      <w:r w:rsidR="008D43CF">
        <w:t xml:space="preserve">hold </w:t>
      </w:r>
      <w:r>
        <w:t xml:space="preserve">the MAGJ SYSTEM USER </w:t>
      </w:r>
      <w:r w:rsidR="008D43CF">
        <w:t xml:space="preserve">security </w:t>
      </w:r>
      <w:r>
        <w:t>key, you can also select a hanging protocol under the sysAdmin user.</w:t>
      </w:r>
      <w:bookmarkStart w:id="2874" w:name="_WWID10003897"/>
    </w:p>
    <w:tbl>
      <w:tblPr>
        <w:tblW w:w="5000" w:type="pct"/>
        <w:tblLook w:val="01E0" w:firstRow="1" w:lastRow="1" w:firstColumn="1" w:lastColumn="1" w:noHBand="0" w:noVBand="0"/>
      </w:tblPr>
      <w:tblGrid>
        <w:gridCol w:w="871"/>
        <w:gridCol w:w="7769"/>
      </w:tblGrid>
      <w:tr w:rsidR="00380B84" w:rsidRPr="00CD49F4">
        <w:trPr>
          <w:cantSplit/>
        </w:trPr>
        <w:tc>
          <w:tcPr>
            <w:tcW w:w="820" w:type="dxa"/>
          </w:tcPr>
          <w:p w:rsidR="00380B84" w:rsidRDefault="00084380">
            <w:pPr>
              <w:pStyle w:val="aTableRight"/>
            </w:pPr>
            <w:bookmarkStart w:id="2875" w:name="_WWID10003899"/>
            <w:bookmarkEnd w:id="2874"/>
            <w:bookmarkEnd w:id="2875"/>
            <w:r>
              <w:rPr>
                <w:rStyle w:val="bDrop3pt"/>
                <w:noProof/>
              </w:rPr>
              <w:drawing>
                <wp:inline distT="0" distB="0" distL="0" distR="0">
                  <wp:extent cx="342900" cy="304800"/>
                  <wp:effectExtent l="0" t="0" r="0" b="0"/>
                  <wp:docPr id="199" name="Picture 199"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Warning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00" cy="304800"/>
                          </a:xfrm>
                          <a:prstGeom prst="rect">
                            <a:avLst/>
                          </a:prstGeom>
                          <a:noFill/>
                          <a:ln>
                            <a:noFill/>
                          </a:ln>
                        </pic:spPr>
                      </pic:pic>
                    </a:graphicData>
                  </a:graphic>
                </wp:inline>
              </w:drawing>
            </w:r>
          </w:p>
        </w:tc>
        <w:tc>
          <w:tcPr>
            <w:tcW w:w="7316" w:type="dxa"/>
          </w:tcPr>
          <w:p w:rsidR="00084AC6" w:rsidRDefault="00084AC6">
            <w:pPr>
              <w:pStyle w:val="aSpace"/>
            </w:pPr>
            <w:bookmarkStart w:id="2876" w:name="_WWID10007329"/>
          </w:p>
          <w:bookmarkEnd w:id="2876"/>
          <w:p w:rsidR="00380B84" w:rsidRDefault="00380B84">
            <w:pPr>
              <w:pStyle w:val="aNorm"/>
            </w:pPr>
            <w:r>
              <w:t>A deleted hanging protocol cannot be restored.</w:t>
            </w:r>
            <w:bookmarkStart w:id="2877" w:name="_WWID10003900"/>
            <w:bookmarkEnd w:id="2877"/>
          </w:p>
        </w:tc>
        <w:bookmarkStart w:id="2878" w:name="_WWID10003901"/>
        <w:bookmarkEnd w:id="2878"/>
      </w:tr>
    </w:tbl>
    <w:p w:rsidR="00380B84" w:rsidRDefault="00380B84">
      <w:pPr>
        <w:pStyle w:val="aSpace"/>
      </w:pPr>
      <w:bookmarkStart w:id="2879" w:name="_WWID10003902"/>
    </w:p>
    <w:bookmarkEnd w:id="2879"/>
    <w:p w:rsidR="00380B84" w:rsidRDefault="00380B84" w:rsidP="006F68A8">
      <w:pPr>
        <w:pStyle w:val="aNorm"/>
        <w:numPr>
          <w:ilvl w:val="0"/>
          <w:numId w:val="193"/>
        </w:numPr>
      </w:pPr>
      <w:r>
        <w:t xml:space="preserve">Click </w:t>
      </w:r>
      <w:r>
        <w:rPr>
          <w:rStyle w:val="Strong"/>
        </w:rPr>
        <w:t>Delete</w:t>
      </w:r>
      <w:r>
        <w:t xml:space="preserve">, then click </w:t>
      </w:r>
      <w:r>
        <w:rPr>
          <w:rStyle w:val="Strong"/>
        </w:rPr>
        <w:t>OK</w:t>
      </w:r>
      <w:r>
        <w:t xml:space="preserve"> when you are asked for confirmation.</w:t>
      </w:r>
      <w:bookmarkStart w:id="2880" w:name="_WWID10003903"/>
    </w:p>
    <w:bookmarkEnd w:id="2880"/>
    <w:p w:rsidR="000F4D3C" w:rsidRDefault="00380B84" w:rsidP="006F68A8">
      <w:pPr>
        <w:pStyle w:val="aNorm"/>
        <w:numPr>
          <w:ilvl w:val="0"/>
          <w:numId w:val="193"/>
        </w:numPr>
      </w:pPr>
      <w:r>
        <w:t xml:space="preserve">Click </w:t>
      </w:r>
      <w:r>
        <w:rPr>
          <w:rStyle w:val="Strong"/>
        </w:rPr>
        <w:t>Close</w:t>
      </w:r>
      <w:r>
        <w:t>.</w:t>
      </w:r>
      <w:bookmarkStart w:id="2881" w:name="_WWID10003904"/>
    </w:p>
    <w:p w:rsidR="005B4279" w:rsidRDefault="005B4279">
      <w:pPr>
        <w:pStyle w:val="aNorm"/>
      </w:pPr>
      <w:bookmarkStart w:id="2882" w:name="_WWID10007331"/>
    </w:p>
    <w:p w:rsidR="00100A3E" w:rsidRDefault="00100A3E">
      <w:pPr>
        <w:pStyle w:val="aNorm"/>
        <w:sectPr w:rsidR="00100A3E" w:rsidSect="005B4279">
          <w:headerReference w:type="even" r:id="rId171"/>
          <w:headerReference w:type="default" r:id="rId172"/>
          <w:footnotePr>
            <w:numFmt w:val="chicago"/>
            <w:numRestart w:val="eachPage"/>
          </w:footnotePr>
          <w:type w:val="oddPage"/>
          <w:pgSz w:w="12240" w:h="15840" w:code="1"/>
          <w:pgMar w:top="1800" w:right="1800" w:bottom="1800" w:left="1800" w:header="900" w:footer="900" w:gutter="0"/>
          <w:cols w:space="720"/>
          <w:titlePg/>
          <w:docGrid w:linePitch="360"/>
        </w:sectPr>
      </w:pPr>
    </w:p>
    <w:p w:rsidR="00380B84" w:rsidRDefault="00084380">
      <w:pPr>
        <w:pStyle w:val="Heading1"/>
      </w:pPr>
      <w:bookmarkStart w:id="2883" w:name="_Ref150136976"/>
      <w:bookmarkStart w:id="2884" w:name="_WWImgID10007997"/>
      <w:bookmarkStart w:id="2885" w:name="_Toc508192088"/>
      <w:bookmarkEnd w:id="2881"/>
      <w:bookmarkEnd w:id="2882"/>
      <w:r>
        <w:rPr>
          <w:noProof/>
        </w:rPr>
        <mc:AlternateContent>
          <mc:Choice Requires="wps">
            <w:drawing>
              <wp:anchor distT="0" distB="0" distL="114300" distR="114300" simplePos="0" relativeHeight="251657728" behindDoc="0" locked="0" layoutInCell="1" allowOverlap="1">
                <wp:simplePos x="0" y="0"/>
                <wp:positionH relativeFrom="column">
                  <wp:posOffset>3429000</wp:posOffset>
                </wp:positionH>
                <wp:positionV relativeFrom="paragraph">
                  <wp:posOffset>-613410</wp:posOffset>
                </wp:positionV>
                <wp:extent cx="2622550" cy="270510"/>
                <wp:effectExtent l="0" t="0" r="0" b="0"/>
                <wp:wrapSquare wrapText="left"/>
                <wp:docPr id="29" name="Rectangle 1147"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0" cy="27051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47" o:spid="_x0000_s1038" alt="image here only for formatting purposes" style="position:absolute;margin-left:270pt;margin-top:-48.3pt;width:206.5pt;height:21.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" stroked="f">
                <v:textbox>
                  <w:txbxContent>
                    <w:p w:rsidR="00712887" w:rsidRDefault="00712887"/>
                  </w:txbxContent>
                </v:textbox>
                <w10:wrap type="square" side="left"/>
              </v:rect>
            </w:pict>
          </mc:Fallback>
        </mc:AlternateContent>
      </w:r>
      <w:bookmarkEnd w:id="2884"/>
      <w:r w:rsidR="00380B84">
        <w:t xml:space="preserve">Hanging Protocol </w:t>
      </w:r>
      <w:bookmarkStart w:id="2886" w:name="_WWID10004937"/>
      <w:r w:rsidR="00380B84">
        <w:t>Reference</w:t>
      </w:r>
      <w:bookmarkEnd w:id="2883"/>
      <w:bookmarkEnd w:id="2885"/>
    </w:p>
    <w:p w:rsidR="00C06D4C" w:rsidRDefault="00C06D4C" w:rsidP="004E1B0B">
      <w:pPr>
        <w:pStyle w:val="aNormSnug"/>
      </w:pPr>
      <w:bookmarkStart w:id="2887" w:name="_WWID10005422"/>
      <w:bookmarkEnd w:id="2886"/>
      <w:r>
        <w:t>This chapter covers:</w:t>
      </w:r>
    </w:p>
    <w:p w:rsidR="00380B84" w:rsidRDefault="00084380" w:rsidP="006F68A8">
      <w:pPr>
        <w:pStyle w:val="aNormSnug"/>
        <w:numPr>
          <w:ilvl w:val="0"/>
          <w:numId w:val="17"/>
        </w:numPr>
      </w:pPr>
      <w:r>
        <w:rPr>
          <w:noProof/>
        </w:rPr>
        <mc:AlternateContent>
          <mc:Choice Requires="wps">
            <w:drawing>
              <wp:anchor distT="0" distB="0" distL="114300" distR="114300" simplePos="0" relativeHeight="251662848" behindDoc="0" locked="0" layoutInCell="1" allowOverlap="1">
                <wp:simplePos x="0" y="0"/>
                <wp:positionH relativeFrom="column">
                  <wp:posOffset>3581400</wp:posOffset>
                </wp:positionH>
                <wp:positionV relativeFrom="paragraph">
                  <wp:posOffset>-1130935</wp:posOffset>
                </wp:positionV>
                <wp:extent cx="2622550" cy="270510"/>
                <wp:effectExtent l="0" t="2540" r="0" b="3175"/>
                <wp:wrapSquare wrapText="left"/>
                <wp:docPr id="28" name="Rectangle 1163"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0" cy="27051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rsidP="00695D1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3" o:spid="_x0000_s1039" alt="image here only for formatting purposes" style="position:absolute;left:0;text-align:left;margin-left:282pt;margin-top:-89.05pt;width:206.5pt;height:21.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" stroked="f">
                <v:textbox>
                  <w:txbxContent>
                    <w:p w:rsidR="00712887" w:rsidRDefault="00712887" w:rsidP="00695D1F"/>
                  </w:txbxContent>
                </v:textbox>
                <w10:wrap type="square" side="left"/>
              </v:rect>
            </w:pict>
          </mc:Fallback>
        </mc:AlternateContent>
      </w:r>
      <w:r w:rsidR="00380B84">
        <w:fldChar w:fldCharType="begin" w:fldLock="1"/>
      </w:r>
      <w:r w:rsidR="00380B84">
        <w:instrText xml:space="preserve"> REF _Ref151352327 \h </w:instrText>
      </w:r>
      <w:r w:rsidR="00C06D4C">
        <w:instrText xml:space="preserve"> \* MERGEFORMAT </w:instrText>
      </w:r>
      <w:r w:rsidR="00380B84">
        <w:fldChar w:fldCharType="separate"/>
      </w:r>
      <w:r w:rsidR="0093607B">
        <w:t>The Hanging Protocol Definition Dialog</w:t>
      </w:r>
      <w:r w:rsidR="00380B84">
        <w:fldChar w:fldCharType="end"/>
      </w:r>
    </w:p>
    <w:p w:rsidR="00380B84" w:rsidRDefault="00380B84" w:rsidP="006F68A8">
      <w:pPr>
        <w:pStyle w:val="aNormSnug"/>
        <w:numPr>
          <w:ilvl w:val="0"/>
          <w:numId w:val="17"/>
        </w:numPr>
      </w:pPr>
      <w:r>
        <w:fldChar w:fldCharType="begin" w:fldLock="1"/>
      </w:r>
      <w:r>
        <w:instrText xml:space="preserve"> REF _Ref151352333 \h </w:instrText>
      </w:r>
      <w:r w:rsidR="00C06D4C">
        <w:instrText xml:space="preserve"> \* MERGEFORMAT </w:instrText>
      </w:r>
      <w:r>
        <w:fldChar w:fldCharType="separate"/>
      </w:r>
      <w:r w:rsidR="0093607B">
        <w:t>Viewport Mapping Explained</w:t>
      </w:r>
      <w:r>
        <w:fldChar w:fldCharType="end"/>
      </w:r>
      <w:bookmarkStart w:id="2888" w:name="_WWID10007332"/>
    </w:p>
    <w:bookmarkEnd w:id="2888"/>
    <w:p w:rsidR="00380B84" w:rsidRDefault="00380B84" w:rsidP="006F68A8">
      <w:pPr>
        <w:pStyle w:val="aNormSnug"/>
        <w:numPr>
          <w:ilvl w:val="0"/>
          <w:numId w:val="17"/>
        </w:numPr>
      </w:pPr>
      <w:r>
        <w:fldChar w:fldCharType="begin" w:fldLock="1"/>
      </w:r>
      <w:r>
        <w:instrText xml:space="preserve"> REF _Ref151267292 \h </w:instrText>
      </w:r>
      <w:r w:rsidR="00C06D4C">
        <w:instrText xml:space="preserve"> \* MERGEFORMAT </w:instrText>
      </w:r>
      <w:r>
        <w:fldChar w:fldCharType="separate"/>
      </w:r>
      <w:r w:rsidR="0093607B">
        <w:t>Hanging Protocol Cookbook</w:t>
      </w:r>
      <w:r>
        <w:fldChar w:fldCharType="end"/>
      </w:r>
      <w:bookmarkStart w:id="2889" w:name="_WWID10007333"/>
    </w:p>
    <w:bookmarkEnd w:id="2889"/>
    <w:p w:rsidR="00380B84" w:rsidRDefault="00347283" w:rsidP="006F68A8">
      <w:pPr>
        <w:pStyle w:val="aNormSnug"/>
        <w:numPr>
          <w:ilvl w:val="0"/>
          <w:numId w:val="17"/>
        </w:numPr>
      </w:pPr>
      <w:r>
        <w:fldChar w:fldCharType="begin" w:fldLock="1"/>
      </w:r>
      <w:r>
        <w:instrText xml:space="preserve"> REF _Ref153180625 \h </w:instrText>
      </w:r>
      <w:r w:rsidR="00C06D4C">
        <w:instrText xml:space="preserve"> \* MERGEFORMAT </w:instrText>
      </w:r>
      <w:r>
        <w:fldChar w:fldCharType="separate"/>
      </w:r>
      <w:r w:rsidR="0093607B">
        <w:t>Internal Hanging Protocols</w:t>
      </w:r>
      <w:r>
        <w:fldChar w:fldCharType="end"/>
      </w:r>
      <w:bookmarkStart w:id="2890" w:name="_WWID10006583"/>
    </w:p>
    <w:p w:rsidR="00380B84" w:rsidRDefault="00380B84">
      <w:pPr>
        <w:pStyle w:val="aSpaceBorder"/>
      </w:pPr>
      <w:bookmarkStart w:id="2891" w:name="_WWID10005423"/>
      <w:bookmarkEnd w:id="2887"/>
      <w:bookmarkEnd w:id="2890"/>
    </w:p>
    <w:p w:rsidR="00380B84" w:rsidRDefault="00380B84">
      <w:pPr>
        <w:pStyle w:val="Heading2"/>
      </w:pPr>
      <w:bookmarkStart w:id="2892" w:name="_Ref151352327"/>
      <w:bookmarkStart w:id="2893" w:name="_Toc508192089"/>
      <w:bookmarkEnd w:id="2891"/>
      <w:r>
        <w:t>The Hanging Protocol Definition Dialog</w:t>
      </w:r>
      <w:bookmarkStart w:id="2894" w:name="_WWID10004821"/>
      <w:bookmarkEnd w:id="2892"/>
      <w:bookmarkEnd w:id="2893"/>
    </w:p>
    <w:bookmarkStart w:id="2895" w:name="_WWID10003906"/>
    <w:bookmarkEnd w:id="2608"/>
    <w:bookmarkEnd w:id="2609"/>
    <w:bookmarkEnd w:id="2610"/>
    <w:bookmarkEnd w:id="2611"/>
    <w:bookmarkEnd w:id="2614"/>
    <w:bookmarkEnd w:id="2824"/>
    <w:bookmarkEnd w:id="2894"/>
    <w:p w:rsidR="00BC35DB" w:rsidRDefault="0063703E">
      <w:pPr>
        <w:pStyle w:val="aNorm"/>
      </w:pPr>
      <w:r>
        <w:fldChar w:fldCharType="begin"/>
      </w:r>
      <w:r>
        <w:instrText xml:space="preserve"> xe "</w:instrText>
      </w:r>
      <w:r w:rsidR="00333911">
        <w:instrText xml:space="preserve">hanging protocols: </w:instrText>
      </w:r>
      <w:r>
        <w:instrText>dialog</w:instrText>
      </w:r>
      <w:r w:rsidR="00333911">
        <w:instrText xml:space="preserve"> for defining</w:instrText>
      </w:r>
      <w:r>
        <w:instrText xml:space="preserve">" </w:instrText>
      </w:r>
      <w:r>
        <w:fldChar w:fldCharType="end"/>
      </w:r>
      <w:r w:rsidR="00380B84">
        <w:t xml:space="preserve">The Hanging Protocol Definition dialog </w:t>
      </w:r>
      <w:r w:rsidR="0075343C">
        <w:t xml:space="preserve">is used to create or edit </w:t>
      </w:r>
      <w:r w:rsidR="00380B84">
        <w:t>a hanging protocol.</w:t>
      </w:r>
      <w:r w:rsidR="00347283">
        <w:t xml:space="preserve"> </w:t>
      </w:r>
      <w:r w:rsidR="00380B84">
        <w:t>The following sections describe how each option in the dialog can be used.</w:t>
      </w:r>
      <w:r w:rsidR="00347283">
        <w:t xml:space="preserve"> </w:t>
      </w:r>
      <w:r w:rsidR="00380B84">
        <w:t>Sections are grouped by tab name (Case Info, Viewport Info, etc.).</w:t>
      </w:r>
      <w:r w:rsidR="0075343C">
        <w:t xml:space="preserve">  See the previous chapter for steps on how to create a hanging protocol.</w:t>
      </w:r>
    </w:p>
    <w:p w:rsidR="00380B84" w:rsidRDefault="00380B84">
      <w:pPr>
        <w:pStyle w:val="Heading3"/>
      </w:pPr>
      <w:bookmarkStart w:id="2896" w:name="_Ref151258525"/>
      <w:bookmarkStart w:id="2897" w:name="_Ref151258633"/>
      <w:bookmarkStart w:id="2898" w:name="_Toc508192090"/>
      <w:bookmarkEnd w:id="2895"/>
      <w:r>
        <w:t>Common Features</w:t>
      </w:r>
      <w:bookmarkStart w:id="2899" w:name="_WWID10005035"/>
      <w:bookmarkEnd w:id="2896"/>
      <w:bookmarkEnd w:id="2897"/>
      <w:bookmarkEnd w:id="2898"/>
    </w:p>
    <w:p w:rsidR="00F81679" w:rsidRDefault="00380B84">
      <w:pPr>
        <w:pStyle w:val="aNorm"/>
      </w:pPr>
      <w:bookmarkStart w:id="2900" w:name="_WWID10004903"/>
      <w:bookmarkEnd w:id="2899"/>
      <w:r>
        <w:t>While the Define Hanging Protocol dialog is being used, the informational area at the top of dialog and the buttons at the bottom of the dialog are always visible.</w:t>
      </w:r>
      <w:r w:rsidR="00F81679">
        <w:t xml:space="preserve"> The informational area displays details about the hanging protocol being created and the selected viewport. It is updated as successive viewports are selected.</w:t>
      </w:r>
    </w:p>
    <w:p w:rsidR="0093607B" w:rsidRDefault="00084380">
      <w:pPr>
        <w:pStyle w:val="aNorm"/>
      </w:pPr>
      <w:r>
        <w:rPr>
          <w:noProof/>
        </w:rPr>
        <w:drawing>
          <wp:inline distT="0" distB="0" distL="0" distR="0">
            <wp:extent cx="4114800" cy="3028950"/>
            <wp:effectExtent l="0" t="0" r="0" b="0"/>
            <wp:docPr id="200" name="Picture 200" descr="Common features in the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ommon features in the Define Hanging Protocol dialo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14800" cy="3028950"/>
                    </a:xfrm>
                    <a:prstGeom prst="rect">
                      <a:avLst/>
                    </a:prstGeom>
                    <a:noFill/>
                    <a:ln>
                      <a:noFill/>
                    </a:ln>
                  </pic:spPr>
                </pic:pic>
              </a:graphicData>
            </a:graphic>
          </wp:inline>
        </w:drawing>
      </w:r>
    </w:p>
    <w:p w:rsidR="00380B84" w:rsidRDefault="00380B84">
      <w:pPr>
        <w:pStyle w:val="aNorm"/>
        <w:keepNext/>
      </w:pPr>
      <w:bookmarkStart w:id="2901" w:name="_WWID10005037"/>
      <w:r>
        <w:t>The buttons at the bottom of the dialog function as follows.</w:t>
      </w:r>
      <w:bookmarkStart w:id="2902" w:name="_WWID10005105"/>
    </w:p>
    <w:bookmarkEnd w:id="2902"/>
    <w:p w:rsidR="00380B84" w:rsidRDefault="00380B84" w:rsidP="006F68A8">
      <w:pPr>
        <w:pStyle w:val="aNorm"/>
        <w:numPr>
          <w:ilvl w:val="0"/>
          <w:numId w:val="31"/>
        </w:numPr>
      </w:pPr>
      <w:r>
        <w:rPr>
          <w:rStyle w:val="Strong"/>
        </w:rPr>
        <w:t>Previous</w:t>
      </w:r>
      <w:bookmarkStart w:id="2903" w:name="_WWID10005039"/>
      <w:r w:rsidR="00347283">
        <w:t xml:space="preserve"> </w:t>
      </w:r>
      <w:r w:rsidR="00347283">
        <w:rPr>
          <w:rStyle w:val="Strong"/>
        </w:rPr>
        <w:t>–</w:t>
      </w:r>
      <w:r w:rsidR="00347283">
        <w:t xml:space="preserve"> </w:t>
      </w:r>
      <w:r>
        <w:t>Use this button to re-select a viewport that you have already established case-level or viewport-level settings for.</w:t>
      </w:r>
      <w:r w:rsidR="00347283">
        <w:t xml:space="preserve"> </w:t>
      </w:r>
      <w:r>
        <w:t xml:space="preserve">If you change settings in the dialog after using the </w:t>
      </w:r>
      <w:r>
        <w:rPr>
          <w:rStyle w:val="Strong"/>
        </w:rPr>
        <w:t xml:space="preserve">Previous </w:t>
      </w:r>
      <w:r>
        <w:t xml:space="preserve">button, be sure to click </w:t>
      </w:r>
      <w:r>
        <w:rPr>
          <w:rStyle w:val="Strong"/>
        </w:rPr>
        <w:t>Save Case Info</w:t>
      </w:r>
      <w:r>
        <w:t xml:space="preserve"> or </w:t>
      </w:r>
      <w:r>
        <w:rPr>
          <w:rStyle w:val="Strong"/>
        </w:rPr>
        <w:t>Save Viewport Info</w:t>
      </w:r>
      <w:r>
        <w:t xml:space="preserve"> to apply your changes.</w:t>
      </w:r>
    </w:p>
    <w:bookmarkEnd w:id="2903"/>
    <w:p w:rsidR="00380B84" w:rsidRDefault="00380B84" w:rsidP="006F68A8">
      <w:pPr>
        <w:pStyle w:val="aNorm"/>
        <w:numPr>
          <w:ilvl w:val="0"/>
          <w:numId w:val="31"/>
        </w:numPr>
      </w:pPr>
      <w:r>
        <w:rPr>
          <w:rStyle w:val="Strong"/>
        </w:rPr>
        <w:t>Next</w:t>
      </w:r>
      <w:bookmarkStart w:id="2904" w:name="_WWID10005043"/>
      <w:r w:rsidR="00347283">
        <w:t xml:space="preserve"> </w:t>
      </w:r>
      <w:r w:rsidR="00347283">
        <w:rPr>
          <w:rStyle w:val="Strong"/>
        </w:rPr>
        <w:t>–</w:t>
      </w:r>
      <w:r w:rsidR="00347283">
        <w:t xml:space="preserve"> </w:t>
      </w:r>
      <w:r>
        <w:t>Use this button to step from one viewport to the next as you are defining a hanging protocol.</w:t>
      </w:r>
      <w:r w:rsidR="00347283">
        <w:t xml:space="preserve"> </w:t>
      </w:r>
      <w:r>
        <w:t>This button will be disabled until case- and viewport-level settings have been saved for the selected viewport.</w:t>
      </w:r>
    </w:p>
    <w:bookmarkEnd w:id="2904"/>
    <w:p w:rsidR="00380B84" w:rsidRDefault="00380B84" w:rsidP="006F68A8">
      <w:pPr>
        <w:pStyle w:val="aNorm"/>
        <w:numPr>
          <w:ilvl w:val="0"/>
          <w:numId w:val="31"/>
        </w:numPr>
      </w:pPr>
      <w:r>
        <w:rPr>
          <w:rStyle w:val="Strong"/>
        </w:rPr>
        <w:t>Save Stage</w:t>
      </w:r>
      <w:bookmarkStart w:id="2905" w:name="_WWID10005044"/>
      <w:r w:rsidR="00347283">
        <w:t xml:space="preserve"> </w:t>
      </w:r>
      <w:r w:rsidR="00347283">
        <w:rPr>
          <w:rStyle w:val="Strong"/>
        </w:rPr>
        <w:t>–</w:t>
      </w:r>
      <w:r w:rsidR="00347283">
        <w:t xml:space="preserve"> </w:t>
      </w:r>
      <w:r w:rsidR="00333911">
        <w:fldChar w:fldCharType="begin"/>
      </w:r>
      <w:r w:rsidR="00333911">
        <w:instrText xml:space="preserve"> xe "stages: defining" </w:instrText>
      </w:r>
      <w:r w:rsidR="00333911">
        <w:fldChar w:fldCharType="end"/>
      </w:r>
      <w:r>
        <w:t>Use this button to save settings for all viewports as a stage.</w:t>
      </w:r>
      <w:r w:rsidR="00347283">
        <w:t xml:space="preserve"> </w:t>
      </w:r>
      <w:r>
        <w:t xml:space="preserve">This button will be disabled until case- and viewport-level settings have been saved for all viewports. For detailed steps describing how to create a staged hanging protocol, </w:t>
      </w:r>
      <w:r w:rsidR="00080DE5">
        <w:t>refer to the</w:t>
      </w:r>
      <w:r w:rsidR="00347283">
        <w:t xml:space="preserve"> </w:t>
      </w:r>
      <w:r w:rsidR="00080DE5" w:rsidRPr="003F409A">
        <w:rPr>
          <w:rStyle w:val="bLinkRef"/>
          <w:iCs w:val="0"/>
        </w:rPr>
        <w:fldChar w:fldCharType="begin" w:fldLock="1"/>
      </w:r>
      <w:r w:rsidR="00080DE5" w:rsidRPr="003F409A">
        <w:rPr>
          <w:rStyle w:val="bLinkRef"/>
          <w:iCs w:val="0"/>
        </w:rPr>
        <w:instrText xml:space="preserve"> REF _Ref151267292 \h </w:instrText>
      </w:r>
      <w:r w:rsidR="00080DE5" w:rsidRPr="003F409A">
        <w:rPr>
          <w:rStyle w:val="bLinkRef"/>
          <w:iCs w:val="0"/>
        </w:rPr>
      </w:r>
      <w:r w:rsidR="00080DE5" w:rsidRPr="003F409A">
        <w:rPr>
          <w:rStyle w:val="bLinkRef"/>
          <w:iCs w:val="0"/>
        </w:rPr>
        <w:instrText xml:space="preserve"> \* MERGEFORMAT </w:instrText>
      </w:r>
      <w:r w:rsidR="00080DE5" w:rsidRPr="003F409A">
        <w:rPr>
          <w:rStyle w:val="bLinkRef"/>
          <w:iCs w:val="0"/>
        </w:rPr>
        <w:fldChar w:fldCharType="separate"/>
      </w:r>
      <w:r w:rsidR="0093607B" w:rsidRPr="003F409A">
        <w:rPr>
          <w:rStyle w:val="bLinkRef"/>
          <w:iCs w:val="0"/>
        </w:rPr>
        <w:t>Hanging Protocol Cookbook</w:t>
      </w:r>
      <w:r w:rsidR="00080DE5" w:rsidRPr="003F409A">
        <w:rPr>
          <w:rStyle w:val="bLinkRef"/>
          <w:iCs w:val="0"/>
        </w:rPr>
        <w:fldChar w:fldCharType="end"/>
      </w:r>
      <w:r w:rsidR="00080DE5">
        <w:t xml:space="preserve"> </w:t>
      </w:r>
      <w:r w:rsidR="0004682F">
        <w:t xml:space="preserve">on page </w:t>
      </w:r>
      <w:r w:rsidR="0004682F">
        <w:fldChar w:fldCharType="begin"/>
      </w:r>
      <w:r w:rsidR="0004682F">
        <w:instrText xml:space="preserve"> PAGEREF _Ref151267292 \h </w:instrText>
      </w:r>
      <w:r w:rsidR="0004682F">
        <w:fldChar w:fldCharType="separate"/>
      </w:r>
      <w:ins w:id="2906" w:author="Andersen, Charles W.  (ManTech)" w:date="2019-12-10T15:26:00Z">
        <w:r w:rsidR="00380255">
          <w:rPr>
            <w:noProof/>
          </w:rPr>
          <w:t>170</w:t>
        </w:r>
      </w:ins>
      <w:del w:id="2907" w:author="Andersen, Charles W.  (ManTech)" w:date="2019-12-10T15:26:00Z">
        <w:r w:rsidR="00B77F99" w:rsidDel="00380255">
          <w:rPr>
            <w:noProof/>
          </w:rPr>
          <w:delText>4</w:delText>
        </w:r>
      </w:del>
      <w:r w:rsidR="0004682F">
        <w:fldChar w:fldCharType="end"/>
      </w:r>
      <w:r>
        <w:t>.</w:t>
      </w:r>
    </w:p>
    <w:bookmarkEnd w:id="2905"/>
    <w:p w:rsidR="00380B84" w:rsidRDefault="00380B84" w:rsidP="006F68A8">
      <w:pPr>
        <w:pStyle w:val="aNorm"/>
        <w:numPr>
          <w:ilvl w:val="0"/>
          <w:numId w:val="31"/>
        </w:numPr>
      </w:pPr>
      <w:r>
        <w:rPr>
          <w:rStyle w:val="Strong"/>
        </w:rPr>
        <w:t>Save HP</w:t>
      </w:r>
      <w:bookmarkStart w:id="2908" w:name="_WWID10005047"/>
      <w:r w:rsidR="00347283">
        <w:t xml:space="preserve"> </w:t>
      </w:r>
      <w:r w:rsidR="00347283">
        <w:rPr>
          <w:rStyle w:val="Strong"/>
        </w:rPr>
        <w:t>–</w:t>
      </w:r>
      <w:r w:rsidR="00347283">
        <w:t xml:space="preserve"> </w:t>
      </w:r>
      <w:r>
        <w:t xml:space="preserve">Use this button to </w:t>
      </w:r>
      <w:r w:rsidR="00C16137">
        <w:t>save</w:t>
      </w:r>
      <w:r>
        <w:t xml:space="preserve"> a hanging protocol </w:t>
      </w:r>
      <w:r w:rsidR="00080DE5">
        <w:t xml:space="preserve">after </w:t>
      </w:r>
      <w:r>
        <w:t>all case- and viewport-level setting</w:t>
      </w:r>
      <w:r w:rsidR="00080DE5">
        <w:t>s</w:t>
      </w:r>
      <w:r>
        <w:t xml:space="preserve"> have been saved for all viewports.</w:t>
      </w:r>
    </w:p>
    <w:bookmarkEnd w:id="2908"/>
    <w:p w:rsidR="00380B84" w:rsidRDefault="00380B84" w:rsidP="006F68A8">
      <w:pPr>
        <w:pStyle w:val="aNorm"/>
        <w:numPr>
          <w:ilvl w:val="0"/>
          <w:numId w:val="31"/>
        </w:numPr>
      </w:pPr>
      <w:r>
        <w:rPr>
          <w:rStyle w:val="Strong"/>
        </w:rPr>
        <w:t xml:space="preserve">Save HP </w:t>
      </w:r>
      <w:bookmarkStart w:id="2909" w:name="_WWID10005038"/>
      <w:r>
        <w:rPr>
          <w:rStyle w:val="Strong"/>
        </w:rPr>
        <w:t>As</w:t>
      </w:r>
      <w:r w:rsidR="00347283">
        <w:t xml:space="preserve"> </w:t>
      </w:r>
      <w:r w:rsidR="00347283">
        <w:rPr>
          <w:rStyle w:val="Strong"/>
        </w:rPr>
        <w:t>–</w:t>
      </w:r>
      <w:r w:rsidR="00347283">
        <w:t xml:space="preserve"> </w:t>
      </w:r>
      <w:r>
        <w:t xml:space="preserve">Use this button to save a completed hanging protocol under a different name than the one </w:t>
      </w:r>
      <w:r w:rsidR="00080DE5">
        <w:t>initially specified</w:t>
      </w:r>
      <w:r>
        <w:t>.</w:t>
      </w:r>
    </w:p>
    <w:p w:rsidR="00380B84" w:rsidRDefault="00380B84" w:rsidP="006F68A8">
      <w:pPr>
        <w:pStyle w:val="aNorm"/>
        <w:numPr>
          <w:ilvl w:val="0"/>
          <w:numId w:val="31"/>
        </w:numPr>
      </w:pPr>
      <w:r>
        <w:rPr>
          <w:rStyle w:val="Strong"/>
        </w:rPr>
        <w:t>Cancel</w:t>
      </w:r>
      <w:bookmarkStart w:id="2910" w:name="_WWID10005062"/>
      <w:r w:rsidR="00347283">
        <w:t xml:space="preserve"> </w:t>
      </w:r>
      <w:r w:rsidR="00347283">
        <w:rPr>
          <w:rStyle w:val="Strong"/>
        </w:rPr>
        <w:t>–</w:t>
      </w:r>
      <w:r w:rsidR="00347283">
        <w:t xml:space="preserve"> </w:t>
      </w:r>
      <w:r>
        <w:t>Use this button to discard the definition in progress and close the dialog.</w:t>
      </w:r>
    </w:p>
    <w:p w:rsidR="00380B84" w:rsidRDefault="00380B84">
      <w:pPr>
        <w:pStyle w:val="Heading3"/>
      </w:pPr>
      <w:bookmarkStart w:id="2911" w:name="_Case_Info_|"/>
      <w:bookmarkStart w:id="2912" w:name="_Ref148929023"/>
      <w:bookmarkStart w:id="2913" w:name="_Toc508192091"/>
      <w:bookmarkEnd w:id="2900"/>
      <w:bookmarkEnd w:id="2901"/>
      <w:bookmarkEnd w:id="2909"/>
      <w:bookmarkEnd w:id="2910"/>
      <w:bookmarkEnd w:id="2911"/>
      <w:r>
        <w:t>Case Info | HP Lookup Area</w:t>
      </w:r>
      <w:bookmarkStart w:id="2914" w:name="_WWID10004900"/>
      <w:r>
        <w:t xml:space="preserve"> (for Current Exams)</w:t>
      </w:r>
      <w:bookmarkEnd w:id="2912"/>
      <w:bookmarkEnd w:id="2913"/>
    </w:p>
    <w:p w:rsidR="0093607B" w:rsidRDefault="0093607B">
      <w:pPr>
        <w:pStyle w:val="aSpace"/>
        <w:keepNext/>
      </w:pPr>
    </w:p>
    <w:p w:rsidR="0093607B" w:rsidRDefault="00084380">
      <w:pPr>
        <w:pStyle w:val="aNorm"/>
        <w:keepNext/>
      </w:pPr>
      <w:r>
        <w:rPr>
          <w:noProof/>
        </w:rPr>
        <w:drawing>
          <wp:inline distT="0" distB="0" distL="0" distR="0">
            <wp:extent cx="3886200" cy="2247900"/>
            <wp:effectExtent l="0" t="0" r="0" b="0"/>
            <wp:docPr id="201" name="Picture 201" descr="HP Lookup area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P Lookup area in Define Hanging Protocol dialo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886200" cy="2247900"/>
                    </a:xfrm>
                    <a:prstGeom prst="rect">
                      <a:avLst/>
                    </a:prstGeom>
                    <a:noFill/>
                    <a:ln>
                      <a:noFill/>
                    </a:ln>
                  </pic:spPr>
                </pic:pic>
              </a:graphicData>
            </a:graphic>
          </wp:inline>
        </w:drawing>
      </w:r>
    </w:p>
    <w:bookmarkEnd w:id="2914"/>
    <w:p w:rsidR="00080DE5" w:rsidRDefault="00080DE5">
      <w:pPr>
        <w:pStyle w:val="aNorm"/>
        <w:keepNext/>
      </w:pPr>
      <w:r>
        <w:t>The settings in the HP Lookup area determine which types of exams the hanging protocol being defined will apply to.</w:t>
      </w:r>
      <w:bookmarkStart w:id="2915" w:name="_WWID10006602"/>
    </w:p>
    <w:bookmarkEnd w:id="2915"/>
    <w:p w:rsidR="00380B84" w:rsidRDefault="0063703E">
      <w:pPr>
        <w:pStyle w:val="aNorm"/>
      </w:pPr>
      <w:r>
        <w:fldChar w:fldCharType="begin"/>
      </w:r>
      <w:r>
        <w:instrText xml:space="preserve"> xe "HP Lookup area" </w:instrText>
      </w:r>
      <w:r>
        <w:fldChar w:fldCharType="end"/>
      </w:r>
      <w:r w:rsidR="00380B84">
        <w:t xml:space="preserve">The HP Lookup area is active only when </w:t>
      </w:r>
      <w:r w:rsidR="00380B84">
        <w:rPr>
          <w:rStyle w:val="Strong"/>
        </w:rPr>
        <w:t>Current</w:t>
      </w:r>
      <w:r w:rsidR="00380B84">
        <w:t xml:space="preserve"> is the selected Case Type.</w:t>
      </w:r>
      <w:r w:rsidR="00347283">
        <w:t xml:space="preserve"> </w:t>
      </w:r>
      <w:r w:rsidR="00380B84">
        <w:t>The HP Lookup area displays the CPT code and modality code derived from the exam in the selected viewport.</w:t>
      </w:r>
      <w:bookmarkStart w:id="2916" w:name="_WWID10004938"/>
    </w:p>
    <w:bookmarkEnd w:id="2916"/>
    <w:p w:rsidR="00380B84" w:rsidRDefault="00380B84" w:rsidP="006F68A8">
      <w:pPr>
        <w:pStyle w:val="aNorm"/>
        <w:numPr>
          <w:ilvl w:val="0"/>
          <w:numId w:val="31"/>
        </w:numPr>
      </w:pPr>
      <w:r>
        <w:rPr>
          <w:rStyle w:val="Strong"/>
        </w:rPr>
        <w:t>Use CPT code</w:t>
      </w:r>
      <w:r w:rsidR="00080DE5">
        <w:t xml:space="preserve"> </w:t>
      </w:r>
      <w:r w:rsidR="00080DE5">
        <w:rPr>
          <w:rStyle w:val="Strong"/>
        </w:rPr>
        <w:t>–</w:t>
      </w:r>
      <w:r w:rsidR="00080DE5">
        <w:t xml:space="preserve"> </w:t>
      </w:r>
      <w:r>
        <w:t xml:space="preserve">When this option is selected, the hanging protocol is associated with the same CPT code (procedure) as the current exam. </w:t>
      </w:r>
      <w:bookmarkStart w:id="2917" w:name="_WWID10004902"/>
    </w:p>
    <w:bookmarkEnd w:id="2917"/>
    <w:p w:rsidR="00380B84" w:rsidRDefault="00380B84" w:rsidP="006F68A8">
      <w:pPr>
        <w:pStyle w:val="aNorm"/>
        <w:numPr>
          <w:ilvl w:val="0"/>
          <w:numId w:val="31"/>
        </w:numPr>
      </w:pPr>
      <w:r>
        <w:rPr>
          <w:rStyle w:val="Strong"/>
        </w:rPr>
        <w:t>Use modality</w:t>
      </w:r>
      <w:r w:rsidR="00080DE5">
        <w:t xml:space="preserve"> </w:t>
      </w:r>
      <w:r w:rsidR="00080DE5">
        <w:rPr>
          <w:rStyle w:val="Strong"/>
        </w:rPr>
        <w:t>–</w:t>
      </w:r>
      <w:r w:rsidR="00080DE5">
        <w:t xml:space="preserve"> </w:t>
      </w:r>
      <w:r>
        <w:t>When this option is selected, the hanging protocol is associated with the same modality as the current exam.</w:t>
      </w:r>
      <w:bookmarkStart w:id="2918" w:name="_WWID10004901"/>
      <w:r w:rsidR="00EF38E4">
        <w:t xml:space="preserve"> Note that a hanging protocol associated with a modality will not be automatically selected if a different hanging protocol with a CPT appropriate for the exam being opened is present (details</w:t>
      </w:r>
      <w:r w:rsidR="0004682F">
        <w:t xml:space="preserve"> on page </w:t>
      </w:r>
      <w:r w:rsidR="0004682F">
        <w:fldChar w:fldCharType="begin"/>
      </w:r>
      <w:r w:rsidR="0004682F">
        <w:instrText xml:space="preserve"> PAGEREF _Ref157332912 \h </w:instrText>
      </w:r>
      <w:r w:rsidR="0004682F">
        <w:fldChar w:fldCharType="separate"/>
      </w:r>
      <w:ins w:id="2919" w:author="Andersen, Charles W.  (ManTech)" w:date="2019-12-10T15:26:00Z">
        <w:r w:rsidR="00380255">
          <w:rPr>
            <w:noProof/>
          </w:rPr>
          <w:t>139</w:t>
        </w:r>
      </w:ins>
      <w:del w:id="2920" w:author="Andersen, Charles W.  (ManTech)" w:date="2019-12-10T15:26:00Z">
        <w:r w:rsidR="00B77F99" w:rsidDel="00380255">
          <w:rPr>
            <w:noProof/>
          </w:rPr>
          <w:delText>4</w:delText>
        </w:r>
      </w:del>
      <w:r w:rsidR="0004682F">
        <w:fldChar w:fldCharType="end"/>
      </w:r>
      <w:r w:rsidR="00EF38E4">
        <w:t xml:space="preserve">). </w:t>
      </w:r>
    </w:p>
    <w:p w:rsidR="00380B84" w:rsidRDefault="00380B84">
      <w:pPr>
        <w:pStyle w:val="Heading3"/>
      </w:pPr>
      <w:bookmarkStart w:id="2921" w:name="_Case_Info_|_1"/>
      <w:bookmarkStart w:id="2922" w:name="_Ref148929028"/>
      <w:bookmarkStart w:id="2923" w:name="_Toc508192092"/>
      <w:bookmarkEnd w:id="2918"/>
      <w:bookmarkEnd w:id="2921"/>
      <w:r>
        <w:t>Case Info | Prior Attribute Area</w:t>
      </w:r>
      <w:bookmarkStart w:id="2924" w:name="_WWID10004897"/>
      <w:bookmarkEnd w:id="2922"/>
      <w:bookmarkEnd w:id="2923"/>
    </w:p>
    <w:p w:rsidR="0093607B" w:rsidRDefault="0093607B">
      <w:pPr>
        <w:pStyle w:val="aSpace"/>
        <w:keepNext/>
      </w:pPr>
      <w:bookmarkStart w:id="2925" w:name="_WWImgID10006012"/>
      <w:bookmarkEnd w:id="2924"/>
    </w:p>
    <w:p w:rsidR="00380B84" w:rsidRDefault="00084380">
      <w:pPr>
        <w:pStyle w:val="aNorm"/>
        <w:keepNext/>
      </w:pPr>
      <w:r>
        <w:rPr>
          <w:rStyle w:val="bMono"/>
          <w:szCs w:val="20"/>
        </w:rPr>
        <w:drawing>
          <wp:inline distT="0" distB="0" distL="0" distR="0">
            <wp:extent cx="3886200" cy="2266950"/>
            <wp:effectExtent l="0" t="0" r="0" b="0"/>
            <wp:docPr id="202" name="Picture 202" descr="Prior Attributes area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rior Attributes area in Define Hanging Protocol dialo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886200" cy="2266950"/>
                    </a:xfrm>
                    <a:prstGeom prst="rect">
                      <a:avLst/>
                    </a:prstGeom>
                    <a:noFill/>
                    <a:ln>
                      <a:noFill/>
                    </a:ln>
                  </pic:spPr>
                </pic:pic>
              </a:graphicData>
            </a:graphic>
          </wp:inline>
        </w:drawing>
      </w:r>
      <w:bookmarkEnd w:id="2925"/>
    </w:p>
    <w:p w:rsidR="00380B84" w:rsidRDefault="0063703E">
      <w:pPr>
        <w:pStyle w:val="aNorm"/>
        <w:keepNext/>
      </w:pPr>
      <w:r>
        <w:fldChar w:fldCharType="begin"/>
      </w:r>
      <w:r>
        <w:instrText xml:space="preserve"> xe "Prior Attribute area" </w:instrText>
      </w:r>
      <w:r>
        <w:fldChar w:fldCharType="end"/>
      </w:r>
      <w:r w:rsidR="00380B84">
        <w:t xml:space="preserve">The settings in the Prior Attribute area determine the type, quantity, and organization of prior exams that will be retrieved by the hanging protocol being defined. The Prior Attribute area is active only when </w:t>
      </w:r>
      <w:r w:rsidR="00380B84">
        <w:rPr>
          <w:rStyle w:val="Strong"/>
        </w:rPr>
        <w:t>Matching Prior</w:t>
      </w:r>
      <w:r w:rsidR="00380B84">
        <w:t xml:space="preserve"> is the selected Case Type. </w:t>
      </w:r>
      <w:bookmarkStart w:id="2926" w:name="_WWID10004862"/>
    </w:p>
    <w:bookmarkEnd w:id="2926"/>
    <w:p w:rsidR="00380B84" w:rsidRDefault="00380B84">
      <w:pPr>
        <w:pStyle w:val="aNorm"/>
      </w:pPr>
      <w:r>
        <w:t>Note that the settings</w:t>
      </w:r>
      <w:r w:rsidR="00C16137">
        <w:t xml:space="preserve"> in the</w:t>
      </w:r>
      <w:r>
        <w:t xml:space="preserve"> </w:t>
      </w:r>
      <w:r>
        <w:rPr>
          <w:rStyle w:val="Strong"/>
        </w:rPr>
        <w:t>Up to</w:t>
      </w:r>
      <w:r>
        <w:t xml:space="preserve">, </w:t>
      </w:r>
      <w:r>
        <w:rPr>
          <w:rStyle w:val="Strong"/>
        </w:rPr>
        <w:t>Max Priors</w:t>
      </w:r>
      <w:r>
        <w:t xml:space="preserve"> and </w:t>
      </w:r>
      <w:r>
        <w:rPr>
          <w:rStyle w:val="Strong"/>
        </w:rPr>
        <w:t>Match Type</w:t>
      </w:r>
      <w:r>
        <w:t xml:space="preserve"> boxes are applied to all prior exams.</w:t>
      </w:r>
      <w:r w:rsidR="00347283">
        <w:t xml:space="preserve"> </w:t>
      </w:r>
      <w:r>
        <w:t xml:space="preserve">Only the </w:t>
      </w:r>
      <w:r>
        <w:rPr>
          <w:rStyle w:val="Strong"/>
        </w:rPr>
        <w:t xml:space="preserve">Prior Index </w:t>
      </w:r>
      <w:r>
        <w:t xml:space="preserve">box is set </w:t>
      </w:r>
      <w:r w:rsidR="00080DE5">
        <w:t xml:space="preserve">differently </w:t>
      </w:r>
      <w:r>
        <w:t xml:space="preserve">for each </w:t>
      </w:r>
      <w:r w:rsidR="00080DE5">
        <w:t>prior exam</w:t>
      </w:r>
      <w:r>
        <w:t xml:space="preserve">. </w:t>
      </w:r>
      <w:bookmarkStart w:id="2927" w:name="_WWID10004869"/>
    </w:p>
    <w:bookmarkEnd w:id="2927"/>
    <w:p w:rsidR="00380B84" w:rsidRDefault="00380B84" w:rsidP="006F68A8">
      <w:pPr>
        <w:pStyle w:val="aNorm"/>
        <w:numPr>
          <w:ilvl w:val="0"/>
          <w:numId w:val="31"/>
        </w:numPr>
      </w:pPr>
      <w:r>
        <w:rPr>
          <w:rStyle w:val="Strong"/>
        </w:rPr>
        <w:t>Up to</w:t>
      </w:r>
      <w:r w:rsidR="00080DE5">
        <w:t xml:space="preserve"> </w:t>
      </w:r>
      <w:r w:rsidR="00080DE5">
        <w:rPr>
          <w:rStyle w:val="Strong"/>
        </w:rPr>
        <w:t>–</w:t>
      </w:r>
      <w:r w:rsidR="00080DE5">
        <w:t xml:space="preserve"> </w:t>
      </w:r>
      <w:r>
        <w:t>Use the two boxes to specify the maximum age of priors to be retrieved.</w:t>
      </w:r>
      <w:bookmarkStart w:id="2928" w:name="_WWID10004864"/>
    </w:p>
    <w:bookmarkEnd w:id="2928"/>
    <w:p w:rsidR="00380B84" w:rsidRDefault="00380B84" w:rsidP="006F68A8">
      <w:pPr>
        <w:pStyle w:val="aNorm"/>
        <w:numPr>
          <w:ilvl w:val="0"/>
          <w:numId w:val="31"/>
        </w:numPr>
      </w:pPr>
      <w:r>
        <w:rPr>
          <w:rStyle w:val="Strong"/>
        </w:rPr>
        <w:t>Max Priors</w:t>
      </w:r>
      <w:r w:rsidR="00080DE5">
        <w:t xml:space="preserve"> </w:t>
      </w:r>
      <w:r w:rsidR="00080DE5">
        <w:rPr>
          <w:rStyle w:val="Strong"/>
        </w:rPr>
        <w:t>–</w:t>
      </w:r>
      <w:r w:rsidR="00080DE5">
        <w:t xml:space="preserve"> </w:t>
      </w:r>
      <w:r>
        <w:t>Use this box to specify the maximum number of priors to be retrieved.</w:t>
      </w:r>
      <w:bookmarkStart w:id="2929" w:name="_WWID10004894"/>
    </w:p>
    <w:bookmarkEnd w:id="2929"/>
    <w:p w:rsidR="00347283" w:rsidRDefault="00347283" w:rsidP="006F68A8">
      <w:pPr>
        <w:pStyle w:val="aNorm"/>
        <w:numPr>
          <w:ilvl w:val="2"/>
          <w:numId w:val="31"/>
        </w:numPr>
      </w:pPr>
      <w:r>
        <w:t>If network capacity is limited</w:t>
      </w:r>
      <w:r w:rsidR="00084AC6">
        <w:t xml:space="preserve"> or if the exams are likely to be very large</w:t>
      </w:r>
      <w:r>
        <w:t>,</w:t>
      </w:r>
      <w:r w:rsidR="00084AC6">
        <w:rPr>
          <w:rStyle w:val="FootnoteReference"/>
        </w:rPr>
        <w:footnoteReference w:id="6"/>
      </w:r>
      <w:r>
        <w:t xml:space="preserve"> set this to a low number (1 or 2).</w:t>
      </w:r>
      <w:bookmarkStart w:id="2930" w:name="_WWID10007334"/>
    </w:p>
    <w:bookmarkEnd w:id="2930"/>
    <w:p w:rsidR="00380B84" w:rsidRDefault="00380B84" w:rsidP="006F68A8">
      <w:pPr>
        <w:pStyle w:val="aNorm"/>
        <w:numPr>
          <w:ilvl w:val="2"/>
          <w:numId w:val="31"/>
        </w:numPr>
      </w:pPr>
      <w:r>
        <w:t xml:space="preserve">If the value in this box </w:t>
      </w:r>
      <w:r w:rsidR="00080DE5">
        <w:t>allows more priors to be retrieved than there is available space</w:t>
      </w:r>
      <w:r>
        <w:t>, any extra priors will</w:t>
      </w:r>
      <w:r w:rsidR="00347283">
        <w:t xml:space="preserve"> still be opened.</w:t>
      </w:r>
      <w:r w:rsidR="00084AC6">
        <w:t xml:space="preserve"> </w:t>
      </w:r>
      <w:r w:rsidR="00347283">
        <w:t>Depending on how the hanging protocol is designed, extra priors will either</w:t>
      </w:r>
      <w:r>
        <w:t xml:space="preserve"> be placed in the last viewport(s) assigned to priors</w:t>
      </w:r>
      <w:r w:rsidR="00347283">
        <w:t>, or will open into the Preview window only</w:t>
      </w:r>
      <w:r>
        <w:t>.</w:t>
      </w:r>
      <w:bookmarkStart w:id="2931" w:name="_WWID10004877"/>
      <w:r>
        <w:t xml:space="preserve"> </w:t>
      </w:r>
    </w:p>
    <w:p w:rsidR="00380B84" w:rsidRDefault="00380B84" w:rsidP="006F68A8">
      <w:pPr>
        <w:pStyle w:val="aNorm"/>
        <w:numPr>
          <w:ilvl w:val="2"/>
          <w:numId w:val="31"/>
        </w:numPr>
      </w:pPr>
      <w:r>
        <w:t xml:space="preserve">By default, if a viewport (or group of viewports) contains multiple exams, the </w:t>
      </w:r>
      <w:r w:rsidR="00080DE5">
        <w:t>most recent exam will be shown on top</w:t>
      </w:r>
      <w:r>
        <w:t>.</w:t>
      </w:r>
      <w:r w:rsidR="00347283">
        <w:t xml:space="preserve"> </w:t>
      </w:r>
      <w:bookmarkStart w:id="2932" w:name="_WWID10004891"/>
      <w:r>
        <w:t xml:space="preserve">This behavior can be changed by using the </w:t>
      </w:r>
      <w:r>
        <w:rPr>
          <w:rStyle w:val="Strong"/>
        </w:rPr>
        <w:t>Oldest Shown...</w:t>
      </w:r>
      <w:r>
        <w:t xml:space="preserve"> </w:t>
      </w:r>
      <w:r w:rsidR="00347283">
        <w:t xml:space="preserve">check </w:t>
      </w:r>
      <w:r>
        <w:t>box</w:t>
      </w:r>
      <w:r>
        <w:rPr>
          <w:rStyle w:val="Strong"/>
        </w:rPr>
        <w:t xml:space="preserve"> </w:t>
      </w:r>
      <w:r>
        <w:t>(details</w:t>
      </w:r>
      <w:r w:rsidR="00FC2FE1">
        <w:t xml:space="preserve"> on page </w:t>
      </w:r>
      <w:r w:rsidR="00FC2FE1">
        <w:fldChar w:fldCharType="begin"/>
      </w:r>
      <w:r w:rsidR="00FC2FE1">
        <w:instrText xml:space="preserve"> PAGEREF _Ref148926400 \h </w:instrText>
      </w:r>
      <w:r w:rsidR="00FC2FE1">
        <w:fldChar w:fldCharType="separate"/>
      </w:r>
      <w:ins w:id="2933" w:author="Andersen, Charles W.  (ManTech)" w:date="2019-12-10T15:26:00Z">
        <w:r w:rsidR="00380255">
          <w:rPr>
            <w:noProof/>
          </w:rPr>
          <w:t>158</w:t>
        </w:r>
      </w:ins>
      <w:del w:id="2934" w:author="Andersen, Charles W.  (ManTech)" w:date="2019-12-10T15:26:00Z">
        <w:r w:rsidR="00B77F99" w:rsidDel="00380255">
          <w:rPr>
            <w:noProof/>
          </w:rPr>
          <w:delText>4</w:delText>
        </w:r>
      </w:del>
      <w:r w:rsidR="00FC2FE1">
        <w:fldChar w:fldCharType="end"/>
      </w:r>
      <w:r>
        <w:t xml:space="preserve">). </w:t>
      </w:r>
    </w:p>
    <w:bookmarkEnd w:id="2931"/>
    <w:bookmarkEnd w:id="2932"/>
    <w:p w:rsidR="00380B84" w:rsidRDefault="00380B84" w:rsidP="006F68A8">
      <w:pPr>
        <w:pStyle w:val="aNorm"/>
        <w:numPr>
          <w:ilvl w:val="0"/>
          <w:numId w:val="31"/>
        </w:numPr>
      </w:pPr>
      <w:r>
        <w:rPr>
          <w:rStyle w:val="Strong"/>
        </w:rPr>
        <w:t>Match Type</w:t>
      </w:r>
      <w:r w:rsidR="00080DE5">
        <w:t xml:space="preserve"> </w:t>
      </w:r>
      <w:r w:rsidR="00080DE5">
        <w:rPr>
          <w:rStyle w:val="Strong"/>
        </w:rPr>
        <w:t>–</w:t>
      </w:r>
      <w:r w:rsidR="00080DE5">
        <w:t xml:space="preserve"> </w:t>
      </w:r>
      <w:r>
        <w:t>Use this box to specify how prior exams are identified.</w:t>
      </w:r>
      <w:r w:rsidR="00347283">
        <w:t xml:space="preserve"> </w:t>
      </w:r>
      <w:r>
        <w:t>Use Exact CPT to retrieve only priors that exactly match the CPT code (procedure) of the current exam.</w:t>
      </w:r>
      <w:r w:rsidR="00347283">
        <w:t xml:space="preserve"> </w:t>
      </w:r>
      <w:r>
        <w:t>Use Similar CPT to retrieve priors that are the same or similar to the current exam.</w:t>
      </w:r>
      <w:r w:rsidR="00347283">
        <w:t xml:space="preserve"> </w:t>
      </w:r>
      <w:r>
        <w:t>Use Modality &amp; Body part to retrieve the widest range of priors</w:t>
      </w:r>
      <w:bookmarkStart w:id="2935" w:name="_WWID10004883"/>
      <w:r>
        <w:t>.</w:t>
      </w:r>
    </w:p>
    <w:p w:rsidR="00347283" w:rsidRDefault="00347283">
      <w:pPr>
        <w:pStyle w:val="aNorm2"/>
      </w:pPr>
      <w:r>
        <w:rPr>
          <w:rStyle w:val="bLeadin"/>
        </w:rPr>
        <w:t>Note</w:t>
      </w:r>
      <w:r>
        <w:t xml:space="preserve">  Similar CPT matching is site-specific.</w:t>
      </w:r>
      <w:r w:rsidR="00084AC6">
        <w:t xml:space="preserve"> </w:t>
      </w:r>
      <w:r>
        <w:t>If exams that are presumed similar are not retrieved when Similar CPT matching is used, contact your Imaging Coordinator.</w:t>
      </w:r>
      <w:bookmarkStart w:id="2936" w:name="_WWID10007335"/>
    </w:p>
    <w:bookmarkEnd w:id="2935"/>
    <w:bookmarkEnd w:id="2936"/>
    <w:p w:rsidR="00380B84" w:rsidRDefault="00380B84" w:rsidP="006F68A8">
      <w:pPr>
        <w:pStyle w:val="aNorm"/>
        <w:numPr>
          <w:ilvl w:val="0"/>
          <w:numId w:val="31"/>
        </w:numPr>
      </w:pPr>
      <w:r>
        <w:rPr>
          <w:rStyle w:val="Strong"/>
        </w:rPr>
        <w:t>Prior Index</w:t>
      </w:r>
      <w:r w:rsidR="00080DE5">
        <w:t xml:space="preserve"> </w:t>
      </w:r>
      <w:r w:rsidR="00080DE5">
        <w:rPr>
          <w:rStyle w:val="Strong"/>
        </w:rPr>
        <w:t>–</w:t>
      </w:r>
      <w:r w:rsidR="00080DE5">
        <w:t xml:space="preserve"> </w:t>
      </w:r>
      <w:r>
        <w:t>This box is enabled only if more than one prior exam will be visible at the same time.</w:t>
      </w:r>
      <w:r w:rsidR="00347283">
        <w:t xml:space="preserve"> </w:t>
      </w:r>
      <w:r>
        <w:t>The viewport(s) with a prior index of 1 will contain the most recent prior.</w:t>
      </w:r>
      <w:r w:rsidR="00347283">
        <w:t xml:space="preserve"> </w:t>
      </w:r>
      <w:r>
        <w:t>The viewport(s) with the highest prior index value will contain the oldest prior.</w:t>
      </w:r>
      <w:r w:rsidR="00347283">
        <w:t xml:space="preserve"> </w:t>
      </w:r>
      <w:r>
        <w:t xml:space="preserve">For an example of how this box is used, see </w:t>
      </w:r>
      <w:r w:rsidRPr="00694DE3">
        <w:rPr>
          <w:rStyle w:val="bLinkRef"/>
        </w:rPr>
        <w:fldChar w:fldCharType="begin" w:fldLock="1"/>
      </w:r>
      <w:r w:rsidRPr="00694DE3">
        <w:rPr>
          <w:rStyle w:val="bLinkRef"/>
        </w:rPr>
        <w:instrText xml:space="preserve"> REF _Ref148859968 \h </w:instrText>
      </w:r>
      <w:r w:rsidRPr="00694DE3">
        <w:rPr>
          <w:rStyle w:val="bLinkRef"/>
        </w:rPr>
      </w:r>
      <w:r w:rsidRPr="00694DE3">
        <w:rPr>
          <w:rStyle w:val="bLinkRef"/>
        </w:rPr>
        <w:instrText xml:space="preserve"> \* MERGEFORMAT </w:instrText>
      </w:r>
      <w:r w:rsidRPr="00694DE3">
        <w:rPr>
          <w:rStyle w:val="bLinkRef"/>
        </w:rPr>
        <w:fldChar w:fldCharType="separate"/>
      </w:r>
      <w:r w:rsidR="0093607B" w:rsidRPr="00694DE3">
        <w:rPr>
          <w:rStyle w:val="bLinkRef"/>
        </w:rPr>
        <w:t>A Basic Hanging Protocol for Chest X-Rays</w:t>
      </w:r>
      <w:r w:rsidRPr="00694DE3">
        <w:rPr>
          <w:rStyle w:val="bLinkRef"/>
        </w:rPr>
        <w:fldChar w:fldCharType="end"/>
      </w:r>
      <w:r>
        <w:t xml:space="preserve"> </w:t>
      </w:r>
      <w:r w:rsidR="00FC2FE1">
        <w:t xml:space="preserve">on page </w:t>
      </w:r>
      <w:r w:rsidR="00FC2FE1">
        <w:fldChar w:fldCharType="begin"/>
      </w:r>
      <w:r w:rsidR="00FC2FE1">
        <w:instrText xml:space="preserve"> PAGEREF _Ref148859968 \h </w:instrText>
      </w:r>
      <w:r w:rsidR="00FC2FE1">
        <w:fldChar w:fldCharType="separate"/>
      </w:r>
      <w:ins w:id="2937" w:author="Andersen, Charles W.  (ManTech)" w:date="2019-12-10T15:26:00Z">
        <w:r w:rsidR="00380255">
          <w:rPr>
            <w:noProof/>
          </w:rPr>
          <w:t>170</w:t>
        </w:r>
      </w:ins>
      <w:del w:id="2938" w:author="Andersen, Charles W.  (ManTech)" w:date="2019-12-10T15:26:00Z">
        <w:r w:rsidR="00B77F99" w:rsidDel="00380255">
          <w:rPr>
            <w:noProof/>
          </w:rPr>
          <w:delText>4</w:delText>
        </w:r>
      </w:del>
      <w:r w:rsidR="00FC2FE1">
        <w:fldChar w:fldCharType="end"/>
      </w:r>
      <w:r>
        <w:t>.</w:t>
      </w:r>
      <w:bookmarkStart w:id="2939" w:name="_WWID10004865"/>
    </w:p>
    <w:p w:rsidR="00380B84" w:rsidRDefault="00380B84">
      <w:pPr>
        <w:pStyle w:val="Heading3"/>
      </w:pPr>
      <w:bookmarkStart w:id="2940" w:name="_Case_Info_|_2"/>
      <w:bookmarkStart w:id="2941" w:name="_Ref148924459"/>
      <w:bookmarkStart w:id="2942" w:name="_Toc508192093"/>
      <w:bookmarkEnd w:id="2939"/>
      <w:bookmarkEnd w:id="2940"/>
      <w:r>
        <w:t>Case Info | Attribute Area (for Other Related Cases)</w:t>
      </w:r>
      <w:bookmarkStart w:id="2943" w:name="_WWID10004876"/>
      <w:bookmarkEnd w:id="2941"/>
      <w:bookmarkEnd w:id="2942"/>
    </w:p>
    <w:p w:rsidR="0093607B" w:rsidRDefault="0093607B">
      <w:pPr>
        <w:pStyle w:val="aSpace"/>
        <w:keepNext/>
      </w:pPr>
    </w:p>
    <w:p w:rsidR="00380B84" w:rsidRDefault="00084380">
      <w:pPr>
        <w:pStyle w:val="aNorm"/>
        <w:keepNext/>
      </w:pPr>
      <w:bookmarkStart w:id="2944" w:name="_Case_Info_Tab"/>
      <w:bookmarkStart w:id="2945" w:name="_Ref148776199"/>
      <w:bookmarkStart w:id="2946" w:name="_WWImgID10006013"/>
      <w:bookmarkEnd w:id="2943"/>
      <w:bookmarkEnd w:id="2944"/>
      <w:r>
        <w:rPr>
          <w:noProof/>
        </w:rPr>
        <w:drawing>
          <wp:inline distT="0" distB="0" distL="0" distR="0">
            <wp:extent cx="3933825" cy="2276475"/>
            <wp:effectExtent l="0" t="0" r="0" b="0"/>
            <wp:docPr id="203" name="Picture 203" descr="Attributes area for other related cases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ttributes area for other related cases in Define Hanging Protocol dialo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933825" cy="2276475"/>
                    </a:xfrm>
                    <a:prstGeom prst="rect">
                      <a:avLst/>
                    </a:prstGeom>
                    <a:noFill/>
                    <a:ln>
                      <a:noFill/>
                    </a:ln>
                  </pic:spPr>
                </pic:pic>
              </a:graphicData>
            </a:graphic>
          </wp:inline>
        </w:drawing>
      </w:r>
      <w:bookmarkEnd w:id="2946"/>
    </w:p>
    <w:p w:rsidR="00380B84" w:rsidRDefault="0063703E">
      <w:pPr>
        <w:pStyle w:val="aNorm"/>
        <w:keepNext/>
      </w:pPr>
      <w:r>
        <w:fldChar w:fldCharType="begin"/>
      </w:r>
      <w:r>
        <w:instrText xml:space="preserve"> xe "Attribute area (for other related cases)" </w:instrText>
      </w:r>
      <w:r>
        <w:fldChar w:fldCharType="end"/>
      </w:r>
      <w:r w:rsidR="00380B84">
        <w:t xml:space="preserve">The settings in the Attribute area determine which types of other related cases (if any) will be retrieved by the hanging protocol being defined. The Attribute area is active only when </w:t>
      </w:r>
      <w:r w:rsidR="00380B84">
        <w:rPr>
          <w:rStyle w:val="Strong"/>
        </w:rPr>
        <w:t xml:space="preserve">Other Related Case </w:t>
      </w:r>
      <w:r w:rsidR="00380B84">
        <w:t xml:space="preserve">is the selected Case Type. </w:t>
      </w:r>
      <w:bookmarkStart w:id="2947" w:name="_WWID10004880"/>
    </w:p>
    <w:bookmarkEnd w:id="2947"/>
    <w:p w:rsidR="00380B84" w:rsidRDefault="00080DE5">
      <w:pPr>
        <w:pStyle w:val="aNorm"/>
        <w:keepNext/>
      </w:pPr>
      <w:r>
        <w:t>U</w:t>
      </w:r>
      <w:r w:rsidR="00380B84">
        <w:t xml:space="preserve">nlike the settings for matching priors, settings in the Attribute area can be different for each viewport (or group of viewports) that will be used to display a related case. </w:t>
      </w:r>
      <w:bookmarkStart w:id="2948" w:name="_WWID10004884"/>
    </w:p>
    <w:bookmarkEnd w:id="2948"/>
    <w:p w:rsidR="00380B84" w:rsidRDefault="00380B84" w:rsidP="006F68A8">
      <w:pPr>
        <w:pStyle w:val="aNorm"/>
        <w:keepNext/>
        <w:numPr>
          <w:ilvl w:val="0"/>
          <w:numId w:val="31"/>
        </w:numPr>
      </w:pPr>
      <w:r>
        <w:rPr>
          <w:rStyle w:val="Strong"/>
        </w:rPr>
        <w:t>Up to</w:t>
      </w:r>
      <w:r w:rsidR="00080DE5">
        <w:t xml:space="preserve"> </w:t>
      </w:r>
      <w:r w:rsidR="00080DE5">
        <w:rPr>
          <w:rStyle w:val="Strong"/>
        </w:rPr>
        <w:t>–</w:t>
      </w:r>
      <w:r>
        <w:t xml:space="preserve"> Use</w:t>
      </w:r>
      <w:r w:rsidR="00347283">
        <w:t xml:space="preserve"> </w:t>
      </w:r>
      <w:r>
        <w:t>the two boxes to specify the maximum age of the related case to be retrieved.</w:t>
      </w:r>
      <w:bookmarkStart w:id="2949" w:name="_WWID10004885"/>
    </w:p>
    <w:bookmarkEnd w:id="2949"/>
    <w:p w:rsidR="00380B84" w:rsidRDefault="00380B84" w:rsidP="006F68A8">
      <w:pPr>
        <w:pStyle w:val="aNorm"/>
        <w:numPr>
          <w:ilvl w:val="0"/>
          <w:numId w:val="31"/>
        </w:numPr>
      </w:pPr>
      <w:r>
        <w:rPr>
          <w:rStyle w:val="Strong"/>
        </w:rPr>
        <w:t xml:space="preserve">Max Priors </w:t>
      </w:r>
      <w:r w:rsidR="00080DE5">
        <w:rPr>
          <w:rStyle w:val="Strong"/>
        </w:rPr>
        <w:t>–</w:t>
      </w:r>
      <w:r w:rsidR="00080DE5">
        <w:t xml:space="preserve"> </w:t>
      </w:r>
      <w:r>
        <w:t>Use this box to specify the maximum number of related cases to be placed in the active viewport (or group of viewports).</w:t>
      </w:r>
      <w:bookmarkStart w:id="2950" w:name="_WWID10004886"/>
    </w:p>
    <w:bookmarkEnd w:id="2950"/>
    <w:p w:rsidR="002709AD" w:rsidRDefault="002709AD" w:rsidP="006F68A8">
      <w:pPr>
        <w:pStyle w:val="aNorm"/>
        <w:numPr>
          <w:ilvl w:val="2"/>
          <w:numId w:val="31"/>
        </w:numPr>
      </w:pPr>
      <w:r>
        <w:t>If the value in this box allows more cases to be retrieved than there is available space, any extra cases will still be opened.</w:t>
      </w:r>
      <w:r w:rsidR="00084AC6">
        <w:t xml:space="preserve"> </w:t>
      </w:r>
      <w:r>
        <w:t xml:space="preserve">Depending on how the hanging protocol is designed, extra cases will either be placed in the last viewport(s) assigned to other related cases, or will open into the Preview window only. </w:t>
      </w:r>
      <w:bookmarkStart w:id="2951" w:name="_WWID10006629"/>
    </w:p>
    <w:bookmarkEnd w:id="2951"/>
    <w:p w:rsidR="00380B84" w:rsidRDefault="00380B84" w:rsidP="006F68A8">
      <w:pPr>
        <w:pStyle w:val="aNorm"/>
        <w:numPr>
          <w:ilvl w:val="2"/>
          <w:numId w:val="31"/>
        </w:numPr>
      </w:pPr>
      <w:r>
        <w:t xml:space="preserve">By default, if a viewport (or group of viewports) contains multiple exams, the exams are ordered from </w:t>
      </w:r>
      <w:r w:rsidR="00080DE5">
        <w:t xml:space="preserve">most to least recent with the most recent exam </w:t>
      </w:r>
      <w:r>
        <w:t>shown ‘on top’.</w:t>
      </w:r>
      <w:r w:rsidR="00347283">
        <w:t xml:space="preserve"> </w:t>
      </w:r>
      <w:r>
        <w:t xml:space="preserve">This behavior can be changed by using the </w:t>
      </w:r>
      <w:r>
        <w:rPr>
          <w:rStyle w:val="Strong"/>
        </w:rPr>
        <w:t xml:space="preserve">Oldest Shown... </w:t>
      </w:r>
      <w:r w:rsidR="00347283">
        <w:t xml:space="preserve">check </w:t>
      </w:r>
      <w:r>
        <w:t>box (details</w:t>
      </w:r>
      <w:r w:rsidR="00FC2FE1">
        <w:t xml:space="preserve"> </w:t>
      </w:r>
      <w:r w:rsidR="00FC2FE1">
        <w:fldChar w:fldCharType="begin"/>
      </w:r>
      <w:r w:rsidR="00FC2FE1">
        <w:instrText xml:space="preserve"> REF _Ref148926400 \p \h </w:instrText>
      </w:r>
      <w:r w:rsidR="00FC2FE1">
        <w:fldChar w:fldCharType="separate"/>
      </w:r>
      <w:r w:rsidR="00380255">
        <w:t>below</w:t>
      </w:r>
      <w:r w:rsidR="00FC2FE1">
        <w:fldChar w:fldCharType="end"/>
      </w:r>
      <w:r>
        <w:t xml:space="preserve">). </w:t>
      </w:r>
      <w:bookmarkStart w:id="2952" w:name="_WWID10004893"/>
    </w:p>
    <w:bookmarkEnd w:id="2952"/>
    <w:p w:rsidR="00380B84" w:rsidRDefault="00380B84" w:rsidP="006F68A8">
      <w:pPr>
        <w:pStyle w:val="aNorm"/>
        <w:numPr>
          <w:ilvl w:val="0"/>
          <w:numId w:val="31"/>
        </w:numPr>
      </w:pPr>
      <w:r>
        <w:rPr>
          <w:rStyle w:val="Strong"/>
        </w:rPr>
        <w:t>Match Type</w:t>
      </w:r>
      <w:r w:rsidR="00080DE5">
        <w:t xml:space="preserve"> </w:t>
      </w:r>
      <w:r w:rsidR="00080DE5">
        <w:rPr>
          <w:rStyle w:val="Strong"/>
        </w:rPr>
        <w:t>–</w:t>
      </w:r>
      <w:r w:rsidR="00080DE5">
        <w:t xml:space="preserve"> </w:t>
      </w:r>
      <w:r>
        <w:t>Use this box to specify how related cases are identified.</w:t>
      </w:r>
      <w:r w:rsidR="00347283">
        <w:t xml:space="preserve"> </w:t>
      </w:r>
      <w:r>
        <w:t xml:space="preserve">Note that the reference point for a related case is the value in the </w:t>
      </w:r>
      <w:r>
        <w:rPr>
          <w:rStyle w:val="Strong"/>
        </w:rPr>
        <w:t xml:space="preserve">CPT </w:t>
      </w:r>
      <w:r>
        <w:t xml:space="preserve">box (described below), </w:t>
      </w:r>
      <w:r>
        <w:rPr>
          <w:rStyle w:val="Emphasis"/>
        </w:rPr>
        <w:t xml:space="preserve">not </w:t>
      </w:r>
      <w:r>
        <w:t>the CPT or modality of the current exam</w:t>
      </w:r>
      <w:bookmarkStart w:id="2953" w:name="_WWID10004887"/>
      <w:r>
        <w:t>.</w:t>
      </w:r>
    </w:p>
    <w:bookmarkEnd w:id="2953"/>
    <w:p w:rsidR="00347283" w:rsidRDefault="00347283">
      <w:pPr>
        <w:pStyle w:val="aNorm2"/>
      </w:pPr>
      <w:r>
        <w:rPr>
          <w:rStyle w:val="bLeadin"/>
        </w:rPr>
        <w:t>Note</w:t>
      </w:r>
      <w:r>
        <w:t xml:space="preserve">  Similar CPT matching is site-specific.</w:t>
      </w:r>
      <w:r w:rsidR="00084AC6">
        <w:t xml:space="preserve"> </w:t>
      </w:r>
      <w:r>
        <w:t>If exams that are presumed similar are not retrieved when Similar CPT matching is used, contact your Imaging Coordinator.</w:t>
      </w:r>
      <w:bookmarkStart w:id="2954" w:name="_WWID10007336"/>
    </w:p>
    <w:bookmarkEnd w:id="2954"/>
    <w:p w:rsidR="00380B84" w:rsidRDefault="00380B84" w:rsidP="006F68A8">
      <w:pPr>
        <w:pStyle w:val="aNorm"/>
        <w:numPr>
          <w:ilvl w:val="0"/>
          <w:numId w:val="31"/>
        </w:numPr>
      </w:pPr>
      <w:r>
        <w:rPr>
          <w:rStyle w:val="Strong"/>
        </w:rPr>
        <w:t>CPT</w:t>
      </w:r>
      <w:r w:rsidR="00080DE5">
        <w:t xml:space="preserve"> </w:t>
      </w:r>
      <w:r w:rsidR="00080DE5">
        <w:rPr>
          <w:rStyle w:val="Strong"/>
        </w:rPr>
        <w:t>–</w:t>
      </w:r>
      <w:r w:rsidR="00080DE5">
        <w:t xml:space="preserve"> </w:t>
      </w:r>
      <w:r>
        <w:t>This box displays the CPT code used as the basis for selecting a related case.</w:t>
      </w:r>
      <w:r w:rsidR="00347283">
        <w:t xml:space="preserve"> </w:t>
      </w:r>
      <w:r>
        <w:t>The value in this box is derived from the CPT code of the exam in the currently selected viewport, and cannot be changed manually.</w:t>
      </w:r>
      <w:bookmarkStart w:id="2955" w:name="_WWID10004888"/>
    </w:p>
    <w:p w:rsidR="00380B84" w:rsidRDefault="00380B84">
      <w:pPr>
        <w:pStyle w:val="Heading3"/>
      </w:pPr>
      <w:bookmarkStart w:id="2956" w:name="_Case_Info_Tab_1"/>
      <w:bookmarkStart w:id="2957" w:name="_Ref148926400"/>
      <w:bookmarkStart w:id="2958" w:name="_Toc508192094"/>
      <w:bookmarkEnd w:id="2955"/>
      <w:bookmarkEnd w:id="2956"/>
      <w:r>
        <w:t xml:space="preserve">Case Info | Oldest Shown... </w:t>
      </w:r>
      <w:r w:rsidR="000D4829">
        <w:t>Check Box</w:t>
      </w:r>
      <w:bookmarkStart w:id="2959" w:name="_WWID10004872"/>
      <w:bookmarkEnd w:id="2957"/>
      <w:bookmarkEnd w:id="2958"/>
    </w:p>
    <w:p w:rsidR="0093607B" w:rsidRDefault="0093607B">
      <w:pPr>
        <w:pStyle w:val="aSpace"/>
        <w:keepNext/>
      </w:pPr>
    </w:p>
    <w:p w:rsidR="00380B84" w:rsidRDefault="00084380">
      <w:pPr>
        <w:pStyle w:val="aNorm"/>
        <w:keepNext/>
      </w:pPr>
      <w:bookmarkStart w:id="2960" w:name="_WWImgID10006014"/>
      <w:r>
        <w:rPr>
          <w:noProof/>
        </w:rPr>
        <w:drawing>
          <wp:inline distT="0" distB="0" distL="0" distR="0">
            <wp:extent cx="3924300" cy="2295525"/>
            <wp:effectExtent l="0" t="0" r="0" b="0"/>
            <wp:docPr id="204" name="Picture 204" descr="Oldest shown... box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Oldest shown... box in Define Hanging Protocol dialo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924300" cy="2295525"/>
                    </a:xfrm>
                    <a:prstGeom prst="rect">
                      <a:avLst/>
                    </a:prstGeom>
                    <a:noFill/>
                    <a:ln>
                      <a:noFill/>
                    </a:ln>
                  </pic:spPr>
                </pic:pic>
              </a:graphicData>
            </a:graphic>
          </wp:inline>
        </w:drawing>
      </w:r>
      <w:bookmarkEnd w:id="2960"/>
    </w:p>
    <w:p w:rsidR="00380B84" w:rsidRDefault="0063703E">
      <w:pPr>
        <w:pStyle w:val="aNorm"/>
        <w:keepNext/>
      </w:pPr>
      <w:r>
        <w:fldChar w:fldCharType="begin"/>
      </w:r>
      <w:r>
        <w:instrText xml:space="preserve"> xe "Oldest Shown on Loading </w:instrText>
      </w:r>
      <w:r w:rsidR="00347283">
        <w:instrText xml:space="preserve">check </w:instrText>
      </w:r>
      <w:r>
        <w:instrText xml:space="preserve">box" </w:instrText>
      </w:r>
      <w:r>
        <w:fldChar w:fldCharType="end"/>
      </w:r>
      <w:r w:rsidR="00380B84">
        <w:t xml:space="preserve">The </w:t>
      </w:r>
      <w:r w:rsidR="00380B84">
        <w:rPr>
          <w:rStyle w:val="Strong"/>
        </w:rPr>
        <w:t>Oldest Shown...</w:t>
      </w:r>
      <w:r w:rsidR="00380B84">
        <w:t xml:space="preserve"> </w:t>
      </w:r>
      <w:r w:rsidR="00347283">
        <w:t xml:space="preserve">check </w:t>
      </w:r>
      <w:r w:rsidR="00380B84">
        <w:t>box determines which exam is displayed on top if a viewport contains multiple prior or related exams.</w:t>
      </w:r>
      <w:bookmarkStart w:id="2961" w:name="_WWID10004929"/>
      <w:r w:rsidR="00380B84">
        <w:t xml:space="preserve"> </w:t>
      </w:r>
      <w:r w:rsidR="00DA53DA">
        <w:t>The setting in this box affects any viewport that contains multiple prior or other related exams.</w:t>
      </w:r>
    </w:p>
    <w:p w:rsidR="00347283" w:rsidRDefault="00347283" w:rsidP="006F68A8">
      <w:pPr>
        <w:pStyle w:val="aNorm"/>
        <w:numPr>
          <w:ilvl w:val="0"/>
          <w:numId w:val="31"/>
        </w:numPr>
      </w:pPr>
      <w:bookmarkStart w:id="2962" w:name="_WWID10004930"/>
      <w:r>
        <w:t>If this check box is selected, the least recent exam will be displayed</w:t>
      </w:r>
      <w:r w:rsidR="00C16137">
        <w:t xml:space="preserve"> on top</w:t>
      </w:r>
      <w:r>
        <w:t>.</w:t>
      </w:r>
      <w:bookmarkStart w:id="2963" w:name="_WWID10004933"/>
    </w:p>
    <w:bookmarkEnd w:id="2963"/>
    <w:p w:rsidR="00380B84" w:rsidRDefault="00380B84" w:rsidP="006F68A8">
      <w:pPr>
        <w:pStyle w:val="aNorm"/>
        <w:numPr>
          <w:ilvl w:val="0"/>
          <w:numId w:val="31"/>
        </w:numPr>
      </w:pPr>
      <w:r>
        <w:t>If</w:t>
      </w:r>
      <w:r w:rsidR="00347283">
        <w:t xml:space="preserve"> </w:t>
      </w:r>
      <w:r>
        <w:t xml:space="preserve">this </w:t>
      </w:r>
      <w:r w:rsidR="00347283">
        <w:t xml:space="preserve">check </w:t>
      </w:r>
      <w:r>
        <w:t xml:space="preserve">box is </w:t>
      </w:r>
      <w:r w:rsidR="00347283">
        <w:t>cleared</w:t>
      </w:r>
      <w:r>
        <w:t>, the most recent exam will displayed</w:t>
      </w:r>
      <w:r w:rsidR="00C16137">
        <w:t xml:space="preserve"> on top</w:t>
      </w:r>
      <w:r>
        <w:t>.</w:t>
      </w:r>
      <w:bookmarkStart w:id="2964" w:name="_WWID10007337"/>
    </w:p>
    <w:bookmarkEnd w:id="2964"/>
    <w:p w:rsidR="00380B84" w:rsidRDefault="00380B84">
      <w:pPr>
        <w:pStyle w:val="aNorm"/>
      </w:pPr>
      <w:r>
        <w:t>Note that the setting in this</w:t>
      </w:r>
      <w:r w:rsidR="00347283">
        <w:t xml:space="preserve"> check</w:t>
      </w:r>
      <w:r>
        <w:t xml:space="preserve"> box does not alter how exams are sorted; it only determines which exam is initially visible.</w:t>
      </w:r>
      <w:bookmarkStart w:id="2965" w:name="_WWID10005103"/>
      <w:bookmarkEnd w:id="2961"/>
      <w:bookmarkEnd w:id="2962"/>
    </w:p>
    <w:p w:rsidR="00380B84" w:rsidRDefault="00380B84">
      <w:pPr>
        <w:pStyle w:val="Heading3"/>
      </w:pPr>
      <w:bookmarkStart w:id="2966" w:name="_Case_Info_|_3"/>
      <w:bookmarkStart w:id="2967" w:name="_Ref148930507"/>
      <w:bookmarkStart w:id="2968" w:name="_Toc508192095"/>
      <w:bookmarkEnd w:id="2959"/>
      <w:bookmarkEnd w:id="2965"/>
      <w:bookmarkEnd w:id="2966"/>
      <w:r>
        <w:t>Case Info | Local/Remote Options</w:t>
      </w:r>
      <w:bookmarkStart w:id="2969" w:name="_WWID10004928"/>
      <w:bookmarkEnd w:id="2945"/>
      <w:bookmarkEnd w:id="2967"/>
      <w:bookmarkEnd w:id="2968"/>
    </w:p>
    <w:p w:rsidR="0093607B" w:rsidRDefault="0093607B">
      <w:pPr>
        <w:pStyle w:val="aSpace"/>
        <w:keepNext/>
      </w:pPr>
    </w:p>
    <w:p w:rsidR="00380B84" w:rsidRDefault="00084380">
      <w:pPr>
        <w:pStyle w:val="aNorm"/>
        <w:keepNext/>
      </w:pPr>
      <w:bookmarkStart w:id="2970" w:name="_WWImgID10006015"/>
      <w:bookmarkEnd w:id="2969"/>
      <w:r>
        <w:rPr>
          <w:noProof/>
        </w:rPr>
        <w:drawing>
          <wp:inline distT="0" distB="0" distL="0" distR="0">
            <wp:extent cx="3933825" cy="2276475"/>
            <wp:effectExtent l="0" t="0" r="0" b="0"/>
            <wp:docPr id="205" name="Picture 205" descr="Local/Remote area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Local/Remote area in Define Hanging Protocol dialo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33825" cy="2276475"/>
                    </a:xfrm>
                    <a:prstGeom prst="rect">
                      <a:avLst/>
                    </a:prstGeom>
                    <a:noFill/>
                    <a:ln>
                      <a:noFill/>
                    </a:ln>
                  </pic:spPr>
                </pic:pic>
              </a:graphicData>
            </a:graphic>
          </wp:inline>
        </w:drawing>
      </w:r>
      <w:bookmarkEnd w:id="2970"/>
    </w:p>
    <w:p w:rsidR="00380B84" w:rsidRDefault="00380B84">
      <w:pPr>
        <w:pStyle w:val="aNorm"/>
        <w:keepNext/>
      </w:pPr>
      <w:r>
        <w:fldChar w:fldCharType="begin"/>
      </w:r>
      <w:r>
        <w:instrText xml:space="preserve"> xe "routing: hanging protocol</w:instrText>
      </w:r>
      <w:r w:rsidR="00CD3D57">
        <w:instrText xml:space="preserve"> filtering for</w:instrText>
      </w:r>
      <w:r>
        <w:instrText xml:space="preserve">" </w:instrText>
      </w:r>
      <w:r>
        <w:fldChar w:fldCharType="end"/>
      </w:r>
      <w:r>
        <w:fldChar w:fldCharType="begin"/>
      </w:r>
      <w:r>
        <w:instrText xml:space="preserve"> xe "hanging protocols: routing-related options for" </w:instrText>
      </w:r>
      <w:r>
        <w:fldChar w:fldCharType="end"/>
      </w:r>
      <w:r>
        <w:t>Local/remote settings are intended for sites that send or receive routed exams using VistARad.</w:t>
      </w:r>
      <w:r w:rsidR="00347283">
        <w:t xml:space="preserve"> </w:t>
      </w:r>
      <w:r>
        <w:t>They determine which hanging protocols are available to users based on a user’s login.</w:t>
      </w:r>
      <w:bookmarkStart w:id="2971" w:name="_WWID10005102"/>
    </w:p>
    <w:bookmarkEnd w:id="2971"/>
    <w:p w:rsidR="00380B84" w:rsidRDefault="00380B84" w:rsidP="006F68A8">
      <w:pPr>
        <w:pStyle w:val="aNorm"/>
        <w:numPr>
          <w:ilvl w:val="0"/>
          <w:numId w:val="31"/>
        </w:numPr>
      </w:pPr>
      <w:r>
        <w:rPr>
          <w:rStyle w:val="Strong"/>
        </w:rPr>
        <w:t>Local Only</w:t>
      </w:r>
      <w:r w:rsidR="00080DE5">
        <w:t xml:space="preserve"> </w:t>
      </w:r>
      <w:r w:rsidR="00080DE5">
        <w:rPr>
          <w:rStyle w:val="Strong"/>
        </w:rPr>
        <w:t>–</w:t>
      </w:r>
      <w:r w:rsidR="00080DE5">
        <w:t xml:space="preserve"> </w:t>
      </w:r>
      <w:r>
        <w:t>When this option is</w:t>
      </w:r>
      <w:r w:rsidR="00080DE5">
        <w:t xml:space="preserve"> selected, the hanging protocol</w:t>
      </w:r>
      <w:r>
        <w:t xml:space="preserve"> being defined will be automatically selectable for local users </w:t>
      </w:r>
      <w:r w:rsidR="009A01C0">
        <w:t xml:space="preserve">only </w:t>
      </w:r>
      <w:r>
        <w:t>(relative to where the exam being opened was acquired).</w:t>
      </w:r>
      <w:r w:rsidR="00347283">
        <w:t xml:space="preserve"> </w:t>
      </w:r>
      <w:bookmarkStart w:id="2972" w:name="_WWID10004895"/>
    </w:p>
    <w:bookmarkEnd w:id="2972"/>
    <w:p w:rsidR="00380B84" w:rsidRDefault="00380B84" w:rsidP="006F68A8">
      <w:pPr>
        <w:pStyle w:val="aNorm"/>
        <w:numPr>
          <w:ilvl w:val="0"/>
          <w:numId w:val="31"/>
        </w:numPr>
      </w:pPr>
      <w:r>
        <w:rPr>
          <w:rStyle w:val="Strong"/>
        </w:rPr>
        <w:t>Remote Only</w:t>
      </w:r>
      <w:r w:rsidR="00080DE5">
        <w:t xml:space="preserve"> </w:t>
      </w:r>
      <w:r w:rsidR="00080DE5">
        <w:rPr>
          <w:rStyle w:val="Strong"/>
        </w:rPr>
        <w:t>–</w:t>
      </w:r>
      <w:r w:rsidR="00080DE5">
        <w:t xml:space="preserve"> </w:t>
      </w:r>
      <w:r>
        <w:t xml:space="preserve">When this option is selected, the hanging protocol being defined will be automatically selectable for remote users </w:t>
      </w:r>
      <w:r w:rsidR="009A01C0">
        <w:t xml:space="preserve">only </w:t>
      </w:r>
      <w:r>
        <w:t>(relative to where the exam being opened was acquired).</w:t>
      </w:r>
      <w:bookmarkStart w:id="2973" w:name="_WWID10004904"/>
    </w:p>
    <w:bookmarkEnd w:id="2973"/>
    <w:p w:rsidR="00380B84" w:rsidRDefault="00380B84" w:rsidP="006F68A8">
      <w:pPr>
        <w:pStyle w:val="aNorm"/>
        <w:numPr>
          <w:ilvl w:val="0"/>
          <w:numId w:val="31"/>
        </w:numPr>
      </w:pPr>
      <w:r>
        <w:rPr>
          <w:rStyle w:val="Strong"/>
        </w:rPr>
        <w:t>Remote and Local</w:t>
      </w:r>
      <w:r w:rsidR="00080DE5">
        <w:t xml:space="preserve"> </w:t>
      </w:r>
      <w:r w:rsidR="00080DE5">
        <w:rPr>
          <w:rStyle w:val="Strong"/>
        </w:rPr>
        <w:t>–</w:t>
      </w:r>
      <w:r w:rsidR="00080DE5">
        <w:t xml:space="preserve"> </w:t>
      </w:r>
      <w:r>
        <w:t>When this option is selected, the hanging protocol being defined will be automatically selectable without regard to the user’s location.</w:t>
      </w:r>
      <w:bookmarkStart w:id="2974" w:name="_WWID10004905"/>
    </w:p>
    <w:bookmarkEnd w:id="2974"/>
    <w:p w:rsidR="00380B84" w:rsidRDefault="00347283">
      <w:pPr>
        <w:pStyle w:val="aNorm2"/>
      </w:pPr>
      <w:r>
        <w:rPr>
          <w:rStyle w:val="bLeadin"/>
        </w:rPr>
        <w:t>Note</w:t>
      </w:r>
      <w:r>
        <w:t xml:space="preserve">  Local/remote settings can be overridden if a user m</w:t>
      </w:r>
      <w:r>
        <w:t>a</w:t>
      </w:r>
      <w:r>
        <w:t>nu</w:t>
      </w:r>
      <w:r>
        <w:t>a</w:t>
      </w:r>
      <w:r>
        <w:t>lly selects a hanging</w:t>
      </w:r>
      <w:r>
        <w:t xml:space="preserve"> </w:t>
      </w:r>
      <w:r>
        <w:t>protocol after turning off filtering (details</w:t>
      </w:r>
      <w:r w:rsidR="006D28C9">
        <w:t xml:space="preserve"> on page </w:t>
      </w:r>
      <w:r w:rsidR="00D708BA">
        <w:fldChar w:fldCharType="begin"/>
      </w:r>
      <w:r w:rsidR="00D708BA">
        <w:instrText xml:space="preserve"> PAGEREF _Ref157332910 \h </w:instrText>
      </w:r>
      <w:r w:rsidR="00D708BA">
        <w:fldChar w:fldCharType="separate"/>
      </w:r>
      <w:ins w:id="2975" w:author="Andersen, Charles W.  (ManTech)" w:date="2019-12-10T15:26:00Z">
        <w:r w:rsidR="00380255">
          <w:rPr>
            <w:noProof/>
          </w:rPr>
          <w:t>137</w:t>
        </w:r>
      </w:ins>
      <w:del w:id="2976" w:author="Andersen, Charles W.  (ManTech)" w:date="2019-12-10T15:26:00Z">
        <w:r w:rsidR="00B77F99" w:rsidDel="00380255">
          <w:rPr>
            <w:noProof/>
          </w:rPr>
          <w:delText>4</w:delText>
        </w:r>
      </w:del>
      <w:r w:rsidR="00D708BA">
        <w:fldChar w:fldCharType="end"/>
      </w:r>
      <w:r>
        <w:t>).</w:t>
      </w:r>
      <w:bookmarkStart w:id="2977" w:name="_WWID10004909"/>
    </w:p>
    <w:p w:rsidR="00380B84" w:rsidRDefault="00380B84">
      <w:pPr>
        <w:pStyle w:val="Heading3"/>
      </w:pPr>
      <w:bookmarkStart w:id="2978" w:name="_Case_Info_|_5"/>
      <w:bookmarkStart w:id="2979" w:name="_Ref149969563"/>
      <w:bookmarkStart w:id="2980" w:name="_Toc508192096"/>
      <w:bookmarkEnd w:id="2977"/>
      <w:bookmarkEnd w:id="2978"/>
      <w:r>
        <w:t xml:space="preserve">Case Info | Use this Stage... </w:t>
      </w:r>
      <w:r w:rsidR="000D4829">
        <w:t>Check Box</w:t>
      </w:r>
      <w:bookmarkStart w:id="2981" w:name="_WWID10005086"/>
      <w:bookmarkEnd w:id="2979"/>
      <w:bookmarkEnd w:id="2980"/>
    </w:p>
    <w:p w:rsidR="0093607B" w:rsidRDefault="0093607B">
      <w:pPr>
        <w:pStyle w:val="aSpace"/>
        <w:keepNext/>
      </w:pPr>
      <w:bookmarkStart w:id="2982" w:name="_WWImgID10006016"/>
      <w:bookmarkEnd w:id="2981"/>
    </w:p>
    <w:p w:rsidR="00380B84" w:rsidRDefault="00084380">
      <w:pPr>
        <w:pStyle w:val="aNorm"/>
        <w:keepNext/>
      </w:pPr>
      <w:r>
        <w:rPr>
          <w:noProof/>
        </w:rPr>
        <w:drawing>
          <wp:inline distT="0" distB="0" distL="0" distR="0">
            <wp:extent cx="3933825" cy="2266950"/>
            <wp:effectExtent l="0" t="0" r="0" b="0"/>
            <wp:docPr id="206" name="Picture 206" descr="Use this stage... box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Use this stage... box in Define Hanging Protocol dialo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933825" cy="2266950"/>
                    </a:xfrm>
                    <a:prstGeom prst="rect">
                      <a:avLst/>
                    </a:prstGeom>
                    <a:noFill/>
                    <a:ln>
                      <a:noFill/>
                    </a:ln>
                  </pic:spPr>
                </pic:pic>
              </a:graphicData>
            </a:graphic>
          </wp:inline>
        </w:drawing>
      </w:r>
      <w:bookmarkEnd w:id="2982"/>
    </w:p>
    <w:p w:rsidR="00380B84" w:rsidRDefault="0063703E">
      <w:pPr>
        <w:pStyle w:val="aNorm"/>
      </w:pPr>
      <w:r>
        <w:fldChar w:fldCharType="begin"/>
      </w:r>
      <w:r>
        <w:instrText xml:space="preserve"> xe "stages</w:instrText>
      </w:r>
      <w:r w:rsidR="005B7E8F">
        <w:instrText xml:space="preserve">: </w:instrText>
      </w:r>
      <w:r w:rsidR="00333911">
        <w:instrText>auto-selecting based on priors</w:instrText>
      </w:r>
      <w:r>
        <w:instrText xml:space="preserve">" </w:instrText>
      </w:r>
      <w:r>
        <w:fldChar w:fldCharType="end"/>
      </w:r>
      <w:r w:rsidR="00380B84">
        <w:t xml:space="preserve">The </w:t>
      </w:r>
      <w:r w:rsidR="00380B84">
        <w:rPr>
          <w:rStyle w:val="Strong"/>
        </w:rPr>
        <w:t>Use this stage...</w:t>
      </w:r>
      <w:r w:rsidR="00380B84">
        <w:t xml:space="preserve"> </w:t>
      </w:r>
      <w:r w:rsidR="00347283">
        <w:t xml:space="preserve">check </w:t>
      </w:r>
      <w:r w:rsidR="00380B84">
        <w:t>box is intended for use with multi-stage hanging protocols that have “with priors” and “without priors” views defined.</w:t>
      </w:r>
      <w:bookmarkStart w:id="2983" w:name="_WWID10005066"/>
    </w:p>
    <w:bookmarkEnd w:id="2983"/>
    <w:p w:rsidR="00380B84" w:rsidRDefault="00380B84" w:rsidP="006F68A8">
      <w:pPr>
        <w:pStyle w:val="aNorm"/>
        <w:numPr>
          <w:ilvl w:val="0"/>
          <w:numId w:val="31"/>
        </w:numPr>
      </w:pPr>
      <w:r>
        <w:t xml:space="preserve">If this </w:t>
      </w:r>
      <w:r w:rsidR="00347283">
        <w:t xml:space="preserve">check </w:t>
      </w:r>
      <w:r>
        <w:t xml:space="preserve">box is </w:t>
      </w:r>
      <w:r w:rsidR="00347283">
        <w:t>cleared</w:t>
      </w:r>
      <w:r>
        <w:t>, the first stage defined in a hanging protocol will always be the first stage displayed when that hanging protocol is used.</w:t>
      </w:r>
      <w:bookmarkStart w:id="2984" w:name="_WWID10005067"/>
    </w:p>
    <w:bookmarkEnd w:id="2984"/>
    <w:p w:rsidR="00380B84" w:rsidRDefault="00380B84" w:rsidP="006F68A8">
      <w:pPr>
        <w:pStyle w:val="aNorm"/>
        <w:numPr>
          <w:ilvl w:val="0"/>
          <w:numId w:val="31"/>
        </w:numPr>
      </w:pPr>
      <w:r>
        <w:t xml:space="preserve">If this </w:t>
      </w:r>
      <w:r w:rsidR="00347283">
        <w:t xml:space="preserve">check </w:t>
      </w:r>
      <w:r>
        <w:t xml:space="preserve">box is </w:t>
      </w:r>
      <w:r w:rsidR="00347283">
        <w:t>selected</w:t>
      </w:r>
      <w:r>
        <w:t xml:space="preserve"> for a particular stage, that stage will be the initial stage displayed if there are no prior exams retrieved when the hanging protocol is used.</w:t>
      </w:r>
      <w:r w:rsidR="00347283">
        <w:t xml:space="preserve"> </w:t>
      </w:r>
      <w:r>
        <w:t xml:space="preserve">If prior exams </w:t>
      </w:r>
      <w:r>
        <w:rPr>
          <w:rStyle w:val="Emphasis"/>
        </w:rPr>
        <w:t>are</w:t>
      </w:r>
      <w:r>
        <w:t xml:space="preserve"> present, the first stage defined in the hanging protocol will be first stage displayed.</w:t>
      </w:r>
      <w:bookmarkStart w:id="2985" w:name="_WWID10005096"/>
    </w:p>
    <w:bookmarkEnd w:id="2985"/>
    <w:p w:rsidR="00347283" w:rsidRDefault="00347283">
      <w:pPr>
        <w:pStyle w:val="aNorm2"/>
      </w:pPr>
      <w:r>
        <w:rPr>
          <w:rStyle w:val="bLeadin"/>
        </w:rPr>
        <w:t>Note</w:t>
      </w:r>
      <w:r>
        <w:t xml:space="preserve">  This setting applies only to matching priors.</w:t>
      </w:r>
      <w:r w:rsidR="00084AC6">
        <w:t xml:space="preserve"> </w:t>
      </w:r>
      <w:r>
        <w:t>Exams retrieved as “other related cases”</w:t>
      </w:r>
      <w:r w:rsidR="00084AC6">
        <w:t xml:space="preserve"> </w:t>
      </w:r>
      <w:r>
        <w:t>will not trigger the display of a “with priors” stage, even if this check box is selected.</w:t>
      </w:r>
      <w:bookmarkStart w:id="2986" w:name="_WWID10007338"/>
    </w:p>
    <w:bookmarkEnd w:id="2986"/>
    <w:p w:rsidR="00380B84" w:rsidRDefault="00380B84">
      <w:pPr>
        <w:pStyle w:val="aNorm"/>
      </w:pPr>
      <w:r>
        <w:t>For an overview of how stage</w:t>
      </w:r>
      <w:r w:rsidR="00084AC6">
        <w:t>d</w:t>
      </w:r>
      <w:r>
        <w:t xml:space="preserve"> hanging protocols work, see </w:t>
      </w:r>
      <w:r w:rsidRPr="00694DE3">
        <w:rPr>
          <w:rStyle w:val="bLinkRef"/>
        </w:rPr>
        <w:fldChar w:fldCharType="begin" w:fldLock="1"/>
      </w:r>
      <w:r w:rsidRPr="00694DE3">
        <w:rPr>
          <w:rStyle w:val="bLinkRef"/>
        </w:rPr>
        <w:instrText xml:space="preserve"> REF _Ref137003237 \h </w:instrText>
      </w:r>
      <w:r w:rsidRPr="00694DE3">
        <w:rPr>
          <w:rStyle w:val="bLinkRef"/>
        </w:rPr>
      </w:r>
      <w:r w:rsidRPr="00694DE3">
        <w:rPr>
          <w:rStyle w:val="bLinkRef"/>
        </w:rPr>
        <w:instrText xml:space="preserve"> \* MERGEFORMAT </w:instrText>
      </w:r>
      <w:r w:rsidRPr="00694DE3">
        <w:rPr>
          <w:rStyle w:val="bLinkRef"/>
        </w:rPr>
        <w:fldChar w:fldCharType="separate"/>
      </w:r>
      <w:r w:rsidR="0093607B" w:rsidRPr="00694DE3">
        <w:rPr>
          <w:rStyle w:val="bLinkRef"/>
        </w:rPr>
        <w:t>Using Stages</w:t>
      </w:r>
      <w:r w:rsidRPr="00694DE3">
        <w:rPr>
          <w:rStyle w:val="bLinkRef"/>
        </w:rPr>
        <w:fldChar w:fldCharType="end"/>
      </w:r>
      <w:r w:rsidRPr="00694DE3">
        <w:rPr>
          <w:rStyle w:val="bLinkRef"/>
        </w:rPr>
        <w:t xml:space="preserve"> </w:t>
      </w:r>
      <w:r w:rsidR="00D708BA">
        <w:t xml:space="preserve">on page </w:t>
      </w:r>
      <w:r w:rsidR="00D708BA">
        <w:fldChar w:fldCharType="begin"/>
      </w:r>
      <w:r w:rsidR="00D708BA">
        <w:instrText xml:space="preserve"> PAGEREF _Ref137003237 \h </w:instrText>
      </w:r>
      <w:r w:rsidR="00D708BA">
        <w:fldChar w:fldCharType="separate"/>
      </w:r>
      <w:ins w:id="2987" w:author="Andersen, Charles W.  (ManTech)" w:date="2019-12-10T15:26:00Z">
        <w:r w:rsidR="00380255">
          <w:rPr>
            <w:noProof/>
          </w:rPr>
          <w:t>63</w:t>
        </w:r>
      </w:ins>
      <w:del w:id="2988" w:author="Andersen, Charles W.  (ManTech)" w:date="2019-12-10T15:26:00Z">
        <w:r w:rsidR="00B77F99" w:rsidDel="00380255">
          <w:rPr>
            <w:noProof/>
          </w:rPr>
          <w:delText>4</w:delText>
        </w:r>
      </w:del>
      <w:r w:rsidR="00D708BA">
        <w:fldChar w:fldCharType="end"/>
      </w:r>
      <w:r>
        <w:t>.</w:t>
      </w:r>
      <w:r w:rsidR="00347283">
        <w:t xml:space="preserve"> </w:t>
      </w:r>
      <w:r>
        <w:t xml:space="preserve">For detailed steps describing how to create a staged hanging protocol, </w:t>
      </w:r>
      <w:bookmarkStart w:id="2989" w:name="_WWID10005046"/>
      <w:r w:rsidR="00084AC6">
        <w:t xml:space="preserve">see the steps for </w:t>
      </w:r>
      <w:r w:rsidR="00084AC6" w:rsidRPr="00694DE3">
        <w:rPr>
          <w:rStyle w:val="bLinkRef"/>
        </w:rPr>
        <w:fldChar w:fldCharType="begin" w:fldLock="1"/>
      </w:r>
      <w:r w:rsidR="00084AC6" w:rsidRPr="00694DE3">
        <w:rPr>
          <w:rStyle w:val="bLinkRef"/>
        </w:rPr>
        <w:instrText xml:space="preserve"> REF _Ref153180798 \h </w:instrText>
      </w:r>
      <w:r w:rsidR="00084AC6" w:rsidRPr="00694DE3">
        <w:rPr>
          <w:rStyle w:val="bLinkRef"/>
        </w:rPr>
      </w:r>
      <w:r w:rsidR="00084AC6" w:rsidRPr="00694DE3">
        <w:rPr>
          <w:rStyle w:val="bLinkRef"/>
        </w:rPr>
        <w:instrText xml:space="preserve"> \* MERGEFORMAT </w:instrText>
      </w:r>
      <w:r w:rsidR="00084AC6" w:rsidRPr="00694DE3">
        <w:rPr>
          <w:rStyle w:val="bLinkRef"/>
        </w:rPr>
        <w:fldChar w:fldCharType="separate"/>
      </w:r>
      <w:r w:rsidR="0093607B" w:rsidRPr="00694DE3">
        <w:rPr>
          <w:rStyle w:val="bLinkRef"/>
        </w:rPr>
        <w:t>A Staged Hanging Protocol for “With Prior” and “Without Prior” V</w:t>
      </w:r>
      <w:r w:rsidR="0093607B" w:rsidRPr="00694DE3">
        <w:rPr>
          <w:rStyle w:val="bLinkRef"/>
        </w:rPr>
        <w:t>i</w:t>
      </w:r>
      <w:r w:rsidR="0093607B" w:rsidRPr="00694DE3">
        <w:rPr>
          <w:rStyle w:val="bLinkRef"/>
        </w:rPr>
        <w:t>ews</w:t>
      </w:r>
      <w:r w:rsidR="00084AC6" w:rsidRPr="00694DE3">
        <w:rPr>
          <w:rStyle w:val="bLinkRef"/>
        </w:rPr>
        <w:fldChar w:fldCharType="end"/>
      </w:r>
      <w:r w:rsidR="00D708BA" w:rsidRPr="00694DE3">
        <w:rPr>
          <w:rStyle w:val="bLinkRef"/>
        </w:rPr>
        <w:t xml:space="preserve"> </w:t>
      </w:r>
      <w:r w:rsidR="00D708BA">
        <w:t xml:space="preserve">on page </w:t>
      </w:r>
      <w:r w:rsidR="00D708BA">
        <w:fldChar w:fldCharType="begin"/>
      </w:r>
      <w:r w:rsidR="00D708BA">
        <w:instrText xml:space="preserve"> PAGEREF _Ref153180798 \h </w:instrText>
      </w:r>
      <w:r w:rsidR="00D708BA">
        <w:fldChar w:fldCharType="separate"/>
      </w:r>
      <w:ins w:id="2990" w:author="Andersen, Charles W.  (ManTech)" w:date="2019-12-10T15:26:00Z">
        <w:r w:rsidR="00380255">
          <w:rPr>
            <w:noProof/>
          </w:rPr>
          <w:t>173</w:t>
        </w:r>
      </w:ins>
      <w:del w:id="2991" w:author="Andersen, Charles W.  (ManTech)" w:date="2019-12-10T15:26:00Z">
        <w:r w:rsidR="00B77F99" w:rsidDel="00380255">
          <w:rPr>
            <w:noProof/>
          </w:rPr>
          <w:delText>4</w:delText>
        </w:r>
      </w:del>
      <w:r w:rsidR="00D708BA">
        <w:fldChar w:fldCharType="end"/>
      </w:r>
      <w:r w:rsidR="00080DE5">
        <w:t>.</w:t>
      </w:r>
    </w:p>
    <w:p w:rsidR="00380B84" w:rsidRDefault="00380B84">
      <w:pPr>
        <w:pStyle w:val="Heading3"/>
      </w:pPr>
      <w:bookmarkStart w:id="2992" w:name="_Ref150761350"/>
      <w:bookmarkStart w:id="2993" w:name="_Case_Info_|_6"/>
      <w:bookmarkStart w:id="2994" w:name="_Toc508192097"/>
      <w:bookmarkEnd w:id="2989"/>
      <w:bookmarkEnd w:id="2993"/>
      <w:r>
        <w:t xml:space="preserve">Case Info | Disable Series Processing </w:t>
      </w:r>
      <w:r w:rsidR="000D4829">
        <w:t>Check Box</w:t>
      </w:r>
      <w:bookmarkStart w:id="2995" w:name="_WWID10005072"/>
      <w:bookmarkEnd w:id="2992"/>
      <w:bookmarkEnd w:id="2994"/>
    </w:p>
    <w:p w:rsidR="0093607B" w:rsidRDefault="0093607B">
      <w:pPr>
        <w:pStyle w:val="aSpace"/>
        <w:keepNext/>
      </w:pPr>
      <w:bookmarkStart w:id="2996" w:name="_WWID10005064"/>
      <w:bookmarkStart w:id="2997" w:name="_WWImgID10007979"/>
      <w:bookmarkEnd w:id="2995"/>
    </w:p>
    <w:p w:rsidR="00380B84" w:rsidRDefault="00084380">
      <w:pPr>
        <w:pStyle w:val="aNorm"/>
        <w:keepNext/>
      </w:pPr>
      <w:r>
        <w:rPr>
          <w:noProof/>
        </w:rPr>
        <w:drawing>
          <wp:inline distT="0" distB="0" distL="0" distR="0">
            <wp:extent cx="3933825" cy="2266950"/>
            <wp:effectExtent l="0" t="0" r="0" b="0"/>
            <wp:docPr id="207" name="Picture 207" descr="Use this stage... box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Use this stage... box in Define Hanging Protocol dialo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33825" cy="2266950"/>
                    </a:xfrm>
                    <a:prstGeom prst="rect">
                      <a:avLst/>
                    </a:prstGeom>
                    <a:noFill/>
                    <a:ln>
                      <a:noFill/>
                    </a:ln>
                  </pic:spPr>
                </pic:pic>
              </a:graphicData>
            </a:graphic>
          </wp:inline>
        </w:drawing>
      </w:r>
      <w:bookmarkStart w:id="2998" w:name="_WWID10005088"/>
      <w:bookmarkEnd w:id="2997"/>
    </w:p>
    <w:bookmarkEnd w:id="2998"/>
    <w:p w:rsidR="00380B84" w:rsidRDefault="00CB658B">
      <w:pPr>
        <w:pStyle w:val="aNorm"/>
      </w:pPr>
      <w:r>
        <w:fldChar w:fldCharType="begin"/>
      </w:r>
      <w:r>
        <w:instrText xml:space="preserve"> xe "Disable Series Processing </w:instrText>
      </w:r>
      <w:r w:rsidR="00347283">
        <w:instrText xml:space="preserve">check </w:instrText>
      </w:r>
      <w:r>
        <w:instrText xml:space="preserve">box" </w:instrText>
      </w:r>
      <w:r>
        <w:fldChar w:fldCharType="end"/>
      </w:r>
      <w:r>
        <w:fldChar w:fldCharType="begin"/>
      </w:r>
      <w:r>
        <w:instrText xml:space="preserve"> xe "series processing, disabling" </w:instrText>
      </w:r>
      <w:r>
        <w:fldChar w:fldCharType="end"/>
      </w:r>
      <w:r w:rsidR="00380B84">
        <w:t xml:space="preserve">The </w:t>
      </w:r>
      <w:r w:rsidR="00380B84">
        <w:rPr>
          <w:rStyle w:val="Strong"/>
        </w:rPr>
        <w:t>Disable series processing</w:t>
      </w:r>
      <w:r w:rsidR="00380B84">
        <w:t xml:space="preserve"> </w:t>
      </w:r>
      <w:r w:rsidR="00347283">
        <w:t xml:space="preserve">check </w:t>
      </w:r>
      <w:r w:rsidR="00380B84">
        <w:t xml:space="preserve">box indicates if an exam’s series </w:t>
      </w:r>
      <w:r w:rsidR="00DA53DA">
        <w:t>U</w:t>
      </w:r>
      <w:r w:rsidR="00080DE5">
        <w:t>ID</w:t>
      </w:r>
      <w:r w:rsidR="00380B84">
        <w:t xml:space="preserve"> is used to divide an exam between multiple viewports.</w:t>
      </w:r>
      <w:bookmarkStart w:id="2999" w:name="_WWID10005069"/>
      <w:r w:rsidR="00347283">
        <w:t xml:space="preserve"> </w:t>
      </w:r>
    </w:p>
    <w:p w:rsidR="00380B84" w:rsidRDefault="00380B84" w:rsidP="006F68A8">
      <w:pPr>
        <w:pStyle w:val="aNorm"/>
        <w:numPr>
          <w:ilvl w:val="0"/>
          <w:numId w:val="31"/>
        </w:numPr>
      </w:pPr>
      <w:r>
        <w:t xml:space="preserve">For hanging protocols that will display CT </w:t>
      </w:r>
      <w:r w:rsidR="00F80742">
        <w:t>or</w:t>
      </w:r>
      <w:r>
        <w:t xml:space="preserve"> MR exams, this </w:t>
      </w:r>
      <w:r w:rsidR="00347283">
        <w:t xml:space="preserve">check </w:t>
      </w:r>
      <w:r>
        <w:t xml:space="preserve">box should usually be </w:t>
      </w:r>
      <w:bookmarkStart w:id="3000" w:name="_WWID10005068"/>
      <w:r w:rsidR="00080DE5">
        <w:t>cleared</w:t>
      </w:r>
      <w:r>
        <w:t>.</w:t>
      </w:r>
    </w:p>
    <w:p w:rsidR="00380B84" w:rsidRDefault="00380B84" w:rsidP="006F68A8">
      <w:pPr>
        <w:pStyle w:val="aNorm"/>
        <w:numPr>
          <w:ilvl w:val="0"/>
          <w:numId w:val="31"/>
        </w:numPr>
      </w:pPr>
      <w:r>
        <w:t xml:space="preserve">For hanging protocols that will display </w:t>
      </w:r>
      <w:r w:rsidR="00EF38E4">
        <w:t xml:space="preserve">CR or DX </w:t>
      </w:r>
      <w:r>
        <w:t>exams</w:t>
      </w:r>
      <w:bookmarkStart w:id="3001" w:name="_WWID10005070"/>
      <w:r>
        <w:t xml:space="preserve">, this </w:t>
      </w:r>
      <w:r w:rsidR="00347283">
        <w:t xml:space="preserve">check </w:t>
      </w:r>
      <w:r>
        <w:t xml:space="preserve">box should usually be </w:t>
      </w:r>
      <w:r w:rsidR="00080DE5">
        <w:t>selected</w:t>
      </w:r>
      <w:r>
        <w:t>.</w:t>
      </w:r>
    </w:p>
    <w:p w:rsidR="00EF38E4" w:rsidRDefault="00EF38E4" w:rsidP="006F68A8">
      <w:pPr>
        <w:pStyle w:val="aNorm"/>
        <w:numPr>
          <w:ilvl w:val="0"/>
          <w:numId w:val="31"/>
        </w:numPr>
      </w:pPr>
      <w:r>
        <w:t xml:space="preserve">For hanging protocols that will display US </w:t>
      </w:r>
      <w:r w:rsidR="00F80742">
        <w:t>or</w:t>
      </w:r>
      <w:r>
        <w:t xml:space="preserve"> XA (angiography)</w:t>
      </w:r>
      <w:r w:rsidR="00F80742">
        <w:t xml:space="preserve"> exams</w:t>
      </w:r>
      <w:r>
        <w:t>, or exams from other modalities, this check box can be set to suit your reading preference.</w:t>
      </w:r>
      <w:bookmarkStart w:id="3002" w:name="_WWID10007339"/>
    </w:p>
    <w:bookmarkEnd w:id="3000"/>
    <w:bookmarkEnd w:id="3001"/>
    <w:bookmarkEnd w:id="3002"/>
    <w:p w:rsidR="00380B84" w:rsidRDefault="00380B84">
      <w:pPr>
        <w:pStyle w:val="aNorm"/>
      </w:pPr>
      <w:r>
        <w:t>Th</w:t>
      </w:r>
      <w:r w:rsidR="00F80742">
        <w:t xml:space="preserve">is </w:t>
      </w:r>
      <w:r w:rsidR="00347283">
        <w:t xml:space="preserve">check </w:t>
      </w:r>
      <w:r>
        <w:t xml:space="preserve">box applies to all exams that will be loaded by the hanging protocol. </w:t>
      </w:r>
      <w:bookmarkStart w:id="3003" w:name="_WWID10005074"/>
    </w:p>
    <w:p w:rsidR="00380B84" w:rsidRDefault="00380B84">
      <w:pPr>
        <w:pStyle w:val="Heading3"/>
      </w:pPr>
      <w:bookmarkStart w:id="3004" w:name="_Case_Info_|_4"/>
      <w:bookmarkStart w:id="3005" w:name="_Ref149966843"/>
      <w:bookmarkStart w:id="3006" w:name="_Toc508192098"/>
      <w:bookmarkEnd w:id="2996"/>
      <w:bookmarkEnd w:id="2999"/>
      <w:bookmarkEnd w:id="3003"/>
      <w:bookmarkEnd w:id="3004"/>
      <w:r>
        <w:t xml:space="preserve">Case Info | Regroup Leftover Image Sets </w:t>
      </w:r>
      <w:r w:rsidR="00347283">
        <w:t>check b</w:t>
      </w:r>
      <w:r>
        <w:t>ox</w:t>
      </w:r>
      <w:bookmarkStart w:id="3007" w:name="_WWID10005065"/>
      <w:bookmarkEnd w:id="3005"/>
      <w:bookmarkEnd w:id="3006"/>
    </w:p>
    <w:p w:rsidR="0093607B" w:rsidRDefault="0093607B">
      <w:pPr>
        <w:pStyle w:val="aSpace"/>
        <w:keepNext/>
      </w:pPr>
      <w:bookmarkStart w:id="3008" w:name="_WWImgID10006018"/>
    </w:p>
    <w:p w:rsidR="00380B84" w:rsidRDefault="00084380">
      <w:pPr>
        <w:pStyle w:val="aNorm"/>
        <w:keepNext/>
      </w:pPr>
      <w:r>
        <w:rPr>
          <w:noProof/>
        </w:rPr>
        <w:drawing>
          <wp:inline distT="0" distB="0" distL="0" distR="0">
            <wp:extent cx="3933825" cy="2266950"/>
            <wp:effectExtent l="0" t="0" r="0" b="0"/>
            <wp:docPr id="208" name="Picture 208" descr="Regroup... box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Regroup... box in Define Hanging Protocol dialo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33825" cy="2266950"/>
                    </a:xfrm>
                    <a:prstGeom prst="rect">
                      <a:avLst/>
                    </a:prstGeom>
                    <a:noFill/>
                    <a:ln>
                      <a:noFill/>
                    </a:ln>
                  </pic:spPr>
                </pic:pic>
              </a:graphicData>
            </a:graphic>
          </wp:inline>
        </w:drawing>
      </w:r>
      <w:bookmarkEnd w:id="3008"/>
    </w:p>
    <w:p w:rsidR="00EF38E4" w:rsidRDefault="00EF38E4">
      <w:pPr>
        <w:pStyle w:val="aNorm"/>
      </w:pPr>
      <w:bookmarkStart w:id="3009" w:name="_WWID10005110"/>
      <w:r>
        <w:t xml:space="preserve">The setting in </w:t>
      </w:r>
      <w:r>
        <w:rPr>
          <w:rStyle w:val="Strong"/>
        </w:rPr>
        <w:t>Regroup leftover image sets</w:t>
      </w:r>
      <w:r>
        <w:t xml:space="preserve"> check box needs to be considered </w:t>
      </w:r>
      <w:r w:rsidR="009A01C0">
        <w:t xml:space="preserve">only </w:t>
      </w:r>
      <w:r>
        <w:t xml:space="preserve">when the hanging protocol you are defining: </w:t>
      </w:r>
    </w:p>
    <w:p w:rsidR="00EF38E4" w:rsidRDefault="00EF38E4" w:rsidP="006F68A8">
      <w:pPr>
        <w:pStyle w:val="aNorm"/>
        <w:numPr>
          <w:ilvl w:val="0"/>
          <w:numId w:val="194"/>
        </w:numPr>
        <w:tabs>
          <w:tab w:val="clear" w:pos="360"/>
        </w:tabs>
      </w:pPr>
      <w:r>
        <w:t xml:space="preserve">Uses the </w:t>
      </w:r>
      <w:r>
        <w:rPr>
          <w:rStyle w:val="Strong"/>
        </w:rPr>
        <w:t xml:space="preserve">Specify Attributes... </w:t>
      </w:r>
      <w:r>
        <w:t>list to explicitly map images into viewports</w:t>
      </w:r>
      <w:bookmarkStart w:id="3010" w:name="_WWID10006689"/>
      <w:r>
        <w:t>.</w:t>
      </w:r>
    </w:p>
    <w:p w:rsidR="00EF38E4" w:rsidRDefault="00EF38E4" w:rsidP="006F68A8">
      <w:pPr>
        <w:pStyle w:val="aNorm"/>
        <w:numPr>
          <w:ilvl w:val="0"/>
          <w:numId w:val="194"/>
        </w:numPr>
        <w:tabs>
          <w:tab w:val="clear" w:pos="360"/>
        </w:tabs>
      </w:pPr>
      <w:r>
        <w:t>Does not use series processing (</w:t>
      </w:r>
      <w:bookmarkEnd w:id="3010"/>
      <w:r>
        <w:t xml:space="preserve">the </w:t>
      </w:r>
      <w:r>
        <w:rPr>
          <w:rStyle w:val="Strong"/>
        </w:rPr>
        <w:t>Disable series processing</w:t>
      </w:r>
      <w:r>
        <w:t xml:space="preserve"> check box</w:t>
      </w:r>
      <w:bookmarkStart w:id="3011" w:name="_WWID10006685"/>
      <w:r>
        <w:t xml:space="preserve"> is selected).</w:t>
      </w:r>
    </w:p>
    <w:bookmarkEnd w:id="3011"/>
    <w:p w:rsidR="00EF38E4" w:rsidRDefault="00EF38E4">
      <w:pPr>
        <w:pStyle w:val="aNorm"/>
      </w:pPr>
      <w:r>
        <w:t xml:space="preserve">When the resulting hanging protocol is used, and if there are leftover unmapped images, the </w:t>
      </w:r>
      <w:r>
        <w:rPr>
          <w:rStyle w:val="Strong"/>
        </w:rPr>
        <w:t>Regroup leftover image sets</w:t>
      </w:r>
      <w:r>
        <w:t xml:space="preserve"> check box determines how those unmapped images are organized. </w:t>
      </w:r>
      <w:bookmarkStart w:id="3012" w:name="_WWID10006684"/>
    </w:p>
    <w:bookmarkEnd w:id="3012"/>
    <w:p w:rsidR="00EF38E4" w:rsidRDefault="00EF38E4" w:rsidP="006F68A8">
      <w:pPr>
        <w:pStyle w:val="aNorm"/>
        <w:numPr>
          <w:ilvl w:val="0"/>
          <w:numId w:val="31"/>
        </w:numPr>
      </w:pPr>
      <w:r>
        <w:t xml:space="preserve">When </w:t>
      </w:r>
      <w:bookmarkStart w:id="3013" w:name="_WWID10006690"/>
      <w:r>
        <w:rPr>
          <w:rStyle w:val="Strong"/>
        </w:rPr>
        <w:t xml:space="preserve">Regroup leftover image sets </w:t>
      </w:r>
      <w:r>
        <w:t xml:space="preserve">is selected, any unmapped images are left in the groups established by the settings in the </w:t>
      </w:r>
      <w:r>
        <w:rPr>
          <w:rStyle w:val="Strong"/>
        </w:rPr>
        <w:t>Specify Attributes...</w:t>
      </w:r>
      <w:r>
        <w:t xml:space="preserve"> list.</w:t>
      </w:r>
      <w:r w:rsidR="00084AC6">
        <w:t xml:space="preserve"> </w:t>
      </w:r>
      <w:r>
        <w:t>Each group is presented as a thumbnail in the Preview window, and may be loaded into a viewport as a separate image set.</w:t>
      </w:r>
    </w:p>
    <w:p w:rsidR="00EF38E4" w:rsidRDefault="00EF38E4" w:rsidP="006F68A8">
      <w:pPr>
        <w:pStyle w:val="aNorm"/>
        <w:numPr>
          <w:ilvl w:val="0"/>
          <w:numId w:val="31"/>
        </w:numPr>
      </w:pPr>
      <w:r>
        <w:t xml:space="preserve">When </w:t>
      </w:r>
      <w:r>
        <w:rPr>
          <w:rStyle w:val="Strong"/>
        </w:rPr>
        <w:t xml:space="preserve">Regroup leftover image sets </w:t>
      </w:r>
      <w:r>
        <w:t>is</w:t>
      </w:r>
      <w:bookmarkStart w:id="3014" w:name="_WWID10006691"/>
      <w:r>
        <w:t xml:space="preserve"> cleared, all unmapped images are combined into a single group.</w:t>
      </w:r>
      <w:r w:rsidR="00084AC6">
        <w:t xml:space="preserve"> </w:t>
      </w:r>
      <w:r>
        <w:t xml:space="preserve">That group is presented as one thumbnail in the Preview window, and may be loaded into a viewport as a single image set. </w:t>
      </w:r>
    </w:p>
    <w:p w:rsidR="00380B84" w:rsidRDefault="00380B84">
      <w:pPr>
        <w:pStyle w:val="Heading3"/>
      </w:pPr>
      <w:bookmarkStart w:id="3015" w:name="_Ref150761460"/>
      <w:bookmarkStart w:id="3016" w:name="_Viewport_Info_|_1"/>
      <w:bookmarkStart w:id="3017" w:name="_Toc508192099"/>
      <w:bookmarkEnd w:id="3007"/>
      <w:bookmarkEnd w:id="3009"/>
      <w:bookmarkEnd w:id="3013"/>
      <w:bookmarkEnd w:id="3014"/>
      <w:bookmarkEnd w:id="3016"/>
      <w:r>
        <w:t xml:space="preserve">Viewport Info | Clone/Placeholder </w:t>
      </w:r>
      <w:r w:rsidR="000D4829">
        <w:t>Option</w:t>
      </w:r>
      <w:r>
        <w:t>s</w:t>
      </w:r>
      <w:bookmarkStart w:id="3018" w:name="_WWID10005076"/>
      <w:bookmarkEnd w:id="3015"/>
      <w:bookmarkEnd w:id="3017"/>
    </w:p>
    <w:p w:rsidR="0093607B" w:rsidRDefault="0093607B">
      <w:pPr>
        <w:pStyle w:val="aSpace"/>
        <w:keepNext/>
      </w:pPr>
      <w:bookmarkStart w:id="3019" w:name="_WWImgID10006019"/>
      <w:bookmarkEnd w:id="3018"/>
    </w:p>
    <w:p w:rsidR="00380B84" w:rsidRDefault="00084380">
      <w:pPr>
        <w:pStyle w:val="aNorm"/>
        <w:keepNext/>
      </w:pPr>
      <w:r>
        <w:rPr>
          <w:noProof/>
        </w:rPr>
        <w:drawing>
          <wp:inline distT="0" distB="0" distL="0" distR="0">
            <wp:extent cx="3933825" cy="2276475"/>
            <wp:effectExtent l="0" t="0" r="0" b="0"/>
            <wp:docPr id="209" name="Picture 209" descr="Clone/Placeholder area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lone/Placeholder area in Define Hanging Protocol dialo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933825" cy="2276475"/>
                    </a:xfrm>
                    <a:prstGeom prst="rect">
                      <a:avLst/>
                    </a:prstGeom>
                    <a:noFill/>
                    <a:ln>
                      <a:noFill/>
                    </a:ln>
                  </pic:spPr>
                </pic:pic>
              </a:graphicData>
            </a:graphic>
          </wp:inline>
        </w:drawing>
      </w:r>
      <w:bookmarkEnd w:id="3019"/>
    </w:p>
    <w:bookmarkStart w:id="3020" w:name="_WWID10005430"/>
    <w:p w:rsidR="00380B84" w:rsidRDefault="00CB658B">
      <w:pPr>
        <w:pStyle w:val="aNorm"/>
      </w:pPr>
      <w:r>
        <w:fldChar w:fldCharType="begin"/>
      </w:r>
      <w:r>
        <w:instrText xml:space="preserve"> xe "clones</w:instrText>
      </w:r>
      <w:r w:rsidR="002110AD">
        <w:instrText>, image</w:instrText>
      </w:r>
      <w:r>
        <w:instrText xml:space="preserve">: in hanging protocols" </w:instrText>
      </w:r>
      <w:r>
        <w:fldChar w:fldCharType="end"/>
      </w:r>
      <w:r>
        <w:fldChar w:fldCharType="begin"/>
      </w:r>
      <w:r w:rsidR="00253C6C">
        <w:instrText xml:space="preserve"> xe "placeholders</w:instrText>
      </w:r>
      <w:r>
        <w:instrText xml:space="preserve">" </w:instrText>
      </w:r>
      <w:r>
        <w:fldChar w:fldCharType="end"/>
      </w:r>
      <w:r w:rsidR="00380B84">
        <w:t>The Clone/Placeholder options are enabled only if the active viewport contains images cloned from a previous viewport.</w:t>
      </w:r>
      <w:r w:rsidR="00347283">
        <w:t xml:space="preserve"> </w:t>
      </w:r>
      <w:r w:rsidR="00380B84">
        <w:t>Selecting an option dictates how images in the active viewport are handled.</w:t>
      </w:r>
    </w:p>
    <w:p w:rsidR="00380B84" w:rsidRDefault="00380B84" w:rsidP="006F68A8">
      <w:pPr>
        <w:pStyle w:val="aNorm"/>
        <w:numPr>
          <w:ilvl w:val="0"/>
          <w:numId w:val="31"/>
        </w:numPr>
      </w:pPr>
      <w:r>
        <w:rPr>
          <w:rStyle w:val="Strong"/>
        </w:rPr>
        <w:t>Clone of Viewport</w:t>
      </w:r>
      <w:r w:rsidR="00080DE5">
        <w:t xml:space="preserve"> </w:t>
      </w:r>
      <w:r w:rsidR="00080DE5">
        <w:rPr>
          <w:rStyle w:val="Strong"/>
        </w:rPr>
        <w:t>–</w:t>
      </w:r>
      <w:r w:rsidR="00080DE5">
        <w:t xml:space="preserve"> </w:t>
      </w:r>
      <w:r>
        <w:t xml:space="preserve">Select this option if the viewport’s contents are to be treated as an actual clone (usually </w:t>
      </w:r>
      <w:r w:rsidR="00347283">
        <w:t>for</w:t>
      </w:r>
      <w:r>
        <w:t xml:space="preserve"> applying specialized image processing).</w:t>
      </w:r>
      <w:bookmarkStart w:id="3021" w:name="_WWID10006175"/>
    </w:p>
    <w:bookmarkEnd w:id="3021"/>
    <w:p w:rsidR="00380B84" w:rsidRDefault="00380B84" w:rsidP="006F68A8">
      <w:pPr>
        <w:pStyle w:val="aNorm"/>
        <w:numPr>
          <w:ilvl w:val="0"/>
          <w:numId w:val="31"/>
        </w:numPr>
      </w:pPr>
      <w:r>
        <w:rPr>
          <w:rStyle w:val="Strong"/>
        </w:rPr>
        <w:t>Place Holder</w:t>
      </w:r>
      <w:r w:rsidR="00080DE5">
        <w:t xml:space="preserve"> </w:t>
      </w:r>
      <w:r w:rsidR="00080DE5">
        <w:rPr>
          <w:rStyle w:val="Strong"/>
        </w:rPr>
        <w:t>–</w:t>
      </w:r>
      <w:r w:rsidR="00080DE5">
        <w:t xml:space="preserve"> </w:t>
      </w:r>
      <w:r>
        <w:t xml:space="preserve">Select this option if the viewport’s </w:t>
      </w:r>
      <w:r w:rsidR="00080DE5">
        <w:t xml:space="preserve">contents </w:t>
      </w:r>
      <w:r>
        <w:t xml:space="preserve">are being used </w:t>
      </w:r>
      <w:r w:rsidR="00080DE5">
        <w:t xml:space="preserve">as stand-ins for additional </w:t>
      </w:r>
      <w:r>
        <w:t xml:space="preserve">series. For example, if you have used a </w:t>
      </w:r>
      <w:r w:rsidR="00D87857">
        <w:t>six</w:t>
      </w:r>
      <w:r>
        <w:t xml:space="preserve">-series exam as a model, but you want the hanging protocol being defined to handle more than </w:t>
      </w:r>
      <w:r w:rsidR="00347283">
        <w:t>six</w:t>
      </w:r>
      <w:r>
        <w:t xml:space="preserve"> series, you would clone one or more series, and then select </w:t>
      </w:r>
      <w:r>
        <w:rPr>
          <w:rStyle w:val="Strong"/>
        </w:rPr>
        <w:t>Place Holder</w:t>
      </w:r>
      <w:r>
        <w:t xml:space="preserve"> for </w:t>
      </w:r>
      <w:r w:rsidR="00080DE5">
        <w:t xml:space="preserve">each </w:t>
      </w:r>
      <w:r>
        <w:t xml:space="preserve">clone. </w:t>
      </w:r>
      <w:r>
        <w:br/>
      </w:r>
      <w:r>
        <w:br/>
        <w:t>Note that</w:t>
      </w:r>
      <w:r w:rsidR="00080DE5">
        <w:t xml:space="preserve"> while</w:t>
      </w:r>
      <w:r>
        <w:t xml:space="preserve"> </w:t>
      </w:r>
      <w:r>
        <w:rPr>
          <w:rStyle w:val="Strong"/>
        </w:rPr>
        <w:t>Place Holder</w:t>
      </w:r>
      <w:r>
        <w:t xml:space="preserve"> allows you to create spaces for additional series, it cannot be used for viewports that contain an entire exam.</w:t>
      </w:r>
      <w:r w:rsidR="00347283">
        <w:t xml:space="preserve"> </w:t>
      </w:r>
      <w:bookmarkStart w:id="3022" w:name="_WWID10006411"/>
    </w:p>
    <w:p w:rsidR="00380B84" w:rsidRDefault="00380B84">
      <w:pPr>
        <w:pStyle w:val="aNorm"/>
      </w:pPr>
      <w:bookmarkStart w:id="3023" w:name="_WWID10007340"/>
      <w:bookmarkEnd w:id="3022"/>
    </w:p>
    <w:p w:rsidR="00380B84" w:rsidRDefault="00380B84">
      <w:pPr>
        <w:pStyle w:val="Heading3"/>
      </w:pPr>
      <w:bookmarkStart w:id="3024" w:name="_Viewport_Info_Tab"/>
      <w:bookmarkStart w:id="3025" w:name="_Ref150761455"/>
      <w:bookmarkStart w:id="3026" w:name="_Toc508192100"/>
      <w:bookmarkEnd w:id="3020"/>
      <w:bookmarkEnd w:id="3023"/>
      <w:bookmarkEnd w:id="3024"/>
      <w:r>
        <w:t>Viewport Info | Specify Attributes List</w:t>
      </w:r>
      <w:bookmarkStart w:id="3027" w:name="_WWID10005078"/>
      <w:bookmarkEnd w:id="3025"/>
      <w:bookmarkEnd w:id="3026"/>
    </w:p>
    <w:p w:rsidR="0093607B" w:rsidRDefault="0093607B">
      <w:pPr>
        <w:pStyle w:val="aSpace"/>
        <w:keepNext/>
      </w:pPr>
    </w:p>
    <w:p w:rsidR="00380B84" w:rsidRDefault="00084380">
      <w:pPr>
        <w:pStyle w:val="aNorm"/>
        <w:keepNext/>
      </w:pPr>
      <w:bookmarkStart w:id="3028" w:name="_WWImgID10006020"/>
      <w:bookmarkEnd w:id="3027"/>
      <w:r>
        <w:rPr>
          <w:noProof/>
        </w:rPr>
        <w:drawing>
          <wp:inline distT="0" distB="0" distL="0" distR="0">
            <wp:extent cx="3933825" cy="2276475"/>
            <wp:effectExtent l="0" t="0" r="0" b="0"/>
            <wp:docPr id="210" name="Picture 210" descr="Specify Attributes area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pecify Attributes area in Define Hanging Protocol dialo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33825" cy="2276475"/>
                    </a:xfrm>
                    <a:prstGeom prst="rect">
                      <a:avLst/>
                    </a:prstGeom>
                    <a:noFill/>
                    <a:ln>
                      <a:noFill/>
                    </a:ln>
                  </pic:spPr>
                </pic:pic>
              </a:graphicData>
            </a:graphic>
          </wp:inline>
        </w:drawing>
      </w:r>
      <w:bookmarkEnd w:id="3028"/>
      <w:r w:rsidR="00380B84">
        <w:t xml:space="preserve"> </w:t>
      </w:r>
    </w:p>
    <w:bookmarkStart w:id="3029" w:name="_WWID10005126"/>
    <w:bookmarkStart w:id="3030" w:name="_WWID10005136"/>
    <w:p w:rsidR="00EF38E4" w:rsidRDefault="00333911">
      <w:pPr>
        <w:pStyle w:val="aNorm"/>
        <w:keepNext/>
      </w:pPr>
      <w:r>
        <w:fldChar w:fldCharType="begin"/>
      </w:r>
      <w:r>
        <w:instrText xml:space="preserve"> xe "Specify Attributes... list" </w:instrText>
      </w:r>
      <w:r>
        <w:fldChar w:fldCharType="end"/>
      </w:r>
      <w:r>
        <w:fldChar w:fldCharType="begin"/>
      </w:r>
      <w:r>
        <w:instrText xml:space="preserve"> xe "splitting image sets: using hanging protocols" </w:instrText>
      </w:r>
      <w:r>
        <w:fldChar w:fldCharType="end"/>
      </w:r>
      <w:r w:rsidR="00EF38E4">
        <w:t xml:space="preserve">Usually, </w:t>
      </w:r>
      <w:r w:rsidR="00EF38E4">
        <w:rPr>
          <w:rStyle w:val="Emphasis"/>
        </w:rPr>
        <w:t>generic mapping</w:t>
      </w:r>
      <w:r w:rsidR="00EF38E4">
        <w:t xml:space="preserve"> </w:t>
      </w:r>
      <w:r w:rsidR="00F80742">
        <w:t>(details</w:t>
      </w:r>
      <w:r w:rsidR="00D708BA">
        <w:t xml:space="preserve"> on page </w:t>
      </w:r>
      <w:r w:rsidR="001B20A1">
        <w:fldChar w:fldCharType="begin"/>
      </w:r>
      <w:r w:rsidR="001B20A1">
        <w:instrText xml:space="preserve"> PAGEREF _Ref151352333 \h </w:instrText>
      </w:r>
      <w:r w:rsidR="001B20A1">
        <w:fldChar w:fldCharType="separate"/>
      </w:r>
      <w:ins w:id="3031" w:author="Andersen, Charles W.  (ManTech)" w:date="2019-12-10T15:26:00Z">
        <w:r w:rsidR="00380255">
          <w:rPr>
            <w:noProof/>
          </w:rPr>
          <w:t>169</w:t>
        </w:r>
      </w:ins>
      <w:del w:id="3032" w:author="Andersen, Charles W.  (ManTech)" w:date="2019-12-10T15:26:00Z">
        <w:r w:rsidR="00B77F99" w:rsidDel="00380255">
          <w:rPr>
            <w:noProof/>
          </w:rPr>
          <w:delText>4</w:delText>
        </w:r>
      </w:del>
      <w:r w:rsidR="001B20A1">
        <w:fldChar w:fldCharType="end"/>
      </w:r>
      <w:r w:rsidR="00F80742">
        <w:t xml:space="preserve">) </w:t>
      </w:r>
      <w:r w:rsidR="00EF38E4">
        <w:t>is used by a hanging protocol to organize images into viewports.</w:t>
      </w:r>
      <w:r w:rsidR="00084AC6">
        <w:t xml:space="preserve"> </w:t>
      </w:r>
      <w:r w:rsidR="00EF38E4">
        <w:t xml:space="preserve">If this does not produce the desired results, the </w:t>
      </w:r>
      <w:r w:rsidR="00EF38E4">
        <w:rPr>
          <w:rStyle w:val="Strong"/>
        </w:rPr>
        <w:t xml:space="preserve">Specify Attributes... </w:t>
      </w:r>
      <w:r w:rsidR="00EF38E4">
        <w:t>list can be used for greater control over what goes into a specific viewport.</w:t>
      </w:r>
      <w:bookmarkStart w:id="3033" w:name="_WWID10006635"/>
    </w:p>
    <w:bookmarkEnd w:id="3033"/>
    <w:p w:rsidR="00EF38E4" w:rsidRDefault="00EF38E4">
      <w:pPr>
        <w:pStyle w:val="aNorm"/>
      </w:pPr>
      <w:r>
        <w:t xml:space="preserve">The </w:t>
      </w:r>
      <w:r>
        <w:rPr>
          <w:rStyle w:val="Strong"/>
        </w:rPr>
        <w:t xml:space="preserve">Specify Attributes... </w:t>
      </w:r>
      <w:r>
        <w:t>list lets you set up a comparison between specific attributes (on the left side of the list) and operators and values that you specify (on the right side of the list).</w:t>
      </w:r>
      <w:r w:rsidR="00084AC6">
        <w:t xml:space="preserve"> </w:t>
      </w:r>
      <w:r>
        <w:t>In the resulting hanging protocol, if the actual attribute of a given image meets the criteria specified by the operator and value you supply, that image is placed in the viewport.</w:t>
      </w:r>
      <w:r w:rsidR="00084AC6">
        <w:t xml:space="preserve"> </w:t>
      </w:r>
      <w:bookmarkStart w:id="3034" w:name="_WWID10007341"/>
    </w:p>
    <w:bookmarkEnd w:id="3034"/>
    <w:p w:rsidR="00EF38E4" w:rsidRDefault="00EF38E4" w:rsidP="00A935EB">
      <w:pPr>
        <w:pStyle w:val="aNorm"/>
        <w:keepNext/>
      </w:pPr>
      <w:r>
        <w:t xml:space="preserve">You may want to use the </w:t>
      </w:r>
      <w:r>
        <w:rPr>
          <w:rStyle w:val="Strong"/>
        </w:rPr>
        <w:t xml:space="preserve">Specify Attributes... </w:t>
      </w:r>
      <w:r>
        <w:t>list if:</w:t>
      </w:r>
      <w:bookmarkStart w:id="3035" w:name="_WWID10007342"/>
    </w:p>
    <w:bookmarkEnd w:id="3035"/>
    <w:p w:rsidR="00EF38E4" w:rsidRDefault="00EF38E4" w:rsidP="006F68A8">
      <w:pPr>
        <w:pStyle w:val="aNorm"/>
        <w:numPr>
          <w:ilvl w:val="0"/>
          <w:numId w:val="31"/>
        </w:numPr>
      </w:pPr>
      <w:r>
        <w:t>You want certain types of images to always appear in a particular viewport (and you want the viewport to be empty if those images are absent in an exam).</w:t>
      </w:r>
      <w:bookmarkStart w:id="3036" w:name="_WWID10006649"/>
    </w:p>
    <w:bookmarkEnd w:id="3036"/>
    <w:p w:rsidR="00EF38E4" w:rsidRDefault="00EF38E4" w:rsidP="006F68A8">
      <w:pPr>
        <w:pStyle w:val="aNorm"/>
        <w:numPr>
          <w:ilvl w:val="0"/>
          <w:numId w:val="31"/>
        </w:numPr>
      </w:pPr>
      <w:r>
        <w:t>You want to use something other than the series UID to divide an exam into groups of images.</w:t>
      </w:r>
      <w:bookmarkStart w:id="3037" w:name="_WWID10006953"/>
    </w:p>
    <w:bookmarkEnd w:id="3037"/>
    <w:p w:rsidR="00EF38E4" w:rsidRDefault="00EF38E4" w:rsidP="006F68A8">
      <w:pPr>
        <w:pStyle w:val="aNorm"/>
        <w:numPr>
          <w:ilvl w:val="0"/>
          <w:numId w:val="31"/>
        </w:numPr>
      </w:pPr>
      <w:r>
        <w:t>You want to subdivide one or more series into smaller groups.</w:t>
      </w:r>
      <w:bookmarkStart w:id="3038" w:name="_WWID10007343"/>
    </w:p>
    <w:bookmarkEnd w:id="3038"/>
    <w:p w:rsidR="00EF38E4" w:rsidRDefault="00EF38E4">
      <w:pPr>
        <w:pStyle w:val="aNorm"/>
      </w:pPr>
      <w:r>
        <w:t xml:space="preserve">When you use the </w:t>
      </w:r>
      <w:r>
        <w:rPr>
          <w:rStyle w:val="Strong"/>
        </w:rPr>
        <w:t xml:space="preserve">Specify Attributes... </w:t>
      </w:r>
      <w:r>
        <w:t xml:space="preserve">list, you are </w:t>
      </w:r>
      <w:r>
        <w:rPr>
          <w:rStyle w:val="Emphasis"/>
        </w:rPr>
        <w:t>explicitly mapping</w:t>
      </w:r>
      <w:r>
        <w:t xml:space="preserve"> images into a viewport. For more information about mapping, see </w:t>
      </w:r>
      <w:r w:rsidRPr="00694DE3">
        <w:rPr>
          <w:rStyle w:val="bLinkRef"/>
        </w:rPr>
        <w:fldChar w:fldCharType="begin" w:fldLock="1"/>
      </w:r>
      <w:r w:rsidRPr="00694DE3">
        <w:rPr>
          <w:rStyle w:val="bLinkRef"/>
        </w:rPr>
        <w:instrText xml:space="preserve"> REF _Ref151352333 \h </w:instrText>
      </w:r>
      <w:r w:rsidRPr="00694DE3">
        <w:rPr>
          <w:rStyle w:val="bLinkRef"/>
        </w:rPr>
      </w:r>
      <w:r w:rsidRPr="00694DE3">
        <w:rPr>
          <w:rStyle w:val="bLinkRef"/>
        </w:rPr>
        <w:instrText xml:space="preserve"> \* MERGEFORMAT </w:instrText>
      </w:r>
      <w:r w:rsidRPr="00694DE3">
        <w:rPr>
          <w:rStyle w:val="bLinkRef"/>
        </w:rPr>
        <w:fldChar w:fldCharType="separate"/>
      </w:r>
      <w:r w:rsidR="0093607B" w:rsidRPr="00694DE3">
        <w:rPr>
          <w:rStyle w:val="bLinkRef"/>
        </w:rPr>
        <w:t>Viewport Mapping Explained</w:t>
      </w:r>
      <w:r w:rsidRPr="00694DE3">
        <w:rPr>
          <w:rStyle w:val="bLinkRef"/>
        </w:rPr>
        <w:fldChar w:fldCharType="end"/>
      </w:r>
      <w:r>
        <w:t xml:space="preserve"> </w:t>
      </w:r>
      <w:r w:rsidR="001B20A1">
        <w:t xml:space="preserve">on page </w:t>
      </w:r>
      <w:r w:rsidR="001B20A1">
        <w:fldChar w:fldCharType="begin"/>
      </w:r>
      <w:r w:rsidR="001B20A1">
        <w:instrText xml:space="preserve"> PAGEREF _Ref151352333 \h </w:instrText>
      </w:r>
      <w:r w:rsidR="001B20A1">
        <w:fldChar w:fldCharType="separate"/>
      </w:r>
      <w:ins w:id="3039" w:author="Andersen, Charles W.  (ManTech)" w:date="2019-12-10T15:26:00Z">
        <w:r w:rsidR="00380255">
          <w:rPr>
            <w:noProof/>
          </w:rPr>
          <w:t>169</w:t>
        </w:r>
      </w:ins>
      <w:del w:id="3040" w:author="Andersen, Charles W.  (ManTech)" w:date="2019-12-10T15:26:00Z">
        <w:r w:rsidR="00B77F99" w:rsidDel="00380255">
          <w:rPr>
            <w:noProof/>
          </w:rPr>
          <w:delText>4</w:delText>
        </w:r>
      </w:del>
      <w:r w:rsidR="001B20A1">
        <w:fldChar w:fldCharType="end"/>
      </w:r>
      <w:r w:rsidR="001B20A1">
        <w:t>).</w:t>
      </w:r>
    </w:p>
    <w:p w:rsidR="00EF38E4" w:rsidRDefault="00EF38E4">
      <w:pPr>
        <w:pStyle w:val="aProcHead"/>
      </w:pPr>
      <w:bookmarkStart w:id="3041" w:name="_WWID10006637"/>
      <w:r>
        <w:t>Existing attributes</w:t>
      </w:r>
    </w:p>
    <w:p w:rsidR="00EF38E4" w:rsidRDefault="00EF38E4">
      <w:pPr>
        <w:pStyle w:val="aNorm"/>
      </w:pPr>
      <w:r>
        <w:t xml:space="preserve">The first three columns in the </w:t>
      </w:r>
      <w:r>
        <w:rPr>
          <w:rStyle w:val="Strong"/>
        </w:rPr>
        <w:t xml:space="preserve">Specify Attributes... </w:t>
      </w:r>
      <w:r>
        <w:t>list show the attributes you can use as the basis of your comparison.</w:t>
      </w:r>
      <w:r w:rsidR="00084AC6">
        <w:t xml:space="preserve"> </w:t>
      </w:r>
      <w:r>
        <w:t xml:space="preserve">These attributes are derived from the header data of the selected image in the active viewport. </w:t>
      </w:r>
      <w:bookmarkStart w:id="3042" w:name="_WWID10006640"/>
    </w:p>
    <w:p w:rsidR="0093607B" w:rsidRPr="00F14EB5" w:rsidRDefault="00084380">
      <w:pPr>
        <w:pStyle w:val="aNorm"/>
      </w:pPr>
      <w:bookmarkStart w:id="3043" w:name="_WWID10006641"/>
      <w:bookmarkStart w:id="3044" w:name="_WWID10006643"/>
      <w:bookmarkStart w:id="3045" w:name="_WWImgID10007983"/>
      <w:r>
        <w:rPr>
          <w:noProof/>
        </w:rPr>
        <w:drawing>
          <wp:inline distT="0" distB="0" distL="0" distR="0">
            <wp:extent cx="3771900" cy="1533525"/>
            <wp:effectExtent l="0" t="0" r="0" b="0"/>
            <wp:docPr id="211" name="Picture 211" descr="Attributes for comparison in the Specify Attributes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Attributes for comparison in the Specify Attributes area"/>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771900" cy="1533525"/>
                    </a:xfrm>
                    <a:prstGeom prst="rect">
                      <a:avLst/>
                    </a:prstGeom>
                    <a:noFill/>
                    <a:ln>
                      <a:noFill/>
                    </a:ln>
                  </pic:spPr>
                </pic:pic>
              </a:graphicData>
            </a:graphic>
          </wp:inline>
        </w:drawing>
      </w:r>
      <w:bookmarkEnd w:id="3045"/>
    </w:p>
    <w:tbl>
      <w:tblPr>
        <w:tblW w:w="4737" w:type="pct"/>
        <w:tblLayout w:type="fixed"/>
        <w:tblLook w:val="01E0" w:firstRow="1" w:lastRow="1" w:firstColumn="1" w:lastColumn="1" w:noHBand="0" w:noVBand="0"/>
      </w:tblPr>
      <w:tblGrid>
        <w:gridCol w:w="879"/>
        <w:gridCol w:w="7307"/>
      </w:tblGrid>
      <w:tr w:rsidR="00EF38E4" w:rsidRPr="00CD49F4">
        <w:trPr>
          <w:cantSplit/>
        </w:trPr>
        <w:tc>
          <w:tcPr>
            <w:tcW w:w="828" w:type="dxa"/>
          </w:tcPr>
          <w:p w:rsidR="00EF38E4" w:rsidRDefault="00333911">
            <w:pPr>
              <w:pStyle w:val="aTable0"/>
            </w:pPr>
            <w:r>
              <w:tab/>
            </w:r>
            <w:bookmarkEnd w:id="3042"/>
            <w:bookmarkEnd w:id="3043"/>
            <w:bookmarkEnd w:id="3044"/>
            <w:r w:rsidR="00084380">
              <w:rPr>
                <w:rStyle w:val="bDrop3pt"/>
                <w:noProof/>
              </w:rPr>
              <w:drawing>
                <wp:inline distT="0" distB="0" distL="0" distR="0">
                  <wp:extent cx="342900" cy="304800"/>
                  <wp:effectExtent l="0" t="0" r="0" b="0"/>
                  <wp:docPr id="212" name="Picture 212"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Warning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00" cy="304800"/>
                          </a:xfrm>
                          <a:prstGeom prst="rect">
                            <a:avLst/>
                          </a:prstGeom>
                          <a:noFill/>
                          <a:ln>
                            <a:noFill/>
                          </a:ln>
                        </pic:spPr>
                      </pic:pic>
                    </a:graphicData>
                  </a:graphic>
                </wp:inline>
              </w:drawing>
            </w:r>
            <w:bookmarkStart w:id="3046" w:name="_WWID10007344"/>
            <w:bookmarkEnd w:id="3046"/>
          </w:p>
        </w:tc>
        <w:tc>
          <w:tcPr>
            <w:tcW w:w="6880" w:type="dxa"/>
          </w:tcPr>
          <w:p w:rsidR="00EF38E4" w:rsidRDefault="00EF38E4">
            <w:pPr>
              <w:pStyle w:val="aNorm"/>
            </w:pPr>
            <w:r>
              <w:t xml:space="preserve">If your site uses different </w:t>
            </w:r>
            <w:r w:rsidR="00084AC6">
              <w:t xml:space="preserve">modality </w:t>
            </w:r>
            <w:r>
              <w:t xml:space="preserve">models </w:t>
            </w:r>
            <w:r w:rsidR="00084AC6">
              <w:t>to perform the</w:t>
            </w:r>
            <w:r>
              <w:t xml:space="preserve"> same procedure, you should review the </w:t>
            </w:r>
            <w:r w:rsidR="00084AC6">
              <w:t>image</w:t>
            </w:r>
            <w:r>
              <w:t xml:space="preserve"> attributes produced by each modality to make sure the design of your hanging protocol can accommodate </w:t>
            </w:r>
            <w:r w:rsidR="00084AC6">
              <w:t>vendor-specific</w:t>
            </w:r>
            <w:r>
              <w:t xml:space="preserve"> variations</w:t>
            </w:r>
            <w:r w:rsidR="00084AC6">
              <w:t xml:space="preserve"> in header data. You may need to </w:t>
            </w:r>
            <w:r>
              <w:t xml:space="preserve">work with one or both of the </w:t>
            </w:r>
            <w:r w:rsidR="00084AC6">
              <w:t>v</w:t>
            </w:r>
            <w:r>
              <w:t xml:space="preserve">endors to obtain the DICOM elements necessary </w:t>
            </w:r>
            <w:r w:rsidR="00084AC6">
              <w:t>to build a particular protocol.</w:t>
            </w:r>
            <w:bookmarkStart w:id="3047" w:name="_WWID10006954"/>
            <w:bookmarkEnd w:id="3047"/>
          </w:p>
        </w:tc>
        <w:bookmarkStart w:id="3048" w:name="_WWID10007345"/>
        <w:bookmarkEnd w:id="3048"/>
      </w:tr>
    </w:tbl>
    <w:p w:rsidR="00EF38E4" w:rsidRDefault="00EF38E4">
      <w:pPr>
        <w:pStyle w:val="aProcHead"/>
      </w:pPr>
      <w:r>
        <w:t>Operator</w:t>
      </w:r>
      <w:bookmarkStart w:id="3049" w:name="_WWID10006642"/>
      <w:r>
        <w:t xml:space="preserve">s </w:t>
      </w:r>
    </w:p>
    <w:p w:rsidR="00EF38E4" w:rsidRDefault="00EF38E4">
      <w:pPr>
        <w:pStyle w:val="aNorm"/>
      </w:pPr>
      <w:r>
        <w:t xml:space="preserve">To place images into a viewport based on a particular attribute, you </w:t>
      </w:r>
      <w:r w:rsidR="00F80742">
        <w:t xml:space="preserve">usually </w:t>
      </w:r>
      <w:r>
        <w:t>need to specify both an operator and a comparison value (see below). Any operator can be changed by clicking on the operator and ch</w:t>
      </w:r>
      <w:bookmarkStart w:id="3050" w:name="_WWID10006645"/>
      <w:r>
        <w:t>oosing a different one from the pull-down list that displays.</w:t>
      </w:r>
    </w:p>
    <w:p w:rsidR="0093607B" w:rsidRDefault="00084380">
      <w:pPr>
        <w:pStyle w:val="aNorm"/>
      </w:pPr>
      <w:r>
        <w:rPr>
          <w:noProof/>
        </w:rPr>
        <w:drawing>
          <wp:inline distT="0" distB="0" distL="0" distR="0">
            <wp:extent cx="4000500" cy="1190625"/>
            <wp:effectExtent l="0" t="0" r="0" b="0"/>
            <wp:docPr id="213" name="Picture 213" descr="The editable Operators column in the Specify Attributes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The editable Operators column in the Specify Attributes area"/>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00500" cy="1190625"/>
                    </a:xfrm>
                    <a:prstGeom prst="rect">
                      <a:avLst/>
                    </a:prstGeom>
                    <a:noFill/>
                    <a:ln>
                      <a:noFill/>
                    </a:ln>
                  </pic:spPr>
                </pic:pic>
              </a:graphicData>
            </a:graphic>
          </wp:inline>
        </w:drawing>
      </w:r>
    </w:p>
    <w:p w:rsidR="00EF38E4" w:rsidRPr="00F14EB5" w:rsidRDefault="00EF38E4">
      <w:pPr>
        <w:pStyle w:val="aNorm"/>
      </w:pPr>
      <w:bookmarkStart w:id="3051" w:name="_WWID10006646"/>
      <w:r>
        <w:t>Most operators function exactly as they are named, and must have a comparison value to act on.</w:t>
      </w:r>
      <w:bookmarkStart w:id="3052" w:name="_WWID10006648"/>
      <w:r w:rsidR="00084AC6">
        <w:t xml:space="preserve"> </w:t>
      </w:r>
      <w:r>
        <w:t>The following operators are exceptions.</w:t>
      </w:r>
    </w:p>
    <w:p w:rsidR="00EF38E4" w:rsidRDefault="00EF38E4" w:rsidP="006F68A8">
      <w:pPr>
        <w:pStyle w:val="aNorm"/>
        <w:numPr>
          <w:ilvl w:val="0"/>
          <w:numId w:val="31"/>
        </w:numPr>
        <w:tabs>
          <w:tab w:val="clear" w:pos="720"/>
          <w:tab w:val="num" w:pos="360"/>
        </w:tabs>
        <w:ind w:left="360"/>
      </w:pPr>
      <w:bookmarkStart w:id="3053" w:name="_WWID10006647"/>
      <w:bookmarkEnd w:id="3051"/>
      <w:bookmarkEnd w:id="3052"/>
      <w:r>
        <w:rPr>
          <w:rStyle w:val="Strong"/>
        </w:rPr>
        <w:t>Not Present</w:t>
      </w:r>
      <w:r>
        <w:t xml:space="preserve"> –</w:t>
      </w:r>
      <w:r w:rsidR="00F80742">
        <w:t xml:space="preserve"> Used to split </w:t>
      </w:r>
      <w:r>
        <w:t>a group of images based on the on the absence of a contrast agent.</w:t>
      </w:r>
      <w:r w:rsidR="00084AC6">
        <w:t xml:space="preserve"> </w:t>
      </w:r>
      <w:r>
        <w:t>If the Contrast Agent attribute is not present, or if the attribute has a value of</w:t>
      </w:r>
      <w:r w:rsidR="00084AC6">
        <w:t xml:space="preserve"> </w:t>
      </w:r>
      <w:r>
        <w:t xml:space="preserve">N, No, none, etc., a comparison using the </w:t>
      </w:r>
      <w:r>
        <w:rPr>
          <w:rStyle w:val="Strong"/>
        </w:rPr>
        <w:t>Not Present</w:t>
      </w:r>
      <w:r>
        <w:t xml:space="preserve"> operator is considered True.</w:t>
      </w:r>
    </w:p>
    <w:p w:rsidR="00EF38E4" w:rsidRDefault="00EF38E4" w:rsidP="006F68A8">
      <w:pPr>
        <w:pStyle w:val="aNorm"/>
        <w:numPr>
          <w:ilvl w:val="0"/>
          <w:numId w:val="31"/>
        </w:numPr>
        <w:tabs>
          <w:tab w:val="clear" w:pos="720"/>
          <w:tab w:val="num" w:pos="360"/>
        </w:tabs>
        <w:ind w:left="360"/>
      </w:pPr>
      <w:r>
        <w:rPr>
          <w:rStyle w:val="Strong"/>
        </w:rPr>
        <w:t>Present</w:t>
      </w:r>
      <w:r>
        <w:t xml:space="preserve"> –</w:t>
      </w:r>
      <w:r w:rsidR="00F80742">
        <w:t xml:space="preserve"> Used to split </w:t>
      </w:r>
      <w:r>
        <w:t>a group of images based on the presence of a contrast agent.</w:t>
      </w:r>
      <w:r w:rsidR="00084AC6">
        <w:t xml:space="preserve"> </w:t>
      </w:r>
      <w:r>
        <w:t xml:space="preserve">If the Contrast Agent attribute is present, and contains a value that cannot be construed as No or none, a comparison using the </w:t>
      </w:r>
      <w:r>
        <w:rPr>
          <w:rStyle w:val="Strong"/>
        </w:rPr>
        <w:t>Present</w:t>
      </w:r>
      <w:r>
        <w:t xml:space="preserve"> operator is considered True.</w:t>
      </w:r>
      <w:bookmarkStart w:id="3054" w:name="_WWID10006693"/>
    </w:p>
    <w:bookmarkEnd w:id="3054"/>
    <w:p w:rsidR="00EF38E4" w:rsidRDefault="00EF38E4" w:rsidP="006F68A8">
      <w:pPr>
        <w:pStyle w:val="aNorm"/>
        <w:numPr>
          <w:ilvl w:val="0"/>
          <w:numId w:val="31"/>
        </w:numPr>
        <w:tabs>
          <w:tab w:val="clear" w:pos="720"/>
          <w:tab w:val="num" w:pos="360"/>
        </w:tabs>
        <w:ind w:left="360"/>
      </w:pPr>
      <w:r>
        <w:rPr>
          <w:rStyle w:val="Strong"/>
        </w:rPr>
        <w:t xml:space="preserve">Split </w:t>
      </w:r>
      <w:r>
        <w:t>– used to sub-divide a series into groups based on unique instances of a value (rather than the value itself).</w:t>
      </w:r>
      <w:r w:rsidR="00084AC6">
        <w:t xml:space="preserve"> </w:t>
      </w:r>
      <w:r>
        <w:t xml:space="preserve">For an example of how this operator is used to split an MR sequence based on Echo Time, see the steps for </w:t>
      </w:r>
      <w:r w:rsidRPr="00B566D8">
        <w:rPr>
          <w:rStyle w:val="bLinkRef"/>
        </w:rPr>
        <w:fldChar w:fldCharType="begin" w:fldLock="1"/>
      </w:r>
      <w:r w:rsidRPr="00B566D8">
        <w:rPr>
          <w:rStyle w:val="bLinkRef"/>
        </w:rPr>
        <w:instrText xml:space="preserve"> REF _Ref153180801 \h </w:instrText>
      </w:r>
      <w:r w:rsidRPr="00B566D8">
        <w:rPr>
          <w:rStyle w:val="bLinkRef"/>
        </w:rPr>
      </w:r>
      <w:r w:rsidRPr="00B566D8">
        <w:rPr>
          <w:rStyle w:val="bLinkRef"/>
        </w:rPr>
        <w:instrText xml:space="preserve"> \* MERGEFORMAT </w:instrText>
      </w:r>
      <w:r w:rsidRPr="00B566D8">
        <w:rPr>
          <w:rStyle w:val="bLinkRef"/>
        </w:rPr>
        <w:fldChar w:fldCharType="separate"/>
      </w:r>
      <w:r w:rsidR="0093607B" w:rsidRPr="00B566D8">
        <w:rPr>
          <w:rStyle w:val="bLinkRef"/>
        </w:rPr>
        <w:t>An MR Hanging Protocol that Splits a Series</w:t>
      </w:r>
      <w:r w:rsidRPr="00B566D8">
        <w:rPr>
          <w:rStyle w:val="bLinkRef"/>
        </w:rPr>
        <w:fldChar w:fldCharType="end"/>
      </w:r>
      <w:bookmarkStart w:id="3055" w:name="_WWID10006825"/>
      <w:r w:rsidR="001B20A1">
        <w:t xml:space="preserve"> on page </w:t>
      </w:r>
      <w:r w:rsidR="001B20A1">
        <w:fldChar w:fldCharType="begin"/>
      </w:r>
      <w:r w:rsidR="001B20A1">
        <w:instrText xml:space="preserve"> PAGEREF _Ref153180801 \h </w:instrText>
      </w:r>
      <w:r w:rsidR="001B20A1">
        <w:fldChar w:fldCharType="separate"/>
      </w:r>
      <w:ins w:id="3056" w:author="Andersen, Charles W.  (ManTech)" w:date="2019-12-10T15:26:00Z">
        <w:r w:rsidR="00380255">
          <w:rPr>
            <w:noProof/>
          </w:rPr>
          <w:t>178</w:t>
        </w:r>
      </w:ins>
      <w:del w:id="3057" w:author="Andersen, Charles W.  (ManTech)" w:date="2019-12-10T15:26:00Z">
        <w:r w:rsidR="00B77F99" w:rsidDel="00380255">
          <w:rPr>
            <w:noProof/>
          </w:rPr>
          <w:delText>4</w:delText>
        </w:r>
      </w:del>
      <w:r w:rsidR="001B20A1">
        <w:fldChar w:fldCharType="end"/>
      </w:r>
    </w:p>
    <w:bookmarkEnd w:id="3050"/>
    <w:bookmarkEnd w:id="3053"/>
    <w:bookmarkEnd w:id="3055"/>
    <w:p w:rsidR="00EF38E4" w:rsidRDefault="00EF38E4">
      <w:pPr>
        <w:pStyle w:val="aProcHead"/>
      </w:pPr>
      <w:r>
        <w:t>Value</w:t>
      </w:r>
      <w:bookmarkStart w:id="3058" w:name="_WWID10006650"/>
      <w:r>
        <w:t>s</w:t>
      </w:r>
    </w:p>
    <w:p w:rsidR="00EF38E4" w:rsidRDefault="00EF38E4">
      <w:pPr>
        <w:pStyle w:val="aNorm"/>
      </w:pPr>
      <w:r>
        <w:t>Along with an operator (see above), a user-supplied value is needed to compare to the existing value for a given attribute.</w:t>
      </w:r>
      <w:r w:rsidR="00084AC6">
        <w:t xml:space="preserve"> </w:t>
      </w:r>
      <w:r>
        <w:t xml:space="preserve">To enter a comparison value for an attribute, click in the rightmost </w:t>
      </w:r>
      <w:r>
        <w:rPr>
          <w:rStyle w:val="Strong"/>
        </w:rPr>
        <w:t>Value</w:t>
      </w:r>
      <w:r>
        <w:t xml:space="preserve"> column and type a value.</w:t>
      </w:r>
      <w:bookmarkStart w:id="3059" w:name="_WWID10007346"/>
    </w:p>
    <w:p w:rsidR="00C06D4C" w:rsidRDefault="00C06D4C" w:rsidP="006F68A8">
      <w:pPr>
        <w:pStyle w:val="aNorm"/>
        <w:numPr>
          <w:ilvl w:val="0"/>
          <w:numId w:val="31"/>
        </w:numPr>
        <w:tabs>
          <w:tab w:val="clear" w:pos="720"/>
          <w:tab w:val="num" w:pos="360"/>
        </w:tabs>
        <w:ind w:left="360"/>
      </w:pPr>
      <w:bookmarkStart w:id="3060" w:name="_WWImgID10007984"/>
      <w:bookmarkEnd w:id="3059"/>
      <w:r>
        <w:t>Values are case-sensitive.</w:t>
      </w:r>
      <w:bookmarkStart w:id="3061" w:name="_WWID10006654"/>
    </w:p>
    <w:p w:rsidR="00C06D4C" w:rsidRDefault="00C06D4C" w:rsidP="006F68A8">
      <w:pPr>
        <w:pStyle w:val="aNorm"/>
        <w:numPr>
          <w:ilvl w:val="0"/>
          <w:numId w:val="31"/>
        </w:numPr>
        <w:tabs>
          <w:tab w:val="clear" w:pos="720"/>
          <w:tab w:val="num" w:pos="360"/>
        </w:tabs>
        <w:ind w:left="360"/>
      </w:pPr>
      <w:r>
        <w:t>Multiple values can be used; separate each value with a backslash (\). Multiple values are handled as ORs; only one of the values must match for a condition to be considered true</w:t>
      </w:r>
      <w:bookmarkStart w:id="3062" w:name="_WWID10006655"/>
      <w:r>
        <w:t>.</w:t>
      </w:r>
      <w:bookmarkEnd w:id="3061"/>
      <w:bookmarkEnd w:id="3062"/>
    </w:p>
    <w:p w:rsidR="00333911" w:rsidRPr="00F14EB5" w:rsidRDefault="00C06D4C">
      <w:pPr>
        <w:pStyle w:val="aNorm"/>
      </w:pPr>
      <w:r>
        <w:tab/>
      </w:r>
      <w:r>
        <w:tab/>
      </w:r>
      <w:r w:rsidR="00084380">
        <w:rPr>
          <w:noProof/>
        </w:rPr>
        <w:drawing>
          <wp:inline distT="0" distB="0" distL="0" distR="0">
            <wp:extent cx="3990975" cy="1238250"/>
            <wp:effectExtent l="0" t="0" r="0" b="0"/>
            <wp:docPr id="214" name="Picture 214" descr="The editable Operators column in the Specify Attributes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The editable Operators column in the Specify Attributes area"/>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90975" cy="1238250"/>
                    </a:xfrm>
                    <a:prstGeom prst="rect">
                      <a:avLst/>
                    </a:prstGeom>
                    <a:noFill/>
                    <a:ln>
                      <a:noFill/>
                    </a:ln>
                  </pic:spPr>
                </pic:pic>
              </a:graphicData>
            </a:graphic>
          </wp:inline>
        </w:drawing>
      </w:r>
      <w:bookmarkEnd w:id="3060"/>
    </w:p>
    <w:p w:rsidR="00EF38E4" w:rsidRDefault="00EF38E4">
      <w:pPr>
        <w:pStyle w:val="aProcHead"/>
      </w:pPr>
      <w:bookmarkStart w:id="3063" w:name="_WWID10005434"/>
      <w:bookmarkStart w:id="3064" w:name="_WWID10006414"/>
      <w:bookmarkEnd w:id="3029"/>
      <w:bookmarkEnd w:id="3030"/>
      <w:bookmarkEnd w:id="3041"/>
      <w:bookmarkEnd w:id="3049"/>
      <w:bookmarkEnd w:id="3058"/>
      <w:r>
        <w:t>General usage notes</w:t>
      </w:r>
      <w:bookmarkStart w:id="3065" w:name="_WWID10007348"/>
    </w:p>
    <w:bookmarkEnd w:id="3065"/>
    <w:p w:rsidR="00EF38E4" w:rsidRDefault="00EF38E4" w:rsidP="006F68A8">
      <w:pPr>
        <w:pStyle w:val="aNorm"/>
        <w:numPr>
          <w:ilvl w:val="0"/>
          <w:numId w:val="31"/>
        </w:numPr>
        <w:tabs>
          <w:tab w:val="clear" w:pos="720"/>
          <w:tab w:val="num" w:pos="360"/>
        </w:tabs>
        <w:ind w:left="360"/>
      </w:pPr>
      <w:r>
        <w:t xml:space="preserve">The </w:t>
      </w:r>
      <w:r>
        <w:rPr>
          <w:rStyle w:val="Strong"/>
        </w:rPr>
        <w:t xml:space="preserve">Specify Attributes... </w:t>
      </w:r>
      <w:r w:rsidR="0093607B">
        <w:t xml:space="preserve">list can be used </w:t>
      </w:r>
      <w:r>
        <w:t>on a viewport-by-viewport basis.</w:t>
      </w:r>
      <w:bookmarkStart w:id="3066" w:name="_WWID10007349"/>
    </w:p>
    <w:bookmarkEnd w:id="3066"/>
    <w:p w:rsidR="00EF38E4" w:rsidRDefault="00EF38E4" w:rsidP="006F68A8">
      <w:pPr>
        <w:pStyle w:val="aNorm"/>
        <w:numPr>
          <w:ilvl w:val="0"/>
          <w:numId w:val="31"/>
        </w:numPr>
        <w:tabs>
          <w:tab w:val="clear" w:pos="720"/>
          <w:tab w:val="num" w:pos="360"/>
        </w:tabs>
        <w:ind w:left="360"/>
      </w:pPr>
      <w:r>
        <w:t xml:space="preserve">When you use the </w:t>
      </w:r>
      <w:r>
        <w:rPr>
          <w:rStyle w:val="Strong"/>
        </w:rPr>
        <w:t xml:space="preserve">Specify Attributes... </w:t>
      </w:r>
      <w:r>
        <w:t xml:space="preserve">list, you </w:t>
      </w:r>
      <w:r w:rsidR="0093607B">
        <w:t xml:space="preserve">can </w:t>
      </w:r>
      <w:r>
        <w:t>use the Regroup Leftover Image Sets checkbox to determine how to handle any unmapped images.</w:t>
      </w:r>
      <w:bookmarkStart w:id="3067" w:name="_WWID10007350"/>
    </w:p>
    <w:bookmarkEnd w:id="3067"/>
    <w:p w:rsidR="00EF38E4" w:rsidRDefault="00EF38E4" w:rsidP="006F68A8">
      <w:pPr>
        <w:pStyle w:val="aNorm"/>
        <w:numPr>
          <w:ilvl w:val="0"/>
          <w:numId w:val="31"/>
        </w:numPr>
        <w:tabs>
          <w:tab w:val="clear" w:pos="720"/>
          <w:tab w:val="num" w:pos="360"/>
        </w:tabs>
        <w:ind w:left="360"/>
      </w:pPr>
      <w:r>
        <w:t xml:space="preserve">Settings in the </w:t>
      </w:r>
      <w:r>
        <w:rPr>
          <w:rStyle w:val="Strong"/>
        </w:rPr>
        <w:t xml:space="preserve">Specify Attributes... </w:t>
      </w:r>
      <w:r>
        <w:t xml:space="preserve">list are applied </w:t>
      </w:r>
      <w:r w:rsidR="009A01C0">
        <w:t xml:space="preserve">only </w:t>
      </w:r>
      <w:r>
        <w:t xml:space="preserve">if one or more rows in the list are selected when the </w:t>
      </w:r>
      <w:r>
        <w:rPr>
          <w:rStyle w:val="Strong"/>
        </w:rPr>
        <w:t>Save Viewport Info</w:t>
      </w:r>
      <w:r>
        <w:t xml:space="preserve"> button is clicked.</w:t>
      </w:r>
      <w:bookmarkStart w:id="3068" w:name="_WWID10006956"/>
    </w:p>
    <w:bookmarkEnd w:id="3068"/>
    <w:p w:rsidR="00EF38E4" w:rsidRDefault="00EF38E4" w:rsidP="006F68A8">
      <w:pPr>
        <w:pStyle w:val="aNorm"/>
        <w:numPr>
          <w:ilvl w:val="0"/>
          <w:numId w:val="31"/>
        </w:numPr>
        <w:tabs>
          <w:tab w:val="clear" w:pos="720"/>
          <w:tab w:val="num" w:pos="360"/>
        </w:tabs>
        <w:ind w:left="360"/>
      </w:pPr>
      <w:r>
        <w:t>If multiple rows are selected, then all the conditions in all the rows must be met for images to be included in the viewport (multiple conditions are treated as AND statements).</w:t>
      </w:r>
      <w:bookmarkStart w:id="3069" w:name="_WWID10007351"/>
    </w:p>
    <w:bookmarkEnd w:id="3069"/>
    <w:p w:rsidR="00EF38E4" w:rsidRDefault="00EF38E4" w:rsidP="006F68A8">
      <w:pPr>
        <w:pStyle w:val="aNorm"/>
        <w:numPr>
          <w:ilvl w:val="0"/>
          <w:numId w:val="31"/>
        </w:numPr>
        <w:tabs>
          <w:tab w:val="clear" w:pos="720"/>
          <w:tab w:val="num" w:pos="360"/>
        </w:tabs>
        <w:ind w:left="360"/>
      </w:pPr>
      <w:r>
        <w:t xml:space="preserve">For a step-by-step example of how the </w:t>
      </w:r>
      <w:r>
        <w:rPr>
          <w:rStyle w:val="Strong"/>
        </w:rPr>
        <w:t xml:space="preserve">Specify Attributes... </w:t>
      </w:r>
      <w:r>
        <w:t xml:space="preserve">list is used, see </w:t>
      </w:r>
      <w:r w:rsidRPr="00B566D8">
        <w:rPr>
          <w:rStyle w:val="bLinkRef"/>
        </w:rPr>
        <w:fldChar w:fldCharType="begin" w:fldLock="1"/>
      </w:r>
      <w:r w:rsidRPr="00B566D8">
        <w:rPr>
          <w:rStyle w:val="bLinkRef"/>
        </w:rPr>
        <w:instrText xml:space="preserve"> REF _Ref153180800 \h </w:instrText>
      </w:r>
      <w:r w:rsidRPr="00B566D8">
        <w:rPr>
          <w:rStyle w:val="bLinkRef"/>
        </w:rPr>
      </w:r>
      <w:r w:rsidRPr="00B566D8">
        <w:rPr>
          <w:rStyle w:val="bLinkRef"/>
        </w:rPr>
        <w:instrText xml:space="preserve"> \* MERGEFORMAT </w:instrText>
      </w:r>
      <w:r w:rsidRPr="00B566D8">
        <w:rPr>
          <w:rStyle w:val="bLinkRef"/>
        </w:rPr>
        <w:fldChar w:fldCharType="separate"/>
      </w:r>
      <w:r w:rsidR="0093607B" w:rsidRPr="00B566D8">
        <w:rPr>
          <w:rStyle w:val="bLinkRef"/>
        </w:rPr>
        <w:t>An MR Hanging Protocol that uses Links and Explicit Mapping</w:t>
      </w:r>
      <w:r w:rsidRPr="00B566D8">
        <w:rPr>
          <w:rStyle w:val="bLinkRef"/>
        </w:rPr>
        <w:fldChar w:fldCharType="end"/>
      </w:r>
      <w:r>
        <w:t xml:space="preserve"> </w:t>
      </w:r>
      <w:bookmarkStart w:id="3070" w:name="_WWID10007352"/>
      <w:r w:rsidR="001B20A1">
        <w:t xml:space="preserve">on page </w:t>
      </w:r>
      <w:r w:rsidR="001B20A1">
        <w:fldChar w:fldCharType="begin"/>
      </w:r>
      <w:r w:rsidR="001B20A1">
        <w:instrText xml:space="preserve"> PAGEREF _Ref153180800 \h </w:instrText>
      </w:r>
      <w:r w:rsidR="001B20A1">
        <w:fldChar w:fldCharType="separate"/>
      </w:r>
      <w:ins w:id="3071" w:author="Andersen, Charles W.  (ManTech)" w:date="2019-12-10T15:26:00Z">
        <w:r w:rsidR="00380255">
          <w:rPr>
            <w:noProof/>
          </w:rPr>
          <w:t>175</w:t>
        </w:r>
      </w:ins>
      <w:del w:id="3072" w:author="Andersen, Charles W.  (ManTech)" w:date="2019-12-10T15:26:00Z">
        <w:r w:rsidR="00B77F99" w:rsidDel="00380255">
          <w:rPr>
            <w:noProof/>
          </w:rPr>
          <w:delText>4</w:delText>
        </w:r>
      </w:del>
      <w:r w:rsidR="001B20A1">
        <w:fldChar w:fldCharType="end"/>
      </w:r>
      <w:r w:rsidR="001B20A1">
        <w:t>.</w:t>
      </w:r>
    </w:p>
    <w:p w:rsidR="00380B84" w:rsidRDefault="00380B84">
      <w:pPr>
        <w:pStyle w:val="Heading3"/>
      </w:pPr>
      <w:bookmarkStart w:id="3073" w:name="_Viewport_Info_|"/>
      <w:bookmarkStart w:id="3074" w:name="_Ref149636850"/>
      <w:bookmarkStart w:id="3075" w:name="_Ref149636854"/>
      <w:bookmarkStart w:id="3076" w:name="_Toc508192101"/>
      <w:bookmarkEnd w:id="3063"/>
      <w:bookmarkEnd w:id="3064"/>
      <w:bookmarkEnd w:id="3070"/>
      <w:bookmarkEnd w:id="3073"/>
      <w:r>
        <w:t>Viewport Info |</w:t>
      </w:r>
      <w:r>
        <w:t xml:space="preserve"> Pixel Processing Area</w:t>
      </w:r>
      <w:bookmarkStart w:id="3077" w:name="_WWID10004941"/>
      <w:bookmarkEnd w:id="3074"/>
      <w:bookmarkEnd w:id="3075"/>
      <w:bookmarkEnd w:id="3076"/>
    </w:p>
    <w:p w:rsidR="0093607B" w:rsidRDefault="0093607B">
      <w:pPr>
        <w:pStyle w:val="aSpace"/>
        <w:keepNext/>
      </w:pPr>
    </w:p>
    <w:p w:rsidR="00380B84" w:rsidRDefault="00084380">
      <w:pPr>
        <w:pStyle w:val="aNorm"/>
        <w:keepNext/>
      </w:pPr>
      <w:bookmarkStart w:id="3078" w:name="_WWImgID10006021"/>
      <w:bookmarkEnd w:id="3077"/>
      <w:r>
        <w:rPr>
          <w:noProof/>
        </w:rPr>
        <w:drawing>
          <wp:inline distT="0" distB="0" distL="0" distR="0">
            <wp:extent cx="3933825" cy="2276475"/>
            <wp:effectExtent l="0" t="0" r="0" b="0"/>
            <wp:docPr id="215" name="Picture 215" descr="Pixel Processing area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Pixel Processing area in Define Hanging Protocol dialo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33825" cy="2276475"/>
                    </a:xfrm>
                    <a:prstGeom prst="rect">
                      <a:avLst/>
                    </a:prstGeom>
                    <a:noFill/>
                    <a:ln>
                      <a:noFill/>
                    </a:ln>
                  </pic:spPr>
                </pic:pic>
              </a:graphicData>
            </a:graphic>
          </wp:inline>
        </w:drawing>
      </w:r>
      <w:bookmarkEnd w:id="3078"/>
    </w:p>
    <w:p w:rsidR="00380B84" w:rsidRDefault="00CB658B">
      <w:pPr>
        <w:pStyle w:val="aNorm"/>
        <w:keepNext/>
      </w:pPr>
      <w:r>
        <w:fldChar w:fldCharType="begin"/>
      </w:r>
      <w:r>
        <w:instrText xml:space="preserve"> xe "Pixel Processing area" </w:instrText>
      </w:r>
      <w:r>
        <w:fldChar w:fldCharType="end"/>
      </w:r>
      <w:r w:rsidR="00CD0B09">
        <w:fldChar w:fldCharType="begin"/>
      </w:r>
      <w:r w:rsidR="00CD0B09">
        <w:instrText xml:space="preserve"> xe "auto-window/level: setting in hanging protocols" </w:instrText>
      </w:r>
      <w:r w:rsidR="00CD0B09">
        <w:fldChar w:fldCharType="end"/>
      </w:r>
      <w:r w:rsidR="00CD0B09">
        <w:fldChar w:fldCharType="begin"/>
      </w:r>
      <w:r w:rsidR="00CD0B09">
        <w:instrText xml:space="preserve"> xe "window/level: setting in hanging protocols" </w:instrText>
      </w:r>
      <w:r w:rsidR="00CD0B09">
        <w:fldChar w:fldCharType="end"/>
      </w:r>
      <w:r w:rsidR="00CD0B09">
        <w:fldChar w:fldCharType="begin"/>
      </w:r>
      <w:r w:rsidR="00CD0B09">
        <w:instrText xml:space="preserve"> xe "image presets: in hanging protocols" </w:instrText>
      </w:r>
      <w:r w:rsidR="00CD0B09">
        <w:fldChar w:fldCharType="end"/>
      </w:r>
      <w:r w:rsidR="00380B84">
        <w:t xml:space="preserve">The Pixel Processing area reflects the window/level </w:t>
      </w:r>
      <w:r w:rsidR="00080DE5">
        <w:t>and sharpen/smooth</w:t>
      </w:r>
      <w:r w:rsidR="00380B84">
        <w:t xml:space="preserve"> settings that will be applied to images in the active viewport.</w:t>
      </w:r>
      <w:r w:rsidR="00347283">
        <w:t xml:space="preserve"> </w:t>
      </w:r>
      <w:bookmarkStart w:id="3079" w:name="_WWID10005101"/>
    </w:p>
    <w:bookmarkEnd w:id="3079"/>
    <w:p w:rsidR="00380B84" w:rsidRDefault="00380B84" w:rsidP="006F68A8">
      <w:pPr>
        <w:pStyle w:val="aNorm"/>
        <w:numPr>
          <w:ilvl w:val="0"/>
          <w:numId w:val="31"/>
        </w:numPr>
      </w:pPr>
      <w:r>
        <w:rPr>
          <w:rStyle w:val="Strong"/>
        </w:rPr>
        <w:t>Use Image Preset</w:t>
      </w:r>
      <w:bookmarkStart w:id="3080" w:name="_WWID10005095"/>
      <w:r w:rsidR="00080DE5">
        <w:t xml:space="preserve"> </w:t>
      </w:r>
      <w:r w:rsidR="00080DE5">
        <w:rPr>
          <w:rStyle w:val="Strong"/>
        </w:rPr>
        <w:t>–</w:t>
      </w:r>
      <w:r w:rsidR="00080DE5">
        <w:t xml:space="preserve"> </w:t>
      </w:r>
      <w:r>
        <w:t xml:space="preserve">When this option is selected, you can use the </w:t>
      </w:r>
      <w:r>
        <w:rPr>
          <w:rStyle w:val="Strong"/>
        </w:rPr>
        <w:t>Select</w:t>
      </w:r>
      <w:r>
        <w:t xml:space="preserve"> button to have an image preset applied to the active viewport.</w:t>
      </w:r>
      <w:r w:rsidR="00347283">
        <w:t xml:space="preserve"> </w:t>
      </w:r>
      <w:r>
        <w:t xml:space="preserve">If you select an image preset, other options in the Pixel Processing area are not used. </w:t>
      </w:r>
    </w:p>
    <w:bookmarkEnd w:id="3080"/>
    <w:p w:rsidR="00380B84" w:rsidRDefault="00380B84" w:rsidP="006F68A8">
      <w:pPr>
        <w:pStyle w:val="aNorm"/>
        <w:numPr>
          <w:ilvl w:val="0"/>
          <w:numId w:val="31"/>
        </w:numPr>
      </w:pPr>
      <w:r>
        <w:rPr>
          <w:rStyle w:val="Strong"/>
        </w:rPr>
        <w:t>Set Window/Level</w:t>
      </w:r>
      <w:bookmarkStart w:id="3081" w:name="_WWID10005097"/>
      <w:r w:rsidR="00080DE5">
        <w:t xml:space="preserve"> </w:t>
      </w:r>
      <w:r w:rsidR="00080DE5">
        <w:rPr>
          <w:rStyle w:val="Strong"/>
        </w:rPr>
        <w:t>–</w:t>
      </w:r>
      <w:r w:rsidR="00080DE5">
        <w:t xml:space="preserve"> </w:t>
      </w:r>
      <w:r>
        <w:t>When this option is selected, the window/level values in the two boxes to the right of this option will be applied to the active viewport.</w:t>
      </w:r>
      <w:r w:rsidR="00347283">
        <w:t xml:space="preserve"> </w:t>
      </w:r>
      <w:r>
        <w:t>The values can be edited manually if desired.</w:t>
      </w:r>
    </w:p>
    <w:bookmarkEnd w:id="3081"/>
    <w:p w:rsidR="00380B84" w:rsidRDefault="00380B84" w:rsidP="006F68A8">
      <w:pPr>
        <w:pStyle w:val="aNorm"/>
        <w:numPr>
          <w:ilvl w:val="0"/>
          <w:numId w:val="31"/>
        </w:numPr>
      </w:pPr>
      <w:r>
        <w:rPr>
          <w:rStyle w:val="Strong"/>
        </w:rPr>
        <w:t>Other</w:t>
      </w:r>
      <w:bookmarkStart w:id="3082" w:name="_WWID10005089"/>
      <w:r w:rsidR="00080DE5">
        <w:t xml:space="preserve"> </w:t>
      </w:r>
      <w:r w:rsidR="00080DE5">
        <w:rPr>
          <w:rStyle w:val="Strong"/>
        </w:rPr>
        <w:t>–</w:t>
      </w:r>
      <w:r w:rsidR="00080DE5">
        <w:t xml:space="preserve"> </w:t>
      </w:r>
      <w:r>
        <w:t>When this option is selected, window/level values in the active viewport are set using information from the acquisition device and/or set automatically based on pixel information in the first image in the viewport.</w:t>
      </w:r>
      <w:r w:rsidR="00347283">
        <w:t xml:space="preserve"> </w:t>
      </w:r>
      <w:r>
        <w:t>If both</w:t>
      </w:r>
      <w:r w:rsidR="00347283">
        <w:t xml:space="preserve"> the </w:t>
      </w:r>
      <w:r w:rsidR="00347283">
        <w:rPr>
          <w:rStyle w:val="Strong"/>
        </w:rPr>
        <w:t xml:space="preserve">Modality W/L </w:t>
      </w:r>
      <w:r w:rsidR="00347283">
        <w:t xml:space="preserve">and the </w:t>
      </w:r>
      <w:r w:rsidR="00347283">
        <w:rPr>
          <w:rStyle w:val="Strong"/>
        </w:rPr>
        <w:t>Auto W/L</w:t>
      </w:r>
      <w:r w:rsidR="00347283">
        <w:t xml:space="preserve"> check</w:t>
      </w:r>
      <w:r>
        <w:t xml:space="preserve"> boxes are </w:t>
      </w:r>
      <w:r w:rsidR="00347283">
        <w:t>selected</w:t>
      </w:r>
      <w:r>
        <w:t xml:space="preserve">, the </w:t>
      </w:r>
      <w:r>
        <w:rPr>
          <w:rStyle w:val="Strong"/>
        </w:rPr>
        <w:t xml:space="preserve">Auto W/L </w:t>
      </w:r>
      <w:r>
        <w:t>setting applies only if there are no window/level values available from the acquisition device</w:t>
      </w:r>
    </w:p>
    <w:bookmarkEnd w:id="3082"/>
    <w:p w:rsidR="00380B84" w:rsidRDefault="00380B84" w:rsidP="006F68A8">
      <w:pPr>
        <w:pStyle w:val="aNorm"/>
        <w:numPr>
          <w:ilvl w:val="0"/>
          <w:numId w:val="31"/>
        </w:numPr>
      </w:pPr>
      <w:r>
        <w:rPr>
          <w:rStyle w:val="Strong"/>
        </w:rPr>
        <w:t>Sharpen</w:t>
      </w:r>
      <w:bookmarkStart w:id="3083" w:name="_WWID10005098"/>
      <w:r w:rsidR="00080DE5">
        <w:t xml:space="preserve"> </w:t>
      </w:r>
      <w:r w:rsidR="00080DE5">
        <w:rPr>
          <w:rStyle w:val="Strong"/>
        </w:rPr>
        <w:t>–</w:t>
      </w:r>
      <w:r w:rsidR="00080DE5">
        <w:t xml:space="preserve"> </w:t>
      </w:r>
      <w:r>
        <w:t>This box reflects any sharpen (F+) or smooth (F–) filters specified for images in the active viewport.</w:t>
      </w:r>
      <w:r w:rsidR="00347283">
        <w:t xml:space="preserve"> </w:t>
      </w:r>
      <w:r>
        <w:t>A value of F0 indicates no sharpen/smooth filters will be used.</w:t>
      </w:r>
    </w:p>
    <w:bookmarkEnd w:id="3083"/>
    <w:p w:rsidR="00380B84" w:rsidRDefault="00380B84" w:rsidP="006F68A8">
      <w:pPr>
        <w:pStyle w:val="aNorm"/>
        <w:numPr>
          <w:ilvl w:val="0"/>
          <w:numId w:val="31"/>
        </w:numPr>
      </w:pPr>
      <w:r>
        <w:rPr>
          <w:rStyle w:val="Strong"/>
        </w:rPr>
        <w:t>Invert</w:t>
      </w:r>
      <w:bookmarkStart w:id="3084" w:name="_WWID10005100"/>
      <w:r w:rsidR="00080DE5">
        <w:t xml:space="preserve"> </w:t>
      </w:r>
      <w:r w:rsidR="00080DE5">
        <w:rPr>
          <w:rStyle w:val="Strong"/>
        </w:rPr>
        <w:t>–</w:t>
      </w:r>
      <w:r w:rsidR="00080DE5">
        <w:t xml:space="preserve"> </w:t>
      </w:r>
      <w:r>
        <w:t xml:space="preserve">This </w:t>
      </w:r>
      <w:r w:rsidR="00347283">
        <w:t xml:space="preserve">check </w:t>
      </w:r>
      <w:r>
        <w:t>box indicates if window/level values are inverted in the active viewport.</w:t>
      </w:r>
    </w:p>
    <w:p w:rsidR="00380B84" w:rsidRDefault="00080DE5">
      <w:pPr>
        <w:pStyle w:val="aNorm"/>
      </w:pPr>
      <w:r>
        <w:t xml:space="preserve">The </w:t>
      </w:r>
      <w:r w:rsidR="00380B84">
        <w:t xml:space="preserve">modality of the images in the active viewport will determine if the </w:t>
      </w:r>
      <w:r w:rsidR="00380B84">
        <w:rPr>
          <w:rStyle w:val="Strong"/>
        </w:rPr>
        <w:t>Set Window/Level</w:t>
      </w:r>
      <w:r w:rsidR="00380B84">
        <w:t xml:space="preserve"> option is initially selected, or if the </w:t>
      </w:r>
      <w:r w:rsidR="00380B84">
        <w:rPr>
          <w:rStyle w:val="Strong"/>
        </w:rPr>
        <w:t xml:space="preserve">Other </w:t>
      </w:r>
      <w:r w:rsidR="00380B84">
        <w:t>option is initially selected</w:t>
      </w:r>
      <w:bookmarkStart w:id="3085" w:name="_WWID10005107"/>
      <w:r w:rsidR="00380B84">
        <w:t>.</w:t>
      </w:r>
    </w:p>
    <w:p w:rsidR="00380B84" w:rsidRDefault="00380B84">
      <w:pPr>
        <w:pStyle w:val="Heading3"/>
      </w:pPr>
      <w:bookmarkStart w:id="3086" w:name="_Ref149969488"/>
      <w:bookmarkStart w:id="3087" w:name="_More_Viewport_Info"/>
      <w:bookmarkStart w:id="3088" w:name="_Toc508192102"/>
      <w:bookmarkEnd w:id="3084"/>
      <w:bookmarkEnd w:id="3085"/>
      <w:bookmarkEnd w:id="3087"/>
      <w:r>
        <w:t>More Viewport Info Tab</w:t>
      </w:r>
      <w:bookmarkEnd w:id="3086"/>
      <w:bookmarkEnd w:id="3088"/>
      <w:r>
        <w:t xml:space="preserve"> </w:t>
      </w:r>
      <w:bookmarkStart w:id="3089" w:name="_WWID10004805"/>
    </w:p>
    <w:p w:rsidR="0093607B" w:rsidRDefault="0093607B">
      <w:pPr>
        <w:pStyle w:val="aSpace"/>
        <w:keepNext/>
      </w:pPr>
    </w:p>
    <w:p w:rsidR="00380B84" w:rsidRDefault="00084380">
      <w:pPr>
        <w:pStyle w:val="aNorm"/>
        <w:keepNext/>
      </w:pPr>
      <w:bookmarkStart w:id="3090" w:name="_WWImgID10006022"/>
      <w:bookmarkEnd w:id="3089"/>
      <w:r>
        <w:rPr>
          <w:noProof/>
        </w:rPr>
        <w:drawing>
          <wp:inline distT="0" distB="0" distL="0" distR="0">
            <wp:extent cx="3943350" cy="2266950"/>
            <wp:effectExtent l="0" t="0" r="0" b="0"/>
            <wp:docPr id="216" name="Picture 216" descr="More Viewport Info tab in Define Hanging Protoco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ore Viewport Info tab in Define Hanging Protocol dialo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943350" cy="2266950"/>
                    </a:xfrm>
                    <a:prstGeom prst="rect">
                      <a:avLst/>
                    </a:prstGeom>
                    <a:noFill/>
                    <a:ln>
                      <a:noFill/>
                    </a:ln>
                  </pic:spPr>
                </pic:pic>
              </a:graphicData>
            </a:graphic>
          </wp:inline>
        </w:drawing>
      </w:r>
      <w:bookmarkEnd w:id="3090"/>
    </w:p>
    <w:p w:rsidR="00380B84" w:rsidRDefault="00CB658B">
      <w:pPr>
        <w:pStyle w:val="aNorm"/>
      </w:pPr>
      <w:r>
        <w:fldChar w:fldCharType="begin"/>
      </w:r>
      <w:r>
        <w:instrText xml:space="preserve"> xe "More Viewport Info tab" </w:instrText>
      </w:r>
      <w:r>
        <w:fldChar w:fldCharType="end"/>
      </w:r>
      <w:r w:rsidR="00A46403">
        <w:fldChar w:fldCharType="begin"/>
      </w:r>
      <w:r w:rsidR="00A46403">
        <w:instrText xml:space="preserve"> xe "Apply To: setting in hanging protocols" </w:instrText>
      </w:r>
      <w:r w:rsidR="00A46403">
        <w:fldChar w:fldCharType="end"/>
      </w:r>
      <w:r w:rsidR="002E75C9">
        <w:fldChar w:fldCharType="begin"/>
      </w:r>
      <w:r w:rsidR="002E75C9">
        <w:instrText xml:space="preserve"> xe "link</w:instrText>
      </w:r>
      <w:r w:rsidR="00080DE5">
        <w:instrText>s</w:instrText>
      </w:r>
      <w:r w:rsidR="002E75C9">
        <w:instrText xml:space="preserve">: in hanging protocols" </w:instrText>
      </w:r>
      <w:r w:rsidR="002E75C9">
        <w:fldChar w:fldCharType="end"/>
      </w:r>
      <w:r w:rsidR="00380B84">
        <w:t>The options in the More Viewport Info tab reflect processing values derived from the active viewport</w:t>
      </w:r>
      <w:r w:rsidR="00080DE5">
        <w:t>.</w:t>
      </w:r>
      <w:r w:rsidR="00347283">
        <w:t xml:space="preserve"> </w:t>
      </w:r>
      <w:r w:rsidR="00080DE5">
        <w:t>These values can be edited or left as-is</w:t>
      </w:r>
      <w:r w:rsidR="00380B84">
        <w:t>.</w:t>
      </w:r>
      <w:r w:rsidR="00347283">
        <w:t xml:space="preserve"> </w:t>
      </w:r>
      <w:bookmarkStart w:id="3091" w:name="_WWID10005120"/>
    </w:p>
    <w:bookmarkEnd w:id="3091"/>
    <w:p w:rsidR="00380B84" w:rsidRDefault="00380B84" w:rsidP="006F68A8">
      <w:pPr>
        <w:pStyle w:val="aNorm"/>
        <w:numPr>
          <w:ilvl w:val="0"/>
          <w:numId w:val="31"/>
        </w:numPr>
      </w:pPr>
      <w:r>
        <w:rPr>
          <w:rStyle w:val="Strong"/>
        </w:rPr>
        <w:t>Grid</w:t>
      </w:r>
      <w:bookmarkStart w:id="3092" w:name="_WWID10005108"/>
      <w:r w:rsidR="00080DE5">
        <w:t xml:space="preserve"> </w:t>
      </w:r>
      <w:r w:rsidR="00080DE5">
        <w:rPr>
          <w:rStyle w:val="Strong"/>
        </w:rPr>
        <w:t>–</w:t>
      </w:r>
      <w:r w:rsidR="00080DE5">
        <w:t xml:space="preserve"> </w:t>
      </w:r>
      <w:r>
        <w:t>Indicates if images are stacked (1 x 1) or tiled (</w:t>
      </w:r>
      <w:r>
        <w:rPr>
          <w:rStyle w:val="Emphasis"/>
        </w:rPr>
        <w:t>N</w:t>
      </w:r>
      <w:r>
        <w:t xml:space="preserve"> x </w:t>
      </w:r>
      <w:r>
        <w:rPr>
          <w:rStyle w:val="Emphasis"/>
        </w:rPr>
        <w:t>N</w:t>
      </w:r>
      <w:r>
        <w:t>).</w:t>
      </w:r>
    </w:p>
    <w:bookmarkEnd w:id="3092"/>
    <w:p w:rsidR="00380B84" w:rsidRDefault="00380B84" w:rsidP="006F68A8">
      <w:pPr>
        <w:pStyle w:val="aNorm"/>
        <w:numPr>
          <w:ilvl w:val="0"/>
          <w:numId w:val="31"/>
        </w:numPr>
      </w:pPr>
      <w:r>
        <w:rPr>
          <w:rStyle w:val="Strong"/>
        </w:rPr>
        <w:t>Scale</w:t>
      </w:r>
      <w:bookmarkStart w:id="3093" w:name="_WWID10005121"/>
      <w:r w:rsidR="00080DE5">
        <w:t xml:space="preserve"> </w:t>
      </w:r>
      <w:r w:rsidR="00080DE5">
        <w:rPr>
          <w:rStyle w:val="Strong"/>
        </w:rPr>
        <w:t>–</w:t>
      </w:r>
      <w:r w:rsidR="00080DE5">
        <w:t xml:space="preserve"> </w:t>
      </w:r>
      <w:r>
        <w:t>Indicates the scale value that will be applied.</w:t>
      </w:r>
      <w:r w:rsidR="00347283">
        <w:t xml:space="preserve"> </w:t>
      </w:r>
      <w:r>
        <w:rPr>
          <w:rStyle w:val="Strong"/>
        </w:rPr>
        <w:t>Fit to Size</w:t>
      </w:r>
      <w:r>
        <w:t xml:space="preserve"> is selected if no manual scale adjustments have been made in the active viewport.</w:t>
      </w:r>
      <w:r>
        <w:rPr>
          <w:rStyle w:val="Strong"/>
        </w:rPr>
        <w:t xml:space="preserve"> Set Scale</w:t>
      </w:r>
      <w:r>
        <w:t xml:space="preserve"> is selected if scale has been changed manually in the active viewport.</w:t>
      </w:r>
    </w:p>
    <w:bookmarkEnd w:id="3093"/>
    <w:p w:rsidR="00380B84" w:rsidRDefault="00380B84" w:rsidP="006F68A8">
      <w:pPr>
        <w:pStyle w:val="aNorm"/>
        <w:numPr>
          <w:ilvl w:val="0"/>
          <w:numId w:val="31"/>
        </w:numPr>
      </w:pPr>
      <w:r>
        <w:rPr>
          <w:rStyle w:val="Strong"/>
        </w:rPr>
        <w:t>Orientation</w:t>
      </w:r>
      <w:bookmarkStart w:id="3094" w:name="_WWID10005122"/>
      <w:r w:rsidR="00080DE5">
        <w:t xml:space="preserve"> </w:t>
      </w:r>
      <w:r w:rsidR="00080DE5">
        <w:rPr>
          <w:rStyle w:val="Strong"/>
        </w:rPr>
        <w:t>–</w:t>
      </w:r>
      <w:r w:rsidR="00080DE5">
        <w:t xml:space="preserve"> </w:t>
      </w:r>
      <w:r>
        <w:t>Indicates any manual flip/rotate adjustments made in the active viewport.</w:t>
      </w:r>
    </w:p>
    <w:bookmarkEnd w:id="3094"/>
    <w:p w:rsidR="00380B84" w:rsidRDefault="00380B84" w:rsidP="006F68A8">
      <w:pPr>
        <w:pStyle w:val="aNorm"/>
        <w:numPr>
          <w:ilvl w:val="0"/>
          <w:numId w:val="31"/>
        </w:numPr>
      </w:pPr>
      <w:r>
        <w:rPr>
          <w:rStyle w:val="Strong"/>
        </w:rPr>
        <w:t>Apply To Image Set</w:t>
      </w:r>
      <w:bookmarkStart w:id="3095" w:name="_WWID10005123"/>
      <w:r w:rsidR="00080DE5">
        <w:t xml:space="preserve"> </w:t>
      </w:r>
      <w:r w:rsidR="00080DE5">
        <w:rPr>
          <w:rStyle w:val="Strong"/>
        </w:rPr>
        <w:t>–</w:t>
      </w:r>
      <w:r w:rsidR="00080DE5">
        <w:t xml:space="preserve"> </w:t>
      </w:r>
      <w:r>
        <w:t>Indicates the initial “Apply To” se</w:t>
      </w:r>
      <w:r>
        <w:t>t</w:t>
      </w:r>
      <w:r>
        <w:t>tings in the active viewport (details</w:t>
      </w:r>
      <w:r w:rsidR="001B20A1">
        <w:t xml:space="preserve"> on page </w:t>
      </w:r>
      <w:r w:rsidR="001B20A1">
        <w:fldChar w:fldCharType="begin"/>
      </w:r>
      <w:r w:rsidR="001B20A1">
        <w:instrText xml:space="preserve"> PAGEREF _Ref257120277 \h </w:instrText>
      </w:r>
      <w:r w:rsidR="001B20A1">
        <w:fldChar w:fldCharType="separate"/>
      </w:r>
      <w:ins w:id="3096" w:author="Andersen, Charles W.  (ManTech)" w:date="2019-12-10T15:26:00Z">
        <w:r w:rsidR="00380255">
          <w:rPr>
            <w:noProof/>
          </w:rPr>
          <w:t>81</w:t>
        </w:r>
      </w:ins>
      <w:del w:id="3097" w:author="Andersen, Charles W.  (ManTech)" w:date="2019-12-10T15:26:00Z">
        <w:r w:rsidR="00B77F99" w:rsidDel="00380255">
          <w:rPr>
            <w:noProof/>
          </w:rPr>
          <w:delText>4</w:delText>
        </w:r>
      </w:del>
      <w:r w:rsidR="001B20A1">
        <w:fldChar w:fldCharType="end"/>
      </w:r>
      <w:r>
        <w:t>).</w:t>
      </w:r>
      <w:r w:rsidR="00347283">
        <w:t xml:space="preserve"> </w:t>
      </w:r>
      <w:r>
        <w:t>Note that the settings specified here will override default Apply To settings when the hanging protocol is used.</w:t>
      </w:r>
    </w:p>
    <w:bookmarkEnd w:id="3095"/>
    <w:p w:rsidR="00380B84" w:rsidRDefault="00380B84" w:rsidP="006F68A8">
      <w:pPr>
        <w:pStyle w:val="aNorm"/>
        <w:numPr>
          <w:ilvl w:val="0"/>
          <w:numId w:val="31"/>
        </w:numPr>
      </w:pPr>
      <w:r>
        <w:rPr>
          <w:rStyle w:val="Strong"/>
        </w:rPr>
        <w:t>Link Settings</w:t>
      </w:r>
      <w:bookmarkStart w:id="3098" w:name="_WWID10005124"/>
      <w:r w:rsidR="00080DE5">
        <w:t xml:space="preserve"> </w:t>
      </w:r>
      <w:r w:rsidR="00080DE5">
        <w:rPr>
          <w:rStyle w:val="Strong"/>
        </w:rPr>
        <w:t>–</w:t>
      </w:r>
      <w:r w:rsidR="00080DE5">
        <w:t xml:space="preserve"> </w:t>
      </w:r>
      <w:r>
        <w:t xml:space="preserve">Indicates the </w:t>
      </w:r>
      <w:r w:rsidR="00080DE5">
        <w:t xml:space="preserve">link </w:t>
      </w:r>
      <w:r>
        <w:t xml:space="preserve">settings (if any) for the active viewport (details </w:t>
      </w:r>
      <w:r w:rsidR="001B20A1">
        <w:t xml:space="preserve">on page </w:t>
      </w:r>
      <w:r w:rsidR="001B20A1">
        <w:fldChar w:fldCharType="begin"/>
      </w:r>
      <w:r w:rsidR="001B20A1">
        <w:instrText xml:space="preserve"> PAGEREF _Ref135013608 \h </w:instrText>
      </w:r>
      <w:r w:rsidR="001B20A1">
        <w:fldChar w:fldCharType="separate"/>
      </w:r>
      <w:ins w:id="3099" w:author="Andersen, Charles W.  (ManTech)" w:date="2019-12-10T15:26:00Z">
        <w:r w:rsidR="00380255">
          <w:rPr>
            <w:noProof/>
          </w:rPr>
          <w:t>55</w:t>
        </w:r>
      </w:ins>
      <w:del w:id="3100" w:author="Andersen, Charles W.  (ManTech)" w:date="2019-12-10T15:26:00Z">
        <w:r w:rsidR="00B77F99" w:rsidDel="00380255">
          <w:rPr>
            <w:noProof/>
          </w:rPr>
          <w:delText>4</w:delText>
        </w:r>
      </w:del>
      <w:r w:rsidR="001B20A1">
        <w:fldChar w:fldCharType="end"/>
      </w:r>
      <w:r>
        <w:t>). Note that these settings affect all viewports in the “link group”.</w:t>
      </w:r>
      <w:r w:rsidR="00347283">
        <w:t xml:space="preserve"> </w:t>
      </w:r>
      <w:r>
        <w:t xml:space="preserve">Settings specified here will override default </w:t>
      </w:r>
      <w:r w:rsidR="00080DE5">
        <w:t xml:space="preserve">link </w:t>
      </w:r>
      <w:r>
        <w:t>settings when the hanging protocol is used.</w:t>
      </w:r>
    </w:p>
    <w:bookmarkEnd w:id="3098"/>
    <w:p w:rsidR="00380B84" w:rsidRDefault="00333911" w:rsidP="006F68A8">
      <w:pPr>
        <w:pStyle w:val="aNorm"/>
        <w:numPr>
          <w:ilvl w:val="0"/>
          <w:numId w:val="31"/>
        </w:numPr>
      </w:pPr>
      <w:r>
        <w:fldChar w:fldCharType="begin"/>
      </w:r>
      <w:r>
        <w:instrText xml:space="preserve"> xe "sorting: images using hanging protocols" </w:instrText>
      </w:r>
      <w:r>
        <w:fldChar w:fldCharType="end"/>
      </w:r>
      <w:r w:rsidR="00380B84">
        <w:rPr>
          <w:rStyle w:val="Strong"/>
        </w:rPr>
        <w:t>Sorting</w:t>
      </w:r>
      <w:bookmarkStart w:id="3101" w:name="_WWID10005106"/>
      <w:r w:rsidR="00080DE5">
        <w:t xml:space="preserve"> </w:t>
      </w:r>
      <w:r w:rsidR="00080DE5">
        <w:rPr>
          <w:rStyle w:val="Strong"/>
        </w:rPr>
        <w:t>–</w:t>
      </w:r>
      <w:r w:rsidR="00080DE5">
        <w:t xml:space="preserve"> </w:t>
      </w:r>
      <w:r w:rsidR="00380B84">
        <w:t>Indicates the sort order used in the active viewport.</w:t>
      </w:r>
      <w:r w:rsidR="00347283">
        <w:t xml:space="preserve"> </w:t>
      </w:r>
      <w:r w:rsidR="00380B84">
        <w:t xml:space="preserve">The </w:t>
      </w:r>
      <w:r w:rsidR="00380B84">
        <w:rPr>
          <w:rStyle w:val="Strong"/>
        </w:rPr>
        <w:t xml:space="preserve">Advanced </w:t>
      </w:r>
      <w:r w:rsidR="00380B84">
        <w:t xml:space="preserve">button can be used to specify a different sort order (details </w:t>
      </w:r>
      <w:r w:rsidR="001A0B31">
        <w:t xml:space="preserve">on page </w:t>
      </w:r>
      <w:r w:rsidR="001A0B31">
        <w:fldChar w:fldCharType="begin"/>
      </w:r>
      <w:r w:rsidR="001A0B31">
        <w:instrText xml:space="preserve"> PAGEREF _Ref136930313 \h </w:instrText>
      </w:r>
      <w:r w:rsidR="001A0B31">
        <w:fldChar w:fldCharType="separate"/>
      </w:r>
      <w:ins w:id="3102" w:author="Andersen, Charles W.  (ManTech)" w:date="2019-12-10T15:26:00Z">
        <w:r w:rsidR="00380255">
          <w:rPr>
            <w:noProof/>
          </w:rPr>
          <w:t>88</w:t>
        </w:r>
      </w:ins>
      <w:del w:id="3103" w:author="Andersen, Charles W.  (ManTech)" w:date="2019-12-10T15:26:00Z">
        <w:r w:rsidR="00B77F99" w:rsidDel="00380255">
          <w:rPr>
            <w:noProof/>
          </w:rPr>
          <w:delText>4</w:delText>
        </w:r>
      </w:del>
      <w:r w:rsidR="001A0B31">
        <w:fldChar w:fldCharType="end"/>
      </w:r>
      <w:r w:rsidR="001A0B31">
        <w:t>).</w:t>
      </w:r>
    </w:p>
    <w:p w:rsidR="00380B84" w:rsidRDefault="00380B84">
      <w:pPr>
        <w:pStyle w:val="Heading2"/>
        <w:keepLines/>
      </w:pPr>
      <w:bookmarkStart w:id="3104" w:name="_WWID10005125"/>
      <w:bookmarkStart w:id="3105" w:name="_Ref151352333"/>
      <w:bookmarkStart w:id="3106" w:name="_Viewport_Mapping_Explained"/>
      <w:bookmarkStart w:id="3107" w:name="_Toc508192103"/>
      <w:bookmarkEnd w:id="3106"/>
      <w:r>
        <w:t>Viewport Mapping Explained</w:t>
      </w:r>
      <w:bookmarkEnd w:id="3105"/>
      <w:bookmarkEnd w:id="3107"/>
    </w:p>
    <w:p w:rsidR="00380B84" w:rsidRDefault="00CB658B">
      <w:pPr>
        <w:pStyle w:val="aNorm"/>
        <w:keepNext/>
        <w:keepLines/>
      </w:pPr>
      <w:r>
        <w:fldChar w:fldCharType="begin"/>
      </w:r>
      <w:r>
        <w:instrText xml:space="preserve"> xe "mapping, </w:instrText>
      </w:r>
      <w:r w:rsidR="00386669">
        <w:instrText>viewport</w:instrText>
      </w:r>
      <w:r>
        <w:instrText xml:space="preserve">" </w:instrText>
      </w:r>
      <w:r>
        <w:fldChar w:fldCharType="end"/>
      </w:r>
      <w:r>
        <w:fldChar w:fldCharType="begin"/>
      </w:r>
      <w:r>
        <w:instrText xml:space="preserve"> xe "generic mapping" </w:instrText>
      </w:r>
      <w:r>
        <w:fldChar w:fldCharType="end"/>
      </w:r>
      <w:r>
        <w:fldChar w:fldCharType="begin"/>
      </w:r>
      <w:r>
        <w:instrText xml:space="preserve"> xe "explicit mapping" </w:instrText>
      </w:r>
      <w:r>
        <w:fldChar w:fldCharType="end"/>
      </w:r>
      <w:r w:rsidR="00CD0B09" w:rsidRPr="00813915">
        <w:fldChar w:fldCharType="begin"/>
      </w:r>
      <w:r w:rsidR="00CD0B09" w:rsidRPr="00813915">
        <w:instrText xml:space="preserve"> xe "DICOM </w:instrText>
      </w:r>
      <w:r w:rsidR="00CD0B09">
        <w:instrText>attributes:</w:instrText>
      </w:r>
      <w:r w:rsidR="00CD0B09" w:rsidRPr="00813915">
        <w:instrText xml:space="preserve"> </w:instrText>
      </w:r>
      <w:r w:rsidR="00CD0B09">
        <w:instrText>viewport mapping with</w:instrText>
      </w:r>
      <w:r w:rsidR="00CD0B09" w:rsidRPr="00813915">
        <w:instrText>"</w:instrText>
      </w:r>
      <w:r w:rsidR="00CD0B09" w:rsidRPr="00813915">
        <w:fldChar w:fldCharType="end"/>
      </w:r>
      <w:r w:rsidR="00CD0B09" w:rsidRPr="00813915">
        <w:fldChar w:fldCharType="begin"/>
      </w:r>
      <w:r w:rsidR="00CD0B09" w:rsidRPr="00813915">
        <w:instrText xml:space="preserve"> xe "attributes, DICOM</w:instrText>
      </w:r>
      <w:r w:rsidR="00CD0B09">
        <w:instrText>:</w:instrText>
      </w:r>
      <w:r w:rsidR="00CD0B09" w:rsidRPr="00813915">
        <w:instrText xml:space="preserve"> </w:instrText>
      </w:r>
      <w:r w:rsidR="00CD0B09">
        <w:instrText>viewport mapping with</w:instrText>
      </w:r>
      <w:r w:rsidR="00CD0B09" w:rsidRPr="00813915">
        <w:instrText>"</w:instrText>
      </w:r>
      <w:r w:rsidR="00CD0B09" w:rsidRPr="00813915">
        <w:fldChar w:fldCharType="end"/>
      </w:r>
      <w:r w:rsidR="00380B84">
        <w:t>If a hanging protocol calls for groups of images in an exam</w:t>
      </w:r>
      <w:r w:rsidR="00347283">
        <w:t xml:space="preserve"> </w:t>
      </w:r>
      <w:r w:rsidR="00380B84">
        <w:t xml:space="preserve">(typically, series) to be distributed across multiple viewports, </w:t>
      </w:r>
      <w:r w:rsidR="00380B84">
        <w:rPr>
          <w:rStyle w:val="Emphasis"/>
        </w:rPr>
        <w:t xml:space="preserve">mapping </w:t>
      </w:r>
      <w:r w:rsidR="00380B84">
        <w:t xml:space="preserve">is used to </w:t>
      </w:r>
      <w:bookmarkStart w:id="3108" w:name="_WWID10006274"/>
      <w:r w:rsidR="00380B84">
        <w:t>determine which images go where.</w:t>
      </w:r>
      <w:r w:rsidR="00084AC6">
        <w:t xml:space="preserve"> </w:t>
      </w:r>
      <w:r w:rsidR="00347283">
        <w:t xml:space="preserve">Mapping can be </w:t>
      </w:r>
      <w:r w:rsidR="00347283" w:rsidRPr="00BE6E0C">
        <w:rPr>
          <w:rStyle w:val="Emphasis"/>
        </w:rPr>
        <w:t>generic</w:t>
      </w:r>
      <w:r w:rsidR="00347283">
        <w:t xml:space="preserve"> or </w:t>
      </w:r>
      <w:r w:rsidR="00347283">
        <w:rPr>
          <w:rStyle w:val="Emphasis"/>
        </w:rPr>
        <w:t>explicit</w:t>
      </w:r>
      <w:r w:rsidR="00347283">
        <w:t>.</w:t>
      </w:r>
      <w:r w:rsidR="00084AC6">
        <w:t xml:space="preserve"> </w:t>
      </w:r>
      <w:r w:rsidR="00347283">
        <w:t>Generic and explicit mapping can be used together in the same hanging protocol.</w:t>
      </w:r>
    </w:p>
    <w:p w:rsidR="00380B84" w:rsidRDefault="00380B84">
      <w:pPr>
        <w:pStyle w:val="aProcHead"/>
      </w:pPr>
      <w:bookmarkStart w:id="3109" w:name="_WWID10005130"/>
      <w:bookmarkEnd w:id="3108"/>
      <w:r>
        <w:t>Generic mapping</w:t>
      </w:r>
    </w:p>
    <w:p w:rsidR="00380B84" w:rsidRDefault="00380B84">
      <w:pPr>
        <w:pStyle w:val="aNorm"/>
        <w:keepNext/>
      </w:pPr>
      <w:r>
        <w:t>When generic mapping is used, viewports are loaded on a “</w:t>
      </w:r>
      <w:r w:rsidR="00D87857">
        <w:t>first-</w:t>
      </w:r>
      <w:r>
        <w:t xml:space="preserve">come </w:t>
      </w:r>
      <w:r w:rsidR="00D87857">
        <w:t>first-</w:t>
      </w:r>
      <w:r>
        <w:t>serve</w:t>
      </w:r>
      <w:r w:rsidR="00D87857">
        <w:t>d</w:t>
      </w:r>
      <w:r>
        <w:t xml:space="preserve">” basis based on series </w:t>
      </w:r>
      <w:r w:rsidR="00DA53DA">
        <w:t>U</w:t>
      </w:r>
      <w:r>
        <w:t>ID.</w:t>
      </w:r>
      <w:r w:rsidR="00347283">
        <w:t xml:space="preserve"> </w:t>
      </w:r>
      <w:r>
        <w:t xml:space="preserve">If </w:t>
      </w:r>
      <w:r w:rsidR="00347283">
        <w:t xml:space="preserve">all </w:t>
      </w:r>
      <w:r>
        <w:t>series in a given procedure are acquired and processed in a consistent order, exams for that procedure will display in a predictable manner in the Viewer.</w:t>
      </w:r>
      <w:bookmarkStart w:id="3110" w:name="_WWID10006280"/>
    </w:p>
    <w:bookmarkEnd w:id="3110"/>
    <w:p w:rsidR="00380B84" w:rsidRDefault="00380B84">
      <w:pPr>
        <w:pStyle w:val="aNorm"/>
        <w:keepNext/>
      </w:pPr>
      <w:r>
        <w:t>However, generic mapping is “blind” to specific attributes of a series.</w:t>
      </w:r>
      <w:r w:rsidR="00347283">
        <w:t xml:space="preserve"> </w:t>
      </w:r>
      <w:r>
        <w:t>It does not, for example, place a series in a viewport based on the presence or absence of a contrast agent.</w:t>
      </w:r>
      <w:bookmarkStart w:id="3111" w:name="_WWID10006412"/>
    </w:p>
    <w:p w:rsidR="00347283" w:rsidRDefault="00347283">
      <w:pPr>
        <w:pStyle w:val="aNorm"/>
        <w:keepNext/>
      </w:pPr>
      <w:r>
        <w:t>If a hanging protocol includes at least one generically-mapped viewport, that</w:t>
      </w:r>
      <w:r w:rsidR="00084AC6">
        <w:t xml:space="preserve"> </w:t>
      </w:r>
      <w:r>
        <w:t xml:space="preserve">viewport can serve as an overflow viewport for additional images, or for images that do not meet any criteria for explicit mapping within a hanging protocol. </w:t>
      </w:r>
      <w:bookmarkStart w:id="3112" w:name="_WWID10007353"/>
    </w:p>
    <w:p w:rsidR="00380B84" w:rsidRDefault="00380B84">
      <w:pPr>
        <w:pStyle w:val="aProcHead"/>
      </w:pPr>
      <w:bookmarkStart w:id="3113" w:name="_WWID10006277"/>
      <w:bookmarkEnd w:id="3111"/>
      <w:bookmarkEnd w:id="3112"/>
      <w:r>
        <w:t>Explicit mapping</w:t>
      </w:r>
    </w:p>
    <w:p w:rsidR="00380B84" w:rsidRDefault="00380B84">
      <w:pPr>
        <w:pStyle w:val="aNorm"/>
        <w:keepNext/>
      </w:pPr>
      <w:r>
        <w:t>When explicit mapping is used, a viewport will be loaded only if images with one or more user-specified attributes are present.</w:t>
      </w:r>
      <w:r w:rsidR="00347283">
        <w:t xml:space="preserve"> </w:t>
      </w:r>
      <w:r>
        <w:t>Otherwise, the viewport is left empty.</w:t>
      </w:r>
      <w:bookmarkStart w:id="3114" w:name="_WWID10006281"/>
    </w:p>
    <w:bookmarkEnd w:id="3114"/>
    <w:p w:rsidR="00380B84" w:rsidRDefault="00380B84">
      <w:pPr>
        <w:pStyle w:val="aNorm"/>
        <w:keepNext/>
      </w:pPr>
      <w:r>
        <w:t>Two ways that explicit mapping can be used are:</w:t>
      </w:r>
      <w:bookmarkStart w:id="3115" w:name="_WWID10006282"/>
    </w:p>
    <w:bookmarkEnd w:id="3115"/>
    <w:p w:rsidR="00380B84" w:rsidRDefault="00380B84" w:rsidP="006F68A8">
      <w:pPr>
        <w:pStyle w:val="aNorm"/>
        <w:numPr>
          <w:ilvl w:val="0"/>
          <w:numId w:val="31"/>
        </w:numPr>
      </w:pPr>
      <w:r>
        <w:t>To ensure that a seri</w:t>
      </w:r>
      <w:r w:rsidR="00080DE5">
        <w:t xml:space="preserve">es with a </w:t>
      </w:r>
      <w:r>
        <w:t xml:space="preserve">specified set of attributes is always displayed in the same </w:t>
      </w:r>
      <w:r w:rsidR="00080DE5">
        <w:t>viewport</w:t>
      </w:r>
      <w:r>
        <w:t>.</w:t>
      </w:r>
      <w:bookmarkStart w:id="3116" w:name="_WWID10006283"/>
      <w:r>
        <w:t xml:space="preserve"> (For example, placing series into specific viewports based on anatomical plane and/or processing type).</w:t>
      </w:r>
    </w:p>
    <w:bookmarkEnd w:id="3116"/>
    <w:p w:rsidR="00380B84" w:rsidRDefault="00380B84" w:rsidP="006F68A8">
      <w:pPr>
        <w:pStyle w:val="aNorm"/>
        <w:numPr>
          <w:ilvl w:val="0"/>
          <w:numId w:val="31"/>
        </w:numPr>
      </w:pPr>
      <w:r>
        <w:t>To subdivide an existing series between multiple viewp</w:t>
      </w:r>
      <w:r w:rsidR="00EF38E4">
        <w:t>orts. (For example, splitting a multi-echo</w:t>
      </w:r>
      <w:r>
        <w:t xml:space="preserve"> MR </w:t>
      </w:r>
      <w:r w:rsidR="00EF38E4">
        <w:t xml:space="preserve">sequence </w:t>
      </w:r>
      <w:r>
        <w:t>into multiple viewports</w:t>
      </w:r>
      <w:r w:rsidR="00D70BFE">
        <w:t>)</w:t>
      </w:r>
      <w:r>
        <w:t>.</w:t>
      </w:r>
      <w:bookmarkStart w:id="3117" w:name="_WWID10006278"/>
    </w:p>
    <w:bookmarkEnd w:id="3113"/>
    <w:bookmarkEnd w:id="3117"/>
    <w:p w:rsidR="00380B84" w:rsidRDefault="00380B84">
      <w:pPr>
        <w:pStyle w:val="aNorm"/>
      </w:pPr>
      <w:r>
        <w:t xml:space="preserve">Explicit mapping is </w:t>
      </w:r>
      <w:r>
        <w:t>defined using the Spe</w:t>
      </w:r>
      <w:r>
        <w:t>c</w:t>
      </w:r>
      <w:r>
        <w:t>ify Attributes... list in the Hanging Protocol Definition dialog (details</w:t>
      </w:r>
      <w:r w:rsidR="001A0B31">
        <w:t xml:space="preserve"> on page </w:t>
      </w:r>
      <w:r w:rsidR="001A0B31">
        <w:fldChar w:fldCharType="begin"/>
      </w:r>
      <w:r w:rsidR="001A0B31">
        <w:instrText xml:space="preserve"> PAGEREF _Ref150761455 \h </w:instrText>
      </w:r>
      <w:r w:rsidR="001A0B31">
        <w:fldChar w:fldCharType="separate"/>
      </w:r>
      <w:ins w:id="3118" w:author="Andersen, Charles W.  (ManTech)" w:date="2019-12-10T15:26:00Z">
        <w:r w:rsidR="00380255">
          <w:rPr>
            <w:noProof/>
          </w:rPr>
          <w:t>164</w:t>
        </w:r>
      </w:ins>
      <w:del w:id="3119" w:author="Andersen, Charles W.  (ManTech)" w:date="2019-12-10T15:26:00Z">
        <w:r w:rsidR="00B77F99" w:rsidDel="00380255">
          <w:rPr>
            <w:noProof/>
          </w:rPr>
          <w:delText>4</w:delText>
        </w:r>
      </w:del>
      <w:r w:rsidR="001A0B31">
        <w:fldChar w:fldCharType="end"/>
      </w:r>
      <w:r w:rsidR="001A0B31">
        <w:t>).</w:t>
      </w:r>
      <w:bookmarkStart w:id="3120" w:name="_WWID10006284"/>
      <w:r w:rsidR="00347283">
        <w:t xml:space="preserve"> </w:t>
      </w:r>
      <w:r>
        <w:t>For instructions on how to create a sample hanging protocol that use</w:t>
      </w:r>
      <w:r w:rsidR="00080DE5">
        <w:t>s</w:t>
      </w:r>
      <w:r>
        <w:t xml:space="preserve"> explicit mapping, see</w:t>
      </w:r>
      <w:r w:rsidR="00347283">
        <w:t xml:space="preserve"> </w:t>
      </w:r>
      <w:r w:rsidR="00347283" w:rsidRPr="00B566D8">
        <w:rPr>
          <w:rStyle w:val="bLinkRef"/>
        </w:rPr>
        <w:fldChar w:fldCharType="begin" w:fldLock="1"/>
      </w:r>
      <w:r w:rsidR="00347283" w:rsidRPr="00B566D8">
        <w:rPr>
          <w:rStyle w:val="bLinkRef"/>
        </w:rPr>
        <w:instrText xml:space="preserve"> REF _Ref153180910 \h </w:instrText>
      </w:r>
      <w:r w:rsidR="00347283" w:rsidRPr="00B566D8">
        <w:rPr>
          <w:rStyle w:val="bLinkRef"/>
        </w:rPr>
      </w:r>
      <w:r w:rsidR="00347283" w:rsidRPr="00B566D8">
        <w:rPr>
          <w:rStyle w:val="bLinkRef"/>
        </w:rPr>
        <w:instrText xml:space="preserve"> \* MERGEFORMAT </w:instrText>
      </w:r>
      <w:r w:rsidR="00347283" w:rsidRPr="00B566D8">
        <w:rPr>
          <w:rStyle w:val="bLinkRef"/>
        </w:rPr>
        <w:fldChar w:fldCharType="separate"/>
      </w:r>
      <w:r w:rsidR="0093607B" w:rsidRPr="00B566D8">
        <w:rPr>
          <w:rStyle w:val="bLinkRef"/>
        </w:rPr>
        <w:t>An MR H</w:t>
      </w:r>
      <w:r w:rsidR="0093607B" w:rsidRPr="00B566D8">
        <w:rPr>
          <w:rStyle w:val="bLinkRef"/>
        </w:rPr>
        <w:t>a</w:t>
      </w:r>
      <w:r w:rsidR="0093607B" w:rsidRPr="00B566D8">
        <w:rPr>
          <w:rStyle w:val="bLinkRef"/>
        </w:rPr>
        <w:t>nging Protocol that uses Links and Explicit Mapping</w:t>
      </w:r>
      <w:r w:rsidR="00347283" w:rsidRPr="00B566D8">
        <w:rPr>
          <w:rStyle w:val="bLinkRef"/>
        </w:rPr>
        <w:fldChar w:fldCharType="end"/>
      </w:r>
      <w:r w:rsidR="00347283">
        <w:t xml:space="preserve"> </w:t>
      </w:r>
      <w:r w:rsidR="00E41F52">
        <w:t>on page</w:t>
      </w:r>
      <w:r w:rsidR="001A0B31">
        <w:t xml:space="preserve"> </w:t>
      </w:r>
      <w:r w:rsidR="00E41F52">
        <w:fldChar w:fldCharType="begin"/>
      </w:r>
      <w:r w:rsidR="00E41F52">
        <w:instrText xml:space="preserve"> PAGEREF _Ref153180800 \h </w:instrText>
      </w:r>
      <w:r w:rsidR="00E41F52">
        <w:fldChar w:fldCharType="separate"/>
      </w:r>
      <w:ins w:id="3121" w:author="Andersen, Charles W.  (ManTech)" w:date="2019-12-10T15:26:00Z">
        <w:r w:rsidR="00380255">
          <w:rPr>
            <w:noProof/>
          </w:rPr>
          <w:t>175</w:t>
        </w:r>
      </w:ins>
      <w:del w:id="3122" w:author="Andersen, Charles W.  (ManTech)" w:date="2019-12-10T15:26:00Z">
        <w:r w:rsidR="00B77F99" w:rsidDel="00380255">
          <w:rPr>
            <w:noProof/>
          </w:rPr>
          <w:delText>4</w:delText>
        </w:r>
      </w:del>
      <w:r w:rsidR="00E41F52">
        <w:fldChar w:fldCharType="end"/>
      </w:r>
      <w:r w:rsidR="00E41F52">
        <w:t>.</w:t>
      </w:r>
    </w:p>
    <w:p w:rsidR="00380B84" w:rsidRDefault="00380B84">
      <w:pPr>
        <w:pStyle w:val="Heading2"/>
      </w:pPr>
      <w:bookmarkStart w:id="3123" w:name="_Ref151267292"/>
      <w:bookmarkStart w:id="3124" w:name="_Ref151267295"/>
      <w:bookmarkStart w:id="3125" w:name="_Toc508192104"/>
      <w:bookmarkEnd w:id="3101"/>
      <w:bookmarkEnd w:id="3104"/>
      <w:bookmarkEnd w:id="3109"/>
      <w:bookmarkEnd w:id="3120"/>
      <w:r>
        <w:t>Hanging Protocol Cookbook</w:t>
      </w:r>
      <w:bookmarkStart w:id="3126" w:name="_WWID10004946"/>
      <w:bookmarkEnd w:id="3123"/>
      <w:bookmarkEnd w:id="3124"/>
      <w:bookmarkEnd w:id="3125"/>
    </w:p>
    <w:p w:rsidR="00347283" w:rsidRDefault="00347283">
      <w:pPr>
        <w:pStyle w:val="aNorm"/>
        <w:keepNext/>
      </w:pPr>
      <w:r>
        <w:t>This section contains</w:t>
      </w:r>
      <w:r w:rsidR="00D70BFE">
        <w:t xml:space="preserve"> </w:t>
      </w:r>
      <w:r>
        <w:t>step</w:t>
      </w:r>
      <w:r w:rsidR="00D70BFE">
        <w:t>-</w:t>
      </w:r>
      <w:r>
        <w:t>by</w:t>
      </w:r>
      <w:r w:rsidR="00D70BFE">
        <w:t>-</w:t>
      </w:r>
      <w:r>
        <w:t>step instructions for creating the following hanging protocols:</w:t>
      </w:r>
      <w:bookmarkStart w:id="3127" w:name="_WWID10006586"/>
    </w:p>
    <w:bookmarkEnd w:id="3127"/>
    <w:p w:rsidR="00347283" w:rsidRDefault="00347283" w:rsidP="006F68A8">
      <w:pPr>
        <w:pStyle w:val="aNormSnug"/>
        <w:keepNext/>
        <w:numPr>
          <w:ilvl w:val="0"/>
          <w:numId w:val="32"/>
        </w:numPr>
      </w:pPr>
      <w:r>
        <w:fldChar w:fldCharType="begin" w:fldLock="1"/>
      </w:r>
      <w:r>
        <w:instrText xml:space="preserve"> REF _Ref148859968 \h </w:instrText>
      </w:r>
      <w:r>
        <w:instrText xml:space="preserve"> \* MERGEFORMAT </w:instrText>
      </w:r>
      <w:r>
        <w:fldChar w:fldCharType="separate"/>
      </w:r>
      <w:r w:rsidR="0093607B">
        <w:t>A Basic Hanging Protocol for Chest X-Rays</w:t>
      </w:r>
      <w:r>
        <w:fldChar w:fldCharType="end"/>
      </w:r>
      <w:bookmarkStart w:id="3128" w:name="_WWID10006584"/>
    </w:p>
    <w:p w:rsidR="00347283" w:rsidRDefault="00347283" w:rsidP="006F68A8">
      <w:pPr>
        <w:pStyle w:val="aNormSnug"/>
        <w:keepNext/>
        <w:numPr>
          <w:ilvl w:val="0"/>
          <w:numId w:val="32"/>
        </w:numPr>
      </w:pPr>
      <w:r>
        <w:fldChar w:fldCharType="begin" w:fldLock="1"/>
      </w:r>
      <w:r>
        <w:instrText xml:space="preserve"> REF _Ref153180798 \h </w:instrText>
      </w:r>
      <w:r>
        <w:instrText xml:space="preserve"> \* MERGEFORMAT </w:instrText>
      </w:r>
      <w:r>
        <w:fldChar w:fldCharType="separate"/>
      </w:r>
      <w:r w:rsidR="0093607B">
        <w:t>A Staged Hanging Protocol for “With Prior” and “Without Prior” Views</w:t>
      </w:r>
      <w:r>
        <w:fldChar w:fldCharType="end"/>
      </w:r>
      <w:bookmarkStart w:id="3129" w:name="_WWID10006587"/>
    </w:p>
    <w:bookmarkEnd w:id="3129"/>
    <w:p w:rsidR="00347283" w:rsidRDefault="00347283" w:rsidP="006F68A8">
      <w:pPr>
        <w:pStyle w:val="aNormSnug"/>
        <w:numPr>
          <w:ilvl w:val="0"/>
          <w:numId w:val="32"/>
        </w:numPr>
      </w:pPr>
      <w:r>
        <w:fldChar w:fldCharType="begin" w:fldLock="1"/>
      </w:r>
      <w:r>
        <w:instrText xml:space="preserve"> REF _Ref153180800 \h </w:instrText>
      </w:r>
      <w:r>
        <w:instrText xml:space="preserve"> \* MERGEFORMAT </w:instrText>
      </w:r>
      <w:r>
        <w:fldChar w:fldCharType="separate"/>
      </w:r>
      <w:r w:rsidR="0093607B">
        <w:t>An MR Hanging Protocol that uses Links and Explicit Mapping</w:t>
      </w:r>
      <w:r>
        <w:fldChar w:fldCharType="end"/>
      </w:r>
      <w:bookmarkStart w:id="3130" w:name="_WWID10007354"/>
    </w:p>
    <w:bookmarkEnd w:id="3130"/>
    <w:p w:rsidR="00380B84" w:rsidRDefault="00347283" w:rsidP="006F68A8">
      <w:pPr>
        <w:pStyle w:val="aNorm"/>
        <w:numPr>
          <w:ilvl w:val="0"/>
          <w:numId w:val="31"/>
        </w:numPr>
      </w:pPr>
      <w:r>
        <w:fldChar w:fldCharType="begin" w:fldLock="1"/>
      </w:r>
      <w:r>
        <w:instrText xml:space="preserve"> REF _Ref153180801 \h </w:instrText>
      </w:r>
      <w:r w:rsidR="00C06D4C">
        <w:instrText xml:space="preserve"> \* MERGEFORMAT </w:instrText>
      </w:r>
      <w:r>
        <w:fldChar w:fldCharType="separate"/>
      </w:r>
      <w:r w:rsidR="0093607B">
        <w:t>An MR Hanging Protocol that Splits a Series</w:t>
      </w:r>
      <w:r>
        <w:fldChar w:fldCharType="end"/>
      </w:r>
      <w:bookmarkStart w:id="3131" w:name="_WWID10005442"/>
      <w:bookmarkEnd w:id="3126"/>
      <w:bookmarkEnd w:id="3128"/>
    </w:p>
    <w:p w:rsidR="00380B84" w:rsidRDefault="00380B84">
      <w:pPr>
        <w:pStyle w:val="Heading3"/>
      </w:pPr>
      <w:bookmarkStart w:id="3132" w:name="_Ref148859968"/>
      <w:bookmarkStart w:id="3133" w:name="_Ref148859972"/>
      <w:bookmarkStart w:id="3134" w:name="_Toc508192105"/>
      <w:bookmarkEnd w:id="3131"/>
      <w:r>
        <w:t>A Basic Hanging Protocol for Chest X-Rays</w:t>
      </w:r>
      <w:bookmarkStart w:id="3135" w:name="_WWID10004947"/>
      <w:bookmarkEnd w:id="3132"/>
      <w:bookmarkEnd w:id="3133"/>
      <w:bookmarkEnd w:id="3134"/>
    </w:p>
    <w:bookmarkEnd w:id="3135"/>
    <w:p w:rsidR="00380B84" w:rsidRDefault="00380B84">
      <w:pPr>
        <w:pStyle w:val="aProcHead"/>
      </w:pPr>
      <w:r>
        <w:t>Purpose</w:t>
      </w:r>
      <w:bookmarkStart w:id="3136" w:name="_WWID10005099"/>
    </w:p>
    <w:bookmarkEnd w:id="3136"/>
    <w:p w:rsidR="00380B84" w:rsidRDefault="00380B84">
      <w:pPr>
        <w:pStyle w:val="aNorm"/>
      </w:pPr>
      <w:r>
        <w:t>These steps demonstrate basic hanging protocol creation techniques.</w:t>
      </w:r>
      <w:r w:rsidR="00347283">
        <w:t xml:space="preserve"> </w:t>
      </w:r>
      <w:r>
        <w:t>They also demonstrate how “stand-in” exams can be used if you do not have enough prior exams of the desired procedure available.</w:t>
      </w:r>
      <w:bookmarkStart w:id="3137" w:name="_WWID10004925"/>
    </w:p>
    <w:bookmarkEnd w:id="3137"/>
    <w:p w:rsidR="00380B84" w:rsidRPr="00F14EB5" w:rsidRDefault="00380B84">
      <w:pPr>
        <w:pStyle w:val="aNorm"/>
      </w:pPr>
      <w:r>
        <w:t>The resulting hanging protocol will display a current chest x-ray exam on one monitor and up to four similar prior exams</w:t>
      </w:r>
      <w:r w:rsidR="00080DE5">
        <w:t>. The use of a 2-head workstation is presumed</w:t>
      </w:r>
      <w:r>
        <w:t>.</w:t>
      </w:r>
      <w:bookmarkStart w:id="3138" w:name="_WWID10004926"/>
    </w:p>
    <w:bookmarkEnd w:id="3138"/>
    <w:p w:rsidR="00380B84" w:rsidRDefault="00380B84">
      <w:pPr>
        <w:pStyle w:val="aNorm"/>
      </w:pPr>
      <w:r>
        <w:t xml:space="preserve">To create this hanging protocol, you will need five exams for the same patient, where one exam must be a </w:t>
      </w:r>
      <w:r w:rsidR="00080DE5">
        <w:t xml:space="preserve">chest </w:t>
      </w:r>
      <w:r>
        <w:t xml:space="preserve">x-ray (CR or DX), and the other four can be of any procedure as long as </w:t>
      </w:r>
      <w:r w:rsidR="00080DE5">
        <w:t xml:space="preserve">they have </w:t>
      </w:r>
      <w:r>
        <w:t>a modality of CR or DX.</w:t>
      </w:r>
      <w:bookmarkStart w:id="3139" w:name="_WWID10005443"/>
    </w:p>
    <w:bookmarkEnd w:id="3139"/>
    <w:p w:rsidR="00380B84" w:rsidRDefault="00380B84">
      <w:pPr>
        <w:pStyle w:val="aProcHead"/>
      </w:pPr>
      <w:r>
        <w:t>Steps</w:t>
      </w:r>
      <w:bookmarkStart w:id="3140" w:name="_WWID10005444"/>
      <w:r w:rsidR="00347283">
        <w:t xml:space="preserve"> to model the hanging protocol</w:t>
      </w:r>
    </w:p>
    <w:bookmarkEnd w:id="3140"/>
    <w:p w:rsidR="00380B84" w:rsidRDefault="00380B84" w:rsidP="006F68A8">
      <w:pPr>
        <w:pStyle w:val="aNorm"/>
        <w:numPr>
          <w:ilvl w:val="0"/>
          <w:numId w:val="195"/>
        </w:numPr>
      </w:pPr>
      <w:r>
        <w:t xml:space="preserve">Create a new template where the left monitor contains a single viewport and the right monitor contains four </w:t>
      </w:r>
      <w:r w:rsidR="00347283">
        <w:t>equally sized</w:t>
      </w:r>
      <w:r>
        <w:t xml:space="preserve"> viewports.</w:t>
      </w:r>
      <w:r>
        <w:rPr>
          <w:rStyle w:val="FootnoteReference"/>
          <w:vertAlign w:val="baseline"/>
        </w:rPr>
        <w:t xml:space="preserve"> </w:t>
      </w:r>
      <w:bookmarkStart w:id="3141" w:name="_WWID10005445"/>
    </w:p>
    <w:bookmarkEnd w:id="3141"/>
    <w:p w:rsidR="00380B84" w:rsidRDefault="00380B84" w:rsidP="006F68A8">
      <w:pPr>
        <w:pStyle w:val="aNorm"/>
        <w:numPr>
          <w:ilvl w:val="0"/>
          <w:numId w:val="195"/>
        </w:numPr>
      </w:pPr>
      <w:r>
        <w:t xml:space="preserve">In the Manager, use the </w:t>
      </w:r>
      <w:r>
        <w:rPr>
          <w:rStyle w:val="Strong"/>
        </w:rPr>
        <w:t xml:space="preserve">Open With </w:t>
      </w:r>
      <w:r>
        <w:t>button to open the five exams using the template you created in Step 1.</w:t>
      </w:r>
      <w:bookmarkStart w:id="3142" w:name="_WWID10005447"/>
    </w:p>
    <w:bookmarkEnd w:id="3142"/>
    <w:p w:rsidR="00380B84" w:rsidRDefault="00380B84" w:rsidP="006F68A8">
      <w:pPr>
        <w:pStyle w:val="aNorm"/>
        <w:numPr>
          <w:ilvl w:val="0"/>
          <w:numId w:val="195"/>
        </w:numPr>
      </w:pPr>
      <w:r>
        <w:t>In the Preview window, locate the chest x-ray. The chest x-ray will represent the current exam.</w:t>
      </w:r>
      <w:bookmarkStart w:id="3143" w:name="_WWID10005448"/>
    </w:p>
    <w:bookmarkEnd w:id="3143"/>
    <w:p w:rsidR="00380B84" w:rsidRDefault="00380B84" w:rsidP="006F68A8">
      <w:pPr>
        <w:pStyle w:val="aNorm"/>
        <w:numPr>
          <w:ilvl w:val="0"/>
          <w:numId w:val="195"/>
        </w:numPr>
      </w:pPr>
      <w:r>
        <w:t>Load the current exam into the large viewport on the left monitor.</w:t>
      </w:r>
      <w:r w:rsidR="00347283">
        <w:t xml:space="preserve"> </w:t>
      </w:r>
      <w:r>
        <w:t>Adjust each viewport to the display settings</w:t>
      </w:r>
      <w:r w:rsidR="00EF38E4">
        <w:t xml:space="preserve"> </w:t>
      </w:r>
      <w:r>
        <w:t>that you want to include in the hanging protocol definition.</w:t>
      </w:r>
      <w:bookmarkStart w:id="3144" w:name="_WWID10004945"/>
      <w:r w:rsidR="00084AC6">
        <w:t xml:space="preserve"> </w:t>
      </w:r>
      <w:r w:rsidR="00EF38E4">
        <w:t>Note that:</w:t>
      </w:r>
    </w:p>
    <w:p w:rsidR="00EF38E4" w:rsidRDefault="00EF38E4" w:rsidP="006F68A8">
      <w:pPr>
        <w:pStyle w:val="aNorm"/>
        <w:numPr>
          <w:ilvl w:val="1"/>
          <w:numId w:val="196"/>
        </w:numPr>
      </w:pPr>
      <w:r>
        <w:t>You do not have to manually adjust window/level if window/level information is sent from the modality; instead, you can have the hanging protocol pick up that information when you define the hanging protocol itself.</w:t>
      </w:r>
      <w:bookmarkStart w:id="3145" w:name="_WWID10007355"/>
    </w:p>
    <w:bookmarkEnd w:id="3145"/>
    <w:p w:rsidR="00EF38E4" w:rsidRDefault="00EF38E4" w:rsidP="006F68A8">
      <w:pPr>
        <w:pStyle w:val="aNorm"/>
        <w:numPr>
          <w:ilvl w:val="1"/>
          <w:numId w:val="196"/>
        </w:numPr>
      </w:pPr>
      <w:r>
        <w:t>If you do not explicitly set a scale percentage, “Fit to Size” will be used for each occupied viewport.</w:t>
      </w:r>
      <w:bookmarkStart w:id="3146" w:name="_WWID10007356"/>
    </w:p>
    <w:bookmarkEnd w:id="3146"/>
    <w:p w:rsidR="00EF38E4" w:rsidRDefault="00EF38E4" w:rsidP="006F68A8">
      <w:pPr>
        <w:pStyle w:val="aNorm"/>
        <w:numPr>
          <w:ilvl w:val="1"/>
          <w:numId w:val="196"/>
        </w:numPr>
      </w:pPr>
      <w:r>
        <w:t>Be sure that the “Apply To” settings are set as desired for each viewport.</w:t>
      </w:r>
      <w:r w:rsidR="00084AC6">
        <w:t xml:space="preserve"> </w:t>
      </w:r>
      <w:r>
        <w:t xml:space="preserve">For CR images, it is recommended Apply To for window/level and orientation be turned off (details </w:t>
      </w:r>
      <w:bookmarkStart w:id="3147" w:name="_WWID10007357"/>
      <w:r w:rsidR="00DD3354">
        <w:t xml:space="preserve">on page </w:t>
      </w:r>
      <w:r w:rsidR="006C7C79">
        <w:fldChar w:fldCharType="begin"/>
      </w:r>
      <w:r w:rsidR="006C7C79">
        <w:instrText xml:space="preserve"> PAGEREF _Ref257122958 \h </w:instrText>
      </w:r>
      <w:r w:rsidR="006C7C79">
        <w:fldChar w:fldCharType="separate"/>
      </w:r>
      <w:ins w:id="3148" w:author="Andersen, Charles W.  (ManTech)" w:date="2019-12-10T15:26:00Z">
        <w:r w:rsidR="00380255">
          <w:rPr>
            <w:noProof/>
          </w:rPr>
          <w:t>81</w:t>
        </w:r>
      </w:ins>
      <w:del w:id="3149" w:author="Andersen, Charles W.  (ManTech)" w:date="2019-12-10T15:26:00Z">
        <w:r w:rsidR="00B77F99" w:rsidDel="00380255">
          <w:rPr>
            <w:noProof/>
          </w:rPr>
          <w:delText>4</w:delText>
        </w:r>
      </w:del>
      <w:r w:rsidR="006C7C79">
        <w:fldChar w:fldCharType="end"/>
      </w:r>
      <w:r w:rsidR="006C7C79">
        <w:t>).</w:t>
      </w:r>
    </w:p>
    <w:bookmarkEnd w:id="3144"/>
    <w:bookmarkEnd w:id="3147"/>
    <w:p w:rsidR="00347283" w:rsidRDefault="00347283">
      <w:pPr>
        <w:pStyle w:val="aProcHead"/>
      </w:pPr>
      <w:r>
        <w:t>Steps to define the hanging protocol</w:t>
      </w:r>
      <w:bookmarkStart w:id="3150" w:name="_WWID10006480"/>
    </w:p>
    <w:bookmarkEnd w:id="3150"/>
    <w:p w:rsidR="00380B84" w:rsidRDefault="00380B84" w:rsidP="006F68A8">
      <w:pPr>
        <w:pStyle w:val="aNorm"/>
        <w:keepNext/>
        <w:numPr>
          <w:ilvl w:val="0"/>
          <w:numId w:val="197"/>
        </w:numPr>
      </w:pPr>
      <w:r>
        <w:t xml:space="preserve">In the Viewer menu, click </w:t>
      </w:r>
      <w:r>
        <w:rPr>
          <w:rStyle w:val="Strong"/>
        </w:rPr>
        <w:t>Customize | Create Hanging Protocol</w:t>
      </w:r>
      <w:r>
        <w:t>. In the box that is displayed:</w:t>
      </w:r>
      <w:bookmarkStart w:id="3151" w:name="_WWID10005451"/>
    </w:p>
    <w:bookmarkEnd w:id="3151"/>
    <w:p w:rsidR="00380B84" w:rsidRDefault="00380B84" w:rsidP="006F68A8">
      <w:pPr>
        <w:pStyle w:val="aNorm"/>
        <w:numPr>
          <w:ilvl w:val="2"/>
          <w:numId w:val="198"/>
        </w:numPr>
      </w:pPr>
      <w:r>
        <w:t>Enter a name for the hanging protocol.</w:t>
      </w:r>
      <w:bookmarkStart w:id="3152" w:name="_WWID10005452"/>
    </w:p>
    <w:bookmarkEnd w:id="3152"/>
    <w:p w:rsidR="00380B84" w:rsidRDefault="00380B84" w:rsidP="006F68A8">
      <w:pPr>
        <w:pStyle w:val="aNorm"/>
        <w:numPr>
          <w:ilvl w:val="2"/>
          <w:numId w:val="198"/>
        </w:numPr>
      </w:pPr>
      <w:r>
        <w:t xml:space="preserve">If the </w:t>
      </w:r>
      <w:r>
        <w:rPr>
          <w:rStyle w:val="Strong"/>
        </w:rPr>
        <w:t xml:space="preserve">HP Level </w:t>
      </w:r>
      <w:r>
        <w:t>box is enabled, select User-level.</w:t>
      </w:r>
      <w:bookmarkStart w:id="3153" w:name="_WWID10005453"/>
    </w:p>
    <w:bookmarkEnd w:id="3153"/>
    <w:p w:rsidR="00380B84" w:rsidRDefault="00380B84" w:rsidP="006F68A8">
      <w:pPr>
        <w:pStyle w:val="aNorm"/>
        <w:numPr>
          <w:ilvl w:val="2"/>
          <w:numId w:val="198"/>
        </w:numPr>
      </w:pPr>
      <w:r>
        <w:t xml:space="preserve">Click </w:t>
      </w:r>
      <w:r>
        <w:rPr>
          <w:rStyle w:val="Strong"/>
        </w:rPr>
        <w:t>OK</w:t>
      </w:r>
      <w:r>
        <w:t>.</w:t>
      </w:r>
      <w:bookmarkStart w:id="3154" w:name="_WWID10005454"/>
    </w:p>
    <w:bookmarkEnd w:id="3154"/>
    <w:p w:rsidR="00380B84" w:rsidRDefault="00380B84" w:rsidP="006F68A8">
      <w:pPr>
        <w:pStyle w:val="aNorm"/>
        <w:numPr>
          <w:ilvl w:val="0"/>
          <w:numId w:val="198"/>
        </w:numPr>
      </w:pPr>
      <w:r>
        <w:t>The Define Hanging Protocol dialog will be displayed. Notice that:</w:t>
      </w:r>
      <w:bookmarkStart w:id="3155" w:name="_WWID10005455"/>
    </w:p>
    <w:bookmarkEnd w:id="3155"/>
    <w:p w:rsidR="00380B84" w:rsidRDefault="00380B84" w:rsidP="006F68A8">
      <w:pPr>
        <w:pStyle w:val="aNorm"/>
        <w:numPr>
          <w:ilvl w:val="1"/>
          <w:numId w:val="199"/>
        </w:numPr>
      </w:pPr>
      <w:r>
        <w:t>The viewport on the left monitor is highlighted automatically.</w:t>
      </w:r>
      <w:bookmarkStart w:id="3156" w:name="_WWID10005456"/>
    </w:p>
    <w:bookmarkEnd w:id="3156"/>
    <w:p w:rsidR="00380B84" w:rsidRDefault="00380B84" w:rsidP="006F68A8">
      <w:pPr>
        <w:pStyle w:val="aNorm"/>
        <w:numPr>
          <w:ilvl w:val="1"/>
          <w:numId w:val="199"/>
        </w:numPr>
      </w:pPr>
      <w:r>
        <w:t xml:space="preserve">In the Define Hanging Protocol dialog, the Case Info tab is selected, and Case Type is set to </w:t>
      </w:r>
      <w:r>
        <w:rPr>
          <w:rStyle w:val="Strong"/>
        </w:rPr>
        <w:t>Current</w:t>
      </w:r>
      <w:r>
        <w:t>.</w:t>
      </w:r>
      <w:bookmarkStart w:id="3157" w:name="_WWID10004831"/>
    </w:p>
    <w:bookmarkEnd w:id="3157"/>
    <w:p w:rsidR="00380B84" w:rsidRDefault="00380B84" w:rsidP="006F68A8">
      <w:pPr>
        <w:pStyle w:val="aNorm"/>
        <w:numPr>
          <w:ilvl w:val="0"/>
          <w:numId w:val="199"/>
        </w:numPr>
      </w:pPr>
      <w:r>
        <w:t>Use the Case Info tab to specify how the current exam is to be identified and handled:</w:t>
      </w:r>
      <w:bookmarkStart w:id="3158" w:name="_WWID10004944"/>
    </w:p>
    <w:bookmarkEnd w:id="3158"/>
    <w:p w:rsidR="00380B84" w:rsidRDefault="00380B84" w:rsidP="006F68A8">
      <w:pPr>
        <w:pStyle w:val="aNorm"/>
        <w:numPr>
          <w:ilvl w:val="2"/>
          <w:numId w:val="199"/>
        </w:numPr>
      </w:pPr>
      <w:r>
        <w:t xml:space="preserve">In the HP Lookup area, verify that </w:t>
      </w:r>
      <w:r>
        <w:rPr>
          <w:rStyle w:val="Strong"/>
        </w:rPr>
        <w:t xml:space="preserve">Use CPT code </w:t>
      </w:r>
      <w:r>
        <w:t>is selected.</w:t>
      </w:r>
      <w:r w:rsidR="00347283">
        <w:t xml:space="preserve"> </w:t>
      </w:r>
      <w:r>
        <w:t xml:space="preserve">The displayed CPT code is what </w:t>
      </w:r>
      <w:r w:rsidR="00080DE5">
        <w:t xml:space="preserve">will be </w:t>
      </w:r>
      <w:r>
        <w:t>used to match the hanging protocol being created with exams with a specific procedure.</w:t>
      </w:r>
      <w:bookmarkStart w:id="3159" w:name="_WWID10005457"/>
    </w:p>
    <w:bookmarkEnd w:id="3159"/>
    <w:p w:rsidR="00380B84" w:rsidRDefault="00380B84" w:rsidP="006F68A8">
      <w:pPr>
        <w:pStyle w:val="aNorm"/>
        <w:numPr>
          <w:ilvl w:val="2"/>
          <w:numId w:val="199"/>
        </w:numPr>
      </w:pPr>
      <w:r>
        <w:t xml:space="preserve">Verify that the </w:t>
      </w:r>
      <w:r>
        <w:rPr>
          <w:rStyle w:val="Strong"/>
        </w:rPr>
        <w:t xml:space="preserve">Disable series processing </w:t>
      </w:r>
      <w:r>
        <w:t>check</w:t>
      </w:r>
      <w:r w:rsidR="00347283">
        <w:t xml:space="preserve"> </w:t>
      </w:r>
      <w:r>
        <w:t>box is selected.</w:t>
      </w:r>
      <w:r w:rsidR="00347283">
        <w:t xml:space="preserve"> </w:t>
      </w:r>
      <w:r>
        <w:t>This ensure</w:t>
      </w:r>
      <w:r w:rsidR="00347283">
        <w:t>s</w:t>
      </w:r>
      <w:r>
        <w:t xml:space="preserve"> that all images in the current exam </w:t>
      </w:r>
      <w:r w:rsidR="00347283">
        <w:t>are loaded into a single viewport</w:t>
      </w:r>
      <w:r>
        <w:t>.</w:t>
      </w:r>
      <w:bookmarkStart w:id="3160" w:name="_WWID10005458"/>
    </w:p>
    <w:bookmarkEnd w:id="3160"/>
    <w:p w:rsidR="00380B84" w:rsidRDefault="00380B84" w:rsidP="006F68A8">
      <w:pPr>
        <w:pStyle w:val="aNorm"/>
        <w:numPr>
          <w:ilvl w:val="2"/>
          <w:numId w:val="199"/>
        </w:numPr>
      </w:pPr>
      <w:r>
        <w:t xml:space="preserve">Click </w:t>
      </w:r>
      <w:r>
        <w:rPr>
          <w:rStyle w:val="Strong"/>
        </w:rPr>
        <w:t>Save Case Info</w:t>
      </w:r>
      <w:r>
        <w:t>. This indicates that you</w:t>
      </w:r>
      <w:r w:rsidR="00080DE5">
        <w:t xml:space="preserve"> </w:t>
      </w:r>
      <w:r w:rsidR="00F42A1E">
        <w:t>have finished</w:t>
      </w:r>
      <w:r>
        <w:t xml:space="preserve"> setting parameters for the current exam.</w:t>
      </w:r>
      <w:bookmarkStart w:id="3161" w:name="_WWID10005459"/>
    </w:p>
    <w:bookmarkEnd w:id="3161"/>
    <w:p w:rsidR="00380B84" w:rsidRDefault="00380B84" w:rsidP="006F68A8">
      <w:pPr>
        <w:pStyle w:val="aNorm"/>
        <w:numPr>
          <w:ilvl w:val="0"/>
          <w:numId w:val="198"/>
        </w:numPr>
      </w:pPr>
      <w:r>
        <w:t>The Viewport Info tab will display automatically</w:t>
      </w:r>
      <w:bookmarkStart w:id="3162" w:name="_WWID10005460"/>
      <w:r w:rsidR="00D70BFE">
        <w:t>.</w:t>
      </w:r>
    </w:p>
    <w:bookmarkEnd w:id="3162"/>
    <w:p w:rsidR="00380B84" w:rsidRDefault="00380B84" w:rsidP="006F68A8">
      <w:pPr>
        <w:pStyle w:val="aNorm"/>
        <w:numPr>
          <w:ilvl w:val="2"/>
          <w:numId w:val="200"/>
        </w:numPr>
      </w:pPr>
      <w:r>
        <w:t>Verify that the settings in the in the Pixel Processing area are set as desired; change these settings as needed.</w:t>
      </w:r>
      <w:bookmarkStart w:id="3163" w:name="_WWID10005461"/>
    </w:p>
    <w:bookmarkEnd w:id="3163"/>
    <w:p w:rsidR="00380B84" w:rsidRDefault="00380B84" w:rsidP="006F68A8">
      <w:pPr>
        <w:pStyle w:val="aNorm"/>
        <w:numPr>
          <w:ilvl w:val="2"/>
          <w:numId w:val="200"/>
        </w:numPr>
      </w:pPr>
      <w:r>
        <w:t xml:space="preserve">Click </w:t>
      </w:r>
      <w:r>
        <w:rPr>
          <w:rStyle w:val="Strong"/>
        </w:rPr>
        <w:t>Save Viewport Info</w:t>
      </w:r>
      <w:r>
        <w:t xml:space="preserve">, then click </w:t>
      </w:r>
      <w:r>
        <w:rPr>
          <w:rStyle w:val="Strong"/>
        </w:rPr>
        <w:t>Next</w:t>
      </w:r>
      <w:r>
        <w:t>.</w:t>
      </w:r>
      <w:bookmarkStart w:id="3164" w:name="_WWID10005463"/>
    </w:p>
    <w:bookmarkEnd w:id="3164"/>
    <w:p w:rsidR="00380B84" w:rsidRDefault="00380B84" w:rsidP="006F68A8">
      <w:pPr>
        <w:pStyle w:val="aNorm"/>
        <w:numPr>
          <w:ilvl w:val="0"/>
          <w:numId w:val="198"/>
        </w:numPr>
      </w:pPr>
      <w:r>
        <w:t>Note that:</w:t>
      </w:r>
      <w:bookmarkStart w:id="3165" w:name="_WWID10005464"/>
    </w:p>
    <w:bookmarkEnd w:id="3165"/>
    <w:p w:rsidR="00380B84" w:rsidRDefault="00380B84" w:rsidP="006F68A8">
      <w:pPr>
        <w:pStyle w:val="aNorm"/>
        <w:numPr>
          <w:ilvl w:val="1"/>
          <w:numId w:val="201"/>
        </w:numPr>
      </w:pPr>
      <w:r>
        <w:t>The viewport in the upper left corner of the right monitor is selected automatically. Because this viewport contains a different exam than the previous viewport, the Case Info tab is displayed again.</w:t>
      </w:r>
      <w:bookmarkStart w:id="3166" w:name="_WWID10005465"/>
    </w:p>
    <w:bookmarkEnd w:id="3166"/>
    <w:p w:rsidR="00380B84" w:rsidRDefault="00380B84" w:rsidP="006F68A8">
      <w:pPr>
        <w:pStyle w:val="aNorm"/>
        <w:numPr>
          <w:ilvl w:val="1"/>
          <w:numId w:val="201"/>
        </w:numPr>
      </w:pPr>
      <w:r>
        <w:t xml:space="preserve">In the Case Info tab, Case Type is already set to </w:t>
      </w:r>
      <w:r>
        <w:rPr>
          <w:rStyle w:val="Strong"/>
        </w:rPr>
        <w:t>Matching Prior</w:t>
      </w:r>
      <w:r>
        <w:t>.</w:t>
      </w:r>
      <w:bookmarkStart w:id="3167" w:name="_WWID10004943"/>
    </w:p>
    <w:bookmarkEnd w:id="3167"/>
    <w:p w:rsidR="00380B84" w:rsidRDefault="00380B84" w:rsidP="006F68A8">
      <w:pPr>
        <w:pStyle w:val="aNorm"/>
        <w:numPr>
          <w:ilvl w:val="0"/>
          <w:numId w:val="198"/>
        </w:numPr>
      </w:pPr>
      <w:r>
        <w:t>Use the steps below to specify what types of exams qualify as matching prior exams.</w:t>
      </w:r>
      <w:bookmarkStart w:id="3168" w:name="_WWID10005466"/>
    </w:p>
    <w:bookmarkEnd w:id="3168"/>
    <w:p w:rsidR="00380B84" w:rsidRDefault="00380B84" w:rsidP="006F68A8">
      <w:pPr>
        <w:pStyle w:val="aNorm"/>
        <w:numPr>
          <w:ilvl w:val="2"/>
          <w:numId w:val="202"/>
        </w:numPr>
      </w:pPr>
      <w:r>
        <w:t xml:space="preserve">In the Prior Attribute area, set the </w:t>
      </w:r>
      <w:r>
        <w:rPr>
          <w:rStyle w:val="Strong"/>
        </w:rPr>
        <w:t>Up To</w:t>
      </w:r>
      <w:r>
        <w:t xml:space="preserve"> box to 5 years, and the </w:t>
      </w:r>
      <w:r>
        <w:rPr>
          <w:rStyle w:val="Strong"/>
        </w:rPr>
        <w:t>Max Priors</w:t>
      </w:r>
      <w:r>
        <w:t xml:space="preserve"> box to 4.</w:t>
      </w:r>
      <w:bookmarkStart w:id="3169" w:name="_WWID10005467"/>
    </w:p>
    <w:bookmarkEnd w:id="3169"/>
    <w:p w:rsidR="00380B84" w:rsidRDefault="00380B84" w:rsidP="006F68A8">
      <w:pPr>
        <w:pStyle w:val="aNorm"/>
        <w:numPr>
          <w:ilvl w:val="2"/>
          <w:numId w:val="202"/>
        </w:numPr>
      </w:pPr>
      <w:r>
        <w:t>Leave the</w:t>
      </w:r>
      <w:r>
        <w:rPr>
          <w:rStyle w:val="Strong"/>
        </w:rPr>
        <w:t xml:space="preserve"> Match Type </w:t>
      </w:r>
      <w:r>
        <w:t xml:space="preserve">value set to Exact CPT. This means that only exams with the same procedure as the current exam will be considered priors (optionally, you can set </w:t>
      </w:r>
      <w:r>
        <w:rPr>
          <w:rStyle w:val="Strong"/>
        </w:rPr>
        <w:t>Match Type</w:t>
      </w:r>
      <w:r>
        <w:t xml:space="preserve"> to Similar CPT to retrieve both the same and similar procedures).</w:t>
      </w:r>
      <w:bookmarkStart w:id="3170" w:name="_WWID10005468"/>
    </w:p>
    <w:bookmarkEnd w:id="3170"/>
    <w:p w:rsidR="00380B84" w:rsidRDefault="00EF38E4" w:rsidP="006F68A8">
      <w:pPr>
        <w:pStyle w:val="aNorm"/>
        <w:numPr>
          <w:ilvl w:val="2"/>
          <w:numId w:val="202"/>
        </w:numPr>
      </w:pPr>
      <w:r>
        <w:t xml:space="preserve">Note that the </w:t>
      </w:r>
      <w:r w:rsidR="00380B84">
        <w:rPr>
          <w:rStyle w:val="Strong"/>
        </w:rPr>
        <w:t>Prior Index</w:t>
      </w:r>
      <w:r w:rsidR="00380B84">
        <w:t xml:space="preserve"> box to </w:t>
      </w:r>
      <w:r>
        <w:t xml:space="preserve">is set to </w:t>
      </w:r>
      <w:r w:rsidR="00380B84">
        <w:t>1—this indicates that the most recent of any prior exams is to be displayed in the currently selected viewport.</w:t>
      </w:r>
      <w:bookmarkStart w:id="3171" w:name="_WWID10005469"/>
    </w:p>
    <w:bookmarkEnd w:id="3171"/>
    <w:p w:rsidR="00380B84" w:rsidRDefault="00380B84" w:rsidP="006F68A8">
      <w:pPr>
        <w:pStyle w:val="aNorm"/>
        <w:numPr>
          <w:ilvl w:val="2"/>
          <w:numId w:val="202"/>
        </w:numPr>
      </w:pPr>
      <w:r>
        <w:t xml:space="preserve">Click </w:t>
      </w:r>
      <w:r>
        <w:rPr>
          <w:rStyle w:val="Strong"/>
        </w:rPr>
        <w:t>Save Case Info</w:t>
      </w:r>
      <w:r>
        <w:t xml:space="preserve">. </w:t>
      </w:r>
      <w:bookmarkStart w:id="3172" w:name="_WWID10005470"/>
    </w:p>
    <w:bookmarkEnd w:id="3172"/>
    <w:p w:rsidR="00380B84" w:rsidRDefault="00380B84" w:rsidP="006F68A8">
      <w:pPr>
        <w:pStyle w:val="aNorm"/>
        <w:numPr>
          <w:ilvl w:val="0"/>
          <w:numId w:val="198"/>
        </w:numPr>
      </w:pPr>
      <w:r>
        <w:t>Note that the same viewport remains selected in the Viewer, and that the Vie</w:t>
      </w:r>
      <w:bookmarkStart w:id="3173" w:name="_WWID10005471"/>
      <w:r w:rsidR="00D70BFE">
        <w:t>wport Info tab is now displayed.</w:t>
      </w:r>
    </w:p>
    <w:bookmarkEnd w:id="3173"/>
    <w:p w:rsidR="00380B84" w:rsidRDefault="00080DE5" w:rsidP="006F68A8">
      <w:pPr>
        <w:pStyle w:val="aNorm"/>
        <w:numPr>
          <w:ilvl w:val="0"/>
          <w:numId w:val="198"/>
        </w:numPr>
      </w:pPr>
      <w:r>
        <w:t xml:space="preserve">In the </w:t>
      </w:r>
      <w:r w:rsidR="00333911">
        <w:t>selected viewport, v</w:t>
      </w:r>
      <w:r w:rsidR="00380B84">
        <w:t>erify that the settings in the Pixel Processing area are set as desired; change these settings as needed.</w:t>
      </w:r>
      <w:bookmarkStart w:id="3174" w:name="_WWID10005473"/>
      <w:r w:rsidR="00333911">
        <w:t xml:space="preserve"> </w:t>
      </w:r>
      <w:bookmarkEnd w:id="3174"/>
      <w:r w:rsidR="00333911">
        <w:t>C</w:t>
      </w:r>
      <w:r w:rsidR="00380B84">
        <w:t xml:space="preserve">lick </w:t>
      </w:r>
      <w:r w:rsidR="00380B84">
        <w:rPr>
          <w:b/>
          <w:bCs/>
        </w:rPr>
        <w:t>Save Viewport Info</w:t>
      </w:r>
      <w:r w:rsidR="00380B84">
        <w:t xml:space="preserve">, then click </w:t>
      </w:r>
      <w:r w:rsidR="00380B84">
        <w:rPr>
          <w:b/>
          <w:bCs/>
        </w:rPr>
        <w:t>Next</w:t>
      </w:r>
      <w:r w:rsidR="00380B84">
        <w:t>.</w:t>
      </w:r>
      <w:bookmarkStart w:id="3175" w:name="_WWID10005474"/>
    </w:p>
    <w:bookmarkEnd w:id="3175"/>
    <w:p w:rsidR="00380B84" w:rsidRDefault="00380B84" w:rsidP="006F68A8">
      <w:pPr>
        <w:pStyle w:val="aNorm"/>
        <w:numPr>
          <w:ilvl w:val="0"/>
          <w:numId w:val="198"/>
        </w:numPr>
      </w:pPr>
      <w:r>
        <w:t xml:space="preserve">Repeat steps </w:t>
      </w:r>
      <w:r w:rsidR="00333911">
        <w:t>6</w:t>
      </w:r>
      <w:r>
        <w:t xml:space="preserve"> </w:t>
      </w:r>
      <w:r w:rsidR="00333911">
        <w:t>through 8</w:t>
      </w:r>
      <w:r>
        <w:t xml:space="preserve"> for the three remaining viewports; for each viewport,</w:t>
      </w:r>
      <w:r w:rsidR="00EF38E4">
        <w:t xml:space="preserve"> note how the </w:t>
      </w:r>
      <w:r>
        <w:rPr>
          <w:b/>
          <w:bCs/>
        </w:rPr>
        <w:t>Prior Index box</w:t>
      </w:r>
      <w:r>
        <w:t xml:space="preserve"> </w:t>
      </w:r>
      <w:r w:rsidR="00EF38E4">
        <w:t xml:space="preserve">increments </w:t>
      </w:r>
      <w:r>
        <w:t>to 2, 3 and 4</w:t>
      </w:r>
      <w:r w:rsidR="00EF38E4">
        <w:t xml:space="preserve"> (oldest)</w:t>
      </w:r>
      <w:r>
        <w:t>.</w:t>
      </w:r>
      <w:bookmarkStart w:id="3176" w:name="_WWID10005475"/>
    </w:p>
    <w:bookmarkEnd w:id="3176"/>
    <w:p w:rsidR="00380B84" w:rsidRDefault="00380B84" w:rsidP="006F68A8">
      <w:pPr>
        <w:pStyle w:val="aNorm"/>
        <w:numPr>
          <w:ilvl w:val="0"/>
          <w:numId w:val="198"/>
        </w:numPr>
      </w:pPr>
      <w:r>
        <w:t xml:space="preserve">After saving settings for the last viewport, click </w:t>
      </w:r>
      <w:r>
        <w:rPr>
          <w:b/>
          <w:bCs/>
        </w:rPr>
        <w:t>Save HP</w:t>
      </w:r>
      <w:r>
        <w:t>.</w:t>
      </w:r>
      <w:bookmarkStart w:id="3177" w:name="_WWID10005476"/>
    </w:p>
    <w:bookmarkEnd w:id="3177"/>
    <w:p w:rsidR="00380B84" w:rsidRDefault="00380B84" w:rsidP="006F68A8">
      <w:pPr>
        <w:pStyle w:val="aNorm"/>
        <w:numPr>
          <w:ilvl w:val="0"/>
          <w:numId w:val="198"/>
        </w:numPr>
      </w:pPr>
      <w:r>
        <w:t>Close the model exams.</w:t>
      </w:r>
      <w:bookmarkStart w:id="3178" w:name="_WWID10005477"/>
    </w:p>
    <w:bookmarkEnd w:id="3178"/>
    <w:p w:rsidR="00380B84" w:rsidRDefault="00380B84" w:rsidP="006F68A8">
      <w:pPr>
        <w:pStyle w:val="aNorm"/>
        <w:numPr>
          <w:ilvl w:val="0"/>
          <w:numId w:val="198"/>
        </w:numPr>
      </w:pPr>
      <w:r>
        <w:t>Test the new hanging protocol:</w:t>
      </w:r>
      <w:bookmarkStart w:id="3179" w:name="_WWID10005478"/>
    </w:p>
    <w:bookmarkEnd w:id="3179"/>
    <w:p w:rsidR="00380B84" w:rsidRDefault="00380B84" w:rsidP="006F68A8">
      <w:pPr>
        <w:pStyle w:val="aNorm"/>
        <w:numPr>
          <w:ilvl w:val="2"/>
          <w:numId w:val="203"/>
        </w:numPr>
      </w:pPr>
      <w:r>
        <w:t>Open a CR exam that has</w:t>
      </w:r>
      <w:r w:rsidR="00035FF7">
        <w:t xml:space="preserve"> the same procedure as the current exam</w:t>
      </w:r>
      <w:r>
        <w:t xml:space="preserve"> you used to model the hanging protocol.</w:t>
      </w:r>
      <w:bookmarkStart w:id="3180" w:name="_WWID10005479"/>
    </w:p>
    <w:bookmarkEnd w:id="3180"/>
    <w:p w:rsidR="00380B84" w:rsidRDefault="00380B84" w:rsidP="006F68A8">
      <w:pPr>
        <w:pStyle w:val="aNorm"/>
        <w:numPr>
          <w:ilvl w:val="2"/>
          <w:numId w:val="203"/>
        </w:numPr>
      </w:pPr>
      <w:r>
        <w:t>Verify that the current exam is displayed on the left monitor, and that up to four prior exams are displayed on the right monitor.</w:t>
      </w:r>
      <w:bookmarkStart w:id="3181" w:name="_WWID10005480"/>
    </w:p>
    <w:bookmarkEnd w:id="3181"/>
    <w:p w:rsidR="00380B84" w:rsidRDefault="00380B84" w:rsidP="006F68A8">
      <w:pPr>
        <w:pStyle w:val="aNorm"/>
        <w:numPr>
          <w:ilvl w:val="2"/>
          <w:numId w:val="203"/>
        </w:numPr>
      </w:pPr>
      <w:r>
        <w:t>In any viewport that contains a prior, double-click to toggle back and forth between full screen and standard view.</w:t>
      </w:r>
      <w:bookmarkStart w:id="3182" w:name="_WWID10005481"/>
    </w:p>
    <w:p w:rsidR="00380B84" w:rsidRDefault="00380B84">
      <w:pPr>
        <w:pStyle w:val="Heading3"/>
      </w:pPr>
      <w:bookmarkStart w:id="3183" w:name="_Ref153180798"/>
      <w:bookmarkStart w:id="3184" w:name="_Toc508192106"/>
      <w:r>
        <w:t>A Staged Hanging Protocol for “With Prior” and “Without Prior” Views</w:t>
      </w:r>
      <w:bookmarkStart w:id="3185" w:name="_WWID10006446"/>
      <w:bookmarkEnd w:id="3183"/>
      <w:bookmarkEnd w:id="3184"/>
    </w:p>
    <w:bookmarkEnd w:id="3185"/>
    <w:p w:rsidR="00380B84" w:rsidRDefault="00380B84">
      <w:pPr>
        <w:pStyle w:val="aProcHead"/>
      </w:pPr>
      <w:r>
        <w:t>Purpose</w:t>
      </w:r>
      <w:bookmarkStart w:id="3186" w:name="_WWID10007358"/>
    </w:p>
    <w:bookmarkEnd w:id="3186"/>
    <w:p w:rsidR="00380B84" w:rsidRDefault="00380B84">
      <w:pPr>
        <w:pStyle w:val="aNorm"/>
        <w:keepNext/>
      </w:pPr>
      <w:r>
        <w:t xml:space="preserve">These steps demonstrate how to create a </w:t>
      </w:r>
      <w:r w:rsidR="00D70BFE">
        <w:t>two-stage</w:t>
      </w:r>
      <w:r>
        <w:t xml:space="preserve"> hanging protocol, and how to automatically select a stage based on the presence or absence of priors.</w:t>
      </w:r>
      <w:bookmarkStart w:id="3187" w:name="_WWID10006512"/>
    </w:p>
    <w:bookmarkEnd w:id="3187"/>
    <w:p w:rsidR="00380B84" w:rsidRDefault="00380B84">
      <w:pPr>
        <w:pStyle w:val="aNorm"/>
        <w:keepNext/>
      </w:pPr>
      <w:r>
        <w:t>These steps assume that you are familiar with the basics of creating a hanging protocol that includes priors (see the previous section).</w:t>
      </w:r>
      <w:r w:rsidR="00347283">
        <w:t xml:space="preserve"> </w:t>
      </w:r>
      <w:r>
        <w:t>These steps also assume that you are familiar with the concept of stages (details</w:t>
      </w:r>
      <w:r w:rsidR="00452D25">
        <w:t xml:space="preserve"> on page </w:t>
      </w:r>
      <w:r w:rsidR="00452D25">
        <w:fldChar w:fldCharType="begin"/>
      </w:r>
      <w:r w:rsidR="00452D25">
        <w:instrText xml:space="preserve"> PAGEREF _Ref137003237 \h </w:instrText>
      </w:r>
      <w:r w:rsidR="00452D25">
        <w:fldChar w:fldCharType="separate"/>
      </w:r>
      <w:ins w:id="3188" w:author="Andersen, Charles W.  (ManTech)" w:date="2019-12-10T15:26:00Z">
        <w:r w:rsidR="00380255">
          <w:rPr>
            <w:noProof/>
          </w:rPr>
          <w:t>63</w:t>
        </w:r>
      </w:ins>
      <w:del w:id="3189" w:author="Andersen, Charles W.  (ManTech)" w:date="2019-12-10T15:26:00Z">
        <w:r w:rsidR="00B77F99" w:rsidDel="00380255">
          <w:rPr>
            <w:noProof/>
          </w:rPr>
          <w:delText>4</w:delText>
        </w:r>
      </w:del>
      <w:r w:rsidR="00452D25">
        <w:fldChar w:fldCharType="end"/>
      </w:r>
      <w:r>
        <w:t>).</w:t>
      </w:r>
      <w:bookmarkStart w:id="3190" w:name="_WWID10006415"/>
    </w:p>
    <w:bookmarkEnd w:id="3190"/>
    <w:p w:rsidR="00347283" w:rsidRDefault="00347283">
      <w:pPr>
        <w:pStyle w:val="aProcHead"/>
      </w:pPr>
      <w:r>
        <w:t>Steps to model the hanging protocol</w:t>
      </w:r>
      <w:bookmarkStart w:id="3191" w:name="_WWID10006482"/>
    </w:p>
    <w:bookmarkEnd w:id="3191"/>
    <w:p w:rsidR="00380B84" w:rsidRDefault="00380B84" w:rsidP="006F68A8">
      <w:pPr>
        <w:pStyle w:val="aNorm"/>
        <w:numPr>
          <w:ilvl w:val="0"/>
          <w:numId w:val="204"/>
        </w:numPr>
      </w:pPr>
      <w:r>
        <w:t>Identify the template(s) you want to use for each stage</w:t>
      </w:r>
      <w:bookmarkStart w:id="3192" w:name="_WWID10006478"/>
      <w:r w:rsidR="00347283">
        <w:t>:</w:t>
      </w:r>
    </w:p>
    <w:bookmarkEnd w:id="3192"/>
    <w:p w:rsidR="00380B84" w:rsidRDefault="00380B84" w:rsidP="006F68A8">
      <w:pPr>
        <w:pStyle w:val="aNorm"/>
        <w:numPr>
          <w:ilvl w:val="1"/>
          <w:numId w:val="204"/>
        </w:numPr>
      </w:pPr>
      <w:r>
        <w:t>One stage will include priors, one stage will show the current exam only.</w:t>
      </w:r>
      <w:bookmarkStart w:id="3193" w:name="_WWID10007359"/>
    </w:p>
    <w:bookmarkEnd w:id="3193"/>
    <w:p w:rsidR="00380B84" w:rsidRDefault="00380B84" w:rsidP="006F68A8">
      <w:pPr>
        <w:pStyle w:val="aNorm"/>
        <w:numPr>
          <w:ilvl w:val="1"/>
          <w:numId w:val="204"/>
        </w:numPr>
      </w:pPr>
      <w:r>
        <w:t>You can use the same template for each stage, or you can use a different template for each stage.</w:t>
      </w:r>
      <w:r>
        <w:rPr>
          <w:rStyle w:val="FootnoteReference"/>
          <w:vertAlign w:val="baseline"/>
        </w:rPr>
        <w:t xml:space="preserve"> </w:t>
      </w:r>
      <w:bookmarkStart w:id="3194" w:name="_WWID10006445"/>
    </w:p>
    <w:bookmarkEnd w:id="3194"/>
    <w:p w:rsidR="00380B84" w:rsidRDefault="00380B84" w:rsidP="006F68A8">
      <w:pPr>
        <w:pStyle w:val="aNorm"/>
        <w:numPr>
          <w:ilvl w:val="0"/>
          <w:numId w:val="204"/>
        </w:numPr>
      </w:pPr>
      <w:r>
        <w:t>Locate the exams you will use to model the current exam and one or more priors.</w:t>
      </w:r>
      <w:bookmarkStart w:id="3195" w:name="_WWID10006517"/>
    </w:p>
    <w:bookmarkEnd w:id="3195"/>
    <w:p w:rsidR="00380B84" w:rsidRDefault="00380B84" w:rsidP="006F68A8">
      <w:pPr>
        <w:pStyle w:val="aNorm"/>
        <w:numPr>
          <w:ilvl w:val="0"/>
          <w:numId w:val="204"/>
        </w:numPr>
      </w:pPr>
      <w:r>
        <w:t xml:space="preserve">In the Manager, use the </w:t>
      </w:r>
      <w:r>
        <w:rPr>
          <w:rStyle w:val="Strong"/>
        </w:rPr>
        <w:t xml:space="preserve">Open With </w:t>
      </w:r>
      <w:r>
        <w:t>button to open all of the exams using the template you want to use in the “with priors” stage.</w:t>
      </w:r>
      <w:bookmarkStart w:id="3196" w:name="_WWID10006444"/>
    </w:p>
    <w:bookmarkEnd w:id="3196"/>
    <w:p w:rsidR="00380B84" w:rsidRDefault="00380B84" w:rsidP="006F68A8">
      <w:pPr>
        <w:pStyle w:val="aNorm"/>
        <w:numPr>
          <w:ilvl w:val="0"/>
          <w:numId w:val="204"/>
        </w:numPr>
      </w:pPr>
      <w:r>
        <w:t>Using the Preview window, load viewports in the Viewer window as desired.</w:t>
      </w:r>
      <w:bookmarkStart w:id="3197" w:name="_WWID10007360"/>
    </w:p>
    <w:bookmarkEnd w:id="3197"/>
    <w:p w:rsidR="00347283" w:rsidRDefault="00347283">
      <w:pPr>
        <w:pStyle w:val="aProcHead"/>
      </w:pPr>
      <w:r>
        <w:t>Steps to define the hanging protocol</w:t>
      </w:r>
      <w:bookmarkStart w:id="3198" w:name="_WWID10006484"/>
    </w:p>
    <w:bookmarkEnd w:id="3198"/>
    <w:p w:rsidR="00380B84" w:rsidRDefault="00380B84" w:rsidP="006F68A8">
      <w:pPr>
        <w:pStyle w:val="aNorm"/>
        <w:numPr>
          <w:ilvl w:val="0"/>
          <w:numId w:val="205"/>
        </w:numPr>
      </w:pPr>
      <w:r>
        <w:t xml:space="preserve">In the Viewer menu, click </w:t>
      </w:r>
      <w:r>
        <w:rPr>
          <w:rStyle w:val="Strong"/>
        </w:rPr>
        <w:t>Customize | Create Hanging Protocol</w:t>
      </w:r>
      <w:r>
        <w:t>. In the box that is displayed:</w:t>
      </w:r>
      <w:bookmarkStart w:id="3199" w:name="_WWID10006483"/>
    </w:p>
    <w:bookmarkEnd w:id="3199"/>
    <w:p w:rsidR="00380B84" w:rsidRDefault="00380B84" w:rsidP="006F68A8">
      <w:pPr>
        <w:pStyle w:val="aNorm"/>
        <w:numPr>
          <w:ilvl w:val="2"/>
          <w:numId w:val="205"/>
        </w:numPr>
      </w:pPr>
      <w:r>
        <w:t>Enter a name for the hanging protocol.</w:t>
      </w:r>
      <w:r w:rsidR="00001901">
        <w:t xml:space="preserve"> </w:t>
      </w:r>
      <w:r>
        <w:t xml:space="preserve">If the </w:t>
      </w:r>
      <w:r>
        <w:rPr>
          <w:rStyle w:val="Strong"/>
        </w:rPr>
        <w:t xml:space="preserve">HP Level </w:t>
      </w:r>
      <w:r>
        <w:t>box is enabled, select User-level.</w:t>
      </w:r>
      <w:bookmarkStart w:id="3200" w:name="_WWID10006443"/>
    </w:p>
    <w:bookmarkEnd w:id="3200"/>
    <w:p w:rsidR="00380B84" w:rsidRDefault="00380B84" w:rsidP="006F68A8">
      <w:pPr>
        <w:pStyle w:val="aNorm"/>
        <w:numPr>
          <w:ilvl w:val="2"/>
          <w:numId w:val="205"/>
        </w:numPr>
      </w:pPr>
      <w:r>
        <w:t xml:space="preserve">Click </w:t>
      </w:r>
      <w:r>
        <w:rPr>
          <w:rStyle w:val="Strong"/>
        </w:rPr>
        <w:t>OK</w:t>
      </w:r>
      <w:r>
        <w:t>.</w:t>
      </w:r>
      <w:bookmarkStart w:id="3201" w:name="_WWID10006479"/>
    </w:p>
    <w:bookmarkEnd w:id="3201"/>
    <w:p w:rsidR="00380B84" w:rsidRDefault="00380B84" w:rsidP="006F68A8">
      <w:pPr>
        <w:pStyle w:val="aNorm"/>
        <w:numPr>
          <w:ilvl w:val="0"/>
          <w:numId w:val="205"/>
        </w:numPr>
      </w:pPr>
      <w:r>
        <w:t>In the Define Hanging Protocol dialog</w:t>
      </w:r>
      <w:r w:rsidR="00964BBC">
        <w:t>,</w:t>
      </w:r>
      <w:r>
        <w:t xml:space="preserve"> define your “with priors” stage:</w:t>
      </w:r>
      <w:bookmarkStart w:id="3202" w:name="_WWID10006513"/>
    </w:p>
    <w:bookmarkEnd w:id="3202"/>
    <w:p w:rsidR="00380B84" w:rsidRDefault="00380B84" w:rsidP="006F68A8">
      <w:pPr>
        <w:pStyle w:val="aNorm"/>
        <w:numPr>
          <w:ilvl w:val="2"/>
          <w:numId w:val="205"/>
        </w:numPr>
      </w:pPr>
      <w:r>
        <w:t xml:space="preserve">Use the HP Lookup area to set selection attributes for the current exam. Click </w:t>
      </w:r>
      <w:r>
        <w:rPr>
          <w:b/>
          <w:bCs/>
        </w:rPr>
        <w:t>Save Case Info</w:t>
      </w:r>
      <w:r>
        <w:t xml:space="preserve"> to proceed.</w:t>
      </w:r>
      <w:bookmarkStart w:id="3203" w:name="_WWID10006442"/>
    </w:p>
    <w:bookmarkEnd w:id="3203"/>
    <w:p w:rsidR="00380B84" w:rsidRDefault="00380B84" w:rsidP="006F68A8">
      <w:pPr>
        <w:pStyle w:val="aNorm"/>
        <w:numPr>
          <w:ilvl w:val="2"/>
          <w:numId w:val="205"/>
        </w:numPr>
      </w:pPr>
      <w:r>
        <w:t>Optionally, use the Viewport Info and More Viewport info tabs to set attributes for each viewport with current images.</w:t>
      </w:r>
      <w:r w:rsidR="00347283">
        <w:t xml:space="preserve"> </w:t>
      </w:r>
      <w:r>
        <w:t xml:space="preserve">Click </w:t>
      </w:r>
      <w:r>
        <w:rPr>
          <w:b/>
          <w:bCs/>
        </w:rPr>
        <w:t>Save Viewport Info</w:t>
      </w:r>
      <w:r>
        <w:t xml:space="preserve">, then click </w:t>
      </w:r>
      <w:r>
        <w:rPr>
          <w:b/>
          <w:bCs/>
        </w:rPr>
        <w:t>Next</w:t>
      </w:r>
      <w:r>
        <w:t xml:space="preserve"> to proceed.</w:t>
      </w:r>
      <w:bookmarkStart w:id="3204" w:name="_WWID10006416"/>
    </w:p>
    <w:bookmarkEnd w:id="3204"/>
    <w:p w:rsidR="00380B84" w:rsidRDefault="00380B84" w:rsidP="006F68A8">
      <w:pPr>
        <w:pStyle w:val="aNorm"/>
        <w:numPr>
          <w:ilvl w:val="2"/>
          <w:numId w:val="205"/>
        </w:numPr>
      </w:pPr>
      <w:r>
        <w:t xml:space="preserve">Use the Prior Attributes area to set selection attributes for the prior exam(s). Click </w:t>
      </w:r>
      <w:r>
        <w:rPr>
          <w:b/>
          <w:bCs/>
        </w:rPr>
        <w:t>Save Case Info</w:t>
      </w:r>
      <w:r>
        <w:t xml:space="preserve"> to proceed.</w:t>
      </w:r>
      <w:bookmarkStart w:id="3205" w:name="_WWID10007361"/>
    </w:p>
    <w:bookmarkEnd w:id="3205"/>
    <w:p w:rsidR="00380B84" w:rsidRDefault="00380B84" w:rsidP="006F68A8">
      <w:pPr>
        <w:pStyle w:val="aNorm"/>
        <w:numPr>
          <w:ilvl w:val="2"/>
          <w:numId w:val="205"/>
        </w:numPr>
      </w:pPr>
      <w:r>
        <w:t>Optionally, use the Viewport Info and More Viewport info tabs to set attributes for each viewport with prior images.</w:t>
      </w:r>
      <w:r w:rsidR="00347283">
        <w:t xml:space="preserve"> </w:t>
      </w:r>
      <w:r>
        <w:t xml:space="preserve">Click </w:t>
      </w:r>
      <w:r>
        <w:rPr>
          <w:b/>
          <w:bCs/>
        </w:rPr>
        <w:t>Save Viewport Info</w:t>
      </w:r>
      <w:r>
        <w:t xml:space="preserve">, then click </w:t>
      </w:r>
      <w:r>
        <w:rPr>
          <w:b/>
          <w:bCs/>
        </w:rPr>
        <w:t>Next</w:t>
      </w:r>
      <w:r>
        <w:t xml:space="preserve"> to proceed.</w:t>
      </w:r>
      <w:bookmarkStart w:id="3206" w:name="_WWID10006441"/>
    </w:p>
    <w:bookmarkEnd w:id="3206"/>
    <w:p w:rsidR="00380B84" w:rsidRDefault="00380B84" w:rsidP="006F68A8">
      <w:pPr>
        <w:pStyle w:val="aNorm"/>
        <w:numPr>
          <w:ilvl w:val="0"/>
          <w:numId w:val="205"/>
        </w:numPr>
      </w:pPr>
      <w:r>
        <w:t>After saving settings for the last viewport, click Next Stage.</w:t>
      </w:r>
      <w:bookmarkStart w:id="3207" w:name="_WWID10006514"/>
    </w:p>
    <w:bookmarkEnd w:id="3207"/>
    <w:p w:rsidR="00380B84" w:rsidRDefault="00380B84" w:rsidP="006F68A8">
      <w:pPr>
        <w:pStyle w:val="aNorm"/>
        <w:numPr>
          <w:ilvl w:val="1"/>
          <w:numId w:val="206"/>
        </w:numPr>
      </w:pPr>
      <w:r>
        <w:t xml:space="preserve">The Define Hanging Protocol </w:t>
      </w:r>
      <w:r w:rsidR="00964BBC">
        <w:t>dialog will close</w:t>
      </w:r>
      <w:r>
        <w:t xml:space="preserve"> and the “Multi-stage HP Creation In Process” box </w:t>
      </w:r>
      <w:r w:rsidR="00964BBC">
        <w:t>will display</w:t>
      </w:r>
      <w:r>
        <w:t>.</w:t>
      </w:r>
      <w:bookmarkStart w:id="3208" w:name="_WWID10006440"/>
    </w:p>
    <w:bookmarkEnd w:id="3208"/>
    <w:p w:rsidR="00380B84" w:rsidRDefault="00380B84" w:rsidP="006F68A8">
      <w:pPr>
        <w:pStyle w:val="aNorm"/>
        <w:numPr>
          <w:ilvl w:val="1"/>
          <w:numId w:val="206"/>
        </w:numPr>
      </w:pPr>
      <w:r>
        <w:rPr>
          <w:rStyle w:val="Strong"/>
        </w:rPr>
        <w:t>IMPORTANT</w:t>
      </w:r>
      <w:r w:rsidR="00347283">
        <w:t xml:space="preserve"> </w:t>
      </w:r>
      <w:r w:rsidR="00964BBC">
        <w:t xml:space="preserve"> </w:t>
      </w:r>
      <w:r>
        <w:t>Do not click any buttons in the Multi-stage... box.</w:t>
      </w:r>
      <w:r w:rsidR="00347283">
        <w:t xml:space="preserve"> </w:t>
      </w:r>
      <w:r>
        <w:t>This box will be used later.</w:t>
      </w:r>
      <w:bookmarkStart w:id="3209" w:name="_WWID10006518"/>
    </w:p>
    <w:bookmarkEnd w:id="3209"/>
    <w:p w:rsidR="00380B84" w:rsidRDefault="00380B84" w:rsidP="006F68A8">
      <w:pPr>
        <w:pStyle w:val="aNorm"/>
        <w:numPr>
          <w:ilvl w:val="0"/>
          <w:numId w:val="205"/>
        </w:numPr>
      </w:pPr>
      <w:r>
        <w:t xml:space="preserve">In the upper-right corner of the Viewer window, click the </w:t>
      </w:r>
      <w:r w:rsidR="00080DE5">
        <w:t xml:space="preserve">TP: </w:t>
      </w:r>
      <w:r w:rsidR="00C06D4C">
        <w:t>&lt;name&gt;</w:t>
      </w:r>
      <w:r w:rsidR="00080DE5">
        <w:t xml:space="preserve"> button</w:t>
      </w:r>
      <w:r>
        <w:t>, then click OK when you are warned that viewports will be cleared.</w:t>
      </w:r>
      <w:bookmarkStart w:id="3210" w:name="_WWID10006391"/>
    </w:p>
    <w:bookmarkEnd w:id="3210"/>
    <w:p w:rsidR="00380B84" w:rsidRDefault="00380B84">
      <w:pPr>
        <w:pStyle w:val="aNorm2"/>
      </w:pPr>
      <w:r>
        <w:rPr>
          <w:rStyle w:val="bLeadin"/>
        </w:rPr>
        <w:t>Note</w:t>
      </w:r>
      <w:r w:rsidR="00347283">
        <w:t xml:space="preserve"> </w:t>
      </w:r>
      <w:r>
        <w:t xml:space="preserve">If you are using the same template for both stages, skip the above step, and clear viewports manually by clicking </w:t>
      </w:r>
      <w:r w:rsidR="00084380" w:rsidRPr="002726D9">
        <w:rPr>
          <w:rStyle w:val="bDrop15"/>
          <w:noProof/>
        </w:rPr>
        <w:drawing>
          <wp:inline distT="0" distB="0" distL="0" distR="0">
            <wp:extent cx="161925" cy="152400"/>
            <wp:effectExtent l="0" t="0" r="0" b="0"/>
            <wp:docPr id="217" name="Picture 217" descr="Close View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lose Viewport butt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w:t>
      </w:r>
      <w:bookmarkStart w:id="3211" w:name="_WWID10006439"/>
    </w:p>
    <w:bookmarkEnd w:id="3211"/>
    <w:p w:rsidR="00380B84" w:rsidRDefault="00380B84" w:rsidP="006F68A8">
      <w:pPr>
        <w:pStyle w:val="aNorm"/>
        <w:numPr>
          <w:ilvl w:val="0"/>
          <w:numId w:val="205"/>
        </w:numPr>
      </w:pPr>
      <w:r>
        <w:t>Load viewports with the current exam to define your “without priors” view.</w:t>
      </w:r>
      <w:bookmarkStart w:id="3212" w:name="_WWID10006515"/>
    </w:p>
    <w:bookmarkEnd w:id="3212"/>
    <w:p w:rsidR="00380B84" w:rsidRDefault="00380B84" w:rsidP="006F68A8">
      <w:pPr>
        <w:pStyle w:val="aNorm"/>
        <w:numPr>
          <w:ilvl w:val="0"/>
          <w:numId w:val="205"/>
        </w:numPr>
      </w:pPr>
      <w:r>
        <w:t xml:space="preserve">In the “Multi-stage HP Creation In Process” box, click </w:t>
      </w:r>
      <w:r>
        <w:rPr>
          <w:rStyle w:val="Strong"/>
        </w:rPr>
        <w:t>Next Stage</w:t>
      </w:r>
      <w:r>
        <w:t>.</w:t>
      </w:r>
      <w:bookmarkStart w:id="3213" w:name="_WWID10006516"/>
    </w:p>
    <w:bookmarkEnd w:id="3213"/>
    <w:p w:rsidR="00380B84" w:rsidRDefault="00380B84" w:rsidP="006F68A8">
      <w:pPr>
        <w:pStyle w:val="aNorm"/>
        <w:numPr>
          <w:ilvl w:val="0"/>
          <w:numId w:val="205"/>
        </w:numPr>
      </w:pPr>
      <w:r>
        <w:t>When the Define Hanging Protocol dialog displays, it will show the Viewport Info tab with settings for the second stage.</w:t>
      </w:r>
      <w:r w:rsidR="00347283">
        <w:t xml:space="preserve"> </w:t>
      </w:r>
      <w:r>
        <w:t xml:space="preserve">Use the </w:t>
      </w:r>
      <w:r>
        <w:rPr>
          <w:rStyle w:val="Strong"/>
        </w:rPr>
        <w:t xml:space="preserve">Save Viewport Info </w:t>
      </w:r>
      <w:r>
        <w:t xml:space="preserve">and the </w:t>
      </w:r>
      <w:r>
        <w:rPr>
          <w:rStyle w:val="Strong"/>
        </w:rPr>
        <w:t>Next</w:t>
      </w:r>
      <w:r>
        <w:t xml:space="preserve"> buttons to save setting</w:t>
      </w:r>
      <w:r w:rsidR="00347283">
        <w:t>s</w:t>
      </w:r>
      <w:r>
        <w:t xml:space="preserve"> for each viewport.</w:t>
      </w:r>
      <w:bookmarkStart w:id="3214" w:name="_WWID10006438"/>
    </w:p>
    <w:bookmarkEnd w:id="3214"/>
    <w:p w:rsidR="00380B84" w:rsidRDefault="00380B84" w:rsidP="006F68A8">
      <w:pPr>
        <w:pStyle w:val="aNorm"/>
        <w:numPr>
          <w:ilvl w:val="0"/>
          <w:numId w:val="205"/>
        </w:numPr>
      </w:pPr>
      <w:r>
        <w:t xml:space="preserve">Select the Case Info tab and </w:t>
      </w:r>
      <w:r w:rsidR="00347283">
        <w:t>select</w:t>
      </w:r>
      <w:r>
        <w:t xml:space="preserve"> the </w:t>
      </w:r>
      <w:r>
        <w:rPr>
          <w:rStyle w:val="Strong"/>
        </w:rPr>
        <w:t xml:space="preserve">Use this stage when priors are not available </w:t>
      </w:r>
      <w:r>
        <w:t>check</w:t>
      </w:r>
      <w:r w:rsidR="00347283">
        <w:t xml:space="preserve"> </w:t>
      </w:r>
      <w:r>
        <w:t xml:space="preserve">box. </w:t>
      </w:r>
      <w:bookmarkStart w:id="3215" w:name="_WWID10006509"/>
    </w:p>
    <w:bookmarkEnd w:id="3215"/>
    <w:p w:rsidR="00380B84" w:rsidRDefault="00380B84" w:rsidP="006F68A8">
      <w:pPr>
        <w:pStyle w:val="aNorm"/>
        <w:numPr>
          <w:ilvl w:val="0"/>
          <w:numId w:val="205"/>
        </w:numPr>
      </w:pPr>
      <w:r>
        <w:t xml:space="preserve">Click </w:t>
      </w:r>
      <w:r>
        <w:rPr>
          <w:rStyle w:val="Strong"/>
        </w:rPr>
        <w:t>Save Case Info</w:t>
      </w:r>
      <w:r>
        <w:t xml:space="preserve">, then click </w:t>
      </w:r>
      <w:r>
        <w:rPr>
          <w:rStyle w:val="Strong"/>
        </w:rPr>
        <w:t>Save HP</w:t>
      </w:r>
      <w:r>
        <w:t>.</w:t>
      </w:r>
      <w:bookmarkStart w:id="3216" w:name="_WWID10006437"/>
    </w:p>
    <w:bookmarkEnd w:id="3216"/>
    <w:p w:rsidR="00380B84" w:rsidRDefault="00380B84" w:rsidP="006F68A8">
      <w:pPr>
        <w:pStyle w:val="aNorm"/>
        <w:numPr>
          <w:ilvl w:val="0"/>
          <w:numId w:val="205"/>
        </w:numPr>
      </w:pPr>
      <w:r>
        <w:t>Test the new hanging protocol to verify that it works as designed.</w:t>
      </w:r>
      <w:bookmarkStart w:id="3217" w:name="_WWID10006413"/>
    </w:p>
    <w:p w:rsidR="00347283" w:rsidRDefault="00347283">
      <w:pPr>
        <w:pStyle w:val="Heading3"/>
      </w:pPr>
      <w:bookmarkStart w:id="3218" w:name="_Ref151264774"/>
      <w:bookmarkStart w:id="3219" w:name="_Internal_Hanging_Protocols"/>
      <w:bookmarkStart w:id="3220" w:name="_Ref153180800"/>
      <w:bookmarkStart w:id="3221" w:name="_Ref153180910"/>
      <w:bookmarkStart w:id="3222" w:name="_Ref153180914"/>
      <w:bookmarkStart w:id="3223" w:name="_Toc508192107"/>
      <w:bookmarkEnd w:id="3182"/>
      <w:bookmarkEnd w:id="3217"/>
      <w:bookmarkEnd w:id="3219"/>
      <w:r>
        <w:t xml:space="preserve">An MR Hanging Protocol that uses </w:t>
      </w:r>
      <w:bookmarkStart w:id="3224" w:name="_WWID10006431"/>
      <w:r>
        <w:t>Links and Explicit Mapping</w:t>
      </w:r>
      <w:bookmarkEnd w:id="3220"/>
      <w:bookmarkEnd w:id="3221"/>
      <w:bookmarkEnd w:id="3222"/>
      <w:bookmarkEnd w:id="3223"/>
      <w:r>
        <w:t xml:space="preserve"> </w:t>
      </w:r>
    </w:p>
    <w:p w:rsidR="00347283" w:rsidRDefault="00347283">
      <w:pPr>
        <w:pStyle w:val="aProcHead"/>
      </w:pPr>
      <w:r>
        <w:t>Purpose</w:t>
      </w:r>
      <w:bookmarkStart w:id="3225" w:name="_WWID10006434"/>
    </w:p>
    <w:bookmarkEnd w:id="3225"/>
    <w:p w:rsidR="00347283" w:rsidRDefault="00347283">
      <w:pPr>
        <w:pStyle w:val="aNorm"/>
        <w:keepNext/>
      </w:pPr>
      <w:r>
        <w:t xml:space="preserve">These steps demonstrate how to create a hanging protocol that </w:t>
      </w:r>
      <w:r w:rsidR="00001901">
        <w:t>used image attributes to</w:t>
      </w:r>
      <w:r>
        <w:t xml:space="preserve"> explicitly map</w:t>
      </w:r>
      <w:r w:rsidR="00001901">
        <w:t xml:space="preserve"> MR</w:t>
      </w:r>
      <w:r>
        <w:t xml:space="preserve"> images</w:t>
      </w:r>
      <w:r w:rsidR="00001901">
        <w:t xml:space="preserve"> </w:t>
      </w:r>
      <w:r>
        <w:t>into specific viewports. These steps also demonstrate how to link series automatically for navigation.</w:t>
      </w:r>
      <w:bookmarkStart w:id="3226" w:name="_WWID10006476"/>
    </w:p>
    <w:p w:rsidR="00347283" w:rsidRDefault="00347283">
      <w:pPr>
        <w:pStyle w:val="aNorm"/>
        <w:keepNext/>
      </w:pPr>
      <w:bookmarkStart w:id="3227" w:name="_WWID10006447"/>
      <w:bookmarkEnd w:id="3226"/>
      <w:r>
        <w:t xml:space="preserve">Because of the variability of MR exams, these steps focus only on the process of mapping viewports, rather </w:t>
      </w:r>
      <w:r w:rsidR="00EF38E4">
        <w:t xml:space="preserve">than </w:t>
      </w:r>
      <w:r>
        <w:t xml:space="preserve">trying to create a hanging protocol for an actual reading scenario. These steps are built around a model exam that is made up of sagittal and </w:t>
      </w:r>
      <w:r w:rsidR="00EF38E4">
        <w:t xml:space="preserve">axial </w:t>
      </w:r>
      <w:r>
        <w:t xml:space="preserve">series and that primarily uses two </w:t>
      </w:r>
      <w:r w:rsidR="00EF38E4">
        <w:t xml:space="preserve">different pulse sequences </w:t>
      </w:r>
      <w:r>
        <w:t>(though other forms may be present).</w:t>
      </w:r>
      <w:bookmarkStart w:id="3228" w:name="_WWID10006473"/>
    </w:p>
    <w:bookmarkEnd w:id="3227"/>
    <w:bookmarkEnd w:id="3228"/>
    <w:p w:rsidR="00347283" w:rsidRDefault="00347283">
      <w:pPr>
        <w:pStyle w:val="aNorm"/>
        <w:keepNext/>
      </w:pPr>
      <w:r>
        <w:t xml:space="preserve">These steps assume that you have created a hanging protocol before. If you have not, it is suggested you work through the </w:t>
      </w:r>
      <w:r w:rsidRPr="000226F3">
        <w:rPr>
          <w:rStyle w:val="bLinkRef"/>
        </w:rPr>
        <w:fldChar w:fldCharType="begin" w:fldLock="1"/>
      </w:r>
      <w:r w:rsidRPr="000226F3">
        <w:rPr>
          <w:rStyle w:val="bLinkRef"/>
        </w:rPr>
        <w:instrText xml:space="preserve"> REF _Ref148859968 \h </w:instrText>
      </w:r>
      <w:r w:rsidRPr="000226F3">
        <w:rPr>
          <w:rStyle w:val="bLinkRef"/>
        </w:rPr>
      </w:r>
      <w:r w:rsidRPr="000226F3">
        <w:rPr>
          <w:rStyle w:val="bLinkRef"/>
        </w:rPr>
        <w:instrText xml:space="preserve"> \* MERGEFORMAT </w:instrText>
      </w:r>
      <w:r w:rsidRPr="000226F3">
        <w:rPr>
          <w:rStyle w:val="bLinkRef"/>
        </w:rPr>
        <w:fldChar w:fldCharType="separate"/>
      </w:r>
      <w:r w:rsidR="0093607B" w:rsidRPr="000226F3">
        <w:rPr>
          <w:rStyle w:val="bLinkRef"/>
        </w:rPr>
        <w:t>A Basic Hanging Proto</w:t>
      </w:r>
      <w:r w:rsidR="0093607B" w:rsidRPr="000226F3">
        <w:rPr>
          <w:rStyle w:val="bLinkRef"/>
        </w:rPr>
        <w:t>c</w:t>
      </w:r>
      <w:r w:rsidR="0093607B" w:rsidRPr="000226F3">
        <w:rPr>
          <w:rStyle w:val="bLinkRef"/>
        </w:rPr>
        <w:t>ol for Chest X-Rays</w:t>
      </w:r>
      <w:r w:rsidRPr="000226F3">
        <w:rPr>
          <w:rStyle w:val="bLinkRef"/>
        </w:rPr>
        <w:fldChar w:fldCharType="end"/>
      </w:r>
      <w:r>
        <w:t xml:space="preserve"> section </w:t>
      </w:r>
      <w:r w:rsidR="00E9556A">
        <w:t xml:space="preserve">on page </w:t>
      </w:r>
      <w:r w:rsidR="00E9556A">
        <w:fldChar w:fldCharType="begin"/>
      </w:r>
      <w:r w:rsidR="00E9556A">
        <w:instrText xml:space="preserve"> PAGEREF _Ref148859968 \h </w:instrText>
      </w:r>
      <w:r w:rsidR="00E9556A">
        <w:fldChar w:fldCharType="separate"/>
      </w:r>
      <w:ins w:id="3229" w:author="Andersen, Charles W.  (ManTech)" w:date="2019-12-10T15:26:00Z">
        <w:r w:rsidR="00380255">
          <w:rPr>
            <w:noProof/>
          </w:rPr>
          <w:t>170</w:t>
        </w:r>
      </w:ins>
      <w:del w:id="3230" w:author="Andersen, Charles W.  (ManTech)" w:date="2019-12-10T15:26:00Z">
        <w:r w:rsidR="00B77F99" w:rsidDel="00380255">
          <w:rPr>
            <w:noProof/>
          </w:rPr>
          <w:delText>4</w:delText>
        </w:r>
      </w:del>
      <w:r w:rsidR="00E9556A">
        <w:fldChar w:fldCharType="end"/>
      </w:r>
      <w:r w:rsidR="00E9556A">
        <w:t xml:space="preserve"> </w:t>
      </w:r>
      <w:r>
        <w:t>before performing the steps below.</w:t>
      </w:r>
      <w:bookmarkStart w:id="3231" w:name="_WWID10006436"/>
    </w:p>
    <w:bookmarkEnd w:id="3231"/>
    <w:p w:rsidR="00347283" w:rsidRDefault="00347283">
      <w:pPr>
        <w:pStyle w:val="aProcHead"/>
      </w:pPr>
      <w:r>
        <w:t>Steps to model the hanging protocol</w:t>
      </w:r>
      <w:bookmarkStart w:id="3232" w:name="_WWID10006511"/>
    </w:p>
    <w:bookmarkEnd w:id="3232"/>
    <w:p w:rsidR="00347283" w:rsidRDefault="00347283" w:rsidP="006F68A8">
      <w:pPr>
        <w:pStyle w:val="aNorm"/>
        <w:numPr>
          <w:ilvl w:val="0"/>
          <w:numId w:val="207"/>
        </w:numPr>
      </w:pPr>
      <w:r>
        <w:t xml:space="preserve">Locate an MR exam </w:t>
      </w:r>
      <w:bookmarkStart w:id="3233" w:name="_WWID10006449"/>
      <w:r>
        <w:t xml:space="preserve">that contains two or more sagittal and </w:t>
      </w:r>
      <w:r w:rsidR="00EF38E4">
        <w:t>axial</w:t>
      </w:r>
      <w:r>
        <w:t xml:space="preserve"> series and that uses at least two </w:t>
      </w:r>
      <w:r w:rsidR="00EF38E4">
        <w:t>different pulse sequences</w:t>
      </w:r>
      <w:r>
        <w:t>.</w:t>
      </w:r>
    </w:p>
    <w:p w:rsidR="00347283" w:rsidRDefault="00347283" w:rsidP="006F68A8">
      <w:pPr>
        <w:pStyle w:val="aNorm"/>
        <w:numPr>
          <w:ilvl w:val="0"/>
          <w:numId w:val="207"/>
        </w:numPr>
      </w:pPr>
      <w:bookmarkStart w:id="3234" w:name="_WWID10006450"/>
      <w:r>
        <w:t>Locate or create a template that contains at least four viewports (two rows and two columns) per monitor, and open the exam using that template.</w:t>
      </w:r>
    </w:p>
    <w:bookmarkEnd w:id="3234"/>
    <w:p w:rsidR="00347283" w:rsidRDefault="00347283" w:rsidP="006F68A8">
      <w:pPr>
        <w:pStyle w:val="aNorm"/>
        <w:numPr>
          <w:ilvl w:val="0"/>
          <w:numId w:val="207"/>
        </w:numPr>
      </w:pPr>
      <w:r>
        <w:t>In the Preview window, double-click any series in the exam to load the exam into the Browser window.</w:t>
      </w:r>
      <w:bookmarkStart w:id="3235" w:name="_WWID10006464"/>
    </w:p>
    <w:bookmarkEnd w:id="3235"/>
    <w:p w:rsidR="00347283" w:rsidRDefault="00347283" w:rsidP="006F68A8">
      <w:pPr>
        <w:pStyle w:val="aNorm"/>
        <w:numPr>
          <w:ilvl w:val="0"/>
          <w:numId w:val="207"/>
        </w:numPr>
      </w:pPr>
      <w:r>
        <w:t xml:space="preserve">In the Browser window, use the title bar and the info area to identify two sagittal series and two </w:t>
      </w:r>
      <w:r w:rsidR="00EF38E4">
        <w:t>axial</w:t>
      </w:r>
      <w:r>
        <w:t xml:space="preserve"> series.</w:t>
      </w:r>
      <w:bookmarkStart w:id="3236" w:name="_WWID10006489"/>
    </w:p>
    <w:bookmarkEnd w:id="3236"/>
    <w:p w:rsidR="00347283" w:rsidRDefault="00347283" w:rsidP="006F68A8">
      <w:pPr>
        <w:pStyle w:val="aNorm"/>
        <w:numPr>
          <w:ilvl w:val="0"/>
          <w:numId w:val="207"/>
        </w:numPr>
      </w:pPr>
      <w:r>
        <w:t>For each plane, each series should reflect a specific</w:t>
      </w:r>
      <w:r w:rsidR="00EF38E4">
        <w:t xml:space="preserve"> pulse sequence</w:t>
      </w:r>
      <w:r>
        <w:t>.</w:t>
      </w:r>
      <w:bookmarkStart w:id="3237" w:name="_WWID10006453"/>
    </w:p>
    <w:p w:rsidR="00347283" w:rsidRDefault="00C06D4C">
      <w:pPr>
        <w:pStyle w:val="aNorm0"/>
      </w:pPr>
      <w:bookmarkStart w:id="3238" w:name="_WWID10006451"/>
      <w:bookmarkEnd w:id="3237"/>
      <w:r>
        <w:rPr>
          <w:rStyle w:val="bLeadin"/>
        </w:rPr>
        <w:t xml:space="preserve">Tip  </w:t>
      </w:r>
      <w:r w:rsidR="00347283">
        <w:t xml:space="preserve">If plane and </w:t>
      </w:r>
      <w:r w:rsidR="00EF38E4">
        <w:t xml:space="preserve">pulse sequence </w:t>
      </w:r>
      <w:r w:rsidR="00347283">
        <w:t>information is not visible in the title bar, click the info area at the bottom of the viewport to open the Image Info window, and use the Display Data tab t</w:t>
      </w:r>
      <w:bookmarkStart w:id="3239" w:name="_WWID10006452"/>
      <w:r w:rsidR="00347283">
        <w:t>o locate the information.</w:t>
      </w:r>
    </w:p>
    <w:p w:rsidR="00347283" w:rsidRDefault="00347283" w:rsidP="006F68A8">
      <w:pPr>
        <w:pStyle w:val="aNorm"/>
        <w:numPr>
          <w:ilvl w:val="0"/>
          <w:numId w:val="207"/>
        </w:numPr>
      </w:pPr>
      <w:bookmarkStart w:id="3240" w:name="_WWID10006460"/>
      <w:bookmarkEnd w:id="3239"/>
      <w:r>
        <w:t>Arrange the series in the Viewer window as shown below. (If you are using multiple monitors, arrange the images in any one monitor</w:t>
      </w:r>
      <w:r w:rsidR="00B26EEF">
        <w:t>.</w:t>
      </w:r>
      <w:r>
        <w:t>)</w:t>
      </w:r>
      <w:bookmarkStart w:id="3241" w:name="_WWID10006491"/>
    </w:p>
    <w:bookmarkStart w:id="3242" w:name="_WWImgID10007986"/>
    <w:bookmarkEnd w:id="3240"/>
    <w:bookmarkEnd w:id="3241"/>
    <w:p w:rsidR="00C06D4C" w:rsidRDefault="00C06D4C">
      <w:pPr>
        <w:pStyle w:val="aNorm2"/>
        <w:rPr>
          <w:rStyle w:val="aNormChar1"/>
        </w:rPr>
      </w:pPr>
      <w:r>
        <w:object w:dxaOrig="3372" w:dyaOrig="4771">
          <v:shape id="_x0000_i1242" type="#_x0000_t75" alt="Sample layout for an MR hanging protocol" style="width:151.5pt;height:213.75pt" o:ole="">
            <v:imagedata r:id="rId189" o:title=""/>
          </v:shape>
          <o:OLEObject Type="Embed" ProgID="Visio.Drawing.11" ShapeID="_x0000_i1242" DrawAspect="Content" ObjectID="_1638018758" r:id="rId190"/>
        </w:object>
      </w:r>
    </w:p>
    <w:bookmarkEnd w:id="3242"/>
    <w:p w:rsidR="00347283" w:rsidRDefault="00347283" w:rsidP="006F68A8">
      <w:pPr>
        <w:pStyle w:val="aNorm"/>
        <w:numPr>
          <w:ilvl w:val="0"/>
          <w:numId w:val="207"/>
        </w:numPr>
      </w:pPr>
      <w:r>
        <w:t>To link the series in each plane together, do the following:</w:t>
      </w:r>
      <w:bookmarkStart w:id="3243" w:name="_WWID10006469"/>
    </w:p>
    <w:bookmarkEnd w:id="3243"/>
    <w:p w:rsidR="00347283" w:rsidRDefault="00347283" w:rsidP="006F68A8">
      <w:pPr>
        <w:pStyle w:val="aNorm"/>
        <w:numPr>
          <w:ilvl w:val="2"/>
          <w:numId w:val="207"/>
        </w:numPr>
      </w:pPr>
      <w:r>
        <w:t xml:space="preserve">Click </w:t>
      </w:r>
      <w:r w:rsidR="00084380">
        <w:rPr>
          <w:noProof/>
        </w:rPr>
        <w:drawing>
          <wp:inline distT="0" distB="0" distL="0" distR="0">
            <wp:extent cx="266700" cy="152400"/>
            <wp:effectExtent l="0" t="0" r="0" b="0"/>
            <wp:docPr id="219" name="Picture 219" descr="Link icon (inactiv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Link icon (inactive lin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700" cy="152400"/>
                    </a:xfrm>
                    <a:prstGeom prst="rect">
                      <a:avLst/>
                    </a:prstGeom>
                    <a:noFill/>
                    <a:ln>
                      <a:noFill/>
                    </a:ln>
                  </pic:spPr>
                </pic:pic>
              </a:graphicData>
            </a:graphic>
          </wp:inline>
        </w:drawing>
      </w:r>
      <w:r>
        <w:t xml:space="preserve"> in an occupied viewport in the top row, and then click the other occupied viewport in the top row to link them together. </w:t>
      </w:r>
      <w:bookmarkStart w:id="3244" w:name="_WWID10006465"/>
    </w:p>
    <w:bookmarkEnd w:id="3244"/>
    <w:p w:rsidR="00347283" w:rsidRDefault="00347283" w:rsidP="006F68A8">
      <w:pPr>
        <w:pStyle w:val="aNorm"/>
        <w:numPr>
          <w:ilvl w:val="2"/>
          <w:numId w:val="207"/>
        </w:numPr>
      </w:pPr>
      <w:r>
        <w:t>Turn off the link tool by right-clicking once.</w:t>
      </w:r>
      <w:bookmarkStart w:id="3245" w:name="_WWID10006463"/>
    </w:p>
    <w:p w:rsidR="00347283" w:rsidRDefault="00347283" w:rsidP="006F68A8">
      <w:pPr>
        <w:pStyle w:val="aNorm"/>
        <w:numPr>
          <w:ilvl w:val="2"/>
          <w:numId w:val="207"/>
        </w:numPr>
      </w:pPr>
      <w:bookmarkStart w:id="3246" w:name="_WWID10006448"/>
      <w:bookmarkEnd w:id="3233"/>
      <w:bookmarkEnd w:id="3238"/>
      <w:bookmarkEnd w:id="3245"/>
      <w:r>
        <w:t xml:space="preserve">Link the bottom row of occupied viewports together. </w:t>
      </w:r>
    </w:p>
    <w:p w:rsidR="00347283" w:rsidRDefault="00347283" w:rsidP="006F68A8">
      <w:pPr>
        <w:pStyle w:val="aNorm"/>
        <w:numPr>
          <w:ilvl w:val="2"/>
          <w:numId w:val="207"/>
        </w:numPr>
      </w:pPr>
      <w:r>
        <w:t xml:space="preserve">In the top row of viewports, drag down on the </w:t>
      </w:r>
      <w:r w:rsidR="00084380">
        <w:rPr>
          <w:noProof/>
        </w:rPr>
        <w:drawing>
          <wp:inline distT="0" distB="0" distL="0" distR="0">
            <wp:extent cx="342900" cy="161925"/>
            <wp:effectExtent l="0" t="0" r="0" b="0"/>
            <wp:docPr id="220" name="Picture 220" descr="Lin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Link ic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61925"/>
                    </a:xfrm>
                    <a:prstGeom prst="rect">
                      <a:avLst/>
                    </a:prstGeom>
                    <a:noFill/>
                    <a:ln>
                      <a:noFill/>
                    </a:ln>
                  </pic:spPr>
                </pic:pic>
              </a:graphicData>
            </a:graphic>
          </wp:inline>
        </w:drawing>
      </w:r>
      <w:r>
        <w:t xml:space="preserve"> icon and make sure Window/Level is </w:t>
      </w:r>
      <w:r>
        <w:rPr>
          <w:i/>
          <w:iCs/>
        </w:rPr>
        <w:t>not</w:t>
      </w:r>
      <w:r>
        <w:t xml:space="preserve"> checked. Repeat this step for the middle row of viewports.</w:t>
      </w:r>
      <w:bookmarkStart w:id="3247" w:name="_WWID10006466"/>
    </w:p>
    <w:p w:rsidR="00EF38E4" w:rsidRDefault="00EF38E4" w:rsidP="006F68A8">
      <w:pPr>
        <w:pStyle w:val="aNorm"/>
        <w:numPr>
          <w:ilvl w:val="0"/>
          <w:numId w:val="207"/>
        </w:numPr>
      </w:pPr>
      <w:r>
        <w:t>Set other display settings for each viewport as desired.</w:t>
      </w:r>
      <w:bookmarkStart w:id="3248" w:name="_WWID10007362"/>
    </w:p>
    <w:bookmarkEnd w:id="3248"/>
    <w:p w:rsidR="00EF38E4" w:rsidRDefault="00EF38E4">
      <w:pPr>
        <w:pStyle w:val="aNorm2"/>
      </w:pPr>
      <w:r>
        <w:rPr>
          <w:rStyle w:val="bLeadin"/>
        </w:rPr>
        <w:t xml:space="preserve">Tip  </w:t>
      </w:r>
      <w:r>
        <w:t>Be sure that the “Apply To” settings are set as desired for each viewport.</w:t>
      </w:r>
      <w:r w:rsidR="00084AC6">
        <w:t xml:space="preserve"> </w:t>
      </w:r>
      <w:r>
        <w:t xml:space="preserve">For MR images, it is recommended </w:t>
      </w:r>
      <w:r w:rsidR="00084AC6">
        <w:t xml:space="preserve">that </w:t>
      </w:r>
      <w:r>
        <w:t xml:space="preserve">Apply To for window/level be turned off (details </w:t>
      </w:r>
      <w:bookmarkStart w:id="3249" w:name="_WWID10007363"/>
      <w:r w:rsidR="00E9556A">
        <w:t xml:space="preserve">on page </w:t>
      </w:r>
      <w:r w:rsidR="00E9556A">
        <w:fldChar w:fldCharType="begin"/>
      </w:r>
      <w:r w:rsidR="00E9556A">
        <w:instrText xml:space="preserve"> PAGEREF _Ref257124612 \h </w:instrText>
      </w:r>
      <w:r w:rsidR="00E9556A">
        <w:fldChar w:fldCharType="separate"/>
      </w:r>
      <w:ins w:id="3250" w:author="Andersen, Charles W.  (ManTech)" w:date="2019-12-10T15:26:00Z">
        <w:r w:rsidR="00380255">
          <w:rPr>
            <w:noProof/>
          </w:rPr>
          <w:t>81</w:t>
        </w:r>
      </w:ins>
      <w:del w:id="3251" w:author="Andersen, Charles W.  (ManTech)" w:date="2019-12-10T15:26:00Z">
        <w:r w:rsidR="00B77F99" w:rsidDel="00380255">
          <w:rPr>
            <w:noProof/>
          </w:rPr>
          <w:delText>4</w:delText>
        </w:r>
      </w:del>
      <w:r w:rsidR="00E9556A">
        <w:fldChar w:fldCharType="end"/>
      </w:r>
      <w:r w:rsidR="00E9556A">
        <w:t>).</w:t>
      </w:r>
    </w:p>
    <w:bookmarkEnd w:id="3249"/>
    <w:p w:rsidR="00347283" w:rsidRDefault="00347283">
      <w:pPr>
        <w:pStyle w:val="aProcHead"/>
      </w:pPr>
      <w:r>
        <w:t>Steps to define the hanging protocol</w:t>
      </w:r>
      <w:bookmarkStart w:id="3252" w:name="_WWID10006486"/>
    </w:p>
    <w:bookmarkEnd w:id="3252"/>
    <w:p w:rsidR="00347283" w:rsidRDefault="00347283" w:rsidP="006F68A8">
      <w:pPr>
        <w:pStyle w:val="aNorm"/>
        <w:numPr>
          <w:ilvl w:val="0"/>
          <w:numId w:val="208"/>
        </w:numPr>
      </w:pPr>
      <w:r>
        <w:t xml:space="preserve">In the Viewer menu, click </w:t>
      </w:r>
      <w:r>
        <w:rPr>
          <w:rStyle w:val="Strong"/>
        </w:rPr>
        <w:t>Customize | Create Hanging Protocol</w:t>
      </w:r>
      <w:r>
        <w:t>.</w:t>
      </w:r>
      <w:bookmarkStart w:id="3253" w:name="_WWID10006485"/>
    </w:p>
    <w:p w:rsidR="00347283" w:rsidRDefault="00347283" w:rsidP="006F68A8">
      <w:pPr>
        <w:pStyle w:val="aNorm"/>
        <w:numPr>
          <w:ilvl w:val="0"/>
          <w:numId w:val="208"/>
        </w:numPr>
      </w:pPr>
      <w:bookmarkStart w:id="3254" w:name="_WWID10006467"/>
      <w:bookmarkEnd w:id="3253"/>
      <w:r>
        <w:t xml:space="preserve">In the box that is displayed, </w:t>
      </w:r>
      <w:bookmarkEnd w:id="3254"/>
      <w:r>
        <w:t>enter a name for the hanging protocol.</w:t>
      </w:r>
      <w:r w:rsidR="00084AC6">
        <w:t xml:space="preserve"> </w:t>
      </w:r>
      <w:r>
        <w:t xml:space="preserve">Verify that User-level is shown in the </w:t>
      </w:r>
      <w:r>
        <w:rPr>
          <w:rStyle w:val="Strong"/>
        </w:rPr>
        <w:t xml:space="preserve">HP Level </w:t>
      </w:r>
      <w:r>
        <w:t xml:space="preserve">box, then click </w:t>
      </w:r>
      <w:r>
        <w:rPr>
          <w:rStyle w:val="Strong"/>
        </w:rPr>
        <w:t>OK</w:t>
      </w:r>
      <w:r>
        <w:t>.</w:t>
      </w:r>
      <w:bookmarkStart w:id="3255" w:name="_WWID10006468"/>
    </w:p>
    <w:bookmarkEnd w:id="3255"/>
    <w:p w:rsidR="00347283" w:rsidRDefault="00347283" w:rsidP="006F68A8">
      <w:pPr>
        <w:pStyle w:val="aNorm"/>
        <w:numPr>
          <w:ilvl w:val="0"/>
          <w:numId w:val="208"/>
        </w:numPr>
      </w:pPr>
      <w:r>
        <w:t xml:space="preserve">In the Define Hanging Protocol dialog, the Case Info tab will display by default. Make sure the </w:t>
      </w:r>
      <w:r>
        <w:rPr>
          <w:rStyle w:val="Strong"/>
        </w:rPr>
        <w:t xml:space="preserve">Disable Series Processing </w:t>
      </w:r>
      <w:r w:rsidRPr="00347283">
        <w:t>check</w:t>
      </w:r>
      <w:r>
        <w:rPr>
          <w:rStyle w:val="Strong"/>
        </w:rPr>
        <w:t xml:space="preserve"> </w:t>
      </w:r>
      <w:r>
        <w:t>box is cleared.</w:t>
      </w:r>
      <w:bookmarkStart w:id="3256" w:name="_WWID10006525"/>
    </w:p>
    <w:bookmarkEnd w:id="3256"/>
    <w:p w:rsidR="00347283" w:rsidRDefault="00347283" w:rsidP="006F68A8">
      <w:pPr>
        <w:pStyle w:val="aNorm"/>
        <w:numPr>
          <w:ilvl w:val="0"/>
          <w:numId w:val="208"/>
        </w:numPr>
      </w:pPr>
      <w:r>
        <w:t xml:space="preserve">Click </w:t>
      </w:r>
      <w:r>
        <w:rPr>
          <w:rStyle w:val="Strong"/>
        </w:rPr>
        <w:t>Save Case Info</w:t>
      </w:r>
      <w:r>
        <w:t>.</w:t>
      </w:r>
      <w:bookmarkStart w:id="3257" w:name="_WWID10006487"/>
      <w:r>
        <w:t xml:space="preserve"> The Viewport Info tab will display.</w:t>
      </w:r>
    </w:p>
    <w:p w:rsidR="00347283" w:rsidRDefault="00347283" w:rsidP="006F68A8">
      <w:pPr>
        <w:pStyle w:val="aNorm"/>
        <w:numPr>
          <w:ilvl w:val="0"/>
          <w:numId w:val="208"/>
        </w:numPr>
      </w:pPr>
      <w:bookmarkStart w:id="3258" w:name="_WWID10006488"/>
      <w:r>
        <w:t xml:space="preserve">In the </w:t>
      </w:r>
      <w:r>
        <w:rPr>
          <w:rStyle w:val="Strong"/>
        </w:rPr>
        <w:t xml:space="preserve">Specify Attributes </w:t>
      </w:r>
      <w:r>
        <w:t xml:space="preserve">area, locate the row(s) that specify the plane and </w:t>
      </w:r>
      <w:r w:rsidR="00EF38E4">
        <w:t xml:space="preserve">pulse sequence </w:t>
      </w:r>
      <w:r>
        <w:t>used.</w:t>
      </w:r>
    </w:p>
    <w:p w:rsidR="00347283" w:rsidRDefault="00347283" w:rsidP="006F68A8">
      <w:pPr>
        <w:pStyle w:val="aNorm"/>
        <w:keepNext/>
        <w:numPr>
          <w:ilvl w:val="0"/>
          <w:numId w:val="208"/>
        </w:numPr>
      </w:pPr>
      <w:r>
        <w:t xml:space="preserve">In the row(s) that specify the plane and </w:t>
      </w:r>
      <w:r w:rsidR="00EF38E4">
        <w:t>pulse sequence</w:t>
      </w:r>
      <w:r>
        <w:t>, do the following:</w:t>
      </w:r>
      <w:bookmarkStart w:id="3259" w:name="_WWID10006498"/>
    </w:p>
    <w:bookmarkEnd w:id="3259"/>
    <w:p w:rsidR="00347283" w:rsidRDefault="00347283" w:rsidP="006F68A8">
      <w:pPr>
        <w:pStyle w:val="aNorm"/>
        <w:numPr>
          <w:ilvl w:val="2"/>
          <w:numId w:val="209"/>
        </w:numPr>
      </w:pPr>
      <w:r>
        <w:t xml:space="preserve">Set the </w:t>
      </w:r>
      <w:r>
        <w:rPr>
          <w:rStyle w:val="Strong"/>
        </w:rPr>
        <w:t xml:space="preserve">Operator </w:t>
      </w:r>
      <w:r>
        <w:t xml:space="preserve">to </w:t>
      </w:r>
      <w:r>
        <w:rPr>
          <w:rStyle w:val="bMono"/>
        </w:rPr>
        <w:t>Contains</w:t>
      </w:r>
      <w:r>
        <w:t>.</w:t>
      </w:r>
      <w:bookmarkStart w:id="3260" w:name="_WWID10006499"/>
    </w:p>
    <w:p w:rsidR="00347283" w:rsidRDefault="00347283" w:rsidP="006F68A8">
      <w:pPr>
        <w:pStyle w:val="aNorm"/>
        <w:numPr>
          <w:ilvl w:val="2"/>
          <w:numId w:val="209"/>
        </w:numPr>
      </w:pPr>
      <w:r>
        <w:t xml:space="preserve">Note the contents of the non-editable </w:t>
      </w:r>
      <w:r>
        <w:rPr>
          <w:rStyle w:val="Strong"/>
        </w:rPr>
        <w:t xml:space="preserve">Value </w:t>
      </w:r>
      <w:r>
        <w:t xml:space="preserve">column (the column to the left of the operator). </w:t>
      </w:r>
      <w:bookmarkStart w:id="3261" w:name="_WWID10006510"/>
    </w:p>
    <w:bookmarkEnd w:id="3261"/>
    <w:p w:rsidR="00347283" w:rsidRDefault="00347283" w:rsidP="006F68A8">
      <w:pPr>
        <w:pStyle w:val="aNorm"/>
        <w:numPr>
          <w:ilvl w:val="2"/>
          <w:numId w:val="209"/>
        </w:numPr>
      </w:pPr>
      <w:r>
        <w:t xml:space="preserve">In the editable </w:t>
      </w:r>
      <w:r>
        <w:rPr>
          <w:rStyle w:val="Strong"/>
        </w:rPr>
        <w:t>Value</w:t>
      </w:r>
      <w:r>
        <w:t xml:space="preserve"> column, change the value to indicate the </w:t>
      </w:r>
      <w:bookmarkStart w:id="3262" w:name="_WWID10006500"/>
      <w:r>
        <w:t xml:space="preserve">plane and/or </w:t>
      </w:r>
      <w:r w:rsidR="00EF38E4">
        <w:t>pulse sequence</w:t>
      </w:r>
      <w:r>
        <w:t xml:space="preserve"> used. Whenever possible, eliminate unneeded characters, but be sure to retain the structure inferred in the non-editable </w:t>
      </w:r>
      <w:r>
        <w:rPr>
          <w:rStyle w:val="Strong"/>
        </w:rPr>
        <w:t xml:space="preserve">Value </w:t>
      </w:r>
      <w:r>
        <w:t>column.</w:t>
      </w:r>
      <w:bookmarkStart w:id="3263" w:name="_WWID10006521"/>
    </w:p>
    <w:p w:rsidR="00347283" w:rsidRDefault="00084380">
      <w:pPr>
        <w:pStyle w:val="aNorm2"/>
      </w:pPr>
      <w:bookmarkStart w:id="3264" w:name="_WWID10006503"/>
      <w:bookmarkStart w:id="3265" w:name="_WWImgID10007989"/>
      <w:bookmarkEnd w:id="3263"/>
      <w:r>
        <w:rPr>
          <w:rStyle w:val="aNormChar1"/>
          <w:noProof/>
        </w:rPr>
        <w:drawing>
          <wp:inline distT="0" distB="0" distL="0" distR="0">
            <wp:extent cx="3886200" cy="1219200"/>
            <wp:effectExtent l="0" t="0" r="0" b="0"/>
            <wp:docPr id="221" name="Picture 221" descr="Specify Attributes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pecify Attributes area"/>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886200" cy="1219200"/>
                    </a:xfrm>
                    <a:prstGeom prst="rect">
                      <a:avLst/>
                    </a:prstGeom>
                    <a:noFill/>
                    <a:ln>
                      <a:noFill/>
                    </a:ln>
                  </pic:spPr>
                </pic:pic>
              </a:graphicData>
            </a:graphic>
          </wp:inline>
        </w:drawing>
      </w:r>
      <w:bookmarkEnd w:id="3265"/>
    </w:p>
    <w:bookmarkEnd w:id="3224"/>
    <w:bookmarkEnd w:id="3246"/>
    <w:bookmarkEnd w:id="3247"/>
    <w:bookmarkEnd w:id="3257"/>
    <w:bookmarkEnd w:id="3258"/>
    <w:bookmarkEnd w:id="3260"/>
    <w:bookmarkEnd w:id="3262"/>
    <w:bookmarkEnd w:id="3264"/>
    <w:p w:rsidR="00347283" w:rsidRDefault="00347283">
      <w:pPr>
        <w:pStyle w:val="aNorm2"/>
      </w:pPr>
      <w:r>
        <w:rPr>
          <w:rStyle w:val="bLeadin"/>
        </w:rPr>
        <w:t xml:space="preserve">Tip  </w:t>
      </w:r>
      <w:r>
        <w:t xml:space="preserve">The editable value does not have to contain any component of the displayed comparison value—for example, you can specify a value of T1 even if the comparison value indicates that the active series </w:t>
      </w:r>
      <w:r w:rsidR="00EF38E4">
        <w:t xml:space="preserve">is a </w:t>
      </w:r>
      <w:r>
        <w:t>T2</w:t>
      </w:r>
      <w:r w:rsidR="00EF38E4">
        <w:t>-wieghted sequence</w:t>
      </w:r>
      <w:r>
        <w:t>. In the resulting hanging protocol, only series with “T1” in the referenced field would be placed in the applicable viewport.</w:t>
      </w:r>
      <w:bookmarkStart w:id="3266" w:name="_WWID10006528"/>
    </w:p>
    <w:bookmarkEnd w:id="3266"/>
    <w:p w:rsidR="00347283" w:rsidRDefault="00347283">
      <w:pPr>
        <w:pStyle w:val="aNorm2"/>
      </w:pPr>
      <w:r>
        <w:rPr>
          <w:rStyle w:val="bLeadin"/>
        </w:rPr>
        <w:t xml:space="preserve">Note  </w:t>
      </w:r>
      <w:r>
        <w:t>The above example shows sample values in the Series Description row. At your site, these values may be presented differently, or stored in a different row, or split between two rows.</w:t>
      </w:r>
      <w:bookmarkStart w:id="3267" w:name="_WWID10006496"/>
    </w:p>
    <w:p w:rsidR="00347283" w:rsidRDefault="00EF38E4" w:rsidP="006F68A8">
      <w:pPr>
        <w:pStyle w:val="aNorm"/>
        <w:numPr>
          <w:ilvl w:val="2"/>
          <w:numId w:val="209"/>
        </w:numPr>
      </w:pPr>
      <w:r>
        <w:rPr>
          <w:rStyle w:val="Strong"/>
        </w:rPr>
        <w:t>IMPORTANT</w:t>
      </w:r>
      <w:r>
        <w:t xml:space="preserve"> Make sure </w:t>
      </w:r>
      <w:r w:rsidR="00347283">
        <w:t>that any rows you have edited are selected</w:t>
      </w:r>
      <w:r>
        <w:t>.</w:t>
      </w:r>
      <w:r w:rsidR="00084AC6">
        <w:t xml:space="preserve"> </w:t>
      </w:r>
      <w:r w:rsidR="00347283">
        <w:t>If you have edited multiple rows, you can use CTRL-click to select each row.</w:t>
      </w:r>
      <w:bookmarkStart w:id="3268" w:name="_WWID10006502"/>
      <w:r w:rsidR="00084AC6">
        <w:t xml:space="preserve"> T</w:t>
      </w:r>
      <w:r w:rsidR="00347283">
        <w:t>o de-select one of several selected rows, CTRL-click the row again to de-select it.</w:t>
      </w:r>
    </w:p>
    <w:p w:rsidR="00347283" w:rsidRDefault="00347283" w:rsidP="006F68A8">
      <w:pPr>
        <w:pStyle w:val="aNorm"/>
        <w:numPr>
          <w:ilvl w:val="2"/>
          <w:numId w:val="209"/>
        </w:numPr>
      </w:pPr>
      <w:r>
        <w:t xml:space="preserve">Click </w:t>
      </w:r>
      <w:r>
        <w:rPr>
          <w:rStyle w:val="Strong"/>
        </w:rPr>
        <w:t>Save Viewport Info</w:t>
      </w:r>
      <w:r>
        <w:t xml:space="preserve">, then click </w:t>
      </w:r>
      <w:r>
        <w:rPr>
          <w:rStyle w:val="Strong"/>
        </w:rPr>
        <w:t>Next</w:t>
      </w:r>
      <w:bookmarkStart w:id="3269" w:name="_WWID10006504"/>
      <w:r>
        <w:t>.</w:t>
      </w:r>
    </w:p>
    <w:p w:rsidR="00EF38E4" w:rsidRDefault="00347283" w:rsidP="006F68A8">
      <w:pPr>
        <w:pStyle w:val="aNorm"/>
        <w:keepNext/>
        <w:numPr>
          <w:ilvl w:val="0"/>
          <w:numId w:val="208"/>
        </w:numPr>
      </w:pPr>
      <w:bookmarkStart w:id="3270" w:name="_WWID10006505"/>
      <w:bookmarkStart w:id="3271" w:name="_WWID10006523"/>
      <w:r>
        <w:t xml:space="preserve">The next occupied viewport will be selected. </w:t>
      </w:r>
    </w:p>
    <w:p w:rsidR="00EF38E4" w:rsidRDefault="00EF38E4" w:rsidP="006F68A8">
      <w:pPr>
        <w:pStyle w:val="aNorm"/>
        <w:numPr>
          <w:ilvl w:val="2"/>
          <w:numId w:val="210"/>
        </w:numPr>
      </w:pPr>
      <w:r>
        <w:t>Note that the rows you edited in the previous step are automatically selected and now appear at the top of the Specify Attributes... list.</w:t>
      </w:r>
      <w:bookmarkStart w:id="3272" w:name="_WWID10007364"/>
    </w:p>
    <w:bookmarkEnd w:id="3272"/>
    <w:p w:rsidR="00347283" w:rsidRDefault="00347283" w:rsidP="006F68A8">
      <w:pPr>
        <w:pStyle w:val="aNorm"/>
        <w:numPr>
          <w:ilvl w:val="2"/>
          <w:numId w:val="210"/>
        </w:numPr>
      </w:pPr>
      <w:r>
        <w:t>Repeat step 6 above for each viewport, using values that will indicate the plane/processing combination that is unique to each viewport.</w:t>
      </w:r>
      <w:bookmarkStart w:id="3273" w:name="_WWID10007365"/>
    </w:p>
    <w:bookmarkEnd w:id="3270"/>
    <w:bookmarkEnd w:id="3271"/>
    <w:bookmarkEnd w:id="3273"/>
    <w:p w:rsidR="00347283" w:rsidRDefault="00347283" w:rsidP="006F68A8">
      <w:pPr>
        <w:pStyle w:val="aNorm"/>
        <w:keepNext/>
        <w:numPr>
          <w:ilvl w:val="0"/>
          <w:numId w:val="208"/>
        </w:numPr>
      </w:pPr>
      <w:r>
        <w:t xml:space="preserve">After saving settings for the last viewport, click </w:t>
      </w:r>
      <w:r>
        <w:rPr>
          <w:b/>
          <w:bCs/>
        </w:rPr>
        <w:t>Save HP</w:t>
      </w:r>
      <w:r>
        <w:t>.</w:t>
      </w:r>
      <w:bookmarkStart w:id="3274" w:name="_WWID10006576"/>
    </w:p>
    <w:bookmarkEnd w:id="3274"/>
    <w:p w:rsidR="00347283" w:rsidRDefault="00347283" w:rsidP="006F68A8">
      <w:pPr>
        <w:pStyle w:val="aNorm"/>
        <w:keepNext/>
        <w:numPr>
          <w:ilvl w:val="0"/>
          <w:numId w:val="208"/>
        </w:numPr>
      </w:pPr>
      <w:r>
        <w:t>Close the model exam, and test the new hanging protocol to verify that it works as designed.</w:t>
      </w:r>
      <w:bookmarkStart w:id="3275" w:name="_WWID10006527"/>
    </w:p>
    <w:p w:rsidR="00347283" w:rsidRDefault="00347283">
      <w:pPr>
        <w:pStyle w:val="Heading3"/>
      </w:pPr>
      <w:bookmarkStart w:id="3276" w:name="_Ref153180801"/>
      <w:bookmarkStart w:id="3277" w:name="_Toc508192108"/>
      <w:bookmarkEnd w:id="3267"/>
      <w:bookmarkEnd w:id="3268"/>
      <w:bookmarkEnd w:id="3269"/>
      <w:bookmarkEnd w:id="3275"/>
      <w:r>
        <w:t xml:space="preserve">An MR Hanging Protocol that </w:t>
      </w:r>
      <w:bookmarkStart w:id="3278" w:name="_WWID10006432"/>
      <w:r>
        <w:t>Splits a Series</w:t>
      </w:r>
      <w:bookmarkEnd w:id="3276"/>
      <w:bookmarkEnd w:id="3277"/>
    </w:p>
    <w:p w:rsidR="00347283" w:rsidRDefault="00347283">
      <w:pPr>
        <w:pStyle w:val="aProcHead"/>
      </w:pPr>
      <w:r>
        <w:t>Purpose</w:t>
      </w:r>
      <w:bookmarkStart w:id="3279" w:name="_WWID10006539"/>
    </w:p>
    <w:bookmarkEnd w:id="3279"/>
    <w:p w:rsidR="00EF38E4" w:rsidRDefault="00EF38E4">
      <w:pPr>
        <w:pStyle w:val="aNorm"/>
        <w:keepNext/>
      </w:pPr>
      <w:r>
        <w:t>Some MR devices may produce series that contain multiple views of the same slice, rather than putting each view into a separate sequence.</w:t>
      </w:r>
      <w:r w:rsidR="00084AC6">
        <w:t xml:space="preserve"> </w:t>
      </w:r>
      <w:r>
        <w:t>If this occurs, a hanging protocol can be used to split each view into separate viewports.</w:t>
      </w:r>
      <w:bookmarkStart w:id="3280" w:name="_WWID10006822"/>
    </w:p>
    <w:bookmarkEnd w:id="3280"/>
    <w:p w:rsidR="00EF38E4" w:rsidRDefault="00347283">
      <w:pPr>
        <w:pStyle w:val="aNorm"/>
        <w:keepNext/>
      </w:pPr>
      <w:r>
        <w:t>The</w:t>
      </w:r>
      <w:r w:rsidR="00EF38E4">
        <w:t xml:space="preserve"> steps below </w:t>
      </w:r>
      <w:r>
        <w:t xml:space="preserve">demonstrate how to create a hanging protocol that will split a </w:t>
      </w:r>
      <w:r w:rsidR="00EF38E4">
        <w:t xml:space="preserve">multi-echo sequence </w:t>
      </w:r>
      <w:r>
        <w:t xml:space="preserve">into separate viewports based on Echo Time. </w:t>
      </w:r>
      <w:bookmarkStart w:id="3281" w:name="_WWID10006823"/>
    </w:p>
    <w:bookmarkEnd w:id="3281"/>
    <w:p w:rsidR="00347283" w:rsidRDefault="00347283">
      <w:pPr>
        <w:pStyle w:val="aNorm"/>
        <w:keepNext/>
      </w:pPr>
      <w:r>
        <w:t xml:space="preserve">Because of the variability of MR exams, these steps focus only on the process of splitting a </w:t>
      </w:r>
      <w:r w:rsidR="00EF38E4">
        <w:t>sequence</w:t>
      </w:r>
      <w:r>
        <w:t>, rather trying to create a hanging protocol for an actual reading scenario.</w:t>
      </w:r>
      <w:bookmarkStart w:id="3282" w:name="_WWID10006538"/>
    </w:p>
    <w:bookmarkEnd w:id="3282"/>
    <w:p w:rsidR="00347283" w:rsidRDefault="00347283">
      <w:pPr>
        <w:pStyle w:val="aNorm"/>
        <w:keepNext/>
      </w:pPr>
      <w:r>
        <w:t xml:space="preserve">These steps assume that you have created a hanging protocol before. If you have not, it is suggested you work through the </w:t>
      </w:r>
      <w:r w:rsidRPr="008D36F5">
        <w:rPr>
          <w:rStyle w:val="bLinkRef"/>
        </w:rPr>
        <w:fldChar w:fldCharType="begin" w:fldLock="1"/>
      </w:r>
      <w:r w:rsidRPr="008D36F5">
        <w:rPr>
          <w:rStyle w:val="bLinkRef"/>
        </w:rPr>
        <w:instrText xml:space="preserve"> REF _Ref148859968 \h </w:instrText>
      </w:r>
      <w:r w:rsidRPr="008D36F5">
        <w:rPr>
          <w:rStyle w:val="bLinkRef"/>
        </w:rPr>
      </w:r>
      <w:r w:rsidRPr="008D36F5">
        <w:rPr>
          <w:rStyle w:val="bLinkRef"/>
        </w:rPr>
        <w:instrText xml:space="preserve"> \* MERGEFORMAT </w:instrText>
      </w:r>
      <w:r w:rsidRPr="008D36F5">
        <w:rPr>
          <w:rStyle w:val="bLinkRef"/>
        </w:rPr>
        <w:fldChar w:fldCharType="separate"/>
      </w:r>
      <w:r w:rsidR="0093607B" w:rsidRPr="008D36F5">
        <w:rPr>
          <w:rStyle w:val="bLinkRef"/>
        </w:rPr>
        <w:t>A Basic Hanging Protocol for Chest X-Rays</w:t>
      </w:r>
      <w:r w:rsidRPr="008D36F5">
        <w:rPr>
          <w:rStyle w:val="bLinkRef"/>
        </w:rPr>
        <w:fldChar w:fldCharType="end"/>
      </w:r>
      <w:r>
        <w:t xml:space="preserve"> section</w:t>
      </w:r>
      <w:r w:rsidR="00E9556A">
        <w:t xml:space="preserve"> on page </w:t>
      </w:r>
      <w:r w:rsidR="00E9556A">
        <w:fldChar w:fldCharType="begin"/>
      </w:r>
      <w:r w:rsidR="00E9556A">
        <w:instrText xml:space="preserve"> PAGEREF _Ref148859968 \h </w:instrText>
      </w:r>
      <w:r w:rsidR="00E9556A">
        <w:fldChar w:fldCharType="separate"/>
      </w:r>
      <w:ins w:id="3283" w:author="Andersen, Charles W.  (ManTech)" w:date="2019-12-10T15:26:00Z">
        <w:r w:rsidR="00380255">
          <w:rPr>
            <w:noProof/>
          </w:rPr>
          <w:t>170</w:t>
        </w:r>
      </w:ins>
      <w:del w:id="3284" w:author="Andersen, Charles W.  (ManTech)" w:date="2019-12-10T15:26:00Z">
        <w:r w:rsidR="00B77F99" w:rsidDel="00380255">
          <w:rPr>
            <w:noProof/>
          </w:rPr>
          <w:delText>4</w:delText>
        </w:r>
      </w:del>
      <w:r w:rsidR="00E9556A">
        <w:fldChar w:fldCharType="end"/>
      </w:r>
      <w:r w:rsidR="00E9556A">
        <w:t xml:space="preserve"> </w:t>
      </w:r>
      <w:r>
        <w:t>before performing the steps below.</w:t>
      </w:r>
      <w:bookmarkStart w:id="3285" w:name="_WWID10006570"/>
    </w:p>
    <w:bookmarkEnd w:id="3285"/>
    <w:p w:rsidR="00347283" w:rsidRDefault="00347283">
      <w:pPr>
        <w:pStyle w:val="aProcHead"/>
      </w:pPr>
      <w:r>
        <w:t>Steps to model the hanging protocol</w:t>
      </w:r>
      <w:bookmarkStart w:id="3286" w:name="_WWID10006540"/>
    </w:p>
    <w:bookmarkEnd w:id="3286"/>
    <w:p w:rsidR="00347283" w:rsidRDefault="00347283" w:rsidP="006F68A8">
      <w:pPr>
        <w:pStyle w:val="aNorm"/>
        <w:numPr>
          <w:ilvl w:val="0"/>
          <w:numId w:val="211"/>
        </w:numPr>
      </w:pPr>
      <w:r>
        <w:t xml:space="preserve">Locate an MR exam with that contains a series where images with different </w:t>
      </w:r>
      <w:r w:rsidR="00B26EEF">
        <w:t xml:space="preserve">Echo Times </w:t>
      </w:r>
      <w:r>
        <w:t>are interleaved.</w:t>
      </w:r>
      <w:bookmarkStart w:id="3287" w:name="_WWID10006531"/>
    </w:p>
    <w:bookmarkEnd w:id="3287"/>
    <w:p w:rsidR="00347283" w:rsidRDefault="00347283" w:rsidP="006F68A8">
      <w:pPr>
        <w:pStyle w:val="aNorm"/>
        <w:numPr>
          <w:ilvl w:val="0"/>
          <w:numId w:val="211"/>
        </w:numPr>
      </w:pPr>
      <w:r>
        <w:t xml:space="preserve">Open the exam using a template that contains </w:t>
      </w:r>
      <w:r w:rsidR="00B26EEF">
        <w:t>at least four</w:t>
      </w:r>
      <w:r>
        <w:t xml:space="preserve"> viewports</w:t>
      </w:r>
      <w:r w:rsidR="00B26EEF">
        <w:t xml:space="preserve"> </w:t>
      </w:r>
      <w:r>
        <w:t>per monitor.</w:t>
      </w:r>
      <w:bookmarkStart w:id="3288" w:name="_WWID10006543"/>
    </w:p>
    <w:bookmarkEnd w:id="3288"/>
    <w:p w:rsidR="00347283" w:rsidRDefault="00347283" w:rsidP="006F68A8">
      <w:pPr>
        <w:pStyle w:val="aNorm"/>
        <w:numPr>
          <w:ilvl w:val="0"/>
          <w:numId w:val="211"/>
        </w:numPr>
      </w:pPr>
      <w:r>
        <w:t>In the Preview window, double-click any series in the exam to load the exam into the Browser window.</w:t>
      </w:r>
      <w:bookmarkStart w:id="3289" w:name="_WWID10006536"/>
    </w:p>
    <w:bookmarkEnd w:id="3289"/>
    <w:p w:rsidR="00347283" w:rsidRDefault="00347283" w:rsidP="006F68A8">
      <w:pPr>
        <w:pStyle w:val="aNorm"/>
        <w:numPr>
          <w:ilvl w:val="0"/>
          <w:numId w:val="211"/>
        </w:numPr>
      </w:pPr>
      <w:r>
        <w:t xml:space="preserve">In the Browser window, use the title bar or the info area to identify the </w:t>
      </w:r>
      <w:r w:rsidR="00EF38E4">
        <w:t>multi-echo sequence</w:t>
      </w:r>
      <w:r>
        <w:t>.</w:t>
      </w:r>
      <w:bookmarkStart w:id="3290" w:name="_WWID10006544"/>
    </w:p>
    <w:p w:rsidR="00347283" w:rsidRDefault="00347283" w:rsidP="006F68A8">
      <w:pPr>
        <w:pStyle w:val="aNorm"/>
        <w:numPr>
          <w:ilvl w:val="0"/>
          <w:numId w:val="211"/>
        </w:numPr>
      </w:pPr>
      <w:r>
        <w:t>Determine where Echo Time values are displayed.</w:t>
      </w:r>
      <w:bookmarkStart w:id="3291" w:name="_WWID10006547"/>
      <w:r w:rsidR="00D34CD6">
        <w:t xml:space="preserve"> </w:t>
      </w:r>
    </w:p>
    <w:bookmarkEnd w:id="3291"/>
    <w:p w:rsidR="00347283" w:rsidRDefault="00347283" w:rsidP="006F68A8">
      <w:pPr>
        <w:pStyle w:val="aNorm"/>
        <w:numPr>
          <w:ilvl w:val="1"/>
          <w:numId w:val="212"/>
        </w:numPr>
      </w:pPr>
      <w:r>
        <w:t>Echo Time values may be displayed in the info area near the bottom of the viewport.</w:t>
      </w:r>
      <w:bookmarkStart w:id="3292" w:name="_WWID10006562"/>
    </w:p>
    <w:bookmarkEnd w:id="3292"/>
    <w:p w:rsidR="00347283" w:rsidRDefault="00347283" w:rsidP="006F68A8">
      <w:pPr>
        <w:pStyle w:val="aNorm"/>
        <w:numPr>
          <w:ilvl w:val="1"/>
          <w:numId w:val="212"/>
        </w:numPr>
      </w:pPr>
      <w:r>
        <w:t>If the Echo Time values are not apparent, click the info area. In the dialog that displays, Echo Time values will be displayed near the bottom of the Display Data tab.</w:t>
      </w:r>
      <w:bookmarkStart w:id="3293" w:name="_WWID10006545"/>
    </w:p>
    <w:bookmarkEnd w:id="3293"/>
    <w:p w:rsidR="00347283" w:rsidRDefault="00B26EEF" w:rsidP="006F68A8">
      <w:pPr>
        <w:pStyle w:val="aNorm"/>
        <w:numPr>
          <w:ilvl w:val="0"/>
          <w:numId w:val="211"/>
        </w:numPr>
      </w:pPr>
      <w:r>
        <w:t>Scroll through</w:t>
      </w:r>
      <w:r w:rsidR="00347283">
        <w:t xml:space="preserve"> the </w:t>
      </w:r>
      <w:r w:rsidR="00EF38E4">
        <w:t>multi-echo sequence</w:t>
      </w:r>
      <w:r>
        <w:t xml:space="preserve"> </w:t>
      </w:r>
      <w:r w:rsidR="00347283">
        <w:t>to determine how many unique Echo Time values are present.</w:t>
      </w:r>
      <w:bookmarkStart w:id="3294" w:name="_WWID10006553"/>
    </w:p>
    <w:bookmarkEnd w:id="3294"/>
    <w:p w:rsidR="00347283" w:rsidRDefault="00347283" w:rsidP="006F68A8">
      <w:pPr>
        <w:pStyle w:val="aNorm"/>
        <w:numPr>
          <w:ilvl w:val="1"/>
          <w:numId w:val="213"/>
        </w:numPr>
      </w:pPr>
      <w:r>
        <w:t>If the Image Info dialog is already open, values in the dialog (including Echo Time)</w:t>
      </w:r>
      <w:bookmarkStart w:id="3295" w:name="_WWID10006549"/>
      <w:r>
        <w:t xml:space="preserve"> will update as you scroll.</w:t>
      </w:r>
    </w:p>
    <w:bookmarkEnd w:id="3295"/>
    <w:p w:rsidR="00347283" w:rsidRDefault="00347283" w:rsidP="006F68A8">
      <w:pPr>
        <w:pStyle w:val="aNorm"/>
        <w:numPr>
          <w:ilvl w:val="1"/>
          <w:numId w:val="213"/>
        </w:numPr>
      </w:pPr>
      <w:r>
        <w:t xml:space="preserve">You do not need to note the actual values; you need to determine </w:t>
      </w:r>
      <w:r w:rsidR="009A01C0">
        <w:t xml:space="preserve">only </w:t>
      </w:r>
      <w:r>
        <w:t>how many “sets” of unique value</w:t>
      </w:r>
      <w:bookmarkStart w:id="3296" w:name="_WWID10006546"/>
      <w:r>
        <w:t>s are present.</w:t>
      </w:r>
    </w:p>
    <w:bookmarkEnd w:id="3296"/>
    <w:p w:rsidR="00347283" w:rsidRDefault="00347283" w:rsidP="006F68A8">
      <w:pPr>
        <w:pStyle w:val="aNorm"/>
        <w:numPr>
          <w:ilvl w:val="0"/>
          <w:numId w:val="211"/>
        </w:numPr>
      </w:pPr>
      <w:r>
        <w:t xml:space="preserve">Load the </w:t>
      </w:r>
      <w:r w:rsidR="00EF38E4">
        <w:t>multi-echo sequence</w:t>
      </w:r>
      <w:r>
        <w:t xml:space="preserve"> into the Viewer window.</w:t>
      </w:r>
      <w:bookmarkStart w:id="3297" w:name="_WWID10006824"/>
    </w:p>
    <w:bookmarkEnd w:id="3297"/>
    <w:p w:rsidR="00347283" w:rsidRDefault="00EF38E4" w:rsidP="006F68A8">
      <w:pPr>
        <w:pStyle w:val="aNorm"/>
        <w:numPr>
          <w:ilvl w:val="0"/>
          <w:numId w:val="211"/>
        </w:numPr>
      </w:pPr>
      <w:r>
        <w:t>C</w:t>
      </w:r>
      <w:r w:rsidR="00347283">
        <w:t>reate a copy of the</w:t>
      </w:r>
      <w:r>
        <w:t xml:space="preserve"> multi-echo sequence</w:t>
      </w:r>
      <w:r w:rsidR="00347283">
        <w:t xml:space="preserve"> in an adjacent viewport</w:t>
      </w:r>
      <w:r>
        <w:t xml:space="preserve"> using the clone feature (details</w:t>
      </w:r>
      <w:r w:rsidR="00D409BF">
        <w:t xml:space="preserve"> on page </w:t>
      </w:r>
      <w:r w:rsidR="00D409BF">
        <w:fldChar w:fldCharType="begin"/>
      </w:r>
      <w:r w:rsidR="00D409BF">
        <w:instrText xml:space="preserve"> PAGEREF _Ref136930309 \h </w:instrText>
      </w:r>
      <w:r w:rsidR="00D409BF">
        <w:fldChar w:fldCharType="separate"/>
      </w:r>
      <w:ins w:id="3298" w:author="Andersen, Charles W.  (ManTech)" w:date="2019-12-10T15:26:00Z">
        <w:r w:rsidR="00380255">
          <w:rPr>
            <w:noProof/>
          </w:rPr>
          <w:t>86</w:t>
        </w:r>
      </w:ins>
      <w:del w:id="3299" w:author="Andersen, Charles W.  (ManTech)" w:date="2019-12-10T15:26:00Z">
        <w:r w:rsidR="00B77F99" w:rsidDel="00380255">
          <w:rPr>
            <w:noProof/>
          </w:rPr>
          <w:delText>4</w:delText>
        </w:r>
      </w:del>
      <w:r w:rsidR="00D409BF">
        <w:fldChar w:fldCharType="end"/>
      </w:r>
      <w:r>
        <w:t>)</w:t>
      </w:r>
      <w:r w:rsidR="00347283">
        <w:t>.</w:t>
      </w:r>
      <w:bookmarkStart w:id="3300" w:name="_WWID10006579"/>
    </w:p>
    <w:bookmarkEnd w:id="3300"/>
    <w:p w:rsidR="00347283" w:rsidRDefault="00347283" w:rsidP="006F68A8">
      <w:pPr>
        <w:pStyle w:val="aNorm"/>
        <w:numPr>
          <w:ilvl w:val="0"/>
          <w:numId w:val="211"/>
        </w:numPr>
      </w:pPr>
      <w:r>
        <w:t xml:space="preserve">If there are more than two Echo Time values, clone the </w:t>
      </w:r>
      <w:r w:rsidR="00EF38E4">
        <w:t>multi-echo sequence as until the</w:t>
      </w:r>
      <w:r w:rsidR="00B26EEF">
        <w:t xml:space="preserve"> total</w:t>
      </w:r>
      <w:r w:rsidR="00EF38E4">
        <w:t xml:space="preserve"> number of viewports used</w:t>
      </w:r>
      <w:r>
        <w:t xml:space="preserve"> is the same as the number of Echo Time values</w:t>
      </w:r>
      <w:bookmarkStart w:id="3301" w:name="_WWID10006548"/>
      <w:r>
        <w:t>.</w:t>
      </w:r>
    </w:p>
    <w:bookmarkEnd w:id="3290"/>
    <w:bookmarkEnd w:id="3301"/>
    <w:p w:rsidR="00347283" w:rsidRDefault="00347283" w:rsidP="006F68A8">
      <w:pPr>
        <w:pStyle w:val="aNorm"/>
        <w:numPr>
          <w:ilvl w:val="0"/>
          <w:numId w:val="211"/>
        </w:numPr>
      </w:pPr>
      <w:r>
        <w:t xml:space="preserve">Optionally, link each </w:t>
      </w:r>
      <w:r w:rsidR="00EF38E4">
        <w:t>multi-echo sequence</w:t>
      </w:r>
      <w:r>
        <w:t xml:space="preserve"> together using the </w:t>
      </w:r>
      <w:r w:rsidR="00084380">
        <w:rPr>
          <w:noProof/>
        </w:rPr>
        <w:drawing>
          <wp:inline distT="0" distB="0" distL="0" distR="0">
            <wp:extent cx="342900" cy="161925"/>
            <wp:effectExtent l="0" t="0" r="0" b="0"/>
            <wp:docPr id="222" name="Picture 222" descr="Lin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Link ic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00" cy="161925"/>
                    </a:xfrm>
                    <a:prstGeom prst="rect">
                      <a:avLst/>
                    </a:prstGeom>
                    <a:noFill/>
                    <a:ln>
                      <a:noFill/>
                    </a:ln>
                  </pic:spPr>
                </pic:pic>
              </a:graphicData>
            </a:graphic>
          </wp:inline>
        </w:drawing>
      </w:r>
      <w:r>
        <w:t xml:space="preserve"> icon.</w:t>
      </w:r>
      <w:bookmarkStart w:id="3302" w:name="_WWID10006552"/>
    </w:p>
    <w:p w:rsidR="00EF38E4" w:rsidRDefault="00EF38E4" w:rsidP="006F68A8">
      <w:pPr>
        <w:pStyle w:val="aNorm"/>
        <w:numPr>
          <w:ilvl w:val="0"/>
          <w:numId w:val="211"/>
        </w:numPr>
      </w:pPr>
      <w:r>
        <w:t>Set other display settings for each viewport as desired.</w:t>
      </w:r>
      <w:bookmarkStart w:id="3303" w:name="_WWID10007366"/>
    </w:p>
    <w:bookmarkEnd w:id="3303"/>
    <w:p w:rsidR="00EF38E4" w:rsidRDefault="00EF38E4">
      <w:pPr>
        <w:pStyle w:val="aNorm2"/>
      </w:pPr>
      <w:r>
        <w:rPr>
          <w:rStyle w:val="bLeadin"/>
        </w:rPr>
        <w:t xml:space="preserve">Tip  </w:t>
      </w:r>
      <w:r>
        <w:t>Be sure that the “Apply To” settings are set as desired for each viewport.</w:t>
      </w:r>
      <w:r w:rsidR="00084AC6">
        <w:t xml:space="preserve"> </w:t>
      </w:r>
      <w:r>
        <w:t xml:space="preserve">For MR images, it is recommended </w:t>
      </w:r>
      <w:r w:rsidR="00084AC6">
        <w:t xml:space="preserve">that </w:t>
      </w:r>
      <w:r>
        <w:t>Apply To for window/level be turned off (details</w:t>
      </w:r>
      <w:r w:rsidR="00D409BF">
        <w:t xml:space="preserve"> on page </w:t>
      </w:r>
      <w:bookmarkStart w:id="3304" w:name="_WWID10007367"/>
      <w:r w:rsidR="00D409BF">
        <w:fldChar w:fldCharType="begin"/>
      </w:r>
      <w:r w:rsidR="00D409BF">
        <w:instrText xml:space="preserve"> PAGEREF _Ref257124866 \h </w:instrText>
      </w:r>
      <w:r w:rsidR="00D409BF">
        <w:fldChar w:fldCharType="separate"/>
      </w:r>
      <w:ins w:id="3305" w:author="Andersen, Charles W.  (ManTech)" w:date="2019-12-10T15:26:00Z">
        <w:r w:rsidR="00380255">
          <w:rPr>
            <w:noProof/>
          </w:rPr>
          <w:t>81</w:t>
        </w:r>
      </w:ins>
      <w:del w:id="3306" w:author="Andersen, Charles W.  (ManTech)" w:date="2019-12-10T15:26:00Z">
        <w:r w:rsidR="00B77F99" w:rsidDel="00380255">
          <w:rPr>
            <w:noProof/>
          </w:rPr>
          <w:delText>4</w:delText>
        </w:r>
      </w:del>
      <w:r w:rsidR="00D409BF">
        <w:fldChar w:fldCharType="end"/>
      </w:r>
      <w:r w:rsidR="00D409BF">
        <w:t>).</w:t>
      </w:r>
    </w:p>
    <w:bookmarkEnd w:id="3302"/>
    <w:bookmarkEnd w:id="3304"/>
    <w:p w:rsidR="00347283" w:rsidRDefault="00347283">
      <w:pPr>
        <w:pStyle w:val="aProcHead"/>
      </w:pPr>
      <w:r>
        <w:t>Steps to define the hanging protocol</w:t>
      </w:r>
      <w:bookmarkStart w:id="3307" w:name="_WWID10006541"/>
    </w:p>
    <w:bookmarkEnd w:id="3307"/>
    <w:p w:rsidR="00347283" w:rsidRDefault="00347283" w:rsidP="006F68A8">
      <w:pPr>
        <w:pStyle w:val="aNorm"/>
        <w:numPr>
          <w:ilvl w:val="0"/>
          <w:numId w:val="214"/>
        </w:numPr>
      </w:pPr>
      <w:r>
        <w:t xml:space="preserve">In the Viewer menu, click </w:t>
      </w:r>
      <w:r>
        <w:rPr>
          <w:b/>
          <w:bCs/>
        </w:rPr>
        <w:t>Customize | Create Hanging Protocol</w:t>
      </w:r>
      <w:r>
        <w:t>.</w:t>
      </w:r>
      <w:bookmarkStart w:id="3308" w:name="_WWID10006533"/>
    </w:p>
    <w:bookmarkEnd w:id="3308"/>
    <w:p w:rsidR="00347283" w:rsidRDefault="00347283" w:rsidP="006F68A8">
      <w:pPr>
        <w:pStyle w:val="aNorm"/>
        <w:numPr>
          <w:ilvl w:val="0"/>
          <w:numId w:val="214"/>
        </w:numPr>
      </w:pPr>
      <w:r>
        <w:t xml:space="preserve">In the box that is displayed, enter a name for the hanging protocol, ensure that User-level is shown in the </w:t>
      </w:r>
      <w:r>
        <w:rPr>
          <w:b/>
          <w:bCs/>
        </w:rPr>
        <w:t xml:space="preserve">HP Level </w:t>
      </w:r>
      <w:r>
        <w:t xml:space="preserve">box, then click </w:t>
      </w:r>
      <w:r>
        <w:rPr>
          <w:b/>
          <w:bCs/>
        </w:rPr>
        <w:t>OK</w:t>
      </w:r>
      <w:r>
        <w:t>.</w:t>
      </w:r>
      <w:bookmarkStart w:id="3309" w:name="_WWID10006571"/>
    </w:p>
    <w:bookmarkEnd w:id="3309"/>
    <w:p w:rsidR="00347283" w:rsidRDefault="00347283" w:rsidP="006F68A8">
      <w:pPr>
        <w:pStyle w:val="aNorm"/>
        <w:numPr>
          <w:ilvl w:val="0"/>
          <w:numId w:val="214"/>
        </w:numPr>
      </w:pPr>
      <w:r>
        <w:t xml:space="preserve">In the Define Hanging Protocol dialog, the Case Info tab will display by default. Make sure the </w:t>
      </w:r>
      <w:r>
        <w:rPr>
          <w:b/>
          <w:bCs/>
        </w:rPr>
        <w:t xml:space="preserve">Disable Series Processing </w:t>
      </w:r>
      <w:r>
        <w:t>check box is cleared.</w:t>
      </w:r>
      <w:bookmarkStart w:id="3310" w:name="_WWID10006569"/>
    </w:p>
    <w:bookmarkEnd w:id="3310"/>
    <w:p w:rsidR="00347283" w:rsidRDefault="00347283" w:rsidP="006F68A8">
      <w:pPr>
        <w:pStyle w:val="aNorm"/>
        <w:numPr>
          <w:ilvl w:val="0"/>
          <w:numId w:val="214"/>
        </w:numPr>
      </w:pPr>
      <w:r>
        <w:t xml:space="preserve">Click </w:t>
      </w:r>
      <w:r>
        <w:rPr>
          <w:b/>
          <w:bCs/>
        </w:rPr>
        <w:t>Save Case Info</w:t>
      </w:r>
      <w:r>
        <w:t>. The Viewport Info tab will display.</w:t>
      </w:r>
      <w:bookmarkStart w:id="3311" w:name="_WWID10006566"/>
    </w:p>
    <w:bookmarkEnd w:id="3311"/>
    <w:p w:rsidR="00347283" w:rsidRDefault="00347283" w:rsidP="006F68A8">
      <w:pPr>
        <w:pStyle w:val="aNorm"/>
        <w:numPr>
          <w:ilvl w:val="0"/>
          <w:numId w:val="214"/>
        </w:numPr>
      </w:pPr>
      <w:r>
        <w:t xml:space="preserve">In the </w:t>
      </w:r>
      <w:r>
        <w:rPr>
          <w:b/>
          <w:bCs/>
        </w:rPr>
        <w:t xml:space="preserve">Specify Attributes </w:t>
      </w:r>
      <w:r>
        <w:t xml:space="preserve">area, locate a row that indicates </w:t>
      </w:r>
      <w:r w:rsidR="00EF38E4">
        <w:t>the presence of the multi-echo sequence</w:t>
      </w:r>
      <w:r>
        <w:t xml:space="preserve">. </w:t>
      </w:r>
      <w:r w:rsidR="00EF38E4">
        <w:t xml:space="preserve">Often </w:t>
      </w:r>
      <w:r>
        <w:t>this will be the Series Description or Series Name row. In that row</w:t>
      </w:r>
      <w:bookmarkStart w:id="3312" w:name="_WWID10006554"/>
      <w:r>
        <w:t>:</w:t>
      </w:r>
    </w:p>
    <w:bookmarkEnd w:id="3312"/>
    <w:p w:rsidR="00347283" w:rsidRDefault="00347283" w:rsidP="006F68A8">
      <w:pPr>
        <w:pStyle w:val="aNorm"/>
        <w:numPr>
          <w:ilvl w:val="2"/>
          <w:numId w:val="215"/>
        </w:numPr>
      </w:pPr>
      <w:r>
        <w:t xml:space="preserve">Set the </w:t>
      </w:r>
      <w:r>
        <w:rPr>
          <w:rStyle w:val="Strong"/>
        </w:rPr>
        <w:t xml:space="preserve">Operator </w:t>
      </w:r>
      <w:r>
        <w:t xml:space="preserve">to </w:t>
      </w:r>
      <w:r>
        <w:rPr>
          <w:rStyle w:val="bMono"/>
        </w:rPr>
        <w:t>Contains</w:t>
      </w:r>
      <w:r>
        <w:t>.</w:t>
      </w:r>
      <w:bookmarkStart w:id="3313" w:name="_WWID10006535"/>
    </w:p>
    <w:bookmarkEnd w:id="3313"/>
    <w:p w:rsidR="00347283" w:rsidRDefault="00347283" w:rsidP="006F68A8">
      <w:pPr>
        <w:pStyle w:val="aNorm"/>
        <w:numPr>
          <w:ilvl w:val="2"/>
          <w:numId w:val="215"/>
        </w:numPr>
      </w:pPr>
      <w:r>
        <w:t xml:space="preserve">In the editable </w:t>
      </w:r>
      <w:r>
        <w:rPr>
          <w:rStyle w:val="Strong"/>
        </w:rPr>
        <w:t>Value</w:t>
      </w:r>
      <w:r>
        <w:t xml:space="preserve"> column, change the value shown to the minimum contiguous string (usually </w:t>
      </w:r>
      <w:r>
        <w:rPr>
          <w:rStyle w:val="bMono"/>
        </w:rPr>
        <w:t>PD</w:t>
      </w:r>
      <w:r>
        <w:t>) that indicates the type of processing.</w:t>
      </w:r>
      <w:bookmarkStart w:id="3314" w:name="_WWID10006556"/>
    </w:p>
    <w:p w:rsidR="00347283" w:rsidRDefault="00347283" w:rsidP="006F68A8">
      <w:pPr>
        <w:pStyle w:val="aNorm"/>
        <w:numPr>
          <w:ilvl w:val="2"/>
          <w:numId w:val="215"/>
        </w:numPr>
      </w:pPr>
      <w:bookmarkStart w:id="3315" w:name="_WWID10006561"/>
      <w:bookmarkEnd w:id="3314"/>
      <w:r>
        <w:t xml:space="preserve">Next, locate the Echo Time row and set the </w:t>
      </w:r>
      <w:r>
        <w:rPr>
          <w:rStyle w:val="Strong"/>
        </w:rPr>
        <w:t xml:space="preserve">Operator </w:t>
      </w:r>
      <w:r>
        <w:t xml:space="preserve">to </w:t>
      </w:r>
      <w:r>
        <w:rPr>
          <w:rStyle w:val="bMono"/>
        </w:rPr>
        <w:t>Split</w:t>
      </w:r>
      <w:r>
        <w:t>.</w:t>
      </w:r>
    </w:p>
    <w:p w:rsidR="00347283" w:rsidRDefault="00084380">
      <w:pPr>
        <w:pStyle w:val="aNorm2"/>
      </w:pPr>
      <w:bookmarkStart w:id="3316" w:name="_WWImgID10007991"/>
      <w:bookmarkEnd w:id="3315"/>
      <w:r>
        <w:rPr>
          <w:rStyle w:val="aNormChar1"/>
          <w:noProof/>
        </w:rPr>
        <w:drawing>
          <wp:inline distT="0" distB="0" distL="0" distR="0">
            <wp:extent cx="3886200" cy="1209675"/>
            <wp:effectExtent l="0" t="0" r="0" b="0"/>
            <wp:docPr id="223" name="Picture 223" descr="Specify Attributes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pecify Attributes area"/>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886200" cy="1209675"/>
                    </a:xfrm>
                    <a:prstGeom prst="rect">
                      <a:avLst/>
                    </a:prstGeom>
                    <a:noFill/>
                    <a:ln>
                      <a:noFill/>
                    </a:ln>
                  </pic:spPr>
                </pic:pic>
              </a:graphicData>
            </a:graphic>
          </wp:inline>
        </w:drawing>
      </w:r>
      <w:bookmarkEnd w:id="3316"/>
      <w:r w:rsidR="00347283">
        <w:t xml:space="preserve"> </w:t>
      </w:r>
    </w:p>
    <w:p w:rsidR="00347283" w:rsidRDefault="00347283">
      <w:pPr>
        <w:pStyle w:val="aNorm2"/>
      </w:pPr>
      <w:r>
        <w:rPr>
          <w:rStyle w:val="bLeadin"/>
        </w:rPr>
        <w:t xml:space="preserve">Note  </w:t>
      </w:r>
      <w:bookmarkStart w:id="3317" w:name="_WWID10006563"/>
      <w:r>
        <w:t xml:space="preserve">When </w:t>
      </w:r>
      <w:r>
        <w:rPr>
          <w:rStyle w:val="bMono"/>
        </w:rPr>
        <w:t>Split</w:t>
      </w:r>
      <w:r>
        <w:t xml:space="preserve"> is used, there is no need to enter anything in the editable </w:t>
      </w:r>
      <w:r>
        <w:rPr>
          <w:rStyle w:val="Strong"/>
        </w:rPr>
        <w:t xml:space="preserve">Value </w:t>
      </w:r>
      <w:r>
        <w:t>column</w:t>
      </w:r>
      <w:r w:rsidR="00C02A18">
        <w:t xml:space="preserve">; using </w:t>
      </w:r>
      <w:r w:rsidR="00C02A18">
        <w:rPr>
          <w:rStyle w:val="bMono"/>
        </w:rPr>
        <w:t>Split</w:t>
      </w:r>
      <w:r w:rsidR="00C02A18">
        <w:t xml:space="preserve"> will create a separate image set for each unique value found</w:t>
      </w:r>
      <w:r>
        <w:t>.</w:t>
      </w:r>
    </w:p>
    <w:bookmarkEnd w:id="3317"/>
    <w:p w:rsidR="00347283" w:rsidRDefault="00347283" w:rsidP="006F68A8">
      <w:pPr>
        <w:pStyle w:val="aNorm"/>
        <w:numPr>
          <w:ilvl w:val="2"/>
          <w:numId w:val="215"/>
        </w:numPr>
      </w:pPr>
      <w:r>
        <w:t>Use CTRL-click to select each row.</w:t>
      </w:r>
      <w:bookmarkStart w:id="3318" w:name="_WWID10006559"/>
    </w:p>
    <w:bookmarkEnd w:id="3318"/>
    <w:p w:rsidR="00347283" w:rsidRDefault="00347283" w:rsidP="006F68A8">
      <w:pPr>
        <w:pStyle w:val="aNorm"/>
        <w:numPr>
          <w:ilvl w:val="2"/>
          <w:numId w:val="215"/>
        </w:numPr>
      </w:pPr>
      <w:r>
        <w:t xml:space="preserve">Click </w:t>
      </w:r>
      <w:r>
        <w:rPr>
          <w:rStyle w:val="Strong"/>
        </w:rPr>
        <w:t>Save Viewport Info</w:t>
      </w:r>
      <w:r>
        <w:t xml:space="preserve">, then click </w:t>
      </w:r>
      <w:r>
        <w:rPr>
          <w:rStyle w:val="Strong"/>
        </w:rPr>
        <w:t>Next</w:t>
      </w:r>
      <w:r>
        <w:t>.</w:t>
      </w:r>
      <w:bookmarkStart w:id="3319" w:name="_WWID10006564"/>
    </w:p>
    <w:bookmarkEnd w:id="3319"/>
    <w:p w:rsidR="00347283" w:rsidRDefault="00347283" w:rsidP="006F68A8">
      <w:pPr>
        <w:pStyle w:val="aNorm"/>
        <w:numPr>
          <w:ilvl w:val="0"/>
          <w:numId w:val="214"/>
        </w:numPr>
      </w:pPr>
      <w:r>
        <w:t>The next occupied viewport will be selected. Because this viewport contains a cloned series, the Clone/placeholder options near the top of the Viewport Info tab will be selected.</w:t>
      </w:r>
      <w:bookmarkStart w:id="3320" w:name="_WWID10006572"/>
    </w:p>
    <w:bookmarkEnd w:id="3320"/>
    <w:p w:rsidR="00347283" w:rsidRDefault="00347283" w:rsidP="006F68A8">
      <w:pPr>
        <w:pStyle w:val="aNorm"/>
        <w:numPr>
          <w:ilvl w:val="2"/>
          <w:numId w:val="216"/>
        </w:numPr>
      </w:pPr>
      <w:r>
        <w:rPr>
          <w:rStyle w:val="Strong"/>
        </w:rPr>
        <w:t xml:space="preserve">Important: </w:t>
      </w:r>
      <w:r>
        <w:t xml:space="preserve">Select the </w:t>
      </w:r>
      <w:r>
        <w:rPr>
          <w:rStyle w:val="Strong"/>
        </w:rPr>
        <w:t>Place Holder</w:t>
      </w:r>
      <w:r>
        <w:t xml:space="preserve"> option.</w:t>
      </w:r>
      <w:bookmarkStart w:id="3321" w:name="_WWID10006573"/>
    </w:p>
    <w:bookmarkEnd w:id="3321"/>
    <w:p w:rsidR="00347283" w:rsidRDefault="00347283" w:rsidP="006F68A8">
      <w:pPr>
        <w:pStyle w:val="aNorm"/>
        <w:numPr>
          <w:ilvl w:val="2"/>
          <w:numId w:val="216"/>
        </w:numPr>
      </w:pPr>
      <w:r>
        <w:t xml:space="preserve">Review the first two rows in the </w:t>
      </w:r>
      <w:r>
        <w:rPr>
          <w:rStyle w:val="Strong"/>
        </w:rPr>
        <w:t>Specify Attributes</w:t>
      </w:r>
      <w:r>
        <w:t xml:space="preserve"> area to ensure that </w:t>
      </w:r>
      <w:r>
        <w:rPr>
          <w:rStyle w:val="bMono"/>
        </w:rPr>
        <w:t>PD</w:t>
      </w:r>
      <w:r>
        <w:rPr>
          <w:rStyle w:val="Strong"/>
        </w:rPr>
        <w:t xml:space="preserve"> </w:t>
      </w:r>
      <w:r>
        <w:t xml:space="preserve">is being used as a selection attribute, and that </w:t>
      </w:r>
      <w:r>
        <w:rPr>
          <w:rStyle w:val="bMono"/>
        </w:rPr>
        <w:t>Split</w:t>
      </w:r>
      <w:r>
        <w:t xml:space="preserve"> is being used as an operator for Echo Time.</w:t>
      </w:r>
      <w:bookmarkStart w:id="3322" w:name="_WWID10006574"/>
    </w:p>
    <w:p w:rsidR="00347283" w:rsidRDefault="00347283" w:rsidP="006F68A8">
      <w:pPr>
        <w:pStyle w:val="aNorm"/>
        <w:numPr>
          <w:ilvl w:val="2"/>
          <w:numId w:val="216"/>
        </w:numPr>
      </w:pPr>
      <w:r>
        <w:t xml:space="preserve">Click </w:t>
      </w:r>
      <w:r>
        <w:rPr>
          <w:rStyle w:val="Strong"/>
        </w:rPr>
        <w:t>Save Viewport Info</w:t>
      </w:r>
      <w:r>
        <w:t xml:space="preserve">, then click </w:t>
      </w:r>
      <w:r>
        <w:rPr>
          <w:rStyle w:val="Strong"/>
        </w:rPr>
        <w:t>Next</w:t>
      </w:r>
      <w:r>
        <w:t>.</w:t>
      </w:r>
      <w:bookmarkStart w:id="3323" w:name="_WWID10006575"/>
    </w:p>
    <w:bookmarkEnd w:id="3322"/>
    <w:bookmarkEnd w:id="3323"/>
    <w:p w:rsidR="00347283" w:rsidRDefault="00347283" w:rsidP="006F68A8">
      <w:pPr>
        <w:pStyle w:val="aNorm"/>
        <w:numPr>
          <w:ilvl w:val="0"/>
          <w:numId w:val="214"/>
        </w:numPr>
      </w:pPr>
      <w:r>
        <w:t>If you have additional cloned viewports, repeat step</w:t>
      </w:r>
      <w:r w:rsidR="00AD096E">
        <w:t xml:space="preserve"> 6 above</w:t>
      </w:r>
      <w:r>
        <w:t>.</w:t>
      </w:r>
      <w:bookmarkStart w:id="3324" w:name="_WWID10006565"/>
    </w:p>
    <w:bookmarkEnd w:id="3324"/>
    <w:p w:rsidR="00347283" w:rsidRDefault="00347283" w:rsidP="006F68A8">
      <w:pPr>
        <w:pStyle w:val="aNorm"/>
        <w:numPr>
          <w:ilvl w:val="0"/>
          <w:numId w:val="214"/>
        </w:numPr>
      </w:pPr>
      <w:r>
        <w:t xml:space="preserve">After saving settings for the last viewport, click </w:t>
      </w:r>
      <w:r>
        <w:rPr>
          <w:b/>
          <w:bCs/>
        </w:rPr>
        <w:t>Save HP</w:t>
      </w:r>
      <w:r>
        <w:t>.</w:t>
      </w:r>
      <w:bookmarkStart w:id="3325" w:name="_WWID10006567"/>
    </w:p>
    <w:bookmarkEnd w:id="3325"/>
    <w:p w:rsidR="00347283" w:rsidRDefault="00347283" w:rsidP="006F68A8">
      <w:pPr>
        <w:pStyle w:val="aNorm"/>
        <w:numPr>
          <w:ilvl w:val="0"/>
          <w:numId w:val="214"/>
        </w:numPr>
      </w:pPr>
      <w:r>
        <w:t>Close the model exam, and test the new hanging protocol to verify that it works as designed.</w:t>
      </w:r>
      <w:bookmarkStart w:id="3326" w:name="_WWID10006568"/>
    </w:p>
    <w:p w:rsidR="00380B84" w:rsidRDefault="00380B84">
      <w:pPr>
        <w:pStyle w:val="Heading2"/>
      </w:pPr>
      <w:bookmarkStart w:id="3327" w:name="_Ref153180625"/>
      <w:bookmarkStart w:id="3328" w:name="_Internal_Hanging_Protocols_1"/>
      <w:bookmarkStart w:id="3329" w:name="_Toc508192109"/>
      <w:bookmarkEnd w:id="3278"/>
      <w:bookmarkEnd w:id="3326"/>
      <w:bookmarkEnd w:id="3328"/>
      <w:r>
        <w:t>Internal Hanging Protocols</w:t>
      </w:r>
      <w:bookmarkStart w:id="3330" w:name="_WWID10004958"/>
      <w:bookmarkEnd w:id="3218"/>
      <w:bookmarkEnd w:id="3327"/>
      <w:bookmarkEnd w:id="3329"/>
    </w:p>
    <w:bookmarkStart w:id="3331" w:name="_WWID10004979"/>
    <w:p w:rsidR="00380B84" w:rsidRDefault="00380B84">
      <w:pPr>
        <w:pStyle w:val="aNorm"/>
        <w:keepNext/>
      </w:pPr>
      <w:r>
        <w:fldChar w:fldCharType="begin"/>
      </w:r>
      <w:r>
        <w:instrText xml:space="preserve"> xe "hanging protocols: internal" </w:instrText>
      </w:r>
      <w:r>
        <w:fldChar w:fldCharType="end"/>
      </w:r>
      <w:r>
        <w:fldChar w:fldCharType="begin"/>
      </w:r>
      <w:r>
        <w:instrText xml:space="preserve"> xe "internal hanging protocols" </w:instrText>
      </w:r>
      <w:r>
        <w:fldChar w:fldCharType="end"/>
      </w:r>
      <w:r>
        <w:fldChar w:fldCharType="begin"/>
      </w:r>
      <w:r>
        <w:instrText xml:space="preserve"> xe "SYS_INT hanging protocols" </w:instrText>
      </w:r>
      <w:r>
        <w:fldChar w:fldCharType="end"/>
      </w:r>
      <w:r>
        <w:t xml:space="preserve">Internal hanging protocols serve two purposes: they organize exams in the </w:t>
      </w:r>
      <w:r w:rsidR="00080DE5">
        <w:t xml:space="preserve">Preview </w:t>
      </w:r>
      <w:r>
        <w:t>window, and they provide basic exam display on 1-, 2-, and 4-head workstations.</w:t>
      </w:r>
      <w:bookmarkStart w:id="3332" w:name="_WWID10006132"/>
    </w:p>
    <w:bookmarkEnd w:id="3332"/>
    <w:p w:rsidR="00380B84" w:rsidRDefault="00380B84">
      <w:pPr>
        <w:pStyle w:val="aNorm"/>
        <w:keepNext/>
      </w:pPr>
      <w:r>
        <w:t>Internal hanging protocols are listed under the sysAdmin user in the Select Hanging Protocol / Template dialog. Most internal hanging protocols will not be visible unless the filter in this dialog is disabled.</w:t>
      </w:r>
      <w:bookmarkStart w:id="3333" w:name="_WWID10006131"/>
    </w:p>
    <w:bookmarkEnd w:id="3333"/>
    <w:p w:rsidR="00380B84" w:rsidRDefault="00380B84">
      <w:pPr>
        <w:pStyle w:val="aNorm"/>
        <w:keepNext/>
      </w:pPr>
      <w:r>
        <w:t xml:space="preserve">All internal hanging protocols can be identified by the </w:t>
      </w:r>
      <w:r>
        <w:rPr>
          <w:rStyle w:val="bMono"/>
        </w:rPr>
        <w:t>SYS_INT</w:t>
      </w:r>
      <w:r>
        <w:t xml:space="preserve"> suffix in their names.</w:t>
      </w:r>
      <w:bookmarkStart w:id="3334" w:name="_WWID10006119"/>
      <w:r w:rsidR="00347283">
        <w:t xml:space="preserve"> </w:t>
      </w:r>
      <w:r>
        <w:t>Internal hanging protocols cannot be edited or deleted.</w:t>
      </w:r>
    </w:p>
    <w:p w:rsidR="00380B84" w:rsidRDefault="00380B84">
      <w:pPr>
        <w:pStyle w:val="aNorm"/>
        <w:keepNext/>
      </w:pPr>
      <w:bookmarkStart w:id="3335" w:name="_WWID10006134"/>
      <w:r>
        <w:t xml:space="preserve">When they are visible, internal hanging protocols are listed alphabetically along with any site-level hanging protocols defined by users </w:t>
      </w:r>
      <w:r w:rsidR="008D43CF">
        <w:t xml:space="preserve">who hold </w:t>
      </w:r>
      <w:r>
        <w:t xml:space="preserve">the MAGJ SYSTEM USER </w:t>
      </w:r>
      <w:r w:rsidR="008D43CF">
        <w:t xml:space="preserve">security </w:t>
      </w:r>
      <w:r>
        <w:t>key.</w:t>
      </w:r>
    </w:p>
    <w:p w:rsidR="00B26EEF" w:rsidRDefault="00B26EEF" w:rsidP="00B26EEF">
      <w:pPr>
        <w:pStyle w:val="aNorm0"/>
      </w:pPr>
      <w:r>
        <w:rPr>
          <w:rStyle w:val="bLeadin"/>
        </w:rPr>
        <w:t xml:space="preserve">Tip  </w:t>
      </w:r>
      <w:r>
        <w:t>If you are using an internal hanging protocol and would like to refine how it works, you can load exams with that hanging protocol, and then use it as the basis of a new hanging protocol that will be saved in your personal collection. Once created, a personal (user-level) hanging protocol takes precedence over a similar internal (site-level) hanging protocol for purposes of automatic selection.</w:t>
      </w:r>
    </w:p>
    <w:p w:rsidR="00380B84" w:rsidRDefault="00380B84">
      <w:pPr>
        <w:pStyle w:val="aNorm"/>
        <w:keepNext/>
      </w:pPr>
      <w:r>
        <w:t xml:space="preserve">The internal hanging protocols </w:t>
      </w:r>
      <w:r w:rsidR="00080DE5">
        <w:t xml:space="preserve">listed in the following sections </w:t>
      </w:r>
      <w:r>
        <w:t>are always available at a VistARad workstation.</w:t>
      </w:r>
      <w:bookmarkStart w:id="3336" w:name="_WWID10006135"/>
    </w:p>
    <w:p w:rsidR="00380B84" w:rsidRDefault="00B26EEF">
      <w:pPr>
        <w:pStyle w:val="Heading3"/>
      </w:pPr>
      <w:bookmarkStart w:id="3337" w:name="_Ref150748439"/>
      <w:bookmarkStart w:id="3338" w:name="_Ref150749044"/>
      <w:bookmarkStart w:id="3339" w:name="_Hanging_Protocols_for"/>
      <w:bookmarkStart w:id="3340" w:name="_WWID10005147"/>
      <w:bookmarkStart w:id="3341" w:name="_Toc508192110"/>
      <w:bookmarkEnd w:id="3334"/>
      <w:bookmarkEnd w:id="3335"/>
      <w:bookmarkEnd w:id="3336"/>
      <w:bookmarkEnd w:id="3339"/>
      <w:r>
        <w:t xml:space="preserve">Baseline </w:t>
      </w:r>
      <w:r w:rsidR="00EF38E4">
        <w:t>Hanging Protocols</w:t>
      </w:r>
      <w:bookmarkEnd w:id="3337"/>
      <w:bookmarkEnd w:id="3338"/>
      <w:bookmarkEnd w:id="3341"/>
    </w:p>
    <w:bookmarkEnd w:id="3340"/>
    <w:p w:rsidR="00380B84" w:rsidRDefault="00380B84">
      <w:pPr>
        <w:pStyle w:val="aNorm"/>
      </w:pPr>
      <w:r>
        <w:t>Baseline hanging protocols are used to organize images in the Preview window.</w:t>
      </w:r>
      <w:r w:rsidR="00347283">
        <w:t xml:space="preserve"> </w:t>
      </w:r>
      <w:r>
        <w:t>They are also used as the foundation of other hanging protocols.</w:t>
      </w:r>
      <w:bookmarkStart w:id="3342" w:name="_WWID10005482"/>
    </w:p>
    <w:p w:rsidR="00380B84" w:rsidRDefault="00380B84">
      <w:pPr>
        <w:pStyle w:val="aNorm"/>
      </w:pPr>
      <w:r>
        <w:t>In normal installations, baseline hanging protocols will not be automatically selected (other internal hanging protocols will take precedence over them).</w:t>
      </w:r>
      <w:r w:rsidR="00347283">
        <w:t xml:space="preserve"> </w:t>
      </w:r>
      <w:r>
        <w:t>Baseline hanging protocols are visible in the Select Hanging Protocol/Template dialog</w:t>
      </w:r>
      <w:r w:rsidR="009A01C0" w:rsidRPr="009A01C0">
        <w:t xml:space="preserve"> </w:t>
      </w:r>
      <w:r w:rsidR="009A01C0">
        <w:t>only</w:t>
      </w:r>
      <w:r>
        <w:t xml:space="preserve"> if filtering is turned off.</w:t>
      </w:r>
      <w:bookmarkStart w:id="3343" w:name="_WWID10005483"/>
    </w:p>
    <w:p w:rsidR="00380B84" w:rsidRDefault="00380B84">
      <w:pPr>
        <w:pStyle w:val="aNorm"/>
        <w:keepNext/>
      </w:pPr>
      <w:r>
        <w:t>The following baseline hanging protocols are present:</w:t>
      </w:r>
      <w:bookmarkStart w:id="3344" w:name="_WWID10006323"/>
    </w:p>
    <w:bookmarkEnd w:id="3342"/>
    <w:bookmarkEnd w:id="3343"/>
    <w:bookmarkEnd w:id="3344"/>
    <w:p w:rsidR="00380B84" w:rsidRDefault="00380B84">
      <w:pPr>
        <w:pStyle w:val="aNorm0"/>
      </w:pPr>
      <w:r>
        <w:rPr>
          <w:rStyle w:val="bMono"/>
        </w:rPr>
        <w:t>CPTMatchAllSYS_INT</w:t>
      </w:r>
      <w:bookmarkStart w:id="3345" w:name="_WWID10004976"/>
      <w:r>
        <w:t xml:space="preserve"> – Baseline hanging protocol used for single-modality exams that are </w:t>
      </w:r>
      <w:r>
        <w:rPr>
          <w:rStyle w:val="Emphasis"/>
        </w:rPr>
        <w:t xml:space="preserve">not </w:t>
      </w:r>
      <w:r>
        <w:t>DX, CR, CT, or MR; will split exams by series.</w:t>
      </w:r>
    </w:p>
    <w:bookmarkEnd w:id="3345"/>
    <w:p w:rsidR="00380B84" w:rsidRDefault="00380B84">
      <w:pPr>
        <w:pStyle w:val="aNorm0"/>
        <w:keepNext/>
      </w:pPr>
      <w:r>
        <w:rPr>
          <w:rStyle w:val="bMono"/>
        </w:rPr>
        <w:t>CRSYS_INT</w:t>
      </w:r>
      <w:bookmarkStart w:id="3346" w:name="_WWID10004977"/>
      <w:r>
        <w:rPr>
          <w:rStyle w:val="bMono"/>
        </w:rPr>
        <w:t xml:space="preserve"> </w:t>
      </w:r>
      <w:r>
        <w:t>– Baseline hanging protocol for CR and DX exams; will split exams by image.</w:t>
      </w:r>
    </w:p>
    <w:bookmarkEnd w:id="3346"/>
    <w:p w:rsidR="00380B84" w:rsidRDefault="00380B84">
      <w:pPr>
        <w:pStyle w:val="aNorm0"/>
      </w:pPr>
      <w:r>
        <w:rPr>
          <w:rStyle w:val="bMono"/>
        </w:rPr>
        <w:t>CTSYS_INT</w:t>
      </w:r>
      <w:bookmarkStart w:id="3347" w:name="_WWID10004985"/>
      <w:r w:rsidR="00080DE5">
        <w:t xml:space="preserve"> – </w:t>
      </w:r>
      <w:r>
        <w:t>Baseline hanging prot</w:t>
      </w:r>
      <w:r w:rsidR="00EF38E4">
        <w:t>ocol for CT exams; will split exams by</w:t>
      </w:r>
      <w:r>
        <w:t xml:space="preserve"> series and scout/localizer</w:t>
      </w:r>
      <w:r w:rsidR="00080DE5">
        <w:t>.</w:t>
      </w:r>
    </w:p>
    <w:bookmarkEnd w:id="3347"/>
    <w:p w:rsidR="00380B84" w:rsidRDefault="00380B84">
      <w:pPr>
        <w:pStyle w:val="aNorm0"/>
      </w:pPr>
      <w:r>
        <w:rPr>
          <w:rStyle w:val="bMono"/>
        </w:rPr>
        <w:t>MODMatchAllSYS_INT</w:t>
      </w:r>
      <w:bookmarkStart w:id="3348" w:name="_WWID10004986"/>
      <w:r>
        <w:t xml:space="preserve"> – Will split images in an exam based on modality. Intended for exams that contain images from multiple modalities (such as radio fluorography exams)</w:t>
      </w:r>
      <w:r w:rsidR="00080DE5">
        <w:t>.</w:t>
      </w:r>
    </w:p>
    <w:bookmarkEnd w:id="3348"/>
    <w:p w:rsidR="00380B84" w:rsidRDefault="00380B84">
      <w:pPr>
        <w:pStyle w:val="aNorm0"/>
      </w:pPr>
      <w:r>
        <w:rPr>
          <w:rStyle w:val="bMono"/>
        </w:rPr>
        <w:t>MRSYS_INT</w:t>
      </w:r>
      <w:bookmarkStart w:id="3349" w:name="_WWID10004987"/>
      <w:r w:rsidR="00080DE5">
        <w:t xml:space="preserve"> – </w:t>
      </w:r>
      <w:r>
        <w:t xml:space="preserve">Baseline hanging protocol for MR exams; will </w:t>
      </w:r>
      <w:r w:rsidR="00B26EEF">
        <w:t xml:space="preserve">split </w:t>
      </w:r>
      <w:r w:rsidR="00EF38E4">
        <w:t xml:space="preserve">exams </w:t>
      </w:r>
      <w:r>
        <w:t xml:space="preserve">by </w:t>
      </w:r>
      <w:r w:rsidR="00EF38E4">
        <w:t>series (sequence)</w:t>
      </w:r>
      <w:r>
        <w:t xml:space="preserve"> and scout/localizer</w:t>
      </w:r>
      <w:r w:rsidR="00080DE5">
        <w:t>.</w:t>
      </w:r>
    </w:p>
    <w:p w:rsidR="00380B84" w:rsidRDefault="00380B84">
      <w:pPr>
        <w:pStyle w:val="Heading3"/>
      </w:pPr>
      <w:bookmarkStart w:id="3350" w:name="_Ref150748440"/>
      <w:bookmarkStart w:id="3351" w:name="_Toc508192111"/>
      <w:bookmarkEnd w:id="3349"/>
      <w:r>
        <w:t>1-head Hanging Protocols</w:t>
      </w:r>
      <w:bookmarkStart w:id="3352" w:name="_WWID10005146"/>
      <w:bookmarkEnd w:id="3350"/>
      <w:bookmarkEnd w:id="3351"/>
    </w:p>
    <w:p w:rsidR="00380B84" w:rsidRDefault="00380B84">
      <w:pPr>
        <w:pStyle w:val="aNorm"/>
      </w:pPr>
      <w:r>
        <w:t>The following internal hanging protocols are designed for workstations that use one diagnostic quality monitor.</w:t>
      </w:r>
      <w:bookmarkStart w:id="3353" w:name="_WWID10005148"/>
      <w:r w:rsidR="00347283">
        <w:t xml:space="preserve"> </w:t>
      </w:r>
    </w:p>
    <w:bookmarkEnd w:id="3352"/>
    <w:bookmarkEnd w:id="3353"/>
    <w:p w:rsidR="00380B84" w:rsidRDefault="00380B84">
      <w:pPr>
        <w:pStyle w:val="aNormSnug0"/>
        <w:rPr>
          <w:rStyle w:val="bMono"/>
        </w:rPr>
      </w:pPr>
      <w:r>
        <w:rPr>
          <w:rStyle w:val="bMono"/>
        </w:rPr>
        <w:t>CT_1-hd_SYS_INT</w:t>
      </w:r>
      <w:bookmarkStart w:id="3354" w:name="_WWID10006389"/>
    </w:p>
    <w:bookmarkEnd w:id="3354"/>
    <w:p w:rsidR="00380B84" w:rsidRDefault="00380B84">
      <w:pPr>
        <w:pStyle w:val="aNormSnug0"/>
        <w:rPr>
          <w:rStyle w:val="bMono"/>
        </w:rPr>
      </w:pPr>
      <w:r>
        <w:rPr>
          <w:rStyle w:val="bMono"/>
        </w:rPr>
        <w:t>GenRad_1-hd_SYS_INT</w:t>
      </w:r>
      <w:bookmarkStart w:id="3355" w:name="_WWID10005496"/>
    </w:p>
    <w:bookmarkEnd w:id="3355"/>
    <w:p w:rsidR="00380B84" w:rsidRDefault="00380B84">
      <w:pPr>
        <w:pStyle w:val="aNormSnug0"/>
        <w:rPr>
          <w:rStyle w:val="bMono"/>
        </w:rPr>
      </w:pPr>
      <w:r>
        <w:rPr>
          <w:rStyle w:val="bMono"/>
        </w:rPr>
        <w:t>NM_1-hd_SYS_INT</w:t>
      </w:r>
      <w:bookmarkStart w:id="3356" w:name="_WWID10005002"/>
    </w:p>
    <w:bookmarkEnd w:id="3356"/>
    <w:p w:rsidR="00380B84" w:rsidRDefault="00380B84">
      <w:pPr>
        <w:pStyle w:val="aNormSnug0"/>
        <w:rPr>
          <w:rStyle w:val="bMono"/>
        </w:rPr>
      </w:pPr>
      <w:r>
        <w:rPr>
          <w:rStyle w:val="bMono"/>
        </w:rPr>
        <w:t>US_1-hd_SYS_INT</w:t>
      </w:r>
      <w:bookmarkStart w:id="3357" w:name="_WWID10004970"/>
    </w:p>
    <w:bookmarkEnd w:id="3357"/>
    <w:p w:rsidR="00380B84" w:rsidRDefault="00380B84">
      <w:pPr>
        <w:pStyle w:val="aNorm0"/>
        <w:rPr>
          <w:rStyle w:val="bMono"/>
        </w:rPr>
      </w:pPr>
      <w:r>
        <w:rPr>
          <w:rStyle w:val="bMono"/>
        </w:rPr>
        <w:t>XA_1-hd_SYS_INT</w:t>
      </w:r>
      <w:bookmarkStart w:id="3358" w:name="_WWID10004973"/>
    </w:p>
    <w:p w:rsidR="00380B84" w:rsidRDefault="00380B84">
      <w:pPr>
        <w:pStyle w:val="aNorm"/>
      </w:pPr>
      <w:r>
        <w:t xml:space="preserve">These hanging protocols are used </w:t>
      </w:r>
      <w:r w:rsidR="009A01C0">
        <w:t xml:space="preserve">only </w:t>
      </w:r>
      <w:r>
        <w:t>if they are manually selected, or if the</w:t>
      </w:r>
      <w:r w:rsidR="00080DE5">
        <w:t>re are</w:t>
      </w:r>
      <w:r>
        <w:t xml:space="preserve"> no other applicable hanging protocols for the exam being opened.</w:t>
      </w:r>
      <w:bookmarkStart w:id="3359" w:name="_WWID10006128"/>
    </w:p>
    <w:p w:rsidR="00380B84" w:rsidRDefault="00380B84">
      <w:pPr>
        <w:pStyle w:val="Heading3"/>
      </w:pPr>
      <w:bookmarkStart w:id="3360" w:name="_Ref150748441"/>
      <w:bookmarkStart w:id="3361" w:name="_Ref157840413"/>
      <w:bookmarkStart w:id="3362" w:name="_Toc508192112"/>
      <w:bookmarkEnd w:id="3358"/>
      <w:bookmarkEnd w:id="3359"/>
      <w:r>
        <w:t>2-head Hanging Protocols</w:t>
      </w:r>
      <w:bookmarkStart w:id="3363" w:name="_WWID10005506"/>
      <w:bookmarkEnd w:id="3360"/>
      <w:bookmarkEnd w:id="3361"/>
      <w:bookmarkEnd w:id="3362"/>
    </w:p>
    <w:bookmarkEnd w:id="3363"/>
    <w:p w:rsidR="00380B84" w:rsidRDefault="00380B84">
      <w:pPr>
        <w:pStyle w:val="aNorm"/>
        <w:keepNext/>
      </w:pPr>
      <w:r>
        <w:t>The following internal hanging protocols are designed for workstations that use tw</w:t>
      </w:r>
      <w:bookmarkStart w:id="3364" w:name="_WWID10006118"/>
      <w:r w:rsidR="00080DE5">
        <w:t>o diagnostic quality monitors.</w:t>
      </w:r>
    </w:p>
    <w:bookmarkEnd w:id="3364"/>
    <w:p w:rsidR="00380B84" w:rsidRDefault="00380B84">
      <w:pPr>
        <w:pStyle w:val="aNormSnug0"/>
        <w:keepNext/>
        <w:rPr>
          <w:rStyle w:val="bMono"/>
        </w:rPr>
      </w:pPr>
      <w:r>
        <w:rPr>
          <w:rStyle w:val="bMono"/>
        </w:rPr>
        <w:fldChar w:fldCharType="begin" w:fldLock="1"/>
      </w:r>
      <w:r w:rsidR="00084AC6">
        <w:rPr>
          <w:rStyle w:val="bMono"/>
        </w:rPr>
        <w:instrText>HYPERLINK  \l "_CT_Thorax_2-hd_SYS_INT_1"</w:instrText>
      </w:r>
      <w:r w:rsidR="00084AC6">
        <w:rPr>
          <w:rStyle w:val="bMono"/>
        </w:rPr>
      </w:r>
      <w:r>
        <w:rPr>
          <w:rStyle w:val="bMono"/>
        </w:rPr>
        <w:fldChar w:fldCharType="separate"/>
      </w:r>
      <w:r>
        <w:rPr>
          <w:rStyle w:val="bMono"/>
        </w:rPr>
        <w:t>CT</w:t>
      </w:r>
      <w:r w:rsidR="00171ED9">
        <w:rPr>
          <w:rStyle w:val="bMono"/>
        </w:rPr>
        <w:t>_</w:t>
      </w:r>
      <w:r>
        <w:rPr>
          <w:rStyle w:val="bMono"/>
        </w:rPr>
        <w:t>Thorax_2-hd_SYS_INT</w:t>
      </w:r>
      <w:bookmarkStart w:id="3365" w:name="_WWID10006103"/>
      <w:r>
        <w:rPr>
          <w:rStyle w:val="bMono"/>
        </w:rPr>
        <w:fldChar w:fldCharType="end"/>
      </w:r>
    </w:p>
    <w:bookmarkEnd w:id="3365"/>
    <w:p w:rsidR="00380B84" w:rsidRDefault="00380B84">
      <w:pPr>
        <w:pStyle w:val="aNormSnug0"/>
        <w:rPr>
          <w:rStyle w:val="bMono"/>
        </w:rPr>
      </w:pPr>
      <w:r>
        <w:rPr>
          <w:rStyle w:val="bMono"/>
        </w:rPr>
        <w:fldChar w:fldCharType="begin" w:fldLock="1"/>
      </w:r>
      <w:r>
        <w:rPr>
          <w:rStyle w:val="bMono"/>
        </w:rPr>
        <w:instrText xml:space="preserve"> HYPERLINK  \l "_CT_2-hd_SYS_INT" </w:instrText>
      </w:r>
      <w:r>
        <w:rPr>
          <w:rStyle w:val="bMono"/>
        </w:rPr>
      </w:r>
      <w:r>
        <w:rPr>
          <w:rStyle w:val="bMono"/>
        </w:rPr>
        <w:fldChar w:fldCharType="separate"/>
      </w:r>
      <w:r>
        <w:rPr>
          <w:rStyle w:val="bMono"/>
        </w:rPr>
        <w:t>CT_2-hd_SYS_INT</w:t>
      </w:r>
      <w:bookmarkStart w:id="3366" w:name="_WWID10006106"/>
      <w:r>
        <w:rPr>
          <w:rStyle w:val="bMono"/>
        </w:rPr>
        <w:fldChar w:fldCharType="end"/>
      </w:r>
    </w:p>
    <w:bookmarkEnd w:id="3366"/>
    <w:p w:rsidR="00380B84" w:rsidRDefault="00380B84">
      <w:pPr>
        <w:pStyle w:val="aNormSnug0"/>
        <w:rPr>
          <w:rStyle w:val="bMono"/>
        </w:rPr>
      </w:pPr>
      <w:r>
        <w:rPr>
          <w:rStyle w:val="bMono"/>
        </w:rPr>
        <w:fldChar w:fldCharType="begin" w:fldLock="1"/>
      </w:r>
      <w:r>
        <w:rPr>
          <w:rStyle w:val="bMono"/>
        </w:rPr>
        <w:instrText xml:space="preserve"> HYPERLINK  \l "_GenRad_2-hd_SYS_INT" </w:instrText>
      </w:r>
      <w:r>
        <w:rPr>
          <w:rStyle w:val="bMono"/>
        </w:rPr>
      </w:r>
      <w:r>
        <w:rPr>
          <w:rStyle w:val="bMono"/>
        </w:rPr>
        <w:fldChar w:fldCharType="separate"/>
      </w:r>
      <w:r>
        <w:rPr>
          <w:rStyle w:val="bMono"/>
        </w:rPr>
        <w:t>GenRad_2-hd_SYS_INT</w:t>
      </w:r>
      <w:bookmarkStart w:id="3367" w:name="_WWID10006107"/>
      <w:r>
        <w:rPr>
          <w:rStyle w:val="bMono"/>
        </w:rPr>
        <w:fldChar w:fldCharType="end"/>
      </w:r>
    </w:p>
    <w:bookmarkEnd w:id="3367"/>
    <w:p w:rsidR="00380B84" w:rsidRDefault="00380B84">
      <w:pPr>
        <w:pStyle w:val="aNormSnug0"/>
        <w:rPr>
          <w:rStyle w:val="bMono"/>
        </w:rPr>
      </w:pPr>
      <w:r>
        <w:rPr>
          <w:rStyle w:val="bMono"/>
        </w:rPr>
        <w:fldChar w:fldCharType="begin" w:fldLock="1"/>
      </w:r>
      <w:r>
        <w:rPr>
          <w:rStyle w:val="bMono"/>
        </w:rPr>
        <w:instrText xml:space="preserve"> HYPERLINK  \l "_MR_2-hd_SYS_INT" </w:instrText>
      </w:r>
      <w:r>
        <w:rPr>
          <w:rStyle w:val="bMono"/>
        </w:rPr>
      </w:r>
      <w:r>
        <w:rPr>
          <w:rStyle w:val="bMono"/>
        </w:rPr>
        <w:fldChar w:fldCharType="separate"/>
      </w:r>
      <w:r>
        <w:rPr>
          <w:rStyle w:val="bMono"/>
        </w:rPr>
        <w:t>MR_2-hd_SYS_INT</w:t>
      </w:r>
      <w:bookmarkStart w:id="3368" w:name="_WWID10006108"/>
      <w:r>
        <w:rPr>
          <w:rStyle w:val="bMono"/>
        </w:rPr>
        <w:fldChar w:fldCharType="end"/>
      </w:r>
    </w:p>
    <w:bookmarkEnd w:id="3368"/>
    <w:p w:rsidR="00380B84" w:rsidRDefault="00380B84">
      <w:pPr>
        <w:pStyle w:val="aNormSnug0"/>
        <w:rPr>
          <w:rStyle w:val="bMono"/>
        </w:rPr>
      </w:pPr>
      <w:r>
        <w:rPr>
          <w:rStyle w:val="bMono"/>
        </w:rPr>
        <w:fldChar w:fldCharType="begin" w:fldLock="1"/>
      </w:r>
      <w:r>
        <w:rPr>
          <w:rStyle w:val="bMono"/>
        </w:rPr>
        <w:instrText xml:space="preserve"> HYPERLINK  \l "_NM_2-hd_SYS_INT" </w:instrText>
      </w:r>
      <w:r>
        <w:rPr>
          <w:rStyle w:val="bMono"/>
        </w:rPr>
      </w:r>
      <w:r>
        <w:rPr>
          <w:rStyle w:val="bMono"/>
        </w:rPr>
        <w:fldChar w:fldCharType="separate"/>
      </w:r>
      <w:r>
        <w:rPr>
          <w:rStyle w:val="bMono"/>
        </w:rPr>
        <w:t>NM_2-hd_SYS_INT</w:t>
      </w:r>
      <w:bookmarkStart w:id="3369" w:name="_WWID10006109"/>
      <w:r>
        <w:rPr>
          <w:rStyle w:val="bMono"/>
        </w:rPr>
        <w:fldChar w:fldCharType="end"/>
      </w:r>
    </w:p>
    <w:bookmarkEnd w:id="3369"/>
    <w:p w:rsidR="00380B84" w:rsidRDefault="00380B84">
      <w:pPr>
        <w:pStyle w:val="aNormSnug0"/>
        <w:rPr>
          <w:rStyle w:val="bMono"/>
        </w:rPr>
      </w:pPr>
      <w:r>
        <w:rPr>
          <w:rStyle w:val="bMono"/>
        </w:rPr>
        <w:fldChar w:fldCharType="begin" w:fldLock="1"/>
      </w:r>
      <w:r>
        <w:rPr>
          <w:rStyle w:val="bMono"/>
        </w:rPr>
        <w:instrText xml:space="preserve"> HYPERLINK  \l "_RF_2-hd_SYS_INT" </w:instrText>
      </w:r>
      <w:r>
        <w:rPr>
          <w:rStyle w:val="bMono"/>
        </w:rPr>
      </w:r>
      <w:r>
        <w:rPr>
          <w:rStyle w:val="bMono"/>
        </w:rPr>
        <w:fldChar w:fldCharType="separate"/>
      </w:r>
      <w:r>
        <w:rPr>
          <w:rStyle w:val="bMono"/>
        </w:rPr>
        <w:t>RF_2-hd_SYS_INT</w:t>
      </w:r>
      <w:bookmarkStart w:id="3370" w:name="_WWID10006110"/>
      <w:r>
        <w:rPr>
          <w:rStyle w:val="bMono"/>
        </w:rPr>
        <w:fldChar w:fldCharType="end"/>
      </w:r>
    </w:p>
    <w:bookmarkEnd w:id="3370"/>
    <w:p w:rsidR="00380B84" w:rsidRDefault="00380B84">
      <w:pPr>
        <w:pStyle w:val="aNormSnug0"/>
        <w:rPr>
          <w:rStyle w:val="bMono"/>
        </w:rPr>
      </w:pPr>
      <w:r>
        <w:rPr>
          <w:rStyle w:val="bMono"/>
        </w:rPr>
        <w:fldChar w:fldCharType="begin" w:fldLock="1"/>
      </w:r>
      <w:r>
        <w:rPr>
          <w:rStyle w:val="bMono"/>
        </w:rPr>
        <w:instrText xml:space="preserve"> HYPERLINK  \l "_US_2-hd_SYS_INT" </w:instrText>
      </w:r>
      <w:r>
        <w:rPr>
          <w:rStyle w:val="bMono"/>
        </w:rPr>
      </w:r>
      <w:r>
        <w:rPr>
          <w:rStyle w:val="bMono"/>
        </w:rPr>
        <w:fldChar w:fldCharType="separate"/>
      </w:r>
      <w:r>
        <w:rPr>
          <w:rStyle w:val="bMono"/>
        </w:rPr>
        <w:t>US_2-hd_SYS_INT</w:t>
      </w:r>
      <w:bookmarkStart w:id="3371" w:name="_WWID10006111"/>
      <w:r>
        <w:rPr>
          <w:rStyle w:val="bMono"/>
        </w:rPr>
        <w:fldChar w:fldCharType="end"/>
      </w:r>
    </w:p>
    <w:bookmarkEnd w:id="3371"/>
    <w:p w:rsidR="00380B84" w:rsidRDefault="00380B84">
      <w:pPr>
        <w:pStyle w:val="aNorm0"/>
        <w:rPr>
          <w:rStyle w:val="bMono"/>
        </w:rPr>
      </w:pPr>
      <w:r>
        <w:rPr>
          <w:rStyle w:val="bMono"/>
        </w:rPr>
        <w:fldChar w:fldCharType="begin" w:fldLock="1"/>
      </w:r>
      <w:r>
        <w:rPr>
          <w:rStyle w:val="bMono"/>
        </w:rPr>
        <w:instrText xml:space="preserve"> HYPERLINK  \l "_XA_2-hd_SYS_INT" </w:instrText>
      </w:r>
      <w:r>
        <w:rPr>
          <w:rStyle w:val="bMono"/>
        </w:rPr>
      </w:r>
      <w:r>
        <w:rPr>
          <w:rStyle w:val="bMono"/>
        </w:rPr>
        <w:fldChar w:fldCharType="separate"/>
      </w:r>
      <w:r>
        <w:rPr>
          <w:rStyle w:val="bMono"/>
        </w:rPr>
        <w:t>XA_2-hd_SYS_INT</w:t>
      </w:r>
      <w:bookmarkStart w:id="3372" w:name="_WWID10006112"/>
      <w:r>
        <w:rPr>
          <w:rStyle w:val="bMono"/>
        </w:rPr>
        <w:fldChar w:fldCharType="end"/>
      </w:r>
    </w:p>
    <w:p w:rsidR="00B26EEF" w:rsidRDefault="00B26EEF" w:rsidP="00B26EEF">
      <w:pPr>
        <w:pStyle w:val="aNorm"/>
      </w:pPr>
      <w:bookmarkStart w:id="3373" w:name="_CT_Thorax_2-hd_SYS_INT"/>
      <w:bookmarkStart w:id="3374" w:name="_Ref151271590"/>
      <w:bookmarkEnd w:id="3372"/>
      <w:bookmarkEnd w:id="3373"/>
      <w:r>
        <w:t xml:space="preserve">These hanging protocols are used </w:t>
      </w:r>
      <w:r w:rsidR="009A01C0">
        <w:t xml:space="preserve">only </w:t>
      </w:r>
      <w:r>
        <w:t>if they are manually selected, or if there are no other applicable hanging protocols for the exam being opened.</w:t>
      </w:r>
    </w:p>
    <w:p w:rsidR="0093607B" w:rsidRDefault="0093607B">
      <w:pPr>
        <w:pStyle w:val="Heading4"/>
        <w:pageBreakBefore/>
        <w:spacing w:before="0"/>
      </w:pPr>
      <w:bookmarkStart w:id="3375" w:name="_CT_Thorax_2-hd_SYS_INT_1"/>
      <w:bookmarkStart w:id="3376" w:name="_Ref150748445"/>
      <w:bookmarkStart w:id="3377" w:name="_Ref159303184"/>
      <w:bookmarkEnd w:id="3374"/>
      <w:bookmarkEnd w:id="3375"/>
      <w:r>
        <w:t>C</w:t>
      </w:r>
      <w:r w:rsidR="00B06A99">
        <w:t>T_T</w:t>
      </w:r>
      <w:r>
        <w:t>horax_2-hd_SYS_INT</w:t>
      </w:r>
      <w:bookmarkStart w:id="3378" w:name="_WWID10004982"/>
      <w:bookmarkEnd w:id="3377"/>
    </w:p>
    <w:p w:rsidR="0093607B" w:rsidRPr="00F14EB5" w:rsidRDefault="0093607B">
      <w:pPr>
        <w:pStyle w:val="aSpace"/>
      </w:pPr>
    </w:p>
    <w:tbl>
      <w:tblPr>
        <w:tblW w:w="8820" w:type="dxa"/>
        <w:tblInd w:w="-720" w:type="dxa"/>
        <w:tblLook w:val="01E0" w:firstRow="1" w:lastRow="1" w:firstColumn="1" w:lastColumn="1" w:noHBand="0" w:noVBand="0"/>
      </w:tblPr>
      <w:tblGrid>
        <w:gridCol w:w="1800"/>
        <w:gridCol w:w="7020"/>
      </w:tblGrid>
      <w:tr w:rsidR="0093607B">
        <w:trPr>
          <w:cantSplit/>
        </w:trPr>
        <w:tc>
          <w:tcPr>
            <w:tcW w:w="1800" w:type="dxa"/>
          </w:tcPr>
          <w:p w:rsidR="0093607B" w:rsidRDefault="0093607B">
            <w:pPr>
              <w:pStyle w:val="aTableRight"/>
              <w:rPr>
                <w:rStyle w:val="Strong"/>
              </w:rPr>
            </w:pPr>
            <w:r>
              <w:rPr>
                <w:rStyle w:val="Strong"/>
              </w:rPr>
              <w:t>Summary</w:t>
            </w:r>
          </w:p>
        </w:tc>
        <w:tc>
          <w:tcPr>
            <w:tcW w:w="7020" w:type="dxa"/>
          </w:tcPr>
          <w:p w:rsidR="0093607B" w:rsidRDefault="0093607B">
            <w:pPr>
              <w:pStyle w:val="aTable0"/>
            </w:pPr>
            <w:r>
              <w:t>Display of CT thorax exams; exams are split into multiple viewports based on series UID; up to 2 priors may be loaded automatically.</w:t>
            </w:r>
          </w:p>
        </w:tc>
      </w:tr>
      <w:bookmarkEnd w:id="3378"/>
      <w:tr w:rsidR="0093607B">
        <w:trPr>
          <w:cantSplit/>
        </w:trPr>
        <w:tc>
          <w:tcPr>
            <w:tcW w:w="1800" w:type="dxa"/>
          </w:tcPr>
          <w:p w:rsidR="0093607B" w:rsidRDefault="0093607B">
            <w:pPr>
              <w:pStyle w:val="aTableRight"/>
              <w:rPr>
                <w:rStyle w:val="Strong"/>
              </w:rPr>
            </w:pPr>
            <w:r>
              <w:rPr>
                <w:rStyle w:val="Strong"/>
              </w:rPr>
              <w:t>Stages (template)</w:t>
            </w:r>
          </w:p>
        </w:tc>
        <w:tc>
          <w:tcPr>
            <w:tcW w:w="7020" w:type="dxa"/>
          </w:tcPr>
          <w:p w:rsidR="0093607B" w:rsidRDefault="0093607B" w:rsidP="00B06A99">
            <w:pPr>
              <w:pStyle w:val="aTable0"/>
            </w:pPr>
            <w:r>
              <w:t xml:space="preserve">One stage only. (4-up_4-up_SYS_INT) </w:t>
            </w:r>
            <w:r>
              <w:fldChar w:fldCharType="begin"/>
            </w:r>
            <w:r>
              <w:instrText xml:space="preserve"> xe "CT</w:instrText>
            </w:r>
            <w:r w:rsidR="00B06A99">
              <w:instrText>_</w:instrText>
            </w:r>
            <w:r>
              <w:instrText xml:space="preserve">Thorax_2-hd_SYS_INT" </w:instrText>
            </w:r>
            <w:r>
              <w:fldChar w:fldCharType="end"/>
            </w:r>
          </w:p>
        </w:tc>
      </w:tr>
      <w:tr w:rsidR="0093607B">
        <w:trPr>
          <w:cantSplit/>
          <w:trHeight w:val="4500"/>
        </w:trPr>
        <w:tc>
          <w:tcPr>
            <w:tcW w:w="1800" w:type="dxa"/>
          </w:tcPr>
          <w:p w:rsidR="0093607B" w:rsidRDefault="0093607B">
            <w:pPr>
              <w:pStyle w:val="aTableRight"/>
              <w:rPr>
                <w:rStyle w:val="Strong"/>
              </w:rPr>
            </w:pPr>
            <w:r>
              <w:rPr>
                <w:rStyle w:val="Strong"/>
              </w:rPr>
              <w:t>Viewport</w:t>
            </w:r>
            <w:r>
              <w:rPr>
                <w:rStyle w:val="Strong"/>
              </w:rPr>
              <w:br/>
              <w:t xml:space="preserve"> layout</w:t>
            </w:r>
          </w:p>
        </w:tc>
        <w:tc>
          <w:tcPr>
            <w:tcW w:w="7020" w:type="dxa"/>
          </w:tcPr>
          <w:p w:rsidR="0093607B" w:rsidRDefault="0093607B">
            <w:pPr>
              <w:pStyle w:val="aTable0"/>
            </w:pPr>
            <w:r>
              <w:object w:dxaOrig="7152" w:dyaOrig="5086">
                <v:shape id="_x0000_i1248" type="#_x0000_t75" alt="Hanging protocol: CT Thorax_2-hd_SYS_INT" style="width:307.5pt;height:207pt" o:ole="">
                  <v:imagedata r:id="rId193" o:title="" croptop="3340f"/>
                </v:shape>
                <o:OLEObject Type="Embed" ProgID="Visio.Drawing.11" ShapeID="_x0000_i1248" DrawAspect="Content" ObjectID="_1638018759" r:id="rId194"/>
              </w:object>
            </w:r>
          </w:p>
        </w:tc>
      </w:tr>
      <w:tr w:rsidR="0093607B">
        <w:trPr>
          <w:cantSplit/>
        </w:trPr>
        <w:tc>
          <w:tcPr>
            <w:tcW w:w="1800" w:type="dxa"/>
          </w:tcPr>
          <w:p w:rsidR="0093607B" w:rsidRDefault="0093607B">
            <w:pPr>
              <w:pStyle w:val="aTableRight"/>
              <w:rPr>
                <w:rStyle w:val="Strong"/>
              </w:rPr>
            </w:pPr>
            <w:r>
              <w:rPr>
                <w:rStyle w:val="Strong"/>
              </w:rPr>
              <w:t>Image layout</w:t>
            </w:r>
          </w:p>
        </w:tc>
        <w:tc>
          <w:tcPr>
            <w:tcW w:w="7020" w:type="dxa"/>
          </w:tcPr>
          <w:p w:rsidR="0093607B" w:rsidRDefault="0093607B">
            <w:pPr>
              <w:pStyle w:val="aTable0"/>
            </w:pPr>
            <w:r>
              <w:t>1x1</w:t>
            </w:r>
          </w:p>
        </w:tc>
      </w:tr>
      <w:tr w:rsidR="0093607B">
        <w:trPr>
          <w:cantSplit/>
        </w:trPr>
        <w:tc>
          <w:tcPr>
            <w:tcW w:w="1800" w:type="dxa"/>
          </w:tcPr>
          <w:p w:rsidR="0093607B" w:rsidRDefault="0093607B">
            <w:pPr>
              <w:pStyle w:val="aTableRight"/>
              <w:rPr>
                <w:rStyle w:val="Strong"/>
              </w:rPr>
            </w:pPr>
            <w:r>
              <w:rPr>
                <w:rStyle w:val="Strong"/>
              </w:rPr>
              <w:t>Image display</w:t>
            </w:r>
          </w:p>
        </w:tc>
        <w:tc>
          <w:tcPr>
            <w:tcW w:w="7020" w:type="dxa"/>
          </w:tcPr>
          <w:p w:rsidR="0093607B" w:rsidRDefault="0093607B">
            <w:pPr>
              <w:pStyle w:val="aTable0"/>
            </w:pPr>
            <w:r>
              <w:t xml:space="preserve">Window/level settings for the first series are optimized for the display of lung tissue; for the second series, soft tissue; for the third series, bone. </w:t>
            </w:r>
            <w:bookmarkStart w:id="3379" w:name="_WWID10006102"/>
            <w:r>
              <w:t xml:space="preserve">Changes to scale, window/level, orientation, and sharpness will affect all images in the viewport. </w:t>
            </w:r>
            <w:bookmarkEnd w:id="3379"/>
          </w:p>
        </w:tc>
      </w:tr>
    </w:tbl>
    <w:p w:rsidR="0093607B" w:rsidRDefault="0093607B">
      <w:pPr>
        <w:pStyle w:val="aNorm"/>
      </w:pPr>
    </w:p>
    <w:p w:rsidR="0093607B" w:rsidRDefault="0093607B">
      <w:pPr>
        <w:pStyle w:val="Heading4"/>
        <w:pageBreakBefore/>
        <w:spacing w:before="0"/>
      </w:pPr>
      <w:r>
        <w:t>CT_2-hd_SYS_INT</w:t>
      </w:r>
    </w:p>
    <w:p w:rsidR="0093607B" w:rsidRPr="00F14EB5" w:rsidRDefault="0093607B">
      <w:pPr>
        <w:pStyle w:val="aSpace"/>
      </w:pPr>
    </w:p>
    <w:tbl>
      <w:tblPr>
        <w:tblW w:w="8892" w:type="dxa"/>
        <w:tblInd w:w="-720" w:type="dxa"/>
        <w:tblLook w:val="01E0" w:firstRow="1" w:lastRow="1" w:firstColumn="1" w:lastColumn="1" w:noHBand="0" w:noVBand="0"/>
      </w:tblPr>
      <w:tblGrid>
        <w:gridCol w:w="1800"/>
        <w:gridCol w:w="7092"/>
      </w:tblGrid>
      <w:tr w:rsidR="0093607B">
        <w:trPr>
          <w:cantSplit/>
        </w:trPr>
        <w:tc>
          <w:tcPr>
            <w:tcW w:w="1800" w:type="dxa"/>
          </w:tcPr>
          <w:p w:rsidR="0093607B" w:rsidRDefault="0093607B">
            <w:pPr>
              <w:pStyle w:val="aTableRight"/>
              <w:rPr>
                <w:rStyle w:val="Strong"/>
              </w:rPr>
            </w:pPr>
            <w:r>
              <w:rPr>
                <w:rStyle w:val="Strong"/>
              </w:rPr>
              <w:t>Summary</w:t>
            </w:r>
          </w:p>
        </w:tc>
        <w:tc>
          <w:tcPr>
            <w:tcW w:w="7092" w:type="dxa"/>
          </w:tcPr>
          <w:p w:rsidR="0093607B" w:rsidRDefault="0093607B">
            <w:pPr>
              <w:pStyle w:val="aTable0"/>
            </w:pPr>
            <w:r>
              <w:t>Display of CT exams, exams are split into multiple viewports based on series UID; up to 2 priors may be loaded automatically.</w:t>
            </w:r>
          </w:p>
        </w:tc>
      </w:tr>
      <w:tr w:rsidR="0093607B">
        <w:trPr>
          <w:cantSplit/>
        </w:trPr>
        <w:tc>
          <w:tcPr>
            <w:tcW w:w="1800" w:type="dxa"/>
          </w:tcPr>
          <w:p w:rsidR="0093607B" w:rsidRDefault="0093607B">
            <w:pPr>
              <w:pStyle w:val="aTableRight"/>
              <w:rPr>
                <w:rStyle w:val="Strong"/>
              </w:rPr>
            </w:pPr>
            <w:r>
              <w:rPr>
                <w:rStyle w:val="Strong"/>
              </w:rPr>
              <w:t>Stages (template)</w:t>
            </w:r>
          </w:p>
        </w:tc>
        <w:tc>
          <w:tcPr>
            <w:tcW w:w="7092" w:type="dxa"/>
          </w:tcPr>
          <w:p w:rsidR="0093607B" w:rsidRDefault="0093607B">
            <w:pPr>
              <w:pStyle w:val="aTable0"/>
            </w:pPr>
            <w:r>
              <w:t>If priors are present, stage 1 is displayed first. (9-up_4-up_SYS_INT)</w:t>
            </w:r>
            <w:r>
              <w:br/>
              <w:t>If no priors are present, stage 2 is displayed first. (4-up_4-up_SYS_INT)</w:t>
            </w:r>
            <w:r>
              <w:fldChar w:fldCharType="begin"/>
            </w:r>
            <w:r>
              <w:instrText xml:space="preserve"> xe "CT_2-hd_SYS_INT" </w:instrText>
            </w:r>
            <w:r>
              <w:fldChar w:fldCharType="end"/>
            </w:r>
          </w:p>
        </w:tc>
      </w:tr>
      <w:tr w:rsidR="0093607B">
        <w:trPr>
          <w:cantSplit/>
          <w:trHeight w:val="4401"/>
        </w:trPr>
        <w:tc>
          <w:tcPr>
            <w:tcW w:w="1800" w:type="dxa"/>
          </w:tcPr>
          <w:p w:rsidR="0093607B" w:rsidRDefault="0093607B">
            <w:pPr>
              <w:pStyle w:val="aTableRight"/>
              <w:rPr>
                <w:rStyle w:val="Strong"/>
              </w:rPr>
            </w:pPr>
            <w:r>
              <w:rPr>
                <w:rStyle w:val="Strong"/>
              </w:rPr>
              <w:t xml:space="preserve">Viewport </w:t>
            </w:r>
            <w:r>
              <w:rPr>
                <w:rStyle w:val="Strong"/>
              </w:rPr>
              <w:br/>
              <w:t>layout</w:t>
            </w:r>
            <w:r>
              <w:rPr>
                <w:rStyle w:val="Strong"/>
              </w:rPr>
              <w:br/>
              <w:t>(stage 1)</w:t>
            </w:r>
          </w:p>
        </w:tc>
        <w:tc>
          <w:tcPr>
            <w:tcW w:w="7092" w:type="dxa"/>
          </w:tcPr>
          <w:p w:rsidR="0093607B" w:rsidRDefault="0093607B">
            <w:pPr>
              <w:pStyle w:val="aTable0"/>
            </w:pPr>
            <w:r>
              <w:object w:dxaOrig="7369" w:dyaOrig="5105">
                <v:shape id="_x0000_i1249" type="#_x0000_t75" alt="Hanging protocol: CT_2-hd_SYS_INT, stage 1" style="width:306.75pt;height:207.75pt" o:ole="">
                  <v:imagedata r:id="rId195" o:title="" croptop="3796f" cropleft="2040f"/>
                </v:shape>
                <o:OLEObject Type="Embed" ProgID="Visio.Drawing.11" ShapeID="_x0000_i1249" DrawAspect="Content" ObjectID="_1638018760" r:id="rId196"/>
              </w:object>
            </w:r>
          </w:p>
        </w:tc>
      </w:tr>
      <w:tr w:rsidR="0093607B">
        <w:trPr>
          <w:cantSplit/>
          <w:trHeight w:val="4266"/>
        </w:trPr>
        <w:tc>
          <w:tcPr>
            <w:tcW w:w="1800" w:type="dxa"/>
          </w:tcPr>
          <w:p w:rsidR="0093607B" w:rsidRDefault="0093607B">
            <w:pPr>
              <w:pStyle w:val="aTableRight"/>
              <w:rPr>
                <w:rStyle w:val="Strong"/>
              </w:rPr>
            </w:pPr>
            <w:r>
              <w:rPr>
                <w:rStyle w:val="Strong"/>
              </w:rPr>
              <w:t xml:space="preserve">Viewport </w:t>
            </w:r>
            <w:r>
              <w:rPr>
                <w:rStyle w:val="Strong"/>
              </w:rPr>
              <w:br/>
              <w:t>layout</w:t>
            </w:r>
            <w:r>
              <w:rPr>
                <w:rStyle w:val="Strong"/>
              </w:rPr>
              <w:br/>
              <w:t>(stage 2)</w:t>
            </w:r>
          </w:p>
        </w:tc>
        <w:tc>
          <w:tcPr>
            <w:tcW w:w="7092" w:type="dxa"/>
          </w:tcPr>
          <w:p w:rsidR="0093607B" w:rsidRDefault="0093607B">
            <w:pPr>
              <w:pStyle w:val="aTable0"/>
            </w:pPr>
            <w:r>
              <w:object w:dxaOrig="7116" w:dyaOrig="5086">
                <v:shape id="_x0000_i1250" type="#_x0000_t75" alt="Hanging protocol: CT_2-hd_SYS_INT, stage 2" style="width:306pt;height:207pt" o:ole="">
                  <v:imagedata r:id="rId197" o:title="" croptop="3566f"/>
                </v:shape>
                <o:OLEObject Type="Embed" ProgID="Visio.Drawing.11" ShapeID="_x0000_i1250" DrawAspect="Content" ObjectID="_1638018761" r:id="rId198"/>
              </w:object>
            </w:r>
          </w:p>
        </w:tc>
      </w:tr>
      <w:tr w:rsidR="0093607B">
        <w:trPr>
          <w:cantSplit/>
        </w:trPr>
        <w:tc>
          <w:tcPr>
            <w:tcW w:w="1800" w:type="dxa"/>
          </w:tcPr>
          <w:p w:rsidR="0093607B" w:rsidRDefault="0093607B">
            <w:pPr>
              <w:pStyle w:val="aTableRight"/>
              <w:rPr>
                <w:rStyle w:val="Strong"/>
              </w:rPr>
            </w:pPr>
            <w:r>
              <w:rPr>
                <w:rStyle w:val="Strong"/>
              </w:rPr>
              <w:t>Image layout</w:t>
            </w:r>
          </w:p>
        </w:tc>
        <w:tc>
          <w:tcPr>
            <w:tcW w:w="7092" w:type="dxa"/>
          </w:tcPr>
          <w:p w:rsidR="0093607B" w:rsidRDefault="0093607B">
            <w:pPr>
              <w:pStyle w:val="aTable0"/>
            </w:pPr>
            <w:r>
              <w:t>1x1</w:t>
            </w:r>
          </w:p>
        </w:tc>
      </w:tr>
      <w:tr w:rsidR="0093607B">
        <w:trPr>
          <w:cantSplit/>
        </w:trPr>
        <w:tc>
          <w:tcPr>
            <w:tcW w:w="1800" w:type="dxa"/>
          </w:tcPr>
          <w:p w:rsidR="0093607B" w:rsidRDefault="0093607B">
            <w:pPr>
              <w:pStyle w:val="aTableRight"/>
              <w:rPr>
                <w:rStyle w:val="Strong"/>
              </w:rPr>
            </w:pPr>
            <w:r>
              <w:rPr>
                <w:rStyle w:val="Strong"/>
              </w:rPr>
              <w:t>Image display</w:t>
            </w:r>
          </w:p>
        </w:tc>
        <w:tc>
          <w:tcPr>
            <w:tcW w:w="7092" w:type="dxa"/>
          </w:tcPr>
          <w:p w:rsidR="0093607B" w:rsidRDefault="0093607B">
            <w:pPr>
              <w:pStyle w:val="aTable0"/>
            </w:pPr>
            <w:r>
              <w:t>If window/level values from the modality are available, those values are applied. Otherwise, window/level is calculated automatically based on the first image in each series. Changes to scale, window/level, orientation, and sharpness will affect all images in the viewport.</w:t>
            </w:r>
          </w:p>
        </w:tc>
      </w:tr>
    </w:tbl>
    <w:p w:rsidR="0093607B" w:rsidRDefault="0093607B">
      <w:pPr>
        <w:pStyle w:val="aSpace"/>
      </w:pPr>
    </w:p>
    <w:p w:rsidR="0093607B" w:rsidRDefault="0093607B">
      <w:pPr>
        <w:pStyle w:val="Heading4"/>
        <w:pageBreakBefore/>
        <w:spacing w:before="0"/>
      </w:pPr>
      <w:bookmarkStart w:id="3380" w:name="_CT_2-hd_SYS_INT"/>
      <w:bookmarkStart w:id="3381" w:name="_GenRad_2-hd_SYS_INT"/>
      <w:bookmarkStart w:id="3382" w:name="OLE_LINK1"/>
      <w:bookmarkEnd w:id="3380"/>
      <w:bookmarkEnd w:id="3381"/>
      <w:r>
        <w:t>GenRad_2-hd_SYS_INT</w:t>
      </w:r>
      <w:bookmarkStart w:id="3383" w:name="_WWID10004963"/>
      <w:bookmarkEnd w:id="3382"/>
    </w:p>
    <w:p w:rsidR="0093607B" w:rsidRPr="00F14EB5" w:rsidRDefault="0093607B">
      <w:pPr>
        <w:pStyle w:val="aSpace"/>
      </w:pPr>
    </w:p>
    <w:tbl>
      <w:tblPr>
        <w:tblW w:w="8892" w:type="dxa"/>
        <w:tblInd w:w="-720" w:type="dxa"/>
        <w:tblLook w:val="01E0" w:firstRow="1" w:lastRow="1" w:firstColumn="1" w:lastColumn="1" w:noHBand="0" w:noVBand="0"/>
      </w:tblPr>
      <w:tblGrid>
        <w:gridCol w:w="1800"/>
        <w:gridCol w:w="7092"/>
      </w:tblGrid>
      <w:tr w:rsidR="0093607B">
        <w:trPr>
          <w:cantSplit/>
        </w:trPr>
        <w:tc>
          <w:tcPr>
            <w:tcW w:w="1800" w:type="dxa"/>
          </w:tcPr>
          <w:p w:rsidR="0093607B" w:rsidRDefault="0093607B">
            <w:pPr>
              <w:pStyle w:val="aTableRight"/>
              <w:rPr>
                <w:rStyle w:val="Strong"/>
              </w:rPr>
            </w:pPr>
            <w:r>
              <w:rPr>
                <w:rStyle w:val="Strong"/>
              </w:rPr>
              <w:t>Purpose</w:t>
            </w:r>
          </w:p>
        </w:tc>
        <w:tc>
          <w:tcPr>
            <w:tcW w:w="7092" w:type="dxa"/>
          </w:tcPr>
          <w:p w:rsidR="0093607B" w:rsidRDefault="0093607B">
            <w:pPr>
              <w:pStyle w:val="aTable0"/>
            </w:pPr>
            <w:r>
              <w:t>Display of x-ray (CR and DX) exams; 1 exam per viewport; up to 4 priors may be loaded automatically.</w:t>
            </w:r>
          </w:p>
        </w:tc>
      </w:tr>
      <w:tr w:rsidR="0093607B">
        <w:trPr>
          <w:cantSplit/>
        </w:trPr>
        <w:tc>
          <w:tcPr>
            <w:tcW w:w="1800" w:type="dxa"/>
          </w:tcPr>
          <w:p w:rsidR="0093607B" w:rsidRDefault="0093607B">
            <w:pPr>
              <w:pStyle w:val="aTableRight"/>
              <w:rPr>
                <w:rStyle w:val="Strong"/>
              </w:rPr>
            </w:pPr>
            <w:r>
              <w:rPr>
                <w:rStyle w:val="Strong"/>
              </w:rPr>
              <w:t>Stages (template)</w:t>
            </w:r>
          </w:p>
        </w:tc>
        <w:tc>
          <w:tcPr>
            <w:tcW w:w="7092" w:type="dxa"/>
          </w:tcPr>
          <w:p w:rsidR="0093607B" w:rsidRDefault="0093607B">
            <w:pPr>
              <w:pStyle w:val="aTable0"/>
            </w:pPr>
            <w:r>
              <w:t>If priors are present, stage 1 is displayed first. (1-up_2-up_SYS_INT)</w:t>
            </w:r>
            <w:r>
              <w:br/>
              <w:t>If no priors are present, stage 2 is displayed first. (Wide-2_SYS_INT)</w:t>
            </w:r>
            <w:r>
              <w:rPr>
                <w:rStyle w:val="bMono"/>
              </w:rPr>
              <w:t xml:space="preserve"> </w:t>
            </w:r>
            <w:r>
              <w:fldChar w:fldCharType="begin"/>
            </w:r>
            <w:r>
              <w:instrText xml:space="preserve"> xe "GenRad_2-hd_SYS_INT" </w:instrText>
            </w:r>
            <w:r>
              <w:fldChar w:fldCharType="end"/>
            </w:r>
          </w:p>
        </w:tc>
      </w:tr>
      <w:tr w:rsidR="0093607B">
        <w:trPr>
          <w:cantSplit/>
          <w:trHeight w:val="4230"/>
        </w:trPr>
        <w:tc>
          <w:tcPr>
            <w:tcW w:w="1800" w:type="dxa"/>
          </w:tcPr>
          <w:p w:rsidR="0093607B" w:rsidRDefault="0093607B">
            <w:pPr>
              <w:pStyle w:val="aTableRight"/>
              <w:rPr>
                <w:rStyle w:val="Strong"/>
              </w:rPr>
            </w:pPr>
            <w:r>
              <w:rPr>
                <w:rStyle w:val="Strong"/>
              </w:rPr>
              <w:br/>
              <w:t>Viewport</w:t>
            </w:r>
            <w:r>
              <w:rPr>
                <w:rStyle w:val="Strong"/>
              </w:rPr>
              <w:br/>
              <w:t xml:space="preserve"> layout</w:t>
            </w:r>
            <w:r>
              <w:rPr>
                <w:rStyle w:val="Strong"/>
              </w:rPr>
              <w:br/>
              <w:t>(stage 1)</w:t>
            </w:r>
          </w:p>
        </w:tc>
        <w:tc>
          <w:tcPr>
            <w:tcW w:w="7092" w:type="dxa"/>
          </w:tcPr>
          <w:p w:rsidR="0093607B" w:rsidRDefault="0093607B">
            <w:pPr>
              <w:pStyle w:val="aTable0"/>
            </w:pPr>
            <w:r>
              <w:object w:dxaOrig="7232" w:dyaOrig="5105">
                <v:shape id="_x0000_i1251" type="#_x0000_t75" alt="Hanging protocol: GenRad_2-hd_SYS_INT, stage 1" style="width:300.75pt;height:201pt" o:ole="">
                  <v:imagedata r:id="rId199" o:title="" croptop="3698f"/>
                </v:shape>
                <o:OLEObject Type="Embed" ProgID="Visio.Drawing.11" ShapeID="_x0000_i1251" DrawAspect="Content" ObjectID="_1638018762" r:id="rId200"/>
              </w:object>
            </w:r>
          </w:p>
        </w:tc>
      </w:tr>
      <w:tr w:rsidR="0093607B">
        <w:trPr>
          <w:cantSplit/>
          <w:trHeight w:val="4311"/>
        </w:trPr>
        <w:tc>
          <w:tcPr>
            <w:tcW w:w="1800" w:type="dxa"/>
          </w:tcPr>
          <w:p w:rsidR="0093607B" w:rsidRDefault="0093607B">
            <w:pPr>
              <w:pStyle w:val="aTableRight"/>
              <w:rPr>
                <w:rStyle w:val="Strong"/>
              </w:rPr>
            </w:pPr>
            <w:r>
              <w:rPr>
                <w:rStyle w:val="Strong"/>
              </w:rPr>
              <w:br/>
              <w:t>Viewport</w:t>
            </w:r>
            <w:r>
              <w:rPr>
                <w:rStyle w:val="Strong"/>
              </w:rPr>
              <w:br/>
              <w:t xml:space="preserve"> layout</w:t>
            </w:r>
            <w:r>
              <w:rPr>
                <w:rStyle w:val="Strong"/>
              </w:rPr>
              <w:br/>
              <w:t>(stage 2)</w:t>
            </w:r>
          </w:p>
        </w:tc>
        <w:tc>
          <w:tcPr>
            <w:tcW w:w="7092" w:type="dxa"/>
          </w:tcPr>
          <w:p w:rsidR="0093607B" w:rsidRDefault="0093607B">
            <w:pPr>
              <w:pStyle w:val="aTable0"/>
            </w:pPr>
            <w:r>
              <w:object w:dxaOrig="7232" w:dyaOrig="5105">
                <v:shape id="_x0000_i1252" type="#_x0000_t75" alt="Hanging protocol: GenRad_2-hd_SYS_INT, stage 2" style="width:300.75pt;height:200.25pt" o:ole="">
                  <v:imagedata r:id="rId201" o:title="" croptop="3698f"/>
                </v:shape>
                <o:OLEObject Type="Embed" ProgID="Visio.Drawing.11" ShapeID="_x0000_i1252" DrawAspect="Content" ObjectID="_1638018763" r:id="rId202"/>
              </w:object>
            </w:r>
          </w:p>
        </w:tc>
      </w:tr>
      <w:tr w:rsidR="0093607B">
        <w:trPr>
          <w:cantSplit/>
        </w:trPr>
        <w:tc>
          <w:tcPr>
            <w:tcW w:w="1800" w:type="dxa"/>
          </w:tcPr>
          <w:p w:rsidR="0093607B" w:rsidRDefault="0093607B">
            <w:pPr>
              <w:pStyle w:val="aTableRight"/>
              <w:rPr>
                <w:rStyle w:val="Strong"/>
              </w:rPr>
            </w:pPr>
            <w:r>
              <w:rPr>
                <w:rStyle w:val="Strong"/>
              </w:rPr>
              <w:t>Image layout</w:t>
            </w:r>
          </w:p>
        </w:tc>
        <w:tc>
          <w:tcPr>
            <w:tcW w:w="7092" w:type="dxa"/>
          </w:tcPr>
          <w:p w:rsidR="0093607B" w:rsidRDefault="0093607B">
            <w:pPr>
              <w:pStyle w:val="aTable0"/>
            </w:pPr>
            <w:r>
              <w:t>In stage 1, images are shown 1x1.  In stage 2, images are shown 2x1 in a viewport that occupies both monitors.</w:t>
            </w:r>
          </w:p>
        </w:tc>
      </w:tr>
      <w:tr w:rsidR="0093607B">
        <w:trPr>
          <w:cantSplit/>
        </w:trPr>
        <w:tc>
          <w:tcPr>
            <w:tcW w:w="1800" w:type="dxa"/>
          </w:tcPr>
          <w:p w:rsidR="0093607B" w:rsidRDefault="0093607B">
            <w:pPr>
              <w:pStyle w:val="aTableRight"/>
              <w:rPr>
                <w:rStyle w:val="Strong"/>
              </w:rPr>
            </w:pPr>
            <w:r>
              <w:rPr>
                <w:rStyle w:val="Strong"/>
              </w:rPr>
              <w:t>Image display</w:t>
            </w:r>
          </w:p>
        </w:tc>
        <w:tc>
          <w:tcPr>
            <w:tcW w:w="7092" w:type="dxa"/>
          </w:tcPr>
          <w:p w:rsidR="0093607B" w:rsidRDefault="0093607B">
            <w:pPr>
              <w:pStyle w:val="aTable0"/>
            </w:pPr>
            <w:r>
              <w:t>If window/level values from the modality are available, those values are applied. Otherwise, window/level is calculated automatically based on the first image in each exam. Changes to scale and sharpness will affect all images in a viewport. Changes to window/level and orientation affect only the selected image.</w:t>
            </w:r>
          </w:p>
        </w:tc>
      </w:tr>
    </w:tbl>
    <w:p w:rsidR="0093607B" w:rsidRDefault="0093607B">
      <w:pPr>
        <w:pStyle w:val="Heading4"/>
        <w:pageBreakBefore/>
        <w:spacing w:before="0"/>
      </w:pPr>
      <w:bookmarkStart w:id="3384" w:name="_MR_2-hd_SYS_INT"/>
      <w:bookmarkEnd w:id="3383"/>
      <w:bookmarkEnd w:id="3384"/>
      <w:r>
        <w:t>MR_2-hd_SYS_INT</w:t>
      </w:r>
      <w:bookmarkStart w:id="3385" w:name="_WWID10004965"/>
    </w:p>
    <w:bookmarkEnd w:id="3385"/>
    <w:p w:rsidR="0093607B" w:rsidRPr="00F14EB5" w:rsidRDefault="0093607B">
      <w:pPr>
        <w:pStyle w:val="aSpace"/>
      </w:pPr>
    </w:p>
    <w:tbl>
      <w:tblPr>
        <w:tblW w:w="8820" w:type="dxa"/>
        <w:tblInd w:w="-720" w:type="dxa"/>
        <w:tblLook w:val="01E0" w:firstRow="1" w:lastRow="1" w:firstColumn="1" w:lastColumn="1" w:noHBand="0" w:noVBand="0"/>
      </w:tblPr>
      <w:tblGrid>
        <w:gridCol w:w="1800"/>
        <w:gridCol w:w="7020"/>
      </w:tblGrid>
      <w:tr w:rsidR="0093607B">
        <w:trPr>
          <w:cantSplit/>
        </w:trPr>
        <w:tc>
          <w:tcPr>
            <w:tcW w:w="1800" w:type="dxa"/>
          </w:tcPr>
          <w:p w:rsidR="0093607B" w:rsidRDefault="0093607B">
            <w:pPr>
              <w:pStyle w:val="aTableRight"/>
              <w:rPr>
                <w:rStyle w:val="Strong"/>
              </w:rPr>
            </w:pPr>
            <w:r>
              <w:rPr>
                <w:rStyle w:val="Strong"/>
              </w:rPr>
              <w:t>Purpose</w:t>
            </w:r>
          </w:p>
        </w:tc>
        <w:tc>
          <w:tcPr>
            <w:tcW w:w="7020" w:type="dxa"/>
          </w:tcPr>
          <w:p w:rsidR="0093607B" w:rsidRDefault="0093607B">
            <w:pPr>
              <w:pStyle w:val="aTable0"/>
            </w:pPr>
            <w:r>
              <w:t xml:space="preserve">Display MR exams; exams are split into series based on series UID.  Up to 2 priors may be loaded automatically. </w:t>
            </w:r>
            <w:r>
              <w:fldChar w:fldCharType="begin"/>
            </w:r>
            <w:r>
              <w:instrText xml:space="preserve"> xe "MR_2-hd_SYS_INT" </w:instrText>
            </w:r>
            <w:r>
              <w:fldChar w:fldCharType="end"/>
            </w:r>
          </w:p>
        </w:tc>
      </w:tr>
      <w:tr w:rsidR="0093607B">
        <w:trPr>
          <w:cantSplit/>
        </w:trPr>
        <w:tc>
          <w:tcPr>
            <w:tcW w:w="1800" w:type="dxa"/>
          </w:tcPr>
          <w:p w:rsidR="0093607B" w:rsidRDefault="0093607B">
            <w:pPr>
              <w:pStyle w:val="aTableRight"/>
              <w:rPr>
                <w:rStyle w:val="Strong"/>
              </w:rPr>
            </w:pPr>
            <w:r>
              <w:rPr>
                <w:rStyle w:val="Strong"/>
              </w:rPr>
              <w:t>Stages (template)</w:t>
            </w:r>
          </w:p>
        </w:tc>
        <w:tc>
          <w:tcPr>
            <w:tcW w:w="7020" w:type="dxa"/>
          </w:tcPr>
          <w:p w:rsidR="0093607B" w:rsidRDefault="0093607B">
            <w:pPr>
              <w:pStyle w:val="aTable0"/>
            </w:pPr>
            <w:r>
              <w:t>If priors are present, stage 1 is displayed first. (9-up_9-up_SYS_INT)</w:t>
            </w:r>
            <w:r>
              <w:br/>
              <w:t>If no priors are present, stage 2 is displayed first. (9-up_9-up_SYS_INT)</w:t>
            </w:r>
          </w:p>
        </w:tc>
      </w:tr>
      <w:tr w:rsidR="0093607B">
        <w:trPr>
          <w:cantSplit/>
          <w:trHeight w:val="4230"/>
        </w:trPr>
        <w:tc>
          <w:tcPr>
            <w:tcW w:w="1800" w:type="dxa"/>
          </w:tcPr>
          <w:p w:rsidR="0093607B" w:rsidRDefault="0093607B">
            <w:pPr>
              <w:pStyle w:val="aTableRight"/>
              <w:rPr>
                <w:rStyle w:val="Strong"/>
              </w:rPr>
            </w:pPr>
            <w:r>
              <w:rPr>
                <w:rStyle w:val="Strong"/>
              </w:rPr>
              <w:t>Viewport</w:t>
            </w:r>
            <w:r>
              <w:rPr>
                <w:rStyle w:val="Strong"/>
              </w:rPr>
              <w:br/>
              <w:t xml:space="preserve"> layout</w:t>
            </w:r>
            <w:r>
              <w:rPr>
                <w:rStyle w:val="Strong"/>
              </w:rPr>
              <w:br/>
              <w:t>(stage 1)</w:t>
            </w:r>
          </w:p>
        </w:tc>
        <w:tc>
          <w:tcPr>
            <w:tcW w:w="7020" w:type="dxa"/>
            <w:noWrap/>
          </w:tcPr>
          <w:p w:rsidR="0093607B" w:rsidRDefault="0093607B">
            <w:pPr>
              <w:pStyle w:val="aNormSnug"/>
            </w:pPr>
            <w:r>
              <w:object w:dxaOrig="7600" w:dyaOrig="5105">
                <v:shape id="_x0000_i1253" type="#_x0000_t75" alt="Hanging protocol: MR_2-hd_SYS_INT, stage 1" style="width:326.25pt;height:207.75pt" o:ole="">
                  <v:imagedata r:id="rId203" o:title="" croptop="3513f"/>
                </v:shape>
                <o:OLEObject Type="Embed" ProgID="Visio.Drawing.11" ShapeID="_x0000_i1253" DrawAspect="Content" ObjectID="_1638018764" r:id="rId204"/>
              </w:object>
            </w:r>
          </w:p>
        </w:tc>
      </w:tr>
      <w:tr w:rsidR="0093607B">
        <w:trPr>
          <w:cantSplit/>
          <w:trHeight w:val="4490"/>
        </w:trPr>
        <w:tc>
          <w:tcPr>
            <w:tcW w:w="1800" w:type="dxa"/>
          </w:tcPr>
          <w:p w:rsidR="0093607B" w:rsidRDefault="0093607B">
            <w:pPr>
              <w:pStyle w:val="aTableRight"/>
              <w:rPr>
                <w:rStyle w:val="Strong"/>
              </w:rPr>
            </w:pPr>
            <w:r>
              <w:rPr>
                <w:rStyle w:val="Strong"/>
              </w:rPr>
              <w:t>Viewport</w:t>
            </w:r>
            <w:r>
              <w:rPr>
                <w:rStyle w:val="Strong"/>
              </w:rPr>
              <w:br/>
              <w:t xml:space="preserve"> layout</w:t>
            </w:r>
            <w:r>
              <w:rPr>
                <w:rStyle w:val="Strong"/>
              </w:rPr>
              <w:br/>
              <w:t>(stage 2)</w:t>
            </w:r>
          </w:p>
        </w:tc>
        <w:tc>
          <w:tcPr>
            <w:tcW w:w="7020" w:type="dxa"/>
          </w:tcPr>
          <w:p w:rsidR="0093607B" w:rsidRDefault="0093607B">
            <w:pPr>
              <w:pStyle w:val="aNormSnug"/>
            </w:pPr>
            <w:r>
              <w:object w:dxaOrig="7600" w:dyaOrig="5105">
                <v:shape id="_x0000_i1254" type="#_x0000_t75" alt="Hanging protocol: MR_2-hd_SYS_INT, stage 2" style="width:326.25pt;height:208.5pt" o:ole="">
                  <v:imagedata r:id="rId205" o:title="" croptop="3182f"/>
                </v:shape>
                <o:OLEObject Type="Embed" ProgID="Visio.Drawing.11" ShapeID="_x0000_i1254" DrawAspect="Content" ObjectID="_1638018765" r:id="rId206"/>
              </w:object>
            </w:r>
          </w:p>
        </w:tc>
      </w:tr>
      <w:tr w:rsidR="0093607B">
        <w:trPr>
          <w:cantSplit/>
        </w:trPr>
        <w:tc>
          <w:tcPr>
            <w:tcW w:w="1800" w:type="dxa"/>
          </w:tcPr>
          <w:p w:rsidR="0093607B" w:rsidRDefault="0093607B">
            <w:pPr>
              <w:pStyle w:val="aTableRight"/>
              <w:rPr>
                <w:rStyle w:val="Strong"/>
              </w:rPr>
            </w:pPr>
            <w:r>
              <w:rPr>
                <w:rStyle w:val="Strong"/>
              </w:rPr>
              <w:t>Image layout</w:t>
            </w:r>
          </w:p>
        </w:tc>
        <w:tc>
          <w:tcPr>
            <w:tcW w:w="7020" w:type="dxa"/>
          </w:tcPr>
          <w:p w:rsidR="0093607B" w:rsidRDefault="0093607B">
            <w:pPr>
              <w:pStyle w:val="aTable0"/>
            </w:pPr>
            <w:r>
              <w:t>1x1</w:t>
            </w:r>
          </w:p>
        </w:tc>
      </w:tr>
      <w:tr w:rsidR="0093607B">
        <w:trPr>
          <w:cantSplit/>
        </w:trPr>
        <w:tc>
          <w:tcPr>
            <w:tcW w:w="1800" w:type="dxa"/>
          </w:tcPr>
          <w:p w:rsidR="0093607B" w:rsidRDefault="0093607B">
            <w:pPr>
              <w:pStyle w:val="aTableRight"/>
              <w:rPr>
                <w:rStyle w:val="Strong"/>
              </w:rPr>
            </w:pPr>
            <w:r>
              <w:rPr>
                <w:rStyle w:val="Strong"/>
              </w:rPr>
              <w:t>Image display</w:t>
            </w:r>
          </w:p>
        </w:tc>
        <w:tc>
          <w:tcPr>
            <w:tcW w:w="7020" w:type="dxa"/>
          </w:tcPr>
          <w:p w:rsidR="0093607B" w:rsidRDefault="0093607B">
            <w:pPr>
              <w:pStyle w:val="aTable0"/>
            </w:pPr>
            <w:r>
              <w:t>If window/level values from the modality are available, those values are applied.  Otherwise, window/level is calculated automatically based on the first image in each series. Changes to scale, window/level, orientation, and sharpness will affect all images in the viewport.</w:t>
            </w:r>
          </w:p>
        </w:tc>
      </w:tr>
    </w:tbl>
    <w:p w:rsidR="0093607B" w:rsidRDefault="0093607B">
      <w:pPr>
        <w:pStyle w:val="Heading4"/>
        <w:pageBreakBefore/>
        <w:spacing w:before="0"/>
      </w:pPr>
      <w:bookmarkStart w:id="3386" w:name="_NM_2-hd_SYS_INT"/>
      <w:bookmarkEnd w:id="3386"/>
      <w:r>
        <w:t>NM_2-hd_SYS_INT</w:t>
      </w:r>
      <w:bookmarkStart w:id="3387" w:name="_WWID10004967"/>
    </w:p>
    <w:bookmarkEnd w:id="3387"/>
    <w:p w:rsidR="0093607B" w:rsidRPr="00F14EB5" w:rsidRDefault="0093607B">
      <w:pPr>
        <w:pStyle w:val="aSpace"/>
      </w:pPr>
    </w:p>
    <w:tbl>
      <w:tblPr>
        <w:tblW w:w="8868" w:type="dxa"/>
        <w:tblInd w:w="-720" w:type="dxa"/>
        <w:tblLook w:val="01E0" w:firstRow="1" w:lastRow="1" w:firstColumn="1" w:lastColumn="1" w:noHBand="0" w:noVBand="0"/>
      </w:tblPr>
      <w:tblGrid>
        <w:gridCol w:w="1800"/>
        <w:gridCol w:w="7068"/>
      </w:tblGrid>
      <w:tr w:rsidR="0093607B">
        <w:trPr>
          <w:cantSplit/>
        </w:trPr>
        <w:tc>
          <w:tcPr>
            <w:tcW w:w="1800" w:type="dxa"/>
          </w:tcPr>
          <w:p w:rsidR="0093607B" w:rsidRDefault="0093607B">
            <w:pPr>
              <w:pStyle w:val="aTableRight"/>
              <w:rPr>
                <w:rStyle w:val="Strong"/>
              </w:rPr>
            </w:pPr>
            <w:r>
              <w:rPr>
                <w:rStyle w:val="Strong"/>
              </w:rPr>
              <w:t>Summary</w:t>
            </w:r>
          </w:p>
        </w:tc>
        <w:tc>
          <w:tcPr>
            <w:tcW w:w="7068" w:type="dxa"/>
          </w:tcPr>
          <w:p w:rsidR="0093607B" w:rsidRDefault="0093607B">
            <w:pPr>
              <w:pStyle w:val="aTable0"/>
            </w:pPr>
            <w:r>
              <w:t>Display of NM exams, 1 exam per viewport.  Up to 2 priors may be loaded automatically.</w:t>
            </w:r>
          </w:p>
        </w:tc>
      </w:tr>
      <w:tr w:rsidR="0093607B">
        <w:trPr>
          <w:cantSplit/>
        </w:trPr>
        <w:tc>
          <w:tcPr>
            <w:tcW w:w="1800" w:type="dxa"/>
          </w:tcPr>
          <w:p w:rsidR="0093607B" w:rsidRDefault="0093607B">
            <w:pPr>
              <w:pStyle w:val="aTableRight"/>
              <w:rPr>
                <w:rStyle w:val="Strong"/>
              </w:rPr>
            </w:pPr>
            <w:r>
              <w:rPr>
                <w:rStyle w:val="Strong"/>
              </w:rPr>
              <w:t>Stages (template)</w:t>
            </w:r>
          </w:p>
        </w:tc>
        <w:tc>
          <w:tcPr>
            <w:tcW w:w="7068" w:type="dxa"/>
          </w:tcPr>
          <w:p w:rsidR="0093607B" w:rsidRDefault="0093607B">
            <w:pPr>
              <w:pStyle w:val="aTable0"/>
            </w:pPr>
            <w:r>
              <w:t>One stage only.  (2-up_2-up_SYS_INT)</w:t>
            </w:r>
            <w:r>
              <w:fldChar w:fldCharType="begin"/>
            </w:r>
            <w:r>
              <w:instrText xml:space="preserve"> xe "NM_2-hd_SYS_INT" </w:instrText>
            </w:r>
            <w:r>
              <w:fldChar w:fldCharType="end"/>
            </w:r>
          </w:p>
        </w:tc>
      </w:tr>
      <w:tr w:rsidR="0093607B">
        <w:trPr>
          <w:cantSplit/>
          <w:trHeight w:val="4518"/>
        </w:trPr>
        <w:tc>
          <w:tcPr>
            <w:tcW w:w="1800" w:type="dxa"/>
            <w:noWrap/>
          </w:tcPr>
          <w:p w:rsidR="0093607B" w:rsidRDefault="0093607B">
            <w:pPr>
              <w:pStyle w:val="aTableRight"/>
              <w:rPr>
                <w:rStyle w:val="Strong"/>
              </w:rPr>
            </w:pPr>
            <w:r>
              <w:rPr>
                <w:rStyle w:val="Strong"/>
              </w:rPr>
              <w:t>Viewport</w:t>
            </w:r>
            <w:r>
              <w:rPr>
                <w:rStyle w:val="Strong"/>
              </w:rPr>
              <w:br/>
              <w:t xml:space="preserve"> layout</w:t>
            </w:r>
          </w:p>
        </w:tc>
        <w:tc>
          <w:tcPr>
            <w:tcW w:w="7068" w:type="dxa"/>
            <w:noWrap/>
          </w:tcPr>
          <w:p w:rsidR="0093607B" w:rsidRDefault="0093607B">
            <w:pPr>
              <w:pStyle w:val="aTable0"/>
            </w:pPr>
            <w:r>
              <w:t xml:space="preserve">  </w:t>
            </w:r>
            <w:r>
              <w:object w:dxaOrig="7186" w:dyaOrig="5179">
                <v:shape id="_x0000_i1255" type="#_x0000_t75" alt="Hanging protocol: NM_2-hd_SYS_INT" style="width:317.25pt;height:215.25pt" o:ole="">
                  <v:imagedata r:id="rId207" o:title="" croptop="3728f"/>
                </v:shape>
                <o:OLEObject Type="Embed" ProgID="Visio.Drawing.11" ShapeID="_x0000_i1255" DrawAspect="Content" ObjectID="_1638018766" r:id="rId208"/>
              </w:object>
            </w:r>
          </w:p>
        </w:tc>
      </w:tr>
      <w:tr w:rsidR="0093607B">
        <w:trPr>
          <w:cantSplit/>
        </w:trPr>
        <w:tc>
          <w:tcPr>
            <w:tcW w:w="1800" w:type="dxa"/>
          </w:tcPr>
          <w:p w:rsidR="0093607B" w:rsidRDefault="0093607B">
            <w:pPr>
              <w:pStyle w:val="aTableRight"/>
              <w:rPr>
                <w:rStyle w:val="Strong"/>
              </w:rPr>
            </w:pPr>
            <w:r>
              <w:rPr>
                <w:rStyle w:val="Strong"/>
              </w:rPr>
              <w:t>Image layout</w:t>
            </w:r>
          </w:p>
        </w:tc>
        <w:tc>
          <w:tcPr>
            <w:tcW w:w="7068" w:type="dxa"/>
          </w:tcPr>
          <w:p w:rsidR="0093607B" w:rsidRDefault="0093607B">
            <w:pPr>
              <w:pStyle w:val="aTable0"/>
            </w:pPr>
            <w:r>
              <w:t>1x1</w:t>
            </w:r>
          </w:p>
        </w:tc>
      </w:tr>
      <w:tr w:rsidR="0093607B">
        <w:trPr>
          <w:cantSplit/>
        </w:trPr>
        <w:tc>
          <w:tcPr>
            <w:tcW w:w="1800" w:type="dxa"/>
          </w:tcPr>
          <w:p w:rsidR="0093607B" w:rsidRDefault="0093607B">
            <w:pPr>
              <w:pStyle w:val="aTableRight"/>
              <w:rPr>
                <w:rStyle w:val="Strong"/>
              </w:rPr>
            </w:pPr>
            <w:r>
              <w:rPr>
                <w:rStyle w:val="Strong"/>
              </w:rPr>
              <w:t>Image display</w:t>
            </w:r>
          </w:p>
        </w:tc>
        <w:tc>
          <w:tcPr>
            <w:tcW w:w="7068" w:type="dxa"/>
          </w:tcPr>
          <w:p w:rsidR="0093607B" w:rsidRDefault="0093607B">
            <w:pPr>
              <w:pStyle w:val="aTable0"/>
            </w:pPr>
            <w:r>
              <w:t>If window/level values from the modality are available, those values are applied to the images. Otherwise, window/level is calculated automatically based on the first image in each series. Changes to scale, window/level, orientation, and sharpness will affect all images in the viewport.</w:t>
            </w:r>
          </w:p>
        </w:tc>
      </w:tr>
    </w:tbl>
    <w:p w:rsidR="0093607B" w:rsidRDefault="0093607B">
      <w:pPr>
        <w:pStyle w:val="aNorm"/>
      </w:pPr>
    </w:p>
    <w:p w:rsidR="0093607B" w:rsidRDefault="0093607B">
      <w:pPr>
        <w:pStyle w:val="Heading4"/>
        <w:pageBreakBefore/>
        <w:spacing w:before="0"/>
      </w:pPr>
      <w:bookmarkStart w:id="3388" w:name="_RF_2-hd_SYS_INT"/>
      <w:bookmarkEnd w:id="3388"/>
      <w:r>
        <w:t>RF_2-hd_SYS_INT</w:t>
      </w:r>
      <w:bookmarkStart w:id="3389" w:name="_WWID10005510"/>
    </w:p>
    <w:bookmarkEnd w:id="3389"/>
    <w:p w:rsidR="0093607B" w:rsidRPr="00F14EB5" w:rsidRDefault="0093607B">
      <w:pPr>
        <w:pStyle w:val="aSpace"/>
      </w:pPr>
    </w:p>
    <w:tbl>
      <w:tblPr>
        <w:tblW w:w="8884" w:type="dxa"/>
        <w:tblInd w:w="-720" w:type="dxa"/>
        <w:tblLook w:val="01E0" w:firstRow="1" w:lastRow="1" w:firstColumn="1" w:lastColumn="1" w:noHBand="0" w:noVBand="0"/>
      </w:tblPr>
      <w:tblGrid>
        <w:gridCol w:w="1800"/>
        <w:gridCol w:w="7084"/>
      </w:tblGrid>
      <w:tr w:rsidR="0093607B">
        <w:trPr>
          <w:cantSplit/>
        </w:trPr>
        <w:tc>
          <w:tcPr>
            <w:tcW w:w="1800" w:type="dxa"/>
          </w:tcPr>
          <w:p w:rsidR="0093607B" w:rsidRDefault="0093607B">
            <w:pPr>
              <w:pStyle w:val="aTableRight"/>
              <w:rPr>
                <w:rStyle w:val="Strong"/>
              </w:rPr>
            </w:pPr>
            <w:r>
              <w:rPr>
                <w:rStyle w:val="Strong"/>
              </w:rPr>
              <w:t>Summary</w:t>
            </w:r>
          </w:p>
        </w:tc>
        <w:tc>
          <w:tcPr>
            <w:tcW w:w="7084" w:type="dxa"/>
          </w:tcPr>
          <w:p w:rsidR="0093607B" w:rsidRDefault="0093607B">
            <w:pPr>
              <w:pStyle w:val="aTable0"/>
            </w:pPr>
            <w:r>
              <w:t>Display of RF exams; each exam split into 2 viewports based on the modality of the images (CR or RF). Up to 2 priors may be loaded automatically.</w:t>
            </w:r>
          </w:p>
        </w:tc>
      </w:tr>
      <w:tr w:rsidR="0093607B">
        <w:trPr>
          <w:cantSplit/>
        </w:trPr>
        <w:tc>
          <w:tcPr>
            <w:tcW w:w="1800" w:type="dxa"/>
          </w:tcPr>
          <w:p w:rsidR="0093607B" w:rsidRDefault="0093607B">
            <w:pPr>
              <w:pStyle w:val="aTableRight"/>
              <w:rPr>
                <w:rStyle w:val="Strong"/>
              </w:rPr>
            </w:pPr>
            <w:r>
              <w:rPr>
                <w:rStyle w:val="Strong"/>
              </w:rPr>
              <w:t>Stages (template)</w:t>
            </w:r>
          </w:p>
        </w:tc>
        <w:tc>
          <w:tcPr>
            <w:tcW w:w="7084" w:type="dxa"/>
          </w:tcPr>
          <w:p w:rsidR="0093607B" w:rsidRDefault="0093607B">
            <w:pPr>
              <w:pStyle w:val="aTable0"/>
            </w:pPr>
            <w:r>
              <w:t>If priors are present, stage 1 is displayed first. (2-up_2-up_SYS_INT)</w:t>
            </w:r>
            <w:r>
              <w:fldChar w:fldCharType="begin"/>
            </w:r>
            <w:r>
              <w:instrText xml:space="preserve"> xe "RF_2-hd_SYS_INT" </w:instrText>
            </w:r>
            <w:r>
              <w:fldChar w:fldCharType="end"/>
            </w:r>
            <w:r>
              <w:br/>
              <w:t>If no priors are present, stage 2 is displayed first. (1-up_1-up_SYS_INT)</w:t>
            </w:r>
          </w:p>
        </w:tc>
      </w:tr>
      <w:tr w:rsidR="0093607B">
        <w:trPr>
          <w:cantSplit/>
          <w:trHeight w:val="3843"/>
        </w:trPr>
        <w:tc>
          <w:tcPr>
            <w:tcW w:w="1800" w:type="dxa"/>
            <w:noWrap/>
          </w:tcPr>
          <w:p w:rsidR="0093607B" w:rsidRDefault="0093607B">
            <w:pPr>
              <w:pStyle w:val="aTableRight"/>
              <w:rPr>
                <w:rStyle w:val="Strong"/>
              </w:rPr>
            </w:pPr>
            <w:r>
              <w:rPr>
                <w:rStyle w:val="Strong"/>
              </w:rPr>
              <w:t>Viewport</w:t>
            </w:r>
            <w:r>
              <w:rPr>
                <w:rStyle w:val="Strong"/>
              </w:rPr>
              <w:br/>
              <w:t xml:space="preserve"> layout</w:t>
            </w:r>
            <w:r>
              <w:rPr>
                <w:rStyle w:val="Strong"/>
              </w:rPr>
              <w:br/>
              <w:t>(stage 1)</w:t>
            </w:r>
          </w:p>
        </w:tc>
        <w:tc>
          <w:tcPr>
            <w:tcW w:w="7084" w:type="dxa"/>
            <w:noWrap/>
          </w:tcPr>
          <w:p w:rsidR="0093607B" w:rsidRDefault="0093607B">
            <w:pPr>
              <w:pStyle w:val="aTable0"/>
            </w:pPr>
            <w:r>
              <w:t xml:space="preserve">  </w:t>
            </w:r>
            <w:r>
              <w:object w:dxaOrig="7186" w:dyaOrig="5179">
                <v:shape id="_x0000_i1256" type="#_x0000_t75" alt="Hanging protocol: RF_2-hd_SYS_INT, stage 1" style="width:273pt;height:184.5pt" o:ole="">
                  <v:imagedata r:id="rId209" o:title="" croptop="4191f"/>
                </v:shape>
                <o:OLEObject Type="Embed" ProgID="Visio.Drawing.11" ShapeID="_x0000_i1256" DrawAspect="Content" ObjectID="_1638018767" r:id="rId210"/>
              </w:object>
            </w:r>
          </w:p>
        </w:tc>
      </w:tr>
      <w:tr w:rsidR="0093607B">
        <w:trPr>
          <w:cantSplit/>
          <w:trHeight w:val="3924"/>
        </w:trPr>
        <w:tc>
          <w:tcPr>
            <w:tcW w:w="1800" w:type="dxa"/>
          </w:tcPr>
          <w:p w:rsidR="0093607B" w:rsidRDefault="0093607B">
            <w:pPr>
              <w:pStyle w:val="aTableRight"/>
              <w:rPr>
                <w:rStyle w:val="Strong"/>
              </w:rPr>
            </w:pPr>
            <w:r>
              <w:rPr>
                <w:rStyle w:val="Strong"/>
              </w:rPr>
              <w:t>Viewport</w:t>
            </w:r>
            <w:r>
              <w:rPr>
                <w:rStyle w:val="Strong"/>
              </w:rPr>
              <w:br/>
              <w:t xml:space="preserve"> layout</w:t>
            </w:r>
            <w:r>
              <w:rPr>
                <w:rStyle w:val="Strong"/>
              </w:rPr>
              <w:br/>
              <w:t>(stage 2)</w:t>
            </w:r>
          </w:p>
        </w:tc>
        <w:tc>
          <w:tcPr>
            <w:tcW w:w="7084" w:type="dxa"/>
          </w:tcPr>
          <w:p w:rsidR="0093607B" w:rsidRDefault="0093607B">
            <w:pPr>
              <w:pStyle w:val="aTable0"/>
            </w:pPr>
            <w:r>
              <w:object w:dxaOrig="7232" w:dyaOrig="5105">
                <v:shape id="_x0000_i1257" type="#_x0000_t75" alt="Hanging protocol: RF_2-hd_SYS_INT, stage 2" style="width:273pt;height:184.5pt" o:ole="">
                  <v:imagedata r:id="rId211" o:title="" croptop="3368f"/>
                </v:shape>
                <o:OLEObject Type="Embed" ProgID="Visio.Drawing.11" ShapeID="_x0000_i1257" DrawAspect="Content" ObjectID="_1638018768" r:id="rId212"/>
              </w:object>
            </w:r>
          </w:p>
        </w:tc>
      </w:tr>
      <w:tr w:rsidR="0093607B">
        <w:trPr>
          <w:cantSplit/>
        </w:trPr>
        <w:tc>
          <w:tcPr>
            <w:tcW w:w="1800" w:type="dxa"/>
          </w:tcPr>
          <w:p w:rsidR="0093607B" w:rsidRDefault="0093607B">
            <w:pPr>
              <w:pStyle w:val="aTableRight"/>
              <w:rPr>
                <w:rStyle w:val="Strong"/>
              </w:rPr>
            </w:pPr>
            <w:r>
              <w:rPr>
                <w:rStyle w:val="Strong"/>
              </w:rPr>
              <w:t>Image layout</w:t>
            </w:r>
          </w:p>
        </w:tc>
        <w:tc>
          <w:tcPr>
            <w:tcW w:w="7084" w:type="dxa"/>
          </w:tcPr>
          <w:p w:rsidR="0093607B" w:rsidRDefault="0093607B">
            <w:pPr>
              <w:pStyle w:val="aTable0"/>
            </w:pPr>
            <w:r>
              <w:t>1X1</w:t>
            </w:r>
          </w:p>
        </w:tc>
      </w:tr>
      <w:tr w:rsidR="0093607B">
        <w:trPr>
          <w:cantSplit/>
        </w:trPr>
        <w:tc>
          <w:tcPr>
            <w:tcW w:w="1800" w:type="dxa"/>
          </w:tcPr>
          <w:p w:rsidR="0093607B" w:rsidRDefault="0093607B">
            <w:pPr>
              <w:pStyle w:val="aTableRight"/>
              <w:rPr>
                <w:rStyle w:val="Strong"/>
              </w:rPr>
            </w:pPr>
            <w:r>
              <w:rPr>
                <w:rStyle w:val="Strong"/>
              </w:rPr>
              <w:t>Image display</w:t>
            </w:r>
          </w:p>
        </w:tc>
        <w:tc>
          <w:tcPr>
            <w:tcW w:w="7084" w:type="dxa"/>
          </w:tcPr>
          <w:p w:rsidR="0093607B" w:rsidRDefault="0093607B">
            <w:pPr>
              <w:pStyle w:val="aTable0"/>
            </w:pPr>
            <w:r>
              <w:t>If window/level values from the modality are available, those values are applied to the images. Otherwise, window/level is calculated automatically based on the first image in each series.</w:t>
            </w:r>
          </w:p>
          <w:p w:rsidR="0093607B" w:rsidRDefault="0093607B">
            <w:pPr>
              <w:pStyle w:val="aTable0"/>
            </w:pPr>
            <w:r>
              <w:t>In viewports that contain CR images, changes to scale, window/level, and sharpness will affect all images in the viewport. Changes to orientation will affect only the selected image.</w:t>
            </w:r>
            <w:bookmarkStart w:id="3390" w:name="_WWID10006161"/>
          </w:p>
          <w:bookmarkEnd w:id="3390"/>
          <w:p w:rsidR="0093607B" w:rsidRDefault="0093607B">
            <w:pPr>
              <w:pStyle w:val="aTable0"/>
            </w:pPr>
            <w:r>
              <w:t>In viewports that contain RF images, changes to scale, window/level, orientation and sharpness will affect all images in the viewport.</w:t>
            </w:r>
          </w:p>
        </w:tc>
      </w:tr>
    </w:tbl>
    <w:p w:rsidR="0093607B" w:rsidRDefault="0093607B">
      <w:pPr>
        <w:pStyle w:val="Heading4"/>
        <w:pageBreakBefore/>
        <w:spacing w:before="0"/>
      </w:pPr>
      <w:bookmarkStart w:id="3391" w:name="_US_2-hd_SYS_INT"/>
      <w:bookmarkEnd w:id="3391"/>
      <w:r>
        <w:t>US_2-hd_SYS_INT</w:t>
      </w:r>
      <w:bookmarkStart w:id="3392" w:name="_WWID10004971"/>
    </w:p>
    <w:p w:rsidR="0093607B" w:rsidRPr="00F14EB5" w:rsidRDefault="0093607B">
      <w:pPr>
        <w:pStyle w:val="aSpace"/>
      </w:pPr>
      <w:bookmarkStart w:id="3393" w:name="_WWID10005513"/>
      <w:bookmarkEnd w:id="3392"/>
    </w:p>
    <w:tbl>
      <w:tblPr>
        <w:tblW w:w="8900" w:type="dxa"/>
        <w:tblInd w:w="-720" w:type="dxa"/>
        <w:tblLook w:val="01E0" w:firstRow="1" w:lastRow="1" w:firstColumn="1" w:lastColumn="1" w:noHBand="0" w:noVBand="0"/>
      </w:tblPr>
      <w:tblGrid>
        <w:gridCol w:w="1800"/>
        <w:gridCol w:w="7100"/>
      </w:tblGrid>
      <w:tr w:rsidR="0093607B">
        <w:trPr>
          <w:cantSplit/>
        </w:trPr>
        <w:tc>
          <w:tcPr>
            <w:tcW w:w="1800" w:type="dxa"/>
          </w:tcPr>
          <w:p w:rsidR="0093607B" w:rsidRDefault="0093607B">
            <w:pPr>
              <w:pStyle w:val="aTableRight"/>
              <w:rPr>
                <w:rStyle w:val="Strong"/>
              </w:rPr>
            </w:pPr>
            <w:r>
              <w:rPr>
                <w:rStyle w:val="Strong"/>
              </w:rPr>
              <w:t>Summary</w:t>
            </w:r>
          </w:p>
        </w:tc>
        <w:tc>
          <w:tcPr>
            <w:tcW w:w="7100" w:type="dxa"/>
          </w:tcPr>
          <w:p w:rsidR="0093607B" w:rsidRDefault="0093607B">
            <w:pPr>
              <w:pStyle w:val="aTable0"/>
            </w:pPr>
            <w:r>
              <w:t>Display of US exams; 1 exam per viewport.  Up to 2 priors may be loaded automatically.</w:t>
            </w:r>
          </w:p>
        </w:tc>
      </w:tr>
      <w:tr w:rsidR="0093607B">
        <w:trPr>
          <w:cantSplit/>
        </w:trPr>
        <w:tc>
          <w:tcPr>
            <w:tcW w:w="1800" w:type="dxa"/>
          </w:tcPr>
          <w:p w:rsidR="0093607B" w:rsidRDefault="0093607B">
            <w:pPr>
              <w:pStyle w:val="aTableRight"/>
              <w:rPr>
                <w:rStyle w:val="Strong"/>
              </w:rPr>
            </w:pPr>
            <w:r>
              <w:rPr>
                <w:rStyle w:val="Strong"/>
              </w:rPr>
              <w:t>Stages (template)</w:t>
            </w:r>
          </w:p>
        </w:tc>
        <w:tc>
          <w:tcPr>
            <w:tcW w:w="7100" w:type="dxa"/>
          </w:tcPr>
          <w:p w:rsidR="0093607B" w:rsidRDefault="0093607B">
            <w:pPr>
              <w:pStyle w:val="aTable0"/>
            </w:pPr>
            <w:r>
              <w:t>If priors are present, stage 1 is displayed first. (1-up_1-up_SYS_INT)</w:t>
            </w:r>
            <w:r>
              <w:fldChar w:fldCharType="begin"/>
            </w:r>
            <w:r>
              <w:instrText xml:space="preserve"> xe "US_2-hd_SYS_INT" </w:instrText>
            </w:r>
            <w:r>
              <w:fldChar w:fldCharType="end"/>
            </w:r>
            <w:r>
              <w:br/>
              <w:t>If no priors are present, stage 2 is displayed first. (Wide-2_SYS_INT)</w:t>
            </w:r>
          </w:p>
        </w:tc>
      </w:tr>
      <w:tr w:rsidR="0093607B">
        <w:trPr>
          <w:cantSplit/>
          <w:trHeight w:val="4221"/>
        </w:trPr>
        <w:tc>
          <w:tcPr>
            <w:tcW w:w="1800" w:type="dxa"/>
            <w:noWrap/>
          </w:tcPr>
          <w:p w:rsidR="0093607B" w:rsidRDefault="0093607B">
            <w:pPr>
              <w:pStyle w:val="aTableRight"/>
              <w:rPr>
                <w:rStyle w:val="Strong"/>
              </w:rPr>
            </w:pPr>
            <w:r>
              <w:rPr>
                <w:rStyle w:val="Strong"/>
              </w:rPr>
              <w:t>Viewport</w:t>
            </w:r>
            <w:r>
              <w:rPr>
                <w:rStyle w:val="Strong"/>
              </w:rPr>
              <w:br/>
              <w:t xml:space="preserve"> layout</w:t>
            </w:r>
            <w:r>
              <w:rPr>
                <w:rStyle w:val="Strong"/>
              </w:rPr>
              <w:br/>
              <w:t>(stage 1)</w:t>
            </w:r>
          </w:p>
        </w:tc>
        <w:tc>
          <w:tcPr>
            <w:tcW w:w="7100" w:type="dxa"/>
            <w:noWrap/>
          </w:tcPr>
          <w:p w:rsidR="0093607B" w:rsidRDefault="0093607B">
            <w:pPr>
              <w:pStyle w:val="aTable0"/>
            </w:pPr>
            <w:r>
              <w:t xml:space="preserve">  </w:t>
            </w:r>
            <w:r>
              <w:object w:dxaOrig="7262" w:dyaOrig="5105">
                <v:shape id="_x0000_i1258" type="#_x0000_t75" alt="Hanging protocol: US_2-hd_SYS_INT, stage 1" style="width:307.5pt;height:204pt" o:ole="">
                  <v:imagedata r:id="rId213" o:title="" croptop="3730f"/>
                </v:shape>
                <o:OLEObject Type="Embed" ProgID="Visio.Drawing.11" ShapeID="_x0000_i1258" DrawAspect="Content" ObjectID="_1638018769" r:id="rId214"/>
              </w:object>
            </w:r>
          </w:p>
        </w:tc>
      </w:tr>
      <w:tr w:rsidR="0093607B">
        <w:trPr>
          <w:cantSplit/>
          <w:trHeight w:val="4482"/>
        </w:trPr>
        <w:tc>
          <w:tcPr>
            <w:tcW w:w="1800" w:type="dxa"/>
          </w:tcPr>
          <w:p w:rsidR="0093607B" w:rsidRDefault="0093607B">
            <w:pPr>
              <w:pStyle w:val="aTableRight"/>
              <w:rPr>
                <w:rStyle w:val="Strong"/>
              </w:rPr>
            </w:pPr>
            <w:r>
              <w:rPr>
                <w:rStyle w:val="Strong"/>
              </w:rPr>
              <w:t>Viewport</w:t>
            </w:r>
            <w:r>
              <w:rPr>
                <w:rStyle w:val="Strong"/>
              </w:rPr>
              <w:br/>
              <w:t xml:space="preserve"> layout</w:t>
            </w:r>
            <w:r>
              <w:rPr>
                <w:rStyle w:val="Strong"/>
              </w:rPr>
              <w:br/>
              <w:t>(stage 2)</w:t>
            </w:r>
          </w:p>
        </w:tc>
        <w:tc>
          <w:tcPr>
            <w:tcW w:w="7100" w:type="dxa"/>
          </w:tcPr>
          <w:p w:rsidR="0093607B" w:rsidRDefault="0093607B">
            <w:pPr>
              <w:pStyle w:val="aTable0"/>
            </w:pPr>
            <w:r>
              <w:object w:dxaOrig="7232" w:dyaOrig="5105">
                <v:shape id="_x0000_i1259" type="#_x0000_t75" alt="Hanging protocol: US_2-hd_SYS_INT, stage 2" style="width:304.5pt;height:204.75pt" o:ole="">
                  <v:imagedata r:id="rId215" o:title="" croptop="3337f"/>
                </v:shape>
                <o:OLEObject Type="Embed" ProgID="Visio.Drawing.11" ShapeID="_x0000_i1259" DrawAspect="Content" ObjectID="_1638018770" r:id="rId216"/>
              </w:object>
            </w:r>
          </w:p>
        </w:tc>
      </w:tr>
      <w:tr w:rsidR="0093607B">
        <w:trPr>
          <w:cantSplit/>
        </w:trPr>
        <w:tc>
          <w:tcPr>
            <w:tcW w:w="1800" w:type="dxa"/>
          </w:tcPr>
          <w:p w:rsidR="0093607B" w:rsidRDefault="0093607B">
            <w:pPr>
              <w:pStyle w:val="aTableRight"/>
              <w:rPr>
                <w:rStyle w:val="Strong"/>
              </w:rPr>
            </w:pPr>
            <w:r>
              <w:rPr>
                <w:rStyle w:val="Strong"/>
              </w:rPr>
              <w:t>Image layout</w:t>
            </w:r>
          </w:p>
        </w:tc>
        <w:tc>
          <w:tcPr>
            <w:tcW w:w="7100" w:type="dxa"/>
          </w:tcPr>
          <w:p w:rsidR="0093607B" w:rsidRDefault="0093607B">
            <w:pPr>
              <w:pStyle w:val="aTable0"/>
            </w:pPr>
            <w:r>
              <w:t xml:space="preserve">In stage 1, images are shown 3x3.  In stage 2, images are shown 3x6 in a single viewport that occupies both monitors. </w:t>
            </w:r>
          </w:p>
        </w:tc>
      </w:tr>
      <w:tr w:rsidR="0093607B">
        <w:trPr>
          <w:cantSplit/>
        </w:trPr>
        <w:tc>
          <w:tcPr>
            <w:tcW w:w="1800" w:type="dxa"/>
          </w:tcPr>
          <w:p w:rsidR="0093607B" w:rsidRDefault="0093607B">
            <w:pPr>
              <w:pStyle w:val="aTableRight"/>
              <w:rPr>
                <w:rStyle w:val="Strong"/>
              </w:rPr>
            </w:pPr>
            <w:r>
              <w:rPr>
                <w:rStyle w:val="Strong"/>
              </w:rPr>
              <w:t>Image display</w:t>
            </w:r>
          </w:p>
        </w:tc>
        <w:tc>
          <w:tcPr>
            <w:tcW w:w="7100" w:type="dxa"/>
          </w:tcPr>
          <w:p w:rsidR="0093607B" w:rsidRDefault="0093607B">
            <w:pPr>
              <w:pStyle w:val="aTable0"/>
            </w:pPr>
            <w:r>
              <w:t>If window/level values from the modality are available, those values are applied to the images. Otherwise, window/level is calculated automatically based on the first image in each series. Changes to scale, window/level, orientation, and sharpness will affect all images in the viewport.</w:t>
            </w:r>
          </w:p>
        </w:tc>
      </w:tr>
    </w:tbl>
    <w:p w:rsidR="0093607B" w:rsidRDefault="0093607B">
      <w:pPr>
        <w:pStyle w:val="Heading4"/>
        <w:pageBreakBefore/>
        <w:spacing w:before="0"/>
      </w:pPr>
      <w:bookmarkStart w:id="3394" w:name="_XA_2-hd_SYS_INT"/>
      <w:bookmarkEnd w:id="3393"/>
      <w:bookmarkEnd w:id="3394"/>
      <w:r>
        <w:t>XA_2-hd_SYS_INT</w:t>
      </w:r>
      <w:bookmarkStart w:id="3395" w:name="_WWID10004974"/>
    </w:p>
    <w:bookmarkEnd w:id="3395"/>
    <w:p w:rsidR="0093607B" w:rsidRPr="00F14EB5" w:rsidRDefault="0093607B">
      <w:pPr>
        <w:pStyle w:val="aSpace"/>
      </w:pPr>
    </w:p>
    <w:tbl>
      <w:tblPr>
        <w:tblW w:w="8884" w:type="dxa"/>
        <w:tblInd w:w="-720" w:type="dxa"/>
        <w:tblLook w:val="01E0" w:firstRow="1" w:lastRow="1" w:firstColumn="1" w:lastColumn="1" w:noHBand="0" w:noVBand="0"/>
      </w:tblPr>
      <w:tblGrid>
        <w:gridCol w:w="1800"/>
        <w:gridCol w:w="7084"/>
      </w:tblGrid>
      <w:tr w:rsidR="0093607B">
        <w:trPr>
          <w:cantSplit/>
        </w:trPr>
        <w:tc>
          <w:tcPr>
            <w:tcW w:w="1800" w:type="dxa"/>
          </w:tcPr>
          <w:p w:rsidR="0093607B" w:rsidRDefault="0093607B">
            <w:pPr>
              <w:pStyle w:val="aTableRight"/>
              <w:rPr>
                <w:rStyle w:val="Strong"/>
              </w:rPr>
            </w:pPr>
            <w:r>
              <w:rPr>
                <w:rStyle w:val="Strong"/>
              </w:rPr>
              <w:t>Summary</w:t>
            </w:r>
          </w:p>
        </w:tc>
        <w:tc>
          <w:tcPr>
            <w:tcW w:w="7084" w:type="dxa"/>
          </w:tcPr>
          <w:p w:rsidR="0093607B" w:rsidRDefault="0093607B">
            <w:pPr>
              <w:pStyle w:val="aTable0"/>
            </w:pPr>
            <w:r>
              <w:t>Display of x-ray angiography exams; exams are split into series based on series UID.  Up to 2 priors may be loaded automatically.</w:t>
            </w:r>
            <w:r>
              <w:rPr>
                <w:rStyle w:val="bMono"/>
              </w:rPr>
              <w:t xml:space="preserve"> </w:t>
            </w:r>
          </w:p>
        </w:tc>
      </w:tr>
      <w:tr w:rsidR="0093607B">
        <w:trPr>
          <w:cantSplit/>
        </w:trPr>
        <w:tc>
          <w:tcPr>
            <w:tcW w:w="1800" w:type="dxa"/>
          </w:tcPr>
          <w:p w:rsidR="0093607B" w:rsidRDefault="0093607B">
            <w:pPr>
              <w:pStyle w:val="aTableRight"/>
              <w:rPr>
                <w:rStyle w:val="Strong"/>
              </w:rPr>
            </w:pPr>
            <w:r>
              <w:rPr>
                <w:rStyle w:val="Strong"/>
              </w:rPr>
              <w:t>Stages (template)</w:t>
            </w:r>
          </w:p>
        </w:tc>
        <w:tc>
          <w:tcPr>
            <w:tcW w:w="7084" w:type="dxa"/>
          </w:tcPr>
          <w:p w:rsidR="0093607B" w:rsidRDefault="0093607B">
            <w:pPr>
              <w:pStyle w:val="aTable0"/>
            </w:pPr>
            <w:r>
              <w:t>If priors are present, stage 1 is displayed first.  (4-up_4-up_SYS_INT)</w:t>
            </w:r>
            <w:r>
              <w:fldChar w:fldCharType="begin"/>
            </w:r>
            <w:r>
              <w:instrText xml:space="preserve"> xe "XA_2-hd_SYS_INT" </w:instrText>
            </w:r>
            <w:r>
              <w:fldChar w:fldCharType="end"/>
            </w:r>
            <w:r>
              <w:br/>
              <w:t>If no priors are present, stage 2 is displayed first. (4-up_4-up_SYS_INT)</w:t>
            </w:r>
          </w:p>
        </w:tc>
      </w:tr>
      <w:tr w:rsidR="0093607B">
        <w:trPr>
          <w:cantSplit/>
          <w:trHeight w:val="4401"/>
        </w:trPr>
        <w:tc>
          <w:tcPr>
            <w:tcW w:w="1800" w:type="dxa"/>
            <w:noWrap/>
          </w:tcPr>
          <w:p w:rsidR="0093607B" w:rsidRDefault="0093607B">
            <w:pPr>
              <w:pStyle w:val="aTableRight"/>
              <w:rPr>
                <w:rStyle w:val="Strong"/>
              </w:rPr>
            </w:pPr>
            <w:r>
              <w:rPr>
                <w:rStyle w:val="Strong"/>
              </w:rPr>
              <w:t>Viewport</w:t>
            </w:r>
            <w:r>
              <w:rPr>
                <w:rStyle w:val="Strong"/>
              </w:rPr>
              <w:br/>
              <w:t xml:space="preserve"> layout</w:t>
            </w:r>
            <w:r>
              <w:rPr>
                <w:rStyle w:val="Strong"/>
              </w:rPr>
              <w:br/>
              <w:t>(stage 1)</w:t>
            </w:r>
          </w:p>
        </w:tc>
        <w:tc>
          <w:tcPr>
            <w:tcW w:w="7084" w:type="dxa"/>
            <w:noWrap/>
          </w:tcPr>
          <w:p w:rsidR="0093607B" w:rsidRDefault="0093607B">
            <w:pPr>
              <w:pStyle w:val="aTable0"/>
            </w:pPr>
            <w:r>
              <w:t xml:space="preserve">  </w:t>
            </w:r>
            <w:r>
              <w:object w:dxaOrig="7116" w:dyaOrig="5086">
                <v:shape id="_x0000_i1260" type="#_x0000_t75" alt="Hanging protocol: XA_2-hd_SYS_INT, stage 1" style="width:302.25pt;height:203.25pt" o:ole="">
                  <v:imagedata r:id="rId217" o:title="" croptop="4033f"/>
                </v:shape>
                <o:OLEObject Type="Embed" ProgID="Visio.Drawing.11" ShapeID="_x0000_i1260" DrawAspect="Content" ObjectID="_1638018771" r:id="rId218"/>
              </w:object>
            </w:r>
          </w:p>
        </w:tc>
      </w:tr>
      <w:tr w:rsidR="0093607B">
        <w:trPr>
          <w:cantSplit/>
          <w:trHeight w:val="4311"/>
        </w:trPr>
        <w:tc>
          <w:tcPr>
            <w:tcW w:w="1800" w:type="dxa"/>
          </w:tcPr>
          <w:p w:rsidR="0093607B" w:rsidRDefault="0093607B">
            <w:pPr>
              <w:pStyle w:val="aTableRight"/>
              <w:rPr>
                <w:rStyle w:val="Strong"/>
              </w:rPr>
            </w:pPr>
            <w:r>
              <w:rPr>
                <w:rStyle w:val="Strong"/>
              </w:rPr>
              <w:t>Viewport</w:t>
            </w:r>
            <w:r>
              <w:rPr>
                <w:rStyle w:val="Strong"/>
              </w:rPr>
              <w:br/>
              <w:t xml:space="preserve"> layout</w:t>
            </w:r>
            <w:r>
              <w:rPr>
                <w:rStyle w:val="Strong"/>
              </w:rPr>
              <w:br/>
              <w:t>(stage 2)</w:t>
            </w:r>
          </w:p>
        </w:tc>
        <w:tc>
          <w:tcPr>
            <w:tcW w:w="7084" w:type="dxa"/>
          </w:tcPr>
          <w:p w:rsidR="0093607B" w:rsidRDefault="0093607B">
            <w:pPr>
              <w:pStyle w:val="aTable0"/>
            </w:pPr>
            <w:r>
              <w:object w:dxaOrig="7116" w:dyaOrig="5086">
                <v:shape id="_x0000_i1261" type="#_x0000_t75" alt="Hanging protocol: XA_2-hd_SYS_INT, stage 2" style="width:302.25pt;height:204pt" o:ole="">
                  <v:imagedata r:id="rId219" o:title="" croptop="3550f"/>
                </v:shape>
                <o:OLEObject Type="Embed" ProgID="Visio.Drawing.11" ShapeID="_x0000_i1261" DrawAspect="Content" ObjectID="_1638018772" r:id="rId220"/>
              </w:object>
            </w:r>
          </w:p>
        </w:tc>
      </w:tr>
      <w:tr w:rsidR="0093607B">
        <w:trPr>
          <w:cantSplit/>
        </w:trPr>
        <w:tc>
          <w:tcPr>
            <w:tcW w:w="1800" w:type="dxa"/>
          </w:tcPr>
          <w:p w:rsidR="0093607B" w:rsidRDefault="0093607B">
            <w:pPr>
              <w:pStyle w:val="aTableRight"/>
              <w:rPr>
                <w:rStyle w:val="Strong"/>
              </w:rPr>
            </w:pPr>
            <w:r>
              <w:rPr>
                <w:rStyle w:val="Strong"/>
              </w:rPr>
              <w:t>Image layout</w:t>
            </w:r>
          </w:p>
        </w:tc>
        <w:tc>
          <w:tcPr>
            <w:tcW w:w="7084" w:type="dxa"/>
          </w:tcPr>
          <w:p w:rsidR="0093607B" w:rsidRDefault="0093607B">
            <w:pPr>
              <w:pStyle w:val="aTable0"/>
            </w:pPr>
            <w:r>
              <w:t>1x1</w:t>
            </w:r>
          </w:p>
        </w:tc>
      </w:tr>
      <w:tr w:rsidR="0093607B">
        <w:trPr>
          <w:cantSplit/>
        </w:trPr>
        <w:tc>
          <w:tcPr>
            <w:tcW w:w="1800" w:type="dxa"/>
          </w:tcPr>
          <w:p w:rsidR="0093607B" w:rsidRDefault="0093607B">
            <w:pPr>
              <w:pStyle w:val="aTableRight"/>
              <w:rPr>
                <w:rStyle w:val="Strong"/>
              </w:rPr>
            </w:pPr>
            <w:r>
              <w:rPr>
                <w:rStyle w:val="Strong"/>
              </w:rPr>
              <w:t>Image display</w:t>
            </w:r>
          </w:p>
        </w:tc>
        <w:tc>
          <w:tcPr>
            <w:tcW w:w="7084" w:type="dxa"/>
          </w:tcPr>
          <w:p w:rsidR="0093607B" w:rsidRDefault="0093607B">
            <w:pPr>
              <w:pStyle w:val="aTable0"/>
            </w:pPr>
            <w:r>
              <w:t>If window/level values from the modality are available, those values are applied to the images. Otherwise, window/level is calculated automatically based on the first image in each series. Changes to scale, window/level, orientation, and sharpness will affect all images in the viewport.</w:t>
            </w:r>
          </w:p>
        </w:tc>
      </w:tr>
    </w:tbl>
    <w:p w:rsidR="0093607B" w:rsidRDefault="0093607B"/>
    <w:p w:rsidR="00380B84" w:rsidRDefault="00380B84">
      <w:pPr>
        <w:pStyle w:val="Heading3"/>
      </w:pPr>
      <w:bookmarkStart w:id="3396" w:name="_Toc508192113"/>
      <w:r>
        <w:t>4-head Hanging Protocols</w:t>
      </w:r>
      <w:bookmarkStart w:id="3397" w:name="_WWID10005515"/>
      <w:bookmarkEnd w:id="3376"/>
      <w:bookmarkEnd w:id="3396"/>
    </w:p>
    <w:bookmarkEnd w:id="3330"/>
    <w:bookmarkEnd w:id="3331"/>
    <w:bookmarkEnd w:id="3397"/>
    <w:p w:rsidR="00380B84" w:rsidRDefault="00380B84">
      <w:pPr>
        <w:pStyle w:val="aNorm"/>
      </w:pPr>
      <w:r>
        <w:t>The following internal hanging protocols are designed for workstations that use four diagnostic quality monitors.</w:t>
      </w:r>
      <w:r w:rsidR="00347283">
        <w:t xml:space="preserve"> </w:t>
      </w:r>
      <w:bookmarkStart w:id="3398" w:name="_WWID10006116"/>
    </w:p>
    <w:bookmarkEnd w:id="3398"/>
    <w:p w:rsidR="00380B84" w:rsidRDefault="00380B84">
      <w:pPr>
        <w:pStyle w:val="aNormSnug0"/>
        <w:rPr>
          <w:rStyle w:val="bMono"/>
        </w:rPr>
      </w:pPr>
      <w:r>
        <w:rPr>
          <w:rStyle w:val="bMono"/>
        </w:rPr>
        <w:t>CT_4-hd_SYS_INT</w:t>
      </w:r>
      <w:bookmarkStart w:id="3399" w:name="_WWID10004961"/>
    </w:p>
    <w:bookmarkEnd w:id="3399"/>
    <w:p w:rsidR="00380B84" w:rsidRDefault="00380B84">
      <w:pPr>
        <w:pStyle w:val="aNormSnug0"/>
        <w:rPr>
          <w:rStyle w:val="bMono"/>
        </w:rPr>
      </w:pPr>
      <w:r>
        <w:rPr>
          <w:rStyle w:val="bMono"/>
        </w:rPr>
        <w:t>GenRad_4-hd_SYS_INT</w:t>
      </w:r>
      <w:bookmarkStart w:id="3400" w:name="_WWID10006328"/>
    </w:p>
    <w:bookmarkEnd w:id="3400"/>
    <w:p w:rsidR="00380B84" w:rsidRDefault="00380B84">
      <w:pPr>
        <w:pStyle w:val="aNormSnug0"/>
        <w:rPr>
          <w:rStyle w:val="bMono"/>
        </w:rPr>
      </w:pPr>
      <w:r>
        <w:rPr>
          <w:rStyle w:val="bMono"/>
        </w:rPr>
        <w:t>MR_4-hd_SYS_INT</w:t>
      </w:r>
      <w:bookmarkStart w:id="3401" w:name="_WWID10004966"/>
    </w:p>
    <w:bookmarkEnd w:id="3401"/>
    <w:p w:rsidR="00380B84" w:rsidRDefault="00380B84">
      <w:pPr>
        <w:pStyle w:val="aNormSnug0"/>
        <w:rPr>
          <w:rStyle w:val="bMono"/>
        </w:rPr>
      </w:pPr>
      <w:r>
        <w:rPr>
          <w:rStyle w:val="bMono"/>
        </w:rPr>
        <w:t>NM_4-hd_SYS_INT</w:t>
      </w:r>
      <w:bookmarkStart w:id="3402" w:name="_WWID10006327"/>
    </w:p>
    <w:bookmarkEnd w:id="3402"/>
    <w:p w:rsidR="00380B84" w:rsidRDefault="00380B84">
      <w:pPr>
        <w:pStyle w:val="aNormSnug0"/>
        <w:rPr>
          <w:rStyle w:val="bMono"/>
        </w:rPr>
      </w:pPr>
      <w:r>
        <w:rPr>
          <w:rStyle w:val="bMono"/>
        </w:rPr>
        <w:t>US_4-hd_SYS_INT</w:t>
      </w:r>
      <w:bookmarkStart w:id="3403" w:name="_WWID10004972"/>
    </w:p>
    <w:bookmarkEnd w:id="3403"/>
    <w:p w:rsidR="00380B84" w:rsidRDefault="00380B84">
      <w:pPr>
        <w:pStyle w:val="aNorm0"/>
        <w:rPr>
          <w:rStyle w:val="bMono"/>
        </w:rPr>
      </w:pPr>
      <w:r>
        <w:rPr>
          <w:rStyle w:val="bMono"/>
        </w:rPr>
        <w:t>XA_4-hd_SYS_INT</w:t>
      </w:r>
      <w:bookmarkStart w:id="3404" w:name="_WWID10004975"/>
    </w:p>
    <w:p w:rsidR="00380B84" w:rsidRDefault="00080DE5">
      <w:pPr>
        <w:pStyle w:val="aNorm"/>
      </w:pPr>
      <w:bookmarkStart w:id="3405" w:name="_WWID10006115"/>
      <w:bookmarkEnd w:id="3404"/>
      <w:r>
        <w:t xml:space="preserve">These hanging protocols are used </w:t>
      </w:r>
      <w:r w:rsidR="009A01C0">
        <w:t xml:space="preserve">only </w:t>
      </w:r>
      <w:r>
        <w:t>if they are manually selected, or if there are no other applicable hanging protocols for the exam being opened.</w:t>
      </w:r>
    </w:p>
    <w:p w:rsidR="0093607B" w:rsidRDefault="00EF38E4">
      <w:pPr>
        <w:pStyle w:val="aNorm0"/>
      </w:pPr>
      <w:bookmarkStart w:id="3406" w:name="_WWID10004964"/>
      <w:bookmarkStart w:id="3407" w:name="_WWID10004968"/>
      <w:bookmarkStart w:id="3408" w:name="_WWID10004969"/>
      <w:bookmarkStart w:id="3409" w:name="_WWID10005525"/>
      <w:bookmarkEnd w:id="3405"/>
      <w:r>
        <w:rPr>
          <w:rStyle w:val="bLeadin"/>
        </w:rPr>
        <w:t xml:space="preserve">Tip  </w:t>
      </w:r>
      <w:r>
        <w:t>If you are using an internal hanging protocol and would like to refine how it works, you can load exams with that hanging protocol, and then use it as the basis of a new hanging protocol that will be saved in your personal collection.</w:t>
      </w:r>
      <w:r w:rsidR="00084AC6">
        <w:t xml:space="preserve"> </w:t>
      </w:r>
      <w:r>
        <w:t>Once created, a personal (user-level) hanging protocol takes precedence over a similar internal (site-level) hanging protocol for purposes of automatic selection.</w:t>
      </w:r>
      <w:bookmarkStart w:id="3410" w:name="_WWID10003285"/>
      <w:bookmarkEnd w:id="3406"/>
      <w:bookmarkEnd w:id="3407"/>
      <w:bookmarkEnd w:id="3408"/>
      <w:bookmarkEnd w:id="3409"/>
    </w:p>
    <w:p w:rsidR="00BC35DB" w:rsidRDefault="00BC35DB" w:rsidP="0097302D">
      <w:pPr>
        <w:pStyle w:val="aNorm"/>
      </w:pPr>
    </w:p>
    <w:p w:rsidR="009E62F2" w:rsidRDefault="009E62F2" w:rsidP="0097302D">
      <w:pPr>
        <w:pStyle w:val="aNorm"/>
      </w:pPr>
    </w:p>
    <w:p w:rsidR="005B4279" w:rsidRDefault="005B4279" w:rsidP="0097302D">
      <w:pPr>
        <w:pStyle w:val="aNorm"/>
        <w:sectPr w:rsidR="005B4279" w:rsidSect="005B4279">
          <w:headerReference w:type="even" r:id="rId221"/>
          <w:headerReference w:type="default" r:id="rId222"/>
          <w:footnotePr>
            <w:numFmt w:val="chicago"/>
            <w:numRestart w:val="eachPage"/>
          </w:footnotePr>
          <w:type w:val="oddPage"/>
          <w:pgSz w:w="12240" w:h="15840" w:code="1"/>
          <w:pgMar w:top="1800" w:right="1800" w:bottom="1800" w:left="1800" w:header="900" w:footer="900" w:gutter="0"/>
          <w:cols w:space="720"/>
          <w:titlePg/>
          <w:docGrid w:linePitch="360"/>
        </w:sectPr>
      </w:pPr>
    </w:p>
    <w:p w:rsidR="004F6E79" w:rsidRDefault="00084380" w:rsidP="004F6E79">
      <w:pPr>
        <w:pStyle w:val="Heading1"/>
      </w:pPr>
      <w:bookmarkStart w:id="3411" w:name="_Ref137008036"/>
      <w:bookmarkStart w:id="3412" w:name="_WWImgID10004668"/>
      <w:bookmarkStart w:id="3413" w:name="_Ref248714260"/>
      <w:bookmarkStart w:id="3414" w:name="_Ref248714275"/>
      <w:bookmarkStart w:id="3415" w:name="_Ref248725544"/>
      <w:bookmarkStart w:id="3416" w:name="_Toc508192114"/>
      <w:bookmarkEnd w:id="2484"/>
      <w:bookmarkEnd w:id="2540"/>
      <w:bookmarkEnd w:id="2607"/>
      <w:bookmarkEnd w:id="3410"/>
      <w:r>
        <w:rPr>
          <w:noProof/>
        </w:rPr>
        <mc:AlternateContent>
          <mc:Choice Requires="wps">
            <w:drawing>
              <wp:anchor distT="0" distB="0" distL="114300" distR="114300" simplePos="0" relativeHeight="251661824" behindDoc="0" locked="0" layoutInCell="1" allowOverlap="1">
                <wp:simplePos x="0" y="0"/>
                <wp:positionH relativeFrom="column">
                  <wp:posOffset>3505200</wp:posOffset>
                </wp:positionH>
                <wp:positionV relativeFrom="paragraph">
                  <wp:posOffset>-742950</wp:posOffset>
                </wp:positionV>
                <wp:extent cx="2219325" cy="447675"/>
                <wp:effectExtent l="0" t="0" r="0" b="0"/>
                <wp:wrapNone/>
                <wp:docPr id="18" name="Rectangle 1162"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9325" cy="44767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984F3" id="Rectangle 1162" o:spid="_x0000_s1026" alt="image here only for formatting purposes" style="position:absolute;margin-left:276pt;margin-top:-58.5pt;width:174.75pt;height:35.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" stroked="f"/>
            </w:pict>
          </mc:Fallback>
        </mc:AlternateContent>
      </w:r>
      <w:r w:rsidR="004F6E79">
        <w:t>Teaching Files</w:t>
      </w:r>
      <w:bookmarkEnd w:id="3413"/>
      <w:bookmarkEnd w:id="3414"/>
      <w:bookmarkEnd w:id="3415"/>
      <w:bookmarkEnd w:id="3416"/>
    </w:p>
    <w:p w:rsidR="00556B39" w:rsidRDefault="00556B39" w:rsidP="00256EF8">
      <w:pPr>
        <w:pStyle w:val="aNorm"/>
      </w:pPr>
      <w:r>
        <w:t>This chapter covers:</w:t>
      </w:r>
    </w:p>
    <w:p w:rsidR="00556B39" w:rsidRDefault="00556B39" w:rsidP="006F68A8">
      <w:pPr>
        <w:pStyle w:val="aNormSnug"/>
        <w:numPr>
          <w:ilvl w:val="0"/>
          <w:numId w:val="17"/>
        </w:numPr>
      </w:pPr>
      <w:r>
        <w:fldChar w:fldCharType="begin"/>
      </w:r>
      <w:r>
        <w:instrText xml:space="preserve"> REF _Ref267299362 \h </w:instrText>
      </w:r>
      <w:r>
        <w:fldChar w:fldCharType="separate"/>
      </w:r>
      <w:r w:rsidR="00380255">
        <w:t>Enable Teaching Files in VistARad</w:t>
      </w:r>
      <w:r>
        <w:fldChar w:fldCharType="end"/>
      </w:r>
    </w:p>
    <w:p w:rsidR="00556B39" w:rsidRDefault="00556B39" w:rsidP="006F68A8">
      <w:pPr>
        <w:pStyle w:val="aNormSnug"/>
        <w:numPr>
          <w:ilvl w:val="0"/>
          <w:numId w:val="17"/>
        </w:numPr>
      </w:pPr>
      <w:r>
        <w:fldChar w:fldCharType="begin"/>
      </w:r>
      <w:r>
        <w:instrText xml:space="preserve"> REF _Ref267299383 \h </w:instrText>
      </w:r>
      <w:r>
        <w:fldChar w:fldCharType="separate"/>
      </w:r>
      <w:r w:rsidR="00380255">
        <w:t>Make a Teaching File Out of an Image</w:t>
      </w:r>
      <w:r>
        <w:fldChar w:fldCharType="end"/>
      </w:r>
    </w:p>
    <w:p w:rsidR="00556B39" w:rsidRDefault="00171ED9" w:rsidP="006F68A8">
      <w:pPr>
        <w:pStyle w:val="aNormSnug"/>
        <w:numPr>
          <w:ilvl w:val="0"/>
          <w:numId w:val="17"/>
        </w:numPr>
      </w:pPr>
      <w:r>
        <w:fldChar w:fldCharType="begin"/>
      </w:r>
      <w:r>
        <w:instrText xml:space="preserve"> REF _Ref284924880 \h </w:instrText>
      </w:r>
      <w:r>
        <w:fldChar w:fldCharType="separate"/>
      </w:r>
      <w:r w:rsidR="00380255" w:rsidRPr="00964112">
        <w:t>Send a Teaching File to MIRC</w:t>
      </w:r>
      <w:r>
        <w:fldChar w:fldCharType="end"/>
      </w:r>
    </w:p>
    <w:p w:rsidR="00556B39" w:rsidRDefault="00556B39" w:rsidP="00556B39">
      <w:pPr>
        <w:pStyle w:val="aNormSnug"/>
        <w:ind w:left="720"/>
      </w:pPr>
    </w:p>
    <w:p w:rsidR="00256EF8" w:rsidRDefault="00256EF8" w:rsidP="00256EF8">
      <w:pPr>
        <w:pStyle w:val="aNorm"/>
      </w:pPr>
      <w:r>
        <w:t>VistARad provides the ability to create teaching files</w:t>
      </w:r>
      <w:r w:rsidR="00B2352A">
        <w:fldChar w:fldCharType="begin"/>
      </w:r>
      <w:r w:rsidR="00B2352A">
        <w:instrText xml:space="preserve"> XE "</w:instrText>
      </w:r>
      <w:r w:rsidR="00B2352A" w:rsidRPr="00BB021A">
        <w:instrText>teaching files</w:instrText>
      </w:r>
      <w:r w:rsidR="00B2352A">
        <w:instrText xml:space="preserve">" </w:instrText>
      </w:r>
      <w:r w:rsidR="00B2352A">
        <w:fldChar w:fldCharType="end"/>
      </w:r>
      <w:r>
        <w:t xml:space="preserve"> from images in VistARad exams. Files you upload to the Medical Imaging Resource Center (MIRC</w:t>
      </w:r>
      <w:r w:rsidR="00B2352A">
        <w:fldChar w:fldCharType="begin"/>
      </w:r>
      <w:r w:rsidR="00B2352A">
        <w:instrText xml:space="preserve"> XE "</w:instrText>
      </w:r>
      <w:r w:rsidR="00B2352A" w:rsidRPr="00776570">
        <w:instrText>MIRC</w:instrText>
      </w:r>
      <w:r w:rsidR="00B2352A">
        <w:instrText xml:space="preserve">" </w:instrText>
      </w:r>
      <w:r w:rsidR="00B2352A">
        <w:fldChar w:fldCharType="end"/>
      </w:r>
      <w:r>
        <w:t xml:space="preserve">) server will be searchable and available as teaching references for any user searching MIRC for particular types of images. This chapter describes how to enable the Teaching Files function in VistARad, create a teaching file, and upload it to your facility’s teaching folder on the MIRC server. </w:t>
      </w:r>
    </w:p>
    <w:p w:rsidR="00256EF8" w:rsidRDefault="006D3784" w:rsidP="00256EF8">
      <w:pPr>
        <w:pStyle w:val="aNorm"/>
      </w:pPr>
      <w:r w:rsidRPr="006D3784">
        <w:rPr>
          <w:rFonts w:ascii="Arial" w:eastAsia="Calibri" w:hAnsi="Arial" w:cs="Arial"/>
          <w:b/>
          <w:bCs/>
          <w:color w:val="000000"/>
          <w:sz w:val="20"/>
          <w:szCs w:val="20"/>
        </w:rPr>
        <w:t>Note</w:t>
      </w:r>
      <w:r>
        <w:rPr>
          <w:rFonts w:ascii="Arial" w:eastAsia="Calibri" w:hAnsi="Arial" w:cs="Arial"/>
          <w:b/>
          <w:bCs/>
          <w:color w:val="000000"/>
          <w:sz w:val="18"/>
        </w:rPr>
        <w:t xml:space="preserve">  </w:t>
      </w:r>
      <w:r w:rsidR="00256EF8" w:rsidRPr="001E3F6C">
        <w:t>When teaching files are uploaded using VistARad, VistARad automatically removes personally identifiable information from the image header.  However</w:t>
      </w:r>
      <w:r w:rsidR="00256EF8">
        <w:t xml:space="preserve">, </w:t>
      </w:r>
      <w:r w:rsidR="00256EF8" w:rsidRPr="001E3F6C">
        <w:t xml:space="preserve">removal of </w:t>
      </w:r>
      <w:r w:rsidR="00256EF8">
        <w:t>“</w:t>
      </w:r>
      <w:r w:rsidR="00256EF8" w:rsidRPr="001E3F6C">
        <w:t>burned</w:t>
      </w:r>
      <w:r w:rsidR="00256EF8">
        <w:t>-</w:t>
      </w:r>
      <w:r w:rsidR="00256EF8" w:rsidRPr="001E3F6C">
        <w:t>in</w:t>
      </w:r>
      <w:r w:rsidR="00256EF8">
        <w:t>”</w:t>
      </w:r>
      <w:r w:rsidR="00256EF8" w:rsidRPr="001E3F6C">
        <w:t xml:space="preserve"> information from pixel data is not a capability of VistARad or of the MIRC software</w:t>
      </w:r>
      <w:r w:rsidR="00256EF8">
        <w:t>. As the responsible party creating the teaching file, you need to ensure that images you upload do not contain any personally identifiable information.</w:t>
      </w:r>
    </w:p>
    <w:p w:rsidR="00386081" w:rsidRDefault="006D3784" w:rsidP="00386081">
      <w:pPr>
        <w:pStyle w:val="aNorm"/>
      </w:pPr>
      <w:r w:rsidRPr="006D3784">
        <w:rPr>
          <w:rFonts w:ascii="Arial" w:eastAsia="Calibri" w:hAnsi="Arial" w:cs="Arial"/>
          <w:b/>
          <w:bCs/>
          <w:color w:val="000000"/>
          <w:sz w:val="20"/>
          <w:szCs w:val="20"/>
        </w:rPr>
        <w:t>Note</w:t>
      </w:r>
      <w:r>
        <w:rPr>
          <w:rFonts w:ascii="Arial" w:eastAsia="Calibri" w:hAnsi="Arial" w:cs="Arial"/>
          <w:b/>
          <w:bCs/>
          <w:color w:val="000000"/>
          <w:sz w:val="18"/>
        </w:rPr>
        <w:t xml:space="preserve">  </w:t>
      </w:r>
      <w:r w:rsidR="00256EF8">
        <w:rPr>
          <w:rFonts w:eastAsia="Calibri"/>
        </w:rPr>
        <w:t xml:space="preserve">When a teaching file uploads to MIRC from VistARad, no annotations that were created in VistARad will be saved.  </w:t>
      </w:r>
      <w:bookmarkStart w:id="3417" w:name="_Toc234199161"/>
    </w:p>
    <w:p w:rsidR="00256EF8" w:rsidRDefault="00256EF8" w:rsidP="00256EF8">
      <w:pPr>
        <w:pStyle w:val="Heading2"/>
      </w:pPr>
      <w:bookmarkStart w:id="3418" w:name="_Ref267299362"/>
      <w:bookmarkStart w:id="3419" w:name="_Toc508192115"/>
      <w:r>
        <w:t>Enable Teaching Files in VistARad</w:t>
      </w:r>
      <w:bookmarkEnd w:id="3418"/>
      <w:bookmarkEnd w:id="3419"/>
    </w:p>
    <w:p w:rsidR="00256EF8" w:rsidRDefault="00256EF8" w:rsidP="006F68A8">
      <w:pPr>
        <w:pStyle w:val="aNorm"/>
        <w:keepNext/>
        <w:numPr>
          <w:ilvl w:val="0"/>
          <w:numId w:val="156"/>
        </w:numPr>
        <w:tabs>
          <w:tab w:val="clear" w:pos="4320"/>
        </w:tabs>
      </w:pPr>
      <w:r>
        <w:t xml:space="preserve">In the VistARad </w:t>
      </w:r>
      <w:r w:rsidR="005972CF">
        <w:t>V</w:t>
      </w:r>
      <w:r>
        <w:t xml:space="preserve">iewer, click </w:t>
      </w:r>
      <w:r w:rsidRPr="006C493A">
        <w:rPr>
          <w:b/>
        </w:rPr>
        <w:t>View</w:t>
      </w:r>
      <w:r>
        <w:t xml:space="preserve">, then </w:t>
      </w:r>
      <w:r w:rsidRPr="006C493A">
        <w:rPr>
          <w:b/>
        </w:rPr>
        <w:t>Settings</w:t>
      </w:r>
      <w:r>
        <w:t xml:space="preserve">, then the </w:t>
      </w:r>
      <w:r w:rsidRPr="00B334F7">
        <w:rPr>
          <w:b/>
        </w:rPr>
        <w:t>Teaching Files</w:t>
      </w:r>
      <w:r>
        <w:t xml:space="preserve"> tab. </w:t>
      </w:r>
    </w:p>
    <w:p w:rsidR="009B5320" w:rsidRDefault="00256EF8" w:rsidP="006F68A8">
      <w:pPr>
        <w:pStyle w:val="aNorm"/>
        <w:keepNext/>
        <w:numPr>
          <w:ilvl w:val="0"/>
          <w:numId w:val="156"/>
        </w:numPr>
        <w:tabs>
          <w:tab w:val="clear" w:pos="4320"/>
        </w:tabs>
      </w:pPr>
      <w:r>
        <w:t xml:space="preserve">Check the </w:t>
      </w:r>
      <w:r w:rsidRPr="002D0CEE">
        <w:rPr>
          <w:b/>
        </w:rPr>
        <w:t>Enable</w:t>
      </w:r>
      <w:r>
        <w:t xml:space="preserve"> </w:t>
      </w:r>
      <w:r w:rsidRPr="00B334F7">
        <w:rPr>
          <w:b/>
        </w:rPr>
        <w:t>Teaching Files</w:t>
      </w:r>
      <w:r>
        <w:t xml:space="preserve"> box, and fill in the information for Connection Parameters. </w:t>
      </w:r>
    </w:p>
    <w:p w:rsidR="00256EF8" w:rsidRDefault="00386081" w:rsidP="006F68A8">
      <w:pPr>
        <w:pStyle w:val="aNorm"/>
        <w:keepNext/>
        <w:numPr>
          <w:ilvl w:val="0"/>
          <w:numId w:val="156"/>
        </w:numPr>
        <w:tabs>
          <w:tab w:val="clear" w:pos="4320"/>
        </w:tabs>
      </w:pPr>
      <w:r>
        <w:t xml:space="preserve">Fill in the values </w:t>
      </w:r>
      <w:r w:rsidR="00CA7037">
        <w:t>u</w:t>
      </w:r>
      <w:r w:rsidR="00256EF8">
        <w:t xml:space="preserve">nder AE Title, </w:t>
      </w:r>
      <w:r>
        <w:t>Host Name</w:t>
      </w:r>
      <w:r w:rsidR="00CA7037">
        <w:t>,</w:t>
      </w:r>
      <w:r>
        <w:t xml:space="preserve"> </w:t>
      </w:r>
      <w:r w:rsidR="00256EF8">
        <w:t xml:space="preserve">and Port/Socket number where indicated. </w:t>
      </w:r>
      <w:r w:rsidR="002F24E9">
        <w:t>Consult with your Imaging Coordinator for support, as a Security Key is required to make edits here.</w:t>
      </w:r>
    </w:p>
    <w:p w:rsidR="00256EF8" w:rsidRDefault="00256EF8" w:rsidP="006F68A8">
      <w:pPr>
        <w:pStyle w:val="aNorm"/>
        <w:keepNext/>
        <w:numPr>
          <w:ilvl w:val="0"/>
          <w:numId w:val="156"/>
        </w:numPr>
        <w:tabs>
          <w:tab w:val="clear" w:pos="4320"/>
        </w:tabs>
      </w:pPr>
      <w:r>
        <w:t xml:space="preserve">Click the Test button, and click </w:t>
      </w:r>
      <w:r w:rsidRPr="006C493A">
        <w:rPr>
          <w:b/>
        </w:rPr>
        <w:t>OK</w:t>
      </w:r>
      <w:r>
        <w:t xml:space="preserve"> in the box that says “Remote SCP is available.” </w:t>
      </w:r>
    </w:p>
    <w:p w:rsidR="00256EF8" w:rsidRDefault="00256EF8" w:rsidP="006F68A8">
      <w:pPr>
        <w:pStyle w:val="aNorm"/>
        <w:numPr>
          <w:ilvl w:val="0"/>
          <w:numId w:val="156"/>
        </w:numPr>
        <w:tabs>
          <w:tab w:val="clear" w:pos="4320"/>
        </w:tabs>
      </w:pPr>
      <w:r>
        <w:t xml:space="preserve">Click </w:t>
      </w:r>
      <w:r>
        <w:rPr>
          <w:b/>
        </w:rPr>
        <w:t>A</w:t>
      </w:r>
      <w:r w:rsidRPr="00E24C01">
        <w:rPr>
          <w:b/>
        </w:rPr>
        <w:t>pply</w:t>
      </w:r>
      <w:r w:rsidR="00DB7D52">
        <w:rPr>
          <w:b/>
        </w:rPr>
        <w:t>,</w:t>
      </w:r>
      <w:r>
        <w:t xml:space="preserve"> and close out of </w:t>
      </w:r>
      <w:r w:rsidRPr="006C493A">
        <w:rPr>
          <w:b/>
        </w:rPr>
        <w:t>Settings</w:t>
      </w:r>
      <w:r>
        <w:t>.</w:t>
      </w:r>
    </w:p>
    <w:p w:rsidR="00256EF8" w:rsidRDefault="00256EF8" w:rsidP="00256EF8">
      <w:pPr>
        <w:pStyle w:val="Heading2"/>
      </w:pPr>
      <w:bookmarkStart w:id="3420" w:name="_Ref267299383"/>
      <w:bookmarkStart w:id="3421" w:name="_Ref267299385"/>
      <w:bookmarkStart w:id="3422" w:name="_Toc508192116"/>
      <w:bookmarkEnd w:id="3417"/>
      <w:r>
        <w:t>Make a Teaching File Out of an Image</w:t>
      </w:r>
      <w:bookmarkEnd w:id="3420"/>
      <w:bookmarkEnd w:id="3421"/>
      <w:r w:rsidR="00760659">
        <w:t>, Image Set or Exam</w:t>
      </w:r>
      <w:bookmarkEnd w:id="3422"/>
    </w:p>
    <w:p w:rsidR="00256EF8" w:rsidRDefault="00523277" w:rsidP="006F68A8">
      <w:pPr>
        <w:pStyle w:val="aNorm"/>
        <w:keepNext/>
        <w:numPr>
          <w:ilvl w:val="0"/>
          <w:numId w:val="157"/>
        </w:numPr>
        <w:tabs>
          <w:tab w:val="clear" w:pos="4320"/>
        </w:tabs>
      </w:pPr>
      <w:r>
        <w:t xml:space="preserve">Display </w:t>
      </w:r>
      <w:r w:rsidR="00760659">
        <w:t>an</w:t>
      </w:r>
      <w:r w:rsidR="00256EF8">
        <w:t xml:space="preserve"> image in the VistARad Viewer that you wish to make into a teaching file.</w:t>
      </w:r>
    </w:p>
    <w:p w:rsidR="00964112" w:rsidRDefault="00256EF8" w:rsidP="006F68A8">
      <w:pPr>
        <w:pStyle w:val="aNorm"/>
        <w:keepNext/>
        <w:numPr>
          <w:ilvl w:val="0"/>
          <w:numId w:val="157"/>
        </w:numPr>
        <w:tabs>
          <w:tab w:val="clear" w:pos="4320"/>
        </w:tabs>
      </w:pPr>
      <w:r>
        <w:t>Right-click the image</w:t>
      </w:r>
      <w:r w:rsidR="00760659">
        <w:t xml:space="preserve"> on the screen to bring up the context menu,</w:t>
      </w:r>
      <w:r>
        <w:t xml:space="preserve"> then click </w:t>
      </w:r>
      <w:r>
        <w:rPr>
          <w:rStyle w:val="Strong"/>
        </w:rPr>
        <w:t>Add to Teaching Files</w:t>
      </w:r>
      <w:r>
        <w:t xml:space="preserve">.  </w:t>
      </w:r>
    </w:p>
    <w:p w:rsidR="00677E60" w:rsidRDefault="00084380" w:rsidP="00964112">
      <w:pPr>
        <w:pStyle w:val="aNorm"/>
        <w:keepNext/>
        <w:tabs>
          <w:tab w:val="clear" w:pos="360"/>
          <w:tab w:val="clear" w:pos="4320"/>
        </w:tabs>
        <w:ind w:left="360"/>
        <w:jc w:val="center"/>
      </w:pPr>
      <w:r>
        <w:rPr>
          <w:noProof/>
        </w:rPr>
        <w:drawing>
          <wp:inline distT="0" distB="0" distL="0" distR="0">
            <wp:extent cx="3457575" cy="1209675"/>
            <wp:effectExtent l="0" t="0" r="0" b="0"/>
            <wp:docPr id="238" name="Picture 238" descr="Add to Teaching Files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Add to Teaching Files context menu"/>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57575" cy="1209675"/>
                    </a:xfrm>
                    <a:prstGeom prst="rect">
                      <a:avLst/>
                    </a:prstGeom>
                    <a:noFill/>
                    <a:ln>
                      <a:noFill/>
                    </a:ln>
                  </pic:spPr>
                </pic:pic>
              </a:graphicData>
            </a:graphic>
          </wp:inline>
        </w:drawing>
      </w:r>
    </w:p>
    <w:p w:rsidR="00677E60" w:rsidRDefault="00677E60" w:rsidP="00964112">
      <w:pPr>
        <w:pStyle w:val="aNorm"/>
        <w:keepNext/>
        <w:tabs>
          <w:tab w:val="clear" w:pos="360"/>
          <w:tab w:val="clear" w:pos="4320"/>
        </w:tabs>
        <w:ind w:left="360"/>
        <w:jc w:val="center"/>
      </w:pPr>
    </w:p>
    <w:p w:rsidR="00964112" w:rsidRDefault="00964112" w:rsidP="006F68A8">
      <w:pPr>
        <w:pStyle w:val="aNorm"/>
        <w:keepNext/>
        <w:numPr>
          <w:ilvl w:val="0"/>
          <w:numId w:val="157"/>
        </w:numPr>
        <w:tabs>
          <w:tab w:val="clear" w:pos="4320"/>
        </w:tabs>
      </w:pPr>
      <w:r>
        <w:t xml:space="preserve">Click </w:t>
      </w:r>
      <w:r w:rsidRPr="00A27DB0">
        <w:rPr>
          <w:b/>
        </w:rPr>
        <w:t>Image</w:t>
      </w:r>
      <w:r w:rsidRPr="00964112">
        <w:t xml:space="preserve">, </w:t>
      </w:r>
      <w:r w:rsidRPr="00964112">
        <w:rPr>
          <w:b/>
        </w:rPr>
        <w:t>Image Set</w:t>
      </w:r>
      <w:r w:rsidRPr="00964112">
        <w:t xml:space="preserve">, or </w:t>
      </w:r>
      <w:r w:rsidRPr="00964112">
        <w:rPr>
          <w:b/>
        </w:rPr>
        <w:t>Exam</w:t>
      </w:r>
      <w:r w:rsidRPr="00964112">
        <w:t>,</w:t>
      </w:r>
      <w:r>
        <w:t xml:space="preserve"> to send the image(s) to the Teaching Files section of the Scrapbook window.</w:t>
      </w:r>
      <w:r w:rsidR="00677E60">
        <w:t xml:space="preserve"> </w:t>
      </w:r>
    </w:p>
    <w:p w:rsidR="00171ED9" w:rsidRDefault="00964112" w:rsidP="006F68A8">
      <w:pPr>
        <w:pStyle w:val="aNorm"/>
        <w:widowControl w:val="0"/>
        <w:numPr>
          <w:ilvl w:val="0"/>
          <w:numId w:val="157"/>
        </w:numPr>
        <w:tabs>
          <w:tab w:val="clear" w:pos="4320"/>
        </w:tabs>
      </w:pPr>
      <w:r w:rsidRPr="00964112">
        <w:t xml:space="preserve">Repeat the process for any additional images, image sets or exams you wish to use. </w:t>
      </w:r>
      <w:bookmarkStart w:id="3423" w:name="_Toc284247734"/>
    </w:p>
    <w:p w:rsidR="005B5D78" w:rsidRDefault="00B1625A" w:rsidP="005B5D78">
      <w:pPr>
        <w:pStyle w:val="Heading2"/>
      </w:pPr>
      <w:bookmarkStart w:id="3424" w:name="_Ref325725910"/>
      <w:bookmarkStart w:id="3425" w:name="_Ref326224689"/>
      <w:bookmarkStart w:id="3426" w:name="_Ref326224895"/>
      <w:bookmarkStart w:id="3427" w:name="_Toc326232202"/>
      <w:bookmarkStart w:id="3428" w:name="_Toc508192117"/>
      <w:r w:rsidRPr="00F14EB5">
        <w:t>Redact</w:t>
      </w:r>
      <w:r w:rsidR="005B5D78" w:rsidRPr="00F14EB5">
        <w:t xml:space="preserve"> Sensitive </w:t>
      </w:r>
      <w:r w:rsidR="005B5D78" w:rsidRPr="00F14EB5">
        <w:t>Information</w:t>
      </w:r>
      <w:bookmarkEnd w:id="3424"/>
      <w:r w:rsidR="005B5D78" w:rsidRPr="00F14EB5">
        <w:t xml:space="preserve"> </w:t>
      </w:r>
      <w:r w:rsidR="00C83D4B">
        <w:t>F</w:t>
      </w:r>
      <w:r w:rsidR="005B5D78" w:rsidRPr="00F14EB5">
        <w:t>rom a Teaching File</w:t>
      </w:r>
      <w:bookmarkEnd w:id="3425"/>
      <w:bookmarkEnd w:id="3426"/>
      <w:bookmarkEnd w:id="3427"/>
      <w:bookmarkEnd w:id="3428"/>
    </w:p>
    <w:p w:rsidR="005B5D78" w:rsidRDefault="005B5D78" w:rsidP="005B5D78">
      <w:pPr>
        <w:pStyle w:val="aNorm"/>
      </w:pPr>
      <w:r w:rsidRPr="001E3F6C">
        <w:t>When teaching files are uploaded using VistARad, VistARad automatically removes personally identifiable information from the image header</w:t>
      </w:r>
      <w:r>
        <w:t xml:space="preserve">. As the responsible party creating the teaching file, you need to ensure that images you upload do not contain any personally identifiable information. </w:t>
      </w:r>
      <w:r w:rsidRPr="00F14EB5">
        <w:t>VistARad now offers the capability to “erase” such information contained in the image itself.</w:t>
      </w:r>
      <w:r w:rsidR="00B1625A" w:rsidRPr="00F14EB5">
        <w:t xml:space="preserve"> This process is called </w:t>
      </w:r>
      <w:r w:rsidR="00B1625A" w:rsidRPr="00F14EB5">
        <w:rPr>
          <w:i/>
        </w:rPr>
        <w:t>redacting</w:t>
      </w:r>
      <w:r w:rsidR="00B1625A" w:rsidRPr="00F14EB5">
        <w:t>.</w:t>
      </w:r>
    </w:p>
    <w:p w:rsidR="00677E60" w:rsidRDefault="005B5D78" w:rsidP="0022007A">
      <w:pPr>
        <w:pStyle w:val="aNorm"/>
        <w:keepNext/>
        <w:numPr>
          <w:ilvl w:val="0"/>
          <w:numId w:val="231"/>
        </w:numPr>
        <w:tabs>
          <w:tab w:val="clear" w:pos="360"/>
          <w:tab w:val="clear" w:pos="4320"/>
        </w:tabs>
      </w:pPr>
      <w:r>
        <w:t>Select the image to be edited and drag it into a viewport</w:t>
      </w:r>
      <w:r w:rsidR="0022007A">
        <w:t xml:space="preserve">. Right-click on the image, and then select </w:t>
      </w:r>
      <w:r w:rsidR="0022007A" w:rsidRPr="00677E60">
        <w:rPr>
          <w:b/>
        </w:rPr>
        <w:t>Add to Teaching Files | Image</w:t>
      </w:r>
      <w:r w:rsidR="0022007A">
        <w:t xml:space="preserve"> from the drop-down menu:</w:t>
      </w:r>
    </w:p>
    <w:p w:rsidR="0022007A" w:rsidRDefault="00084380" w:rsidP="0022007A">
      <w:pPr>
        <w:pStyle w:val="aNorm"/>
        <w:keepNext/>
        <w:tabs>
          <w:tab w:val="clear" w:pos="360"/>
          <w:tab w:val="clear" w:pos="4320"/>
        </w:tabs>
        <w:ind w:left="360"/>
      </w:pPr>
      <w:r>
        <w:rPr>
          <w:noProof/>
        </w:rPr>
        <w:drawing>
          <wp:inline distT="0" distB="0" distL="0" distR="0">
            <wp:extent cx="5086350" cy="6686550"/>
            <wp:effectExtent l="0" t="0" r="0" b="0"/>
            <wp:docPr id="239" name="Picture 239" descr="adding an image to a teachin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adding an image to a teaching file"/>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86350" cy="6686550"/>
                    </a:xfrm>
                    <a:prstGeom prst="rect">
                      <a:avLst/>
                    </a:prstGeom>
                    <a:noFill/>
                    <a:ln>
                      <a:noFill/>
                    </a:ln>
                  </pic:spPr>
                </pic:pic>
              </a:graphicData>
            </a:graphic>
          </wp:inline>
        </w:drawing>
      </w:r>
    </w:p>
    <w:p w:rsidR="0022007A" w:rsidRDefault="00084380" w:rsidP="00677E60">
      <w:pPr>
        <w:pStyle w:val="aNorm"/>
        <w:keepNext/>
        <w:tabs>
          <w:tab w:val="clear" w:pos="360"/>
          <w:tab w:val="clear" w:pos="4320"/>
        </w:tabs>
        <w:ind w:left="360"/>
        <w:jc w:val="center"/>
      </w:pPr>
      <w:r>
        <w:rPr>
          <w:noProof/>
        </w:rPr>
        <w:drawing>
          <wp:inline distT="0" distB="0" distL="0" distR="0">
            <wp:extent cx="2486025" cy="1028700"/>
            <wp:effectExtent l="0" t="0" r="0" b="0"/>
            <wp:docPr id="240" name="Picture 240" descr="add teaching fil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dd teaching file context menu"/>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86025" cy="1028700"/>
                    </a:xfrm>
                    <a:prstGeom prst="rect">
                      <a:avLst/>
                    </a:prstGeom>
                    <a:noFill/>
                    <a:ln>
                      <a:noFill/>
                    </a:ln>
                  </pic:spPr>
                </pic:pic>
              </a:graphicData>
            </a:graphic>
          </wp:inline>
        </w:drawing>
      </w:r>
    </w:p>
    <w:p w:rsidR="00B1625A" w:rsidRDefault="005B5D78" w:rsidP="005B5D78">
      <w:pPr>
        <w:pStyle w:val="aNorm"/>
        <w:keepNext/>
        <w:numPr>
          <w:ilvl w:val="0"/>
          <w:numId w:val="231"/>
        </w:numPr>
        <w:tabs>
          <w:tab w:val="clear" w:pos="4320"/>
        </w:tabs>
      </w:pPr>
      <w:r>
        <w:t xml:space="preserve">In the </w:t>
      </w:r>
      <w:r w:rsidRPr="005D3EB8">
        <w:rPr>
          <w:b/>
        </w:rPr>
        <w:t>Scrapbook</w:t>
      </w:r>
      <w:r>
        <w:t xml:space="preserve">, click on the </w:t>
      </w:r>
      <w:r w:rsidRPr="005D3EB8">
        <w:rPr>
          <w:b/>
        </w:rPr>
        <w:t>Teaching Fil</w:t>
      </w:r>
      <w:r w:rsidR="005D3EB8" w:rsidRPr="005D3EB8">
        <w:rPr>
          <w:b/>
        </w:rPr>
        <w:t>es</w:t>
      </w:r>
      <w:r>
        <w:t xml:space="preserve"> tab. Click to select the image you added. </w:t>
      </w:r>
    </w:p>
    <w:p w:rsidR="00C9728B" w:rsidRDefault="00084380" w:rsidP="005B5D78">
      <w:pPr>
        <w:pStyle w:val="aNorm"/>
        <w:keepNext/>
        <w:numPr>
          <w:ilvl w:val="0"/>
          <w:numId w:val="231"/>
        </w:numPr>
        <w:tabs>
          <w:tab w:val="clear" w:pos="4320"/>
        </w:tabs>
      </w:pPr>
      <w:r>
        <w:rPr>
          <w:noProof/>
        </w:rPr>
        <w:drawing>
          <wp:inline distT="0" distB="0" distL="0" distR="0">
            <wp:extent cx="266700" cy="228600"/>
            <wp:effectExtent l="0" t="0" r="0" b="0"/>
            <wp:docPr id="241" name="Picture 241" descr="eras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eraser icon"/>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00B1625A">
        <w:t xml:space="preserve"> Find </w:t>
      </w:r>
      <w:r w:rsidR="005B5D78">
        <w:t xml:space="preserve">the </w:t>
      </w:r>
      <w:r w:rsidR="00B1625A">
        <w:t>“</w:t>
      </w:r>
      <w:r w:rsidR="005B5D78">
        <w:t>eraser</w:t>
      </w:r>
      <w:r w:rsidR="00B1625A">
        <w:t>”</w:t>
      </w:r>
      <w:r w:rsidR="005B5D78">
        <w:t xml:space="preserve"> </w:t>
      </w:r>
      <w:r w:rsidR="00B1625A">
        <w:t>image on the right of the toolbar</w:t>
      </w:r>
      <w:r w:rsidR="00564BBE">
        <w:t>. T</w:t>
      </w:r>
      <w:r w:rsidR="00B1625A">
        <w:t xml:space="preserve">his is the </w:t>
      </w:r>
      <w:r w:rsidR="00B1625A" w:rsidRPr="00B1625A">
        <w:rPr>
          <w:b/>
        </w:rPr>
        <w:t>[Redact Teaching File]</w:t>
      </w:r>
      <w:r w:rsidR="00B1625A">
        <w:t xml:space="preserve"> button. </w:t>
      </w:r>
    </w:p>
    <w:p w:rsidR="00C9728B" w:rsidRDefault="00084380" w:rsidP="000F5E6C">
      <w:pPr>
        <w:pStyle w:val="aNorm"/>
        <w:keepNext/>
        <w:tabs>
          <w:tab w:val="clear" w:pos="4320"/>
        </w:tabs>
        <w:ind w:left="360"/>
      </w:pPr>
      <w:r>
        <w:rPr>
          <w:noProof/>
        </w:rPr>
        <w:drawing>
          <wp:inline distT="0" distB="0" distL="0" distR="0">
            <wp:extent cx="4676775" cy="4114800"/>
            <wp:effectExtent l="0" t="0" r="0" b="0"/>
            <wp:docPr id="242" name="Picture 242" descr="redacting a teachin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redacting a teaching file"/>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676775" cy="4114800"/>
                    </a:xfrm>
                    <a:prstGeom prst="rect">
                      <a:avLst/>
                    </a:prstGeom>
                    <a:noFill/>
                    <a:ln>
                      <a:noFill/>
                    </a:ln>
                  </pic:spPr>
                </pic:pic>
              </a:graphicData>
            </a:graphic>
          </wp:inline>
        </w:drawing>
      </w:r>
    </w:p>
    <w:p w:rsidR="005B5D78" w:rsidRDefault="00B1625A" w:rsidP="000F5E6C">
      <w:pPr>
        <w:pStyle w:val="aNorm"/>
        <w:keepNext/>
        <w:tabs>
          <w:tab w:val="clear" w:pos="360"/>
          <w:tab w:val="clear" w:pos="4320"/>
        </w:tabs>
        <w:ind w:left="360"/>
      </w:pPr>
      <w:r>
        <w:t xml:space="preserve">Click </w:t>
      </w:r>
      <w:r w:rsidR="00C9728B">
        <w:t xml:space="preserve">the </w:t>
      </w:r>
      <w:r w:rsidR="00C9728B" w:rsidRPr="00B1625A">
        <w:rPr>
          <w:b/>
        </w:rPr>
        <w:t>[Redact Teaching File]</w:t>
      </w:r>
      <w:r>
        <w:t xml:space="preserve"> button.</w:t>
      </w:r>
    </w:p>
    <w:p w:rsidR="000F5E6C" w:rsidRDefault="000F5E6C" w:rsidP="000F5E6C">
      <w:pPr>
        <w:pStyle w:val="aNorm"/>
        <w:keepNext/>
        <w:numPr>
          <w:ilvl w:val="0"/>
          <w:numId w:val="231"/>
        </w:numPr>
        <w:tabs>
          <w:tab w:val="clear" w:pos="4320"/>
        </w:tabs>
      </w:pPr>
      <w:r>
        <w:t>Using the mouse, draw a rectangle on the image so that the material you wish to redact is covered:</w:t>
      </w:r>
    </w:p>
    <w:p w:rsidR="00564BBE" w:rsidRDefault="00084380" w:rsidP="00564BBE">
      <w:pPr>
        <w:pStyle w:val="aNorm"/>
        <w:keepNext/>
        <w:tabs>
          <w:tab w:val="clear" w:pos="360"/>
          <w:tab w:val="clear" w:pos="4320"/>
        </w:tabs>
        <w:ind w:left="360"/>
      </w:pPr>
      <w:r>
        <w:rPr>
          <w:noProof/>
        </w:rPr>
        <w:drawing>
          <wp:inline distT="0" distB="0" distL="0" distR="0">
            <wp:extent cx="4438650" cy="3629025"/>
            <wp:effectExtent l="0" t="0" r="0" b="0"/>
            <wp:docPr id="243" name="Picture 243" descr="redacting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redacting a file"/>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438650" cy="3629025"/>
                    </a:xfrm>
                    <a:prstGeom prst="rect">
                      <a:avLst/>
                    </a:prstGeom>
                    <a:noFill/>
                    <a:ln>
                      <a:noFill/>
                    </a:ln>
                  </pic:spPr>
                </pic:pic>
              </a:graphicData>
            </a:graphic>
          </wp:inline>
        </w:drawing>
      </w:r>
    </w:p>
    <w:p w:rsidR="000F5E6C" w:rsidRDefault="000F5E6C" w:rsidP="000F5E6C">
      <w:pPr>
        <w:pStyle w:val="aNorm"/>
        <w:keepNext/>
        <w:keepLines/>
        <w:widowControl w:val="0"/>
        <w:numPr>
          <w:ilvl w:val="0"/>
          <w:numId w:val="231"/>
        </w:numPr>
        <w:tabs>
          <w:tab w:val="clear" w:pos="4320"/>
        </w:tabs>
      </w:pPr>
      <w:r>
        <w:t>A context menu appears, allowing you to edit, delete or apply the “redact region” to the image:</w:t>
      </w:r>
    </w:p>
    <w:p w:rsidR="00B1625A" w:rsidRDefault="00084380" w:rsidP="000F5E6C">
      <w:pPr>
        <w:pStyle w:val="aNorm"/>
        <w:keepNext/>
        <w:keepLines/>
        <w:widowControl w:val="0"/>
        <w:tabs>
          <w:tab w:val="clear" w:pos="360"/>
          <w:tab w:val="clear" w:pos="4320"/>
        </w:tabs>
        <w:ind w:left="360"/>
        <w:jc w:val="center"/>
      </w:pPr>
      <w:r>
        <w:rPr>
          <w:noProof/>
        </w:rPr>
        <w:drawing>
          <wp:inline distT="0" distB="0" distL="0" distR="0">
            <wp:extent cx="3933825" cy="3429000"/>
            <wp:effectExtent l="0" t="0" r="0" b="0"/>
            <wp:docPr id="244" name="Picture 244" descr="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ontext menu"/>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933825" cy="3429000"/>
                    </a:xfrm>
                    <a:prstGeom prst="rect">
                      <a:avLst/>
                    </a:prstGeom>
                    <a:noFill/>
                    <a:ln>
                      <a:noFill/>
                    </a:ln>
                  </pic:spPr>
                </pic:pic>
              </a:graphicData>
            </a:graphic>
          </wp:inline>
        </w:drawing>
      </w:r>
    </w:p>
    <w:p w:rsidR="00964112" w:rsidRPr="00964112" w:rsidRDefault="00964112" w:rsidP="00171ED9">
      <w:pPr>
        <w:pStyle w:val="Heading2"/>
      </w:pPr>
      <w:bookmarkStart w:id="3429" w:name="_Ref284924880"/>
      <w:bookmarkStart w:id="3430" w:name="_Toc508192118"/>
      <w:r w:rsidRPr="00964112">
        <w:t>Send a Teaching File to MIRC</w:t>
      </w:r>
      <w:bookmarkEnd w:id="3429"/>
      <w:bookmarkEnd w:id="3430"/>
      <w:r w:rsidRPr="00964112">
        <w:t xml:space="preserve"> </w:t>
      </w:r>
      <w:bookmarkEnd w:id="3423"/>
    </w:p>
    <w:p w:rsidR="00256EF8" w:rsidRDefault="00256EF8" w:rsidP="006F68A8">
      <w:pPr>
        <w:pStyle w:val="aNorm"/>
        <w:widowControl w:val="0"/>
        <w:numPr>
          <w:ilvl w:val="0"/>
          <w:numId w:val="158"/>
        </w:numPr>
        <w:tabs>
          <w:tab w:val="clear" w:pos="4320"/>
        </w:tabs>
      </w:pPr>
      <w:r>
        <w:t xml:space="preserve">Click here </w:t>
      </w:r>
      <w:r w:rsidR="00084380" w:rsidRPr="00FB7D50">
        <w:rPr>
          <w:rStyle w:val="icondrop3pt"/>
          <w:noProof/>
        </w:rPr>
        <w:drawing>
          <wp:inline distT="0" distB="0" distL="0" distR="0">
            <wp:extent cx="257175" cy="200025"/>
            <wp:effectExtent l="19050" t="19050" r="9525" b="9525"/>
            <wp:docPr id="245" name="Picture 245" descr="Teaching Fil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Teaching Files button"/>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w="6350" cmpd="sng">
                      <a:solidFill>
                        <a:srgbClr val="000000"/>
                      </a:solidFill>
                      <a:miter lim="800000"/>
                      <a:headEnd/>
                      <a:tailEnd/>
                    </a:ln>
                    <a:effectLst/>
                  </pic:spPr>
                </pic:pic>
              </a:graphicData>
            </a:graphic>
          </wp:inline>
        </w:drawing>
      </w:r>
      <w:r>
        <w:t xml:space="preserve"> in the Teaching Files toolbar. </w:t>
      </w:r>
    </w:p>
    <w:p w:rsidR="00696B16" w:rsidRPr="00696B16" w:rsidRDefault="00256EF8" w:rsidP="00564BBE">
      <w:pPr>
        <w:pStyle w:val="aNorm"/>
        <w:widowControl w:val="0"/>
        <w:numPr>
          <w:ilvl w:val="0"/>
          <w:numId w:val="158"/>
        </w:numPr>
        <w:tabs>
          <w:tab w:val="clear" w:pos="4320"/>
        </w:tabs>
      </w:pPr>
      <w:r>
        <w:t>A warning will display not to upload any files with “burned-in” personally identifiable information</w:t>
      </w:r>
      <w:r w:rsidR="00564BBE">
        <w:t xml:space="preserve"> (see </w:t>
      </w:r>
      <w:r w:rsidR="00564BBE" w:rsidRPr="00EB1455">
        <w:rPr>
          <w:i/>
        </w:rPr>
        <w:fldChar w:fldCharType="begin"/>
      </w:r>
      <w:r w:rsidR="00564BBE" w:rsidRPr="00EB1455">
        <w:rPr>
          <w:i/>
        </w:rPr>
        <w:instrText xml:space="preserve"> REF _Ref326224689 \h </w:instrText>
      </w:r>
      <w:r w:rsidR="00564BBE" w:rsidRPr="00EB1455">
        <w:rPr>
          <w:i/>
        </w:rPr>
      </w:r>
      <w:r w:rsidR="00564BBE" w:rsidRPr="00EB1455">
        <w:rPr>
          <w:i/>
        </w:rPr>
        <w:instrText xml:space="preserve"> \* MERGEFORMAT </w:instrText>
      </w:r>
      <w:r w:rsidR="00564BBE" w:rsidRPr="00EB1455">
        <w:rPr>
          <w:i/>
        </w:rPr>
        <w:fldChar w:fldCharType="separate"/>
      </w:r>
      <w:ins w:id="3431" w:author="Andersen, Charles W.  (ManTech)" w:date="2019-12-10T15:26:00Z">
        <w:r w:rsidR="00380255" w:rsidRPr="00380255">
          <w:rPr>
            <w:i/>
            <w:rPrChange w:id="3432" w:author="Andersen, Charles W.  (ManTech)" w:date="2019-12-10T15:26:00Z">
              <w:rPr/>
            </w:rPrChange>
          </w:rPr>
          <w:t>Redact Sensitive Information From a Teaching File</w:t>
        </w:r>
      </w:ins>
      <w:del w:id="3433" w:author="Andersen, Charles W.  (ManTech)" w:date="2019-12-10T15:26:00Z">
        <w:r w:rsidR="00B77F99" w:rsidRPr="00B77F99" w:rsidDel="00380255">
          <w:rPr>
            <w:i/>
          </w:rPr>
          <w:delText>Redact Sensitive Information From a Teaching File</w:delText>
        </w:r>
      </w:del>
      <w:r w:rsidR="00564BBE" w:rsidRPr="00EB1455">
        <w:rPr>
          <w:i/>
        </w:rPr>
        <w:fldChar w:fldCharType="end"/>
      </w:r>
      <w:r w:rsidR="00564BBE">
        <w:t>, above)</w:t>
      </w:r>
      <w:r>
        <w:t xml:space="preserve">. Click </w:t>
      </w:r>
      <w:r w:rsidRPr="00523277">
        <w:rPr>
          <w:b/>
        </w:rPr>
        <w:t>Continue</w:t>
      </w:r>
      <w:r>
        <w:t xml:space="preserve">. </w:t>
      </w:r>
    </w:p>
    <w:p w:rsidR="00256EF8" w:rsidRDefault="00696B16" w:rsidP="006F68A8">
      <w:pPr>
        <w:pStyle w:val="aNorm"/>
        <w:widowControl w:val="0"/>
        <w:numPr>
          <w:ilvl w:val="0"/>
          <w:numId w:val="158"/>
        </w:numPr>
        <w:tabs>
          <w:tab w:val="clear" w:pos="4320"/>
        </w:tabs>
      </w:pPr>
      <w:r>
        <w:t xml:space="preserve">The </w:t>
      </w:r>
      <w:r w:rsidRPr="00523277">
        <w:rPr>
          <w:b/>
        </w:rPr>
        <w:t>Teaching Files</w:t>
      </w:r>
      <w:r>
        <w:t xml:space="preserve"> window will display. </w:t>
      </w:r>
      <w:r w:rsidR="00256EF8">
        <w:t xml:space="preserve">Select the Title box, and enter the name to be used for the teaching file. </w:t>
      </w:r>
    </w:p>
    <w:p w:rsidR="002F24E9" w:rsidRPr="00C30B9A" w:rsidRDefault="00084380" w:rsidP="002F24E9">
      <w:pPr>
        <w:pStyle w:val="aNorm"/>
        <w:keepNext/>
        <w:tabs>
          <w:tab w:val="clear" w:pos="360"/>
          <w:tab w:val="clear" w:pos="4320"/>
        </w:tabs>
        <w:ind w:left="360"/>
      </w:pPr>
      <w:r>
        <w:rPr>
          <w:noProof/>
        </w:rPr>
        <mc:AlternateContent>
          <mc:Choice Requires="wps">
            <w:drawing>
              <wp:anchor distT="0" distB="0" distL="114300" distR="114300" simplePos="0" relativeHeight="251663872" behindDoc="0" locked="0" layoutInCell="1" allowOverlap="1">
                <wp:simplePos x="0" y="0"/>
                <wp:positionH relativeFrom="column">
                  <wp:posOffset>3486150</wp:posOffset>
                </wp:positionH>
                <wp:positionV relativeFrom="paragraph">
                  <wp:posOffset>4427855</wp:posOffset>
                </wp:positionV>
                <wp:extent cx="314325" cy="190500"/>
                <wp:effectExtent l="0" t="0" r="0" b="1270"/>
                <wp:wrapNone/>
                <wp:docPr id="10" name="Rectangle 1167" descr="graphic for formatting purposes only"/>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1905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BB954" id="Rectangle 1167" o:spid="_x0000_s1026" alt="graphic for formatting purposes only" style="position:absolute;margin-left:274.5pt;margin-top:348.65pt;width:24.75pt;height: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" stroked="f"/>
            </w:pict>
          </mc:Fallback>
        </mc:AlternateContent>
      </w:r>
      <w:r w:rsidRPr="00BE7914">
        <w:rPr>
          <w:noProof/>
        </w:rPr>
        <w:drawing>
          <wp:inline distT="0" distB="0" distL="0" distR="0">
            <wp:extent cx="5486400" cy="5381625"/>
            <wp:effectExtent l="0" t="0" r="0" b="0"/>
            <wp:docPr id="246" name="Picture 246" descr="Teaching Fi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Teaching Files window"/>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5381625"/>
                    </a:xfrm>
                    <a:prstGeom prst="rect">
                      <a:avLst/>
                    </a:prstGeom>
                    <a:noFill/>
                    <a:ln>
                      <a:noFill/>
                    </a:ln>
                  </pic:spPr>
                </pic:pic>
              </a:graphicData>
            </a:graphic>
          </wp:inline>
        </w:drawing>
      </w:r>
    </w:p>
    <w:p w:rsidR="00C30B9A" w:rsidRPr="004937D6" w:rsidRDefault="002F24E9" w:rsidP="006F68A8">
      <w:pPr>
        <w:pStyle w:val="aNorm"/>
        <w:keepNext/>
        <w:numPr>
          <w:ilvl w:val="0"/>
          <w:numId w:val="158"/>
        </w:numPr>
        <w:tabs>
          <w:tab w:val="clear" w:pos="4320"/>
        </w:tabs>
      </w:pPr>
      <w:r>
        <w:br w:type="page"/>
      </w:r>
      <w:r w:rsidR="00C30B9A">
        <w:t xml:space="preserve">Click </w:t>
      </w:r>
      <w:r w:rsidR="00076509">
        <w:t xml:space="preserve">the drop-down menu under </w:t>
      </w:r>
      <w:r w:rsidR="00C30B9A" w:rsidRPr="00523277">
        <w:rPr>
          <w:b/>
        </w:rPr>
        <w:t>Category</w:t>
      </w:r>
      <w:r w:rsidR="00C30B9A">
        <w:t xml:space="preserve"> </w:t>
      </w:r>
      <w:r w:rsidR="00076509">
        <w:t>and click the desired category.</w:t>
      </w:r>
    </w:p>
    <w:p w:rsidR="00F24F4C" w:rsidRDefault="00F24F4C" w:rsidP="006F68A8">
      <w:pPr>
        <w:pStyle w:val="aNorm"/>
        <w:keepNext/>
        <w:numPr>
          <w:ilvl w:val="0"/>
          <w:numId w:val="158"/>
        </w:numPr>
        <w:tabs>
          <w:tab w:val="clear" w:pos="4320"/>
        </w:tabs>
      </w:pPr>
      <w:r>
        <w:t>The Finding</w:t>
      </w:r>
      <w:r w:rsidR="002F24E9">
        <w:t>s</w:t>
      </w:r>
      <w:r>
        <w:t xml:space="preserve"> box displays a tree of possible diagnoses, with subcategories either displayed or collapsed. </w:t>
      </w:r>
      <w:r w:rsidR="00C30B9A">
        <w:t>Double-c</w:t>
      </w:r>
      <w:r w:rsidR="00256EF8">
        <w:t>lick the appropriate descriptive terms in the Findings</w:t>
      </w:r>
      <w:r>
        <w:t xml:space="preserve"> box. Click the left arrow and the selected terms will populate the Findings field to its left.</w:t>
      </w:r>
    </w:p>
    <w:p w:rsidR="00F24F4C" w:rsidRDefault="00F24F4C" w:rsidP="006F68A8">
      <w:pPr>
        <w:pStyle w:val="aNorm"/>
        <w:keepNext/>
        <w:numPr>
          <w:ilvl w:val="0"/>
          <w:numId w:val="158"/>
        </w:numPr>
        <w:tabs>
          <w:tab w:val="clear" w:pos="4320"/>
        </w:tabs>
      </w:pPr>
      <w:r>
        <w:t>Similarly, find and click the</w:t>
      </w:r>
      <w:r w:rsidR="00256EF8">
        <w:t xml:space="preserve"> </w:t>
      </w:r>
      <w:r>
        <w:t xml:space="preserve">appropriate terms in the </w:t>
      </w:r>
      <w:r w:rsidR="00256EF8">
        <w:t xml:space="preserve">Anatomic Location </w:t>
      </w:r>
      <w:r>
        <w:t>box, and click the left arrow to populate the Anatomic Location field to its left.</w:t>
      </w:r>
    </w:p>
    <w:p w:rsidR="00256EF8" w:rsidRPr="00261ED0" w:rsidRDefault="006D3784">
      <w:pPr>
        <w:pStyle w:val="aNorm0"/>
        <w:rPr>
          <w:rFonts w:eastAsia="Calibri"/>
        </w:rPr>
      </w:pPr>
      <w:r>
        <w:rPr>
          <w:rStyle w:val="bLeadin"/>
          <w:rFonts w:eastAsia="Calibri"/>
        </w:rPr>
        <w:t xml:space="preserve">Note  </w:t>
      </w:r>
      <w:r w:rsidR="00F24F4C" w:rsidRPr="00261ED0">
        <w:rPr>
          <w:rFonts w:eastAsia="Calibri"/>
        </w:rPr>
        <w:t xml:space="preserve">The Findings and Anatomic Location boxes are searchable by keyword. Type the desired term in </w:t>
      </w:r>
      <w:r w:rsidR="00F24F4C" w:rsidRPr="00261ED0">
        <w:rPr>
          <w:rFonts w:eastAsia="Calibri"/>
          <w:b/>
        </w:rPr>
        <w:t>Search</w:t>
      </w:r>
      <w:r w:rsidR="00F24F4C" w:rsidRPr="00261ED0">
        <w:rPr>
          <w:rFonts w:eastAsia="Calibri"/>
        </w:rPr>
        <w:t>, just below each box.</w:t>
      </w:r>
    </w:p>
    <w:p w:rsidR="002F24E9" w:rsidRPr="00C30B9A" w:rsidRDefault="00256EF8" w:rsidP="006F68A8">
      <w:pPr>
        <w:pStyle w:val="aNorm"/>
        <w:keepNext/>
        <w:numPr>
          <w:ilvl w:val="0"/>
          <w:numId w:val="158"/>
        </w:numPr>
        <w:tabs>
          <w:tab w:val="clear" w:pos="4320"/>
        </w:tabs>
      </w:pPr>
      <w:r>
        <w:t xml:space="preserve">Enter any desired free text into the boxes for Diagnosis and Abstract. </w:t>
      </w:r>
      <w:r w:rsidR="002F24E9">
        <w:t>You can either type the text directly in or use Copy/Paste.</w:t>
      </w:r>
    </w:p>
    <w:p w:rsidR="00C30B9A" w:rsidRDefault="00256EF8" w:rsidP="006F68A8">
      <w:pPr>
        <w:pStyle w:val="aNorm"/>
        <w:keepNext/>
        <w:numPr>
          <w:ilvl w:val="0"/>
          <w:numId w:val="158"/>
        </w:numPr>
        <w:tabs>
          <w:tab w:val="clear" w:pos="4320"/>
        </w:tabs>
      </w:pPr>
      <w:r w:rsidRPr="004937D6">
        <w:t>Clic</w:t>
      </w:r>
      <w:r w:rsidRPr="002F24E9">
        <w:rPr>
          <w:b/>
        </w:rPr>
        <w:t>k Send</w:t>
      </w:r>
      <w:r>
        <w:t>, or</w:t>
      </w:r>
      <w:r w:rsidRPr="002F24E9">
        <w:rPr>
          <w:b/>
        </w:rPr>
        <w:t xml:space="preserve"> Send and Close</w:t>
      </w:r>
      <w:r>
        <w:t xml:space="preserve">, and the images will be sent to your facility’s teaching folder on the MIRC server. </w:t>
      </w:r>
    </w:p>
    <w:p w:rsidR="00256EF8" w:rsidRDefault="00C30B9A" w:rsidP="006F68A8">
      <w:pPr>
        <w:pStyle w:val="aNorm"/>
        <w:keepNext/>
        <w:numPr>
          <w:ilvl w:val="0"/>
          <w:numId w:val="158"/>
        </w:numPr>
        <w:tabs>
          <w:tab w:val="clear" w:pos="4320"/>
        </w:tabs>
      </w:pPr>
      <w:r>
        <w:t xml:space="preserve">Once you have finished, click here </w:t>
      </w:r>
      <w:r w:rsidR="00084380" w:rsidRPr="004937D6">
        <w:rPr>
          <w:rStyle w:val="icondrop3pt"/>
          <w:noProof/>
          <w:color w:val="FF0000"/>
        </w:rPr>
        <w:drawing>
          <wp:inline distT="0" distB="0" distL="0" distR="0">
            <wp:extent cx="228600" cy="209550"/>
            <wp:effectExtent l="19050" t="19050" r="0" b="0"/>
            <wp:docPr id="247" name="Picture 247" descr="Open MIRC Serv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Open MIRC Server button"/>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w="6350" cmpd="sng">
                      <a:solidFill>
                        <a:srgbClr val="000000"/>
                      </a:solidFill>
                      <a:miter lim="800000"/>
                      <a:headEnd/>
                      <a:tailEnd/>
                    </a:ln>
                    <a:effectLst/>
                  </pic:spPr>
                </pic:pic>
              </a:graphicData>
            </a:graphic>
          </wp:inline>
        </w:drawing>
      </w:r>
      <w:r>
        <w:t xml:space="preserve"> in the Teaching Files toolbar to open the MIRC server Query Page in your </w:t>
      </w:r>
      <w:r w:rsidR="00964112">
        <w:t xml:space="preserve">Web </w:t>
      </w:r>
      <w:r>
        <w:t>browser.</w:t>
      </w:r>
    </w:p>
    <w:p w:rsidR="00EF3205" w:rsidRDefault="00EF3205" w:rsidP="00EF3205">
      <w:pPr>
        <w:pStyle w:val="aNorm"/>
        <w:keepNext/>
        <w:tabs>
          <w:tab w:val="clear" w:pos="360"/>
          <w:tab w:val="clear" w:pos="4320"/>
        </w:tabs>
        <w:ind w:left="360"/>
      </w:pPr>
    </w:p>
    <w:p w:rsidR="00100A3E" w:rsidRDefault="00100A3E" w:rsidP="00100A3E">
      <w:pPr>
        <w:pStyle w:val="aNorm"/>
        <w:keepNext/>
        <w:tabs>
          <w:tab w:val="clear" w:pos="360"/>
          <w:tab w:val="clear" w:pos="4320"/>
        </w:tabs>
        <w:ind w:left="360"/>
        <w:sectPr w:rsidR="00100A3E" w:rsidSect="006B37EE">
          <w:headerReference w:type="even" r:id="rId233"/>
          <w:headerReference w:type="default" r:id="rId234"/>
          <w:footnotePr>
            <w:numFmt w:val="chicago"/>
            <w:numRestart w:val="eachPage"/>
          </w:footnotePr>
          <w:type w:val="continuous"/>
          <w:pgSz w:w="12240" w:h="15840" w:code="1"/>
          <w:pgMar w:top="1800" w:right="1800" w:bottom="1800" w:left="1800" w:header="900" w:footer="900" w:gutter="0"/>
          <w:cols w:space="720"/>
          <w:titlePg/>
          <w:docGrid w:linePitch="360"/>
        </w:sectPr>
      </w:pPr>
    </w:p>
    <w:p w:rsidR="005064F4" w:rsidRPr="002A0CEA" w:rsidRDefault="00084380">
      <w:pPr>
        <w:pStyle w:val="Heading1"/>
      </w:pPr>
      <w:bookmarkStart w:id="3434" w:name="_Toc508192119"/>
      <w:r>
        <w:rPr>
          <w:noProof/>
        </w:rPr>
        <mc:AlternateContent>
          <mc:Choice Requires="wps">
            <w:drawing>
              <wp:anchor distT="0" distB="0" distL="114300" distR="114300" simplePos="0" relativeHeight="251650560" behindDoc="0" locked="0" layoutInCell="1" allowOverlap="1">
                <wp:simplePos x="0" y="0"/>
                <wp:positionH relativeFrom="column">
                  <wp:posOffset>3124200</wp:posOffset>
                </wp:positionH>
                <wp:positionV relativeFrom="paragraph">
                  <wp:posOffset>-613410</wp:posOffset>
                </wp:positionV>
                <wp:extent cx="2622550" cy="270510"/>
                <wp:effectExtent l="0" t="0" r="0" b="0"/>
                <wp:wrapSquare wrapText="left"/>
                <wp:docPr id="9" name="Rectangle 872"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0" cy="27051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72" o:spid="_x0000_s1040" alt="image here only for formatting purposes" style="position:absolute;margin-left:246pt;margin-top:-48.3pt;width:206.5pt;height:21.3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" stroked="f">
                <v:textbox>
                  <w:txbxContent>
                    <w:p w:rsidR="00712887" w:rsidRDefault="00712887"/>
                  </w:txbxContent>
                </v:textbox>
                <w10:wrap type="square" side="left"/>
              </v:rect>
            </w:pict>
          </mc:Fallback>
        </mc:AlternateContent>
      </w:r>
      <w:bookmarkEnd w:id="3412"/>
      <w:r w:rsidR="005064F4">
        <w:t>Glossary</w:t>
      </w:r>
      <w:bookmarkStart w:id="3435" w:name="_WWID10001805"/>
      <w:bookmarkEnd w:id="2471"/>
      <w:bookmarkEnd w:id="3411"/>
      <w:bookmarkEnd w:id="3434"/>
    </w:p>
    <w:bookmarkEnd w:id="3435"/>
    <w:p w:rsidR="005064F4" w:rsidRDefault="005064F4" w:rsidP="008C6352">
      <w:pPr>
        <w:pStyle w:val="aSpace"/>
      </w:pPr>
      <w:r>
        <w:fldChar w:fldCharType="begin"/>
      </w:r>
      <w:r>
        <w:instrText xml:space="preserve"> xe "glossary" </w:instrText>
      </w:r>
      <w:r>
        <w:fldChar w:fldCharType="end"/>
      </w:r>
      <w:bookmarkStart w:id="3436" w:name="_WWID10001806"/>
    </w:p>
    <w:p w:rsidR="00BC35DB" w:rsidRDefault="00BC35DB">
      <w:pPr>
        <w:pStyle w:val="aNorm"/>
      </w:pPr>
      <w:bookmarkStart w:id="3437" w:name="_WWID10001809"/>
      <w:bookmarkEnd w:id="3436"/>
      <w:r>
        <w:rPr>
          <w:rStyle w:val="Strong"/>
        </w:rPr>
        <w:t>annotation</w:t>
      </w:r>
      <w:r w:rsidR="00080DE5">
        <w:t xml:space="preserve"> </w:t>
      </w:r>
      <w:r w:rsidR="00080DE5">
        <w:rPr>
          <w:rStyle w:val="Strong"/>
        </w:rPr>
        <w:t>–</w:t>
      </w:r>
      <w:r w:rsidR="00333911">
        <w:rPr>
          <w:rStyle w:val="Strong"/>
        </w:rPr>
        <w:t xml:space="preserve"> </w:t>
      </w:r>
      <w:r>
        <w:t>A line, shape, text box, or number added to an image by a user.</w:t>
      </w:r>
      <w:r w:rsidR="00347283">
        <w:t xml:space="preserve"> </w:t>
      </w:r>
      <w:r>
        <w:t>Annotations added to locked exams are saved.</w:t>
      </w:r>
      <w:r w:rsidR="00347283">
        <w:t xml:space="preserve"> </w:t>
      </w:r>
      <w:r>
        <w:t>Annotations added to unlocked exams are discarded.</w:t>
      </w:r>
    </w:p>
    <w:p w:rsidR="00BC35DB" w:rsidRDefault="00BC35DB">
      <w:pPr>
        <w:pStyle w:val="aNorm"/>
      </w:pPr>
      <w:r>
        <w:rPr>
          <w:rStyle w:val="Strong"/>
        </w:rPr>
        <w:t>Browser window</w:t>
      </w:r>
      <w:r w:rsidR="00080DE5">
        <w:t xml:space="preserve"> </w:t>
      </w:r>
      <w:r w:rsidR="00080DE5">
        <w:rPr>
          <w:rStyle w:val="Strong"/>
        </w:rPr>
        <w:t>–</w:t>
      </w:r>
      <w:r w:rsidR="00080DE5">
        <w:t xml:space="preserve"> The</w:t>
      </w:r>
      <w:r>
        <w:t xml:space="preserve"> window used to display images for review or interpretation.</w:t>
      </w:r>
      <w:bookmarkStart w:id="3438" w:name="_WWID10003907"/>
    </w:p>
    <w:p w:rsidR="00743BF8" w:rsidRDefault="00743BF8" w:rsidP="00743BF8">
      <w:pPr>
        <w:pStyle w:val="aNorm"/>
      </w:pPr>
      <w:r>
        <w:rPr>
          <w:b/>
        </w:rPr>
        <w:t>CCOW</w:t>
      </w:r>
      <w:r>
        <w:t xml:space="preserve"> – </w:t>
      </w:r>
      <w:r w:rsidRPr="00743BF8">
        <w:rPr>
          <w:i/>
        </w:rPr>
        <w:t>See</w:t>
      </w:r>
      <w:r>
        <w:t xml:space="preserve"> </w:t>
      </w:r>
      <w:r w:rsidRPr="00743BF8">
        <w:t>Clinical</w:t>
      </w:r>
      <w:r>
        <w:t xml:space="preserve"> Context Object Workgroup Protocol</w:t>
      </w:r>
    </w:p>
    <w:bookmarkEnd w:id="3438"/>
    <w:p w:rsidR="00BC35DB" w:rsidRDefault="00BC35DB">
      <w:pPr>
        <w:pStyle w:val="aNorm"/>
      </w:pPr>
      <w:r>
        <w:rPr>
          <w:rStyle w:val="Strong"/>
        </w:rPr>
        <w:t>cine</w:t>
      </w:r>
      <w:r w:rsidR="00080DE5">
        <w:t xml:space="preserve"> </w:t>
      </w:r>
      <w:r w:rsidR="00080DE5">
        <w:rPr>
          <w:rStyle w:val="Strong"/>
        </w:rPr>
        <w:t>–</w:t>
      </w:r>
      <w:r w:rsidR="00080DE5">
        <w:t xml:space="preserve"> </w:t>
      </w:r>
      <w:r>
        <w:t xml:space="preserve">A tool that lets you display each image in a viewport in rapid succession, creating a flipbook effect. </w:t>
      </w:r>
      <w:bookmarkStart w:id="3439" w:name="_WWID10003293"/>
    </w:p>
    <w:p w:rsidR="00743BF8" w:rsidRPr="00743BF8" w:rsidRDefault="00743BF8" w:rsidP="00743BF8">
      <w:pPr>
        <w:pStyle w:val="aNorm"/>
      </w:pPr>
      <w:r w:rsidRPr="000F5E6C">
        <w:rPr>
          <w:b/>
        </w:rPr>
        <w:t>Clinical Context Object Workgroup Protocol  (CCOW)</w:t>
      </w:r>
      <w:r>
        <w:t xml:space="preserve"> – </w:t>
      </w:r>
      <w:r w:rsidR="001E18B2">
        <w:t>A</w:t>
      </w:r>
      <w:r>
        <w:t xml:space="preserve"> Health Level 7 (HL7) standard protocol designed to enable dissimilar healthcare software applications to synchronize in real-time, and at the user-interface level.</w:t>
      </w:r>
    </w:p>
    <w:p w:rsidR="00743BF8" w:rsidRPr="00743BF8" w:rsidRDefault="00743BF8">
      <w:pPr>
        <w:pStyle w:val="aNorm"/>
      </w:pPr>
      <w:r>
        <w:rPr>
          <w:b/>
        </w:rPr>
        <w:t>context management</w:t>
      </w:r>
      <w:r>
        <w:t xml:space="preserve"> – </w:t>
      </w:r>
      <w:r w:rsidR="001E18B2">
        <w:t>A</w:t>
      </w:r>
      <w:r>
        <w:t xml:space="preserve">n approach to database management that </w:t>
      </w:r>
      <w:r w:rsidRPr="00743BF8">
        <w:t>allows users to choose a subject once in one application, and have all applications containing information on that same subject “tune” to the data they contain. This eliminates the need for the user to redundantly select the subject in the varying applications</w:t>
      </w:r>
      <w:r>
        <w:t xml:space="preserve">. </w:t>
      </w:r>
    </w:p>
    <w:bookmarkEnd w:id="3439"/>
    <w:p w:rsidR="005064F4" w:rsidRDefault="00BC35DB">
      <w:pPr>
        <w:pStyle w:val="aNorm"/>
      </w:pPr>
      <w:r>
        <w:rPr>
          <w:rStyle w:val="Strong"/>
        </w:rPr>
        <w:t>hanging protocol</w:t>
      </w:r>
      <w:r w:rsidR="00080DE5">
        <w:t xml:space="preserve"> </w:t>
      </w:r>
      <w:r w:rsidR="00080DE5">
        <w:rPr>
          <w:rStyle w:val="Strong"/>
        </w:rPr>
        <w:t>–</w:t>
      </w:r>
      <w:r w:rsidR="00C65983">
        <w:rPr>
          <w:rStyle w:val="Strong"/>
        </w:rPr>
        <w:t xml:space="preserve"> </w:t>
      </w:r>
      <w:r>
        <w:t>A set of rules that govern how an exam and any related prior exams are displayed in the Viewer window. Each user can define hanging protocols that reflect their personal presentation preferences</w:t>
      </w:r>
      <w:r w:rsidR="00380B84">
        <w:t>, or can use pre</w:t>
      </w:r>
      <w:r w:rsidR="00C65983">
        <w:noBreakHyphen/>
      </w:r>
      <w:r w:rsidR="00380B84">
        <w:t>defined hanging protocols</w:t>
      </w:r>
      <w:r>
        <w:t>.</w:t>
      </w:r>
      <w:bookmarkStart w:id="3440" w:name="_WWID10003172"/>
    </w:p>
    <w:p w:rsidR="00BC35DB" w:rsidRDefault="00BC35DB">
      <w:pPr>
        <w:pStyle w:val="aNorm"/>
      </w:pPr>
      <w:r>
        <w:rPr>
          <w:rStyle w:val="Strong"/>
        </w:rPr>
        <w:t>hidden image set</w:t>
      </w:r>
      <w:r w:rsidR="00080DE5">
        <w:t xml:space="preserve"> </w:t>
      </w:r>
      <w:r w:rsidR="00080DE5">
        <w:rPr>
          <w:rStyle w:val="Strong"/>
        </w:rPr>
        <w:t>–</w:t>
      </w:r>
      <w:r w:rsidR="00C65983">
        <w:rPr>
          <w:rStyle w:val="Strong"/>
        </w:rPr>
        <w:t xml:space="preserve"> </w:t>
      </w:r>
      <w:r>
        <w:t xml:space="preserve">An image set that is loaded into a viewport, but not yet visible. The Contents bar in the upper right corner of a viewport indicates if hidden image sets are present. </w:t>
      </w:r>
      <w:bookmarkStart w:id="3441" w:name="_WWID10003175"/>
    </w:p>
    <w:bookmarkEnd w:id="3441"/>
    <w:p w:rsidR="00BC35DB" w:rsidRDefault="00BC35DB">
      <w:pPr>
        <w:pStyle w:val="aNorm"/>
      </w:pPr>
      <w:r>
        <w:rPr>
          <w:rStyle w:val="Strong"/>
        </w:rPr>
        <w:t>image set</w:t>
      </w:r>
      <w:r w:rsidR="00080DE5">
        <w:t xml:space="preserve"> </w:t>
      </w:r>
      <w:r w:rsidR="00080DE5">
        <w:rPr>
          <w:rStyle w:val="Strong"/>
        </w:rPr>
        <w:t>–</w:t>
      </w:r>
      <w:r w:rsidR="00080DE5">
        <w:t xml:space="preserve"> </w:t>
      </w:r>
      <w:r w:rsidR="000749E8">
        <w:fldChar w:fldCharType="begin"/>
      </w:r>
      <w:r w:rsidR="000749E8">
        <w:instrText xml:space="preserve"> xe "image set</w:instrText>
      </w:r>
      <w:r w:rsidR="000E561F">
        <w:instrText>s</w:instrText>
      </w:r>
      <w:r w:rsidR="000749E8">
        <w:instrText xml:space="preserve">: described" </w:instrText>
      </w:r>
      <w:r w:rsidR="000749E8">
        <w:fldChar w:fldCharType="end"/>
      </w:r>
      <w:r w:rsidR="000E561F">
        <w:fldChar w:fldCharType="begin"/>
      </w:r>
      <w:r w:rsidR="000E561F">
        <w:instrText xml:space="preserve"> XE "</w:instrText>
      </w:r>
      <w:r w:rsidR="000E561F" w:rsidRPr="00142DA0">
        <w:instrText>image sets</w:instrText>
      </w:r>
      <w:r w:rsidR="000E561F">
        <w:instrText>" \t "</w:instrText>
      </w:r>
      <w:r w:rsidR="000E561F" w:rsidRPr="00306840">
        <w:rPr>
          <w:i/>
        </w:rPr>
        <w:instrText>See Also</w:instrText>
      </w:r>
      <w:r w:rsidR="000E561F" w:rsidRPr="00306840">
        <w:instrText xml:space="preserve"> images</w:instrText>
      </w:r>
      <w:r w:rsidR="000E561F">
        <w:instrText xml:space="preserve">" </w:instrText>
      </w:r>
      <w:r w:rsidR="000E561F">
        <w:fldChar w:fldCharType="end"/>
      </w:r>
      <w:r>
        <w:t>A group of one or more images. VistARad divides exams into image sets based on the exam’s attributes. Examples: 1)</w:t>
      </w:r>
      <w:r w:rsidR="00347283">
        <w:t xml:space="preserve"> </w:t>
      </w:r>
      <w:r>
        <w:t>a CT exam with a scout and two series will be typically divided into three image sets</w:t>
      </w:r>
      <w:r w:rsidR="00380B84">
        <w:t>:</w:t>
      </w:r>
      <w:r>
        <w:t xml:space="preserve"> one for the scout, and one for each series. 2) a two-image chest X-ray is usually trea</w:t>
      </w:r>
      <w:r w:rsidR="00347283">
        <w:t>t</w:t>
      </w:r>
      <w:r>
        <w:t>ed as a single image set.</w:t>
      </w:r>
      <w:r w:rsidR="00347283">
        <w:t xml:space="preserve"> </w:t>
      </w:r>
      <w:bookmarkStart w:id="3442" w:name="_WWID10003177"/>
    </w:p>
    <w:bookmarkEnd w:id="3442"/>
    <w:p w:rsidR="00BC35DB" w:rsidRDefault="00BC35DB">
      <w:pPr>
        <w:pStyle w:val="aNorm"/>
      </w:pPr>
      <w:r>
        <w:rPr>
          <w:rStyle w:val="Strong"/>
        </w:rPr>
        <w:t>key images</w:t>
      </w:r>
      <w:r w:rsidR="00080DE5">
        <w:t xml:space="preserve"> </w:t>
      </w:r>
      <w:r w:rsidR="00080DE5">
        <w:rPr>
          <w:rStyle w:val="Strong"/>
        </w:rPr>
        <w:t>–</w:t>
      </w:r>
      <w:r w:rsidR="00080DE5">
        <w:t xml:space="preserve"> </w:t>
      </w:r>
      <w:r>
        <w:t>An image of interest that has been marked by a user.</w:t>
      </w:r>
      <w:r w:rsidR="00347283">
        <w:t xml:space="preserve"> </w:t>
      </w:r>
      <w:r>
        <w:t>Key images are displayed in the Scrapbook window.</w:t>
      </w:r>
      <w:r w:rsidR="00347283">
        <w:t xml:space="preserve"> </w:t>
      </w:r>
      <w:r>
        <w:t>The presentation state of a key image is saved when the key image is marked, and is retained in future viewing sessions.</w:t>
      </w:r>
      <w:r w:rsidR="00347283">
        <w:t xml:space="preserve"> </w:t>
      </w:r>
      <w:r>
        <w:t xml:space="preserve">Key images cannot </w:t>
      </w:r>
      <w:r w:rsidR="00347283">
        <w:t xml:space="preserve">be </w:t>
      </w:r>
      <w:r>
        <w:t>marked, unmarked</w:t>
      </w:r>
      <w:r w:rsidR="00C65983">
        <w:t>,</w:t>
      </w:r>
      <w:r>
        <w:t xml:space="preserve"> or changed after an exam’s status has been updated to Interpreted.</w:t>
      </w:r>
      <w:bookmarkStart w:id="3443" w:name="_WWID10003173"/>
    </w:p>
    <w:p w:rsidR="00BC35DB" w:rsidRDefault="00BC35DB">
      <w:pPr>
        <w:pStyle w:val="aNorm"/>
      </w:pPr>
      <w:r>
        <w:rPr>
          <w:rStyle w:val="Strong"/>
        </w:rPr>
        <w:t>layout</w:t>
      </w:r>
      <w:r w:rsidR="00080DE5">
        <w:t xml:space="preserve"> </w:t>
      </w:r>
      <w:r w:rsidR="00080DE5">
        <w:rPr>
          <w:rStyle w:val="Strong"/>
        </w:rPr>
        <w:t>–</w:t>
      </w:r>
      <w:r w:rsidR="00080DE5">
        <w:t xml:space="preserve"> </w:t>
      </w:r>
      <w:r w:rsidR="000749E8">
        <w:fldChar w:fldCharType="begin"/>
      </w:r>
      <w:r w:rsidR="000749E8">
        <w:instrText xml:space="preserve"> xe "layout: described" </w:instrText>
      </w:r>
      <w:r w:rsidR="000749E8">
        <w:fldChar w:fldCharType="end"/>
      </w:r>
      <w:r>
        <w:t xml:space="preserve">The number </w:t>
      </w:r>
      <w:r w:rsidR="00347283">
        <w:t xml:space="preserve">of </w:t>
      </w:r>
      <w:r>
        <w:t>images displayed i</w:t>
      </w:r>
      <w:r w:rsidRPr="00C447C7">
        <w:t>n a viewport, or t</w:t>
      </w:r>
      <w:r>
        <w:t>he number of viewports displayed in a window. Layout is generally expressed in terms of rows and columns.</w:t>
      </w:r>
      <w:r w:rsidR="00347283">
        <w:t xml:space="preserve"> </w:t>
      </w:r>
      <w:r>
        <w:t xml:space="preserve">A layout of 1x1 </w:t>
      </w:r>
      <w:r w:rsidR="00080DE5">
        <w:t>is</w:t>
      </w:r>
      <w:r>
        <w:t xml:space="preserve"> referred to as 1-up or stacked view.</w:t>
      </w:r>
      <w:r w:rsidR="00347283">
        <w:t xml:space="preserve"> </w:t>
      </w:r>
      <w:r>
        <w:t>A layout of multiple rows and columns</w:t>
      </w:r>
      <w:r w:rsidR="00C447C7">
        <w:t xml:space="preserve"> </w:t>
      </w:r>
      <w:r w:rsidR="00080DE5">
        <w:t>is</w:t>
      </w:r>
      <w:r>
        <w:t xml:space="preserve"> referred to as</w:t>
      </w:r>
      <w:r w:rsidR="00347283">
        <w:t xml:space="preserve"> a</w:t>
      </w:r>
      <w:r>
        <w:t xml:space="preserve"> tiled view. </w:t>
      </w:r>
      <w:bookmarkStart w:id="3444" w:name="_WWID10003908"/>
    </w:p>
    <w:bookmarkEnd w:id="3444"/>
    <w:p w:rsidR="00BC35DB" w:rsidRDefault="00BC35DB">
      <w:pPr>
        <w:pStyle w:val="aNorm"/>
        <w:keepLines/>
      </w:pPr>
      <w:r>
        <w:rPr>
          <w:rStyle w:val="Strong"/>
        </w:rPr>
        <w:t>lock</w:t>
      </w:r>
      <w:r w:rsidR="00080DE5">
        <w:t xml:space="preserve"> </w:t>
      </w:r>
      <w:r w:rsidR="00080DE5">
        <w:rPr>
          <w:rStyle w:val="Strong"/>
        </w:rPr>
        <w:t>–</w:t>
      </w:r>
      <w:r w:rsidR="00C65983">
        <w:rPr>
          <w:rStyle w:val="Strong"/>
        </w:rPr>
        <w:t xml:space="preserve"> </w:t>
      </w:r>
      <w:r>
        <w:t xml:space="preserve">A flag used to indicate that an exam is being </w:t>
      </w:r>
      <w:r w:rsidR="00C65983">
        <w:t>interpreted</w:t>
      </w:r>
      <w:r>
        <w:t xml:space="preserve">. A locked exam can be viewed by another user, but the status of a locked exam can be updated </w:t>
      </w:r>
      <w:r w:rsidR="002779CC">
        <w:t xml:space="preserve">only </w:t>
      </w:r>
      <w:r>
        <w:t xml:space="preserve">by the user </w:t>
      </w:r>
      <w:r w:rsidR="002779CC">
        <w:t xml:space="preserve">who </w:t>
      </w:r>
      <w:r>
        <w:t>holds the lock.</w:t>
      </w:r>
      <w:bookmarkStart w:id="3445" w:name="_WWID10003296"/>
    </w:p>
    <w:bookmarkEnd w:id="3445"/>
    <w:p w:rsidR="00BC35DB" w:rsidRDefault="00BC35DB">
      <w:pPr>
        <w:pStyle w:val="aNorm"/>
      </w:pPr>
      <w:r>
        <w:rPr>
          <w:rStyle w:val="Strong"/>
        </w:rPr>
        <w:t>Magnifying Glass</w:t>
      </w:r>
      <w:r w:rsidR="00080DE5">
        <w:t xml:space="preserve"> </w:t>
      </w:r>
      <w:r w:rsidR="00080DE5">
        <w:rPr>
          <w:rStyle w:val="Strong"/>
        </w:rPr>
        <w:t>–</w:t>
      </w:r>
      <w:r w:rsidR="00333911">
        <w:t xml:space="preserve"> </w:t>
      </w:r>
      <w:r w:rsidR="00100A3E">
        <w:fldChar w:fldCharType="begin"/>
      </w:r>
      <w:r w:rsidR="00100A3E">
        <w:instrText xml:space="preserve"> xe "magnifying glass" </w:instrText>
      </w:r>
      <w:r w:rsidR="00100A3E">
        <w:fldChar w:fldCharType="end"/>
      </w:r>
      <w:r>
        <w:t>A tool used to define an area of an image that can be manipulated independe</w:t>
      </w:r>
      <w:r w:rsidR="00C65983">
        <w:t>ntly from the rest of the image</w:t>
      </w:r>
      <w:r>
        <w:t>.</w:t>
      </w:r>
      <w:bookmarkStart w:id="3446" w:name="_WWID10003228"/>
    </w:p>
    <w:bookmarkEnd w:id="3446"/>
    <w:p w:rsidR="00BC35DB" w:rsidRDefault="00BC35DB">
      <w:pPr>
        <w:pStyle w:val="aNorm"/>
      </w:pPr>
      <w:r>
        <w:rPr>
          <w:rStyle w:val="Strong"/>
        </w:rPr>
        <w:t>Manager window</w:t>
      </w:r>
      <w:r w:rsidR="00080DE5">
        <w:t xml:space="preserve"> </w:t>
      </w:r>
      <w:r w:rsidR="00080DE5">
        <w:rPr>
          <w:rStyle w:val="Strong"/>
        </w:rPr>
        <w:t>–</w:t>
      </w:r>
      <w:r w:rsidR="00084AC6">
        <w:rPr>
          <w:rStyle w:val="Strong"/>
        </w:rPr>
        <w:t xml:space="preserve"> </w:t>
      </w:r>
      <w:r w:rsidR="00080DE5">
        <w:t>T</w:t>
      </w:r>
      <w:r>
        <w:t xml:space="preserve">he window that provides access to exams and reports in the VistA System. </w:t>
      </w:r>
      <w:bookmarkStart w:id="3447" w:name="_WWID10003909"/>
    </w:p>
    <w:p w:rsidR="00B13DD1" w:rsidRDefault="00B13DD1">
      <w:pPr>
        <w:pStyle w:val="aNorm"/>
      </w:pPr>
      <w:r>
        <w:rPr>
          <w:b/>
        </w:rPr>
        <w:t>mensurated scale</w:t>
      </w:r>
      <w:r>
        <w:rPr>
          <w:b/>
        </w:rPr>
        <w:fldChar w:fldCharType="begin"/>
      </w:r>
      <w:r>
        <w:instrText xml:space="preserve"> XE "</w:instrText>
      </w:r>
      <w:r w:rsidRPr="009457EE">
        <w:instrText xml:space="preserve"> scale</w:instrText>
      </w:r>
      <w:r>
        <w:instrText>, mensurated</w:instrText>
      </w:r>
      <w:r w:rsidRPr="00327C1E">
        <w:rPr>
          <w:b/>
        </w:rPr>
        <w:instrText>:</w:instrText>
      </w:r>
      <w:r w:rsidRPr="00327C1E">
        <w:instrText>described</w:instrText>
      </w:r>
      <w:r>
        <w:instrText xml:space="preserve">" </w:instrText>
      </w:r>
      <w:r>
        <w:rPr>
          <w:b/>
        </w:rPr>
        <w:fldChar w:fldCharType="end"/>
      </w:r>
      <w:r>
        <w:rPr>
          <w:b/>
        </w:rPr>
        <w:t xml:space="preserve"> </w:t>
      </w:r>
      <w:r w:rsidR="009F40C5" w:rsidRPr="009F40C5">
        <w:rPr>
          <w:rStyle w:val="Strong"/>
        </w:rPr>
        <w:t>–</w:t>
      </w:r>
      <w:r>
        <w:rPr>
          <w:b/>
        </w:rPr>
        <w:t xml:space="preserve"> </w:t>
      </w:r>
      <w:r>
        <w:t>A visual</w:t>
      </w:r>
      <w:r w:rsidRPr="00E638A0">
        <w:t xml:space="preserve"> signifie</w:t>
      </w:r>
      <w:r>
        <w:t xml:space="preserve">r for </w:t>
      </w:r>
      <w:r w:rsidRPr="00E638A0">
        <w:t xml:space="preserve">the length of </w:t>
      </w:r>
      <w:r>
        <w:t>an</w:t>
      </w:r>
      <w:r w:rsidRPr="00E638A0">
        <w:t xml:space="preserve"> image</w:t>
      </w:r>
      <w:r>
        <w:t>, displayed (when enabled) to the left of the image in the VistARad viewport</w:t>
      </w:r>
      <w:r w:rsidRPr="00E638A0">
        <w:t>.</w:t>
      </w:r>
    </w:p>
    <w:p w:rsidR="00E604F7" w:rsidRDefault="00E604F7">
      <w:pPr>
        <w:pStyle w:val="aNorm"/>
        <w:rPr>
          <w:rStyle w:val="Strong"/>
          <w:b w:val="0"/>
        </w:rPr>
      </w:pPr>
      <w:r w:rsidRPr="00E604F7">
        <w:rPr>
          <w:b/>
        </w:rPr>
        <w:t>MIRC</w:t>
      </w:r>
      <w:r>
        <w:t xml:space="preserve"> </w:t>
      </w:r>
      <w:r>
        <w:rPr>
          <w:rStyle w:val="Strong"/>
        </w:rPr>
        <w:t xml:space="preserve">– </w:t>
      </w:r>
      <w:r w:rsidRPr="00E604F7">
        <w:rPr>
          <w:rStyle w:val="Strong"/>
          <w:b w:val="0"/>
        </w:rPr>
        <w:t>Medical Imaging Resource Center</w:t>
      </w:r>
    </w:p>
    <w:p w:rsidR="009F40C5" w:rsidRPr="009F40C5" w:rsidRDefault="00110221">
      <w:pPr>
        <w:pStyle w:val="aNorm"/>
        <w:rPr>
          <w:bCs/>
        </w:rPr>
      </w:pPr>
      <w:r w:rsidRPr="006B5138">
        <w:rPr>
          <w:rStyle w:val="Strong"/>
        </w:rPr>
        <w:t>Monitored Site</w:t>
      </w:r>
      <w:r>
        <w:rPr>
          <w:rStyle w:val="Strong"/>
          <w:b w:val="0"/>
        </w:rPr>
        <w:t xml:space="preserve"> </w:t>
      </w:r>
      <w:r w:rsidR="009F40C5" w:rsidRPr="009F40C5">
        <w:rPr>
          <w:rStyle w:val="Strong"/>
        </w:rPr>
        <w:t>–</w:t>
      </w:r>
      <w:r w:rsidR="009F40C5">
        <w:rPr>
          <w:rStyle w:val="Strong"/>
        </w:rPr>
        <w:t xml:space="preserve"> </w:t>
      </w:r>
      <w:r w:rsidR="009F40C5" w:rsidRPr="009F40C5">
        <w:rPr>
          <w:rStyle w:val="Strong"/>
          <w:b w:val="0"/>
        </w:rPr>
        <w:t>A site</w:t>
      </w:r>
      <w:r w:rsidR="009F40C5">
        <w:rPr>
          <w:rStyle w:val="Strong"/>
          <w:b w:val="0"/>
        </w:rPr>
        <w:t>, remote to the logon site, whose exam list data is viewed by a radiologist who reads for that site.</w:t>
      </w:r>
    </w:p>
    <w:bookmarkEnd w:id="3447"/>
    <w:p w:rsidR="00BC35DB" w:rsidRDefault="00BC35DB">
      <w:pPr>
        <w:pStyle w:val="aNorm"/>
      </w:pPr>
      <w:r>
        <w:rPr>
          <w:rStyle w:val="Strong"/>
        </w:rPr>
        <w:t>presentation state</w:t>
      </w:r>
      <w:r w:rsidR="00080DE5">
        <w:t xml:space="preserve"> </w:t>
      </w:r>
      <w:r w:rsidR="00080DE5">
        <w:rPr>
          <w:rStyle w:val="Strong"/>
        </w:rPr>
        <w:t>–</w:t>
      </w:r>
      <w:r w:rsidR="00333911">
        <w:t xml:space="preserve"> </w:t>
      </w:r>
      <w:r>
        <w:t>The information that describes how a particular image is to be displayed.</w:t>
      </w:r>
      <w:r w:rsidR="00347283">
        <w:t xml:space="preserve"> </w:t>
      </w:r>
      <w:r>
        <w:t xml:space="preserve">VistARad saves the presentation state of key images, allowing user specified window/level, zoom, and annotations to be retained for future viewing sessions. </w:t>
      </w:r>
      <w:bookmarkStart w:id="3448" w:name="_WWID10003910"/>
    </w:p>
    <w:bookmarkEnd w:id="3448"/>
    <w:p w:rsidR="00BC35DB" w:rsidRDefault="00BC35DB">
      <w:pPr>
        <w:pStyle w:val="aNorm"/>
      </w:pPr>
      <w:r>
        <w:rPr>
          <w:rStyle w:val="Strong"/>
        </w:rPr>
        <w:t>Preview window</w:t>
      </w:r>
      <w:r w:rsidR="00080DE5">
        <w:t xml:space="preserve"> </w:t>
      </w:r>
      <w:r w:rsidR="00080DE5">
        <w:rPr>
          <w:rStyle w:val="Strong"/>
        </w:rPr>
        <w:t>–</w:t>
      </w:r>
      <w:r w:rsidR="00333911">
        <w:rPr>
          <w:rStyle w:val="Strong"/>
        </w:rPr>
        <w:t xml:space="preserve"> </w:t>
      </w:r>
      <w:r w:rsidR="00080DE5">
        <w:t>T</w:t>
      </w:r>
      <w:r>
        <w:t>he window that shows a representative image for each image set in an exam.</w:t>
      </w:r>
      <w:r w:rsidR="00347283">
        <w:t xml:space="preserve"> </w:t>
      </w:r>
      <w:r>
        <w:t xml:space="preserve">The Preview window is populated whenever an exam is loaded. </w:t>
      </w:r>
      <w:bookmarkStart w:id="3449" w:name="_WWID10003911"/>
      <w:r w:rsidR="008C03EA" w:rsidRPr="008C03EA">
        <w:t>In List View mode, allows user management of some aspects of exam loading.</w:t>
      </w:r>
    </w:p>
    <w:bookmarkEnd w:id="3449"/>
    <w:p w:rsidR="00BC35DB" w:rsidRDefault="00BC35DB">
      <w:pPr>
        <w:pStyle w:val="aNorm"/>
      </w:pPr>
      <w:r>
        <w:rPr>
          <w:rStyle w:val="Strong"/>
        </w:rPr>
        <w:t>printset</w:t>
      </w:r>
      <w:r w:rsidR="00080DE5">
        <w:t xml:space="preserve"> </w:t>
      </w:r>
      <w:r w:rsidR="00080DE5">
        <w:rPr>
          <w:rStyle w:val="Strong"/>
        </w:rPr>
        <w:t xml:space="preserve">– </w:t>
      </w:r>
      <w:r w:rsidR="00882209">
        <w:fldChar w:fldCharType="begin"/>
      </w:r>
      <w:r w:rsidR="00882209">
        <w:instrText xml:space="preserve"> xe "printsets</w:instrText>
      </w:r>
      <w:r w:rsidR="00253C6C">
        <w:instrText>: described</w:instrText>
      </w:r>
      <w:r w:rsidR="00882209">
        <w:instrText xml:space="preserve">" </w:instrText>
      </w:r>
      <w:r w:rsidR="00882209">
        <w:fldChar w:fldCharType="end"/>
      </w:r>
      <w:r>
        <w:t>A group of related exams as defined in the Radiology Package.</w:t>
      </w:r>
      <w:r w:rsidR="00347283">
        <w:t xml:space="preserve"> </w:t>
      </w:r>
      <w:r>
        <w:t>Exams in a printset have individual case numbers, and are displayed as separate items in a VistARad exam list.</w:t>
      </w:r>
      <w:r w:rsidR="00347283">
        <w:t xml:space="preserve"> </w:t>
      </w:r>
      <w:r>
        <w:t>Opening any exam in a printset will open all exams in the printset; the</w:t>
      </w:r>
      <w:r w:rsidR="00380B84">
        <w:t xml:space="preserve"> printset</w:t>
      </w:r>
      <w:r>
        <w:t xml:space="preserve"> is interpreted as a unit and results in the creation of a single report</w:t>
      </w:r>
      <w:r w:rsidR="00C447C7">
        <w:t xml:space="preserve"> for all of the member exams</w:t>
      </w:r>
      <w:r>
        <w:t>.</w:t>
      </w:r>
      <w:bookmarkStart w:id="3450" w:name="_WWID10003912"/>
    </w:p>
    <w:bookmarkEnd w:id="3450"/>
    <w:p w:rsidR="00BC35DB" w:rsidRDefault="00BC35DB">
      <w:pPr>
        <w:pStyle w:val="aNorm"/>
      </w:pPr>
      <w:r>
        <w:rPr>
          <w:rStyle w:val="Strong"/>
        </w:rPr>
        <w:t>Radiology Package</w:t>
      </w:r>
      <w:r w:rsidR="00080DE5">
        <w:t xml:space="preserve"> </w:t>
      </w:r>
      <w:r w:rsidR="00080DE5">
        <w:rPr>
          <w:rStyle w:val="Strong"/>
        </w:rPr>
        <w:t>–</w:t>
      </w:r>
      <w:r w:rsidR="00080DE5">
        <w:t xml:space="preserve"> </w:t>
      </w:r>
      <w:r w:rsidR="00882209">
        <w:fldChar w:fldCharType="begin"/>
      </w:r>
      <w:r w:rsidR="00882209">
        <w:instrText xml:space="preserve"> xe "Radiology Package" </w:instrText>
      </w:r>
      <w:r w:rsidR="00882209">
        <w:fldChar w:fldCharType="end"/>
      </w:r>
      <w:r>
        <w:t>A VistA System component responsible for order entry, registration, reporting, verification, and tracking functions specific to radiology.</w:t>
      </w:r>
      <w:r w:rsidR="00347283">
        <w:t xml:space="preserve"> </w:t>
      </w:r>
      <w:r>
        <w:t xml:space="preserve">VistARad uses status information from the Radiology </w:t>
      </w:r>
      <w:r w:rsidR="004A406A">
        <w:t xml:space="preserve">Package </w:t>
      </w:r>
      <w:r>
        <w:t xml:space="preserve">to organize exams. Status updates performed using VistARad are passed back to the Radiology package. </w:t>
      </w:r>
      <w:bookmarkStart w:id="3451" w:name="_WWID10003913"/>
    </w:p>
    <w:bookmarkEnd w:id="3451"/>
    <w:p w:rsidR="00BC35DB" w:rsidRDefault="00BC35DB">
      <w:pPr>
        <w:pStyle w:val="aNorm"/>
      </w:pPr>
      <w:r>
        <w:rPr>
          <w:rStyle w:val="Strong"/>
        </w:rPr>
        <w:t>Radiology Package user</w:t>
      </w:r>
      <w:r w:rsidR="00080DE5">
        <w:t xml:space="preserve"> </w:t>
      </w:r>
      <w:r w:rsidR="00080DE5">
        <w:rPr>
          <w:rStyle w:val="Strong"/>
        </w:rPr>
        <w:t>–</w:t>
      </w:r>
      <w:r w:rsidR="00080DE5">
        <w:t xml:space="preserve"> </w:t>
      </w:r>
      <w:r>
        <w:t>A person with user privileges defined within the Radiology Package.</w:t>
      </w:r>
      <w:r w:rsidR="00347283">
        <w:t xml:space="preserve"> </w:t>
      </w:r>
      <w:r>
        <w:t>Certain Radiology Package privileges enable</w:t>
      </w:r>
      <w:r w:rsidR="00080DE5">
        <w:t xml:space="preserve"> </w:t>
      </w:r>
      <w:r>
        <w:t>certain VistARad functions.</w:t>
      </w:r>
      <w:r w:rsidR="00347283">
        <w:t xml:space="preserve"> </w:t>
      </w:r>
      <w:r>
        <w:t xml:space="preserve">Most importantly, only users defined as Radiology Technologists, Radiology Residents, or Radiology Staff can </w:t>
      </w:r>
      <w:r>
        <w:rPr>
          <w:rStyle w:val="Emphasis"/>
        </w:rPr>
        <w:t>lock</w:t>
      </w:r>
      <w:r>
        <w:t xml:space="preserve"> exams and change exam status using VistARad. </w:t>
      </w:r>
      <w:bookmarkStart w:id="3452" w:name="_WWID10003227"/>
    </w:p>
    <w:bookmarkEnd w:id="3452"/>
    <w:p w:rsidR="00BC35DB" w:rsidRDefault="00BC35DB">
      <w:pPr>
        <w:pStyle w:val="aNorm"/>
      </w:pPr>
      <w:r>
        <w:rPr>
          <w:rStyle w:val="Strong"/>
        </w:rPr>
        <w:t>remote reading</w:t>
      </w:r>
      <w:r w:rsidR="00080DE5">
        <w:t xml:space="preserve"> </w:t>
      </w:r>
      <w:r w:rsidR="00080DE5">
        <w:rPr>
          <w:rStyle w:val="Strong"/>
        </w:rPr>
        <w:t>–</w:t>
      </w:r>
      <w:r w:rsidR="00E54B81">
        <w:rPr>
          <w:rStyle w:val="Strong"/>
        </w:rPr>
        <w:t xml:space="preserve"> </w:t>
      </w:r>
      <w:r w:rsidR="00882209">
        <w:fldChar w:fldCharType="begin"/>
      </w:r>
      <w:r w:rsidR="00882209">
        <w:instrText xml:space="preserve"> xe "remote reading: described" </w:instrText>
      </w:r>
      <w:r w:rsidR="00882209">
        <w:fldChar w:fldCharType="end"/>
      </w:r>
      <w:r w:rsidR="00080DE5">
        <w:t>T</w:t>
      </w:r>
      <w:r>
        <w:t>he process of interpreting exams</w:t>
      </w:r>
      <w:r w:rsidR="00380B84">
        <w:t xml:space="preserve"> at an alternate location</w:t>
      </w:r>
      <w:r>
        <w:t xml:space="preserve"> using </w:t>
      </w:r>
      <w:r w:rsidR="00080DE5">
        <w:t xml:space="preserve">VistARad and </w:t>
      </w:r>
      <w:r>
        <w:t>loca</w:t>
      </w:r>
      <w:r w:rsidR="00380B84">
        <w:t>l copies of exam</w:t>
      </w:r>
      <w:r w:rsidR="00C447C7">
        <w:t xml:space="preserve"> image</w:t>
      </w:r>
      <w:r w:rsidR="00380B84">
        <w:t xml:space="preserve">s routed from the acquisition </w:t>
      </w:r>
      <w:r>
        <w:t>site.</w:t>
      </w:r>
      <w:r w:rsidR="00347283">
        <w:t xml:space="preserve"> </w:t>
      </w:r>
      <w:bookmarkStart w:id="3453" w:name="_WWID10003271"/>
    </w:p>
    <w:bookmarkEnd w:id="3453"/>
    <w:p w:rsidR="00110221" w:rsidRDefault="00BC35DB">
      <w:pPr>
        <w:pStyle w:val="aNorm"/>
      </w:pPr>
      <w:r>
        <w:rPr>
          <w:rStyle w:val="Strong"/>
        </w:rPr>
        <w:t>ReadList</w:t>
      </w:r>
      <w:r w:rsidR="00080DE5">
        <w:t xml:space="preserve"> </w:t>
      </w:r>
      <w:r w:rsidR="00080DE5">
        <w:rPr>
          <w:rStyle w:val="Strong"/>
        </w:rPr>
        <w:t>–</w:t>
      </w:r>
      <w:r w:rsidR="00333911">
        <w:t xml:space="preserve"> </w:t>
      </w:r>
      <w:r>
        <w:t>A VistARad feature that allows a user to successively display and review unread exams with increased efficiency.</w:t>
      </w:r>
      <w:r w:rsidR="00347283">
        <w:t xml:space="preserve"> </w:t>
      </w:r>
      <w:r>
        <w:t>When ReadList is active, exams are preloaded to minimize delay, and the user can close an existing exam and open a new exam in a single operation.</w:t>
      </w:r>
      <w:bookmarkStart w:id="3454" w:name="_WWID10003914"/>
    </w:p>
    <w:p w:rsidR="00743BF8" w:rsidRDefault="00743BF8">
      <w:pPr>
        <w:pStyle w:val="aNorm"/>
      </w:pPr>
      <w:r w:rsidRPr="000F5E6C">
        <w:rPr>
          <w:b/>
        </w:rPr>
        <w:t>redact</w:t>
      </w:r>
      <w:r w:rsidR="00F815EF">
        <w:rPr>
          <w:b/>
        </w:rPr>
        <w:t>, redact</w:t>
      </w:r>
      <w:r w:rsidRPr="000F5E6C">
        <w:rPr>
          <w:b/>
        </w:rPr>
        <w:t>ing</w:t>
      </w:r>
      <w:r>
        <w:t xml:space="preserve"> – The process of blocking out part of an image which has “burned in” personally identifiable information before the image is submitted as a teaching file.</w:t>
      </w:r>
    </w:p>
    <w:bookmarkEnd w:id="3454"/>
    <w:p w:rsidR="00BC35DB" w:rsidRDefault="00BC35DB">
      <w:pPr>
        <w:pStyle w:val="aNorm"/>
        <w:keepLines/>
      </w:pPr>
      <w:r>
        <w:rPr>
          <w:rStyle w:val="Strong"/>
        </w:rPr>
        <w:t>reserve</w:t>
      </w:r>
      <w:r w:rsidR="00080DE5">
        <w:t xml:space="preserve"> </w:t>
      </w:r>
      <w:r w:rsidR="00080DE5">
        <w:rPr>
          <w:rStyle w:val="Strong"/>
        </w:rPr>
        <w:t>–</w:t>
      </w:r>
      <w:r w:rsidR="00333911">
        <w:t xml:space="preserve"> </w:t>
      </w:r>
      <w:r>
        <w:t xml:space="preserve">A flag used to indicate that an exam has been preloaded using ReadList and will soon be locked for interpretation. A reserve can be overridden; if this occurs the exam is removed from the ReadList sequence of the </w:t>
      </w:r>
      <w:r w:rsidR="009A01C0">
        <w:t>user who</w:t>
      </w:r>
      <w:r>
        <w:t xml:space="preserve"> reserved the exam. </w:t>
      </w:r>
      <w:bookmarkStart w:id="3455" w:name="_WWID10003915"/>
    </w:p>
    <w:bookmarkEnd w:id="3455"/>
    <w:p w:rsidR="00BC35DB" w:rsidRDefault="00BC35DB">
      <w:pPr>
        <w:pStyle w:val="aNorm"/>
      </w:pPr>
      <w:r>
        <w:rPr>
          <w:rStyle w:val="Strong"/>
        </w:rPr>
        <w:t>routing</w:t>
      </w:r>
      <w:r w:rsidR="00080DE5">
        <w:t xml:space="preserve"> </w:t>
      </w:r>
      <w:r w:rsidR="00080DE5">
        <w:rPr>
          <w:rStyle w:val="Strong"/>
        </w:rPr>
        <w:t>–</w:t>
      </w:r>
      <w:r w:rsidR="00333911">
        <w:rPr>
          <w:rStyle w:val="Strong"/>
        </w:rPr>
        <w:t xml:space="preserve"> </w:t>
      </w:r>
      <w:r w:rsidR="00080DE5">
        <w:t>T</w:t>
      </w:r>
      <w:r>
        <w:t xml:space="preserve">he process responsible for sending images across a wide area network from </w:t>
      </w:r>
      <w:r w:rsidR="00C447C7">
        <w:t>an acquisition</w:t>
      </w:r>
      <w:r>
        <w:t xml:space="preserve"> site to one or more other sites. Routing can be performed automatically when an exam is acquired, or on-demand from a properly configured VistARad workstation. If a VistARad workstation is part of a routing system, exam lists in the Manager will include an RC (remote cache) column. </w:t>
      </w:r>
      <w:bookmarkStart w:id="3456" w:name="_WWID10003294"/>
    </w:p>
    <w:bookmarkEnd w:id="3456"/>
    <w:p w:rsidR="00BC35DB" w:rsidRDefault="00BC35DB">
      <w:pPr>
        <w:pStyle w:val="aNorm"/>
      </w:pPr>
      <w:r>
        <w:rPr>
          <w:rStyle w:val="Strong"/>
        </w:rPr>
        <w:t>screen template</w:t>
      </w:r>
      <w:r w:rsidR="00080DE5">
        <w:t xml:space="preserve"> </w:t>
      </w:r>
      <w:r w:rsidR="00080DE5">
        <w:rPr>
          <w:rStyle w:val="Strong"/>
        </w:rPr>
        <w:t>–</w:t>
      </w:r>
      <w:r w:rsidR="00333911">
        <w:t xml:space="preserve"> </w:t>
      </w:r>
      <w:r w:rsidR="00080DE5">
        <w:t>A</w:t>
      </w:r>
      <w:r>
        <w:t xml:space="preserve"> predefined set of viewports for a single screen. Screen templates are used to streamline the creation of templates. </w:t>
      </w:r>
      <w:bookmarkStart w:id="3457" w:name="_WWID10003916"/>
    </w:p>
    <w:bookmarkEnd w:id="3457"/>
    <w:p w:rsidR="00BC35DB" w:rsidRDefault="00BC35DB">
      <w:pPr>
        <w:pStyle w:val="aNorm"/>
      </w:pPr>
      <w:r>
        <w:rPr>
          <w:rStyle w:val="Strong"/>
        </w:rPr>
        <w:t>Scrapbook window</w:t>
      </w:r>
      <w:r w:rsidR="00080DE5">
        <w:t xml:space="preserve"> </w:t>
      </w:r>
      <w:r w:rsidR="00080DE5">
        <w:rPr>
          <w:rStyle w:val="Strong"/>
        </w:rPr>
        <w:t>–</w:t>
      </w:r>
      <w:r w:rsidR="00080DE5">
        <w:t>The</w:t>
      </w:r>
      <w:r>
        <w:t xml:space="preserve"> window used for the display and manipulation of key images</w:t>
      </w:r>
      <w:r w:rsidR="008C03EA" w:rsidRPr="008C03EA">
        <w:t xml:space="preserve">, and for uploading </w:t>
      </w:r>
      <w:r w:rsidR="00554D7E">
        <w:t>“</w:t>
      </w:r>
      <w:r w:rsidR="008C03EA" w:rsidRPr="008C03EA">
        <w:t>teaching file</w:t>
      </w:r>
      <w:r w:rsidR="00554D7E">
        <w:t>”</w:t>
      </w:r>
      <w:r w:rsidR="008C03EA" w:rsidRPr="008C03EA">
        <w:t xml:space="preserve"> images – and information describing them – to a MIRC server.</w:t>
      </w:r>
      <w:r>
        <w:t>.</w:t>
      </w:r>
      <w:r w:rsidR="00347283">
        <w:t xml:space="preserve"> </w:t>
      </w:r>
      <w:bookmarkStart w:id="3458" w:name="_WWID10003917"/>
    </w:p>
    <w:p w:rsidR="00DA53DA" w:rsidRDefault="00DA53DA">
      <w:pPr>
        <w:pStyle w:val="aNorm"/>
      </w:pPr>
      <w:r w:rsidRPr="00DA53DA">
        <w:rPr>
          <w:rStyle w:val="Strong"/>
        </w:rPr>
        <w:t>series UID</w:t>
      </w:r>
      <w:r>
        <w:t xml:space="preserve"> – </w:t>
      </w:r>
      <w:r w:rsidR="00084AC6">
        <w:t>A</w:t>
      </w:r>
      <w:r>
        <w:t xml:space="preserve"> unique value in an image’s header file used to identify each series in an exam</w:t>
      </w:r>
      <w:bookmarkStart w:id="3459" w:name="_WWID10006632"/>
      <w:r>
        <w:t>.</w:t>
      </w:r>
      <w:r w:rsidR="00084AC6">
        <w:t xml:space="preserve"> </w:t>
      </w:r>
      <w:r>
        <w:t>Used by VistARad to divide series between viewports.</w:t>
      </w:r>
    </w:p>
    <w:bookmarkEnd w:id="3458"/>
    <w:bookmarkEnd w:id="3459"/>
    <w:p w:rsidR="00BC35DB" w:rsidRDefault="00BC35DB">
      <w:pPr>
        <w:pStyle w:val="aNorm"/>
      </w:pPr>
      <w:r>
        <w:rPr>
          <w:rStyle w:val="Strong"/>
        </w:rPr>
        <w:t>stage</w:t>
      </w:r>
      <w:r w:rsidR="00080DE5">
        <w:t xml:space="preserve"> </w:t>
      </w:r>
      <w:r w:rsidR="00080DE5">
        <w:rPr>
          <w:rStyle w:val="Strong"/>
        </w:rPr>
        <w:t>–</w:t>
      </w:r>
      <w:r w:rsidR="00333911">
        <w:rPr>
          <w:rStyle w:val="Strong"/>
        </w:rPr>
        <w:t xml:space="preserve"> </w:t>
      </w:r>
      <w:r>
        <w:t xml:space="preserve">A hanging protocol that contains multiple arrangements of the same exams. When a hanging protocol with stages is used, </w:t>
      </w:r>
      <w:r w:rsidR="00277503">
        <w:t>users can switch from one stage to another without having to reload the exams</w:t>
      </w:r>
      <w:r>
        <w:t>.</w:t>
      </w:r>
      <w:r w:rsidR="00347283">
        <w:t xml:space="preserve"> </w:t>
      </w:r>
      <w:bookmarkStart w:id="3460" w:name="_WWID10003918"/>
    </w:p>
    <w:p w:rsidR="00B2352A" w:rsidRDefault="00B2352A">
      <w:pPr>
        <w:pStyle w:val="aNorm"/>
      </w:pPr>
      <w:r w:rsidRPr="00554D7E">
        <w:rPr>
          <w:b/>
        </w:rPr>
        <w:t>teaching file</w:t>
      </w:r>
      <w:r>
        <w:t xml:space="preserve"> – </w:t>
      </w:r>
      <w:r w:rsidR="00095967">
        <w:t>A</w:t>
      </w:r>
      <w:r w:rsidR="00554D7E">
        <w:t>n</w:t>
      </w:r>
      <w:r w:rsidR="000F2FE1">
        <w:t xml:space="preserve"> </w:t>
      </w:r>
      <w:r w:rsidR="00095967">
        <w:t>image</w:t>
      </w:r>
      <w:r w:rsidR="00171ED9">
        <w:t>, image set or exam</w:t>
      </w:r>
      <w:r w:rsidR="00095967">
        <w:t xml:space="preserve"> that has been saved and sent to </w:t>
      </w:r>
      <w:r w:rsidR="00554D7E">
        <w:t>a</w:t>
      </w:r>
      <w:r w:rsidR="00095967">
        <w:t xml:space="preserve"> Medical Imaging Resource Center (MIRC) </w:t>
      </w:r>
      <w:r w:rsidR="00554D7E">
        <w:t xml:space="preserve">server </w:t>
      </w:r>
      <w:r w:rsidR="00095967">
        <w:t>for educational or reference purposes.</w:t>
      </w:r>
    </w:p>
    <w:bookmarkEnd w:id="3460"/>
    <w:p w:rsidR="00BC35DB" w:rsidRDefault="00BC35DB">
      <w:pPr>
        <w:pStyle w:val="aNorm"/>
      </w:pPr>
      <w:r>
        <w:rPr>
          <w:rStyle w:val="Strong"/>
        </w:rPr>
        <w:t>thumbnail</w:t>
      </w:r>
      <w:r w:rsidR="00080DE5">
        <w:t xml:space="preserve"> </w:t>
      </w:r>
      <w:r w:rsidR="00080DE5">
        <w:rPr>
          <w:rStyle w:val="Strong"/>
        </w:rPr>
        <w:t>–</w:t>
      </w:r>
      <w:r w:rsidR="00084AC6">
        <w:t xml:space="preserve"> </w:t>
      </w:r>
      <w:r w:rsidR="00380B84">
        <w:t>A</w:t>
      </w:r>
      <w:r>
        <w:t xml:space="preserve"> representation of one or more images displayed in the Preview window. </w:t>
      </w:r>
      <w:bookmarkStart w:id="3461" w:name="_WWID10003298"/>
    </w:p>
    <w:bookmarkEnd w:id="3461"/>
    <w:p w:rsidR="00BC35DB" w:rsidRDefault="00BC35DB">
      <w:pPr>
        <w:pStyle w:val="aNorm"/>
      </w:pPr>
      <w:r>
        <w:rPr>
          <w:rStyle w:val="Strong"/>
        </w:rPr>
        <w:t>template</w:t>
      </w:r>
      <w:r w:rsidR="00080DE5">
        <w:t xml:space="preserve"> </w:t>
      </w:r>
      <w:r w:rsidR="00080DE5">
        <w:rPr>
          <w:rStyle w:val="Strong"/>
        </w:rPr>
        <w:t>–</w:t>
      </w:r>
      <w:r w:rsidR="00333911">
        <w:rPr>
          <w:rStyle w:val="Strong"/>
        </w:rPr>
        <w:t xml:space="preserve"> </w:t>
      </w:r>
      <w:r>
        <w:t>A named definition of the number, size, and arrangement of viewports in the Viewer window.</w:t>
      </w:r>
      <w:r w:rsidR="00347283">
        <w:t xml:space="preserve"> </w:t>
      </w:r>
      <w:r>
        <w:t>Templates are used as the basis of hanging protocols.</w:t>
      </w:r>
      <w:r w:rsidR="00347283">
        <w:t xml:space="preserve"> </w:t>
      </w:r>
      <w:r>
        <w:t>As an alternative to using a hanging protocol, a user can display images using a template only.</w:t>
      </w:r>
      <w:r w:rsidR="00347283">
        <w:t xml:space="preserve"> </w:t>
      </w:r>
      <w:bookmarkStart w:id="3462" w:name="_WWID10003919"/>
    </w:p>
    <w:bookmarkEnd w:id="3462"/>
    <w:p w:rsidR="00BC35DB" w:rsidRDefault="00BC35DB">
      <w:pPr>
        <w:pStyle w:val="aNorm"/>
      </w:pPr>
      <w:r>
        <w:rPr>
          <w:rStyle w:val="Strong"/>
        </w:rPr>
        <w:t>viewport</w:t>
      </w:r>
      <w:r w:rsidR="00080DE5">
        <w:t xml:space="preserve"> </w:t>
      </w:r>
      <w:r w:rsidR="00080DE5">
        <w:rPr>
          <w:rStyle w:val="Strong"/>
        </w:rPr>
        <w:t>–</w:t>
      </w:r>
      <w:r w:rsidR="00333911">
        <w:rPr>
          <w:rStyle w:val="Strong"/>
        </w:rPr>
        <w:t xml:space="preserve"> </w:t>
      </w:r>
      <w:r w:rsidR="00080DE5">
        <w:t>A</w:t>
      </w:r>
      <w:r>
        <w:t xml:space="preserve"> discrete area used to display images.</w:t>
      </w:r>
      <w:r w:rsidR="00347283">
        <w:t xml:space="preserve"> </w:t>
      </w:r>
      <w:r>
        <w:t>Viewports provide the primary work area for interpreting exams.</w:t>
      </w:r>
      <w:bookmarkStart w:id="3463" w:name="_WWID10003920"/>
    </w:p>
    <w:bookmarkEnd w:id="3463"/>
    <w:p w:rsidR="00BC35DB" w:rsidRDefault="00BC35DB">
      <w:pPr>
        <w:pStyle w:val="aNorm"/>
      </w:pPr>
      <w:r>
        <w:rPr>
          <w:rStyle w:val="Strong"/>
        </w:rPr>
        <w:t>Viewer window</w:t>
      </w:r>
      <w:r w:rsidR="00080DE5">
        <w:t xml:space="preserve"> </w:t>
      </w:r>
      <w:r w:rsidR="00080DE5">
        <w:rPr>
          <w:rStyle w:val="Strong"/>
        </w:rPr>
        <w:t>–</w:t>
      </w:r>
      <w:r w:rsidR="00333911">
        <w:rPr>
          <w:rStyle w:val="Strong"/>
        </w:rPr>
        <w:t xml:space="preserve"> </w:t>
      </w:r>
      <w:r w:rsidR="00080DE5">
        <w:t>T</w:t>
      </w:r>
      <w:r>
        <w:t>he primary window used for the display and interpretation of images</w:t>
      </w:r>
      <w:r w:rsidR="00080DE5">
        <w:t xml:space="preserve"> on the VistARad workstation</w:t>
      </w:r>
      <w:r>
        <w:t xml:space="preserve">. </w:t>
      </w:r>
      <w:bookmarkStart w:id="3464" w:name="_WWID10003921"/>
    </w:p>
    <w:p w:rsidR="003E3BFF" w:rsidRDefault="003E3BFF">
      <w:pPr>
        <w:pStyle w:val="aNorm"/>
      </w:pPr>
      <w:r w:rsidRPr="003E3BFF">
        <w:rPr>
          <w:b/>
        </w:rPr>
        <w:t>VIX</w:t>
      </w:r>
      <w:r>
        <w:t xml:space="preserve"> – </w:t>
      </w:r>
      <w:r w:rsidR="00B64B58">
        <w:fldChar w:fldCharType="begin"/>
      </w:r>
      <w:r w:rsidR="00B64B58">
        <w:instrText xml:space="preserve"> XE "</w:instrText>
      </w:r>
      <w:r w:rsidR="00B64B58" w:rsidRPr="00FA261C">
        <w:instrText>VIX:described</w:instrText>
      </w:r>
      <w:r w:rsidR="00B64B58">
        <w:instrText xml:space="preserve">" </w:instrText>
      </w:r>
      <w:r w:rsidR="00B64B58">
        <w:fldChar w:fldCharType="end"/>
      </w:r>
      <w:r>
        <w:t>VistA Imaging Exchange Service</w:t>
      </w:r>
      <w:r w:rsidR="00B64B58">
        <w:t>, which</w:t>
      </w:r>
      <w:r>
        <w:t xml:space="preserve"> </w:t>
      </w:r>
      <w:r w:rsidR="00B64B58">
        <w:t>automates retrieval of remote data to a local VIX server’s cache.</w:t>
      </w:r>
    </w:p>
    <w:p w:rsidR="007A5FFC" w:rsidRDefault="007A5FFC">
      <w:pPr>
        <w:pStyle w:val="aNorm"/>
      </w:pPr>
      <w:bookmarkStart w:id="3465" w:name="_WWID10001828"/>
      <w:bookmarkStart w:id="3466" w:name="_WWID10005529"/>
      <w:bookmarkEnd w:id="3437"/>
      <w:bookmarkEnd w:id="3440"/>
      <w:bookmarkEnd w:id="3443"/>
      <w:bookmarkEnd w:id="3464"/>
    </w:p>
    <w:p w:rsidR="00995D55" w:rsidRDefault="00995D55">
      <w:pPr>
        <w:pStyle w:val="aNorm"/>
      </w:pPr>
    </w:p>
    <w:p w:rsidR="005B4279" w:rsidRDefault="005B4279">
      <w:pPr>
        <w:pStyle w:val="aNorm"/>
        <w:sectPr w:rsidR="005B4279" w:rsidSect="00100A3E">
          <w:footnotePr>
            <w:numFmt w:val="chicago"/>
            <w:numRestart w:val="eachPage"/>
          </w:footnotePr>
          <w:type w:val="oddPage"/>
          <w:pgSz w:w="12240" w:h="15840" w:code="1"/>
          <w:pgMar w:top="1800" w:right="1800" w:bottom="1800" w:left="1800" w:header="900" w:footer="900" w:gutter="0"/>
          <w:cols w:space="720"/>
          <w:titlePg/>
          <w:docGrid w:linePitch="360"/>
        </w:sectPr>
      </w:pPr>
    </w:p>
    <w:p w:rsidR="00995D55" w:rsidRDefault="00084380" w:rsidP="00995D55">
      <w:pPr>
        <w:pStyle w:val="Heading1"/>
      </w:pPr>
      <w:bookmarkStart w:id="3467" w:name="_Ref137008040"/>
      <w:bookmarkStart w:id="3468" w:name="_Ref138569694"/>
      <w:bookmarkStart w:id="3469" w:name="_Ref140288108"/>
      <w:bookmarkStart w:id="3470" w:name="_Toc508192120"/>
      <w:bookmarkEnd w:id="3465"/>
      <w:bookmarkEnd w:id="3466"/>
      <w:r>
        <w:rPr>
          <w:noProof/>
        </w:rPr>
        <mc:AlternateContent>
          <mc:Choice Requires="wps">
            <w:drawing>
              <wp:anchor distT="0" distB="0" distL="114300" distR="114300" simplePos="0" relativeHeight="251654656" behindDoc="0" locked="0" layoutInCell="1" allowOverlap="1">
                <wp:simplePos x="0" y="0"/>
                <wp:positionH relativeFrom="column">
                  <wp:posOffset>3276600</wp:posOffset>
                </wp:positionH>
                <wp:positionV relativeFrom="paragraph">
                  <wp:posOffset>-613410</wp:posOffset>
                </wp:positionV>
                <wp:extent cx="2622550" cy="270510"/>
                <wp:effectExtent l="0" t="0" r="0" b="0"/>
                <wp:wrapSquare wrapText="left"/>
                <wp:docPr id="7" name="Rectangle 8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0" cy="27051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2887" w:rsidRDefault="0071288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0" o:spid="_x0000_s1041" style="position:absolute;margin-left:258pt;margin-top:-48.3pt;width:206.5pt;height:21.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" stroked="f">
                <v:textbox>
                  <w:txbxContent>
                    <w:p w:rsidR="00712887" w:rsidRDefault="00712887"/>
                  </w:txbxContent>
                </v:textbox>
                <w10:wrap type="square" side="left"/>
              </v:rect>
            </w:pict>
          </mc:Fallback>
        </mc:AlternateContent>
      </w:r>
      <w:r w:rsidR="00380B84">
        <w:t>Index</w:t>
      </w:r>
      <w:bookmarkStart w:id="3471" w:name="_WWID10002209"/>
      <w:bookmarkStart w:id="3472" w:name="_WWID10004377"/>
      <w:bookmarkEnd w:id="3467"/>
      <w:bookmarkEnd w:id="3468"/>
      <w:bookmarkEnd w:id="3469"/>
      <w:bookmarkEnd w:id="3470"/>
    </w:p>
    <w:p w:rsidR="00B77F99" w:rsidRDefault="00EF38E4">
      <w:pPr>
        <w:pStyle w:val="aNorm"/>
        <w:rPr>
          <w:noProof/>
          <w:highlight w:val="lightGray"/>
        </w:rPr>
        <w:sectPr w:rsidR="00B77F99" w:rsidSect="00B77F99">
          <w:headerReference w:type="even" r:id="rId235"/>
          <w:headerReference w:type="default" r:id="rId236"/>
          <w:footnotePr>
            <w:numFmt w:val="chicago"/>
            <w:numRestart w:val="eachPage"/>
          </w:footnotePr>
          <w:type w:val="continuous"/>
          <w:pgSz w:w="12240" w:h="15840" w:code="1"/>
          <w:pgMar w:top="1800" w:right="1800" w:bottom="1800" w:left="1800" w:header="900" w:footer="900" w:gutter="0"/>
          <w:cols w:space="720"/>
          <w:titlePg/>
          <w:docGrid w:linePitch="360"/>
        </w:sectPr>
      </w:pPr>
      <w:r>
        <w:rPr>
          <w:highlight w:val="lightGray"/>
        </w:rPr>
        <w:fldChar w:fldCharType="begin"/>
      </w:r>
      <w:r>
        <w:rPr>
          <w:highlight w:val="lightGray"/>
        </w:rPr>
        <w:instrText xml:space="preserve"> INDEX \h "A" \c "2" \z "1033" </w:instrText>
      </w:r>
      <w:r>
        <w:rPr>
          <w:highlight w:val="lightGray"/>
        </w:rPr>
        <w:fldChar w:fldCharType="separate"/>
      </w:r>
    </w:p>
    <w:p w:rsidR="00B77F99" w:rsidRDefault="00B77F99">
      <w:pPr>
        <w:pStyle w:val="IndexHeading"/>
        <w:tabs>
          <w:tab w:val="right" w:pos="3950"/>
        </w:tabs>
        <w:rPr>
          <w:rFonts w:ascii="Calibri" w:hAnsi="Calibri"/>
          <w:b w:val="0"/>
          <w:bCs w:val="0"/>
        </w:rPr>
      </w:pPr>
      <w:r>
        <w:t>3</w:t>
      </w:r>
    </w:p>
    <w:p w:rsidR="00B77F99" w:rsidRDefault="00B77F99">
      <w:pPr>
        <w:pStyle w:val="Index1"/>
        <w:tabs>
          <w:tab w:val="right" w:pos="3950"/>
        </w:tabs>
        <w:rPr>
          <w:noProof/>
        </w:rPr>
      </w:pPr>
      <w:r>
        <w:rPr>
          <w:noProof/>
        </w:rPr>
        <w:t>3D software, using with VistARad, 102</w:t>
      </w:r>
    </w:p>
    <w:p w:rsidR="00B77F99" w:rsidRDefault="00B77F99">
      <w:pPr>
        <w:pStyle w:val="IndexHeading"/>
        <w:tabs>
          <w:tab w:val="right" w:pos="3950"/>
        </w:tabs>
        <w:rPr>
          <w:rFonts w:ascii="Calibri" w:hAnsi="Calibri"/>
          <w:b w:val="0"/>
          <w:bCs w:val="0"/>
        </w:rPr>
      </w:pPr>
      <w:r>
        <w:t>A</w:t>
      </w:r>
    </w:p>
    <w:p w:rsidR="00B77F99" w:rsidRDefault="00B77F99">
      <w:pPr>
        <w:pStyle w:val="Index1"/>
        <w:tabs>
          <w:tab w:val="right" w:pos="3950"/>
        </w:tabs>
        <w:rPr>
          <w:noProof/>
        </w:rPr>
      </w:pPr>
      <w:r>
        <w:rPr>
          <w:noProof/>
        </w:rPr>
        <w:t xml:space="preserve">abstracts. </w:t>
      </w:r>
      <w:r w:rsidRPr="00C46490">
        <w:rPr>
          <w:i/>
          <w:noProof/>
        </w:rPr>
        <w:t>See</w:t>
      </w:r>
      <w:r>
        <w:rPr>
          <w:noProof/>
        </w:rPr>
        <w:t xml:space="preserve"> thumbnails</w:t>
      </w:r>
    </w:p>
    <w:p w:rsidR="00B77F99" w:rsidRDefault="00B77F99">
      <w:pPr>
        <w:pStyle w:val="Index1"/>
        <w:tabs>
          <w:tab w:val="right" w:pos="3950"/>
        </w:tabs>
        <w:rPr>
          <w:noProof/>
        </w:rPr>
      </w:pPr>
      <w:r>
        <w:rPr>
          <w:noProof/>
        </w:rPr>
        <w:t>active patient, 59, 105</w:t>
      </w:r>
    </w:p>
    <w:p w:rsidR="00B77F99" w:rsidRDefault="00B77F99">
      <w:pPr>
        <w:pStyle w:val="Index1"/>
        <w:tabs>
          <w:tab w:val="right" w:pos="3950"/>
        </w:tabs>
        <w:rPr>
          <w:noProof/>
        </w:rPr>
      </w:pPr>
      <w:r>
        <w:rPr>
          <w:noProof/>
        </w:rPr>
        <w:t>All Active Exams list, 30</w:t>
      </w:r>
    </w:p>
    <w:p w:rsidR="00B77F99" w:rsidRDefault="00B77F99">
      <w:pPr>
        <w:pStyle w:val="Index1"/>
        <w:tabs>
          <w:tab w:val="right" w:pos="3950"/>
        </w:tabs>
        <w:rPr>
          <w:noProof/>
        </w:rPr>
      </w:pPr>
      <w:r>
        <w:rPr>
          <w:noProof/>
        </w:rPr>
        <w:t>angles, measurement</w:t>
      </w:r>
    </w:p>
    <w:p w:rsidR="00B77F99" w:rsidRDefault="00B77F99">
      <w:pPr>
        <w:pStyle w:val="Index2"/>
        <w:tabs>
          <w:tab w:val="right" w:pos="3950"/>
        </w:tabs>
        <w:rPr>
          <w:noProof/>
        </w:rPr>
      </w:pPr>
      <w:r>
        <w:rPr>
          <w:noProof/>
        </w:rPr>
        <w:t>adding, 94</w:t>
      </w:r>
    </w:p>
    <w:p w:rsidR="00B77F99" w:rsidRDefault="00B77F99">
      <w:pPr>
        <w:pStyle w:val="Index1"/>
        <w:tabs>
          <w:tab w:val="right" w:pos="3950"/>
        </w:tabs>
        <w:rPr>
          <w:noProof/>
        </w:rPr>
      </w:pPr>
      <w:r>
        <w:rPr>
          <w:noProof/>
        </w:rPr>
        <w:t>annotations</w:t>
      </w:r>
    </w:p>
    <w:p w:rsidR="00B77F99" w:rsidRDefault="00B77F99">
      <w:pPr>
        <w:pStyle w:val="Index2"/>
        <w:tabs>
          <w:tab w:val="right" w:pos="3950"/>
        </w:tabs>
        <w:rPr>
          <w:noProof/>
        </w:rPr>
      </w:pPr>
      <w:r>
        <w:rPr>
          <w:noProof/>
        </w:rPr>
        <w:t>adding, 91</w:t>
      </w:r>
    </w:p>
    <w:p w:rsidR="00B77F99" w:rsidRDefault="00B77F99">
      <w:pPr>
        <w:pStyle w:val="Index2"/>
        <w:tabs>
          <w:tab w:val="right" w:pos="3950"/>
        </w:tabs>
        <w:rPr>
          <w:noProof/>
        </w:rPr>
      </w:pPr>
      <w:r>
        <w:rPr>
          <w:noProof/>
        </w:rPr>
        <w:t>cloned images and, 91</w:t>
      </w:r>
    </w:p>
    <w:p w:rsidR="00B77F99" w:rsidRDefault="00B77F99">
      <w:pPr>
        <w:pStyle w:val="Index2"/>
        <w:tabs>
          <w:tab w:val="right" w:pos="3950"/>
        </w:tabs>
        <w:rPr>
          <w:noProof/>
        </w:rPr>
      </w:pPr>
      <w:r>
        <w:rPr>
          <w:noProof/>
        </w:rPr>
        <w:t>properties of, 98, 109</w:t>
      </w:r>
    </w:p>
    <w:p w:rsidR="00B77F99" w:rsidRDefault="00B77F99">
      <w:pPr>
        <w:pStyle w:val="Index2"/>
        <w:tabs>
          <w:tab w:val="right" w:pos="3950"/>
        </w:tabs>
        <w:rPr>
          <w:noProof/>
        </w:rPr>
      </w:pPr>
      <w:r>
        <w:rPr>
          <w:noProof/>
        </w:rPr>
        <w:t>saving, 91</w:t>
      </w:r>
    </w:p>
    <w:p w:rsidR="00B77F99" w:rsidRDefault="00B77F99">
      <w:pPr>
        <w:pStyle w:val="Index1"/>
        <w:tabs>
          <w:tab w:val="right" w:pos="3950"/>
        </w:tabs>
        <w:rPr>
          <w:noProof/>
        </w:rPr>
      </w:pPr>
      <w:r>
        <w:rPr>
          <w:noProof/>
        </w:rPr>
        <w:t>Apply Filter button, 124, 134</w:t>
      </w:r>
    </w:p>
    <w:p w:rsidR="00B77F99" w:rsidRDefault="00B77F99">
      <w:pPr>
        <w:pStyle w:val="Index1"/>
        <w:tabs>
          <w:tab w:val="right" w:pos="3950"/>
        </w:tabs>
        <w:rPr>
          <w:noProof/>
        </w:rPr>
      </w:pPr>
      <w:r>
        <w:rPr>
          <w:noProof/>
        </w:rPr>
        <w:t>Apply To</w:t>
      </w:r>
    </w:p>
    <w:p w:rsidR="00B77F99" w:rsidRDefault="00B77F99">
      <w:pPr>
        <w:pStyle w:val="Index2"/>
        <w:tabs>
          <w:tab w:val="right" w:pos="3950"/>
        </w:tabs>
        <w:rPr>
          <w:noProof/>
        </w:rPr>
      </w:pPr>
      <w:r>
        <w:rPr>
          <w:noProof/>
        </w:rPr>
        <w:t>initial settings for, 114</w:t>
      </w:r>
    </w:p>
    <w:p w:rsidR="00B77F99" w:rsidRDefault="00B77F99">
      <w:pPr>
        <w:pStyle w:val="Index2"/>
        <w:tabs>
          <w:tab w:val="right" w:pos="3950"/>
        </w:tabs>
        <w:rPr>
          <w:noProof/>
        </w:rPr>
      </w:pPr>
      <w:r>
        <w:rPr>
          <w:noProof/>
        </w:rPr>
        <w:t>setting in hanging protocols, 164</w:t>
      </w:r>
    </w:p>
    <w:p w:rsidR="00B77F99" w:rsidRDefault="00B77F99">
      <w:pPr>
        <w:pStyle w:val="Index2"/>
        <w:tabs>
          <w:tab w:val="right" w:pos="3950"/>
        </w:tabs>
        <w:rPr>
          <w:noProof/>
        </w:rPr>
      </w:pPr>
      <w:r>
        <w:rPr>
          <w:noProof/>
        </w:rPr>
        <w:t>using, 79</w:t>
      </w:r>
    </w:p>
    <w:p w:rsidR="00B77F99" w:rsidRDefault="00B77F99">
      <w:pPr>
        <w:pStyle w:val="Index1"/>
        <w:tabs>
          <w:tab w:val="right" w:pos="3950"/>
        </w:tabs>
        <w:rPr>
          <w:noProof/>
        </w:rPr>
      </w:pPr>
      <w:r>
        <w:rPr>
          <w:noProof/>
        </w:rPr>
        <w:t>areas, measurement</w:t>
      </w:r>
    </w:p>
    <w:p w:rsidR="00B77F99" w:rsidRDefault="00B77F99">
      <w:pPr>
        <w:pStyle w:val="Index2"/>
        <w:tabs>
          <w:tab w:val="right" w:pos="3950"/>
        </w:tabs>
        <w:rPr>
          <w:noProof/>
        </w:rPr>
      </w:pPr>
      <w:r>
        <w:rPr>
          <w:noProof/>
        </w:rPr>
        <w:t>adding, 94</w:t>
      </w:r>
    </w:p>
    <w:p w:rsidR="00B77F99" w:rsidRDefault="00B77F99">
      <w:pPr>
        <w:pStyle w:val="Index1"/>
        <w:tabs>
          <w:tab w:val="right" w:pos="3950"/>
        </w:tabs>
        <w:rPr>
          <w:noProof/>
        </w:rPr>
      </w:pPr>
      <w:r>
        <w:rPr>
          <w:noProof/>
        </w:rPr>
        <w:t>Attribute area (for other related cases), 153</w:t>
      </w:r>
    </w:p>
    <w:p w:rsidR="00B77F99" w:rsidRDefault="00B77F99">
      <w:pPr>
        <w:pStyle w:val="Index1"/>
        <w:tabs>
          <w:tab w:val="right" w:pos="3950"/>
        </w:tabs>
        <w:rPr>
          <w:noProof/>
        </w:rPr>
      </w:pPr>
      <w:r>
        <w:rPr>
          <w:noProof/>
        </w:rPr>
        <w:t>attributes, DICOM</w:t>
      </w:r>
    </w:p>
    <w:p w:rsidR="00B77F99" w:rsidRDefault="00B77F99">
      <w:pPr>
        <w:pStyle w:val="Index2"/>
        <w:tabs>
          <w:tab w:val="right" w:pos="3950"/>
        </w:tabs>
        <w:rPr>
          <w:noProof/>
        </w:rPr>
      </w:pPr>
      <w:r>
        <w:rPr>
          <w:noProof/>
        </w:rPr>
        <w:t>displaying, 67</w:t>
      </w:r>
    </w:p>
    <w:p w:rsidR="00B77F99" w:rsidRDefault="00B77F99">
      <w:pPr>
        <w:pStyle w:val="Index2"/>
        <w:tabs>
          <w:tab w:val="right" w:pos="3950"/>
        </w:tabs>
        <w:rPr>
          <w:noProof/>
        </w:rPr>
      </w:pPr>
      <w:r>
        <w:rPr>
          <w:noProof/>
        </w:rPr>
        <w:t>viewport mapping with, 165</w:t>
      </w:r>
    </w:p>
    <w:p w:rsidR="00B77F99" w:rsidRDefault="00B77F99">
      <w:pPr>
        <w:pStyle w:val="Index1"/>
        <w:tabs>
          <w:tab w:val="right" w:pos="3950"/>
        </w:tabs>
        <w:rPr>
          <w:noProof/>
        </w:rPr>
      </w:pPr>
      <w:r>
        <w:rPr>
          <w:noProof/>
        </w:rPr>
        <w:t>attributes, image, changing, 72</w:t>
      </w:r>
    </w:p>
    <w:p w:rsidR="00B77F99" w:rsidRDefault="00B77F99">
      <w:pPr>
        <w:pStyle w:val="Index1"/>
        <w:tabs>
          <w:tab w:val="right" w:pos="3950"/>
        </w:tabs>
        <w:rPr>
          <w:noProof/>
        </w:rPr>
      </w:pPr>
      <w:r>
        <w:rPr>
          <w:noProof/>
        </w:rPr>
        <w:t>Auto Number tool, 93</w:t>
      </w:r>
    </w:p>
    <w:p w:rsidR="00B77F99" w:rsidRDefault="00B77F99">
      <w:pPr>
        <w:pStyle w:val="Index1"/>
        <w:tabs>
          <w:tab w:val="right" w:pos="3950"/>
        </w:tabs>
        <w:rPr>
          <w:noProof/>
        </w:rPr>
      </w:pPr>
      <w:r>
        <w:rPr>
          <w:noProof/>
        </w:rPr>
        <w:t>auto-window/level</w:t>
      </w:r>
    </w:p>
    <w:p w:rsidR="00B77F99" w:rsidRDefault="00B77F99">
      <w:pPr>
        <w:pStyle w:val="Index2"/>
        <w:tabs>
          <w:tab w:val="right" w:pos="3950"/>
        </w:tabs>
        <w:rPr>
          <w:noProof/>
        </w:rPr>
      </w:pPr>
      <w:r>
        <w:rPr>
          <w:noProof/>
        </w:rPr>
        <w:t>setting in hanging protocols, 163</w:t>
      </w:r>
    </w:p>
    <w:p w:rsidR="00B77F99" w:rsidRDefault="00B77F99">
      <w:pPr>
        <w:pStyle w:val="Index2"/>
        <w:tabs>
          <w:tab w:val="right" w:pos="3950"/>
        </w:tabs>
        <w:rPr>
          <w:noProof/>
        </w:rPr>
      </w:pPr>
      <w:r>
        <w:rPr>
          <w:noProof/>
        </w:rPr>
        <w:t>using, 74</w:t>
      </w:r>
    </w:p>
    <w:p w:rsidR="00B77F99" w:rsidRDefault="00B77F99">
      <w:pPr>
        <w:pStyle w:val="Index1"/>
        <w:tabs>
          <w:tab w:val="right" w:pos="3950"/>
        </w:tabs>
        <w:rPr>
          <w:noProof/>
        </w:rPr>
      </w:pPr>
      <w:r>
        <w:rPr>
          <w:noProof/>
        </w:rPr>
        <w:t>auxiliary windows, 8</w:t>
      </w:r>
    </w:p>
    <w:p w:rsidR="00B77F99" w:rsidRDefault="00B77F99">
      <w:pPr>
        <w:pStyle w:val="IndexHeading"/>
        <w:tabs>
          <w:tab w:val="right" w:pos="3950"/>
        </w:tabs>
        <w:rPr>
          <w:rFonts w:ascii="Calibri" w:hAnsi="Calibri"/>
          <w:b w:val="0"/>
          <w:bCs w:val="0"/>
        </w:rPr>
      </w:pPr>
      <w:r>
        <w:t>B</w:t>
      </w:r>
    </w:p>
    <w:p w:rsidR="00B77F99" w:rsidRDefault="00B77F99">
      <w:pPr>
        <w:pStyle w:val="Index1"/>
        <w:tabs>
          <w:tab w:val="right" w:pos="3950"/>
        </w:tabs>
        <w:rPr>
          <w:noProof/>
        </w:rPr>
      </w:pPr>
      <w:r>
        <w:rPr>
          <w:noProof/>
        </w:rPr>
        <w:t>Browser window</w:t>
      </w:r>
    </w:p>
    <w:p w:rsidR="00B77F99" w:rsidRDefault="00B77F99">
      <w:pPr>
        <w:pStyle w:val="Index2"/>
        <w:tabs>
          <w:tab w:val="right" w:pos="3950"/>
        </w:tabs>
        <w:rPr>
          <w:noProof/>
        </w:rPr>
      </w:pPr>
      <w:r>
        <w:rPr>
          <w:noProof/>
        </w:rPr>
        <w:t>described, 5</w:t>
      </w:r>
    </w:p>
    <w:p w:rsidR="00B77F99" w:rsidRDefault="00B77F99">
      <w:pPr>
        <w:pStyle w:val="Index2"/>
        <w:tabs>
          <w:tab w:val="right" w:pos="3950"/>
        </w:tabs>
        <w:rPr>
          <w:noProof/>
        </w:rPr>
      </w:pPr>
      <w:r>
        <w:rPr>
          <w:noProof/>
        </w:rPr>
        <w:t>layout of, 78</w:t>
      </w:r>
    </w:p>
    <w:p w:rsidR="00B77F99" w:rsidRDefault="00B77F99">
      <w:pPr>
        <w:pStyle w:val="Index2"/>
        <w:tabs>
          <w:tab w:val="right" w:pos="3950"/>
        </w:tabs>
        <w:rPr>
          <w:noProof/>
        </w:rPr>
      </w:pPr>
      <w:r>
        <w:rPr>
          <w:noProof/>
        </w:rPr>
        <w:t>loading, 53</w:t>
      </w:r>
    </w:p>
    <w:p w:rsidR="00B77F99" w:rsidRDefault="00B77F99">
      <w:pPr>
        <w:pStyle w:val="Index2"/>
        <w:tabs>
          <w:tab w:val="right" w:pos="3950"/>
        </w:tabs>
        <w:rPr>
          <w:noProof/>
        </w:rPr>
      </w:pPr>
      <w:r>
        <w:rPr>
          <w:noProof/>
        </w:rPr>
        <w:t>using, 64</w:t>
      </w:r>
    </w:p>
    <w:p w:rsidR="00B77F99" w:rsidRDefault="00B77F99">
      <w:pPr>
        <w:pStyle w:val="IndexHeading"/>
        <w:tabs>
          <w:tab w:val="right" w:pos="3950"/>
        </w:tabs>
        <w:rPr>
          <w:rFonts w:ascii="Calibri" w:hAnsi="Calibri"/>
          <w:b w:val="0"/>
          <w:bCs w:val="0"/>
        </w:rPr>
      </w:pPr>
      <w:r>
        <w:t>C</w:t>
      </w:r>
    </w:p>
    <w:p w:rsidR="00B77F99" w:rsidRDefault="00B77F99">
      <w:pPr>
        <w:pStyle w:val="Index1"/>
        <w:tabs>
          <w:tab w:val="right" w:pos="3950"/>
        </w:tabs>
        <w:rPr>
          <w:noProof/>
        </w:rPr>
      </w:pPr>
      <w:r>
        <w:rPr>
          <w:noProof/>
        </w:rPr>
        <w:t>Calibrate tool, 97</w:t>
      </w:r>
    </w:p>
    <w:p w:rsidR="00B77F99" w:rsidRDefault="00B77F99">
      <w:pPr>
        <w:pStyle w:val="Index1"/>
        <w:tabs>
          <w:tab w:val="right" w:pos="3950"/>
        </w:tabs>
        <w:rPr>
          <w:noProof/>
        </w:rPr>
      </w:pPr>
      <w:r>
        <w:rPr>
          <w:noProof/>
        </w:rPr>
        <w:t>Case # field, 31</w:t>
      </w:r>
    </w:p>
    <w:p w:rsidR="00B77F99" w:rsidRDefault="00B77F99">
      <w:pPr>
        <w:pStyle w:val="Index1"/>
        <w:tabs>
          <w:tab w:val="right" w:pos="3950"/>
        </w:tabs>
        <w:rPr>
          <w:noProof/>
        </w:rPr>
      </w:pPr>
      <w:r>
        <w:rPr>
          <w:noProof/>
        </w:rPr>
        <w:t xml:space="preserve">case presets. </w:t>
      </w:r>
      <w:r w:rsidRPr="00C46490">
        <w:rPr>
          <w:i/>
          <w:noProof/>
        </w:rPr>
        <w:t>See</w:t>
      </w:r>
      <w:r>
        <w:rPr>
          <w:noProof/>
        </w:rPr>
        <w:t xml:space="preserve"> hanging protocols</w:t>
      </w:r>
    </w:p>
    <w:p w:rsidR="00B77F99" w:rsidRDefault="00B77F99">
      <w:pPr>
        <w:pStyle w:val="Index1"/>
        <w:tabs>
          <w:tab w:val="right" w:pos="3950"/>
        </w:tabs>
        <w:rPr>
          <w:noProof/>
        </w:rPr>
      </w:pPr>
      <w:r>
        <w:rPr>
          <w:noProof/>
        </w:rPr>
        <w:t>CCOW, 43</w:t>
      </w:r>
    </w:p>
    <w:p w:rsidR="00B77F99" w:rsidRDefault="00B77F99">
      <w:pPr>
        <w:pStyle w:val="Index1"/>
        <w:tabs>
          <w:tab w:val="right" w:pos="3950"/>
        </w:tabs>
        <w:rPr>
          <w:noProof/>
        </w:rPr>
      </w:pPr>
      <w:r>
        <w:rPr>
          <w:noProof/>
        </w:rPr>
        <w:t>Change Monitor Configuration button, 104</w:t>
      </w:r>
    </w:p>
    <w:p w:rsidR="00B77F99" w:rsidRDefault="00B77F99">
      <w:pPr>
        <w:pStyle w:val="Index1"/>
        <w:tabs>
          <w:tab w:val="right" w:pos="3950"/>
        </w:tabs>
        <w:rPr>
          <w:noProof/>
        </w:rPr>
      </w:pPr>
      <w:r>
        <w:rPr>
          <w:noProof/>
        </w:rPr>
        <w:t>cine tool</w:t>
      </w:r>
    </w:p>
    <w:p w:rsidR="00B77F99" w:rsidRDefault="00B77F99">
      <w:pPr>
        <w:pStyle w:val="Index2"/>
        <w:tabs>
          <w:tab w:val="right" w:pos="3950"/>
        </w:tabs>
        <w:rPr>
          <w:noProof/>
        </w:rPr>
      </w:pPr>
      <w:r>
        <w:rPr>
          <w:noProof/>
        </w:rPr>
        <w:t>initial settings for, 114</w:t>
      </w:r>
    </w:p>
    <w:p w:rsidR="00B77F99" w:rsidRDefault="00B77F99">
      <w:pPr>
        <w:pStyle w:val="Index2"/>
        <w:tabs>
          <w:tab w:val="right" w:pos="3950"/>
        </w:tabs>
        <w:rPr>
          <w:noProof/>
        </w:rPr>
      </w:pPr>
      <w:r>
        <w:rPr>
          <w:noProof/>
        </w:rPr>
        <w:t>using, 87</w:t>
      </w:r>
    </w:p>
    <w:p w:rsidR="00B77F99" w:rsidRDefault="00B77F99">
      <w:pPr>
        <w:pStyle w:val="Index1"/>
        <w:tabs>
          <w:tab w:val="right" w:pos="3950"/>
        </w:tabs>
        <w:rPr>
          <w:noProof/>
        </w:rPr>
      </w:pPr>
      <w:r>
        <w:rPr>
          <w:noProof/>
        </w:rPr>
        <w:t>Clinical Context Object Workgroup (CCOW), 43</w:t>
      </w:r>
    </w:p>
    <w:p w:rsidR="00B77F99" w:rsidRDefault="00B77F99">
      <w:pPr>
        <w:pStyle w:val="Index1"/>
        <w:tabs>
          <w:tab w:val="right" w:pos="3950"/>
        </w:tabs>
        <w:rPr>
          <w:noProof/>
        </w:rPr>
      </w:pPr>
      <w:r>
        <w:rPr>
          <w:noProof/>
        </w:rPr>
        <w:t>clones, image</w:t>
      </w:r>
    </w:p>
    <w:p w:rsidR="00B77F99" w:rsidRDefault="00B77F99">
      <w:pPr>
        <w:pStyle w:val="Index2"/>
        <w:tabs>
          <w:tab w:val="right" w:pos="3950"/>
        </w:tabs>
        <w:rPr>
          <w:noProof/>
        </w:rPr>
      </w:pPr>
      <w:r>
        <w:rPr>
          <w:noProof/>
        </w:rPr>
        <w:t>creating, 84</w:t>
      </w:r>
    </w:p>
    <w:p w:rsidR="00B77F99" w:rsidRDefault="00B77F99">
      <w:pPr>
        <w:pStyle w:val="Index2"/>
        <w:tabs>
          <w:tab w:val="right" w:pos="3950"/>
        </w:tabs>
        <w:rPr>
          <w:noProof/>
        </w:rPr>
      </w:pPr>
      <w:r>
        <w:rPr>
          <w:noProof/>
        </w:rPr>
        <w:t>in hanging protocols, 159</w:t>
      </w:r>
    </w:p>
    <w:p w:rsidR="00B77F99" w:rsidRDefault="00B77F99">
      <w:pPr>
        <w:pStyle w:val="Index1"/>
        <w:tabs>
          <w:tab w:val="right" w:pos="3950"/>
        </w:tabs>
        <w:rPr>
          <w:noProof/>
        </w:rPr>
      </w:pPr>
      <w:r>
        <w:rPr>
          <w:noProof/>
        </w:rPr>
        <w:t>Close/Update dialog</w:t>
      </w:r>
    </w:p>
    <w:p w:rsidR="00B77F99" w:rsidRDefault="00B77F99">
      <w:pPr>
        <w:pStyle w:val="Index2"/>
        <w:tabs>
          <w:tab w:val="right" w:pos="3950"/>
        </w:tabs>
        <w:rPr>
          <w:noProof/>
        </w:rPr>
      </w:pPr>
      <w:r>
        <w:rPr>
          <w:noProof/>
        </w:rPr>
        <w:t>suppressing during ReadList, 20</w:t>
      </w:r>
    </w:p>
    <w:p w:rsidR="00B77F99" w:rsidRDefault="00B77F99">
      <w:pPr>
        <w:pStyle w:val="Index2"/>
        <w:tabs>
          <w:tab w:val="right" w:pos="3950"/>
        </w:tabs>
        <w:rPr>
          <w:noProof/>
        </w:rPr>
      </w:pPr>
      <w:r>
        <w:rPr>
          <w:noProof/>
        </w:rPr>
        <w:t>using, 69</w:t>
      </w:r>
    </w:p>
    <w:p w:rsidR="00B77F99" w:rsidRDefault="00B77F99">
      <w:pPr>
        <w:pStyle w:val="Index1"/>
        <w:tabs>
          <w:tab w:val="right" w:pos="3950"/>
        </w:tabs>
        <w:rPr>
          <w:noProof/>
        </w:rPr>
      </w:pPr>
      <w:r>
        <w:rPr>
          <w:noProof/>
        </w:rPr>
        <w:t>closing exams, 69</w:t>
      </w:r>
    </w:p>
    <w:p w:rsidR="00B77F99" w:rsidRDefault="00B77F99">
      <w:pPr>
        <w:pStyle w:val="Index1"/>
        <w:tabs>
          <w:tab w:val="right" w:pos="3950"/>
        </w:tabs>
        <w:rPr>
          <w:noProof/>
        </w:rPr>
      </w:pPr>
      <w:r>
        <w:rPr>
          <w:noProof/>
        </w:rPr>
        <w:t>color images, 64</w:t>
      </w:r>
    </w:p>
    <w:p w:rsidR="00B77F99" w:rsidRDefault="00B77F99">
      <w:pPr>
        <w:pStyle w:val="Index1"/>
        <w:tabs>
          <w:tab w:val="right" w:pos="3950"/>
        </w:tabs>
        <w:rPr>
          <w:noProof/>
        </w:rPr>
      </w:pPr>
      <w:r>
        <w:rPr>
          <w:noProof/>
        </w:rPr>
        <w:t>context changes icon images, 44</w:t>
      </w:r>
    </w:p>
    <w:p w:rsidR="00B77F99" w:rsidRDefault="00B77F99">
      <w:pPr>
        <w:pStyle w:val="Index1"/>
        <w:tabs>
          <w:tab w:val="right" w:pos="3950"/>
        </w:tabs>
        <w:rPr>
          <w:noProof/>
        </w:rPr>
      </w:pPr>
      <w:r>
        <w:rPr>
          <w:noProof/>
        </w:rPr>
        <w:t>context changes indicator icon, 44</w:t>
      </w:r>
    </w:p>
    <w:p w:rsidR="00B77F99" w:rsidRDefault="00B77F99">
      <w:pPr>
        <w:pStyle w:val="Index1"/>
        <w:tabs>
          <w:tab w:val="right" w:pos="3950"/>
        </w:tabs>
        <w:rPr>
          <w:noProof/>
        </w:rPr>
      </w:pPr>
      <w:r>
        <w:rPr>
          <w:noProof/>
        </w:rPr>
        <w:t>context management, 43</w:t>
      </w:r>
    </w:p>
    <w:p w:rsidR="00B77F99" w:rsidRDefault="00B77F99">
      <w:pPr>
        <w:pStyle w:val="Index1"/>
        <w:tabs>
          <w:tab w:val="right" w:pos="3950"/>
        </w:tabs>
        <w:rPr>
          <w:noProof/>
        </w:rPr>
      </w:pPr>
      <w:r>
        <w:rPr>
          <w:noProof/>
        </w:rPr>
        <w:t>Context Management Settings tab, 44</w:t>
      </w:r>
    </w:p>
    <w:p w:rsidR="00B77F99" w:rsidRDefault="00B77F99">
      <w:pPr>
        <w:pStyle w:val="Index1"/>
        <w:tabs>
          <w:tab w:val="right" w:pos="3950"/>
        </w:tabs>
        <w:rPr>
          <w:noProof/>
        </w:rPr>
      </w:pPr>
      <w:r>
        <w:rPr>
          <w:noProof/>
        </w:rPr>
        <w:t>copy tool</w:t>
      </w:r>
    </w:p>
    <w:p w:rsidR="00B77F99" w:rsidRDefault="00B77F99">
      <w:pPr>
        <w:pStyle w:val="Index2"/>
        <w:tabs>
          <w:tab w:val="right" w:pos="3950"/>
        </w:tabs>
        <w:rPr>
          <w:noProof/>
        </w:rPr>
      </w:pPr>
      <w:r>
        <w:rPr>
          <w:noProof/>
        </w:rPr>
        <w:t>initial settings for, 114</w:t>
      </w:r>
    </w:p>
    <w:p w:rsidR="00B77F99" w:rsidRDefault="00B77F99">
      <w:pPr>
        <w:pStyle w:val="Index2"/>
        <w:tabs>
          <w:tab w:val="right" w:pos="3950"/>
        </w:tabs>
        <w:rPr>
          <w:noProof/>
        </w:rPr>
      </w:pPr>
      <w:r>
        <w:rPr>
          <w:noProof/>
        </w:rPr>
        <w:t>using, 81</w:t>
      </w:r>
    </w:p>
    <w:p w:rsidR="00B77F99" w:rsidRDefault="00B77F99">
      <w:pPr>
        <w:pStyle w:val="Index1"/>
        <w:tabs>
          <w:tab w:val="right" w:pos="3950"/>
        </w:tabs>
        <w:rPr>
          <w:noProof/>
        </w:rPr>
      </w:pPr>
      <w:r>
        <w:rPr>
          <w:noProof/>
        </w:rPr>
        <w:t>CPRS Tools menu option, 44</w:t>
      </w:r>
    </w:p>
    <w:p w:rsidR="00B77F99" w:rsidRDefault="00B77F99">
      <w:pPr>
        <w:pStyle w:val="Index1"/>
        <w:tabs>
          <w:tab w:val="right" w:pos="3950"/>
        </w:tabs>
        <w:rPr>
          <w:noProof/>
        </w:rPr>
      </w:pPr>
      <w:r>
        <w:rPr>
          <w:noProof/>
        </w:rPr>
        <w:t>CPT codes</w:t>
      </w:r>
    </w:p>
    <w:p w:rsidR="00B77F99" w:rsidRDefault="00B77F99">
      <w:pPr>
        <w:pStyle w:val="Index2"/>
        <w:tabs>
          <w:tab w:val="right" w:pos="3950"/>
        </w:tabs>
        <w:rPr>
          <w:noProof/>
        </w:rPr>
      </w:pPr>
      <w:r>
        <w:rPr>
          <w:noProof/>
        </w:rPr>
        <w:t>default hanging protocols and, 143</w:t>
      </w:r>
    </w:p>
    <w:p w:rsidR="00B77F99" w:rsidRDefault="00B77F99">
      <w:pPr>
        <w:pStyle w:val="Index2"/>
        <w:tabs>
          <w:tab w:val="right" w:pos="3950"/>
        </w:tabs>
        <w:rPr>
          <w:noProof/>
        </w:rPr>
      </w:pPr>
      <w:r>
        <w:rPr>
          <w:noProof/>
        </w:rPr>
        <w:t>hanging protocol selection and, 132</w:t>
      </w:r>
    </w:p>
    <w:p w:rsidR="00B77F99" w:rsidRDefault="00B77F99">
      <w:pPr>
        <w:pStyle w:val="Index2"/>
        <w:tabs>
          <w:tab w:val="right" w:pos="3950"/>
        </w:tabs>
        <w:rPr>
          <w:noProof/>
        </w:rPr>
      </w:pPr>
      <w:r>
        <w:rPr>
          <w:noProof/>
        </w:rPr>
        <w:t>in exam lists, 31</w:t>
      </w:r>
    </w:p>
    <w:p w:rsidR="00B77F99" w:rsidRDefault="00B77F99">
      <w:pPr>
        <w:pStyle w:val="Index1"/>
        <w:tabs>
          <w:tab w:val="right" w:pos="3950"/>
        </w:tabs>
        <w:rPr>
          <w:noProof/>
        </w:rPr>
      </w:pPr>
      <w:r>
        <w:rPr>
          <w:noProof/>
        </w:rPr>
        <w:t>CT_2-hd_SYS_INT, 180</w:t>
      </w:r>
    </w:p>
    <w:p w:rsidR="00B77F99" w:rsidRDefault="00B77F99">
      <w:pPr>
        <w:pStyle w:val="Index1"/>
        <w:tabs>
          <w:tab w:val="right" w:pos="3950"/>
        </w:tabs>
        <w:rPr>
          <w:noProof/>
        </w:rPr>
      </w:pPr>
      <w:r>
        <w:rPr>
          <w:noProof/>
        </w:rPr>
        <w:t>CT_Thorax_2-hd_SYS_INT, 179</w:t>
      </w:r>
    </w:p>
    <w:p w:rsidR="00B77F99" w:rsidRDefault="00B77F99">
      <w:pPr>
        <w:pStyle w:val="Index1"/>
        <w:tabs>
          <w:tab w:val="right" w:pos="3950"/>
        </w:tabs>
        <w:rPr>
          <w:noProof/>
        </w:rPr>
      </w:pPr>
      <w:r>
        <w:rPr>
          <w:noProof/>
        </w:rPr>
        <w:t>current exams, identifying, 132</w:t>
      </w:r>
    </w:p>
    <w:p w:rsidR="00B77F99" w:rsidRDefault="00B77F99">
      <w:pPr>
        <w:pStyle w:val="Index1"/>
        <w:tabs>
          <w:tab w:val="right" w:pos="3950"/>
        </w:tabs>
        <w:rPr>
          <w:noProof/>
        </w:rPr>
      </w:pPr>
      <w:r>
        <w:rPr>
          <w:noProof/>
        </w:rPr>
        <w:t>custom exam lists</w:t>
      </w:r>
    </w:p>
    <w:p w:rsidR="00B77F99" w:rsidRDefault="00B77F99">
      <w:pPr>
        <w:pStyle w:val="Index2"/>
        <w:tabs>
          <w:tab w:val="right" w:pos="3950"/>
        </w:tabs>
        <w:rPr>
          <w:noProof/>
        </w:rPr>
      </w:pPr>
      <w:r>
        <w:rPr>
          <w:noProof/>
        </w:rPr>
        <w:t>described, 30</w:t>
      </w:r>
    </w:p>
    <w:p w:rsidR="00B77F99" w:rsidRDefault="00B77F99">
      <w:pPr>
        <w:pStyle w:val="Index2"/>
        <w:tabs>
          <w:tab w:val="right" w:pos="3950"/>
        </w:tabs>
        <w:rPr>
          <w:noProof/>
        </w:rPr>
      </w:pPr>
      <w:r>
        <w:rPr>
          <w:noProof/>
        </w:rPr>
        <w:t>displaying tabs for, 110</w:t>
      </w:r>
    </w:p>
    <w:p w:rsidR="00B77F99" w:rsidRDefault="00B77F99">
      <w:pPr>
        <w:pStyle w:val="Index2"/>
        <w:tabs>
          <w:tab w:val="right" w:pos="3950"/>
        </w:tabs>
        <w:rPr>
          <w:noProof/>
        </w:rPr>
      </w:pPr>
      <w:r>
        <w:rPr>
          <w:noProof/>
        </w:rPr>
        <w:t>show/hide settings for, 106</w:t>
      </w:r>
    </w:p>
    <w:p w:rsidR="00B77F99" w:rsidRDefault="00B77F99">
      <w:pPr>
        <w:pStyle w:val="Index2"/>
        <w:tabs>
          <w:tab w:val="right" w:pos="3950"/>
        </w:tabs>
        <w:rPr>
          <w:noProof/>
        </w:rPr>
      </w:pPr>
      <w:r>
        <w:rPr>
          <w:noProof/>
        </w:rPr>
        <w:t>using, 14</w:t>
      </w:r>
    </w:p>
    <w:p w:rsidR="00B77F99" w:rsidRDefault="00B77F99">
      <w:pPr>
        <w:pStyle w:val="IndexHeading"/>
        <w:tabs>
          <w:tab w:val="right" w:pos="3950"/>
        </w:tabs>
        <w:rPr>
          <w:rFonts w:ascii="Calibri" w:hAnsi="Calibri"/>
          <w:b w:val="0"/>
          <w:bCs w:val="0"/>
        </w:rPr>
      </w:pPr>
      <w:r>
        <w:t>D</w:t>
      </w:r>
    </w:p>
    <w:p w:rsidR="00B77F99" w:rsidRDefault="00B77F99">
      <w:pPr>
        <w:pStyle w:val="Index1"/>
        <w:tabs>
          <w:tab w:val="right" w:pos="3950"/>
        </w:tabs>
        <w:rPr>
          <w:noProof/>
        </w:rPr>
      </w:pPr>
      <w:r>
        <w:rPr>
          <w:noProof/>
        </w:rPr>
        <w:t>Day/Case field, 31</w:t>
      </w:r>
    </w:p>
    <w:p w:rsidR="00B77F99" w:rsidRDefault="00B77F99">
      <w:pPr>
        <w:pStyle w:val="Index1"/>
        <w:tabs>
          <w:tab w:val="right" w:pos="3950"/>
        </w:tabs>
        <w:rPr>
          <w:noProof/>
        </w:rPr>
      </w:pPr>
      <w:r>
        <w:rPr>
          <w:noProof/>
        </w:rPr>
        <w:t>DICOM attributes</w:t>
      </w:r>
    </w:p>
    <w:p w:rsidR="00B77F99" w:rsidRDefault="00B77F99">
      <w:pPr>
        <w:pStyle w:val="Index2"/>
        <w:tabs>
          <w:tab w:val="right" w:pos="3950"/>
        </w:tabs>
        <w:rPr>
          <w:noProof/>
        </w:rPr>
      </w:pPr>
      <w:r>
        <w:rPr>
          <w:noProof/>
        </w:rPr>
        <w:t>displaying, 67</w:t>
      </w:r>
    </w:p>
    <w:p w:rsidR="00B77F99" w:rsidRDefault="00B77F99">
      <w:pPr>
        <w:pStyle w:val="Index2"/>
        <w:tabs>
          <w:tab w:val="right" w:pos="3950"/>
        </w:tabs>
        <w:rPr>
          <w:noProof/>
        </w:rPr>
      </w:pPr>
      <w:r>
        <w:rPr>
          <w:noProof/>
        </w:rPr>
        <w:t>viewport mapping with, 165</w:t>
      </w:r>
    </w:p>
    <w:p w:rsidR="00B77F99" w:rsidRDefault="00B77F99">
      <w:pPr>
        <w:pStyle w:val="Index1"/>
        <w:tabs>
          <w:tab w:val="right" w:pos="3950"/>
        </w:tabs>
        <w:rPr>
          <w:noProof/>
        </w:rPr>
      </w:pPr>
      <w:r>
        <w:rPr>
          <w:noProof/>
        </w:rPr>
        <w:t>dictation interface</w:t>
      </w:r>
    </w:p>
    <w:p w:rsidR="00B77F99" w:rsidRDefault="00B77F99">
      <w:pPr>
        <w:pStyle w:val="Index2"/>
        <w:tabs>
          <w:tab w:val="right" w:pos="3950"/>
        </w:tabs>
        <w:rPr>
          <w:noProof/>
        </w:rPr>
      </w:pPr>
      <w:r>
        <w:rPr>
          <w:noProof/>
        </w:rPr>
        <w:t>described, 47</w:t>
      </w:r>
    </w:p>
    <w:p w:rsidR="00B77F99" w:rsidRDefault="00B77F99">
      <w:pPr>
        <w:pStyle w:val="Index2"/>
        <w:tabs>
          <w:tab w:val="right" w:pos="3950"/>
        </w:tabs>
        <w:rPr>
          <w:noProof/>
        </w:rPr>
      </w:pPr>
      <w:r>
        <w:rPr>
          <w:noProof/>
        </w:rPr>
        <w:t>opening reports using, 49</w:t>
      </w:r>
    </w:p>
    <w:p w:rsidR="00B77F99" w:rsidRDefault="00B77F99">
      <w:pPr>
        <w:pStyle w:val="Index2"/>
        <w:tabs>
          <w:tab w:val="right" w:pos="3950"/>
        </w:tabs>
        <w:rPr>
          <w:noProof/>
        </w:rPr>
      </w:pPr>
      <w:r>
        <w:rPr>
          <w:noProof/>
        </w:rPr>
        <w:t>settings for, 111</w:t>
      </w:r>
    </w:p>
    <w:p w:rsidR="00B77F99" w:rsidRDefault="00B77F99">
      <w:pPr>
        <w:pStyle w:val="Index1"/>
        <w:tabs>
          <w:tab w:val="right" w:pos="3950"/>
        </w:tabs>
        <w:rPr>
          <w:noProof/>
        </w:rPr>
      </w:pPr>
      <w:r>
        <w:rPr>
          <w:noProof/>
        </w:rPr>
        <w:t>direction, cine, 87</w:t>
      </w:r>
    </w:p>
    <w:p w:rsidR="00B77F99" w:rsidRDefault="00B77F99">
      <w:pPr>
        <w:pStyle w:val="Index1"/>
        <w:tabs>
          <w:tab w:val="right" w:pos="3950"/>
        </w:tabs>
        <w:rPr>
          <w:noProof/>
        </w:rPr>
      </w:pPr>
      <w:r>
        <w:rPr>
          <w:noProof/>
        </w:rPr>
        <w:t>Disable Series Processing check box, 157</w:t>
      </w:r>
    </w:p>
    <w:p w:rsidR="00B77F99" w:rsidRDefault="00B77F99">
      <w:pPr>
        <w:pStyle w:val="IndexHeading"/>
        <w:tabs>
          <w:tab w:val="right" w:pos="3950"/>
        </w:tabs>
        <w:rPr>
          <w:rFonts w:ascii="Calibri" w:hAnsi="Calibri"/>
          <w:b w:val="0"/>
          <w:bCs w:val="0"/>
        </w:rPr>
      </w:pPr>
      <w:r>
        <w:t>E</w:t>
      </w:r>
    </w:p>
    <w:p w:rsidR="00B77F99" w:rsidRDefault="00B77F99">
      <w:pPr>
        <w:pStyle w:val="Index1"/>
        <w:tabs>
          <w:tab w:val="right" w:pos="3950"/>
        </w:tabs>
        <w:rPr>
          <w:noProof/>
        </w:rPr>
      </w:pPr>
      <w:r>
        <w:rPr>
          <w:noProof/>
        </w:rPr>
        <w:t>ellipses, annotation</w:t>
      </w:r>
    </w:p>
    <w:p w:rsidR="00B77F99" w:rsidRDefault="00B77F99">
      <w:pPr>
        <w:pStyle w:val="Index2"/>
        <w:tabs>
          <w:tab w:val="right" w:pos="3950"/>
        </w:tabs>
        <w:rPr>
          <w:noProof/>
        </w:rPr>
      </w:pPr>
      <w:r>
        <w:rPr>
          <w:noProof/>
        </w:rPr>
        <w:t>adding, 92</w:t>
      </w:r>
    </w:p>
    <w:p w:rsidR="00B77F99" w:rsidRDefault="00B77F99">
      <w:pPr>
        <w:pStyle w:val="Index2"/>
        <w:tabs>
          <w:tab w:val="right" w:pos="3950"/>
        </w:tabs>
        <w:rPr>
          <w:noProof/>
        </w:rPr>
      </w:pPr>
      <w:r>
        <w:rPr>
          <w:noProof/>
        </w:rPr>
        <w:t>properties of, 98</w:t>
      </w:r>
    </w:p>
    <w:p w:rsidR="00B77F99" w:rsidRDefault="00B77F99">
      <w:pPr>
        <w:pStyle w:val="Index1"/>
        <w:tabs>
          <w:tab w:val="right" w:pos="3950"/>
        </w:tabs>
        <w:rPr>
          <w:noProof/>
        </w:rPr>
      </w:pPr>
      <w:r>
        <w:rPr>
          <w:noProof/>
        </w:rPr>
        <w:t>Exam History list, 24</w:t>
      </w:r>
    </w:p>
    <w:p w:rsidR="00B77F99" w:rsidRDefault="00B77F99">
      <w:pPr>
        <w:pStyle w:val="Index1"/>
        <w:tabs>
          <w:tab w:val="right" w:pos="3950"/>
        </w:tabs>
        <w:rPr>
          <w:noProof/>
        </w:rPr>
      </w:pPr>
      <w:r>
        <w:rPr>
          <w:noProof/>
        </w:rPr>
        <w:t>exam lists</w:t>
      </w:r>
    </w:p>
    <w:p w:rsidR="00B77F99" w:rsidRDefault="00B77F99">
      <w:pPr>
        <w:pStyle w:val="Index2"/>
        <w:tabs>
          <w:tab w:val="right" w:pos="3950"/>
        </w:tabs>
        <w:rPr>
          <w:noProof/>
        </w:rPr>
      </w:pPr>
      <w:r>
        <w:rPr>
          <w:noProof/>
        </w:rPr>
        <w:t>fields in, 31</w:t>
      </w:r>
    </w:p>
    <w:p w:rsidR="00B77F99" w:rsidRDefault="00B77F99">
      <w:pPr>
        <w:pStyle w:val="Index2"/>
        <w:tabs>
          <w:tab w:val="right" w:pos="3950"/>
        </w:tabs>
        <w:rPr>
          <w:noProof/>
        </w:rPr>
      </w:pPr>
      <w:r>
        <w:rPr>
          <w:noProof/>
        </w:rPr>
        <w:t>refreshing, 15</w:t>
      </w:r>
    </w:p>
    <w:p w:rsidR="00B77F99" w:rsidRDefault="00B77F99">
      <w:pPr>
        <w:pStyle w:val="Index2"/>
        <w:tabs>
          <w:tab w:val="right" w:pos="3950"/>
        </w:tabs>
        <w:rPr>
          <w:noProof/>
        </w:rPr>
      </w:pPr>
      <w:r>
        <w:rPr>
          <w:noProof/>
        </w:rPr>
        <w:t>site-wide settings for, 34</w:t>
      </w:r>
    </w:p>
    <w:p w:rsidR="00B77F99" w:rsidRDefault="00B77F99">
      <w:pPr>
        <w:pStyle w:val="Index2"/>
        <w:tabs>
          <w:tab w:val="right" w:pos="3950"/>
        </w:tabs>
        <w:rPr>
          <w:noProof/>
        </w:rPr>
      </w:pPr>
      <w:r>
        <w:rPr>
          <w:noProof/>
        </w:rPr>
        <w:t>sorting, 14</w:t>
      </w:r>
    </w:p>
    <w:p w:rsidR="00B77F99" w:rsidRDefault="00B77F99">
      <w:pPr>
        <w:pStyle w:val="Index2"/>
        <w:tabs>
          <w:tab w:val="right" w:pos="3950"/>
        </w:tabs>
        <w:rPr>
          <w:noProof/>
        </w:rPr>
      </w:pPr>
      <w:r>
        <w:rPr>
          <w:noProof/>
        </w:rPr>
        <w:t>tabs for, 106</w:t>
      </w:r>
    </w:p>
    <w:p w:rsidR="00B77F99" w:rsidRDefault="00B77F99">
      <w:pPr>
        <w:pStyle w:val="Index2"/>
        <w:tabs>
          <w:tab w:val="right" w:pos="3950"/>
        </w:tabs>
        <w:rPr>
          <w:noProof/>
        </w:rPr>
      </w:pPr>
      <w:r>
        <w:rPr>
          <w:noProof/>
        </w:rPr>
        <w:t>types of, 30</w:t>
      </w:r>
    </w:p>
    <w:p w:rsidR="00B77F99" w:rsidRDefault="00B77F99">
      <w:pPr>
        <w:pStyle w:val="Index2"/>
        <w:tabs>
          <w:tab w:val="right" w:pos="3950"/>
        </w:tabs>
        <w:rPr>
          <w:noProof/>
        </w:rPr>
      </w:pPr>
      <w:r>
        <w:rPr>
          <w:noProof/>
        </w:rPr>
        <w:t>using, 13</w:t>
      </w:r>
    </w:p>
    <w:p w:rsidR="00B77F99" w:rsidRDefault="00B77F99">
      <w:pPr>
        <w:pStyle w:val="Index1"/>
        <w:tabs>
          <w:tab w:val="right" w:pos="3950"/>
        </w:tabs>
        <w:rPr>
          <w:noProof/>
        </w:rPr>
      </w:pPr>
      <w:r>
        <w:rPr>
          <w:noProof/>
        </w:rPr>
        <w:t>exam reports, 38</w:t>
      </w:r>
    </w:p>
    <w:p w:rsidR="00B77F99" w:rsidRDefault="00B77F99">
      <w:pPr>
        <w:pStyle w:val="Index1"/>
        <w:tabs>
          <w:tab w:val="right" w:pos="3950"/>
        </w:tabs>
        <w:rPr>
          <w:noProof/>
        </w:rPr>
      </w:pPr>
      <w:r>
        <w:rPr>
          <w:noProof/>
        </w:rPr>
        <w:t>exam requisitions, 37</w:t>
      </w:r>
    </w:p>
    <w:p w:rsidR="00B77F99" w:rsidRDefault="00B77F99">
      <w:pPr>
        <w:pStyle w:val="Index1"/>
        <w:tabs>
          <w:tab w:val="right" w:pos="3950"/>
        </w:tabs>
        <w:rPr>
          <w:noProof/>
        </w:rPr>
      </w:pPr>
      <w:r>
        <w:rPr>
          <w:noProof/>
        </w:rPr>
        <w:t>exams</w:t>
      </w:r>
    </w:p>
    <w:p w:rsidR="00B77F99" w:rsidRDefault="00B77F99">
      <w:pPr>
        <w:pStyle w:val="Index2"/>
        <w:tabs>
          <w:tab w:val="right" w:pos="3950"/>
        </w:tabs>
        <w:rPr>
          <w:noProof/>
        </w:rPr>
      </w:pPr>
      <w:r>
        <w:rPr>
          <w:noProof/>
        </w:rPr>
        <w:t>closing, 69</w:t>
      </w:r>
    </w:p>
    <w:p w:rsidR="00B77F99" w:rsidRDefault="00B77F99">
      <w:pPr>
        <w:pStyle w:val="Index2"/>
        <w:tabs>
          <w:tab w:val="right" w:pos="3950"/>
        </w:tabs>
        <w:rPr>
          <w:noProof/>
        </w:rPr>
      </w:pPr>
      <w:r>
        <w:rPr>
          <w:noProof/>
        </w:rPr>
        <w:t>current, 132</w:t>
      </w:r>
    </w:p>
    <w:p w:rsidR="00B77F99" w:rsidRDefault="00B77F99">
      <w:pPr>
        <w:pStyle w:val="Index2"/>
        <w:tabs>
          <w:tab w:val="right" w:pos="3950"/>
        </w:tabs>
        <w:rPr>
          <w:noProof/>
        </w:rPr>
      </w:pPr>
      <w:r>
        <w:rPr>
          <w:noProof/>
        </w:rPr>
        <w:t>hidden, 62</w:t>
      </w:r>
    </w:p>
    <w:p w:rsidR="00B77F99" w:rsidRDefault="00B77F99">
      <w:pPr>
        <w:pStyle w:val="Index2"/>
        <w:tabs>
          <w:tab w:val="right" w:pos="3950"/>
        </w:tabs>
        <w:rPr>
          <w:noProof/>
        </w:rPr>
      </w:pPr>
      <w:r>
        <w:rPr>
          <w:noProof/>
        </w:rPr>
        <w:t>opening</w:t>
      </w:r>
    </w:p>
    <w:p w:rsidR="00B77F99" w:rsidRDefault="00B77F99">
      <w:pPr>
        <w:pStyle w:val="Index3"/>
        <w:tabs>
          <w:tab w:val="right" w:pos="3950"/>
        </w:tabs>
        <w:rPr>
          <w:noProof/>
        </w:rPr>
      </w:pPr>
      <w:r>
        <w:rPr>
          <w:noProof/>
        </w:rPr>
        <w:t>basic steps, 16</w:t>
      </w:r>
    </w:p>
    <w:p w:rsidR="00B77F99" w:rsidRDefault="00B77F99">
      <w:pPr>
        <w:pStyle w:val="Index3"/>
        <w:tabs>
          <w:tab w:val="right" w:pos="3950"/>
        </w:tabs>
        <w:rPr>
          <w:noProof/>
        </w:rPr>
      </w:pPr>
      <w:r>
        <w:rPr>
          <w:noProof/>
        </w:rPr>
        <w:t>high-priority, 22</w:t>
      </w:r>
    </w:p>
    <w:p w:rsidR="00B77F99" w:rsidRDefault="00B77F99">
      <w:pPr>
        <w:pStyle w:val="Index3"/>
        <w:tabs>
          <w:tab w:val="right" w:pos="3950"/>
        </w:tabs>
        <w:rPr>
          <w:noProof/>
        </w:rPr>
      </w:pPr>
      <w:r>
        <w:rPr>
          <w:noProof/>
        </w:rPr>
        <w:t>multiple, 23</w:t>
      </w:r>
    </w:p>
    <w:p w:rsidR="00B77F99" w:rsidRDefault="00B77F99">
      <w:pPr>
        <w:pStyle w:val="Index3"/>
        <w:tabs>
          <w:tab w:val="right" w:pos="3950"/>
        </w:tabs>
        <w:rPr>
          <w:noProof/>
        </w:rPr>
      </w:pPr>
      <w:r>
        <w:rPr>
          <w:noProof/>
        </w:rPr>
        <w:t>reference quality, 23</w:t>
      </w:r>
    </w:p>
    <w:p w:rsidR="00B77F99" w:rsidRDefault="00B77F99">
      <w:pPr>
        <w:pStyle w:val="Index3"/>
        <w:tabs>
          <w:tab w:val="right" w:pos="3950"/>
        </w:tabs>
        <w:rPr>
          <w:noProof/>
        </w:rPr>
      </w:pPr>
      <w:r>
        <w:rPr>
          <w:noProof/>
        </w:rPr>
        <w:t>with ReadList, 18, 19</w:t>
      </w:r>
    </w:p>
    <w:p w:rsidR="00B77F99" w:rsidRDefault="00B77F99">
      <w:pPr>
        <w:pStyle w:val="Index3"/>
        <w:tabs>
          <w:tab w:val="right" w:pos="3950"/>
        </w:tabs>
        <w:rPr>
          <w:noProof/>
        </w:rPr>
      </w:pPr>
      <w:r>
        <w:rPr>
          <w:noProof/>
        </w:rPr>
        <w:t>with selected hanging protocols, 133</w:t>
      </w:r>
    </w:p>
    <w:p w:rsidR="00B77F99" w:rsidRDefault="00B77F99">
      <w:pPr>
        <w:pStyle w:val="Index3"/>
        <w:tabs>
          <w:tab w:val="right" w:pos="3950"/>
        </w:tabs>
        <w:rPr>
          <w:noProof/>
        </w:rPr>
      </w:pPr>
      <w:r>
        <w:rPr>
          <w:noProof/>
        </w:rPr>
        <w:t>with templates only, 123</w:t>
      </w:r>
    </w:p>
    <w:p w:rsidR="00B77F99" w:rsidRDefault="00B77F99">
      <w:pPr>
        <w:pStyle w:val="Index2"/>
        <w:tabs>
          <w:tab w:val="right" w:pos="3950"/>
        </w:tabs>
        <w:rPr>
          <w:noProof/>
        </w:rPr>
      </w:pPr>
      <w:r>
        <w:rPr>
          <w:noProof/>
        </w:rPr>
        <w:t>prior, selection of, 132</w:t>
      </w:r>
    </w:p>
    <w:p w:rsidR="00B77F99" w:rsidRDefault="00B77F99">
      <w:pPr>
        <w:pStyle w:val="Index2"/>
        <w:tabs>
          <w:tab w:val="right" w:pos="3950"/>
        </w:tabs>
        <w:rPr>
          <w:noProof/>
        </w:rPr>
      </w:pPr>
      <w:r>
        <w:rPr>
          <w:noProof/>
        </w:rPr>
        <w:t>priority of, 33</w:t>
      </w:r>
    </w:p>
    <w:p w:rsidR="00B77F99" w:rsidRDefault="00B77F99">
      <w:pPr>
        <w:pStyle w:val="Index2"/>
        <w:tabs>
          <w:tab w:val="right" w:pos="3950"/>
        </w:tabs>
        <w:rPr>
          <w:noProof/>
        </w:rPr>
      </w:pPr>
      <w:r>
        <w:rPr>
          <w:noProof/>
        </w:rPr>
        <w:t>routed, 119</w:t>
      </w:r>
    </w:p>
    <w:p w:rsidR="00B77F99" w:rsidRDefault="00B77F99">
      <w:pPr>
        <w:pStyle w:val="Index2"/>
        <w:tabs>
          <w:tab w:val="right" w:pos="3950"/>
        </w:tabs>
        <w:rPr>
          <w:noProof/>
        </w:rPr>
      </w:pPr>
      <w:r>
        <w:rPr>
          <w:noProof/>
        </w:rPr>
        <w:t>routing on-demand, 117</w:t>
      </w:r>
    </w:p>
    <w:p w:rsidR="00B77F99" w:rsidRDefault="00B77F99">
      <w:pPr>
        <w:pStyle w:val="Index2"/>
        <w:tabs>
          <w:tab w:val="right" w:pos="3950"/>
        </w:tabs>
        <w:rPr>
          <w:noProof/>
        </w:rPr>
      </w:pPr>
      <w:r>
        <w:rPr>
          <w:noProof/>
        </w:rPr>
        <w:t>selecting, 13</w:t>
      </w:r>
    </w:p>
    <w:p w:rsidR="00B77F99" w:rsidRDefault="00B77F99">
      <w:pPr>
        <w:pStyle w:val="Index2"/>
        <w:tabs>
          <w:tab w:val="right" w:pos="3950"/>
        </w:tabs>
        <w:rPr>
          <w:noProof/>
        </w:rPr>
      </w:pPr>
      <w:r>
        <w:rPr>
          <w:noProof/>
        </w:rPr>
        <w:t>status of, 7, 34</w:t>
      </w:r>
    </w:p>
    <w:p w:rsidR="00B77F99" w:rsidRDefault="00B77F99">
      <w:pPr>
        <w:pStyle w:val="Index1"/>
        <w:tabs>
          <w:tab w:val="right" w:pos="3950"/>
        </w:tabs>
        <w:rPr>
          <w:noProof/>
        </w:rPr>
      </w:pPr>
      <w:r>
        <w:rPr>
          <w:noProof/>
        </w:rPr>
        <w:t>exiting VistARad, 12</w:t>
      </w:r>
    </w:p>
    <w:p w:rsidR="00B77F99" w:rsidRDefault="00B77F99">
      <w:pPr>
        <w:pStyle w:val="Index1"/>
        <w:tabs>
          <w:tab w:val="right" w:pos="3950"/>
        </w:tabs>
        <w:rPr>
          <w:noProof/>
        </w:rPr>
      </w:pPr>
      <w:r>
        <w:rPr>
          <w:noProof/>
        </w:rPr>
        <w:t>explicit mapping, 165</w:t>
      </w:r>
    </w:p>
    <w:p w:rsidR="00B77F99" w:rsidRDefault="00B77F99">
      <w:pPr>
        <w:pStyle w:val="IndexHeading"/>
        <w:tabs>
          <w:tab w:val="right" w:pos="3950"/>
        </w:tabs>
        <w:rPr>
          <w:rFonts w:ascii="Calibri" w:hAnsi="Calibri"/>
          <w:b w:val="0"/>
          <w:bCs w:val="0"/>
        </w:rPr>
      </w:pPr>
      <w:r>
        <w:t>F</w:t>
      </w:r>
    </w:p>
    <w:p w:rsidR="00B77F99" w:rsidRDefault="00B77F99">
      <w:pPr>
        <w:pStyle w:val="Index1"/>
        <w:tabs>
          <w:tab w:val="right" w:pos="3950"/>
        </w:tabs>
        <w:rPr>
          <w:noProof/>
        </w:rPr>
      </w:pPr>
      <w:r>
        <w:rPr>
          <w:noProof/>
        </w:rPr>
        <w:t>filters</w:t>
      </w:r>
    </w:p>
    <w:p w:rsidR="00B77F99" w:rsidRDefault="00B77F99">
      <w:pPr>
        <w:pStyle w:val="Index2"/>
        <w:tabs>
          <w:tab w:val="right" w:pos="3950"/>
        </w:tabs>
        <w:rPr>
          <w:noProof/>
        </w:rPr>
      </w:pPr>
      <w:r>
        <w:rPr>
          <w:noProof/>
        </w:rPr>
        <w:t>for hanging protocols, 134</w:t>
      </w:r>
    </w:p>
    <w:p w:rsidR="00B77F99" w:rsidRDefault="00B77F99">
      <w:pPr>
        <w:pStyle w:val="Index2"/>
        <w:tabs>
          <w:tab w:val="right" w:pos="3950"/>
        </w:tabs>
        <w:rPr>
          <w:noProof/>
        </w:rPr>
      </w:pPr>
      <w:r>
        <w:rPr>
          <w:noProof/>
        </w:rPr>
        <w:t>for remote reading, 119</w:t>
      </w:r>
    </w:p>
    <w:p w:rsidR="00B77F99" w:rsidRDefault="00B77F99">
      <w:pPr>
        <w:pStyle w:val="Index2"/>
        <w:tabs>
          <w:tab w:val="right" w:pos="3950"/>
        </w:tabs>
        <w:rPr>
          <w:noProof/>
        </w:rPr>
      </w:pPr>
      <w:r>
        <w:rPr>
          <w:noProof/>
        </w:rPr>
        <w:t>for templates, 124</w:t>
      </w:r>
    </w:p>
    <w:p w:rsidR="00B77F99" w:rsidRDefault="00B77F99">
      <w:pPr>
        <w:pStyle w:val="Index1"/>
        <w:tabs>
          <w:tab w:val="right" w:pos="3950"/>
        </w:tabs>
        <w:rPr>
          <w:noProof/>
        </w:rPr>
      </w:pPr>
      <w:r>
        <w:rPr>
          <w:noProof/>
        </w:rPr>
        <w:t>flipping images, 75</w:t>
      </w:r>
    </w:p>
    <w:p w:rsidR="00B77F99" w:rsidRDefault="00B77F99">
      <w:pPr>
        <w:pStyle w:val="Index1"/>
        <w:tabs>
          <w:tab w:val="right" w:pos="3950"/>
        </w:tabs>
        <w:rPr>
          <w:noProof/>
        </w:rPr>
      </w:pPr>
      <w:r>
        <w:rPr>
          <w:noProof/>
        </w:rPr>
        <w:t>fonts</w:t>
      </w:r>
    </w:p>
    <w:p w:rsidR="00B77F99" w:rsidRDefault="00B77F99">
      <w:pPr>
        <w:pStyle w:val="Index2"/>
        <w:tabs>
          <w:tab w:val="right" w:pos="3950"/>
        </w:tabs>
        <w:rPr>
          <w:noProof/>
        </w:rPr>
      </w:pPr>
      <w:r>
        <w:rPr>
          <w:noProof/>
        </w:rPr>
        <w:t>annotation and measurement, 98</w:t>
      </w:r>
    </w:p>
    <w:p w:rsidR="00B77F99" w:rsidRDefault="00B77F99">
      <w:pPr>
        <w:pStyle w:val="Index2"/>
        <w:tabs>
          <w:tab w:val="right" w:pos="3950"/>
        </w:tabs>
        <w:rPr>
          <w:noProof/>
        </w:rPr>
      </w:pPr>
      <w:r>
        <w:rPr>
          <w:noProof/>
        </w:rPr>
        <w:t>Manager window, 107</w:t>
      </w:r>
    </w:p>
    <w:p w:rsidR="00B77F99" w:rsidRDefault="00B77F99">
      <w:pPr>
        <w:pStyle w:val="Index2"/>
        <w:tabs>
          <w:tab w:val="right" w:pos="3950"/>
        </w:tabs>
        <w:rPr>
          <w:noProof/>
        </w:rPr>
      </w:pPr>
      <w:r>
        <w:rPr>
          <w:noProof/>
        </w:rPr>
        <w:t>Reports window, 40</w:t>
      </w:r>
    </w:p>
    <w:p w:rsidR="00B77F99" w:rsidRDefault="00B77F99">
      <w:pPr>
        <w:pStyle w:val="Index2"/>
        <w:tabs>
          <w:tab w:val="right" w:pos="3950"/>
        </w:tabs>
        <w:rPr>
          <w:noProof/>
        </w:rPr>
      </w:pPr>
      <w:r>
        <w:rPr>
          <w:noProof/>
        </w:rPr>
        <w:t>settings for, 109</w:t>
      </w:r>
    </w:p>
    <w:p w:rsidR="00B77F99" w:rsidRDefault="00B77F99">
      <w:pPr>
        <w:pStyle w:val="Index2"/>
        <w:tabs>
          <w:tab w:val="right" w:pos="3950"/>
        </w:tabs>
        <w:rPr>
          <w:noProof/>
        </w:rPr>
      </w:pPr>
      <w:r>
        <w:rPr>
          <w:noProof/>
        </w:rPr>
        <w:t>viewport title bar, 7</w:t>
      </w:r>
    </w:p>
    <w:p w:rsidR="00B77F99" w:rsidRDefault="00B77F99">
      <w:pPr>
        <w:pStyle w:val="Index1"/>
        <w:tabs>
          <w:tab w:val="right" w:pos="3950"/>
        </w:tabs>
        <w:rPr>
          <w:noProof/>
        </w:rPr>
      </w:pPr>
      <w:r>
        <w:rPr>
          <w:noProof/>
        </w:rPr>
        <w:t>Frame of Reference UID, 83</w:t>
      </w:r>
    </w:p>
    <w:p w:rsidR="00B77F99" w:rsidRDefault="00B77F99">
      <w:pPr>
        <w:pStyle w:val="Index1"/>
        <w:tabs>
          <w:tab w:val="right" w:pos="3950"/>
        </w:tabs>
        <w:rPr>
          <w:noProof/>
        </w:rPr>
      </w:pPr>
      <w:r>
        <w:rPr>
          <w:noProof/>
        </w:rPr>
        <w:t>full-screen view, 73, 78</w:t>
      </w:r>
    </w:p>
    <w:p w:rsidR="00B77F99" w:rsidRDefault="00B77F99">
      <w:pPr>
        <w:pStyle w:val="IndexHeading"/>
        <w:tabs>
          <w:tab w:val="right" w:pos="3950"/>
        </w:tabs>
        <w:rPr>
          <w:rFonts w:ascii="Calibri" w:hAnsi="Calibri"/>
          <w:b w:val="0"/>
          <w:bCs w:val="0"/>
        </w:rPr>
      </w:pPr>
      <w:r>
        <w:t>G</w:t>
      </w:r>
    </w:p>
    <w:p w:rsidR="00B77F99" w:rsidRDefault="00B77F99">
      <w:pPr>
        <w:pStyle w:val="Index1"/>
        <w:tabs>
          <w:tab w:val="right" w:pos="3950"/>
        </w:tabs>
        <w:rPr>
          <w:noProof/>
        </w:rPr>
      </w:pPr>
      <w:r>
        <w:rPr>
          <w:noProof/>
        </w:rPr>
        <w:t>generic mapping, 165</w:t>
      </w:r>
    </w:p>
    <w:p w:rsidR="00B77F99" w:rsidRDefault="00B77F99">
      <w:pPr>
        <w:pStyle w:val="Index1"/>
        <w:tabs>
          <w:tab w:val="right" w:pos="3950"/>
        </w:tabs>
        <w:rPr>
          <w:noProof/>
        </w:rPr>
      </w:pPr>
      <w:r>
        <w:rPr>
          <w:noProof/>
        </w:rPr>
        <w:t>GenRad_2-hd_SYS_INT, 181</w:t>
      </w:r>
    </w:p>
    <w:p w:rsidR="00B77F99" w:rsidRDefault="00B77F99">
      <w:pPr>
        <w:pStyle w:val="Index1"/>
        <w:tabs>
          <w:tab w:val="right" w:pos="3950"/>
        </w:tabs>
        <w:rPr>
          <w:noProof/>
        </w:rPr>
      </w:pPr>
      <w:r>
        <w:rPr>
          <w:noProof/>
        </w:rPr>
        <w:t>glossary, 195</w:t>
      </w:r>
    </w:p>
    <w:p w:rsidR="00B77F99" w:rsidRDefault="00B77F99">
      <w:pPr>
        <w:pStyle w:val="Index1"/>
        <w:tabs>
          <w:tab w:val="right" w:pos="3950"/>
        </w:tabs>
        <w:rPr>
          <w:noProof/>
        </w:rPr>
      </w:pPr>
      <w:r>
        <w:rPr>
          <w:noProof/>
        </w:rPr>
        <w:t>grayscale, inverting, 75</w:t>
      </w:r>
    </w:p>
    <w:p w:rsidR="00B77F99" w:rsidRDefault="00B77F99">
      <w:pPr>
        <w:pStyle w:val="IndexHeading"/>
        <w:tabs>
          <w:tab w:val="right" w:pos="3950"/>
        </w:tabs>
        <w:rPr>
          <w:rFonts w:ascii="Calibri" w:hAnsi="Calibri"/>
          <w:b w:val="0"/>
          <w:bCs w:val="0"/>
        </w:rPr>
      </w:pPr>
      <w:r>
        <w:t>H</w:t>
      </w:r>
    </w:p>
    <w:p w:rsidR="00B77F99" w:rsidRDefault="00B77F99">
      <w:pPr>
        <w:pStyle w:val="Index1"/>
        <w:tabs>
          <w:tab w:val="right" w:pos="3950"/>
        </w:tabs>
        <w:rPr>
          <w:noProof/>
        </w:rPr>
      </w:pPr>
      <w:r>
        <w:rPr>
          <w:noProof/>
        </w:rPr>
        <w:t>hanging protocols</w:t>
      </w:r>
    </w:p>
    <w:p w:rsidR="00B77F99" w:rsidRDefault="00B77F99">
      <w:pPr>
        <w:pStyle w:val="Index2"/>
        <w:tabs>
          <w:tab w:val="right" w:pos="3950"/>
        </w:tabs>
        <w:rPr>
          <w:noProof/>
        </w:rPr>
      </w:pPr>
      <w:r>
        <w:rPr>
          <w:noProof/>
        </w:rPr>
        <w:t>creating, 137</w:t>
      </w:r>
    </w:p>
    <w:p w:rsidR="00B77F99" w:rsidRDefault="00B77F99">
      <w:pPr>
        <w:pStyle w:val="Index2"/>
        <w:tabs>
          <w:tab w:val="right" w:pos="3950"/>
        </w:tabs>
        <w:rPr>
          <w:noProof/>
        </w:rPr>
      </w:pPr>
      <w:r>
        <w:rPr>
          <w:noProof/>
        </w:rPr>
        <w:t>current exams in, 132</w:t>
      </w:r>
    </w:p>
    <w:p w:rsidR="00B77F99" w:rsidRDefault="00B77F99">
      <w:pPr>
        <w:pStyle w:val="Index2"/>
        <w:tabs>
          <w:tab w:val="right" w:pos="3950"/>
        </w:tabs>
        <w:rPr>
          <w:noProof/>
        </w:rPr>
      </w:pPr>
      <w:r>
        <w:rPr>
          <w:noProof/>
        </w:rPr>
        <w:t>default, 143</w:t>
      </w:r>
    </w:p>
    <w:p w:rsidR="00B77F99" w:rsidRDefault="00B77F99">
      <w:pPr>
        <w:pStyle w:val="Index2"/>
        <w:tabs>
          <w:tab w:val="right" w:pos="3950"/>
        </w:tabs>
        <w:rPr>
          <w:noProof/>
        </w:rPr>
      </w:pPr>
      <w:r>
        <w:rPr>
          <w:noProof/>
        </w:rPr>
        <w:t>deleting, 147</w:t>
      </w:r>
    </w:p>
    <w:p w:rsidR="00B77F99" w:rsidRDefault="00B77F99">
      <w:pPr>
        <w:pStyle w:val="Index2"/>
        <w:tabs>
          <w:tab w:val="right" w:pos="3950"/>
        </w:tabs>
        <w:rPr>
          <w:noProof/>
        </w:rPr>
      </w:pPr>
      <w:r>
        <w:rPr>
          <w:noProof/>
        </w:rPr>
        <w:t>described, 131</w:t>
      </w:r>
    </w:p>
    <w:p w:rsidR="00B77F99" w:rsidRDefault="00B77F99">
      <w:pPr>
        <w:pStyle w:val="Index2"/>
        <w:tabs>
          <w:tab w:val="right" w:pos="3950"/>
        </w:tabs>
        <w:rPr>
          <w:noProof/>
        </w:rPr>
      </w:pPr>
      <w:r>
        <w:rPr>
          <w:noProof/>
        </w:rPr>
        <w:t>designing, 137</w:t>
      </w:r>
    </w:p>
    <w:p w:rsidR="00B77F99" w:rsidRDefault="00B77F99">
      <w:pPr>
        <w:pStyle w:val="Index2"/>
        <w:tabs>
          <w:tab w:val="right" w:pos="3950"/>
        </w:tabs>
        <w:rPr>
          <w:noProof/>
        </w:rPr>
      </w:pPr>
      <w:r>
        <w:rPr>
          <w:noProof/>
        </w:rPr>
        <w:t>dialog for defining, 149</w:t>
      </w:r>
    </w:p>
    <w:p w:rsidR="00B77F99" w:rsidRDefault="00B77F99">
      <w:pPr>
        <w:pStyle w:val="Index2"/>
        <w:tabs>
          <w:tab w:val="right" w:pos="3950"/>
        </w:tabs>
        <w:rPr>
          <w:noProof/>
        </w:rPr>
      </w:pPr>
      <w:r>
        <w:rPr>
          <w:noProof/>
        </w:rPr>
        <w:t>editing, 145</w:t>
      </w:r>
    </w:p>
    <w:p w:rsidR="00B77F99" w:rsidRDefault="00B77F99">
      <w:pPr>
        <w:pStyle w:val="Index2"/>
        <w:tabs>
          <w:tab w:val="right" w:pos="3950"/>
        </w:tabs>
        <w:rPr>
          <w:noProof/>
        </w:rPr>
      </w:pPr>
      <w:r>
        <w:rPr>
          <w:noProof/>
        </w:rPr>
        <w:t>expanding scope of, 144</w:t>
      </w:r>
    </w:p>
    <w:p w:rsidR="00B77F99" w:rsidRDefault="00B77F99">
      <w:pPr>
        <w:pStyle w:val="Index2"/>
        <w:tabs>
          <w:tab w:val="right" w:pos="3950"/>
        </w:tabs>
        <w:rPr>
          <w:noProof/>
        </w:rPr>
      </w:pPr>
      <w:r>
        <w:rPr>
          <w:noProof/>
        </w:rPr>
        <w:t>implementing, 140</w:t>
      </w:r>
    </w:p>
    <w:p w:rsidR="00B77F99" w:rsidRDefault="00B77F99">
      <w:pPr>
        <w:pStyle w:val="Index2"/>
        <w:tabs>
          <w:tab w:val="right" w:pos="3950"/>
        </w:tabs>
        <w:rPr>
          <w:noProof/>
        </w:rPr>
      </w:pPr>
      <w:r>
        <w:rPr>
          <w:noProof/>
        </w:rPr>
        <w:t>internal, 133, 177</w:t>
      </w:r>
    </w:p>
    <w:p w:rsidR="00B77F99" w:rsidRDefault="00B77F99">
      <w:pPr>
        <w:pStyle w:val="Index2"/>
        <w:tabs>
          <w:tab w:val="right" w:pos="3950"/>
        </w:tabs>
        <w:rPr>
          <w:noProof/>
        </w:rPr>
      </w:pPr>
      <w:r>
        <w:rPr>
          <w:noProof/>
        </w:rPr>
        <w:t>modelling, 139</w:t>
      </w:r>
    </w:p>
    <w:p w:rsidR="00B77F99" w:rsidRDefault="00B77F99">
      <w:pPr>
        <w:pStyle w:val="Index2"/>
        <w:tabs>
          <w:tab w:val="right" w:pos="3950"/>
        </w:tabs>
        <w:rPr>
          <w:noProof/>
        </w:rPr>
      </w:pPr>
      <w:r>
        <w:rPr>
          <w:noProof/>
        </w:rPr>
        <w:t>multiple matches dialog, 136</w:t>
      </w:r>
    </w:p>
    <w:p w:rsidR="00B77F99" w:rsidRDefault="00B77F99">
      <w:pPr>
        <w:pStyle w:val="Index2"/>
        <w:tabs>
          <w:tab w:val="right" w:pos="3950"/>
        </w:tabs>
        <w:rPr>
          <w:noProof/>
        </w:rPr>
      </w:pPr>
      <w:r>
        <w:rPr>
          <w:noProof/>
        </w:rPr>
        <w:t>resolving differences between, 134</w:t>
      </w:r>
    </w:p>
    <w:p w:rsidR="00B77F99" w:rsidRDefault="00B77F99">
      <w:pPr>
        <w:pStyle w:val="Index2"/>
        <w:tabs>
          <w:tab w:val="right" w:pos="3950"/>
        </w:tabs>
        <w:rPr>
          <w:noProof/>
        </w:rPr>
      </w:pPr>
      <w:r>
        <w:rPr>
          <w:noProof/>
        </w:rPr>
        <w:t>routing-related options for, 155</w:t>
      </w:r>
    </w:p>
    <w:p w:rsidR="00B77F99" w:rsidRDefault="00B77F99">
      <w:pPr>
        <w:pStyle w:val="Index2"/>
        <w:tabs>
          <w:tab w:val="right" w:pos="3950"/>
        </w:tabs>
        <w:rPr>
          <w:noProof/>
        </w:rPr>
      </w:pPr>
      <w:r>
        <w:rPr>
          <w:noProof/>
        </w:rPr>
        <w:t>saving copies of, 146</w:t>
      </w:r>
    </w:p>
    <w:p w:rsidR="00B77F99" w:rsidRDefault="00B77F99">
      <w:pPr>
        <w:pStyle w:val="Index2"/>
        <w:tabs>
          <w:tab w:val="right" w:pos="3950"/>
        </w:tabs>
        <w:rPr>
          <w:noProof/>
        </w:rPr>
      </w:pPr>
      <w:r>
        <w:rPr>
          <w:noProof/>
        </w:rPr>
        <w:t>selecting automatically, 135</w:t>
      </w:r>
    </w:p>
    <w:p w:rsidR="00B77F99" w:rsidRDefault="00B77F99">
      <w:pPr>
        <w:pStyle w:val="Index2"/>
        <w:tabs>
          <w:tab w:val="right" w:pos="3950"/>
        </w:tabs>
        <w:rPr>
          <w:noProof/>
        </w:rPr>
      </w:pPr>
      <w:r>
        <w:rPr>
          <w:noProof/>
        </w:rPr>
        <w:t>selecting manually, 133</w:t>
      </w:r>
    </w:p>
    <w:p w:rsidR="00B77F99" w:rsidRDefault="00B77F99">
      <w:pPr>
        <w:pStyle w:val="Index2"/>
        <w:tabs>
          <w:tab w:val="right" w:pos="3950"/>
        </w:tabs>
        <w:rPr>
          <w:noProof/>
        </w:rPr>
      </w:pPr>
      <w:r>
        <w:rPr>
          <w:noProof/>
        </w:rPr>
        <w:t>settings for, 110</w:t>
      </w:r>
    </w:p>
    <w:p w:rsidR="00B77F99" w:rsidRDefault="00B77F99">
      <w:pPr>
        <w:pStyle w:val="Index2"/>
        <w:tabs>
          <w:tab w:val="right" w:pos="3950"/>
        </w:tabs>
        <w:rPr>
          <w:noProof/>
        </w:rPr>
      </w:pPr>
      <w:r>
        <w:rPr>
          <w:noProof/>
        </w:rPr>
        <w:t>site-level, 133</w:t>
      </w:r>
    </w:p>
    <w:p w:rsidR="00B77F99" w:rsidRDefault="00B77F99">
      <w:pPr>
        <w:pStyle w:val="Index2"/>
        <w:tabs>
          <w:tab w:val="right" w:pos="3950"/>
        </w:tabs>
        <w:rPr>
          <w:noProof/>
        </w:rPr>
      </w:pPr>
      <w:r>
        <w:rPr>
          <w:noProof/>
        </w:rPr>
        <w:t>stages, 61</w:t>
      </w:r>
    </w:p>
    <w:p w:rsidR="00B77F99" w:rsidRDefault="00B77F99">
      <w:pPr>
        <w:pStyle w:val="Index2"/>
        <w:tabs>
          <w:tab w:val="right" w:pos="3950"/>
        </w:tabs>
        <w:rPr>
          <w:noProof/>
        </w:rPr>
      </w:pPr>
      <w:r>
        <w:rPr>
          <w:noProof/>
        </w:rPr>
        <w:t>user-level, 133</w:t>
      </w:r>
    </w:p>
    <w:p w:rsidR="00B77F99" w:rsidRDefault="00B77F99">
      <w:pPr>
        <w:pStyle w:val="Index1"/>
        <w:tabs>
          <w:tab w:val="right" w:pos="3950"/>
        </w:tabs>
        <w:rPr>
          <w:noProof/>
        </w:rPr>
      </w:pPr>
      <w:r>
        <w:rPr>
          <w:noProof/>
        </w:rPr>
        <w:t>Health Summary reports, 39, 40</w:t>
      </w:r>
    </w:p>
    <w:p w:rsidR="00B77F99" w:rsidRDefault="00B77F99">
      <w:pPr>
        <w:pStyle w:val="Index1"/>
        <w:tabs>
          <w:tab w:val="right" w:pos="3950"/>
        </w:tabs>
        <w:rPr>
          <w:noProof/>
        </w:rPr>
      </w:pPr>
      <w:r>
        <w:rPr>
          <w:noProof/>
        </w:rPr>
        <w:t>hidden exams, 62</w:t>
      </w:r>
    </w:p>
    <w:p w:rsidR="00B77F99" w:rsidRDefault="00B77F99">
      <w:pPr>
        <w:pStyle w:val="Index1"/>
        <w:tabs>
          <w:tab w:val="right" w:pos="3950"/>
        </w:tabs>
        <w:rPr>
          <w:noProof/>
        </w:rPr>
      </w:pPr>
      <w:r>
        <w:rPr>
          <w:noProof/>
        </w:rPr>
        <w:t>hidden image sets, 62</w:t>
      </w:r>
    </w:p>
    <w:p w:rsidR="00B77F99" w:rsidRDefault="00B77F99">
      <w:pPr>
        <w:pStyle w:val="Index1"/>
        <w:tabs>
          <w:tab w:val="right" w:pos="3950"/>
        </w:tabs>
        <w:rPr>
          <w:noProof/>
        </w:rPr>
      </w:pPr>
      <w:r>
        <w:rPr>
          <w:noProof/>
        </w:rPr>
        <w:t>history, exam, 24</w:t>
      </w:r>
    </w:p>
    <w:p w:rsidR="00B77F99" w:rsidRDefault="00B77F99">
      <w:pPr>
        <w:pStyle w:val="Index1"/>
        <w:tabs>
          <w:tab w:val="right" w:pos="3950"/>
        </w:tabs>
        <w:rPr>
          <w:noProof/>
        </w:rPr>
      </w:pPr>
      <w:r>
        <w:rPr>
          <w:noProof/>
        </w:rPr>
        <w:t>Hounsfield area</w:t>
      </w:r>
    </w:p>
    <w:p w:rsidR="00B77F99" w:rsidRDefault="00B77F99">
      <w:pPr>
        <w:pStyle w:val="Index2"/>
        <w:tabs>
          <w:tab w:val="right" w:pos="3950"/>
        </w:tabs>
        <w:rPr>
          <w:noProof/>
        </w:rPr>
      </w:pPr>
      <w:r>
        <w:rPr>
          <w:noProof/>
        </w:rPr>
        <w:t>freehand, 95</w:t>
      </w:r>
    </w:p>
    <w:p w:rsidR="00B77F99" w:rsidRDefault="00B77F99">
      <w:pPr>
        <w:pStyle w:val="Index2"/>
        <w:tabs>
          <w:tab w:val="right" w:pos="3950"/>
        </w:tabs>
        <w:rPr>
          <w:noProof/>
        </w:rPr>
      </w:pPr>
      <w:r>
        <w:rPr>
          <w:noProof/>
        </w:rPr>
        <w:t>rectangle, 94</w:t>
      </w:r>
    </w:p>
    <w:p w:rsidR="00B77F99" w:rsidRDefault="00B77F99">
      <w:pPr>
        <w:pStyle w:val="Index1"/>
        <w:tabs>
          <w:tab w:val="right" w:pos="3950"/>
        </w:tabs>
        <w:rPr>
          <w:noProof/>
        </w:rPr>
      </w:pPr>
      <w:r>
        <w:rPr>
          <w:noProof/>
        </w:rPr>
        <w:t>Hounsfield units, measuring, 94</w:t>
      </w:r>
    </w:p>
    <w:p w:rsidR="00B77F99" w:rsidRDefault="00B77F99">
      <w:pPr>
        <w:pStyle w:val="Index1"/>
        <w:tabs>
          <w:tab w:val="right" w:pos="3950"/>
        </w:tabs>
        <w:rPr>
          <w:noProof/>
        </w:rPr>
      </w:pPr>
      <w:r>
        <w:rPr>
          <w:noProof/>
        </w:rPr>
        <w:t>HP Lookup area, 151</w:t>
      </w:r>
    </w:p>
    <w:p w:rsidR="00B77F99" w:rsidRDefault="00B77F99">
      <w:pPr>
        <w:pStyle w:val="IndexHeading"/>
        <w:tabs>
          <w:tab w:val="right" w:pos="3950"/>
        </w:tabs>
        <w:rPr>
          <w:rFonts w:ascii="Calibri" w:hAnsi="Calibri"/>
          <w:b w:val="0"/>
          <w:bCs w:val="0"/>
        </w:rPr>
      </w:pPr>
      <w:r>
        <w:t>I</w:t>
      </w:r>
    </w:p>
    <w:p w:rsidR="00B77F99" w:rsidRDefault="00B77F99">
      <w:pPr>
        <w:pStyle w:val="Index1"/>
        <w:tabs>
          <w:tab w:val="right" w:pos="3950"/>
        </w:tabs>
        <w:rPr>
          <w:noProof/>
        </w:rPr>
      </w:pPr>
      <w:r>
        <w:rPr>
          <w:noProof/>
        </w:rPr>
        <w:t>icon</w:t>
      </w:r>
    </w:p>
    <w:p w:rsidR="00B77F99" w:rsidRDefault="00B77F99">
      <w:pPr>
        <w:pStyle w:val="Index2"/>
        <w:tabs>
          <w:tab w:val="right" w:pos="3950"/>
        </w:tabs>
        <w:rPr>
          <w:noProof/>
        </w:rPr>
      </w:pPr>
      <w:r>
        <w:rPr>
          <w:noProof/>
        </w:rPr>
        <w:t>context changes indicator, 44</w:t>
      </w:r>
    </w:p>
    <w:p w:rsidR="00B77F99" w:rsidRDefault="00B77F99">
      <w:pPr>
        <w:pStyle w:val="Index1"/>
        <w:tabs>
          <w:tab w:val="right" w:pos="3950"/>
        </w:tabs>
        <w:rPr>
          <w:noProof/>
        </w:rPr>
      </w:pPr>
      <w:r>
        <w:rPr>
          <w:noProof/>
        </w:rPr>
        <w:t>ID # field, 31</w:t>
      </w:r>
    </w:p>
    <w:p w:rsidR="00B77F99" w:rsidRDefault="00B77F99">
      <w:pPr>
        <w:pStyle w:val="Index1"/>
        <w:tabs>
          <w:tab w:val="right" w:pos="3950"/>
        </w:tabs>
        <w:rPr>
          <w:noProof/>
        </w:rPr>
      </w:pPr>
      <w:r>
        <w:rPr>
          <w:noProof/>
        </w:rPr>
        <w:t>image data, displaying, 67</w:t>
      </w:r>
    </w:p>
    <w:p w:rsidR="00B77F99" w:rsidRDefault="00B77F99">
      <w:pPr>
        <w:pStyle w:val="Index1"/>
        <w:tabs>
          <w:tab w:val="right" w:pos="3950"/>
        </w:tabs>
        <w:rPr>
          <w:noProof/>
        </w:rPr>
      </w:pPr>
      <w:r>
        <w:rPr>
          <w:noProof/>
        </w:rPr>
        <w:t>Image Date/Time field, 31</w:t>
      </w:r>
    </w:p>
    <w:p w:rsidR="00B77F99" w:rsidRDefault="00B77F99">
      <w:pPr>
        <w:pStyle w:val="Index1"/>
        <w:tabs>
          <w:tab w:val="right" w:pos="3950"/>
        </w:tabs>
        <w:rPr>
          <w:noProof/>
        </w:rPr>
      </w:pPr>
      <w:r>
        <w:rPr>
          <w:noProof/>
        </w:rPr>
        <w:t>image information area, 8</w:t>
      </w:r>
    </w:p>
    <w:p w:rsidR="00B77F99" w:rsidRDefault="00B77F99">
      <w:pPr>
        <w:pStyle w:val="Index1"/>
        <w:tabs>
          <w:tab w:val="right" w:pos="3950"/>
        </w:tabs>
        <w:rPr>
          <w:noProof/>
        </w:rPr>
      </w:pPr>
      <w:r>
        <w:rPr>
          <w:noProof/>
        </w:rPr>
        <w:t>image presets</w:t>
      </w:r>
    </w:p>
    <w:p w:rsidR="00B77F99" w:rsidRDefault="00B77F99">
      <w:pPr>
        <w:pStyle w:val="Index2"/>
        <w:tabs>
          <w:tab w:val="right" w:pos="3950"/>
        </w:tabs>
        <w:rPr>
          <w:noProof/>
        </w:rPr>
      </w:pPr>
      <w:r>
        <w:rPr>
          <w:noProof/>
        </w:rPr>
        <w:t>creating and applying, 76</w:t>
      </w:r>
    </w:p>
    <w:p w:rsidR="00B77F99" w:rsidRDefault="00B77F99">
      <w:pPr>
        <w:pStyle w:val="Index2"/>
        <w:tabs>
          <w:tab w:val="right" w:pos="3950"/>
        </w:tabs>
        <w:rPr>
          <w:noProof/>
        </w:rPr>
      </w:pPr>
      <w:r>
        <w:rPr>
          <w:noProof/>
        </w:rPr>
        <w:t>in hanging protocols, 163</w:t>
      </w:r>
    </w:p>
    <w:p w:rsidR="00B77F99" w:rsidRDefault="00B77F99">
      <w:pPr>
        <w:pStyle w:val="Index1"/>
        <w:tabs>
          <w:tab w:val="right" w:pos="3950"/>
        </w:tabs>
        <w:rPr>
          <w:noProof/>
        </w:rPr>
      </w:pPr>
      <w:r>
        <w:rPr>
          <w:noProof/>
        </w:rPr>
        <w:t xml:space="preserve">image sets. </w:t>
      </w:r>
      <w:r w:rsidRPr="00C46490">
        <w:rPr>
          <w:i/>
          <w:noProof/>
        </w:rPr>
        <w:t>See Also</w:t>
      </w:r>
      <w:r>
        <w:rPr>
          <w:noProof/>
        </w:rPr>
        <w:t xml:space="preserve"> images</w:t>
      </w:r>
    </w:p>
    <w:p w:rsidR="00B77F99" w:rsidRDefault="00B77F99">
      <w:pPr>
        <w:pStyle w:val="Index2"/>
        <w:tabs>
          <w:tab w:val="right" w:pos="3950"/>
        </w:tabs>
        <w:rPr>
          <w:noProof/>
        </w:rPr>
      </w:pPr>
      <w:r>
        <w:rPr>
          <w:noProof/>
        </w:rPr>
        <w:t>described, 195</w:t>
      </w:r>
    </w:p>
    <w:p w:rsidR="00B77F99" w:rsidRDefault="00B77F99">
      <w:pPr>
        <w:pStyle w:val="Index2"/>
        <w:tabs>
          <w:tab w:val="right" w:pos="3950"/>
        </w:tabs>
        <w:rPr>
          <w:noProof/>
        </w:rPr>
      </w:pPr>
      <w:r>
        <w:rPr>
          <w:noProof/>
        </w:rPr>
        <w:t>hidden, 62</w:t>
      </w:r>
    </w:p>
    <w:p w:rsidR="00B77F99" w:rsidRDefault="00B77F99">
      <w:pPr>
        <w:pStyle w:val="Index2"/>
        <w:tabs>
          <w:tab w:val="right" w:pos="3950"/>
        </w:tabs>
        <w:rPr>
          <w:noProof/>
        </w:rPr>
      </w:pPr>
      <w:r>
        <w:rPr>
          <w:noProof/>
        </w:rPr>
        <w:t>loading into viewports, 59</w:t>
      </w:r>
    </w:p>
    <w:p w:rsidR="00B77F99" w:rsidRDefault="00B77F99">
      <w:pPr>
        <w:pStyle w:val="Index1"/>
        <w:tabs>
          <w:tab w:val="right" w:pos="3950"/>
        </w:tabs>
        <w:rPr>
          <w:noProof/>
        </w:rPr>
      </w:pPr>
      <w:r>
        <w:rPr>
          <w:noProof/>
        </w:rPr>
        <w:t>images</w:t>
      </w:r>
    </w:p>
    <w:p w:rsidR="00B77F99" w:rsidRDefault="00B77F99">
      <w:pPr>
        <w:pStyle w:val="Index2"/>
        <w:tabs>
          <w:tab w:val="right" w:pos="3950"/>
        </w:tabs>
        <w:rPr>
          <w:noProof/>
        </w:rPr>
      </w:pPr>
      <w:r>
        <w:rPr>
          <w:noProof/>
        </w:rPr>
        <w:t>3D display of, 102</w:t>
      </w:r>
    </w:p>
    <w:p w:rsidR="00B77F99" w:rsidRDefault="00B77F99">
      <w:pPr>
        <w:pStyle w:val="Index2"/>
        <w:tabs>
          <w:tab w:val="right" w:pos="3950"/>
        </w:tabs>
        <w:rPr>
          <w:noProof/>
        </w:rPr>
      </w:pPr>
      <w:r>
        <w:rPr>
          <w:noProof/>
        </w:rPr>
        <w:t>adjusting individually, 79</w:t>
      </w:r>
    </w:p>
    <w:p w:rsidR="00B77F99" w:rsidRDefault="00B77F99">
      <w:pPr>
        <w:pStyle w:val="Index2"/>
        <w:tabs>
          <w:tab w:val="right" w:pos="3950"/>
        </w:tabs>
        <w:rPr>
          <w:noProof/>
        </w:rPr>
      </w:pPr>
      <w:r>
        <w:rPr>
          <w:noProof/>
        </w:rPr>
        <w:t>annotating, 91</w:t>
      </w:r>
    </w:p>
    <w:p w:rsidR="00B77F99" w:rsidRDefault="00B77F99">
      <w:pPr>
        <w:pStyle w:val="Index2"/>
        <w:tabs>
          <w:tab w:val="right" w:pos="3950"/>
        </w:tabs>
        <w:rPr>
          <w:noProof/>
        </w:rPr>
      </w:pPr>
      <w:r>
        <w:rPr>
          <w:noProof/>
        </w:rPr>
        <w:t>capturing and saving, 103</w:t>
      </w:r>
    </w:p>
    <w:p w:rsidR="00B77F99" w:rsidRDefault="00B77F99">
      <w:pPr>
        <w:pStyle w:val="Index2"/>
        <w:tabs>
          <w:tab w:val="right" w:pos="3950"/>
        </w:tabs>
        <w:rPr>
          <w:noProof/>
        </w:rPr>
      </w:pPr>
      <w:r>
        <w:rPr>
          <w:noProof/>
        </w:rPr>
        <w:t>cine tool and, 87</w:t>
      </w:r>
    </w:p>
    <w:p w:rsidR="00B77F99" w:rsidRDefault="00B77F99">
      <w:pPr>
        <w:pStyle w:val="Index2"/>
        <w:tabs>
          <w:tab w:val="right" w:pos="3950"/>
        </w:tabs>
        <w:rPr>
          <w:noProof/>
        </w:rPr>
      </w:pPr>
      <w:r>
        <w:rPr>
          <w:noProof/>
        </w:rPr>
        <w:t>clearing, 58</w:t>
      </w:r>
    </w:p>
    <w:p w:rsidR="00B77F99" w:rsidRDefault="00B77F99">
      <w:pPr>
        <w:pStyle w:val="Index2"/>
        <w:tabs>
          <w:tab w:val="right" w:pos="3950"/>
        </w:tabs>
        <w:rPr>
          <w:noProof/>
        </w:rPr>
      </w:pPr>
      <w:r>
        <w:rPr>
          <w:noProof/>
        </w:rPr>
        <w:t>cloning, 84</w:t>
      </w:r>
    </w:p>
    <w:p w:rsidR="00B77F99" w:rsidRDefault="00B77F99">
      <w:pPr>
        <w:pStyle w:val="Index2"/>
        <w:tabs>
          <w:tab w:val="right" w:pos="3950"/>
        </w:tabs>
        <w:rPr>
          <w:noProof/>
        </w:rPr>
      </w:pPr>
      <w:r>
        <w:rPr>
          <w:noProof/>
        </w:rPr>
        <w:t>context changes icon, 44</w:t>
      </w:r>
    </w:p>
    <w:p w:rsidR="00B77F99" w:rsidRDefault="00B77F99">
      <w:pPr>
        <w:pStyle w:val="Index2"/>
        <w:tabs>
          <w:tab w:val="right" w:pos="3950"/>
        </w:tabs>
        <w:rPr>
          <w:noProof/>
        </w:rPr>
      </w:pPr>
      <w:r>
        <w:rPr>
          <w:noProof/>
        </w:rPr>
        <w:t>copying properties of, 81</w:t>
      </w:r>
    </w:p>
    <w:p w:rsidR="00B77F99" w:rsidRDefault="00B77F99">
      <w:pPr>
        <w:pStyle w:val="Index2"/>
        <w:tabs>
          <w:tab w:val="right" w:pos="3950"/>
        </w:tabs>
        <w:rPr>
          <w:noProof/>
        </w:rPr>
      </w:pPr>
      <w:r>
        <w:rPr>
          <w:noProof/>
        </w:rPr>
        <w:t>displaying, 16</w:t>
      </w:r>
    </w:p>
    <w:p w:rsidR="00B77F99" w:rsidRDefault="00B77F99">
      <w:pPr>
        <w:pStyle w:val="Index2"/>
        <w:tabs>
          <w:tab w:val="right" w:pos="3950"/>
        </w:tabs>
        <w:rPr>
          <w:noProof/>
        </w:rPr>
      </w:pPr>
      <w:r>
        <w:rPr>
          <w:noProof/>
        </w:rPr>
        <w:t>full-screen view, 73</w:t>
      </w:r>
    </w:p>
    <w:p w:rsidR="00B77F99" w:rsidRDefault="00B77F99">
      <w:pPr>
        <w:pStyle w:val="Index2"/>
        <w:tabs>
          <w:tab w:val="right" w:pos="3950"/>
        </w:tabs>
        <w:rPr>
          <w:noProof/>
        </w:rPr>
      </w:pPr>
      <w:r>
        <w:rPr>
          <w:noProof/>
        </w:rPr>
        <w:t>inverting, 75</w:t>
      </w:r>
    </w:p>
    <w:p w:rsidR="00B77F99" w:rsidRDefault="00B77F99">
      <w:pPr>
        <w:pStyle w:val="Index2"/>
        <w:tabs>
          <w:tab w:val="right" w:pos="3950"/>
        </w:tabs>
        <w:rPr>
          <w:noProof/>
        </w:rPr>
      </w:pPr>
      <w:r>
        <w:rPr>
          <w:noProof/>
        </w:rPr>
        <w:t>key, 57</w:t>
      </w:r>
    </w:p>
    <w:p w:rsidR="00B77F99" w:rsidRDefault="00B77F99">
      <w:pPr>
        <w:pStyle w:val="Index2"/>
        <w:tabs>
          <w:tab w:val="right" w:pos="3950"/>
        </w:tabs>
        <w:rPr>
          <w:noProof/>
        </w:rPr>
      </w:pPr>
      <w:r>
        <w:rPr>
          <w:noProof/>
        </w:rPr>
        <w:t>layout of, 78</w:t>
      </w:r>
    </w:p>
    <w:p w:rsidR="00B77F99" w:rsidRDefault="00B77F99">
      <w:pPr>
        <w:pStyle w:val="Index2"/>
        <w:tabs>
          <w:tab w:val="right" w:pos="3950"/>
        </w:tabs>
        <w:rPr>
          <w:noProof/>
        </w:rPr>
      </w:pPr>
      <w:r>
        <w:rPr>
          <w:noProof/>
        </w:rPr>
        <w:t>linking, 82</w:t>
      </w:r>
    </w:p>
    <w:p w:rsidR="00B77F99" w:rsidRDefault="00B77F99">
      <w:pPr>
        <w:pStyle w:val="Index2"/>
        <w:tabs>
          <w:tab w:val="right" w:pos="3950"/>
        </w:tabs>
        <w:rPr>
          <w:noProof/>
        </w:rPr>
      </w:pPr>
      <w:r>
        <w:rPr>
          <w:noProof/>
        </w:rPr>
        <w:t>measuring features in, 93</w:t>
      </w:r>
    </w:p>
    <w:p w:rsidR="00B77F99" w:rsidRDefault="00B77F99">
      <w:pPr>
        <w:pStyle w:val="Index2"/>
        <w:tabs>
          <w:tab w:val="right" w:pos="3950"/>
        </w:tabs>
        <w:rPr>
          <w:noProof/>
        </w:rPr>
      </w:pPr>
      <w:r>
        <w:rPr>
          <w:noProof/>
        </w:rPr>
        <w:t>moving, 85</w:t>
      </w:r>
    </w:p>
    <w:p w:rsidR="00B77F99" w:rsidRDefault="00B77F99">
      <w:pPr>
        <w:pStyle w:val="Index2"/>
        <w:tabs>
          <w:tab w:val="right" w:pos="3950"/>
        </w:tabs>
        <w:rPr>
          <w:noProof/>
        </w:rPr>
      </w:pPr>
      <w:r>
        <w:rPr>
          <w:noProof/>
        </w:rPr>
        <w:t>paging and scrolling, 55</w:t>
      </w:r>
    </w:p>
    <w:p w:rsidR="00B77F99" w:rsidRDefault="00B77F99">
      <w:pPr>
        <w:pStyle w:val="Index2"/>
        <w:tabs>
          <w:tab w:val="right" w:pos="3950"/>
        </w:tabs>
        <w:rPr>
          <w:noProof/>
        </w:rPr>
      </w:pPr>
      <w:r>
        <w:rPr>
          <w:noProof/>
        </w:rPr>
        <w:t>presets for, 76</w:t>
      </w:r>
    </w:p>
    <w:p w:rsidR="00B77F99" w:rsidRDefault="00B77F99">
      <w:pPr>
        <w:pStyle w:val="Index2"/>
        <w:tabs>
          <w:tab w:val="right" w:pos="3950"/>
        </w:tabs>
        <w:rPr>
          <w:noProof/>
        </w:rPr>
      </w:pPr>
      <w:r>
        <w:rPr>
          <w:noProof/>
        </w:rPr>
        <w:t>reference quality, 23</w:t>
      </w:r>
    </w:p>
    <w:p w:rsidR="00B77F99" w:rsidRDefault="00B77F99">
      <w:pPr>
        <w:pStyle w:val="Index2"/>
        <w:tabs>
          <w:tab w:val="right" w:pos="3950"/>
        </w:tabs>
        <w:rPr>
          <w:noProof/>
        </w:rPr>
      </w:pPr>
      <w:r>
        <w:rPr>
          <w:noProof/>
        </w:rPr>
        <w:t>reorienting, 75</w:t>
      </w:r>
    </w:p>
    <w:p w:rsidR="00B77F99" w:rsidRDefault="00B77F99">
      <w:pPr>
        <w:pStyle w:val="Index2"/>
        <w:tabs>
          <w:tab w:val="right" w:pos="3950"/>
        </w:tabs>
        <w:rPr>
          <w:noProof/>
        </w:rPr>
      </w:pPr>
      <w:r>
        <w:rPr>
          <w:noProof/>
        </w:rPr>
        <w:t>resetting, 76</w:t>
      </w:r>
    </w:p>
    <w:p w:rsidR="00B77F99" w:rsidRDefault="00B77F99">
      <w:pPr>
        <w:pStyle w:val="Index2"/>
        <w:tabs>
          <w:tab w:val="right" w:pos="3950"/>
        </w:tabs>
        <w:rPr>
          <w:noProof/>
        </w:rPr>
      </w:pPr>
      <w:r>
        <w:rPr>
          <w:noProof/>
        </w:rPr>
        <w:t>scout, 56</w:t>
      </w:r>
    </w:p>
    <w:p w:rsidR="00B77F99" w:rsidRDefault="00B77F99">
      <w:pPr>
        <w:pStyle w:val="Index2"/>
        <w:tabs>
          <w:tab w:val="right" w:pos="3950"/>
        </w:tabs>
        <w:rPr>
          <w:noProof/>
        </w:rPr>
      </w:pPr>
      <w:r>
        <w:rPr>
          <w:noProof/>
        </w:rPr>
        <w:t>sharpening, 76</w:t>
      </w:r>
    </w:p>
    <w:p w:rsidR="00B77F99" w:rsidRDefault="00B77F99">
      <w:pPr>
        <w:pStyle w:val="Index2"/>
        <w:tabs>
          <w:tab w:val="right" w:pos="3950"/>
        </w:tabs>
        <w:rPr>
          <w:noProof/>
        </w:rPr>
      </w:pPr>
      <w:r>
        <w:rPr>
          <w:noProof/>
        </w:rPr>
        <w:t>sorting, 86</w:t>
      </w:r>
    </w:p>
    <w:p w:rsidR="00B77F99" w:rsidRDefault="00B77F99">
      <w:pPr>
        <w:pStyle w:val="Index2"/>
        <w:tabs>
          <w:tab w:val="right" w:pos="3950"/>
        </w:tabs>
        <w:rPr>
          <w:noProof/>
        </w:rPr>
      </w:pPr>
      <w:r>
        <w:rPr>
          <w:noProof/>
        </w:rPr>
        <w:t>window/level, changing in, 74</w:t>
      </w:r>
    </w:p>
    <w:p w:rsidR="00B77F99" w:rsidRDefault="00B77F99">
      <w:pPr>
        <w:pStyle w:val="Index2"/>
        <w:tabs>
          <w:tab w:val="right" w:pos="3950"/>
        </w:tabs>
        <w:rPr>
          <w:noProof/>
        </w:rPr>
      </w:pPr>
      <w:r>
        <w:rPr>
          <w:noProof/>
        </w:rPr>
        <w:t>zooming, 72</w:t>
      </w:r>
    </w:p>
    <w:p w:rsidR="00B77F99" w:rsidRDefault="00B77F99">
      <w:pPr>
        <w:pStyle w:val="Index1"/>
        <w:tabs>
          <w:tab w:val="right" w:pos="3950"/>
        </w:tabs>
        <w:rPr>
          <w:noProof/>
        </w:rPr>
      </w:pPr>
      <w:r>
        <w:rPr>
          <w:noProof/>
        </w:rPr>
        <w:t>Imaging Data window, 67</w:t>
      </w:r>
    </w:p>
    <w:p w:rsidR="00B77F99" w:rsidRDefault="00B77F99">
      <w:pPr>
        <w:pStyle w:val="Index1"/>
        <w:tabs>
          <w:tab w:val="right" w:pos="3950"/>
        </w:tabs>
        <w:rPr>
          <w:noProof/>
        </w:rPr>
      </w:pPr>
      <w:r>
        <w:rPr>
          <w:noProof/>
        </w:rPr>
        <w:t>Imaging Loc field, 31</w:t>
      </w:r>
    </w:p>
    <w:p w:rsidR="00B77F99" w:rsidRDefault="00B77F99">
      <w:pPr>
        <w:pStyle w:val="Index1"/>
        <w:tabs>
          <w:tab w:val="right" w:pos="3950"/>
        </w:tabs>
        <w:rPr>
          <w:noProof/>
        </w:rPr>
      </w:pPr>
      <w:r>
        <w:rPr>
          <w:noProof/>
        </w:rPr>
        <w:t>Img Type field, 31</w:t>
      </w:r>
    </w:p>
    <w:p w:rsidR="00B77F99" w:rsidRDefault="00B77F99">
      <w:pPr>
        <w:pStyle w:val="Index1"/>
        <w:tabs>
          <w:tab w:val="right" w:pos="3950"/>
        </w:tabs>
        <w:rPr>
          <w:noProof/>
        </w:rPr>
      </w:pPr>
      <w:r>
        <w:rPr>
          <w:noProof/>
        </w:rPr>
        <w:t>indicators, orientation, 75</w:t>
      </w:r>
    </w:p>
    <w:p w:rsidR="00B77F99" w:rsidRDefault="00B77F99">
      <w:pPr>
        <w:pStyle w:val="Index1"/>
        <w:tabs>
          <w:tab w:val="right" w:pos="3950"/>
        </w:tabs>
        <w:rPr>
          <w:noProof/>
        </w:rPr>
      </w:pPr>
      <w:r>
        <w:rPr>
          <w:noProof/>
        </w:rPr>
        <w:t>internal hanging protocols, 177</w:t>
      </w:r>
    </w:p>
    <w:p w:rsidR="00B77F99" w:rsidRDefault="00B77F99">
      <w:pPr>
        <w:pStyle w:val="Index1"/>
        <w:tabs>
          <w:tab w:val="right" w:pos="3950"/>
        </w:tabs>
        <w:rPr>
          <w:noProof/>
        </w:rPr>
      </w:pPr>
      <w:r>
        <w:rPr>
          <w:noProof/>
        </w:rPr>
        <w:t>Interp By field, 31</w:t>
      </w:r>
    </w:p>
    <w:p w:rsidR="00B77F99" w:rsidRDefault="00B77F99">
      <w:pPr>
        <w:pStyle w:val="Index1"/>
        <w:tabs>
          <w:tab w:val="right" w:pos="3950"/>
        </w:tabs>
        <w:rPr>
          <w:noProof/>
        </w:rPr>
      </w:pPr>
      <w:r>
        <w:rPr>
          <w:noProof/>
        </w:rPr>
        <w:t>interpreted, updating exams to, 69</w:t>
      </w:r>
    </w:p>
    <w:p w:rsidR="00B77F99" w:rsidRDefault="00B77F99">
      <w:pPr>
        <w:pStyle w:val="Index1"/>
        <w:tabs>
          <w:tab w:val="right" w:pos="3950"/>
        </w:tabs>
        <w:rPr>
          <w:noProof/>
        </w:rPr>
      </w:pPr>
      <w:r>
        <w:rPr>
          <w:noProof/>
        </w:rPr>
        <w:t>IntStat field, 31</w:t>
      </w:r>
    </w:p>
    <w:p w:rsidR="00B77F99" w:rsidRDefault="00B77F99">
      <w:pPr>
        <w:pStyle w:val="Index1"/>
        <w:tabs>
          <w:tab w:val="right" w:pos="3950"/>
        </w:tabs>
        <w:rPr>
          <w:noProof/>
        </w:rPr>
      </w:pPr>
      <w:r>
        <w:rPr>
          <w:noProof/>
        </w:rPr>
        <w:t>invert, 75</w:t>
      </w:r>
    </w:p>
    <w:p w:rsidR="00B77F99" w:rsidRDefault="00B77F99">
      <w:pPr>
        <w:pStyle w:val="IndexHeading"/>
        <w:tabs>
          <w:tab w:val="right" w:pos="3950"/>
        </w:tabs>
        <w:rPr>
          <w:rFonts w:ascii="Calibri" w:hAnsi="Calibri"/>
          <w:b w:val="0"/>
          <w:bCs w:val="0"/>
        </w:rPr>
      </w:pPr>
      <w:r>
        <w:t>K</w:t>
      </w:r>
    </w:p>
    <w:p w:rsidR="00B77F99" w:rsidRDefault="00B77F99">
      <w:pPr>
        <w:pStyle w:val="Index1"/>
        <w:tabs>
          <w:tab w:val="right" w:pos="3950"/>
        </w:tabs>
        <w:rPr>
          <w:noProof/>
        </w:rPr>
      </w:pPr>
      <w:r>
        <w:rPr>
          <w:noProof/>
        </w:rPr>
        <w:t>key images</w:t>
      </w:r>
    </w:p>
    <w:p w:rsidR="00B77F99" w:rsidRDefault="00B77F99">
      <w:pPr>
        <w:pStyle w:val="Index2"/>
        <w:tabs>
          <w:tab w:val="right" w:pos="3950"/>
        </w:tabs>
        <w:rPr>
          <w:noProof/>
        </w:rPr>
      </w:pPr>
      <w:r>
        <w:rPr>
          <w:noProof/>
        </w:rPr>
        <w:t>described, 57</w:t>
      </w:r>
    </w:p>
    <w:p w:rsidR="00B77F99" w:rsidRDefault="00B77F99">
      <w:pPr>
        <w:pStyle w:val="Index2"/>
        <w:tabs>
          <w:tab w:val="right" w:pos="3950"/>
        </w:tabs>
        <w:rPr>
          <w:noProof/>
        </w:rPr>
      </w:pPr>
      <w:r>
        <w:rPr>
          <w:noProof/>
        </w:rPr>
        <w:t>marking, 57</w:t>
      </w:r>
    </w:p>
    <w:p w:rsidR="00B77F99" w:rsidRDefault="00B77F99">
      <w:pPr>
        <w:pStyle w:val="Index2"/>
        <w:tabs>
          <w:tab w:val="right" w:pos="3950"/>
        </w:tabs>
        <w:rPr>
          <w:noProof/>
        </w:rPr>
      </w:pPr>
      <w:r>
        <w:rPr>
          <w:noProof/>
        </w:rPr>
        <w:t>Scrapbook window and, 64</w:t>
      </w:r>
    </w:p>
    <w:p w:rsidR="00B77F99" w:rsidRDefault="00B77F99">
      <w:pPr>
        <w:pStyle w:val="Index2"/>
        <w:tabs>
          <w:tab w:val="right" w:pos="3950"/>
        </w:tabs>
        <w:rPr>
          <w:noProof/>
        </w:rPr>
      </w:pPr>
      <w:r>
        <w:rPr>
          <w:noProof/>
        </w:rPr>
        <w:t>unmarking, 58</w:t>
      </w:r>
    </w:p>
    <w:p w:rsidR="00B77F99" w:rsidRDefault="00B77F99">
      <w:pPr>
        <w:pStyle w:val="Index1"/>
        <w:tabs>
          <w:tab w:val="right" w:pos="3950"/>
        </w:tabs>
        <w:rPr>
          <w:noProof/>
        </w:rPr>
      </w:pPr>
      <w:r>
        <w:rPr>
          <w:noProof/>
        </w:rPr>
        <w:t>keyboard</w:t>
      </w:r>
    </w:p>
    <w:p w:rsidR="00B77F99" w:rsidRDefault="00B77F99">
      <w:pPr>
        <w:pStyle w:val="Index2"/>
        <w:tabs>
          <w:tab w:val="right" w:pos="3950"/>
        </w:tabs>
        <w:rPr>
          <w:noProof/>
        </w:rPr>
      </w:pPr>
      <w:r>
        <w:rPr>
          <w:noProof/>
        </w:rPr>
        <w:t>adjusting images with, 113</w:t>
      </w:r>
    </w:p>
    <w:p w:rsidR="00B77F99" w:rsidRDefault="00B77F99">
      <w:pPr>
        <w:pStyle w:val="Index2"/>
        <w:tabs>
          <w:tab w:val="right" w:pos="3950"/>
        </w:tabs>
        <w:rPr>
          <w:noProof/>
        </w:rPr>
      </w:pPr>
      <w:r>
        <w:rPr>
          <w:noProof/>
        </w:rPr>
        <w:t>image presets and, 76</w:t>
      </w:r>
    </w:p>
    <w:p w:rsidR="00B77F99" w:rsidRDefault="00B77F99">
      <w:pPr>
        <w:pStyle w:val="Index2"/>
        <w:tabs>
          <w:tab w:val="right" w:pos="3950"/>
        </w:tabs>
        <w:rPr>
          <w:noProof/>
        </w:rPr>
      </w:pPr>
      <w:r>
        <w:rPr>
          <w:noProof/>
        </w:rPr>
        <w:t>navigating with, 56, 113</w:t>
      </w:r>
    </w:p>
    <w:p w:rsidR="00B77F99" w:rsidRDefault="00B77F99">
      <w:pPr>
        <w:pStyle w:val="IndexHeading"/>
        <w:tabs>
          <w:tab w:val="right" w:pos="3950"/>
        </w:tabs>
        <w:rPr>
          <w:rFonts w:ascii="Calibri" w:hAnsi="Calibri"/>
          <w:b w:val="0"/>
          <w:bCs w:val="0"/>
        </w:rPr>
      </w:pPr>
      <w:r>
        <w:t>L</w:t>
      </w:r>
    </w:p>
    <w:p w:rsidR="00B77F99" w:rsidRDefault="00B77F99">
      <w:pPr>
        <w:pStyle w:val="Index1"/>
        <w:tabs>
          <w:tab w:val="right" w:pos="3950"/>
        </w:tabs>
        <w:rPr>
          <w:noProof/>
        </w:rPr>
      </w:pPr>
      <w:r>
        <w:rPr>
          <w:noProof/>
        </w:rPr>
        <w:t>labels, annotation, adding, 92</w:t>
      </w:r>
    </w:p>
    <w:p w:rsidR="00B77F99" w:rsidRDefault="00B77F99">
      <w:pPr>
        <w:pStyle w:val="Index1"/>
        <w:tabs>
          <w:tab w:val="right" w:pos="3950"/>
        </w:tabs>
        <w:rPr>
          <w:noProof/>
        </w:rPr>
      </w:pPr>
      <w:r>
        <w:rPr>
          <w:noProof/>
        </w:rPr>
        <w:t>layout</w:t>
      </w:r>
    </w:p>
    <w:p w:rsidR="00B77F99" w:rsidRDefault="00B77F99">
      <w:pPr>
        <w:pStyle w:val="Index2"/>
        <w:tabs>
          <w:tab w:val="right" w:pos="3950"/>
        </w:tabs>
        <w:rPr>
          <w:noProof/>
        </w:rPr>
      </w:pPr>
      <w:r>
        <w:rPr>
          <w:noProof/>
        </w:rPr>
        <w:t>changing, 78</w:t>
      </w:r>
    </w:p>
    <w:p w:rsidR="00B77F99" w:rsidRDefault="00B77F99">
      <w:pPr>
        <w:pStyle w:val="Index2"/>
        <w:tabs>
          <w:tab w:val="right" w:pos="3950"/>
        </w:tabs>
        <w:rPr>
          <w:noProof/>
        </w:rPr>
      </w:pPr>
      <w:r>
        <w:rPr>
          <w:noProof/>
        </w:rPr>
        <w:t>described, 195</w:t>
      </w:r>
    </w:p>
    <w:p w:rsidR="00B77F99" w:rsidRDefault="00B77F99">
      <w:pPr>
        <w:pStyle w:val="Index2"/>
        <w:tabs>
          <w:tab w:val="right" w:pos="3950"/>
        </w:tabs>
        <w:rPr>
          <w:noProof/>
        </w:rPr>
      </w:pPr>
      <w:r>
        <w:rPr>
          <w:noProof/>
        </w:rPr>
        <w:t>wide viewports and, 61</w:t>
      </w:r>
    </w:p>
    <w:p w:rsidR="00B77F99" w:rsidRDefault="00B77F99">
      <w:pPr>
        <w:pStyle w:val="Index1"/>
        <w:tabs>
          <w:tab w:val="right" w:pos="3950"/>
        </w:tabs>
        <w:rPr>
          <w:noProof/>
        </w:rPr>
      </w:pPr>
      <w:r>
        <w:rPr>
          <w:noProof/>
        </w:rPr>
        <w:t>lines, annotation</w:t>
      </w:r>
    </w:p>
    <w:p w:rsidR="00B77F99" w:rsidRDefault="00B77F99">
      <w:pPr>
        <w:pStyle w:val="Index2"/>
        <w:tabs>
          <w:tab w:val="right" w:pos="3950"/>
        </w:tabs>
        <w:rPr>
          <w:noProof/>
        </w:rPr>
      </w:pPr>
      <w:r>
        <w:rPr>
          <w:noProof/>
        </w:rPr>
        <w:t>adding, 92</w:t>
      </w:r>
    </w:p>
    <w:p w:rsidR="00B77F99" w:rsidRDefault="00B77F99">
      <w:pPr>
        <w:pStyle w:val="Index2"/>
        <w:tabs>
          <w:tab w:val="right" w:pos="3950"/>
        </w:tabs>
        <w:rPr>
          <w:noProof/>
        </w:rPr>
      </w:pPr>
      <w:r>
        <w:rPr>
          <w:noProof/>
        </w:rPr>
        <w:t>properties of, 98</w:t>
      </w:r>
    </w:p>
    <w:p w:rsidR="00B77F99" w:rsidRDefault="00B77F99">
      <w:pPr>
        <w:pStyle w:val="Index1"/>
        <w:tabs>
          <w:tab w:val="right" w:pos="3950"/>
        </w:tabs>
        <w:rPr>
          <w:noProof/>
        </w:rPr>
      </w:pPr>
      <w:r>
        <w:rPr>
          <w:noProof/>
        </w:rPr>
        <w:t>lines, measurement</w:t>
      </w:r>
    </w:p>
    <w:p w:rsidR="00B77F99" w:rsidRDefault="00B77F99">
      <w:pPr>
        <w:pStyle w:val="Index2"/>
        <w:tabs>
          <w:tab w:val="right" w:pos="3950"/>
        </w:tabs>
        <w:rPr>
          <w:noProof/>
        </w:rPr>
      </w:pPr>
      <w:r>
        <w:rPr>
          <w:noProof/>
        </w:rPr>
        <w:t>adding, 93</w:t>
      </w:r>
    </w:p>
    <w:p w:rsidR="00B77F99" w:rsidRDefault="00B77F99">
      <w:pPr>
        <w:pStyle w:val="Index2"/>
        <w:tabs>
          <w:tab w:val="right" w:pos="3950"/>
        </w:tabs>
        <w:rPr>
          <w:noProof/>
        </w:rPr>
      </w:pPr>
      <w:r>
        <w:rPr>
          <w:noProof/>
        </w:rPr>
        <w:t>properties of, 98</w:t>
      </w:r>
    </w:p>
    <w:p w:rsidR="00B77F99" w:rsidRDefault="00B77F99">
      <w:pPr>
        <w:pStyle w:val="Index1"/>
        <w:tabs>
          <w:tab w:val="right" w:pos="3950"/>
        </w:tabs>
        <w:rPr>
          <w:noProof/>
        </w:rPr>
      </w:pPr>
      <w:r>
        <w:rPr>
          <w:noProof/>
        </w:rPr>
        <w:t>links</w:t>
      </w:r>
    </w:p>
    <w:p w:rsidR="00B77F99" w:rsidRDefault="00B77F99">
      <w:pPr>
        <w:pStyle w:val="Index2"/>
        <w:tabs>
          <w:tab w:val="right" w:pos="3950"/>
        </w:tabs>
        <w:rPr>
          <w:noProof/>
        </w:rPr>
      </w:pPr>
      <w:r>
        <w:rPr>
          <w:noProof/>
        </w:rPr>
        <w:t>creating, 82</w:t>
      </w:r>
    </w:p>
    <w:p w:rsidR="00B77F99" w:rsidRDefault="00B77F99">
      <w:pPr>
        <w:pStyle w:val="Index2"/>
        <w:tabs>
          <w:tab w:val="right" w:pos="3950"/>
        </w:tabs>
        <w:rPr>
          <w:noProof/>
        </w:rPr>
      </w:pPr>
      <w:r>
        <w:rPr>
          <w:noProof/>
        </w:rPr>
        <w:t>in hanging protocols, 164</w:t>
      </w:r>
    </w:p>
    <w:p w:rsidR="00B77F99" w:rsidRDefault="00B77F99">
      <w:pPr>
        <w:pStyle w:val="Index2"/>
        <w:tabs>
          <w:tab w:val="right" w:pos="3950"/>
        </w:tabs>
        <w:rPr>
          <w:noProof/>
        </w:rPr>
      </w:pPr>
      <w:r>
        <w:rPr>
          <w:noProof/>
        </w:rPr>
        <w:t>initial settings for, 114</w:t>
      </w:r>
    </w:p>
    <w:p w:rsidR="00B77F99" w:rsidRDefault="00B77F99">
      <w:pPr>
        <w:pStyle w:val="Index1"/>
        <w:tabs>
          <w:tab w:val="right" w:pos="3950"/>
        </w:tabs>
        <w:rPr>
          <w:noProof/>
        </w:rPr>
      </w:pPr>
      <w:r>
        <w:rPr>
          <w:noProof/>
        </w:rPr>
        <w:t>List view, 60</w:t>
      </w:r>
    </w:p>
    <w:p w:rsidR="00B77F99" w:rsidRDefault="00B77F99">
      <w:pPr>
        <w:pStyle w:val="Index1"/>
        <w:tabs>
          <w:tab w:val="right" w:pos="3950"/>
        </w:tabs>
        <w:rPr>
          <w:noProof/>
        </w:rPr>
      </w:pPr>
      <w:r>
        <w:rPr>
          <w:noProof/>
        </w:rPr>
        <w:t>Load Status field, 32</w:t>
      </w:r>
    </w:p>
    <w:p w:rsidR="00B77F99" w:rsidRDefault="00B77F99">
      <w:pPr>
        <w:pStyle w:val="Index1"/>
        <w:tabs>
          <w:tab w:val="right" w:pos="3950"/>
        </w:tabs>
        <w:rPr>
          <w:noProof/>
        </w:rPr>
      </w:pPr>
      <w:r>
        <w:rPr>
          <w:noProof/>
        </w:rPr>
        <w:t>localizer, 65</w:t>
      </w:r>
    </w:p>
    <w:p w:rsidR="00B77F99" w:rsidRDefault="00B77F99">
      <w:pPr>
        <w:pStyle w:val="Index1"/>
        <w:tabs>
          <w:tab w:val="right" w:pos="3950"/>
        </w:tabs>
        <w:rPr>
          <w:noProof/>
        </w:rPr>
      </w:pPr>
      <w:r>
        <w:rPr>
          <w:noProof/>
        </w:rPr>
        <w:t>localizer images, 56</w:t>
      </w:r>
    </w:p>
    <w:p w:rsidR="00B77F99" w:rsidRDefault="00B77F99">
      <w:pPr>
        <w:pStyle w:val="Index1"/>
        <w:tabs>
          <w:tab w:val="right" w:pos="3950"/>
        </w:tabs>
        <w:rPr>
          <w:noProof/>
        </w:rPr>
      </w:pPr>
      <w:r>
        <w:rPr>
          <w:noProof/>
        </w:rPr>
        <w:t>Location Type field, 32</w:t>
      </w:r>
    </w:p>
    <w:p w:rsidR="00B77F99" w:rsidRDefault="00B77F99">
      <w:pPr>
        <w:pStyle w:val="Index1"/>
        <w:tabs>
          <w:tab w:val="right" w:pos="3950"/>
        </w:tabs>
        <w:rPr>
          <w:noProof/>
        </w:rPr>
      </w:pPr>
      <w:r>
        <w:rPr>
          <w:noProof/>
        </w:rPr>
        <w:t>Lock field, 32</w:t>
      </w:r>
    </w:p>
    <w:p w:rsidR="00B77F99" w:rsidRDefault="00B77F99">
      <w:pPr>
        <w:pStyle w:val="Index1"/>
        <w:tabs>
          <w:tab w:val="right" w:pos="3950"/>
        </w:tabs>
        <w:rPr>
          <w:noProof/>
        </w:rPr>
      </w:pPr>
      <w:r>
        <w:rPr>
          <w:noProof/>
        </w:rPr>
        <w:t>logging in, 8</w:t>
      </w:r>
    </w:p>
    <w:p w:rsidR="00B77F99" w:rsidRDefault="00B77F99">
      <w:pPr>
        <w:pStyle w:val="Index1"/>
        <w:tabs>
          <w:tab w:val="right" w:pos="3950"/>
        </w:tabs>
        <w:rPr>
          <w:noProof/>
        </w:rPr>
      </w:pPr>
      <w:r>
        <w:rPr>
          <w:noProof/>
        </w:rPr>
        <w:t>long case number, 31</w:t>
      </w:r>
    </w:p>
    <w:p w:rsidR="00B77F99" w:rsidRDefault="00B77F99">
      <w:pPr>
        <w:pStyle w:val="Index1"/>
        <w:tabs>
          <w:tab w:val="right" w:pos="3950"/>
        </w:tabs>
        <w:rPr>
          <w:noProof/>
        </w:rPr>
      </w:pPr>
      <w:r>
        <w:rPr>
          <w:noProof/>
        </w:rPr>
        <w:t>lookup, patient, 21</w:t>
      </w:r>
    </w:p>
    <w:p w:rsidR="00B77F99" w:rsidRDefault="00B77F99">
      <w:pPr>
        <w:pStyle w:val="Index1"/>
        <w:tabs>
          <w:tab w:val="right" w:pos="3950"/>
        </w:tabs>
        <w:rPr>
          <w:noProof/>
        </w:rPr>
      </w:pPr>
      <w:r>
        <w:rPr>
          <w:noProof/>
        </w:rPr>
        <w:t>loop, cine, 87</w:t>
      </w:r>
    </w:p>
    <w:p w:rsidR="00B77F99" w:rsidRDefault="00B77F99">
      <w:pPr>
        <w:pStyle w:val="IndexHeading"/>
        <w:tabs>
          <w:tab w:val="right" w:pos="3950"/>
        </w:tabs>
        <w:rPr>
          <w:rFonts w:ascii="Calibri" w:hAnsi="Calibri"/>
          <w:b w:val="0"/>
          <w:bCs w:val="0"/>
        </w:rPr>
      </w:pPr>
      <w:r>
        <w:t>M</w:t>
      </w:r>
    </w:p>
    <w:p w:rsidR="00B77F99" w:rsidRDefault="00B77F99">
      <w:pPr>
        <w:pStyle w:val="Index1"/>
        <w:tabs>
          <w:tab w:val="right" w:pos="3950"/>
        </w:tabs>
        <w:rPr>
          <w:noProof/>
        </w:rPr>
      </w:pPr>
      <w:r>
        <w:rPr>
          <w:noProof/>
        </w:rPr>
        <w:t>magnifying glass, 88, 196</w:t>
      </w:r>
    </w:p>
    <w:p w:rsidR="00B77F99" w:rsidRDefault="00B77F99">
      <w:pPr>
        <w:pStyle w:val="Index1"/>
        <w:tabs>
          <w:tab w:val="right" w:pos="3950"/>
        </w:tabs>
        <w:rPr>
          <w:noProof/>
        </w:rPr>
      </w:pPr>
      <w:r>
        <w:rPr>
          <w:noProof/>
        </w:rPr>
        <w:t>MAGSRT field, 33</w:t>
      </w:r>
    </w:p>
    <w:p w:rsidR="00B77F99" w:rsidRDefault="00B77F99">
      <w:pPr>
        <w:pStyle w:val="Index1"/>
        <w:tabs>
          <w:tab w:val="right" w:pos="3950"/>
        </w:tabs>
        <w:rPr>
          <w:noProof/>
        </w:rPr>
      </w:pPr>
      <w:r>
        <w:rPr>
          <w:noProof/>
        </w:rPr>
        <w:t>management</w:t>
      </w:r>
    </w:p>
    <w:p w:rsidR="00B77F99" w:rsidRDefault="00B77F99">
      <w:pPr>
        <w:pStyle w:val="Index2"/>
        <w:tabs>
          <w:tab w:val="right" w:pos="3950"/>
        </w:tabs>
        <w:rPr>
          <w:noProof/>
        </w:rPr>
      </w:pPr>
      <w:r>
        <w:rPr>
          <w:noProof/>
        </w:rPr>
        <w:t>context, 43</w:t>
      </w:r>
    </w:p>
    <w:p w:rsidR="00B77F99" w:rsidRDefault="00B77F99">
      <w:pPr>
        <w:pStyle w:val="Index1"/>
        <w:tabs>
          <w:tab w:val="right" w:pos="3950"/>
        </w:tabs>
        <w:rPr>
          <w:noProof/>
        </w:rPr>
      </w:pPr>
      <w:r>
        <w:rPr>
          <w:noProof/>
        </w:rPr>
        <w:t>Manager window</w:t>
      </w:r>
    </w:p>
    <w:p w:rsidR="00B77F99" w:rsidRDefault="00B77F99">
      <w:pPr>
        <w:pStyle w:val="Index2"/>
        <w:tabs>
          <w:tab w:val="right" w:pos="3950"/>
        </w:tabs>
        <w:rPr>
          <w:noProof/>
        </w:rPr>
      </w:pPr>
      <w:r>
        <w:rPr>
          <w:noProof/>
        </w:rPr>
        <w:t>described, 3</w:t>
      </w:r>
    </w:p>
    <w:p w:rsidR="00B77F99" w:rsidRDefault="00B77F99">
      <w:pPr>
        <w:pStyle w:val="Index2"/>
        <w:tabs>
          <w:tab w:val="right" w:pos="3950"/>
        </w:tabs>
        <w:rPr>
          <w:noProof/>
        </w:rPr>
      </w:pPr>
      <w:r>
        <w:rPr>
          <w:noProof/>
        </w:rPr>
        <w:t>exam lists in, 13</w:t>
      </w:r>
    </w:p>
    <w:p w:rsidR="00B77F99" w:rsidRDefault="00B77F99">
      <w:pPr>
        <w:pStyle w:val="Index2"/>
        <w:tabs>
          <w:tab w:val="right" w:pos="3950"/>
        </w:tabs>
        <w:rPr>
          <w:noProof/>
        </w:rPr>
      </w:pPr>
      <w:r>
        <w:rPr>
          <w:noProof/>
        </w:rPr>
        <w:t>fonts in, 107</w:t>
      </w:r>
    </w:p>
    <w:p w:rsidR="00B77F99" w:rsidRDefault="00B77F99">
      <w:pPr>
        <w:pStyle w:val="Index2"/>
        <w:tabs>
          <w:tab w:val="right" w:pos="3950"/>
        </w:tabs>
        <w:rPr>
          <w:noProof/>
        </w:rPr>
      </w:pPr>
      <w:r>
        <w:rPr>
          <w:noProof/>
        </w:rPr>
        <w:t>opening exams from, 16</w:t>
      </w:r>
    </w:p>
    <w:p w:rsidR="00B77F99" w:rsidRDefault="00B77F99">
      <w:pPr>
        <w:pStyle w:val="Index2"/>
        <w:tabs>
          <w:tab w:val="right" w:pos="3950"/>
        </w:tabs>
        <w:rPr>
          <w:noProof/>
        </w:rPr>
      </w:pPr>
      <w:r>
        <w:rPr>
          <w:noProof/>
        </w:rPr>
        <w:t>opening reports from, 37</w:t>
      </w:r>
    </w:p>
    <w:p w:rsidR="00B77F99" w:rsidRDefault="00B77F99">
      <w:pPr>
        <w:pStyle w:val="Index2"/>
        <w:tabs>
          <w:tab w:val="right" w:pos="3950"/>
        </w:tabs>
        <w:rPr>
          <w:noProof/>
        </w:rPr>
      </w:pPr>
      <w:r>
        <w:rPr>
          <w:noProof/>
        </w:rPr>
        <w:t>settings for, 111</w:t>
      </w:r>
    </w:p>
    <w:p w:rsidR="00B77F99" w:rsidRDefault="00B77F99">
      <w:pPr>
        <w:pStyle w:val="Index1"/>
        <w:tabs>
          <w:tab w:val="right" w:pos="3950"/>
        </w:tabs>
        <w:rPr>
          <w:noProof/>
        </w:rPr>
      </w:pPr>
      <w:r>
        <w:rPr>
          <w:noProof/>
        </w:rPr>
        <w:t>mapping, viewport, 165</w:t>
      </w:r>
    </w:p>
    <w:p w:rsidR="00B77F99" w:rsidRDefault="00B77F99">
      <w:pPr>
        <w:pStyle w:val="Index1"/>
        <w:tabs>
          <w:tab w:val="right" w:pos="3950"/>
        </w:tabs>
        <w:rPr>
          <w:noProof/>
        </w:rPr>
      </w:pPr>
      <w:r>
        <w:rPr>
          <w:noProof/>
        </w:rPr>
        <w:t>Mark icon, 57</w:t>
      </w:r>
    </w:p>
    <w:p w:rsidR="00B77F99" w:rsidRDefault="00B77F99">
      <w:pPr>
        <w:pStyle w:val="Index1"/>
        <w:tabs>
          <w:tab w:val="right" w:pos="3950"/>
        </w:tabs>
        <w:rPr>
          <w:noProof/>
        </w:rPr>
      </w:pPr>
      <w:r>
        <w:rPr>
          <w:noProof/>
        </w:rPr>
        <w:t>masks, image, 89</w:t>
      </w:r>
    </w:p>
    <w:p w:rsidR="00B77F99" w:rsidRDefault="00B77F99">
      <w:pPr>
        <w:pStyle w:val="Index1"/>
        <w:tabs>
          <w:tab w:val="right" w:pos="3950"/>
        </w:tabs>
        <w:rPr>
          <w:noProof/>
        </w:rPr>
      </w:pPr>
      <w:r>
        <w:rPr>
          <w:noProof/>
        </w:rPr>
        <w:t>measurements</w:t>
      </w:r>
    </w:p>
    <w:p w:rsidR="00B77F99" w:rsidRDefault="00B77F99">
      <w:pPr>
        <w:pStyle w:val="Index2"/>
        <w:tabs>
          <w:tab w:val="right" w:pos="3950"/>
        </w:tabs>
        <w:rPr>
          <w:noProof/>
        </w:rPr>
      </w:pPr>
      <w:r>
        <w:rPr>
          <w:noProof/>
        </w:rPr>
        <w:t>adding, 93</w:t>
      </w:r>
    </w:p>
    <w:p w:rsidR="00B77F99" w:rsidRDefault="00B77F99">
      <w:pPr>
        <w:pStyle w:val="Index2"/>
        <w:tabs>
          <w:tab w:val="right" w:pos="3950"/>
        </w:tabs>
        <w:rPr>
          <w:noProof/>
        </w:rPr>
      </w:pPr>
      <w:r>
        <w:rPr>
          <w:noProof/>
        </w:rPr>
        <w:t>Calibrate tool and, 97</w:t>
      </w:r>
    </w:p>
    <w:p w:rsidR="00B77F99" w:rsidRDefault="00B77F99">
      <w:pPr>
        <w:pStyle w:val="Index2"/>
        <w:tabs>
          <w:tab w:val="right" w:pos="3950"/>
        </w:tabs>
        <w:rPr>
          <w:noProof/>
        </w:rPr>
      </w:pPr>
      <w:r>
        <w:rPr>
          <w:noProof/>
        </w:rPr>
        <w:t>cloned images and, 91</w:t>
      </w:r>
    </w:p>
    <w:p w:rsidR="00B77F99" w:rsidRDefault="00B77F99">
      <w:pPr>
        <w:pStyle w:val="Index2"/>
        <w:tabs>
          <w:tab w:val="right" w:pos="3950"/>
        </w:tabs>
        <w:rPr>
          <w:noProof/>
        </w:rPr>
      </w:pPr>
      <w:r>
        <w:rPr>
          <w:noProof/>
        </w:rPr>
        <w:t>properties of, 98, 109</w:t>
      </w:r>
    </w:p>
    <w:p w:rsidR="00B77F99" w:rsidRDefault="00B77F99">
      <w:pPr>
        <w:pStyle w:val="Index2"/>
        <w:tabs>
          <w:tab w:val="right" w:pos="3950"/>
        </w:tabs>
        <w:rPr>
          <w:noProof/>
        </w:rPr>
      </w:pPr>
      <w:r>
        <w:rPr>
          <w:noProof/>
        </w:rPr>
        <w:t>saving, 91</w:t>
      </w:r>
    </w:p>
    <w:p w:rsidR="00B77F99" w:rsidRDefault="00B77F99">
      <w:pPr>
        <w:pStyle w:val="Index1"/>
        <w:tabs>
          <w:tab w:val="right" w:pos="3950"/>
        </w:tabs>
        <w:rPr>
          <w:noProof/>
        </w:rPr>
      </w:pPr>
      <w:r>
        <w:rPr>
          <w:noProof/>
        </w:rPr>
        <w:t>merge viewports, 127</w:t>
      </w:r>
    </w:p>
    <w:p w:rsidR="00B77F99" w:rsidRDefault="00B77F99">
      <w:pPr>
        <w:pStyle w:val="Index1"/>
        <w:tabs>
          <w:tab w:val="right" w:pos="3950"/>
        </w:tabs>
        <w:rPr>
          <w:noProof/>
        </w:rPr>
      </w:pPr>
      <w:r>
        <w:rPr>
          <w:noProof/>
        </w:rPr>
        <w:t>MIRC, 188</w:t>
      </w:r>
    </w:p>
    <w:p w:rsidR="00B77F99" w:rsidRDefault="00B77F99">
      <w:pPr>
        <w:pStyle w:val="Index1"/>
        <w:tabs>
          <w:tab w:val="right" w:pos="3950"/>
        </w:tabs>
        <w:rPr>
          <w:noProof/>
        </w:rPr>
      </w:pPr>
      <w:r>
        <w:rPr>
          <w:noProof/>
        </w:rPr>
        <w:t>Mod field, 33</w:t>
      </w:r>
    </w:p>
    <w:p w:rsidR="00B77F99" w:rsidRDefault="00B77F99">
      <w:pPr>
        <w:pStyle w:val="Index1"/>
        <w:tabs>
          <w:tab w:val="right" w:pos="3950"/>
        </w:tabs>
        <w:rPr>
          <w:noProof/>
        </w:rPr>
      </w:pPr>
      <w:r>
        <w:rPr>
          <w:noProof/>
        </w:rPr>
        <w:t>modality</w:t>
      </w:r>
    </w:p>
    <w:p w:rsidR="00B77F99" w:rsidRDefault="00B77F99">
      <w:pPr>
        <w:pStyle w:val="Index2"/>
        <w:tabs>
          <w:tab w:val="right" w:pos="3950"/>
        </w:tabs>
        <w:rPr>
          <w:noProof/>
        </w:rPr>
      </w:pPr>
      <w:r>
        <w:rPr>
          <w:noProof/>
        </w:rPr>
        <w:t>hanging protocols selection and, 132</w:t>
      </w:r>
    </w:p>
    <w:p w:rsidR="00B77F99" w:rsidRDefault="00B77F99">
      <w:pPr>
        <w:pStyle w:val="Index2"/>
        <w:tabs>
          <w:tab w:val="right" w:pos="3950"/>
        </w:tabs>
        <w:rPr>
          <w:noProof/>
        </w:rPr>
      </w:pPr>
      <w:r>
        <w:rPr>
          <w:noProof/>
        </w:rPr>
        <w:t>image presets and, 76</w:t>
      </w:r>
    </w:p>
    <w:p w:rsidR="00B77F99" w:rsidRDefault="00B77F99">
      <w:pPr>
        <w:pStyle w:val="Index1"/>
        <w:tabs>
          <w:tab w:val="right" w:pos="3950"/>
        </w:tabs>
        <w:rPr>
          <w:noProof/>
        </w:rPr>
      </w:pPr>
      <w:r>
        <w:rPr>
          <w:noProof/>
        </w:rPr>
        <w:t>Modifier field, 33</w:t>
      </w:r>
    </w:p>
    <w:p w:rsidR="00B77F99" w:rsidRDefault="00B77F99">
      <w:pPr>
        <w:pStyle w:val="Index1"/>
        <w:tabs>
          <w:tab w:val="right" w:pos="3950"/>
        </w:tabs>
        <w:rPr>
          <w:noProof/>
        </w:rPr>
      </w:pPr>
      <w:r>
        <w:rPr>
          <w:noProof/>
        </w:rPr>
        <w:t>monitored site, 121</w:t>
      </w:r>
    </w:p>
    <w:p w:rsidR="00B77F99" w:rsidRDefault="00B77F99">
      <w:pPr>
        <w:pStyle w:val="Index1"/>
        <w:tabs>
          <w:tab w:val="right" w:pos="3950"/>
        </w:tabs>
        <w:rPr>
          <w:noProof/>
        </w:rPr>
      </w:pPr>
      <w:r>
        <w:rPr>
          <w:noProof/>
        </w:rPr>
        <w:t>monitors, wide viewports and, 61</w:t>
      </w:r>
    </w:p>
    <w:p w:rsidR="00B77F99" w:rsidRDefault="00B77F99">
      <w:pPr>
        <w:pStyle w:val="Index1"/>
        <w:tabs>
          <w:tab w:val="right" w:pos="3950"/>
        </w:tabs>
        <w:rPr>
          <w:noProof/>
        </w:rPr>
      </w:pPr>
      <w:r>
        <w:rPr>
          <w:noProof/>
        </w:rPr>
        <w:t>More Viewport Info tab, 164</w:t>
      </w:r>
    </w:p>
    <w:p w:rsidR="00B77F99" w:rsidRDefault="00B77F99">
      <w:pPr>
        <w:pStyle w:val="Index1"/>
        <w:tabs>
          <w:tab w:val="right" w:pos="3950"/>
        </w:tabs>
        <w:rPr>
          <w:noProof/>
        </w:rPr>
      </w:pPr>
      <w:r>
        <w:rPr>
          <w:noProof/>
        </w:rPr>
        <w:t>mouse</w:t>
      </w:r>
    </w:p>
    <w:p w:rsidR="00B77F99" w:rsidRDefault="00B77F99">
      <w:pPr>
        <w:pStyle w:val="Index2"/>
        <w:tabs>
          <w:tab w:val="right" w:pos="3950"/>
        </w:tabs>
        <w:rPr>
          <w:noProof/>
        </w:rPr>
      </w:pPr>
      <w:r>
        <w:rPr>
          <w:noProof/>
        </w:rPr>
        <w:t>images with, 55</w:t>
      </w:r>
    </w:p>
    <w:p w:rsidR="00B77F99" w:rsidRDefault="00B77F99">
      <w:pPr>
        <w:pStyle w:val="Index2"/>
        <w:tabs>
          <w:tab w:val="right" w:pos="3950"/>
        </w:tabs>
        <w:rPr>
          <w:noProof/>
        </w:rPr>
      </w:pPr>
      <w:r>
        <w:rPr>
          <w:noProof/>
        </w:rPr>
        <w:t>settings for, 112</w:t>
      </w:r>
    </w:p>
    <w:p w:rsidR="00B77F99" w:rsidRDefault="00B77F99">
      <w:pPr>
        <w:pStyle w:val="Index1"/>
        <w:tabs>
          <w:tab w:val="right" w:pos="3950"/>
        </w:tabs>
        <w:rPr>
          <w:noProof/>
        </w:rPr>
      </w:pPr>
      <w:r>
        <w:rPr>
          <w:noProof/>
        </w:rPr>
        <w:t>MR_2-hd_SYS_INT, 182</w:t>
      </w:r>
    </w:p>
    <w:p w:rsidR="00B77F99" w:rsidRDefault="00B77F99">
      <w:pPr>
        <w:pStyle w:val="Index1"/>
        <w:tabs>
          <w:tab w:val="right" w:pos="3950"/>
        </w:tabs>
        <w:rPr>
          <w:noProof/>
        </w:rPr>
      </w:pPr>
      <w:r>
        <w:rPr>
          <w:noProof/>
        </w:rPr>
        <w:t>multiple exams, opening, 23</w:t>
      </w:r>
    </w:p>
    <w:p w:rsidR="00B77F99" w:rsidRDefault="00B77F99">
      <w:pPr>
        <w:pStyle w:val="IndexHeading"/>
        <w:tabs>
          <w:tab w:val="right" w:pos="3950"/>
        </w:tabs>
        <w:rPr>
          <w:rFonts w:ascii="Calibri" w:hAnsi="Calibri"/>
          <w:b w:val="0"/>
          <w:bCs w:val="0"/>
        </w:rPr>
      </w:pPr>
      <w:r>
        <w:t>N</w:t>
      </w:r>
    </w:p>
    <w:p w:rsidR="00B77F99" w:rsidRDefault="00B77F99">
      <w:pPr>
        <w:pStyle w:val="Index1"/>
        <w:tabs>
          <w:tab w:val="right" w:pos="3950"/>
        </w:tabs>
        <w:rPr>
          <w:noProof/>
        </w:rPr>
      </w:pPr>
      <w:r>
        <w:rPr>
          <w:noProof/>
        </w:rPr>
        <w:t>NM_2-hd_SYS_INT, 183</w:t>
      </w:r>
    </w:p>
    <w:p w:rsidR="00B77F99" w:rsidRDefault="00B77F99">
      <w:pPr>
        <w:pStyle w:val="Index1"/>
        <w:tabs>
          <w:tab w:val="right" w:pos="3950"/>
        </w:tabs>
        <w:rPr>
          <w:noProof/>
        </w:rPr>
      </w:pPr>
      <w:r>
        <w:rPr>
          <w:noProof/>
        </w:rPr>
        <w:t>numbers, annotation, 93</w:t>
      </w:r>
    </w:p>
    <w:p w:rsidR="00B77F99" w:rsidRDefault="00B77F99">
      <w:pPr>
        <w:pStyle w:val="IndexHeading"/>
        <w:tabs>
          <w:tab w:val="right" w:pos="3950"/>
        </w:tabs>
        <w:rPr>
          <w:rFonts w:ascii="Calibri" w:hAnsi="Calibri"/>
          <w:b w:val="0"/>
          <w:bCs w:val="0"/>
        </w:rPr>
      </w:pPr>
      <w:r>
        <w:t>O</w:t>
      </w:r>
    </w:p>
    <w:p w:rsidR="00B77F99" w:rsidRDefault="00B77F99">
      <w:pPr>
        <w:pStyle w:val="Index1"/>
        <w:tabs>
          <w:tab w:val="right" w:pos="3950"/>
        </w:tabs>
        <w:rPr>
          <w:noProof/>
        </w:rPr>
      </w:pPr>
      <w:r>
        <w:rPr>
          <w:noProof/>
        </w:rPr>
        <w:t>Oldest Shown on Loading check box, 154</w:t>
      </w:r>
    </w:p>
    <w:p w:rsidR="00B77F99" w:rsidRDefault="00B77F99">
      <w:pPr>
        <w:pStyle w:val="Index1"/>
        <w:tabs>
          <w:tab w:val="right" w:pos="3950"/>
        </w:tabs>
        <w:rPr>
          <w:noProof/>
        </w:rPr>
      </w:pPr>
      <w:r>
        <w:rPr>
          <w:noProof/>
        </w:rPr>
        <w:t>on-demand routing, 117</w:t>
      </w:r>
    </w:p>
    <w:p w:rsidR="00B77F99" w:rsidRDefault="00B77F99">
      <w:pPr>
        <w:pStyle w:val="Index1"/>
        <w:tabs>
          <w:tab w:val="right" w:pos="3950"/>
        </w:tabs>
        <w:rPr>
          <w:noProof/>
        </w:rPr>
      </w:pPr>
      <w:r>
        <w:rPr>
          <w:noProof/>
        </w:rPr>
        <w:t>Onl field, 33</w:t>
      </w:r>
    </w:p>
    <w:p w:rsidR="00B77F99" w:rsidRDefault="00B77F99">
      <w:pPr>
        <w:pStyle w:val="Index1"/>
        <w:tabs>
          <w:tab w:val="right" w:pos="3950"/>
        </w:tabs>
        <w:rPr>
          <w:noProof/>
        </w:rPr>
      </w:pPr>
      <w:r>
        <w:rPr>
          <w:noProof/>
        </w:rPr>
        <w:t>Open button, 16</w:t>
      </w:r>
    </w:p>
    <w:p w:rsidR="00B77F99" w:rsidRDefault="00B77F99">
      <w:pPr>
        <w:pStyle w:val="Index1"/>
        <w:tabs>
          <w:tab w:val="right" w:pos="3950"/>
        </w:tabs>
        <w:rPr>
          <w:noProof/>
        </w:rPr>
      </w:pPr>
      <w:r>
        <w:rPr>
          <w:noProof/>
        </w:rPr>
        <w:t>Open With button, 133</w:t>
      </w:r>
    </w:p>
    <w:p w:rsidR="00B77F99" w:rsidRDefault="00B77F99">
      <w:pPr>
        <w:pStyle w:val="Index1"/>
        <w:tabs>
          <w:tab w:val="right" w:pos="3950"/>
        </w:tabs>
        <w:rPr>
          <w:noProof/>
        </w:rPr>
      </w:pPr>
      <w:r>
        <w:rPr>
          <w:noProof/>
        </w:rPr>
        <w:t>Open/Reserved Exams list, 30</w:t>
      </w:r>
    </w:p>
    <w:p w:rsidR="00B77F99" w:rsidRDefault="00B77F99">
      <w:pPr>
        <w:pStyle w:val="Index1"/>
        <w:tabs>
          <w:tab w:val="right" w:pos="3950"/>
        </w:tabs>
        <w:rPr>
          <w:noProof/>
        </w:rPr>
      </w:pPr>
      <w:r>
        <w:rPr>
          <w:noProof/>
        </w:rPr>
        <w:t>orientation</w:t>
      </w:r>
    </w:p>
    <w:p w:rsidR="00B77F99" w:rsidRDefault="00B77F99">
      <w:pPr>
        <w:pStyle w:val="Index2"/>
        <w:tabs>
          <w:tab w:val="right" w:pos="3950"/>
        </w:tabs>
        <w:rPr>
          <w:noProof/>
        </w:rPr>
      </w:pPr>
      <w:r>
        <w:rPr>
          <w:noProof/>
        </w:rPr>
        <w:t>changing, 75</w:t>
      </w:r>
    </w:p>
    <w:p w:rsidR="00B77F99" w:rsidRDefault="00B77F99">
      <w:pPr>
        <w:pStyle w:val="Index2"/>
        <w:tabs>
          <w:tab w:val="right" w:pos="3950"/>
        </w:tabs>
        <w:rPr>
          <w:noProof/>
        </w:rPr>
      </w:pPr>
      <w:r>
        <w:rPr>
          <w:noProof/>
        </w:rPr>
        <w:t>copying, 81</w:t>
      </w:r>
    </w:p>
    <w:p w:rsidR="00B77F99" w:rsidRDefault="00B77F99">
      <w:pPr>
        <w:pStyle w:val="Index1"/>
        <w:tabs>
          <w:tab w:val="right" w:pos="3950"/>
        </w:tabs>
        <w:rPr>
          <w:noProof/>
        </w:rPr>
      </w:pPr>
      <w:r>
        <w:rPr>
          <w:noProof/>
        </w:rPr>
        <w:t>other related exams</w:t>
      </w:r>
    </w:p>
    <w:p w:rsidR="00B77F99" w:rsidRDefault="00B77F99">
      <w:pPr>
        <w:pStyle w:val="Index2"/>
        <w:tabs>
          <w:tab w:val="right" w:pos="3950"/>
        </w:tabs>
        <w:rPr>
          <w:noProof/>
        </w:rPr>
      </w:pPr>
      <w:r>
        <w:rPr>
          <w:noProof/>
        </w:rPr>
        <w:t>defining selection criteria for, 141</w:t>
      </w:r>
    </w:p>
    <w:p w:rsidR="00B77F99" w:rsidRDefault="00B77F99">
      <w:pPr>
        <w:pStyle w:val="Index2"/>
        <w:tabs>
          <w:tab w:val="right" w:pos="3950"/>
        </w:tabs>
        <w:rPr>
          <w:noProof/>
        </w:rPr>
      </w:pPr>
      <w:r>
        <w:rPr>
          <w:noProof/>
        </w:rPr>
        <w:t>described, 132</w:t>
      </w:r>
    </w:p>
    <w:p w:rsidR="00B77F99" w:rsidRDefault="00B77F99">
      <w:pPr>
        <w:pStyle w:val="Index1"/>
        <w:tabs>
          <w:tab w:val="right" w:pos="3950"/>
        </w:tabs>
        <w:rPr>
          <w:noProof/>
        </w:rPr>
      </w:pPr>
      <w:r>
        <w:rPr>
          <w:noProof/>
        </w:rPr>
        <w:t>Overriding Annotations, 99</w:t>
      </w:r>
    </w:p>
    <w:p w:rsidR="00B77F99" w:rsidRDefault="00B77F99">
      <w:pPr>
        <w:pStyle w:val="IndexHeading"/>
        <w:tabs>
          <w:tab w:val="right" w:pos="3950"/>
        </w:tabs>
        <w:rPr>
          <w:rFonts w:ascii="Calibri" w:hAnsi="Calibri"/>
          <w:b w:val="0"/>
          <w:bCs w:val="0"/>
        </w:rPr>
      </w:pPr>
      <w:r>
        <w:t>P</w:t>
      </w:r>
    </w:p>
    <w:p w:rsidR="00B77F99" w:rsidRDefault="00B77F99">
      <w:pPr>
        <w:pStyle w:val="Index1"/>
        <w:tabs>
          <w:tab w:val="right" w:pos="3950"/>
        </w:tabs>
        <w:rPr>
          <w:noProof/>
        </w:rPr>
      </w:pPr>
      <w:r>
        <w:rPr>
          <w:noProof/>
        </w:rPr>
        <w:t>Patient Exams list, 30</w:t>
      </w:r>
    </w:p>
    <w:p w:rsidR="00B77F99" w:rsidRDefault="00B77F99">
      <w:pPr>
        <w:pStyle w:val="Index1"/>
        <w:tabs>
          <w:tab w:val="right" w:pos="3950"/>
        </w:tabs>
        <w:rPr>
          <w:noProof/>
        </w:rPr>
      </w:pPr>
      <w:r>
        <w:rPr>
          <w:noProof/>
        </w:rPr>
        <w:t>patient lookup, 21</w:t>
      </w:r>
    </w:p>
    <w:p w:rsidR="00B77F99" w:rsidRDefault="00B77F99">
      <w:pPr>
        <w:pStyle w:val="Index1"/>
        <w:tabs>
          <w:tab w:val="right" w:pos="3950"/>
        </w:tabs>
        <w:rPr>
          <w:noProof/>
        </w:rPr>
      </w:pPr>
      <w:r>
        <w:rPr>
          <w:noProof/>
        </w:rPr>
        <w:t>Patient Name field, 33</w:t>
      </w:r>
    </w:p>
    <w:p w:rsidR="00B77F99" w:rsidRDefault="00B77F99">
      <w:pPr>
        <w:pStyle w:val="Index1"/>
        <w:tabs>
          <w:tab w:val="right" w:pos="3950"/>
        </w:tabs>
        <w:rPr>
          <w:noProof/>
        </w:rPr>
      </w:pPr>
      <w:r>
        <w:rPr>
          <w:noProof/>
        </w:rPr>
        <w:t>Patient Profiles</w:t>
      </w:r>
    </w:p>
    <w:p w:rsidR="00B77F99" w:rsidRDefault="00B77F99">
      <w:pPr>
        <w:pStyle w:val="Index2"/>
        <w:tabs>
          <w:tab w:val="right" w:pos="3950"/>
        </w:tabs>
        <w:rPr>
          <w:noProof/>
        </w:rPr>
      </w:pPr>
      <w:r>
        <w:rPr>
          <w:noProof/>
        </w:rPr>
        <w:t>opening, 38</w:t>
      </w:r>
    </w:p>
    <w:p w:rsidR="00B77F99" w:rsidRDefault="00B77F99">
      <w:pPr>
        <w:pStyle w:val="Index2"/>
        <w:tabs>
          <w:tab w:val="right" w:pos="3950"/>
        </w:tabs>
        <w:rPr>
          <w:noProof/>
        </w:rPr>
      </w:pPr>
      <w:r>
        <w:rPr>
          <w:noProof/>
        </w:rPr>
        <w:t>working with, 40</w:t>
      </w:r>
    </w:p>
    <w:p w:rsidR="00B77F99" w:rsidRDefault="00B77F99">
      <w:pPr>
        <w:pStyle w:val="Index1"/>
        <w:tabs>
          <w:tab w:val="right" w:pos="3950"/>
        </w:tabs>
        <w:rPr>
          <w:noProof/>
        </w:rPr>
      </w:pPr>
      <w:r>
        <w:rPr>
          <w:noProof/>
        </w:rPr>
        <w:t>patients</w:t>
      </w:r>
    </w:p>
    <w:p w:rsidR="00B77F99" w:rsidRDefault="00B77F99">
      <w:pPr>
        <w:pStyle w:val="Index2"/>
        <w:tabs>
          <w:tab w:val="right" w:pos="3950"/>
        </w:tabs>
        <w:rPr>
          <w:noProof/>
        </w:rPr>
      </w:pPr>
      <w:r>
        <w:rPr>
          <w:noProof/>
        </w:rPr>
        <w:t>active, 30, 59</w:t>
      </w:r>
    </w:p>
    <w:p w:rsidR="00B77F99" w:rsidRDefault="00B77F99">
      <w:pPr>
        <w:pStyle w:val="Index2"/>
        <w:tabs>
          <w:tab w:val="right" w:pos="3950"/>
        </w:tabs>
        <w:rPr>
          <w:noProof/>
        </w:rPr>
      </w:pPr>
      <w:r>
        <w:rPr>
          <w:noProof/>
        </w:rPr>
        <w:t>opening exams for, 21</w:t>
      </w:r>
    </w:p>
    <w:p w:rsidR="00B77F99" w:rsidRDefault="00B77F99">
      <w:pPr>
        <w:pStyle w:val="Index2"/>
        <w:tabs>
          <w:tab w:val="right" w:pos="3950"/>
        </w:tabs>
        <w:rPr>
          <w:noProof/>
        </w:rPr>
      </w:pPr>
      <w:r>
        <w:rPr>
          <w:noProof/>
        </w:rPr>
        <w:t>opening records for, 37</w:t>
      </w:r>
    </w:p>
    <w:p w:rsidR="00B77F99" w:rsidRDefault="00B77F99">
      <w:pPr>
        <w:pStyle w:val="Index1"/>
        <w:tabs>
          <w:tab w:val="right" w:pos="3950"/>
        </w:tabs>
        <w:rPr>
          <w:noProof/>
        </w:rPr>
      </w:pPr>
      <w:r>
        <w:rPr>
          <w:noProof/>
        </w:rPr>
        <w:t>Pixel Processing area, 163</w:t>
      </w:r>
    </w:p>
    <w:p w:rsidR="00B77F99" w:rsidRDefault="00B77F99">
      <w:pPr>
        <w:pStyle w:val="Index1"/>
        <w:tabs>
          <w:tab w:val="right" w:pos="3950"/>
        </w:tabs>
        <w:rPr>
          <w:noProof/>
        </w:rPr>
      </w:pPr>
      <w:r>
        <w:rPr>
          <w:noProof/>
        </w:rPr>
        <w:t>placeholders, 159</w:t>
      </w:r>
    </w:p>
    <w:p w:rsidR="00B77F99" w:rsidRDefault="00B77F99">
      <w:pPr>
        <w:pStyle w:val="Index1"/>
        <w:tabs>
          <w:tab w:val="right" w:pos="3950"/>
        </w:tabs>
        <w:rPr>
          <w:noProof/>
        </w:rPr>
      </w:pPr>
      <w:r>
        <w:rPr>
          <w:noProof/>
        </w:rPr>
        <w:t>pre-op indicator, 33</w:t>
      </w:r>
    </w:p>
    <w:p w:rsidR="00B77F99" w:rsidRDefault="00B77F99">
      <w:pPr>
        <w:pStyle w:val="Index1"/>
        <w:tabs>
          <w:tab w:val="right" w:pos="3950"/>
        </w:tabs>
        <w:rPr>
          <w:noProof/>
        </w:rPr>
      </w:pPr>
      <w:r>
        <w:rPr>
          <w:noProof/>
        </w:rPr>
        <w:t>preserve sort order, 14</w:t>
      </w:r>
    </w:p>
    <w:p w:rsidR="00B77F99" w:rsidRDefault="00B77F99">
      <w:pPr>
        <w:pStyle w:val="Index1"/>
        <w:tabs>
          <w:tab w:val="right" w:pos="3950"/>
        </w:tabs>
        <w:rPr>
          <w:noProof/>
        </w:rPr>
      </w:pPr>
      <w:r>
        <w:rPr>
          <w:noProof/>
        </w:rPr>
        <w:t>presets, 76</w:t>
      </w:r>
    </w:p>
    <w:p w:rsidR="00B77F99" w:rsidRDefault="00B77F99">
      <w:pPr>
        <w:pStyle w:val="Index1"/>
        <w:tabs>
          <w:tab w:val="right" w:pos="3950"/>
        </w:tabs>
        <w:rPr>
          <w:noProof/>
        </w:rPr>
      </w:pPr>
      <w:r>
        <w:rPr>
          <w:noProof/>
        </w:rPr>
        <w:t>Preview window</w:t>
      </w:r>
    </w:p>
    <w:p w:rsidR="00B77F99" w:rsidRDefault="00B77F99">
      <w:pPr>
        <w:pStyle w:val="Index2"/>
        <w:tabs>
          <w:tab w:val="right" w:pos="3950"/>
        </w:tabs>
        <w:rPr>
          <w:noProof/>
        </w:rPr>
      </w:pPr>
      <w:r>
        <w:rPr>
          <w:noProof/>
        </w:rPr>
        <w:t>described, 4</w:t>
      </w:r>
    </w:p>
    <w:p w:rsidR="00B77F99" w:rsidRDefault="00B77F99">
      <w:pPr>
        <w:pStyle w:val="Index2"/>
        <w:tabs>
          <w:tab w:val="right" w:pos="3950"/>
        </w:tabs>
        <w:rPr>
          <w:noProof/>
        </w:rPr>
      </w:pPr>
      <w:r>
        <w:rPr>
          <w:noProof/>
        </w:rPr>
        <w:t>display state icons in, 53</w:t>
      </w:r>
    </w:p>
    <w:p w:rsidR="00B77F99" w:rsidRDefault="00B77F99">
      <w:pPr>
        <w:pStyle w:val="Index2"/>
        <w:tabs>
          <w:tab w:val="right" w:pos="3950"/>
        </w:tabs>
        <w:rPr>
          <w:noProof/>
        </w:rPr>
      </w:pPr>
      <w:r>
        <w:rPr>
          <w:noProof/>
        </w:rPr>
        <w:t>using, 59</w:t>
      </w:r>
    </w:p>
    <w:p w:rsidR="00B77F99" w:rsidRDefault="00B77F99">
      <w:pPr>
        <w:pStyle w:val="Index1"/>
        <w:tabs>
          <w:tab w:val="right" w:pos="3950"/>
        </w:tabs>
        <w:rPr>
          <w:noProof/>
        </w:rPr>
      </w:pPr>
      <w:r>
        <w:rPr>
          <w:noProof/>
        </w:rPr>
        <w:t>printsets</w:t>
      </w:r>
    </w:p>
    <w:p w:rsidR="00B77F99" w:rsidRDefault="00B77F99">
      <w:pPr>
        <w:pStyle w:val="Index2"/>
        <w:tabs>
          <w:tab w:val="right" w:pos="3950"/>
        </w:tabs>
        <w:rPr>
          <w:noProof/>
        </w:rPr>
      </w:pPr>
      <w:r>
        <w:rPr>
          <w:noProof/>
        </w:rPr>
        <w:t>described, 196</w:t>
      </w:r>
    </w:p>
    <w:p w:rsidR="00B77F99" w:rsidRDefault="00B77F99">
      <w:pPr>
        <w:pStyle w:val="Index2"/>
        <w:tabs>
          <w:tab w:val="right" w:pos="3950"/>
        </w:tabs>
        <w:rPr>
          <w:noProof/>
        </w:rPr>
      </w:pPr>
      <w:r>
        <w:rPr>
          <w:noProof/>
        </w:rPr>
        <w:t>opening, 25</w:t>
      </w:r>
    </w:p>
    <w:p w:rsidR="00B77F99" w:rsidRDefault="00B77F99">
      <w:pPr>
        <w:pStyle w:val="Index2"/>
        <w:tabs>
          <w:tab w:val="right" w:pos="3950"/>
        </w:tabs>
        <w:rPr>
          <w:noProof/>
        </w:rPr>
      </w:pPr>
      <w:r>
        <w:rPr>
          <w:noProof/>
        </w:rPr>
        <w:t>voice dictation and, 51</w:t>
      </w:r>
    </w:p>
    <w:p w:rsidR="00B77F99" w:rsidRDefault="00B77F99">
      <w:pPr>
        <w:pStyle w:val="Index1"/>
        <w:tabs>
          <w:tab w:val="right" w:pos="3950"/>
        </w:tabs>
        <w:rPr>
          <w:noProof/>
        </w:rPr>
      </w:pPr>
      <w:r>
        <w:rPr>
          <w:noProof/>
        </w:rPr>
        <w:t>Prior Attribute area, 152</w:t>
      </w:r>
    </w:p>
    <w:p w:rsidR="00B77F99" w:rsidRDefault="00B77F99">
      <w:pPr>
        <w:pStyle w:val="Index1"/>
        <w:tabs>
          <w:tab w:val="right" w:pos="3950"/>
        </w:tabs>
        <w:rPr>
          <w:noProof/>
        </w:rPr>
      </w:pPr>
      <w:r>
        <w:rPr>
          <w:noProof/>
        </w:rPr>
        <w:t>prior exams</w:t>
      </w:r>
    </w:p>
    <w:p w:rsidR="00B77F99" w:rsidRDefault="00B77F99">
      <w:pPr>
        <w:pStyle w:val="Index2"/>
        <w:tabs>
          <w:tab w:val="right" w:pos="3950"/>
        </w:tabs>
        <w:rPr>
          <w:noProof/>
        </w:rPr>
      </w:pPr>
      <w:r>
        <w:rPr>
          <w:noProof/>
        </w:rPr>
        <w:t>defining selection criteria for, 141</w:t>
      </w:r>
    </w:p>
    <w:p w:rsidR="00B77F99" w:rsidRDefault="00B77F99">
      <w:pPr>
        <w:pStyle w:val="Index2"/>
        <w:tabs>
          <w:tab w:val="right" w:pos="3950"/>
        </w:tabs>
        <w:rPr>
          <w:noProof/>
        </w:rPr>
      </w:pPr>
      <w:r>
        <w:rPr>
          <w:noProof/>
        </w:rPr>
        <w:t>identifying based on current exam, 132</w:t>
      </w:r>
    </w:p>
    <w:p w:rsidR="00B77F99" w:rsidRDefault="00B77F99">
      <w:pPr>
        <w:pStyle w:val="Index2"/>
        <w:tabs>
          <w:tab w:val="right" w:pos="3950"/>
        </w:tabs>
        <w:rPr>
          <w:noProof/>
        </w:rPr>
      </w:pPr>
      <w:r>
        <w:rPr>
          <w:noProof/>
        </w:rPr>
        <w:t>in viewports, 7</w:t>
      </w:r>
    </w:p>
    <w:p w:rsidR="00B77F99" w:rsidRDefault="00B77F99">
      <w:pPr>
        <w:pStyle w:val="Index1"/>
        <w:tabs>
          <w:tab w:val="right" w:pos="3950"/>
        </w:tabs>
        <w:rPr>
          <w:noProof/>
        </w:rPr>
      </w:pPr>
      <w:r>
        <w:rPr>
          <w:noProof/>
        </w:rPr>
        <w:t>Priority field, 33</w:t>
      </w:r>
    </w:p>
    <w:p w:rsidR="00B77F99" w:rsidRDefault="00B77F99">
      <w:pPr>
        <w:pStyle w:val="Index1"/>
        <w:tabs>
          <w:tab w:val="right" w:pos="3950"/>
        </w:tabs>
        <w:rPr>
          <w:noProof/>
        </w:rPr>
      </w:pPr>
      <w:r>
        <w:rPr>
          <w:noProof/>
        </w:rPr>
        <w:t>Procedure field, 33</w:t>
      </w:r>
    </w:p>
    <w:p w:rsidR="00B77F99" w:rsidRDefault="00B77F99">
      <w:pPr>
        <w:pStyle w:val="Index1"/>
        <w:tabs>
          <w:tab w:val="right" w:pos="3950"/>
        </w:tabs>
        <w:rPr>
          <w:noProof/>
        </w:rPr>
      </w:pPr>
      <w:r>
        <w:rPr>
          <w:noProof/>
        </w:rPr>
        <w:t>Pt Loc’n field, 33</w:t>
      </w:r>
    </w:p>
    <w:p w:rsidR="00B77F99" w:rsidRDefault="00B77F99">
      <w:pPr>
        <w:pStyle w:val="Index1"/>
        <w:tabs>
          <w:tab w:val="right" w:pos="3950"/>
        </w:tabs>
        <w:rPr>
          <w:noProof/>
        </w:rPr>
      </w:pPr>
      <w:r>
        <w:rPr>
          <w:noProof/>
        </w:rPr>
        <w:t>pushpins, 108</w:t>
      </w:r>
    </w:p>
    <w:p w:rsidR="00B77F99" w:rsidRDefault="00B77F99">
      <w:pPr>
        <w:pStyle w:val="IndexHeading"/>
        <w:tabs>
          <w:tab w:val="right" w:pos="3950"/>
        </w:tabs>
        <w:rPr>
          <w:rFonts w:ascii="Calibri" w:hAnsi="Calibri"/>
          <w:b w:val="0"/>
          <w:bCs w:val="0"/>
        </w:rPr>
      </w:pPr>
      <w:r>
        <w:t>R</w:t>
      </w:r>
    </w:p>
    <w:p w:rsidR="00B77F99" w:rsidRDefault="00B77F99">
      <w:pPr>
        <w:pStyle w:val="Index1"/>
        <w:tabs>
          <w:tab w:val="right" w:pos="3950"/>
        </w:tabs>
        <w:rPr>
          <w:noProof/>
        </w:rPr>
      </w:pPr>
      <w:r>
        <w:rPr>
          <w:noProof/>
        </w:rPr>
        <w:t>Rad Dic field, 33</w:t>
      </w:r>
    </w:p>
    <w:p w:rsidR="00B77F99" w:rsidRDefault="00B77F99">
      <w:pPr>
        <w:pStyle w:val="Index1"/>
        <w:tabs>
          <w:tab w:val="right" w:pos="3950"/>
        </w:tabs>
        <w:rPr>
          <w:noProof/>
        </w:rPr>
      </w:pPr>
      <w:r>
        <w:rPr>
          <w:noProof/>
        </w:rPr>
        <w:t>Radiology Package, 196</w:t>
      </w:r>
    </w:p>
    <w:p w:rsidR="00B77F99" w:rsidRDefault="00B77F99">
      <w:pPr>
        <w:pStyle w:val="Index1"/>
        <w:tabs>
          <w:tab w:val="right" w:pos="3950"/>
        </w:tabs>
        <w:rPr>
          <w:noProof/>
        </w:rPr>
      </w:pPr>
      <w:r>
        <w:rPr>
          <w:noProof/>
        </w:rPr>
        <w:t>range, cine, defining, 87</w:t>
      </w:r>
    </w:p>
    <w:p w:rsidR="00B77F99" w:rsidRDefault="00B77F99">
      <w:pPr>
        <w:pStyle w:val="Index1"/>
        <w:tabs>
          <w:tab w:val="right" w:pos="3950"/>
        </w:tabs>
        <w:rPr>
          <w:noProof/>
        </w:rPr>
      </w:pPr>
      <w:r>
        <w:rPr>
          <w:noProof/>
        </w:rPr>
        <w:t>RC column, 119</w:t>
      </w:r>
    </w:p>
    <w:p w:rsidR="00B77F99" w:rsidRDefault="00B77F99">
      <w:pPr>
        <w:pStyle w:val="Index1"/>
        <w:tabs>
          <w:tab w:val="right" w:pos="3950"/>
        </w:tabs>
        <w:rPr>
          <w:noProof/>
        </w:rPr>
      </w:pPr>
      <w:r>
        <w:rPr>
          <w:noProof/>
        </w:rPr>
        <w:t>RC field, 33</w:t>
      </w:r>
    </w:p>
    <w:p w:rsidR="00B77F99" w:rsidRDefault="00B77F99">
      <w:pPr>
        <w:pStyle w:val="Index1"/>
        <w:tabs>
          <w:tab w:val="right" w:pos="3950"/>
        </w:tabs>
        <w:rPr>
          <w:noProof/>
        </w:rPr>
      </w:pPr>
      <w:r>
        <w:rPr>
          <w:noProof/>
        </w:rPr>
        <w:t>ReadList</w:t>
      </w:r>
    </w:p>
    <w:p w:rsidR="00B77F99" w:rsidRDefault="00B77F99">
      <w:pPr>
        <w:pStyle w:val="Index2"/>
        <w:tabs>
          <w:tab w:val="right" w:pos="3950"/>
        </w:tabs>
        <w:rPr>
          <w:noProof/>
        </w:rPr>
      </w:pPr>
      <w:r>
        <w:rPr>
          <w:noProof/>
        </w:rPr>
        <w:t>described, 17</w:t>
      </w:r>
    </w:p>
    <w:p w:rsidR="00B77F99" w:rsidRDefault="00B77F99">
      <w:pPr>
        <w:pStyle w:val="Index2"/>
        <w:tabs>
          <w:tab w:val="right" w:pos="3950"/>
        </w:tabs>
        <w:rPr>
          <w:noProof/>
        </w:rPr>
      </w:pPr>
      <w:r>
        <w:rPr>
          <w:noProof/>
        </w:rPr>
        <w:t>remote reading and, 120</w:t>
      </w:r>
    </w:p>
    <w:p w:rsidR="00B77F99" w:rsidRDefault="00B77F99">
      <w:pPr>
        <w:pStyle w:val="Index2"/>
        <w:tabs>
          <w:tab w:val="right" w:pos="3950"/>
        </w:tabs>
        <w:rPr>
          <w:noProof/>
        </w:rPr>
      </w:pPr>
      <w:r>
        <w:rPr>
          <w:noProof/>
        </w:rPr>
        <w:t>Selection ReadList, 19</w:t>
      </w:r>
    </w:p>
    <w:p w:rsidR="00B77F99" w:rsidRDefault="00B77F99">
      <w:pPr>
        <w:pStyle w:val="Index2"/>
        <w:tabs>
          <w:tab w:val="right" w:pos="3950"/>
        </w:tabs>
        <w:rPr>
          <w:noProof/>
        </w:rPr>
      </w:pPr>
      <w:r>
        <w:rPr>
          <w:noProof/>
        </w:rPr>
        <w:t>sorting and, 14</w:t>
      </w:r>
    </w:p>
    <w:p w:rsidR="00B77F99" w:rsidRDefault="00B77F99">
      <w:pPr>
        <w:pStyle w:val="Index2"/>
        <w:tabs>
          <w:tab w:val="right" w:pos="3950"/>
        </w:tabs>
        <w:rPr>
          <w:noProof/>
        </w:rPr>
      </w:pPr>
      <w:r>
        <w:rPr>
          <w:noProof/>
        </w:rPr>
        <w:t>starting, 18</w:t>
      </w:r>
    </w:p>
    <w:p w:rsidR="00B77F99" w:rsidRDefault="00B77F99">
      <w:pPr>
        <w:pStyle w:val="Index2"/>
        <w:tabs>
          <w:tab w:val="right" w:pos="3950"/>
        </w:tabs>
        <w:rPr>
          <w:noProof/>
        </w:rPr>
      </w:pPr>
      <w:r>
        <w:rPr>
          <w:noProof/>
        </w:rPr>
        <w:t>stopping, 19</w:t>
      </w:r>
    </w:p>
    <w:p w:rsidR="00B77F99" w:rsidRDefault="00B77F99">
      <w:pPr>
        <w:pStyle w:val="Index1"/>
        <w:tabs>
          <w:tab w:val="right" w:pos="3950"/>
        </w:tabs>
        <w:rPr>
          <w:noProof/>
        </w:rPr>
      </w:pPr>
      <w:r>
        <w:rPr>
          <w:noProof/>
        </w:rPr>
        <w:t>Recent Exams list, 30</w:t>
      </w:r>
    </w:p>
    <w:p w:rsidR="00B77F99" w:rsidRDefault="00B77F99">
      <w:pPr>
        <w:pStyle w:val="Index1"/>
        <w:tabs>
          <w:tab w:val="right" w:pos="3950"/>
        </w:tabs>
        <w:rPr>
          <w:noProof/>
        </w:rPr>
      </w:pPr>
      <w:r>
        <w:rPr>
          <w:noProof/>
        </w:rPr>
        <w:t>records, patient, 37</w:t>
      </w:r>
    </w:p>
    <w:p w:rsidR="00B77F99" w:rsidRDefault="00B77F99">
      <w:pPr>
        <w:pStyle w:val="Index1"/>
        <w:tabs>
          <w:tab w:val="right" w:pos="3950"/>
        </w:tabs>
        <w:rPr>
          <w:noProof/>
        </w:rPr>
      </w:pPr>
      <w:r>
        <w:rPr>
          <w:noProof/>
        </w:rPr>
        <w:t>rectangles, annotation</w:t>
      </w:r>
    </w:p>
    <w:p w:rsidR="00B77F99" w:rsidRDefault="00B77F99">
      <w:pPr>
        <w:pStyle w:val="Index2"/>
        <w:tabs>
          <w:tab w:val="right" w:pos="3950"/>
        </w:tabs>
        <w:rPr>
          <w:noProof/>
        </w:rPr>
      </w:pPr>
      <w:r>
        <w:rPr>
          <w:noProof/>
        </w:rPr>
        <w:t>adding, 92</w:t>
      </w:r>
    </w:p>
    <w:p w:rsidR="00B77F99" w:rsidRDefault="00B77F99">
      <w:pPr>
        <w:pStyle w:val="Index2"/>
        <w:tabs>
          <w:tab w:val="right" w:pos="3950"/>
        </w:tabs>
        <w:rPr>
          <w:noProof/>
        </w:rPr>
      </w:pPr>
      <w:r>
        <w:rPr>
          <w:noProof/>
        </w:rPr>
        <w:t>properties of, 98</w:t>
      </w:r>
    </w:p>
    <w:p w:rsidR="00B77F99" w:rsidRDefault="00B77F99">
      <w:pPr>
        <w:pStyle w:val="Index1"/>
        <w:tabs>
          <w:tab w:val="right" w:pos="3950"/>
        </w:tabs>
        <w:rPr>
          <w:noProof/>
        </w:rPr>
      </w:pPr>
      <w:r>
        <w:rPr>
          <w:noProof/>
        </w:rPr>
        <w:t>reference quality images, 23</w:t>
      </w:r>
    </w:p>
    <w:p w:rsidR="00B77F99" w:rsidRDefault="00B77F99">
      <w:pPr>
        <w:pStyle w:val="Index1"/>
        <w:tabs>
          <w:tab w:val="right" w:pos="3950"/>
        </w:tabs>
        <w:rPr>
          <w:noProof/>
        </w:rPr>
      </w:pPr>
      <w:r>
        <w:rPr>
          <w:noProof/>
        </w:rPr>
        <w:t>Refresh Exams button, 15</w:t>
      </w:r>
    </w:p>
    <w:p w:rsidR="00B77F99" w:rsidRDefault="00B77F99">
      <w:pPr>
        <w:pStyle w:val="Index1"/>
        <w:tabs>
          <w:tab w:val="right" w:pos="3950"/>
        </w:tabs>
        <w:rPr>
          <w:noProof/>
        </w:rPr>
      </w:pPr>
      <w:r>
        <w:rPr>
          <w:noProof/>
        </w:rPr>
        <w:t>REG DATE, 33</w:t>
      </w:r>
    </w:p>
    <w:p w:rsidR="00B77F99" w:rsidRDefault="00B77F99">
      <w:pPr>
        <w:pStyle w:val="Index1"/>
        <w:tabs>
          <w:tab w:val="right" w:pos="3950"/>
        </w:tabs>
        <w:rPr>
          <w:noProof/>
        </w:rPr>
      </w:pPr>
      <w:r>
        <w:rPr>
          <w:noProof/>
        </w:rPr>
        <w:t>REG DATE-SORT, 33</w:t>
      </w:r>
    </w:p>
    <w:p w:rsidR="00B77F99" w:rsidRDefault="00B77F99">
      <w:pPr>
        <w:pStyle w:val="Index1"/>
        <w:tabs>
          <w:tab w:val="right" w:pos="3950"/>
        </w:tabs>
        <w:rPr>
          <w:noProof/>
        </w:rPr>
      </w:pPr>
      <w:r>
        <w:rPr>
          <w:noProof/>
        </w:rPr>
        <w:t>related exams, 132</w:t>
      </w:r>
    </w:p>
    <w:p w:rsidR="00B77F99" w:rsidRDefault="00B77F99">
      <w:pPr>
        <w:pStyle w:val="Index1"/>
        <w:tabs>
          <w:tab w:val="right" w:pos="3950"/>
        </w:tabs>
        <w:rPr>
          <w:noProof/>
        </w:rPr>
      </w:pPr>
      <w:r>
        <w:rPr>
          <w:noProof/>
        </w:rPr>
        <w:t>Remote Read Filter, 119</w:t>
      </w:r>
    </w:p>
    <w:p w:rsidR="00B77F99" w:rsidRDefault="00B77F99">
      <w:pPr>
        <w:pStyle w:val="Index1"/>
        <w:tabs>
          <w:tab w:val="right" w:pos="3950"/>
        </w:tabs>
        <w:rPr>
          <w:noProof/>
        </w:rPr>
      </w:pPr>
      <w:r>
        <w:rPr>
          <w:noProof/>
        </w:rPr>
        <w:t>remote reading</w:t>
      </w:r>
    </w:p>
    <w:p w:rsidR="00B77F99" w:rsidRDefault="00B77F99">
      <w:pPr>
        <w:pStyle w:val="Index2"/>
        <w:tabs>
          <w:tab w:val="right" w:pos="3950"/>
        </w:tabs>
        <w:rPr>
          <w:noProof/>
        </w:rPr>
      </w:pPr>
      <w:r>
        <w:rPr>
          <w:noProof/>
        </w:rPr>
        <w:t>described, 196</w:t>
      </w:r>
    </w:p>
    <w:p w:rsidR="00B77F99" w:rsidRDefault="00B77F99">
      <w:pPr>
        <w:pStyle w:val="Index2"/>
        <w:tabs>
          <w:tab w:val="right" w:pos="3950"/>
        </w:tabs>
        <w:rPr>
          <w:noProof/>
        </w:rPr>
      </w:pPr>
      <w:r>
        <w:rPr>
          <w:noProof/>
        </w:rPr>
        <w:t>settings for, 114</w:t>
      </w:r>
    </w:p>
    <w:p w:rsidR="00B77F99" w:rsidRDefault="00B77F99">
      <w:pPr>
        <w:pStyle w:val="Index2"/>
        <w:tabs>
          <w:tab w:val="right" w:pos="3950"/>
        </w:tabs>
        <w:rPr>
          <w:noProof/>
        </w:rPr>
      </w:pPr>
      <w:r>
        <w:rPr>
          <w:noProof/>
        </w:rPr>
        <w:t>using VistARad for, 119</w:t>
      </w:r>
    </w:p>
    <w:p w:rsidR="00B77F99" w:rsidRDefault="00B77F99">
      <w:pPr>
        <w:pStyle w:val="Index1"/>
        <w:tabs>
          <w:tab w:val="right" w:pos="3950"/>
        </w:tabs>
        <w:rPr>
          <w:noProof/>
        </w:rPr>
      </w:pPr>
      <w:r>
        <w:rPr>
          <w:noProof/>
        </w:rPr>
        <w:t>reorienting images, 75</w:t>
      </w:r>
    </w:p>
    <w:p w:rsidR="00B77F99" w:rsidRDefault="00B77F99">
      <w:pPr>
        <w:pStyle w:val="Index1"/>
        <w:tabs>
          <w:tab w:val="right" w:pos="3950"/>
        </w:tabs>
        <w:rPr>
          <w:noProof/>
        </w:rPr>
      </w:pPr>
      <w:r>
        <w:rPr>
          <w:noProof/>
        </w:rPr>
        <w:t>reports</w:t>
      </w:r>
    </w:p>
    <w:p w:rsidR="00B77F99" w:rsidRDefault="00B77F99">
      <w:pPr>
        <w:pStyle w:val="Index2"/>
        <w:tabs>
          <w:tab w:val="right" w:pos="3950"/>
        </w:tabs>
        <w:rPr>
          <w:noProof/>
        </w:rPr>
      </w:pPr>
      <w:r>
        <w:rPr>
          <w:noProof/>
        </w:rPr>
        <w:t>displaying, 38</w:t>
      </w:r>
    </w:p>
    <w:p w:rsidR="00B77F99" w:rsidRDefault="00B77F99">
      <w:pPr>
        <w:pStyle w:val="Index2"/>
        <w:tabs>
          <w:tab w:val="right" w:pos="3950"/>
        </w:tabs>
        <w:rPr>
          <w:noProof/>
        </w:rPr>
      </w:pPr>
      <w:r>
        <w:rPr>
          <w:noProof/>
        </w:rPr>
        <w:t>opening for dictation, 49</w:t>
      </w:r>
    </w:p>
    <w:p w:rsidR="00B77F99" w:rsidRDefault="00B77F99">
      <w:pPr>
        <w:pStyle w:val="Index2"/>
        <w:tabs>
          <w:tab w:val="right" w:pos="3950"/>
        </w:tabs>
        <w:rPr>
          <w:noProof/>
        </w:rPr>
      </w:pPr>
      <w:r>
        <w:rPr>
          <w:noProof/>
        </w:rPr>
        <w:t>working with, 40</w:t>
      </w:r>
    </w:p>
    <w:p w:rsidR="00B77F99" w:rsidRDefault="00B77F99">
      <w:pPr>
        <w:pStyle w:val="Index1"/>
        <w:tabs>
          <w:tab w:val="right" w:pos="3950"/>
        </w:tabs>
        <w:rPr>
          <w:noProof/>
        </w:rPr>
      </w:pPr>
      <w:r>
        <w:rPr>
          <w:noProof/>
        </w:rPr>
        <w:t>Reports window, 40</w:t>
      </w:r>
    </w:p>
    <w:p w:rsidR="00B77F99" w:rsidRDefault="00B77F99">
      <w:pPr>
        <w:pStyle w:val="Index1"/>
        <w:tabs>
          <w:tab w:val="right" w:pos="3950"/>
        </w:tabs>
        <w:rPr>
          <w:noProof/>
        </w:rPr>
      </w:pPr>
      <w:r>
        <w:rPr>
          <w:noProof/>
        </w:rPr>
        <w:t>requisitions</w:t>
      </w:r>
    </w:p>
    <w:p w:rsidR="00B77F99" w:rsidRDefault="00B77F99">
      <w:pPr>
        <w:pStyle w:val="Index2"/>
        <w:tabs>
          <w:tab w:val="right" w:pos="3950"/>
        </w:tabs>
        <w:rPr>
          <w:noProof/>
        </w:rPr>
      </w:pPr>
      <w:r>
        <w:rPr>
          <w:noProof/>
        </w:rPr>
        <w:t>opening, 37</w:t>
      </w:r>
    </w:p>
    <w:p w:rsidR="00B77F99" w:rsidRDefault="00B77F99">
      <w:pPr>
        <w:pStyle w:val="Index2"/>
        <w:tabs>
          <w:tab w:val="right" w:pos="3950"/>
        </w:tabs>
        <w:rPr>
          <w:noProof/>
        </w:rPr>
      </w:pPr>
      <w:r>
        <w:rPr>
          <w:noProof/>
        </w:rPr>
        <w:t>working with, 40</w:t>
      </w:r>
    </w:p>
    <w:p w:rsidR="00B77F99" w:rsidRDefault="00B77F99">
      <w:pPr>
        <w:pStyle w:val="Index1"/>
        <w:tabs>
          <w:tab w:val="right" w:pos="3950"/>
        </w:tabs>
        <w:rPr>
          <w:noProof/>
        </w:rPr>
      </w:pPr>
      <w:r>
        <w:rPr>
          <w:noProof/>
        </w:rPr>
        <w:t>restore sort, 14</w:t>
      </w:r>
    </w:p>
    <w:p w:rsidR="00B77F99" w:rsidRDefault="00B77F99">
      <w:pPr>
        <w:pStyle w:val="Index1"/>
        <w:tabs>
          <w:tab w:val="right" w:pos="3950"/>
        </w:tabs>
        <w:rPr>
          <w:noProof/>
        </w:rPr>
      </w:pPr>
      <w:r>
        <w:rPr>
          <w:noProof/>
        </w:rPr>
        <w:t>RF_2-hd_SYS_INT, 184</w:t>
      </w:r>
    </w:p>
    <w:p w:rsidR="00B77F99" w:rsidRDefault="00B77F99">
      <w:pPr>
        <w:pStyle w:val="Index1"/>
        <w:tabs>
          <w:tab w:val="right" w:pos="3950"/>
        </w:tabs>
        <w:rPr>
          <w:noProof/>
        </w:rPr>
      </w:pPr>
      <w:r>
        <w:rPr>
          <w:noProof/>
        </w:rPr>
        <w:t>rotating images, 75</w:t>
      </w:r>
    </w:p>
    <w:p w:rsidR="00B77F99" w:rsidRDefault="00B77F99">
      <w:pPr>
        <w:pStyle w:val="Index1"/>
        <w:tabs>
          <w:tab w:val="right" w:pos="3950"/>
        </w:tabs>
        <w:rPr>
          <w:noProof/>
        </w:rPr>
      </w:pPr>
      <w:r>
        <w:rPr>
          <w:noProof/>
        </w:rPr>
        <w:t>Route Request dialog, 117</w:t>
      </w:r>
    </w:p>
    <w:p w:rsidR="00B77F99" w:rsidRDefault="00B77F99">
      <w:pPr>
        <w:pStyle w:val="Index1"/>
        <w:tabs>
          <w:tab w:val="right" w:pos="3950"/>
        </w:tabs>
        <w:rPr>
          <w:noProof/>
        </w:rPr>
      </w:pPr>
      <w:r>
        <w:rPr>
          <w:noProof/>
        </w:rPr>
        <w:t>routing</w:t>
      </w:r>
    </w:p>
    <w:p w:rsidR="00B77F99" w:rsidRDefault="00B77F99">
      <w:pPr>
        <w:pStyle w:val="Index2"/>
        <w:tabs>
          <w:tab w:val="right" w:pos="3950"/>
        </w:tabs>
        <w:rPr>
          <w:noProof/>
        </w:rPr>
      </w:pPr>
      <w:r>
        <w:rPr>
          <w:noProof/>
        </w:rPr>
        <w:t>described, 117</w:t>
      </w:r>
    </w:p>
    <w:p w:rsidR="00B77F99" w:rsidRDefault="00B77F99">
      <w:pPr>
        <w:pStyle w:val="Index2"/>
        <w:tabs>
          <w:tab w:val="right" w:pos="3950"/>
        </w:tabs>
        <w:rPr>
          <w:noProof/>
        </w:rPr>
      </w:pPr>
      <w:r>
        <w:rPr>
          <w:noProof/>
        </w:rPr>
        <w:t>hanging protocol filtering for, 155</w:t>
      </w:r>
    </w:p>
    <w:p w:rsidR="00B77F99" w:rsidRDefault="00B77F99">
      <w:pPr>
        <w:pStyle w:val="Index2"/>
        <w:tabs>
          <w:tab w:val="right" w:pos="3950"/>
        </w:tabs>
        <w:rPr>
          <w:noProof/>
        </w:rPr>
      </w:pPr>
      <w:r>
        <w:rPr>
          <w:noProof/>
        </w:rPr>
        <w:t>on-demand, using, 117</w:t>
      </w:r>
    </w:p>
    <w:p w:rsidR="00B77F99" w:rsidRDefault="00B77F99">
      <w:pPr>
        <w:pStyle w:val="Index2"/>
        <w:tabs>
          <w:tab w:val="right" w:pos="3950"/>
        </w:tabs>
        <w:rPr>
          <w:noProof/>
        </w:rPr>
      </w:pPr>
      <w:r>
        <w:rPr>
          <w:noProof/>
        </w:rPr>
        <w:t>settings for, 114</w:t>
      </w:r>
    </w:p>
    <w:p w:rsidR="00B77F99" w:rsidRDefault="00B77F99">
      <w:pPr>
        <w:pStyle w:val="Index1"/>
        <w:tabs>
          <w:tab w:val="right" w:pos="3950"/>
        </w:tabs>
        <w:rPr>
          <w:noProof/>
        </w:rPr>
      </w:pPr>
      <w:r>
        <w:rPr>
          <w:noProof/>
        </w:rPr>
        <w:t>ruler, 93</w:t>
      </w:r>
    </w:p>
    <w:p w:rsidR="00B77F99" w:rsidRDefault="00B77F99">
      <w:pPr>
        <w:pStyle w:val="IndexHeading"/>
        <w:tabs>
          <w:tab w:val="right" w:pos="3950"/>
        </w:tabs>
        <w:rPr>
          <w:rFonts w:ascii="Calibri" w:hAnsi="Calibri"/>
          <w:b w:val="0"/>
          <w:bCs w:val="0"/>
        </w:rPr>
      </w:pPr>
      <w:r>
        <w:t>S</w:t>
      </w:r>
    </w:p>
    <w:p w:rsidR="00B77F99" w:rsidRDefault="00B77F99">
      <w:pPr>
        <w:pStyle w:val="Index1"/>
        <w:tabs>
          <w:tab w:val="right" w:pos="3950"/>
        </w:tabs>
        <w:rPr>
          <w:noProof/>
        </w:rPr>
      </w:pPr>
      <w:r>
        <w:rPr>
          <w:noProof/>
        </w:rPr>
        <w:t>Save As, 146</w:t>
      </w:r>
    </w:p>
    <w:p w:rsidR="00B77F99" w:rsidRDefault="00B77F99">
      <w:pPr>
        <w:pStyle w:val="Index1"/>
        <w:tabs>
          <w:tab w:val="right" w:pos="3950"/>
        </w:tabs>
        <w:rPr>
          <w:noProof/>
        </w:rPr>
      </w:pPr>
      <w:r>
        <w:rPr>
          <w:noProof/>
        </w:rPr>
        <w:t>saving image captures to VistA, 103</w:t>
      </w:r>
    </w:p>
    <w:p w:rsidR="00B77F99" w:rsidRDefault="00B77F99">
      <w:pPr>
        <w:pStyle w:val="Index1"/>
        <w:tabs>
          <w:tab w:val="right" w:pos="3950"/>
        </w:tabs>
        <w:rPr>
          <w:noProof/>
        </w:rPr>
      </w:pPr>
      <w:r>
        <w:rPr>
          <w:noProof/>
        </w:rPr>
        <w:t>scale</w:t>
      </w:r>
    </w:p>
    <w:p w:rsidR="00B77F99" w:rsidRDefault="00B77F99">
      <w:pPr>
        <w:pStyle w:val="Index2"/>
        <w:tabs>
          <w:tab w:val="right" w:pos="3950"/>
        </w:tabs>
        <w:rPr>
          <w:noProof/>
        </w:rPr>
      </w:pPr>
      <w:r>
        <w:rPr>
          <w:noProof/>
        </w:rPr>
        <w:t>changing, 72</w:t>
      </w:r>
    </w:p>
    <w:p w:rsidR="00B77F99" w:rsidRDefault="00B77F99">
      <w:pPr>
        <w:pStyle w:val="Index2"/>
        <w:tabs>
          <w:tab w:val="right" w:pos="3950"/>
        </w:tabs>
        <w:rPr>
          <w:noProof/>
        </w:rPr>
      </w:pPr>
      <w:r>
        <w:rPr>
          <w:noProof/>
        </w:rPr>
        <w:t>copying, 81</w:t>
      </w:r>
    </w:p>
    <w:p w:rsidR="00B77F99" w:rsidRDefault="00B77F99">
      <w:pPr>
        <w:pStyle w:val="Index2"/>
        <w:tabs>
          <w:tab w:val="right" w:pos="3950"/>
        </w:tabs>
        <w:rPr>
          <w:noProof/>
        </w:rPr>
      </w:pPr>
      <w:r>
        <w:rPr>
          <w:noProof/>
        </w:rPr>
        <w:t>full-screen view, 73</w:t>
      </w:r>
    </w:p>
    <w:p w:rsidR="00B77F99" w:rsidRDefault="00B77F99">
      <w:pPr>
        <w:pStyle w:val="Index2"/>
        <w:tabs>
          <w:tab w:val="right" w:pos="3950"/>
        </w:tabs>
        <w:rPr>
          <w:noProof/>
        </w:rPr>
      </w:pPr>
      <w:r>
        <w:rPr>
          <w:noProof/>
        </w:rPr>
        <w:t>in Magnifying Glass, 88</w:t>
      </w:r>
    </w:p>
    <w:p w:rsidR="00B77F99" w:rsidRDefault="00B77F99">
      <w:pPr>
        <w:pStyle w:val="Index1"/>
        <w:tabs>
          <w:tab w:val="right" w:pos="3950"/>
        </w:tabs>
        <w:rPr>
          <w:noProof/>
        </w:rPr>
      </w:pPr>
      <w:r>
        <w:rPr>
          <w:noProof/>
        </w:rPr>
        <w:t>scale, mensurated</w:t>
      </w:r>
    </w:p>
    <w:p w:rsidR="00B77F99" w:rsidRDefault="00B77F99">
      <w:pPr>
        <w:pStyle w:val="Index2"/>
        <w:tabs>
          <w:tab w:val="right" w:pos="3950"/>
        </w:tabs>
        <w:rPr>
          <w:noProof/>
        </w:rPr>
      </w:pPr>
      <w:r>
        <w:rPr>
          <w:noProof/>
        </w:rPr>
        <w:t>described, 196</w:t>
      </w:r>
    </w:p>
    <w:p w:rsidR="00B77F99" w:rsidRDefault="00B77F99">
      <w:pPr>
        <w:pStyle w:val="Index1"/>
        <w:tabs>
          <w:tab w:val="right" w:pos="3950"/>
        </w:tabs>
        <w:rPr>
          <w:noProof/>
        </w:rPr>
      </w:pPr>
      <w:r>
        <w:rPr>
          <w:noProof/>
        </w:rPr>
        <w:t>Scout Image window</w:t>
      </w:r>
    </w:p>
    <w:p w:rsidR="00B77F99" w:rsidRDefault="00B77F99">
      <w:pPr>
        <w:pStyle w:val="Index2"/>
        <w:tabs>
          <w:tab w:val="right" w:pos="3950"/>
        </w:tabs>
        <w:rPr>
          <w:noProof/>
        </w:rPr>
      </w:pPr>
      <w:r>
        <w:rPr>
          <w:noProof/>
        </w:rPr>
        <w:t>changing layout in, 78</w:t>
      </w:r>
    </w:p>
    <w:p w:rsidR="00B77F99" w:rsidRDefault="00B77F99">
      <w:pPr>
        <w:pStyle w:val="Index1"/>
        <w:tabs>
          <w:tab w:val="right" w:pos="3950"/>
        </w:tabs>
        <w:rPr>
          <w:noProof/>
        </w:rPr>
      </w:pPr>
      <w:r>
        <w:rPr>
          <w:noProof/>
        </w:rPr>
        <w:t>scout images</w:t>
      </w:r>
    </w:p>
    <w:p w:rsidR="00B77F99" w:rsidRDefault="00B77F99">
      <w:pPr>
        <w:pStyle w:val="Index2"/>
        <w:tabs>
          <w:tab w:val="right" w:pos="3950"/>
        </w:tabs>
        <w:rPr>
          <w:noProof/>
        </w:rPr>
      </w:pPr>
      <w:r>
        <w:rPr>
          <w:noProof/>
        </w:rPr>
        <w:t>described, 56</w:t>
      </w:r>
    </w:p>
    <w:p w:rsidR="00B77F99" w:rsidRDefault="00B77F99">
      <w:pPr>
        <w:pStyle w:val="Index2"/>
        <w:tabs>
          <w:tab w:val="right" w:pos="3950"/>
        </w:tabs>
        <w:rPr>
          <w:noProof/>
        </w:rPr>
      </w:pPr>
      <w:r>
        <w:rPr>
          <w:noProof/>
        </w:rPr>
        <w:t>generating, 66</w:t>
      </w:r>
    </w:p>
    <w:p w:rsidR="00B77F99" w:rsidRDefault="00B77F99">
      <w:pPr>
        <w:pStyle w:val="Index2"/>
        <w:tabs>
          <w:tab w:val="right" w:pos="3950"/>
        </w:tabs>
        <w:rPr>
          <w:noProof/>
        </w:rPr>
      </w:pPr>
      <w:r>
        <w:rPr>
          <w:noProof/>
        </w:rPr>
        <w:t>settings for slice lines, 109</w:t>
      </w:r>
    </w:p>
    <w:p w:rsidR="00B77F99" w:rsidRDefault="00B77F99">
      <w:pPr>
        <w:pStyle w:val="Index1"/>
        <w:tabs>
          <w:tab w:val="right" w:pos="3950"/>
        </w:tabs>
        <w:rPr>
          <w:noProof/>
        </w:rPr>
      </w:pPr>
      <w:r>
        <w:rPr>
          <w:noProof/>
        </w:rPr>
        <w:t>Scrapbook window</w:t>
      </w:r>
    </w:p>
    <w:p w:rsidR="00B77F99" w:rsidRDefault="00B77F99">
      <w:pPr>
        <w:pStyle w:val="Index2"/>
        <w:tabs>
          <w:tab w:val="right" w:pos="3950"/>
        </w:tabs>
        <w:rPr>
          <w:noProof/>
        </w:rPr>
      </w:pPr>
      <w:r>
        <w:rPr>
          <w:noProof/>
        </w:rPr>
        <w:t>and key images, 57</w:t>
      </w:r>
    </w:p>
    <w:p w:rsidR="00B77F99" w:rsidRDefault="00B77F99">
      <w:pPr>
        <w:pStyle w:val="Index2"/>
        <w:tabs>
          <w:tab w:val="right" w:pos="3950"/>
        </w:tabs>
        <w:rPr>
          <w:noProof/>
        </w:rPr>
      </w:pPr>
      <w:r>
        <w:rPr>
          <w:noProof/>
        </w:rPr>
        <w:t>changing layout in, 78</w:t>
      </w:r>
    </w:p>
    <w:p w:rsidR="00B77F99" w:rsidRDefault="00B77F99">
      <w:pPr>
        <w:pStyle w:val="Index2"/>
        <w:tabs>
          <w:tab w:val="right" w:pos="3950"/>
        </w:tabs>
        <w:rPr>
          <w:noProof/>
        </w:rPr>
      </w:pPr>
      <w:r>
        <w:rPr>
          <w:noProof/>
        </w:rPr>
        <w:t>using, 64</w:t>
      </w:r>
    </w:p>
    <w:p w:rsidR="00B77F99" w:rsidRDefault="00B77F99">
      <w:pPr>
        <w:pStyle w:val="Index1"/>
        <w:tabs>
          <w:tab w:val="right" w:pos="3950"/>
        </w:tabs>
        <w:rPr>
          <w:noProof/>
        </w:rPr>
      </w:pPr>
      <w:r>
        <w:rPr>
          <w:noProof/>
        </w:rPr>
        <w:t>screen templates, 129</w:t>
      </w:r>
    </w:p>
    <w:p w:rsidR="00B77F99" w:rsidRDefault="00B77F99">
      <w:pPr>
        <w:pStyle w:val="Index1"/>
        <w:tabs>
          <w:tab w:val="right" w:pos="3950"/>
        </w:tabs>
        <w:rPr>
          <w:noProof/>
        </w:rPr>
      </w:pPr>
      <w:r>
        <w:rPr>
          <w:noProof/>
        </w:rPr>
        <w:t xml:space="preserve">search. </w:t>
      </w:r>
      <w:r w:rsidRPr="00C46490">
        <w:rPr>
          <w:i/>
          <w:noProof/>
        </w:rPr>
        <w:t>See</w:t>
      </w:r>
      <w:r>
        <w:rPr>
          <w:noProof/>
        </w:rPr>
        <w:t xml:space="preserve"> patient lookup</w:t>
      </w:r>
    </w:p>
    <w:p w:rsidR="00B77F99" w:rsidRDefault="00B77F99">
      <w:pPr>
        <w:pStyle w:val="Index1"/>
        <w:tabs>
          <w:tab w:val="right" w:pos="3950"/>
        </w:tabs>
        <w:rPr>
          <w:noProof/>
        </w:rPr>
      </w:pPr>
      <w:r>
        <w:rPr>
          <w:noProof/>
        </w:rPr>
        <w:t>Selection ReadList, 19</w:t>
      </w:r>
    </w:p>
    <w:p w:rsidR="00B77F99" w:rsidRDefault="00B77F99">
      <w:pPr>
        <w:pStyle w:val="Index1"/>
        <w:tabs>
          <w:tab w:val="right" w:pos="3950"/>
        </w:tabs>
        <w:rPr>
          <w:noProof/>
        </w:rPr>
      </w:pPr>
      <w:r>
        <w:rPr>
          <w:noProof/>
        </w:rPr>
        <w:t xml:space="preserve">series. </w:t>
      </w:r>
      <w:r w:rsidRPr="00C46490">
        <w:rPr>
          <w:i/>
          <w:noProof/>
        </w:rPr>
        <w:t>See Also</w:t>
      </w:r>
      <w:r>
        <w:rPr>
          <w:noProof/>
        </w:rPr>
        <w:t xml:space="preserve"> images, image sets</w:t>
      </w:r>
    </w:p>
    <w:p w:rsidR="00B77F99" w:rsidRDefault="00B77F99">
      <w:pPr>
        <w:pStyle w:val="Index2"/>
        <w:tabs>
          <w:tab w:val="right" w:pos="3950"/>
        </w:tabs>
        <w:rPr>
          <w:noProof/>
        </w:rPr>
      </w:pPr>
      <w:r>
        <w:rPr>
          <w:noProof/>
        </w:rPr>
        <w:t>adjusting images in, 72</w:t>
      </w:r>
    </w:p>
    <w:p w:rsidR="00B77F99" w:rsidRDefault="00B77F99">
      <w:pPr>
        <w:pStyle w:val="Index2"/>
        <w:tabs>
          <w:tab w:val="right" w:pos="3950"/>
        </w:tabs>
        <w:rPr>
          <w:noProof/>
        </w:rPr>
      </w:pPr>
      <w:r>
        <w:rPr>
          <w:noProof/>
        </w:rPr>
        <w:t>cloning, 84</w:t>
      </w:r>
    </w:p>
    <w:p w:rsidR="00B77F99" w:rsidRDefault="00B77F99">
      <w:pPr>
        <w:pStyle w:val="Index2"/>
        <w:tabs>
          <w:tab w:val="right" w:pos="3950"/>
        </w:tabs>
        <w:rPr>
          <w:noProof/>
        </w:rPr>
      </w:pPr>
      <w:r>
        <w:rPr>
          <w:noProof/>
        </w:rPr>
        <w:t>hidden, 62</w:t>
      </w:r>
    </w:p>
    <w:p w:rsidR="00B77F99" w:rsidRDefault="00B77F99">
      <w:pPr>
        <w:pStyle w:val="Index2"/>
        <w:tabs>
          <w:tab w:val="right" w:pos="3950"/>
        </w:tabs>
        <w:rPr>
          <w:noProof/>
        </w:rPr>
      </w:pPr>
      <w:r>
        <w:rPr>
          <w:noProof/>
        </w:rPr>
        <w:t>linking, 82</w:t>
      </w:r>
    </w:p>
    <w:p w:rsidR="00B77F99" w:rsidRDefault="00B77F99">
      <w:pPr>
        <w:pStyle w:val="Index2"/>
        <w:tabs>
          <w:tab w:val="right" w:pos="3950"/>
        </w:tabs>
        <w:rPr>
          <w:noProof/>
        </w:rPr>
      </w:pPr>
      <w:r>
        <w:rPr>
          <w:noProof/>
        </w:rPr>
        <w:t>moving, 85</w:t>
      </w:r>
    </w:p>
    <w:p w:rsidR="00B77F99" w:rsidRDefault="00B77F99">
      <w:pPr>
        <w:pStyle w:val="Index2"/>
        <w:tabs>
          <w:tab w:val="right" w:pos="3950"/>
        </w:tabs>
        <w:rPr>
          <w:noProof/>
        </w:rPr>
      </w:pPr>
      <w:r>
        <w:rPr>
          <w:noProof/>
        </w:rPr>
        <w:t>sorting, 86</w:t>
      </w:r>
    </w:p>
    <w:p w:rsidR="00B77F99" w:rsidRDefault="00B77F99">
      <w:pPr>
        <w:pStyle w:val="Index2"/>
        <w:tabs>
          <w:tab w:val="right" w:pos="3950"/>
        </w:tabs>
        <w:rPr>
          <w:noProof/>
        </w:rPr>
      </w:pPr>
      <w:r>
        <w:rPr>
          <w:noProof/>
        </w:rPr>
        <w:t>splitting, 85</w:t>
      </w:r>
    </w:p>
    <w:p w:rsidR="00B77F99" w:rsidRDefault="00B77F99">
      <w:pPr>
        <w:pStyle w:val="Index1"/>
        <w:tabs>
          <w:tab w:val="right" w:pos="3950"/>
        </w:tabs>
        <w:rPr>
          <w:noProof/>
        </w:rPr>
      </w:pPr>
      <w:r>
        <w:rPr>
          <w:noProof/>
        </w:rPr>
        <w:t>series processing, disabling, 157</w:t>
      </w:r>
    </w:p>
    <w:p w:rsidR="00B77F99" w:rsidRDefault="00B77F99">
      <w:pPr>
        <w:pStyle w:val="Index1"/>
        <w:tabs>
          <w:tab w:val="right" w:pos="3950"/>
        </w:tabs>
        <w:rPr>
          <w:noProof/>
        </w:rPr>
      </w:pPr>
      <w:r>
        <w:rPr>
          <w:noProof/>
        </w:rPr>
        <w:t>settings dialog, 108</w:t>
      </w:r>
    </w:p>
    <w:p w:rsidR="00B77F99" w:rsidRDefault="00B77F99">
      <w:pPr>
        <w:pStyle w:val="Index1"/>
        <w:tabs>
          <w:tab w:val="right" w:pos="3950"/>
        </w:tabs>
        <w:rPr>
          <w:noProof/>
        </w:rPr>
      </w:pPr>
      <w:r>
        <w:rPr>
          <w:noProof/>
        </w:rPr>
        <w:t>sharpen/smooth</w:t>
      </w:r>
    </w:p>
    <w:p w:rsidR="00B77F99" w:rsidRDefault="00B77F99">
      <w:pPr>
        <w:pStyle w:val="Index2"/>
        <w:tabs>
          <w:tab w:val="right" w:pos="3950"/>
        </w:tabs>
        <w:rPr>
          <w:noProof/>
        </w:rPr>
      </w:pPr>
      <w:r>
        <w:rPr>
          <w:noProof/>
        </w:rPr>
        <w:t>changing, 76</w:t>
      </w:r>
    </w:p>
    <w:p w:rsidR="00B77F99" w:rsidRDefault="00B77F99">
      <w:pPr>
        <w:pStyle w:val="Index2"/>
        <w:tabs>
          <w:tab w:val="right" w:pos="3950"/>
        </w:tabs>
        <w:rPr>
          <w:noProof/>
        </w:rPr>
      </w:pPr>
      <w:r>
        <w:rPr>
          <w:noProof/>
        </w:rPr>
        <w:t>copying, 81</w:t>
      </w:r>
    </w:p>
    <w:p w:rsidR="00B77F99" w:rsidRDefault="00B77F99">
      <w:pPr>
        <w:pStyle w:val="Index1"/>
        <w:tabs>
          <w:tab w:val="right" w:pos="3950"/>
        </w:tabs>
        <w:rPr>
          <w:noProof/>
        </w:rPr>
      </w:pPr>
      <w:r>
        <w:rPr>
          <w:noProof/>
        </w:rPr>
        <w:t>shortcut keys</w:t>
      </w:r>
    </w:p>
    <w:p w:rsidR="00B77F99" w:rsidRDefault="00B77F99">
      <w:pPr>
        <w:pStyle w:val="Index2"/>
        <w:tabs>
          <w:tab w:val="right" w:pos="3950"/>
        </w:tabs>
        <w:rPr>
          <w:noProof/>
        </w:rPr>
      </w:pPr>
      <w:r>
        <w:rPr>
          <w:noProof/>
        </w:rPr>
        <w:t>adjusting images with, 113</w:t>
      </w:r>
    </w:p>
    <w:p w:rsidR="00B77F99" w:rsidRDefault="00B77F99">
      <w:pPr>
        <w:pStyle w:val="Index2"/>
        <w:tabs>
          <w:tab w:val="right" w:pos="3950"/>
        </w:tabs>
        <w:rPr>
          <w:noProof/>
        </w:rPr>
      </w:pPr>
      <w:r>
        <w:rPr>
          <w:noProof/>
        </w:rPr>
        <w:t>image presets and, 76</w:t>
      </w:r>
    </w:p>
    <w:p w:rsidR="00B77F99" w:rsidRDefault="00B77F99">
      <w:pPr>
        <w:pStyle w:val="Index2"/>
        <w:tabs>
          <w:tab w:val="right" w:pos="3950"/>
        </w:tabs>
        <w:rPr>
          <w:noProof/>
        </w:rPr>
      </w:pPr>
      <w:r>
        <w:rPr>
          <w:noProof/>
        </w:rPr>
        <w:t>navigating with, 56, 113</w:t>
      </w:r>
    </w:p>
    <w:p w:rsidR="00B77F99" w:rsidRDefault="00B77F99">
      <w:pPr>
        <w:pStyle w:val="Index1"/>
        <w:tabs>
          <w:tab w:val="right" w:pos="3950"/>
        </w:tabs>
        <w:rPr>
          <w:noProof/>
        </w:rPr>
      </w:pPr>
      <w:r>
        <w:rPr>
          <w:noProof/>
        </w:rPr>
        <w:t>show text outline, 98</w:t>
      </w:r>
    </w:p>
    <w:p w:rsidR="00B77F99" w:rsidRDefault="00B77F99">
      <w:pPr>
        <w:pStyle w:val="Index1"/>
        <w:tabs>
          <w:tab w:val="right" w:pos="3950"/>
        </w:tabs>
        <w:rPr>
          <w:noProof/>
        </w:rPr>
      </w:pPr>
      <w:r>
        <w:rPr>
          <w:noProof/>
        </w:rPr>
        <w:t>show/hide</w:t>
      </w:r>
    </w:p>
    <w:p w:rsidR="00B77F99" w:rsidRDefault="00B77F99">
      <w:pPr>
        <w:pStyle w:val="Index2"/>
        <w:tabs>
          <w:tab w:val="right" w:pos="3950"/>
        </w:tabs>
        <w:rPr>
          <w:noProof/>
        </w:rPr>
      </w:pPr>
      <w:r>
        <w:rPr>
          <w:noProof/>
        </w:rPr>
        <w:t>measurements, 95, 97</w:t>
      </w:r>
    </w:p>
    <w:p w:rsidR="00B77F99" w:rsidRDefault="00B77F99">
      <w:pPr>
        <w:pStyle w:val="Index1"/>
        <w:tabs>
          <w:tab w:val="right" w:pos="3950"/>
        </w:tabs>
        <w:rPr>
          <w:noProof/>
        </w:rPr>
      </w:pPr>
      <w:r>
        <w:rPr>
          <w:noProof/>
        </w:rPr>
        <w:t>Shutter option, 89</w:t>
      </w:r>
    </w:p>
    <w:p w:rsidR="00B77F99" w:rsidRDefault="00B77F99">
      <w:pPr>
        <w:pStyle w:val="Index1"/>
        <w:tabs>
          <w:tab w:val="right" w:pos="3950"/>
        </w:tabs>
        <w:rPr>
          <w:noProof/>
        </w:rPr>
      </w:pPr>
      <w:r>
        <w:rPr>
          <w:noProof/>
        </w:rPr>
        <w:t>site-level hanging protocols, 133</w:t>
      </w:r>
    </w:p>
    <w:p w:rsidR="00B77F99" w:rsidRDefault="00B77F99">
      <w:pPr>
        <w:pStyle w:val="Index1"/>
        <w:tabs>
          <w:tab w:val="right" w:pos="3950"/>
        </w:tabs>
        <w:rPr>
          <w:noProof/>
        </w:rPr>
      </w:pPr>
      <w:r>
        <w:rPr>
          <w:noProof/>
        </w:rPr>
        <w:t>SORT_IMG_DT field, 33</w:t>
      </w:r>
    </w:p>
    <w:p w:rsidR="00B77F99" w:rsidRDefault="00B77F99">
      <w:pPr>
        <w:pStyle w:val="Index1"/>
        <w:tabs>
          <w:tab w:val="right" w:pos="3950"/>
        </w:tabs>
        <w:rPr>
          <w:noProof/>
        </w:rPr>
      </w:pPr>
      <w:r>
        <w:rPr>
          <w:noProof/>
        </w:rPr>
        <w:t>sorting</w:t>
      </w:r>
    </w:p>
    <w:p w:rsidR="00B77F99" w:rsidRDefault="00B77F99">
      <w:pPr>
        <w:pStyle w:val="Index2"/>
        <w:tabs>
          <w:tab w:val="right" w:pos="3950"/>
        </w:tabs>
        <w:rPr>
          <w:noProof/>
        </w:rPr>
      </w:pPr>
      <w:r>
        <w:rPr>
          <w:noProof/>
        </w:rPr>
        <w:t>exam lists, 14</w:t>
      </w:r>
    </w:p>
    <w:p w:rsidR="00B77F99" w:rsidRDefault="00B77F99">
      <w:pPr>
        <w:pStyle w:val="Index2"/>
        <w:tabs>
          <w:tab w:val="right" w:pos="3950"/>
        </w:tabs>
        <w:rPr>
          <w:noProof/>
        </w:rPr>
      </w:pPr>
      <w:r>
        <w:rPr>
          <w:noProof/>
        </w:rPr>
        <w:t>image sets in Viewer, 86</w:t>
      </w:r>
    </w:p>
    <w:p w:rsidR="00B77F99" w:rsidRDefault="00B77F99">
      <w:pPr>
        <w:pStyle w:val="Index2"/>
        <w:tabs>
          <w:tab w:val="right" w:pos="3950"/>
        </w:tabs>
        <w:rPr>
          <w:noProof/>
        </w:rPr>
      </w:pPr>
      <w:r>
        <w:rPr>
          <w:noProof/>
        </w:rPr>
        <w:t>images using hanging protocols, 164</w:t>
      </w:r>
    </w:p>
    <w:p w:rsidR="00B77F99" w:rsidRDefault="00B77F99">
      <w:pPr>
        <w:pStyle w:val="Index1"/>
        <w:tabs>
          <w:tab w:val="right" w:pos="3950"/>
        </w:tabs>
        <w:rPr>
          <w:noProof/>
        </w:rPr>
      </w:pPr>
      <w:r>
        <w:rPr>
          <w:noProof/>
        </w:rPr>
        <w:t>Specify Attributes... list, 160</w:t>
      </w:r>
    </w:p>
    <w:p w:rsidR="00B77F99" w:rsidRDefault="00B77F99">
      <w:pPr>
        <w:pStyle w:val="Index1"/>
        <w:tabs>
          <w:tab w:val="right" w:pos="3950"/>
        </w:tabs>
        <w:rPr>
          <w:noProof/>
        </w:rPr>
      </w:pPr>
      <w:r>
        <w:rPr>
          <w:noProof/>
        </w:rPr>
        <w:t>speed, cine, 87</w:t>
      </w:r>
    </w:p>
    <w:p w:rsidR="00B77F99" w:rsidRDefault="00B77F99">
      <w:pPr>
        <w:pStyle w:val="Index1"/>
        <w:tabs>
          <w:tab w:val="right" w:pos="3950"/>
        </w:tabs>
        <w:rPr>
          <w:noProof/>
        </w:rPr>
      </w:pPr>
      <w:r>
        <w:rPr>
          <w:noProof/>
        </w:rPr>
        <w:t>splitting image sets</w:t>
      </w:r>
    </w:p>
    <w:p w:rsidR="00B77F99" w:rsidRDefault="00B77F99">
      <w:pPr>
        <w:pStyle w:val="Index2"/>
        <w:tabs>
          <w:tab w:val="right" w:pos="3950"/>
        </w:tabs>
        <w:rPr>
          <w:noProof/>
        </w:rPr>
      </w:pPr>
      <w:r>
        <w:rPr>
          <w:noProof/>
        </w:rPr>
        <w:t>in Viewer, 85</w:t>
      </w:r>
    </w:p>
    <w:p w:rsidR="00B77F99" w:rsidRDefault="00B77F99">
      <w:pPr>
        <w:pStyle w:val="Index2"/>
        <w:tabs>
          <w:tab w:val="right" w:pos="3950"/>
        </w:tabs>
        <w:rPr>
          <w:noProof/>
        </w:rPr>
      </w:pPr>
      <w:r>
        <w:rPr>
          <w:noProof/>
        </w:rPr>
        <w:t>using hanging protocols, 160</w:t>
      </w:r>
    </w:p>
    <w:p w:rsidR="00B77F99" w:rsidRDefault="00B77F99">
      <w:pPr>
        <w:pStyle w:val="Index1"/>
        <w:tabs>
          <w:tab w:val="right" w:pos="3950"/>
        </w:tabs>
        <w:rPr>
          <w:noProof/>
        </w:rPr>
      </w:pPr>
      <w:r>
        <w:rPr>
          <w:noProof/>
        </w:rPr>
        <w:t>SSN, search using, 21</w:t>
      </w:r>
    </w:p>
    <w:p w:rsidR="00B77F99" w:rsidRDefault="00B77F99">
      <w:pPr>
        <w:pStyle w:val="Index1"/>
        <w:tabs>
          <w:tab w:val="right" w:pos="3950"/>
        </w:tabs>
        <w:rPr>
          <w:noProof/>
        </w:rPr>
      </w:pPr>
      <w:r>
        <w:rPr>
          <w:noProof/>
        </w:rPr>
        <w:t>SSN-4 field, 33</w:t>
      </w:r>
    </w:p>
    <w:p w:rsidR="00B77F99" w:rsidRDefault="00B77F99">
      <w:pPr>
        <w:pStyle w:val="Index1"/>
        <w:tabs>
          <w:tab w:val="right" w:pos="3950"/>
        </w:tabs>
        <w:rPr>
          <w:noProof/>
        </w:rPr>
      </w:pPr>
      <w:r>
        <w:rPr>
          <w:noProof/>
        </w:rPr>
        <w:t>stacked view, 78</w:t>
      </w:r>
    </w:p>
    <w:p w:rsidR="00B77F99" w:rsidRDefault="00B77F99">
      <w:pPr>
        <w:pStyle w:val="Index1"/>
        <w:tabs>
          <w:tab w:val="right" w:pos="3950"/>
        </w:tabs>
        <w:rPr>
          <w:noProof/>
        </w:rPr>
      </w:pPr>
      <w:r>
        <w:rPr>
          <w:noProof/>
        </w:rPr>
        <w:t>stages</w:t>
      </w:r>
    </w:p>
    <w:p w:rsidR="00B77F99" w:rsidRDefault="00B77F99">
      <w:pPr>
        <w:pStyle w:val="Index2"/>
        <w:tabs>
          <w:tab w:val="right" w:pos="3950"/>
        </w:tabs>
        <w:rPr>
          <w:noProof/>
        </w:rPr>
      </w:pPr>
      <w:r>
        <w:rPr>
          <w:noProof/>
        </w:rPr>
        <w:t>auto-selecting based on priors, 156</w:t>
      </w:r>
    </w:p>
    <w:p w:rsidR="00B77F99" w:rsidRDefault="00B77F99">
      <w:pPr>
        <w:pStyle w:val="Index2"/>
        <w:tabs>
          <w:tab w:val="right" w:pos="3950"/>
        </w:tabs>
        <w:rPr>
          <w:noProof/>
        </w:rPr>
      </w:pPr>
      <w:r>
        <w:rPr>
          <w:noProof/>
        </w:rPr>
        <w:t>defining, 150</w:t>
      </w:r>
    </w:p>
    <w:p w:rsidR="00B77F99" w:rsidRDefault="00B77F99">
      <w:pPr>
        <w:pStyle w:val="Index2"/>
        <w:tabs>
          <w:tab w:val="right" w:pos="3950"/>
        </w:tabs>
        <w:rPr>
          <w:noProof/>
        </w:rPr>
      </w:pPr>
      <w:r>
        <w:rPr>
          <w:noProof/>
        </w:rPr>
        <w:t>using, 61</w:t>
      </w:r>
    </w:p>
    <w:p w:rsidR="00B77F99" w:rsidRDefault="00B77F99">
      <w:pPr>
        <w:pStyle w:val="Index1"/>
        <w:tabs>
          <w:tab w:val="right" w:pos="3950"/>
        </w:tabs>
        <w:rPr>
          <w:noProof/>
        </w:rPr>
      </w:pPr>
      <w:r>
        <w:rPr>
          <w:noProof/>
        </w:rPr>
        <w:t>status, exam</w:t>
      </w:r>
    </w:p>
    <w:p w:rsidR="00B77F99" w:rsidRDefault="00B77F99">
      <w:pPr>
        <w:pStyle w:val="Index2"/>
        <w:tabs>
          <w:tab w:val="right" w:pos="3950"/>
        </w:tabs>
        <w:rPr>
          <w:noProof/>
        </w:rPr>
      </w:pPr>
      <w:r>
        <w:rPr>
          <w:noProof/>
        </w:rPr>
        <w:t>in exam lists, 34</w:t>
      </w:r>
    </w:p>
    <w:p w:rsidR="00B77F99" w:rsidRDefault="00B77F99">
      <w:pPr>
        <w:pStyle w:val="Index2"/>
        <w:tabs>
          <w:tab w:val="right" w:pos="3950"/>
        </w:tabs>
        <w:rPr>
          <w:noProof/>
        </w:rPr>
      </w:pPr>
      <w:r>
        <w:rPr>
          <w:noProof/>
        </w:rPr>
        <w:t>in viewports, 7</w:t>
      </w:r>
    </w:p>
    <w:p w:rsidR="00B77F99" w:rsidRDefault="00B77F99">
      <w:pPr>
        <w:pStyle w:val="Index2"/>
        <w:tabs>
          <w:tab w:val="right" w:pos="3950"/>
        </w:tabs>
        <w:rPr>
          <w:noProof/>
        </w:rPr>
      </w:pPr>
      <w:r>
        <w:rPr>
          <w:noProof/>
        </w:rPr>
        <w:t>updating, 69</w:t>
      </w:r>
    </w:p>
    <w:p w:rsidR="00B77F99" w:rsidRDefault="00B77F99">
      <w:pPr>
        <w:pStyle w:val="Index2"/>
        <w:tabs>
          <w:tab w:val="right" w:pos="3950"/>
        </w:tabs>
        <w:rPr>
          <w:noProof/>
        </w:rPr>
      </w:pPr>
      <w:r>
        <w:rPr>
          <w:noProof/>
        </w:rPr>
        <w:t>updating automatically, 20</w:t>
      </w:r>
    </w:p>
    <w:p w:rsidR="00B77F99" w:rsidRDefault="00B77F99">
      <w:pPr>
        <w:pStyle w:val="Index1"/>
        <w:tabs>
          <w:tab w:val="right" w:pos="3950"/>
        </w:tabs>
        <w:rPr>
          <w:noProof/>
        </w:rPr>
      </w:pPr>
      <w:r>
        <w:rPr>
          <w:noProof/>
        </w:rPr>
        <w:t>SYS_INT hanging protocols, 177</w:t>
      </w:r>
    </w:p>
    <w:p w:rsidR="00B77F99" w:rsidRDefault="00B77F99">
      <w:pPr>
        <w:pStyle w:val="Index1"/>
        <w:tabs>
          <w:tab w:val="right" w:pos="3950"/>
        </w:tabs>
        <w:rPr>
          <w:noProof/>
        </w:rPr>
      </w:pPr>
      <w:r>
        <w:rPr>
          <w:noProof/>
        </w:rPr>
        <w:t>sysAdmin user, 133</w:t>
      </w:r>
    </w:p>
    <w:p w:rsidR="00B77F99" w:rsidRDefault="00B77F99">
      <w:pPr>
        <w:pStyle w:val="IndexHeading"/>
        <w:tabs>
          <w:tab w:val="right" w:pos="3950"/>
        </w:tabs>
        <w:rPr>
          <w:rFonts w:ascii="Calibri" w:hAnsi="Calibri"/>
          <w:b w:val="0"/>
          <w:bCs w:val="0"/>
        </w:rPr>
      </w:pPr>
      <w:r>
        <w:t>T</w:t>
      </w:r>
    </w:p>
    <w:p w:rsidR="00B77F99" w:rsidRDefault="00B77F99">
      <w:pPr>
        <w:pStyle w:val="Index1"/>
        <w:tabs>
          <w:tab w:val="right" w:pos="3950"/>
        </w:tabs>
        <w:rPr>
          <w:noProof/>
        </w:rPr>
      </w:pPr>
      <w:r>
        <w:rPr>
          <w:noProof/>
        </w:rPr>
        <w:t>tab</w:t>
      </w:r>
    </w:p>
    <w:p w:rsidR="00B77F99" w:rsidRDefault="00B77F99">
      <w:pPr>
        <w:pStyle w:val="Index2"/>
        <w:tabs>
          <w:tab w:val="right" w:pos="3950"/>
        </w:tabs>
        <w:rPr>
          <w:noProof/>
        </w:rPr>
      </w:pPr>
      <w:r>
        <w:rPr>
          <w:noProof/>
        </w:rPr>
        <w:t>Context Management settings, 44</w:t>
      </w:r>
    </w:p>
    <w:p w:rsidR="00B77F99" w:rsidRDefault="00B77F99">
      <w:pPr>
        <w:pStyle w:val="Index1"/>
        <w:tabs>
          <w:tab w:val="right" w:pos="3950"/>
        </w:tabs>
        <w:rPr>
          <w:noProof/>
        </w:rPr>
      </w:pPr>
      <w:r>
        <w:rPr>
          <w:noProof/>
        </w:rPr>
        <w:t>teaching files, 188</w:t>
      </w:r>
    </w:p>
    <w:p w:rsidR="00B77F99" w:rsidRDefault="00B77F99">
      <w:pPr>
        <w:pStyle w:val="Index1"/>
        <w:tabs>
          <w:tab w:val="right" w:pos="3950"/>
        </w:tabs>
        <w:rPr>
          <w:noProof/>
        </w:rPr>
      </w:pPr>
      <w:r>
        <w:rPr>
          <w:noProof/>
        </w:rPr>
        <w:t>teleradiology, 117</w:t>
      </w:r>
    </w:p>
    <w:p w:rsidR="00B77F99" w:rsidRDefault="00B77F99">
      <w:pPr>
        <w:pStyle w:val="Index1"/>
        <w:tabs>
          <w:tab w:val="right" w:pos="3950"/>
        </w:tabs>
        <w:rPr>
          <w:noProof/>
        </w:rPr>
      </w:pPr>
      <w:r>
        <w:rPr>
          <w:noProof/>
        </w:rPr>
        <w:t>Template Designer, using, 127</w:t>
      </w:r>
    </w:p>
    <w:p w:rsidR="00B77F99" w:rsidRDefault="00B77F99">
      <w:pPr>
        <w:pStyle w:val="Index1"/>
        <w:tabs>
          <w:tab w:val="right" w:pos="3950"/>
        </w:tabs>
        <w:rPr>
          <w:noProof/>
        </w:rPr>
      </w:pPr>
      <w:r>
        <w:rPr>
          <w:noProof/>
        </w:rPr>
        <w:t>templates</w:t>
      </w:r>
    </w:p>
    <w:p w:rsidR="00B77F99" w:rsidRDefault="00B77F99">
      <w:pPr>
        <w:pStyle w:val="Index2"/>
        <w:tabs>
          <w:tab w:val="right" w:pos="3950"/>
        </w:tabs>
        <w:rPr>
          <w:noProof/>
        </w:rPr>
      </w:pPr>
      <w:r>
        <w:rPr>
          <w:noProof/>
        </w:rPr>
        <w:t>creating, 125</w:t>
      </w:r>
    </w:p>
    <w:p w:rsidR="00B77F99" w:rsidRDefault="00B77F99">
      <w:pPr>
        <w:pStyle w:val="Index2"/>
        <w:tabs>
          <w:tab w:val="right" w:pos="3950"/>
        </w:tabs>
        <w:rPr>
          <w:noProof/>
        </w:rPr>
      </w:pPr>
      <w:r>
        <w:rPr>
          <w:noProof/>
        </w:rPr>
        <w:t>deleting, 128</w:t>
      </w:r>
    </w:p>
    <w:p w:rsidR="00B77F99" w:rsidRDefault="00B77F99">
      <w:pPr>
        <w:pStyle w:val="Index2"/>
        <w:tabs>
          <w:tab w:val="right" w:pos="3950"/>
        </w:tabs>
        <w:rPr>
          <w:noProof/>
        </w:rPr>
      </w:pPr>
      <w:r>
        <w:rPr>
          <w:noProof/>
        </w:rPr>
        <w:t>described, 123</w:t>
      </w:r>
    </w:p>
    <w:p w:rsidR="00B77F99" w:rsidRDefault="00B77F99">
      <w:pPr>
        <w:pStyle w:val="Index2"/>
        <w:tabs>
          <w:tab w:val="right" w:pos="3950"/>
        </w:tabs>
        <w:rPr>
          <w:noProof/>
        </w:rPr>
      </w:pPr>
      <w:r>
        <w:rPr>
          <w:noProof/>
        </w:rPr>
        <w:t>editing, 126</w:t>
      </w:r>
    </w:p>
    <w:p w:rsidR="00B77F99" w:rsidRDefault="00B77F99">
      <w:pPr>
        <w:pStyle w:val="Index2"/>
        <w:tabs>
          <w:tab w:val="right" w:pos="3950"/>
        </w:tabs>
        <w:rPr>
          <w:noProof/>
        </w:rPr>
      </w:pPr>
      <w:r>
        <w:rPr>
          <w:noProof/>
        </w:rPr>
        <w:t>saving copies of, 146</w:t>
      </w:r>
    </w:p>
    <w:p w:rsidR="00B77F99" w:rsidRDefault="00B77F99">
      <w:pPr>
        <w:pStyle w:val="Index2"/>
        <w:tabs>
          <w:tab w:val="right" w:pos="3950"/>
        </w:tabs>
        <w:rPr>
          <w:noProof/>
        </w:rPr>
      </w:pPr>
      <w:r>
        <w:rPr>
          <w:noProof/>
        </w:rPr>
        <w:t>selecting in the Manager, 123</w:t>
      </w:r>
    </w:p>
    <w:p w:rsidR="00B77F99" w:rsidRDefault="00B77F99">
      <w:pPr>
        <w:pStyle w:val="Index2"/>
        <w:tabs>
          <w:tab w:val="right" w:pos="3950"/>
        </w:tabs>
        <w:rPr>
          <w:noProof/>
        </w:rPr>
      </w:pPr>
      <w:r>
        <w:rPr>
          <w:noProof/>
        </w:rPr>
        <w:t>selecting in the Viewer, 124</w:t>
      </w:r>
    </w:p>
    <w:p w:rsidR="00B77F99" w:rsidRDefault="00B77F99">
      <w:pPr>
        <w:pStyle w:val="Index1"/>
        <w:tabs>
          <w:tab w:val="right" w:pos="3950"/>
        </w:tabs>
        <w:rPr>
          <w:noProof/>
        </w:rPr>
      </w:pPr>
      <w:r>
        <w:rPr>
          <w:noProof/>
        </w:rPr>
        <w:t>terms of use, 1</w:t>
      </w:r>
    </w:p>
    <w:p w:rsidR="00B77F99" w:rsidRDefault="00B77F99">
      <w:pPr>
        <w:pStyle w:val="Index1"/>
        <w:tabs>
          <w:tab w:val="right" w:pos="3950"/>
        </w:tabs>
        <w:rPr>
          <w:noProof/>
        </w:rPr>
      </w:pPr>
      <w:r>
        <w:rPr>
          <w:noProof/>
        </w:rPr>
        <w:t>text, annotation</w:t>
      </w:r>
    </w:p>
    <w:p w:rsidR="00B77F99" w:rsidRDefault="00B77F99">
      <w:pPr>
        <w:pStyle w:val="Index2"/>
        <w:tabs>
          <w:tab w:val="right" w:pos="3950"/>
        </w:tabs>
        <w:rPr>
          <w:noProof/>
        </w:rPr>
      </w:pPr>
      <w:r>
        <w:rPr>
          <w:noProof/>
        </w:rPr>
        <w:t>adding, 92</w:t>
      </w:r>
    </w:p>
    <w:p w:rsidR="00B77F99" w:rsidRDefault="00B77F99">
      <w:pPr>
        <w:pStyle w:val="Index2"/>
        <w:tabs>
          <w:tab w:val="right" w:pos="3950"/>
        </w:tabs>
        <w:rPr>
          <w:noProof/>
        </w:rPr>
      </w:pPr>
      <w:r>
        <w:rPr>
          <w:noProof/>
        </w:rPr>
        <w:t>editing, 96</w:t>
      </w:r>
    </w:p>
    <w:p w:rsidR="00B77F99" w:rsidRDefault="00B77F99">
      <w:pPr>
        <w:pStyle w:val="Index2"/>
        <w:tabs>
          <w:tab w:val="right" w:pos="3950"/>
        </w:tabs>
        <w:rPr>
          <w:noProof/>
        </w:rPr>
      </w:pPr>
      <w:r>
        <w:rPr>
          <w:noProof/>
        </w:rPr>
        <w:t>properties of, 98</w:t>
      </w:r>
    </w:p>
    <w:p w:rsidR="00B77F99" w:rsidRDefault="00B77F99">
      <w:pPr>
        <w:pStyle w:val="Index1"/>
        <w:tabs>
          <w:tab w:val="right" w:pos="3950"/>
        </w:tabs>
        <w:rPr>
          <w:noProof/>
        </w:rPr>
      </w:pPr>
      <w:r>
        <w:rPr>
          <w:noProof/>
        </w:rPr>
        <w:t>thumbnail image size, 60</w:t>
      </w:r>
    </w:p>
    <w:p w:rsidR="00B77F99" w:rsidRDefault="00B77F99">
      <w:pPr>
        <w:pStyle w:val="Index1"/>
        <w:tabs>
          <w:tab w:val="right" w:pos="3950"/>
        </w:tabs>
        <w:rPr>
          <w:noProof/>
        </w:rPr>
      </w:pPr>
      <w:r>
        <w:rPr>
          <w:noProof/>
        </w:rPr>
        <w:t>thumbnails</w:t>
      </w:r>
    </w:p>
    <w:p w:rsidR="00B77F99" w:rsidRDefault="00B77F99">
      <w:pPr>
        <w:pStyle w:val="Index2"/>
        <w:tabs>
          <w:tab w:val="right" w:pos="3950"/>
        </w:tabs>
        <w:rPr>
          <w:noProof/>
        </w:rPr>
      </w:pPr>
      <w:r>
        <w:rPr>
          <w:noProof/>
        </w:rPr>
        <w:t>described, 60</w:t>
      </w:r>
    </w:p>
    <w:p w:rsidR="00B77F99" w:rsidRDefault="00B77F99">
      <w:pPr>
        <w:pStyle w:val="Index2"/>
        <w:tabs>
          <w:tab w:val="right" w:pos="3950"/>
        </w:tabs>
        <w:rPr>
          <w:noProof/>
        </w:rPr>
      </w:pPr>
      <w:r>
        <w:rPr>
          <w:noProof/>
        </w:rPr>
        <w:t>icons in, 53</w:t>
      </w:r>
    </w:p>
    <w:p w:rsidR="00B77F99" w:rsidRDefault="00B77F99">
      <w:pPr>
        <w:pStyle w:val="Index1"/>
        <w:tabs>
          <w:tab w:val="right" w:pos="3950"/>
        </w:tabs>
        <w:rPr>
          <w:noProof/>
        </w:rPr>
      </w:pPr>
      <w:r>
        <w:rPr>
          <w:noProof/>
        </w:rPr>
        <w:t>tick marks, 55</w:t>
      </w:r>
    </w:p>
    <w:p w:rsidR="00B77F99" w:rsidRDefault="00B77F99">
      <w:pPr>
        <w:pStyle w:val="Index1"/>
        <w:tabs>
          <w:tab w:val="right" w:pos="3950"/>
        </w:tabs>
        <w:rPr>
          <w:noProof/>
        </w:rPr>
      </w:pPr>
      <w:r>
        <w:rPr>
          <w:noProof/>
        </w:rPr>
        <w:t>tiled view, 78</w:t>
      </w:r>
    </w:p>
    <w:p w:rsidR="00B77F99" w:rsidRDefault="00B77F99">
      <w:pPr>
        <w:pStyle w:val="Index1"/>
        <w:tabs>
          <w:tab w:val="right" w:pos="3950"/>
        </w:tabs>
        <w:rPr>
          <w:noProof/>
        </w:rPr>
      </w:pPr>
      <w:r>
        <w:rPr>
          <w:noProof/>
        </w:rPr>
        <w:t>timeouts, 12</w:t>
      </w:r>
    </w:p>
    <w:p w:rsidR="00B77F99" w:rsidRDefault="00B77F99">
      <w:pPr>
        <w:pStyle w:val="Index1"/>
        <w:tabs>
          <w:tab w:val="right" w:pos="3950"/>
        </w:tabs>
        <w:rPr>
          <w:noProof/>
        </w:rPr>
      </w:pPr>
      <w:r>
        <w:rPr>
          <w:noProof/>
        </w:rPr>
        <w:t>title bar, viewport, 7</w:t>
      </w:r>
    </w:p>
    <w:p w:rsidR="00B77F99" w:rsidRDefault="00B77F99">
      <w:pPr>
        <w:pStyle w:val="Index1"/>
        <w:tabs>
          <w:tab w:val="right" w:pos="3950"/>
        </w:tabs>
        <w:rPr>
          <w:noProof/>
        </w:rPr>
      </w:pPr>
      <w:r>
        <w:rPr>
          <w:noProof/>
        </w:rPr>
        <w:t>toolbars, resizing, 105</w:t>
      </w:r>
    </w:p>
    <w:p w:rsidR="00B77F99" w:rsidRDefault="00B77F99">
      <w:pPr>
        <w:pStyle w:val="IndexHeading"/>
        <w:tabs>
          <w:tab w:val="right" w:pos="3950"/>
        </w:tabs>
        <w:rPr>
          <w:rFonts w:ascii="Calibri" w:hAnsi="Calibri"/>
          <w:b w:val="0"/>
          <w:bCs w:val="0"/>
        </w:rPr>
      </w:pPr>
      <w:r>
        <w:t>U</w:t>
      </w:r>
    </w:p>
    <w:p w:rsidR="00B77F99" w:rsidRDefault="00B77F99">
      <w:pPr>
        <w:pStyle w:val="Index1"/>
        <w:tabs>
          <w:tab w:val="right" w:pos="3950"/>
        </w:tabs>
        <w:rPr>
          <w:noProof/>
        </w:rPr>
      </w:pPr>
      <w:r>
        <w:rPr>
          <w:noProof/>
        </w:rPr>
        <w:t>units, setting measurement, 98</w:t>
      </w:r>
    </w:p>
    <w:p w:rsidR="00B77F99" w:rsidRDefault="00B77F99">
      <w:pPr>
        <w:pStyle w:val="Index1"/>
        <w:tabs>
          <w:tab w:val="right" w:pos="3950"/>
        </w:tabs>
        <w:rPr>
          <w:noProof/>
        </w:rPr>
      </w:pPr>
      <w:r>
        <w:rPr>
          <w:noProof/>
        </w:rPr>
        <w:t>unread exams</w:t>
      </w:r>
    </w:p>
    <w:p w:rsidR="00B77F99" w:rsidRDefault="00B77F99">
      <w:pPr>
        <w:pStyle w:val="Index2"/>
        <w:tabs>
          <w:tab w:val="right" w:pos="3950"/>
        </w:tabs>
        <w:rPr>
          <w:noProof/>
        </w:rPr>
      </w:pPr>
      <w:r>
        <w:rPr>
          <w:noProof/>
        </w:rPr>
        <w:t>exam list for, 30</w:t>
      </w:r>
    </w:p>
    <w:p w:rsidR="00B77F99" w:rsidRDefault="00B77F99">
      <w:pPr>
        <w:pStyle w:val="Index2"/>
        <w:tabs>
          <w:tab w:val="right" w:pos="3950"/>
        </w:tabs>
        <w:rPr>
          <w:noProof/>
        </w:rPr>
      </w:pPr>
      <w:r>
        <w:rPr>
          <w:noProof/>
        </w:rPr>
        <w:t>opening, 16</w:t>
      </w:r>
    </w:p>
    <w:p w:rsidR="00B77F99" w:rsidRDefault="00B77F99">
      <w:pPr>
        <w:pStyle w:val="Index2"/>
        <w:tabs>
          <w:tab w:val="right" w:pos="3950"/>
        </w:tabs>
        <w:rPr>
          <w:noProof/>
        </w:rPr>
      </w:pPr>
      <w:r>
        <w:rPr>
          <w:noProof/>
        </w:rPr>
        <w:t>updating status of, 69</w:t>
      </w:r>
    </w:p>
    <w:p w:rsidR="00B77F99" w:rsidRDefault="00B77F99">
      <w:pPr>
        <w:pStyle w:val="Index1"/>
        <w:tabs>
          <w:tab w:val="right" w:pos="3950"/>
        </w:tabs>
        <w:rPr>
          <w:noProof/>
        </w:rPr>
      </w:pPr>
      <w:r>
        <w:rPr>
          <w:noProof/>
        </w:rPr>
        <w:t>US_2-hd_SYS_INT, 185</w:t>
      </w:r>
    </w:p>
    <w:p w:rsidR="00B77F99" w:rsidRDefault="00B77F99">
      <w:pPr>
        <w:pStyle w:val="Index1"/>
        <w:tabs>
          <w:tab w:val="right" w:pos="3950"/>
        </w:tabs>
        <w:rPr>
          <w:noProof/>
        </w:rPr>
      </w:pPr>
      <w:r>
        <w:rPr>
          <w:noProof/>
        </w:rPr>
        <w:t>user settings, 108</w:t>
      </w:r>
    </w:p>
    <w:p w:rsidR="00B77F99" w:rsidRDefault="00B77F99">
      <w:pPr>
        <w:pStyle w:val="Index1"/>
        <w:tabs>
          <w:tab w:val="right" w:pos="3950"/>
        </w:tabs>
        <w:rPr>
          <w:noProof/>
        </w:rPr>
      </w:pPr>
      <w:r>
        <w:rPr>
          <w:noProof/>
        </w:rPr>
        <w:t>user-level hanging protocols, 133</w:t>
      </w:r>
    </w:p>
    <w:p w:rsidR="00B77F99" w:rsidRDefault="00B77F99">
      <w:pPr>
        <w:pStyle w:val="Index1"/>
        <w:tabs>
          <w:tab w:val="right" w:pos="3950"/>
        </w:tabs>
        <w:rPr>
          <w:noProof/>
        </w:rPr>
      </w:pPr>
      <w:r>
        <w:rPr>
          <w:noProof/>
        </w:rPr>
        <w:t>Using Calibrate, 97</w:t>
      </w:r>
    </w:p>
    <w:p w:rsidR="00B77F99" w:rsidRDefault="00B77F99">
      <w:pPr>
        <w:pStyle w:val="Index1"/>
        <w:tabs>
          <w:tab w:val="right" w:pos="3950"/>
        </w:tabs>
        <w:rPr>
          <w:noProof/>
        </w:rPr>
      </w:pPr>
      <w:r>
        <w:rPr>
          <w:noProof/>
        </w:rPr>
        <w:t>Using Show/Hide, 97</w:t>
      </w:r>
    </w:p>
    <w:p w:rsidR="00B77F99" w:rsidRDefault="00B77F99">
      <w:pPr>
        <w:pStyle w:val="IndexHeading"/>
        <w:tabs>
          <w:tab w:val="right" w:pos="3950"/>
        </w:tabs>
        <w:rPr>
          <w:rFonts w:ascii="Calibri" w:hAnsi="Calibri"/>
          <w:b w:val="0"/>
          <w:bCs w:val="0"/>
        </w:rPr>
      </w:pPr>
      <w:r>
        <w:t>V</w:t>
      </w:r>
    </w:p>
    <w:p w:rsidR="00B77F99" w:rsidRDefault="00B77F99">
      <w:pPr>
        <w:pStyle w:val="Index1"/>
        <w:tabs>
          <w:tab w:val="right" w:pos="3950"/>
        </w:tabs>
        <w:rPr>
          <w:noProof/>
        </w:rPr>
      </w:pPr>
      <w:r>
        <w:rPr>
          <w:noProof/>
        </w:rPr>
        <w:t>Viewer window</w:t>
      </w:r>
    </w:p>
    <w:p w:rsidR="00B77F99" w:rsidRDefault="00B77F99">
      <w:pPr>
        <w:pStyle w:val="Index2"/>
        <w:tabs>
          <w:tab w:val="right" w:pos="3950"/>
        </w:tabs>
        <w:rPr>
          <w:noProof/>
        </w:rPr>
      </w:pPr>
      <w:r>
        <w:rPr>
          <w:noProof/>
        </w:rPr>
        <w:t>described, 5</w:t>
      </w:r>
    </w:p>
    <w:p w:rsidR="00B77F99" w:rsidRDefault="00B77F99">
      <w:pPr>
        <w:pStyle w:val="Index2"/>
        <w:tabs>
          <w:tab w:val="right" w:pos="3950"/>
        </w:tabs>
        <w:rPr>
          <w:noProof/>
        </w:rPr>
      </w:pPr>
      <w:r>
        <w:rPr>
          <w:noProof/>
        </w:rPr>
        <w:t>hidden image sets in, 62</w:t>
      </w:r>
    </w:p>
    <w:p w:rsidR="00B77F99" w:rsidRDefault="00B77F99">
      <w:pPr>
        <w:pStyle w:val="Index2"/>
        <w:tabs>
          <w:tab w:val="right" w:pos="3950"/>
        </w:tabs>
        <w:rPr>
          <w:noProof/>
        </w:rPr>
      </w:pPr>
      <w:r>
        <w:rPr>
          <w:noProof/>
        </w:rPr>
        <w:t>loading manually, 53</w:t>
      </w:r>
    </w:p>
    <w:p w:rsidR="00B77F99" w:rsidRDefault="00B77F99">
      <w:pPr>
        <w:pStyle w:val="Index2"/>
        <w:tabs>
          <w:tab w:val="right" w:pos="3950"/>
        </w:tabs>
        <w:rPr>
          <w:noProof/>
        </w:rPr>
      </w:pPr>
      <w:r>
        <w:rPr>
          <w:noProof/>
        </w:rPr>
        <w:t>size, setting, 104</w:t>
      </w:r>
    </w:p>
    <w:p w:rsidR="00B77F99" w:rsidRDefault="00B77F99">
      <w:pPr>
        <w:pStyle w:val="Index2"/>
        <w:tabs>
          <w:tab w:val="right" w:pos="3950"/>
        </w:tabs>
        <w:rPr>
          <w:noProof/>
        </w:rPr>
      </w:pPr>
      <w:r>
        <w:rPr>
          <w:noProof/>
        </w:rPr>
        <w:t>stages, 61</w:t>
      </w:r>
    </w:p>
    <w:p w:rsidR="00B77F99" w:rsidRDefault="00B77F99">
      <w:pPr>
        <w:pStyle w:val="Index2"/>
        <w:tabs>
          <w:tab w:val="right" w:pos="3950"/>
        </w:tabs>
        <w:rPr>
          <w:noProof/>
        </w:rPr>
      </w:pPr>
      <w:r>
        <w:rPr>
          <w:noProof/>
        </w:rPr>
        <w:t>using, 60</w:t>
      </w:r>
    </w:p>
    <w:p w:rsidR="00B77F99" w:rsidRDefault="00B77F99">
      <w:pPr>
        <w:pStyle w:val="Index2"/>
        <w:tabs>
          <w:tab w:val="right" w:pos="3950"/>
        </w:tabs>
        <w:rPr>
          <w:noProof/>
        </w:rPr>
      </w:pPr>
      <w:r>
        <w:rPr>
          <w:noProof/>
        </w:rPr>
        <w:t>wide viewports and, 61</w:t>
      </w:r>
    </w:p>
    <w:p w:rsidR="00B77F99" w:rsidRDefault="00B77F99">
      <w:pPr>
        <w:pStyle w:val="Index1"/>
        <w:tabs>
          <w:tab w:val="right" w:pos="3950"/>
        </w:tabs>
        <w:rPr>
          <w:noProof/>
        </w:rPr>
      </w:pPr>
      <w:r>
        <w:rPr>
          <w:noProof/>
        </w:rPr>
        <w:t>viewports</w:t>
      </w:r>
    </w:p>
    <w:p w:rsidR="00B77F99" w:rsidRDefault="00B77F99">
      <w:pPr>
        <w:pStyle w:val="Index2"/>
        <w:tabs>
          <w:tab w:val="right" w:pos="3950"/>
        </w:tabs>
        <w:rPr>
          <w:noProof/>
        </w:rPr>
      </w:pPr>
      <w:r>
        <w:rPr>
          <w:noProof/>
        </w:rPr>
        <w:t>adjusting images in, 72, 79</w:t>
      </w:r>
    </w:p>
    <w:p w:rsidR="00B77F99" w:rsidRDefault="00B77F99">
      <w:pPr>
        <w:pStyle w:val="Index2"/>
        <w:tabs>
          <w:tab w:val="right" w:pos="3950"/>
        </w:tabs>
        <w:rPr>
          <w:noProof/>
        </w:rPr>
      </w:pPr>
      <w:r>
        <w:rPr>
          <w:noProof/>
        </w:rPr>
        <w:t>changing layout of, 78</w:t>
      </w:r>
    </w:p>
    <w:p w:rsidR="00B77F99" w:rsidRDefault="00B77F99">
      <w:pPr>
        <w:pStyle w:val="Index2"/>
        <w:tabs>
          <w:tab w:val="right" w:pos="3950"/>
        </w:tabs>
        <w:rPr>
          <w:noProof/>
        </w:rPr>
      </w:pPr>
      <w:r>
        <w:rPr>
          <w:noProof/>
        </w:rPr>
        <w:t>clearing, 58</w:t>
      </w:r>
    </w:p>
    <w:p w:rsidR="00B77F99" w:rsidRDefault="00B77F99">
      <w:pPr>
        <w:pStyle w:val="Index2"/>
        <w:tabs>
          <w:tab w:val="right" w:pos="3950"/>
        </w:tabs>
        <w:rPr>
          <w:noProof/>
        </w:rPr>
      </w:pPr>
      <w:r>
        <w:rPr>
          <w:noProof/>
        </w:rPr>
        <w:t>described, 5</w:t>
      </w:r>
    </w:p>
    <w:p w:rsidR="00B77F99" w:rsidRDefault="00B77F99">
      <w:pPr>
        <w:pStyle w:val="Index2"/>
        <w:tabs>
          <w:tab w:val="right" w:pos="3950"/>
        </w:tabs>
        <w:rPr>
          <w:noProof/>
        </w:rPr>
      </w:pPr>
      <w:r>
        <w:rPr>
          <w:noProof/>
        </w:rPr>
        <w:t>hidden image sets in, 62</w:t>
      </w:r>
    </w:p>
    <w:p w:rsidR="00B77F99" w:rsidRDefault="00B77F99">
      <w:pPr>
        <w:pStyle w:val="Index2"/>
        <w:tabs>
          <w:tab w:val="right" w:pos="3950"/>
        </w:tabs>
        <w:rPr>
          <w:noProof/>
        </w:rPr>
      </w:pPr>
      <w:r>
        <w:rPr>
          <w:noProof/>
        </w:rPr>
        <w:t>linking, 82</w:t>
      </w:r>
    </w:p>
    <w:p w:rsidR="00B77F99" w:rsidRDefault="00B77F99">
      <w:pPr>
        <w:pStyle w:val="Index2"/>
        <w:tabs>
          <w:tab w:val="right" w:pos="3950"/>
        </w:tabs>
        <w:rPr>
          <w:noProof/>
        </w:rPr>
      </w:pPr>
      <w:r>
        <w:rPr>
          <w:noProof/>
        </w:rPr>
        <w:t>loading, 53</w:t>
      </w:r>
    </w:p>
    <w:p w:rsidR="00B77F99" w:rsidRDefault="00B77F99">
      <w:pPr>
        <w:pStyle w:val="Index2"/>
        <w:tabs>
          <w:tab w:val="right" w:pos="3950"/>
        </w:tabs>
        <w:rPr>
          <w:noProof/>
        </w:rPr>
      </w:pPr>
      <w:r>
        <w:rPr>
          <w:noProof/>
        </w:rPr>
        <w:t>paging and scrolling in, 55</w:t>
      </w:r>
    </w:p>
    <w:p w:rsidR="00B77F99" w:rsidRDefault="00B77F99">
      <w:pPr>
        <w:pStyle w:val="Index2"/>
        <w:tabs>
          <w:tab w:val="right" w:pos="3950"/>
        </w:tabs>
        <w:rPr>
          <w:noProof/>
        </w:rPr>
      </w:pPr>
      <w:r>
        <w:rPr>
          <w:noProof/>
        </w:rPr>
        <w:t>settings for, 105, 114</w:t>
      </w:r>
    </w:p>
    <w:p w:rsidR="00B77F99" w:rsidRDefault="00B77F99">
      <w:pPr>
        <w:pStyle w:val="Index2"/>
        <w:tabs>
          <w:tab w:val="right" w:pos="3950"/>
        </w:tabs>
        <w:rPr>
          <w:noProof/>
        </w:rPr>
      </w:pPr>
      <w:r>
        <w:rPr>
          <w:noProof/>
        </w:rPr>
        <w:t>templates for, 127</w:t>
      </w:r>
    </w:p>
    <w:p w:rsidR="00B77F99" w:rsidRDefault="00B77F99">
      <w:pPr>
        <w:pStyle w:val="Index2"/>
        <w:tabs>
          <w:tab w:val="right" w:pos="3950"/>
        </w:tabs>
        <w:rPr>
          <w:noProof/>
        </w:rPr>
      </w:pPr>
      <w:r>
        <w:rPr>
          <w:noProof/>
        </w:rPr>
        <w:t>title bars in, 7</w:t>
      </w:r>
    </w:p>
    <w:p w:rsidR="00B77F99" w:rsidRDefault="00B77F99">
      <w:pPr>
        <w:pStyle w:val="Index2"/>
        <w:tabs>
          <w:tab w:val="right" w:pos="3950"/>
        </w:tabs>
        <w:rPr>
          <w:noProof/>
        </w:rPr>
      </w:pPr>
      <w:r>
        <w:rPr>
          <w:noProof/>
        </w:rPr>
        <w:t>wide, 61, 127</w:t>
      </w:r>
    </w:p>
    <w:p w:rsidR="00B77F99" w:rsidRDefault="00B77F99">
      <w:pPr>
        <w:pStyle w:val="Index1"/>
        <w:tabs>
          <w:tab w:val="right" w:pos="3950"/>
        </w:tabs>
        <w:rPr>
          <w:noProof/>
        </w:rPr>
      </w:pPr>
      <w:r>
        <w:rPr>
          <w:noProof/>
        </w:rPr>
        <w:t>VistARad, 8</w:t>
      </w:r>
    </w:p>
    <w:p w:rsidR="00B77F99" w:rsidRDefault="00B77F99">
      <w:pPr>
        <w:pStyle w:val="Index2"/>
        <w:tabs>
          <w:tab w:val="right" w:pos="3950"/>
        </w:tabs>
        <w:rPr>
          <w:noProof/>
        </w:rPr>
      </w:pPr>
      <w:r>
        <w:rPr>
          <w:noProof/>
        </w:rPr>
        <w:t>described, 3</w:t>
      </w:r>
    </w:p>
    <w:p w:rsidR="00B77F99" w:rsidRDefault="00B77F99">
      <w:pPr>
        <w:pStyle w:val="Index2"/>
        <w:tabs>
          <w:tab w:val="right" w:pos="3950"/>
        </w:tabs>
        <w:rPr>
          <w:noProof/>
        </w:rPr>
      </w:pPr>
      <w:r>
        <w:rPr>
          <w:noProof/>
        </w:rPr>
        <w:t>exiting, 12</w:t>
      </w:r>
    </w:p>
    <w:p w:rsidR="00B77F99" w:rsidRDefault="00B77F99">
      <w:pPr>
        <w:pStyle w:val="Index2"/>
        <w:tabs>
          <w:tab w:val="right" w:pos="3950"/>
        </w:tabs>
        <w:rPr>
          <w:noProof/>
        </w:rPr>
      </w:pPr>
      <w:r>
        <w:rPr>
          <w:noProof/>
        </w:rPr>
        <w:t>starting, 8</w:t>
      </w:r>
    </w:p>
    <w:p w:rsidR="00B77F99" w:rsidRDefault="00B77F99">
      <w:pPr>
        <w:pStyle w:val="Index2"/>
        <w:tabs>
          <w:tab w:val="right" w:pos="3950"/>
        </w:tabs>
        <w:rPr>
          <w:noProof/>
        </w:rPr>
      </w:pPr>
      <w:r>
        <w:rPr>
          <w:noProof/>
        </w:rPr>
        <w:t>switching between windows in, 9</w:t>
      </w:r>
    </w:p>
    <w:p w:rsidR="00B77F99" w:rsidRDefault="00B77F99">
      <w:pPr>
        <w:pStyle w:val="Index2"/>
        <w:tabs>
          <w:tab w:val="right" w:pos="3950"/>
        </w:tabs>
        <w:rPr>
          <w:noProof/>
        </w:rPr>
      </w:pPr>
      <w:r>
        <w:rPr>
          <w:noProof/>
        </w:rPr>
        <w:t>using, 10</w:t>
      </w:r>
    </w:p>
    <w:p w:rsidR="00B77F99" w:rsidRDefault="00B77F99">
      <w:pPr>
        <w:pStyle w:val="Index1"/>
        <w:tabs>
          <w:tab w:val="right" w:pos="3950"/>
        </w:tabs>
        <w:rPr>
          <w:noProof/>
        </w:rPr>
      </w:pPr>
      <w:r>
        <w:rPr>
          <w:noProof/>
        </w:rPr>
        <w:t>VistARad Settings dialog, 108</w:t>
      </w:r>
    </w:p>
    <w:p w:rsidR="00B77F99" w:rsidRDefault="00B77F99">
      <w:pPr>
        <w:pStyle w:val="Index1"/>
        <w:tabs>
          <w:tab w:val="right" w:pos="3950"/>
        </w:tabs>
        <w:rPr>
          <w:noProof/>
        </w:rPr>
      </w:pPr>
      <w:r>
        <w:rPr>
          <w:noProof/>
        </w:rPr>
        <w:t>VIX</w:t>
      </w:r>
    </w:p>
    <w:p w:rsidR="00B77F99" w:rsidRDefault="00B77F99">
      <w:pPr>
        <w:pStyle w:val="Index2"/>
        <w:tabs>
          <w:tab w:val="right" w:pos="3950"/>
        </w:tabs>
        <w:rPr>
          <w:noProof/>
        </w:rPr>
      </w:pPr>
      <w:r>
        <w:rPr>
          <w:noProof/>
        </w:rPr>
        <w:t>described, 198</w:t>
      </w:r>
    </w:p>
    <w:p w:rsidR="00B77F99" w:rsidRDefault="00B77F99">
      <w:pPr>
        <w:pStyle w:val="Index1"/>
        <w:tabs>
          <w:tab w:val="right" w:pos="3950"/>
        </w:tabs>
        <w:rPr>
          <w:noProof/>
        </w:rPr>
      </w:pPr>
      <w:r>
        <w:rPr>
          <w:noProof/>
        </w:rPr>
        <w:t>VOI LUT, 54</w:t>
      </w:r>
    </w:p>
    <w:p w:rsidR="00B77F99" w:rsidRDefault="00B77F99">
      <w:pPr>
        <w:pStyle w:val="Index1"/>
        <w:tabs>
          <w:tab w:val="right" w:pos="3950"/>
        </w:tabs>
        <w:rPr>
          <w:noProof/>
        </w:rPr>
      </w:pPr>
      <w:r>
        <w:rPr>
          <w:noProof/>
        </w:rPr>
        <w:t>voice dictation</w:t>
      </w:r>
    </w:p>
    <w:p w:rsidR="00B77F99" w:rsidRDefault="00B77F99">
      <w:pPr>
        <w:pStyle w:val="Index2"/>
        <w:tabs>
          <w:tab w:val="right" w:pos="3950"/>
        </w:tabs>
        <w:rPr>
          <w:noProof/>
        </w:rPr>
      </w:pPr>
      <w:r>
        <w:rPr>
          <w:noProof/>
        </w:rPr>
        <w:t>settings for, 111</w:t>
      </w:r>
    </w:p>
    <w:p w:rsidR="00B77F99" w:rsidRDefault="00B77F99">
      <w:pPr>
        <w:pStyle w:val="Index2"/>
        <w:tabs>
          <w:tab w:val="right" w:pos="3950"/>
        </w:tabs>
        <w:rPr>
          <w:noProof/>
        </w:rPr>
      </w:pPr>
      <w:r>
        <w:rPr>
          <w:noProof/>
        </w:rPr>
        <w:t>using VistARad interface for, 49</w:t>
      </w:r>
    </w:p>
    <w:p w:rsidR="00B77F99" w:rsidRDefault="00B77F99">
      <w:pPr>
        <w:pStyle w:val="Index1"/>
        <w:tabs>
          <w:tab w:val="right" w:pos="3950"/>
        </w:tabs>
        <w:rPr>
          <w:noProof/>
        </w:rPr>
      </w:pPr>
      <w:r>
        <w:rPr>
          <w:noProof/>
        </w:rPr>
        <w:t>Voxar 3D, using with VistARad, 102</w:t>
      </w:r>
    </w:p>
    <w:p w:rsidR="00B77F99" w:rsidRDefault="00B77F99">
      <w:pPr>
        <w:pStyle w:val="IndexHeading"/>
        <w:tabs>
          <w:tab w:val="right" w:pos="3950"/>
        </w:tabs>
        <w:rPr>
          <w:rFonts w:ascii="Calibri" w:hAnsi="Calibri"/>
          <w:b w:val="0"/>
          <w:bCs w:val="0"/>
        </w:rPr>
      </w:pPr>
      <w:r>
        <w:t>W</w:t>
      </w:r>
    </w:p>
    <w:p w:rsidR="00B77F99" w:rsidRDefault="00B77F99">
      <w:pPr>
        <w:pStyle w:val="Index1"/>
        <w:tabs>
          <w:tab w:val="right" w:pos="3950"/>
        </w:tabs>
        <w:rPr>
          <w:noProof/>
        </w:rPr>
      </w:pPr>
      <w:r>
        <w:rPr>
          <w:noProof/>
        </w:rPr>
        <w:t>Ward field, 34</w:t>
      </w:r>
    </w:p>
    <w:p w:rsidR="00B77F99" w:rsidRDefault="00B77F99">
      <w:pPr>
        <w:pStyle w:val="Index1"/>
        <w:tabs>
          <w:tab w:val="right" w:pos="3950"/>
        </w:tabs>
        <w:rPr>
          <w:noProof/>
        </w:rPr>
      </w:pPr>
      <w:r>
        <w:rPr>
          <w:noProof/>
        </w:rPr>
        <w:t>wet reads, 22</w:t>
      </w:r>
    </w:p>
    <w:p w:rsidR="00B77F99" w:rsidRDefault="00B77F99">
      <w:pPr>
        <w:pStyle w:val="Index1"/>
        <w:tabs>
          <w:tab w:val="right" w:pos="3950"/>
        </w:tabs>
        <w:rPr>
          <w:noProof/>
        </w:rPr>
      </w:pPr>
      <w:r>
        <w:rPr>
          <w:noProof/>
        </w:rPr>
        <w:t>wide viewports, 61</w:t>
      </w:r>
    </w:p>
    <w:p w:rsidR="00B77F99" w:rsidRDefault="00B77F99">
      <w:pPr>
        <w:pStyle w:val="Index1"/>
        <w:tabs>
          <w:tab w:val="right" w:pos="3950"/>
        </w:tabs>
        <w:rPr>
          <w:noProof/>
        </w:rPr>
      </w:pPr>
      <w:r>
        <w:rPr>
          <w:noProof/>
        </w:rPr>
        <w:t>window/level</w:t>
      </w:r>
    </w:p>
    <w:p w:rsidR="00B77F99" w:rsidRDefault="00B77F99">
      <w:pPr>
        <w:pStyle w:val="Index2"/>
        <w:tabs>
          <w:tab w:val="right" w:pos="3950"/>
        </w:tabs>
        <w:rPr>
          <w:noProof/>
        </w:rPr>
      </w:pPr>
      <w:r>
        <w:rPr>
          <w:noProof/>
        </w:rPr>
        <w:t>changing, 74</w:t>
      </w:r>
    </w:p>
    <w:p w:rsidR="00B77F99" w:rsidRDefault="00B77F99">
      <w:pPr>
        <w:pStyle w:val="Index2"/>
        <w:tabs>
          <w:tab w:val="right" w:pos="3950"/>
        </w:tabs>
        <w:rPr>
          <w:noProof/>
        </w:rPr>
      </w:pPr>
      <w:r>
        <w:rPr>
          <w:noProof/>
        </w:rPr>
        <w:t>copying, 81</w:t>
      </w:r>
    </w:p>
    <w:p w:rsidR="00B77F99" w:rsidRDefault="00B77F99">
      <w:pPr>
        <w:pStyle w:val="Index2"/>
        <w:tabs>
          <w:tab w:val="right" w:pos="3950"/>
        </w:tabs>
        <w:rPr>
          <w:noProof/>
        </w:rPr>
      </w:pPr>
      <w:r>
        <w:rPr>
          <w:noProof/>
        </w:rPr>
        <w:t>setting in hanging protocols, 163</w:t>
      </w:r>
    </w:p>
    <w:p w:rsidR="00B77F99" w:rsidRDefault="00B77F99">
      <w:pPr>
        <w:pStyle w:val="Index2"/>
        <w:tabs>
          <w:tab w:val="right" w:pos="3950"/>
        </w:tabs>
        <w:rPr>
          <w:noProof/>
        </w:rPr>
      </w:pPr>
      <w:r>
        <w:rPr>
          <w:noProof/>
        </w:rPr>
        <w:t>setting in image presets, 76</w:t>
      </w:r>
    </w:p>
    <w:p w:rsidR="00B77F99" w:rsidRDefault="00B77F99">
      <w:pPr>
        <w:pStyle w:val="IndexHeading"/>
        <w:tabs>
          <w:tab w:val="right" w:pos="3950"/>
        </w:tabs>
        <w:rPr>
          <w:rFonts w:ascii="Calibri" w:hAnsi="Calibri"/>
          <w:b w:val="0"/>
          <w:bCs w:val="0"/>
        </w:rPr>
      </w:pPr>
      <w:r>
        <w:t>X</w:t>
      </w:r>
    </w:p>
    <w:p w:rsidR="00B77F99" w:rsidRDefault="00B77F99">
      <w:pPr>
        <w:pStyle w:val="Index1"/>
        <w:tabs>
          <w:tab w:val="right" w:pos="3950"/>
        </w:tabs>
        <w:rPr>
          <w:noProof/>
        </w:rPr>
      </w:pPr>
      <w:r>
        <w:rPr>
          <w:noProof/>
        </w:rPr>
        <w:t>XA_2-hd_SYS_INT, 186</w:t>
      </w:r>
    </w:p>
    <w:p w:rsidR="00B77F99" w:rsidRDefault="00B77F99">
      <w:pPr>
        <w:pStyle w:val="IndexHeading"/>
        <w:tabs>
          <w:tab w:val="right" w:pos="3950"/>
        </w:tabs>
        <w:rPr>
          <w:rFonts w:ascii="Calibri" w:hAnsi="Calibri"/>
          <w:b w:val="0"/>
          <w:bCs w:val="0"/>
        </w:rPr>
      </w:pPr>
      <w:r>
        <w:t>Z</w:t>
      </w:r>
    </w:p>
    <w:p w:rsidR="00B77F99" w:rsidRDefault="00B77F99">
      <w:pPr>
        <w:pStyle w:val="Index1"/>
        <w:tabs>
          <w:tab w:val="right" w:pos="3950"/>
        </w:tabs>
        <w:rPr>
          <w:noProof/>
        </w:rPr>
      </w:pPr>
      <w:r>
        <w:rPr>
          <w:noProof/>
        </w:rPr>
        <w:t>zoom, changing, 72</w:t>
      </w:r>
    </w:p>
    <w:p w:rsidR="00B77F99" w:rsidRDefault="00B77F99">
      <w:pPr>
        <w:pStyle w:val="aNorm"/>
        <w:rPr>
          <w:noProof/>
          <w:highlight w:val="lightGray"/>
        </w:rPr>
        <w:sectPr w:rsidR="00B77F99" w:rsidSect="00B77F99">
          <w:footnotePr>
            <w:numFmt w:val="chicago"/>
            <w:numRestart w:val="eachPage"/>
          </w:footnotePr>
          <w:type w:val="continuous"/>
          <w:pgSz w:w="12240" w:h="15840" w:code="1"/>
          <w:pgMar w:top="1800" w:right="1800" w:bottom="1800" w:left="1800" w:header="900" w:footer="900" w:gutter="0"/>
          <w:cols w:num="2" w:space="720"/>
          <w:titlePg/>
          <w:docGrid w:linePitch="360"/>
        </w:sectPr>
      </w:pPr>
    </w:p>
    <w:p w:rsidR="005064F4" w:rsidRPr="0065050D" w:rsidRDefault="00EF38E4">
      <w:pPr>
        <w:pStyle w:val="aNorm"/>
        <w:rPr>
          <w:highlight w:val="lightGray"/>
        </w:rPr>
      </w:pPr>
      <w:r>
        <w:rPr>
          <w:highlight w:val="lightGray"/>
        </w:rPr>
        <w:fldChar w:fldCharType="end"/>
      </w:r>
      <w:bookmarkStart w:id="3473" w:name="_WWID10007899"/>
    </w:p>
    <w:p w:rsidR="005064F4" w:rsidRPr="00F14EB5" w:rsidRDefault="005064F4">
      <w:bookmarkStart w:id="3474" w:name="_WWID10002210"/>
      <w:bookmarkEnd w:id="3471"/>
      <w:bookmarkEnd w:id="3472"/>
      <w:bookmarkEnd w:id="3473"/>
    </w:p>
    <w:p w:rsidR="00380B84" w:rsidRDefault="00380B84">
      <w:pPr>
        <w:pStyle w:val="aNorm"/>
        <w:rPr>
          <w:vanish/>
          <w:highlight w:val="green"/>
        </w:rPr>
      </w:pPr>
      <w:bookmarkStart w:id="3475" w:name="_WWID10002211"/>
      <w:bookmarkStart w:id="3476" w:name="_WWID10003349"/>
      <w:bookmarkStart w:id="3477" w:name="_WWID10003302"/>
      <w:bookmarkEnd w:id="3474"/>
      <w:bookmarkEnd w:id="3475"/>
      <w:bookmarkEnd w:id="3476"/>
      <w:bookmarkEnd w:id="3477"/>
    </w:p>
    <w:sectPr w:rsidR="00380B84" w:rsidSect="00B77F99">
      <w:footnotePr>
        <w:numFmt w:val="chicago"/>
        <w:numRestart w:val="eachPage"/>
      </w:footnotePr>
      <w:type w:val="continuous"/>
      <w:pgSz w:w="12240" w:h="15840" w:code="1"/>
      <w:pgMar w:top="1800" w:right="1800" w:bottom="1800" w:left="1800" w:header="900" w:footer="90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5CDB" w:rsidRDefault="00E55CDB">
      <w:r>
        <w:separator/>
      </w:r>
    </w:p>
    <w:p w:rsidR="00E55CDB" w:rsidRDefault="00E55CDB"/>
    <w:p w:rsidR="00E55CDB" w:rsidRDefault="00E55CDB"/>
  </w:endnote>
  <w:endnote w:type="continuationSeparator" w:id="0">
    <w:p w:rsidR="00E55CDB" w:rsidRDefault="00E55CDB">
      <w:r>
        <w:continuationSeparator/>
      </w:r>
    </w:p>
    <w:p w:rsidR="00E55CDB" w:rsidRDefault="00E55CDB"/>
    <w:p w:rsidR="00E55CDB" w:rsidRDefault="00E55C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2718"/>
    </w:tblGrid>
    <w:tr w:rsidR="006156F4" w:rsidTr="00303E9C">
      <w:tc>
        <w:tcPr>
          <w:tcW w:w="2718" w:type="dxa"/>
          <w:shd w:val="clear" w:color="auto" w:fill="auto"/>
        </w:tcPr>
        <w:p w:rsidR="006156F4" w:rsidRDefault="006156F4" w:rsidP="006156F4">
          <w:pPr>
            <w:pStyle w:val="Footer"/>
            <w:tabs>
              <w:tab w:val="clear" w:pos="9360"/>
              <w:tab w:val="right" w:pos="8640"/>
            </w:tabs>
          </w:pPr>
          <w:r>
            <w:fldChar w:fldCharType="begin"/>
          </w:r>
          <w:r>
            <w:instrText xml:space="preserve"> PAGE </w:instrText>
          </w:r>
          <w:r>
            <w:fldChar w:fldCharType="separate"/>
          </w:r>
          <w:r>
            <w:rPr>
              <w:noProof/>
            </w:rPr>
            <w:t>ii</w:t>
          </w:r>
          <w:r>
            <w:fldChar w:fldCharType="end"/>
          </w:r>
        </w:p>
      </w:tc>
    </w:tr>
  </w:tbl>
  <w:p w:rsidR="00712887" w:rsidRDefault="00712887" w:rsidP="009C6DA2">
    <w:pPr>
      <w:pStyle w:val="Footer"/>
      <w:tabs>
        <w:tab w:val="clear" w:pos="4680"/>
        <w:tab w:val="clear" w:pos="9360"/>
        <w:tab w:val="center" w:pos="4320"/>
        <w:tab w:val="right" w:pos="86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56F4" w:rsidRDefault="006156F4"/>
  <w:tbl>
    <w:tblPr>
      <w:tblW w:w="0" w:type="auto"/>
      <w:tblLook w:val="04A0" w:firstRow="1" w:lastRow="0" w:firstColumn="1" w:lastColumn="0" w:noHBand="0" w:noVBand="1"/>
    </w:tblPr>
    <w:tblGrid>
      <w:gridCol w:w="2877"/>
      <w:gridCol w:w="3040"/>
      <w:gridCol w:w="2723"/>
    </w:tblGrid>
    <w:tr w:rsidR="00712887" w:rsidTr="0005507E">
      <w:tc>
        <w:tcPr>
          <w:tcW w:w="2952" w:type="dxa"/>
          <w:shd w:val="clear" w:color="auto" w:fill="auto"/>
        </w:tcPr>
        <w:p w:rsidR="00712887" w:rsidRDefault="00146888" w:rsidP="005F4FF3">
          <w:pPr>
            <w:pStyle w:val="Footer"/>
            <w:tabs>
              <w:tab w:val="clear" w:pos="9360"/>
              <w:tab w:val="right" w:pos="8640"/>
            </w:tabs>
          </w:pPr>
          <w:r>
            <w:t>March</w:t>
          </w:r>
          <w:r w:rsidR="00DC5863">
            <w:t xml:space="preserve"> 2018</w:t>
          </w:r>
        </w:p>
      </w:tc>
      <w:tc>
        <w:tcPr>
          <w:tcW w:w="3096" w:type="dxa"/>
          <w:shd w:val="clear" w:color="auto" w:fill="auto"/>
        </w:tcPr>
        <w:p w:rsidR="00712887" w:rsidRDefault="006156F4" w:rsidP="004373E8">
          <w:pPr>
            <w:pStyle w:val="Footer"/>
            <w:tabs>
              <w:tab w:val="clear" w:pos="9360"/>
              <w:tab w:val="right" w:pos="8640"/>
            </w:tabs>
            <w:jc w:val="center"/>
          </w:pPr>
          <w:r>
            <w:t>VistARad User Guide</w:t>
          </w:r>
        </w:p>
        <w:p w:rsidR="006156F4" w:rsidRDefault="006156F4" w:rsidP="00BB3091">
          <w:pPr>
            <w:pStyle w:val="Footer"/>
            <w:tabs>
              <w:tab w:val="clear" w:pos="9360"/>
              <w:tab w:val="right" w:pos="8640"/>
            </w:tabs>
            <w:jc w:val="center"/>
          </w:pPr>
          <w:r>
            <w:t xml:space="preserve">VistA Imaging 3.0 </w:t>
          </w:r>
          <w:r w:rsidRPr="009D69E0">
            <w:t>MAG*3.0*</w:t>
          </w:r>
          <w:r w:rsidR="005F4FF3">
            <w:t>1</w:t>
          </w:r>
          <w:r w:rsidR="00DC5863">
            <w:t>99</w:t>
          </w:r>
        </w:p>
      </w:tc>
      <w:tc>
        <w:tcPr>
          <w:tcW w:w="2808" w:type="dxa"/>
          <w:shd w:val="clear" w:color="auto" w:fill="auto"/>
        </w:tcPr>
        <w:p w:rsidR="00712887" w:rsidRDefault="00712887" w:rsidP="00C8283A">
          <w:pPr>
            <w:pStyle w:val="Footer"/>
            <w:tabs>
              <w:tab w:val="clear" w:pos="9360"/>
              <w:tab w:val="right" w:pos="8640"/>
            </w:tabs>
            <w:jc w:val="right"/>
          </w:pPr>
          <w:r>
            <w:fldChar w:fldCharType="begin"/>
          </w:r>
          <w:r>
            <w:instrText xml:space="preserve"> PAGE </w:instrText>
          </w:r>
          <w:r>
            <w:fldChar w:fldCharType="separate"/>
          </w:r>
          <w:r w:rsidR="00467ECB">
            <w:rPr>
              <w:noProof/>
            </w:rPr>
            <w:t>124</w:t>
          </w:r>
          <w:r>
            <w:fldChar w:fldCharType="end"/>
          </w:r>
        </w:p>
      </w:tc>
    </w:tr>
  </w:tbl>
  <w:p w:rsidR="00712887" w:rsidRDefault="00712887" w:rsidP="006156F4">
    <w:pPr>
      <w:pStyle w:val="Footer"/>
      <w:tabs>
        <w:tab w:val="clear" w:pos="4680"/>
        <w:tab w:val="clear" w:pos="9360"/>
        <w:tab w:val="center" w:pos="4320"/>
        <w:tab w:val="right" w:pos="86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2861"/>
      <w:gridCol w:w="3039"/>
      <w:gridCol w:w="2740"/>
    </w:tblGrid>
    <w:tr w:rsidR="00712887" w:rsidTr="00303E9C">
      <w:tc>
        <w:tcPr>
          <w:tcW w:w="2952" w:type="dxa"/>
          <w:shd w:val="clear" w:color="auto" w:fill="auto"/>
        </w:tcPr>
        <w:p w:rsidR="00712887" w:rsidRDefault="00712887" w:rsidP="00C8283A">
          <w:pPr>
            <w:pStyle w:val="Footer"/>
            <w:tabs>
              <w:tab w:val="clear" w:pos="9360"/>
              <w:tab w:val="right" w:pos="8640"/>
            </w:tabs>
          </w:pPr>
          <w:r>
            <w:fldChar w:fldCharType="begin"/>
          </w:r>
          <w:r>
            <w:instrText xml:space="preserve"> PAGE </w:instrText>
          </w:r>
          <w:r>
            <w:fldChar w:fldCharType="separate"/>
          </w:r>
          <w:r w:rsidR="006156F4">
            <w:rPr>
              <w:noProof/>
            </w:rPr>
            <w:t>iv</w:t>
          </w:r>
          <w:r>
            <w:fldChar w:fldCharType="end"/>
          </w:r>
        </w:p>
      </w:tc>
      <w:tc>
        <w:tcPr>
          <w:tcW w:w="3096" w:type="dxa"/>
          <w:shd w:val="clear" w:color="auto" w:fill="auto"/>
        </w:tcPr>
        <w:p w:rsidR="00712887" w:rsidRDefault="00712887" w:rsidP="00C8283A">
          <w:pPr>
            <w:pStyle w:val="Footer"/>
            <w:tabs>
              <w:tab w:val="clear" w:pos="9360"/>
              <w:tab w:val="right" w:pos="8640"/>
            </w:tabs>
            <w:jc w:val="center"/>
          </w:pPr>
          <w:r>
            <w:t>VistARad User Guide</w:t>
          </w:r>
        </w:p>
        <w:p w:rsidR="00712887" w:rsidRDefault="00712887" w:rsidP="004373E8">
          <w:pPr>
            <w:pStyle w:val="Footer"/>
            <w:tabs>
              <w:tab w:val="clear" w:pos="9360"/>
              <w:tab w:val="right" w:pos="8640"/>
            </w:tabs>
            <w:jc w:val="center"/>
          </w:pPr>
          <w:r>
            <w:t xml:space="preserve">VistA Imaging 3.0 </w:t>
          </w:r>
          <w:r w:rsidR="005246B3" w:rsidRPr="005246B3">
            <w:t>MAG*3.0*1</w:t>
          </w:r>
          <w:r w:rsidR="000A143B">
            <w:t>5</w:t>
          </w:r>
          <w:r w:rsidR="00303E9C">
            <w:t>3</w:t>
          </w:r>
        </w:p>
      </w:tc>
      <w:tc>
        <w:tcPr>
          <w:tcW w:w="2808" w:type="dxa"/>
          <w:shd w:val="clear" w:color="auto" w:fill="auto"/>
        </w:tcPr>
        <w:p w:rsidR="00712887" w:rsidRDefault="009C6DA2" w:rsidP="00847A2D">
          <w:pPr>
            <w:pStyle w:val="Footer"/>
            <w:tabs>
              <w:tab w:val="clear" w:pos="9360"/>
              <w:tab w:val="right" w:pos="8640"/>
            </w:tabs>
            <w:jc w:val="right"/>
          </w:pPr>
          <w:r>
            <w:t>August 2016</w:t>
          </w:r>
        </w:p>
      </w:tc>
    </w:tr>
  </w:tbl>
  <w:p w:rsidR="00712887" w:rsidRDefault="00712887" w:rsidP="00AE0E3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2877"/>
      <w:gridCol w:w="3040"/>
      <w:gridCol w:w="2723"/>
    </w:tblGrid>
    <w:tr w:rsidR="00712887" w:rsidTr="00303E9C">
      <w:tc>
        <w:tcPr>
          <w:tcW w:w="2952" w:type="dxa"/>
          <w:shd w:val="clear" w:color="auto" w:fill="auto"/>
        </w:tcPr>
        <w:p w:rsidR="006156F4" w:rsidRDefault="00146888" w:rsidP="00BB3091">
          <w:pPr>
            <w:pStyle w:val="Footer"/>
            <w:tabs>
              <w:tab w:val="clear" w:pos="9360"/>
              <w:tab w:val="right" w:pos="8640"/>
            </w:tabs>
          </w:pPr>
          <w:r>
            <w:t>March</w:t>
          </w:r>
          <w:r w:rsidR="008175D8">
            <w:t xml:space="preserve"> 2018</w:t>
          </w:r>
        </w:p>
      </w:tc>
      <w:tc>
        <w:tcPr>
          <w:tcW w:w="3096" w:type="dxa"/>
          <w:shd w:val="clear" w:color="auto" w:fill="auto"/>
        </w:tcPr>
        <w:p w:rsidR="006156F4" w:rsidRDefault="006156F4" w:rsidP="006156F4">
          <w:pPr>
            <w:pStyle w:val="Footer"/>
            <w:tabs>
              <w:tab w:val="clear" w:pos="9360"/>
              <w:tab w:val="right" w:pos="8640"/>
            </w:tabs>
            <w:jc w:val="center"/>
          </w:pPr>
          <w:r>
            <w:t>VistARad User Guide</w:t>
          </w:r>
        </w:p>
        <w:p w:rsidR="00712887" w:rsidRDefault="006156F4" w:rsidP="00BB3091">
          <w:pPr>
            <w:pStyle w:val="Footer"/>
            <w:tabs>
              <w:tab w:val="clear" w:pos="9360"/>
              <w:tab w:val="right" w:pos="8640"/>
            </w:tabs>
            <w:jc w:val="center"/>
          </w:pPr>
          <w:r>
            <w:t xml:space="preserve">VistA Imaging 3.0 </w:t>
          </w:r>
          <w:r w:rsidRPr="009D69E0">
            <w:t>MAG*3.0*</w:t>
          </w:r>
          <w:r w:rsidR="005F4FF3" w:rsidRPr="009D69E0">
            <w:t>1</w:t>
          </w:r>
          <w:r w:rsidR="008175D8">
            <w:t>99</w:t>
          </w:r>
        </w:p>
      </w:tc>
      <w:tc>
        <w:tcPr>
          <w:tcW w:w="2808" w:type="dxa"/>
          <w:shd w:val="clear" w:color="auto" w:fill="auto"/>
        </w:tcPr>
        <w:p w:rsidR="00712887" w:rsidRDefault="00712887" w:rsidP="00C8283A">
          <w:pPr>
            <w:pStyle w:val="Footer"/>
            <w:tabs>
              <w:tab w:val="clear" w:pos="9360"/>
              <w:tab w:val="right" w:pos="8640"/>
            </w:tabs>
            <w:jc w:val="right"/>
          </w:pPr>
          <w:r>
            <w:fldChar w:fldCharType="begin"/>
          </w:r>
          <w:r>
            <w:instrText xml:space="preserve"> PAGE </w:instrText>
          </w:r>
          <w:r>
            <w:fldChar w:fldCharType="separate"/>
          </w:r>
          <w:r w:rsidR="00467ECB">
            <w:rPr>
              <w:noProof/>
            </w:rPr>
            <w:t>205</w:t>
          </w:r>
          <w:r>
            <w:fldChar w:fldCharType="end"/>
          </w:r>
        </w:p>
      </w:tc>
    </w:tr>
  </w:tbl>
  <w:p w:rsidR="00712887" w:rsidRDefault="00712887">
    <w:pPr>
      <w:pStyle w:val="Footer"/>
      <w:tabs>
        <w:tab w:val="clear" w:pos="4680"/>
        <w:tab w:val="clear" w:pos="9360"/>
        <w:tab w:val="center" w:pos="4320"/>
        <w:tab w:val="right" w:pos="8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2855"/>
      <w:gridCol w:w="3122"/>
      <w:gridCol w:w="2663"/>
    </w:tblGrid>
    <w:tr w:rsidR="00712887" w:rsidTr="0005507E">
      <w:tc>
        <w:tcPr>
          <w:tcW w:w="2952" w:type="dxa"/>
          <w:shd w:val="clear" w:color="auto" w:fill="auto"/>
        </w:tcPr>
        <w:p w:rsidR="00712887" w:rsidRDefault="00712887" w:rsidP="00C8283A">
          <w:pPr>
            <w:pStyle w:val="Footer"/>
            <w:tabs>
              <w:tab w:val="clear" w:pos="9360"/>
              <w:tab w:val="right" w:pos="8640"/>
            </w:tabs>
          </w:pPr>
          <w:r>
            <w:fldChar w:fldCharType="begin"/>
          </w:r>
          <w:r>
            <w:instrText xml:space="preserve"> PAGE </w:instrText>
          </w:r>
          <w:r>
            <w:fldChar w:fldCharType="separate"/>
          </w:r>
          <w:r w:rsidR="006156F4">
            <w:rPr>
              <w:noProof/>
            </w:rPr>
            <w:t>212</w:t>
          </w:r>
          <w:r>
            <w:fldChar w:fldCharType="end"/>
          </w:r>
        </w:p>
      </w:tc>
      <w:tc>
        <w:tcPr>
          <w:tcW w:w="3186" w:type="dxa"/>
          <w:shd w:val="clear" w:color="auto" w:fill="auto"/>
        </w:tcPr>
        <w:p w:rsidR="00712887" w:rsidRDefault="00712887" w:rsidP="00C8283A">
          <w:pPr>
            <w:pStyle w:val="Footer"/>
            <w:tabs>
              <w:tab w:val="clear" w:pos="9360"/>
              <w:tab w:val="right" w:pos="8640"/>
            </w:tabs>
            <w:jc w:val="center"/>
          </w:pPr>
          <w:r>
            <w:t>VistARad User Guide</w:t>
          </w:r>
        </w:p>
        <w:p w:rsidR="00712887" w:rsidRDefault="00712887" w:rsidP="004373E8">
          <w:pPr>
            <w:pStyle w:val="Footer"/>
            <w:tabs>
              <w:tab w:val="clear" w:pos="9360"/>
              <w:tab w:val="right" w:pos="8640"/>
            </w:tabs>
            <w:jc w:val="center"/>
          </w:pPr>
          <w:r>
            <w:t xml:space="preserve">VistA Imaging 3.0 </w:t>
          </w:r>
          <w:r w:rsidR="009D69E0" w:rsidRPr="009D69E0">
            <w:t>MAG*3.0*1</w:t>
          </w:r>
          <w:r w:rsidR="000A143B">
            <w:t>5</w:t>
          </w:r>
          <w:r w:rsidR="0005507E">
            <w:t>3</w:t>
          </w:r>
        </w:p>
      </w:tc>
      <w:tc>
        <w:tcPr>
          <w:tcW w:w="2718" w:type="dxa"/>
          <w:shd w:val="clear" w:color="auto" w:fill="auto"/>
        </w:tcPr>
        <w:p w:rsidR="00712887" w:rsidRDefault="000D741F" w:rsidP="009C6DA2">
          <w:pPr>
            <w:pStyle w:val="Footer"/>
            <w:tabs>
              <w:tab w:val="clear" w:pos="9360"/>
              <w:tab w:val="right" w:pos="8640"/>
            </w:tabs>
            <w:jc w:val="right"/>
          </w:pPr>
          <w:fldSimple w:instr=" DOCPROPERTY  &quot;_Doc Date&quot;  \* MERGEFORMAT ">
            <w:ins w:id="80" w:author="Andersen, Charles W.  (ManTech)" w:date="2019-12-10T15:26:00Z">
              <w:r w:rsidR="00380255">
                <w:t>Aug 2013</w:t>
              </w:r>
            </w:ins>
            <w:del w:id="81" w:author="Andersen, Charles W.  (ManTech)" w:date="2019-12-10T15:26:00Z">
              <w:r w:rsidDel="00380255">
                <w:delText>August 201</w:delText>
              </w:r>
            </w:del>
          </w:fldSimple>
          <w:r w:rsidR="000A143B">
            <w:t>6</w:t>
          </w:r>
        </w:p>
      </w:tc>
    </w:tr>
  </w:tbl>
  <w:p w:rsidR="00712887" w:rsidRDefault="007128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5CDB" w:rsidRDefault="00E55CDB">
      <w:r>
        <w:separator/>
      </w:r>
    </w:p>
    <w:p w:rsidR="00E55CDB" w:rsidRDefault="00E55CDB"/>
    <w:p w:rsidR="00E55CDB" w:rsidRDefault="00E55CDB"/>
  </w:footnote>
  <w:footnote w:type="continuationSeparator" w:id="0">
    <w:p w:rsidR="00E55CDB" w:rsidRDefault="00E55CDB">
      <w:r>
        <w:continuationSeparator/>
      </w:r>
    </w:p>
    <w:p w:rsidR="00E55CDB" w:rsidRDefault="00E55CDB"/>
    <w:p w:rsidR="00E55CDB" w:rsidRDefault="00E55CDB"/>
  </w:footnote>
  <w:footnote w:id="1">
    <w:p w:rsidR="00712887" w:rsidRDefault="00712887" w:rsidP="000E21E9">
      <w:pPr>
        <w:pStyle w:val="FootnoteText"/>
      </w:pPr>
      <w:r>
        <w:rPr>
          <w:rStyle w:val="FootnoteReference"/>
        </w:rPr>
        <w:footnoteRef/>
      </w:r>
      <w:r>
        <w:t xml:space="preserve"> </w:t>
      </w:r>
      <w:r w:rsidRPr="00611B76">
        <w:t>The loading of header/text data cannot be paused</w:t>
      </w:r>
      <w:r>
        <w:t>.</w:t>
      </w:r>
    </w:p>
  </w:footnote>
  <w:footnote w:id="2">
    <w:p w:rsidR="00712887" w:rsidRDefault="00712887">
      <w:pPr>
        <w:pStyle w:val="FootnoteText"/>
      </w:pPr>
      <w:r>
        <w:rPr>
          <w:rStyle w:val="FootnoteReference"/>
        </w:rPr>
        <w:footnoteRef/>
      </w:r>
      <w:r>
        <w:t xml:space="preserve"> Talk or Powerscribe</w:t>
      </w:r>
    </w:p>
  </w:footnote>
  <w:footnote w:id="3">
    <w:p w:rsidR="00712887" w:rsidRPr="00E73126" w:rsidRDefault="00712887" w:rsidP="00E73126">
      <w:pPr>
        <w:rPr>
          <w:sz w:val="20"/>
          <w:szCs w:val="20"/>
        </w:rPr>
      </w:pPr>
      <w:r w:rsidRPr="00E73126">
        <w:rPr>
          <w:rStyle w:val="FootnoteReference"/>
          <w:sz w:val="20"/>
          <w:szCs w:val="20"/>
        </w:rPr>
        <w:footnoteRef/>
      </w:r>
      <w:r w:rsidRPr="00E73126">
        <w:rPr>
          <w:sz w:val="20"/>
          <w:szCs w:val="20"/>
        </w:rPr>
        <w:t xml:space="preserve"> If you inadvertently lock the middle button or scroll wheel on your mouse into a function where the cursor presents with the </w:t>
      </w:r>
      <w:r w:rsidR="00084380" w:rsidRPr="00E73126">
        <w:rPr>
          <w:noProof/>
          <w:position w:val="-2"/>
          <w:sz w:val="20"/>
          <w:szCs w:val="20"/>
        </w:rPr>
        <w:drawing>
          <wp:inline distT="0" distB="0" distL="0" distR="0">
            <wp:extent cx="200025" cy="161925"/>
            <wp:effectExtent l="0" t="0" r="0" b="0"/>
            <wp:docPr id="1" name="Picture 1" descr="scroll whee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 wheel ic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61925"/>
                    </a:xfrm>
                    <a:prstGeom prst="rect">
                      <a:avLst/>
                    </a:prstGeom>
                    <a:noFill/>
                    <a:ln>
                      <a:noFill/>
                    </a:ln>
                  </pic:spPr>
                </pic:pic>
              </a:graphicData>
            </a:graphic>
          </wp:inline>
        </w:drawing>
      </w:r>
      <w:r w:rsidRPr="00E73126">
        <w:rPr>
          <w:sz w:val="20"/>
          <w:szCs w:val="20"/>
        </w:rPr>
        <w:t xml:space="preserve"> icon, this will cause the images to scroll rapidly when you move the cursor up and down or from side to side over the exam on the screen. To unlock this function, click once on the middle button or scroll wheel.</w:t>
      </w:r>
    </w:p>
    <w:p w:rsidR="00712887" w:rsidRDefault="00712887">
      <w:pPr>
        <w:pStyle w:val="FootnoteText"/>
      </w:pPr>
    </w:p>
  </w:footnote>
  <w:footnote w:id="4">
    <w:p w:rsidR="00712887" w:rsidRDefault="00712887">
      <w:pPr>
        <w:pStyle w:val="FootnoteText"/>
      </w:pPr>
      <w:r>
        <w:rPr>
          <w:rStyle w:val="FootnoteReference"/>
        </w:rPr>
        <w:footnoteRef/>
      </w:r>
      <w:r>
        <w:t xml:space="preserve"> </w:t>
      </w:r>
      <w:r w:rsidRPr="00760659">
        <w:t>It also opens from the “Display Compression Information” context menu option of the Image Compression Alert icon.</w:t>
      </w:r>
    </w:p>
  </w:footnote>
  <w:footnote w:id="5">
    <w:p w:rsidR="00712887" w:rsidRDefault="00712887">
      <w:pPr>
        <w:pStyle w:val="FootnoteText"/>
        <w:ind w:left="180" w:hanging="180"/>
      </w:pPr>
      <w:r>
        <w:rPr>
          <w:rStyle w:val="FootnoteReference"/>
        </w:rPr>
        <w:footnoteRef/>
      </w:r>
      <w:r>
        <w:t xml:space="preserve"> </w:t>
      </w:r>
      <w:r>
        <w:tab/>
        <w:t xml:space="preserve">The determination of what is a ‘similar’ CPT code is based on the CPT matching defined using the E/E VistARad CPT Matching Set [MAGJ E/E CPT MATCHING SET] option on the VistA Host.  See Chapter 3 in the </w:t>
      </w:r>
      <w:r>
        <w:rPr>
          <w:rStyle w:val="Emphasis"/>
        </w:rPr>
        <w:t xml:space="preserve">Imaging Installation Guide </w:t>
      </w:r>
      <w:r>
        <w:t>for details.</w:t>
      </w:r>
      <w:r>
        <w:br/>
      </w:r>
      <w:bookmarkStart w:id="2578" w:name="_WWID10008012"/>
      <w:bookmarkEnd w:id="2578"/>
    </w:p>
  </w:footnote>
  <w:footnote w:id="6">
    <w:p w:rsidR="00712887" w:rsidRDefault="00712887">
      <w:pPr>
        <w:pStyle w:val="FootnoteText"/>
      </w:pPr>
      <w:r>
        <w:rPr>
          <w:rStyle w:val="FootnoteReference"/>
        </w:rPr>
        <w:footnoteRef/>
      </w:r>
      <w:r>
        <w:t xml:space="preserve"> While VistARad (Patch 18 and later) can manage several large exams at once, it has been determined that Windows XP cannot.  Windows  XP has a 2GB per process limit.  Loading several large prior exams (such as MRs) may go beyond this process limit and cause a crash.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Default="00712887">
    <w:pPr>
      <w:pStyle w:val="Header"/>
      <w:tabs>
        <w:tab w:val="clear" w:pos="4680"/>
        <w:tab w:val="center" w:pos="4320"/>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rPr>
        <w:b/>
      </w:rPr>
    </w:pPr>
    <w:r w:rsidRPr="00227D95">
      <w:rPr>
        <w:b/>
      </w:rPr>
      <w:fldChar w:fldCharType="begin"/>
    </w:r>
    <w:r w:rsidRPr="00227D95">
      <w:rPr>
        <w:b/>
      </w:rPr>
      <w:instrText xml:space="preserve"> STYLEREF  "Heading 1"  \* MERGEFORMAT </w:instrText>
    </w:r>
    <w:r w:rsidRPr="00227D95">
      <w:rPr>
        <w:b/>
      </w:rPr>
      <w:fldChar w:fldCharType="separate"/>
    </w:r>
    <w:r w:rsidR="00380255">
      <w:rPr>
        <w:b/>
        <w:noProof/>
      </w:rPr>
      <w:t>Introduction</w:t>
    </w:r>
    <w:r w:rsidRPr="00227D95">
      <w:rPr>
        <w:b/>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jc w:val="right"/>
      <w:rPr>
        <w:b/>
      </w:rPr>
    </w:pPr>
    <w:r w:rsidRPr="00227D95">
      <w:rPr>
        <w:b/>
      </w:rPr>
      <w:fldChar w:fldCharType="begin"/>
    </w:r>
    <w:r w:rsidRPr="00227D95">
      <w:rPr>
        <w:b/>
      </w:rPr>
      <w:instrText xml:space="preserve"> STYLEREF  "Heading 1"  \* MERGEFORMAT </w:instrText>
    </w:r>
    <w:r w:rsidRPr="00227D95">
      <w:rPr>
        <w:b/>
      </w:rPr>
      <w:fldChar w:fldCharType="separate"/>
    </w:r>
    <w:r w:rsidR="00084380">
      <w:rPr>
        <w:b/>
        <w:noProof/>
      </w:rPr>
      <w:t>Opening and Managing Exams</w:t>
    </w:r>
    <w:r w:rsidRPr="00227D95">
      <w:rPr>
        <w:b/>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rPr>
        <w:b/>
      </w:rPr>
    </w:pPr>
    <w:r w:rsidRPr="00227D95">
      <w:rPr>
        <w:b/>
      </w:rPr>
      <w:fldChar w:fldCharType="begin"/>
    </w:r>
    <w:r w:rsidRPr="00227D95">
      <w:rPr>
        <w:b/>
      </w:rPr>
      <w:instrText xml:space="preserve"> STYLEREF  "Heading 1"  \* MERGEFORMAT </w:instrText>
    </w:r>
    <w:r w:rsidRPr="00227D95">
      <w:rPr>
        <w:b/>
      </w:rPr>
      <w:fldChar w:fldCharType="separate"/>
    </w:r>
    <w:r w:rsidR="00380255">
      <w:rPr>
        <w:b/>
        <w:noProof/>
      </w:rPr>
      <w:t>Opening and Managing Exams</w:t>
    </w:r>
    <w:r w:rsidRPr="00227D95">
      <w:rPr>
        <w:b/>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jc w:val="right"/>
      <w:rPr>
        <w:b/>
      </w:rPr>
    </w:pPr>
    <w:r w:rsidRPr="00227D95">
      <w:rPr>
        <w:b/>
      </w:rPr>
      <w:fldChar w:fldCharType="begin"/>
    </w:r>
    <w:r w:rsidRPr="00227D95">
      <w:rPr>
        <w:b/>
      </w:rPr>
      <w:instrText xml:space="preserve"> STYLEREF  "Heading 1"  \* MERGEFORMAT </w:instrText>
    </w:r>
    <w:r w:rsidRPr="00227D95">
      <w:rPr>
        <w:b/>
      </w:rPr>
      <w:fldChar w:fldCharType="separate"/>
    </w:r>
    <w:r w:rsidR="00084380">
      <w:rPr>
        <w:b/>
        <w:noProof/>
      </w:rPr>
      <w:t>Patient Records</w:t>
    </w:r>
    <w:r w:rsidRPr="00227D95">
      <w:rPr>
        <w:b/>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pPr>
    <w:r>
      <w:rPr>
        <w:b/>
      </w:rPr>
      <w:fldChar w:fldCharType="begin"/>
    </w:r>
    <w:r>
      <w:rPr>
        <w:b/>
      </w:rPr>
      <w:instrText xml:space="preserve"> STYLEREF  "Heading 1"  \* MERGEFORMAT </w:instrText>
    </w:r>
    <w:r>
      <w:rPr>
        <w:b/>
      </w:rPr>
      <w:fldChar w:fldCharType="separate"/>
    </w:r>
    <w:r w:rsidR="00380255">
      <w:rPr>
        <w:b/>
        <w:noProof/>
      </w:rPr>
      <w:t>Patient Records</w:t>
    </w:r>
    <w:r>
      <w:rPr>
        <w:b/>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jc w:val="right"/>
    </w:pPr>
    <w:r>
      <w:rPr>
        <w:b/>
      </w:rPr>
      <w:fldChar w:fldCharType="begin"/>
    </w:r>
    <w:r>
      <w:rPr>
        <w:b/>
      </w:rPr>
      <w:instrText xml:space="preserve"> STYLEREF  "Heading 1"  \* MERGEFORMAT </w:instrText>
    </w:r>
    <w:r>
      <w:rPr>
        <w:b/>
      </w:rPr>
      <w:fldChar w:fldCharType="separate"/>
    </w:r>
    <w:r w:rsidR="00084380">
      <w:rPr>
        <w:b/>
        <w:noProof/>
      </w:rPr>
      <w:t>Context Management</w:t>
    </w:r>
    <w:r>
      <w:rPr>
        <w:b/>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pPr>
    <w:r>
      <w:rPr>
        <w:b/>
      </w:rPr>
      <w:fldChar w:fldCharType="begin"/>
    </w:r>
    <w:r>
      <w:rPr>
        <w:b/>
      </w:rPr>
      <w:instrText xml:space="preserve"> STYLEREF  "Heading 1"  \* MERGEFORMAT </w:instrText>
    </w:r>
    <w:r>
      <w:rPr>
        <w:b/>
      </w:rPr>
      <w:fldChar w:fldCharType="separate"/>
    </w:r>
    <w:r w:rsidR="00380255">
      <w:rPr>
        <w:b/>
        <w:noProof/>
      </w:rPr>
      <w:t>Context Management</w:t>
    </w:r>
    <w:r>
      <w:rPr>
        <w:b/>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jc w:val="right"/>
    </w:pPr>
    <w:r>
      <w:rPr>
        <w:b/>
      </w:rPr>
      <w:fldChar w:fldCharType="begin"/>
    </w:r>
    <w:r>
      <w:rPr>
        <w:b/>
      </w:rPr>
      <w:instrText xml:space="preserve"> STYLEREF  "Heading 1"  \* MERGEFORMAT </w:instrText>
    </w:r>
    <w:r>
      <w:rPr>
        <w:b/>
      </w:rPr>
      <w:fldChar w:fldCharType="separate"/>
    </w:r>
    <w:r w:rsidR="00084380">
      <w:rPr>
        <w:b/>
        <w:noProof/>
      </w:rPr>
      <w:t>VistARad and Voice Dictation</w:t>
    </w:r>
    <w:r>
      <w:rPr>
        <w:b/>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pPr>
    <w:r>
      <w:rPr>
        <w:b/>
      </w:rPr>
      <w:fldChar w:fldCharType="begin"/>
    </w:r>
    <w:r>
      <w:rPr>
        <w:b/>
      </w:rPr>
      <w:instrText xml:space="preserve"> STYLEREF  "Heading 1"  \* MERGEFORMAT </w:instrText>
    </w:r>
    <w:r>
      <w:rPr>
        <w:b/>
      </w:rPr>
      <w:fldChar w:fldCharType="separate"/>
    </w:r>
    <w:r w:rsidR="00380255">
      <w:rPr>
        <w:b/>
        <w:noProof/>
      </w:rPr>
      <w:t>VistARad and Voice Dictation</w:t>
    </w:r>
    <w:r>
      <w:rPr>
        <w:b/>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jc w:val="right"/>
    </w:pPr>
    <w:r>
      <w:rPr>
        <w:b/>
      </w:rPr>
      <w:fldChar w:fldCharType="begin"/>
    </w:r>
    <w:r>
      <w:rPr>
        <w:b/>
      </w:rPr>
      <w:instrText xml:space="preserve"> STYLEREF  "Heading 1"  \* MERGEFORMAT </w:instrText>
    </w:r>
    <w:r>
      <w:rPr>
        <w:b/>
      </w:rPr>
      <w:fldChar w:fldCharType="separate"/>
    </w:r>
    <w:r w:rsidR="00084380">
      <w:rPr>
        <w:b/>
        <w:noProof/>
      </w:rPr>
      <w:t>Working with Open Exams</w:t>
    </w:r>
    <w:r>
      <w:rPr>
        <w: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Default="00712887">
    <w:pPr>
      <w:pStyle w:val="Header"/>
      <w:tabs>
        <w:tab w:val="clear" w:pos="9360"/>
        <w:tab w:val="right" w:pos="8640"/>
      </w:tabs>
    </w:pPr>
    <w:r>
      <w:tab/>
    </w:r>
    <w:r>
      <w:tab/>
    </w:r>
    <w:fldSimple w:instr=" STYLEREF  &quot;Heading 1 TOC&quot;  \* MERGEFORMAT ">
      <w:r w:rsidR="00084380" w:rsidRPr="00084380">
        <w:rPr>
          <w:b/>
          <w:bCs/>
          <w:noProof/>
        </w:rPr>
        <w:t>Contents</w:t>
      </w:r>
    </w:fldSimple>
  </w:p>
  <w:p w:rsidR="00712887" w:rsidRDefault="00712887" w:rsidP="00E1753C"/>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pPr>
    <w:r>
      <w:rPr>
        <w:b/>
      </w:rPr>
      <w:fldChar w:fldCharType="begin"/>
    </w:r>
    <w:r>
      <w:rPr>
        <w:b/>
      </w:rPr>
      <w:instrText xml:space="preserve"> STYLEREF  "Heading 1"  \* MERGEFORMAT </w:instrText>
    </w:r>
    <w:r>
      <w:rPr>
        <w:b/>
      </w:rPr>
      <w:fldChar w:fldCharType="separate"/>
    </w:r>
    <w:r w:rsidR="00380255">
      <w:rPr>
        <w:b/>
        <w:noProof/>
      </w:rPr>
      <w:t>Working with Open Exams</w:t>
    </w:r>
    <w:r>
      <w:rPr>
        <w:b/>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5D4AE7">
    <w:pPr>
      <w:pStyle w:val="Header"/>
      <w:jc w:val="right"/>
    </w:pPr>
    <w:r>
      <w:rPr>
        <w:b/>
      </w:rPr>
      <w:fldChar w:fldCharType="begin"/>
    </w:r>
    <w:r>
      <w:rPr>
        <w:b/>
      </w:rPr>
      <w:instrText xml:space="preserve"> STYLEREF  "Heading 1"  \* MERGEFORMAT </w:instrText>
    </w:r>
    <w:r>
      <w:rPr>
        <w:b/>
      </w:rPr>
      <w:fldChar w:fldCharType="separate"/>
    </w:r>
    <w:r w:rsidR="00380255">
      <w:rPr>
        <w:b/>
        <w:noProof/>
      </w:rPr>
      <w:t>Manipulating Images</w:t>
    </w:r>
    <w:r>
      <w:rPr>
        <w:b/>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pPr>
    <w:r>
      <w:rPr>
        <w:b/>
      </w:rPr>
      <w:fldChar w:fldCharType="begin"/>
    </w:r>
    <w:r>
      <w:rPr>
        <w:b/>
      </w:rPr>
      <w:instrText xml:space="preserve"> STYLEREF  "Heading 1"  \* MERGEFORMAT </w:instrText>
    </w:r>
    <w:r>
      <w:rPr>
        <w:b/>
      </w:rPr>
      <w:fldChar w:fldCharType="separate"/>
    </w:r>
    <w:r w:rsidR="00380255">
      <w:rPr>
        <w:b/>
        <w:noProof/>
      </w:rPr>
      <w:t>Manipulating Images</w:t>
    </w:r>
    <w:r>
      <w:rPr>
        <w:b/>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jc w:val="right"/>
    </w:pPr>
    <w:r>
      <w:rPr>
        <w:b/>
      </w:rPr>
      <w:fldChar w:fldCharType="begin"/>
    </w:r>
    <w:r>
      <w:rPr>
        <w:b/>
      </w:rPr>
      <w:instrText xml:space="preserve"> STYLEREF  "Heading 1"  \* MERGEFORMAT </w:instrText>
    </w:r>
    <w:r>
      <w:rPr>
        <w:b/>
      </w:rPr>
      <w:fldChar w:fldCharType="separate"/>
    </w:r>
    <w:r w:rsidR="00380255">
      <w:rPr>
        <w:b/>
        <w:noProof/>
      </w:rPr>
      <w:t>VistARad and Voxar 3D</w:t>
    </w:r>
    <w:r>
      <w:rPr>
        <w:b/>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pPr>
    <w:r>
      <w:rPr>
        <w:b/>
      </w:rPr>
      <w:fldChar w:fldCharType="begin"/>
    </w:r>
    <w:r>
      <w:rPr>
        <w:b/>
      </w:rPr>
      <w:instrText xml:space="preserve"> STYLEREF  "Heading 1"  \* MERGEFORMAT </w:instrText>
    </w:r>
    <w:r>
      <w:rPr>
        <w:b/>
      </w:rPr>
      <w:fldChar w:fldCharType="separate"/>
    </w:r>
    <w:r w:rsidR="00380255">
      <w:rPr>
        <w:b/>
        <w:noProof/>
      </w:rPr>
      <w:t>VistARad and Voxar 3D</w:t>
    </w:r>
    <w:r>
      <w:rPr>
        <w:b/>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jc w:val="right"/>
    </w:pPr>
    <w:r>
      <w:rPr>
        <w:b/>
      </w:rPr>
      <w:fldChar w:fldCharType="begin"/>
    </w:r>
    <w:r>
      <w:rPr>
        <w:b/>
      </w:rPr>
      <w:instrText xml:space="preserve"> STYLEREF  "Heading 1"  \* MERGEFORMAT </w:instrText>
    </w:r>
    <w:r>
      <w:rPr>
        <w:b/>
      </w:rPr>
      <w:fldChar w:fldCharType="separate"/>
    </w:r>
    <w:r w:rsidR="00380255">
      <w:rPr>
        <w:b/>
        <w:noProof/>
      </w:rPr>
      <w:t>VistARad Settings</w:t>
    </w:r>
    <w:r>
      <w:rPr>
        <w:b/>
      </w:rP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100A3E" w:rsidRDefault="00712887" w:rsidP="00100A3E">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pPr>
    <w:r>
      <w:rPr>
        <w:b/>
      </w:rPr>
      <w:fldChar w:fldCharType="begin"/>
    </w:r>
    <w:r>
      <w:rPr>
        <w:b/>
      </w:rPr>
      <w:instrText xml:space="preserve"> STYLEREF  "Heading 1"  \* MERGEFORMAT </w:instrText>
    </w:r>
    <w:r>
      <w:rPr>
        <w:b/>
      </w:rPr>
      <w:fldChar w:fldCharType="separate"/>
    </w:r>
    <w:r w:rsidR="00380255">
      <w:rPr>
        <w:b/>
        <w:noProof/>
      </w:rPr>
      <w:t>VistARad Settings</w:t>
    </w:r>
    <w:r>
      <w:rPr>
        <w:b/>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jc w:val="right"/>
    </w:pPr>
    <w:r>
      <w:rPr>
        <w:b/>
      </w:rPr>
      <w:fldChar w:fldCharType="begin"/>
    </w:r>
    <w:r>
      <w:rPr>
        <w:b/>
      </w:rPr>
      <w:instrText xml:space="preserve"> STYLEREF  "Heading 1"  \* MERGEFORMAT </w:instrText>
    </w:r>
    <w:r>
      <w:rPr>
        <w:b/>
      </w:rPr>
      <w:fldChar w:fldCharType="separate"/>
    </w:r>
    <w:r w:rsidR="00380255">
      <w:rPr>
        <w:b/>
        <w:noProof/>
      </w:rPr>
      <w:t>Using VistARad for Teleradiology</w:t>
    </w:r>
    <w:r>
      <w:rPr>
        <w:b/>
      </w:rP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pPr>
    <w:r>
      <w:rPr>
        <w:b/>
      </w:rPr>
      <w:fldChar w:fldCharType="begin"/>
    </w:r>
    <w:r>
      <w:rPr>
        <w:b/>
      </w:rPr>
      <w:instrText xml:space="preserve"> STYLEREF  "Heading 1"  \* MERGEFORMAT </w:instrText>
    </w:r>
    <w:r>
      <w:rPr>
        <w:b/>
      </w:rPr>
      <w:fldChar w:fldCharType="separate"/>
    </w:r>
    <w:r w:rsidR="00380255">
      <w:rPr>
        <w:b/>
        <w:noProof/>
      </w:rPr>
      <w:t>Using VistARad for Teleradiology</w:t>
    </w:r>
    <w:r>
      <w:rPr>
        <w:b/>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Default="00712887" w:rsidP="00E30974">
    <w:pPr>
      <w:pStyle w:val="Header"/>
      <w:tabs>
        <w:tab w:val="clear" w:pos="4680"/>
        <w:tab w:val="clear" w:pos="9360"/>
        <w:tab w:val="center" w:pos="3960"/>
        <w:tab w:val="right" w:pos="8640"/>
      </w:tabs>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jc w:val="right"/>
    </w:pPr>
    <w:r>
      <w:rPr>
        <w:b/>
      </w:rPr>
      <w:fldChar w:fldCharType="begin"/>
    </w:r>
    <w:r>
      <w:rPr>
        <w:b/>
      </w:rPr>
      <w:instrText xml:space="preserve"> STYLEREF  "Heading 1"  \* MERGEFORMAT </w:instrText>
    </w:r>
    <w:r>
      <w:rPr>
        <w:b/>
      </w:rPr>
      <w:fldChar w:fldCharType="separate"/>
    </w:r>
    <w:r w:rsidR="00380255">
      <w:rPr>
        <w:b/>
        <w:noProof/>
      </w:rPr>
      <w:t>Using Templates</w:t>
    </w:r>
    <w:r>
      <w:rPr>
        <w:b/>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B4279" w:rsidRDefault="00712887" w:rsidP="005B4279">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pPr>
    <w:r>
      <w:rPr>
        <w:b/>
      </w:rPr>
      <w:fldChar w:fldCharType="begin"/>
    </w:r>
    <w:r>
      <w:rPr>
        <w:b/>
      </w:rPr>
      <w:instrText xml:space="preserve"> STYLEREF  "Heading 1"  \* MERGEFORMAT </w:instrText>
    </w:r>
    <w:r>
      <w:rPr>
        <w:b/>
      </w:rPr>
      <w:fldChar w:fldCharType="separate"/>
    </w:r>
    <w:r w:rsidR="00380255">
      <w:rPr>
        <w:b/>
        <w:noProof/>
      </w:rPr>
      <w:t>Using Templates</w:t>
    </w:r>
    <w:r>
      <w:rPr>
        <w:b/>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jc w:val="right"/>
    </w:pPr>
    <w:r>
      <w:rPr>
        <w:b/>
      </w:rPr>
      <w:fldChar w:fldCharType="begin"/>
    </w:r>
    <w:r>
      <w:rPr>
        <w:b/>
      </w:rPr>
      <w:instrText xml:space="preserve"> STYLEREF  "Heading 1"  \* MERGEFORMAT </w:instrText>
    </w:r>
    <w:r>
      <w:rPr>
        <w:b/>
      </w:rPr>
      <w:fldChar w:fldCharType="separate"/>
    </w:r>
    <w:r w:rsidR="00380255">
      <w:rPr>
        <w:b/>
        <w:noProof/>
      </w:rPr>
      <w:t>Using Hanging Protocols</w:t>
    </w:r>
    <w:r>
      <w:rPr>
        <w:b/>
      </w:rP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pPr>
    <w:r>
      <w:rPr>
        <w:b/>
      </w:rPr>
      <w:fldChar w:fldCharType="begin"/>
    </w:r>
    <w:r>
      <w:rPr>
        <w:b/>
      </w:rPr>
      <w:instrText xml:space="preserve"> STYLEREF  "Heading 1"  \* MERGEFORMAT </w:instrText>
    </w:r>
    <w:r>
      <w:rPr>
        <w:b/>
      </w:rPr>
      <w:fldChar w:fldCharType="separate"/>
    </w:r>
    <w:r w:rsidR="00380255">
      <w:rPr>
        <w:b/>
        <w:noProof/>
      </w:rPr>
      <w:t>Using Hanging Protocols</w:t>
    </w:r>
    <w:r>
      <w:rPr>
        <w:b/>
      </w:rPr>
      <w:fldChar w:fldCharType="end"/>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jc w:val="right"/>
    </w:pPr>
    <w:r>
      <w:rPr>
        <w:b/>
      </w:rPr>
      <w:fldChar w:fldCharType="begin"/>
    </w:r>
    <w:r>
      <w:rPr>
        <w:b/>
      </w:rPr>
      <w:instrText xml:space="preserve"> STYLEREF  "Heading 1"  \* MERGEFORMAT </w:instrText>
    </w:r>
    <w:r>
      <w:rPr>
        <w:b/>
      </w:rPr>
      <w:fldChar w:fldCharType="separate"/>
    </w:r>
    <w:r w:rsidR="00380255">
      <w:rPr>
        <w:b/>
        <w:noProof/>
      </w:rPr>
      <w:t>Hanging Protocol Reference</w:t>
    </w:r>
    <w:r>
      <w:rPr>
        <w:b/>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pPr>
    <w:r>
      <w:rPr>
        <w:b/>
      </w:rPr>
      <w:fldChar w:fldCharType="begin"/>
    </w:r>
    <w:r>
      <w:rPr>
        <w:b/>
      </w:rPr>
      <w:instrText xml:space="preserve"> STYLEREF  "Heading 1"  \* MERGEFORMAT </w:instrText>
    </w:r>
    <w:r>
      <w:rPr>
        <w:b/>
      </w:rPr>
      <w:fldChar w:fldCharType="separate"/>
    </w:r>
    <w:r w:rsidR="00380255">
      <w:rPr>
        <w:b/>
        <w:noProof/>
      </w:rPr>
      <w:t>Hanging Protocol Reference</w:t>
    </w:r>
    <w:r>
      <w:rPr>
        <w:b/>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5D4AE7" w:rsidRDefault="00712887" w:rsidP="005D4AE7">
    <w:pPr>
      <w:pStyle w:val="Header"/>
      <w:jc w:val="right"/>
    </w:pPr>
    <w:r>
      <w:rPr>
        <w:b/>
      </w:rPr>
      <w:fldChar w:fldCharType="begin"/>
    </w:r>
    <w:r>
      <w:rPr>
        <w:b/>
      </w:rPr>
      <w:instrText xml:space="preserve"> STYLEREF  "Heading 1"  \* MERGEFORMAT </w:instrText>
    </w:r>
    <w:r>
      <w:rPr>
        <w:b/>
      </w:rPr>
      <w:fldChar w:fldCharType="separate"/>
    </w:r>
    <w:r w:rsidR="00380255">
      <w:rPr>
        <w:b/>
        <w:noProof/>
      </w:rPr>
      <w:t>Glossary</w:t>
    </w:r>
    <w:r>
      <w:rPr>
        <w:b/>
      </w:rPr>
      <w:fldChar w:fldCharType="end"/>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002623" w:rsidRDefault="00712887">
    <w:pPr>
      <w:rPr>
        <w:b/>
        <w:sz w:val="20"/>
        <w:szCs w:val="20"/>
      </w:rPr>
    </w:pPr>
    <w:r>
      <w:rPr>
        <w:b/>
        <w:sz w:val="20"/>
        <w:szCs w:val="20"/>
      </w:rPr>
      <w:t>Index</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A411C1" w:rsidRDefault="00712887" w:rsidP="00A411C1">
    <w:pPr>
      <w:jc w:val="right"/>
      <w:rPr>
        <w:b/>
        <w:sz w:val="20"/>
        <w:szCs w:val="20"/>
      </w:rPr>
    </w:pPr>
    <w:r>
      <w:rPr>
        <w:b/>
        <w:sz w:val="20"/>
        <w:szCs w:val="20"/>
      </w:rPr>
      <w:t>Index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A30501" w:rsidRDefault="00712887" w:rsidP="00A30501">
    <w:pPr>
      <w:pStyle w:val="Header"/>
    </w:pPr>
    <w:r>
      <w:rPr>
        <w:b/>
      </w:rPr>
      <w:fldChar w:fldCharType="begin"/>
    </w:r>
    <w:r>
      <w:rPr>
        <w:b/>
      </w:rPr>
      <w:instrText xml:space="preserve"> STYLEREF  "Heading 1"  \* MERGEFORMAT </w:instrText>
    </w:r>
    <w:r>
      <w:rPr>
        <w:b/>
      </w:rPr>
      <w:fldChar w:fldCharType="separate"/>
    </w:r>
    <w:r w:rsidR="00380255">
      <w:rPr>
        <w:b/>
        <w:noProof/>
      </w:rPr>
      <w:t>Revision History</w:t>
    </w:r>
    <w:r>
      <w:rPr>
        <w:b/>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002623" w:rsidRDefault="00712887" w:rsidP="00002623">
    <w:pPr>
      <w:pStyle w:val="Header"/>
      <w:tabs>
        <w:tab w:val="clear" w:pos="9360"/>
        <w:tab w:val="right" w:pos="8640"/>
      </w:tabs>
      <w:jc w:val="right"/>
      <w:rPr>
        <w:b/>
      </w:rPr>
    </w:pPr>
    <w:r w:rsidRPr="00002623">
      <w:rPr>
        <w:b/>
      </w:rPr>
      <w:t>Contents</w:t>
    </w:r>
  </w:p>
  <w:p w:rsidR="00712887" w:rsidRDefault="00712887" w:rsidP="00E1753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D1765C" w:rsidRDefault="00712887" w:rsidP="00D1765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E21D3B" w:rsidRDefault="00712887" w:rsidP="00744A17">
    <w:pPr>
      <w:pStyle w:val="Header"/>
      <w:rPr>
        <w:b/>
      </w:rPr>
    </w:pPr>
    <w:r>
      <w:rPr>
        <w:b/>
      </w:rPr>
      <w:t>Contents</w:t>
    </w:r>
  </w:p>
  <w:p w:rsidR="00712887" w:rsidRPr="00744A17" w:rsidRDefault="00712887" w:rsidP="00744A1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002623" w:rsidRDefault="00712887" w:rsidP="00002623">
    <w:pPr>
      <w:pStyle w:val="Header"/>
      <w:tabs>
        <w:tab w:val="clear" w:pos="9360"/>
        <w:tab w:val="right" w:pos="8640"/>
      </w:tabs>
      <w:jc w:val="right"/>
      <w:rPr>
        <w:b/>
      </w:rPr>
    </w:pPr>
    <w:r w:rsidRPr="00002623">
      <w:rPr>
        <w:b/>
      </w:rPr>
      <w:t>Contents</w:t>
    </w:r>
  </w:p>
  <w:p w:rsidR="00712887" w:rsidRDefault="00712887" w:rsidP="00E1753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887" w:rsidRPr="00227D95" w:rsidRDefault="00712887" w:rsidP="00227D95">
    <w:pPr>
      <w:pStyle w:val="Header"/>
    </w:pPr>
    <w:r>
      <w:rPr>
        <w:b/>
      </w:rPr>
      <w:fldChar w:fldCharType="begin"/>
    </w:r>
    <w:r>
      <w:rPr>
        <w:b/>
      </w:rPr>
      <w:instrText xml:space="preserve"> STYLEREF  "Heading 1"  \* MERGEFORMAT </w:instrText>
    </w:r>
    <w:r>
      <w:rPr>
        <w:b/>
      </w:rPr>
      <w:fldChar w:fldCharType="separate"/>
    </w:r>
    <w:r w:rsidR="00380255">
      <w:rPr>
        <w:b/>
        <w:noProof/>
      </w:rPr>
      <w:t>Revision History</w:t>
    </w:r>
    <w:r>
      <w:rPr>
        <w: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tter P" style="width:16.5pt;height:16.5pt" o:bullet="t">
        <v:imagedata r:id="rId1" o:title="" gain="109227f"/>
      </v:shape>
    </w:pict>
  </w:numPicBullet>
  <w:abstractNum w:abstractNumId="0" w15:restartNumberingAfterBreak="0">
    <w:nsid w:val="FFFFFF7C"/>
    <w:multiLevelType w:val="singleLevel"/>
    <w:tmpl w:val="AE00C97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53846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1D01E3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D38B84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11E90F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3A52E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EA11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7D0E2A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C4657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CD49BB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303DCA"/>
    <w:multiLevelType w:val="multilevel"/>
    <w:tmpl w:val="3BF2FFBE"/>
    <w:numStyleLink w:val="cBullet"/>
  </w:abstractNum>
  <w:abstractNum w:abstractNumId="11" w15:restartNumberingAfterBreak="0">
    <w:nsid w:val="01943870"/>
    <w:multiLevelType w:val="multilevel"/>
    <w:tmpl w:val="B822A004"/>
    <w:numStyleLink w:val="cStep"/>
  </w:abstractNum>
  <w:abstractNum w:abstractNumId="12" w15:restartNumberingAfterBreak="0">
    <w:nsid w:val="01C76948"/>
    <w:multiLevelType w:val="multilevel"/>
    <w:tmpl w:val="B822A004"/>
    <w:numStyleLink w:val="cStep"/>
  </w:abstractNum>
  <w:abstractNum w:abstractNumId="13" w15:restartNumberingAfterBreak="0">
    <w:nsid w:val="01CF7E5C"/>
    <w:multiLevelType w:val="hybridMultilevel"/>
    <w:tmpl w:val="A476C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2301CAF"/>
    <w:multiLevelType w:val="multilevel"/>
    <w:tmpl w:val="B822A004"/>
    <w:numStyleLink w:val="cStep"/>
  </w:abstractNum>
  <w:abstractNum w:abstractNumId="15" w15:restartNumberingAfterBreak="0">
    <w:nsid w:val="023C6F36"/>
    <w:multiLevelType w:val="multilevel"/>
    <w:tmpl w:val="B822A00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16" w15:restartNumberingAfterBreak="0">
    <w:nsid w:val="025A77FB"/>
    <w:multiLevelType w:val="multilevel"/>
    <w:tmpl w:val="B822A004"/>
    <w:numStyleLink w:val="cStep"/>
  </w:abstractNum>
  <w:abstractNum w:abstractNumId="17" w15:restartNumberingAfterBreak="0">
    <w:nsid w:val="03D6693E"/>
    <w:multiLevelType w:val="multilevel"/>
    <w:tmpl w:val="B822A004"/>
    <w:numStyleLink w:val="cStep"/>
  </w:abstractNum>
  <w:abstractNum w:abstractNumId="18" w15:restartNumberingAfterBreak="0">
    <w:nsid w:val="03F90AEB"/>
    <w:multiLevelType w:val="multilevel"/>
    <w:tmpl w:val="B822A004"/>
    <w:numStyleLink w:val="cStep"/>
  </w:abstractNum>
  <w:abstractNum w:abstractNumId="19" w15:restartNumberingAfterBreak="0">
    <w:nsid w:val="04590140"/>
    <w:multiLevelType w:val="multilevel"/>
    <w:tmpl w:val="B822A004"/>
    <w:numStyleLink w:val="cStep"/>
  </w:abstractNum>
  <w:abstractNum w:abstractNumId="20" w15:restartNumberingAfterBreak="0">
    <w:nsid w:val="045F50A5"/>
    <w:multiLevelType w:val="multilevel"/>
    <w:tmpl w:val="B822A004"/>
    <w:numStyleLink w:val="cStep"/>
  </w:abstractNum>
  <w:abstractNum w:abstractNumId="21" w15:restartNumberingAfterBreak="0">
    <w:nsid w:val="048E5DCB"/>
    <w:multiLevelType w:val="multilevel"/>
    <w:tmpl w:val="B822A004"/>
    <w:numStyleLink w:val="cStep"/>
  </w:abstractNum>
  <w:abstractNum w:abstractNumId="22" w15:restartNumberingAfterBreak="0">
    <w:nsid w:val="04CC24FA"/>
    <w:multiLevelType w:val="multilevel"/>
    <w:tmpl w:val="3BF2FFBE"/>
    <w:numStyleLink w:val="cBullet"/>
  </w:abstractNum>
  <w:abstractNum w:abstractNumId="23" w15:restartNumberingAfterBreak="0">
    <w:nsid w:val="054E3A28"/>
    <w:multiLevelType w:val="multilevel"/>
    <w:tmpl w:val="B822A004"/>
    <w:numStyleLink w:val="cStep"/>
  </w:abstractNum>
  <w:abstractNum w:abstractNumId="24" w15:restartNumberingAfterBreak="0">
    <w:nsid w:val="059B40AD"/>
    <w:multiLevelType w:val="multilevel"/>
    <w:tmpl w:val="B822A004"/>
    <w:numStyleLink w:val="cStep"/>
  </w:abstractNum>
  <w:abstractNum w:abstractNumId="25" w15:restartNumberingAfterBreak="0">
    <w:nsid w:val="05BA5D6C"/>
    <w:multiLevelType w:val="multilevel"/>
    <w:tmpl w:val="3BF2FFBE"/>
    <w:numStyleLink w:val="cBullet"/>
  </w:abstractNum>
  <w:abstractNum w:abstractNumId="26" w15:restartNumberingAfterBreak="0">
    <w:nsid w:val="063678DC"/>
    <w:multiLevelType w:val="multilevel"/>
    <w:tmpl w:val="B822A004"/>
    <w:numStyleLink w:val="cStep"/>
  </w:abstractNum>
  <w:abstractNum w:abstractNumId="27" w15:restartNumberingAfterBreak="0">
    <w:nsid w:val="069528A3"/>
    <w:multiLevelType w:val="multilevel"/>
    <w:tmpl w:val="B822A004"/>
    <w:numStyleLink w:val="cStep"/>
  </w:abstractNum>
  <w:abstractNum w:abstractNumId="28" w15:restartNumberingAfterBreak="0">
    <w:nsid w:val="089436E5"/>
    <w:multiLevelType w:val="multilevel"/>
    <w:tmpl w:val="3BF2FFBE"/>
    <w:numStyleLink w:val="cBullet"/>
  </w:abstractNum>
  <w:abstractNum w:abstractNumId="29" w15:restartNumberingAfterBreak="0">
    <w:nsid w:val="08C51EC3"/>
    <w:multiLevelType w:val="multilevel"/>
    <w:tmpl w:val="B822A004"/>
    <w:numStyleLink w:val="cStep"/>
  </w:abstractNum>
  <w:abstractNum w:abstractNumId="30" w15:restartNumberingAfterBreak="0">
    <w:nsid w:val="08D507D8"/>
    <w:multiLevelType w:val="multilevel"/>
    <w:tmpl w:val="B822A004"/>
    <w:numStyleLink w:val="cStep"/>
  </w:abstractNum>
  <w:abstractNum w:abstractNumId="31" w15:restartNumberingAfterBreak="0">
    <w:nsid w:val="0A2F69FA"/>
    <w:multiLevelType w:val="multilevel"/>
    <w:tmpl w:val="B822A004"/>
    <w:numStyleLink w:val="cStep"/>
  </w:abstractNum>
  <w:abstractNum w:abstractNumId="32" w15:restartNumberingAfterBreak="0">
    <w:nsid w:val="0AEB1CFA"/>
    <w:multiLevelType w:val="multilevel"/>
    <w:tmpl w:val="B822A004"/>
    <w:numStyleLink w:val="cStep"/>
  </w:abstractNum>
  <w:abstractNum w:abstractNumId="33" w15:restartNumberingAfterBreak="0">
    <w:nsid w:val="0B073ED2"/>
    <w:multiLevelType w:val="multilevel"/>
    <w:tmpl w:val="B822A004"/>
    <w:numStyleLink w:val="cStep"/>
  </w:abstractNum>
  <w:abstractNum w:abstractNumId="34" w15:restartNumberingAfterBreak="0">
    <w:nsid w:val="0BA57191"/>
    <w:multiLevelType w:val="multilevel"/>
    <w:tmpl w:val="B822A004"/>
    <w:numStyleLink w:val="cStep"/>
  </w:abstractNum>
  <w:abstractNum w:abstractNumId="35" w15:restartNumberingAfterBreak="0">
    <w:nsid w:val="0C2D4D23"/>
    <w:multiLevelType w:val="multilevel"/>
    <w:tmpl w:val="B822A004"/>
    <w:numStyleLink w:val="cStep"/>
  </w:abstractNum>
  <w:abstractNum w:abstractNumId="36" w15:restartNumberingAfterBreak="0">
    <w:nsid w:val="0D505DF7"/>
    <w:multiLevelType w:val="multilevel"/>
    <w:tmpl w:val="B822A004"/>
    <w:numStyleLink w:val="cStep"/>
  </w:abstractNum>
  <w:abstractNum w:abstractNumId="37" w15:restartNumberingAfterBreak="0">
    <w:nsid w:val="0DF23B19"/>
    <w:multiLevelType w:val="multilevel"/>
    <w:tmpl w:val="B822A004"/>
    <w:numStyleLink w:val="cStep"/>
  </w:abstractNum>
  <w:abstractNum w:abstractNumId="38" w15:restartNumberingAfterBreak="0">
    <w:nsid w:val="0E700E93"/>
    <w:multiLevelType w:val="multilevel"/>
    <w:tmpl w:val="B822A004"/>
    <w:numStyleLink w:val="cStep"/>
  </w:abstractNum>
  <w:abstractNum w:abstractNumId="39" w15:restartNumberingAfterBreak="0">
    <w:nsid w:val="10A7135C"/>
    <w:multiLevelType w:val="multilevel"/>
    <w:tmpl w:val="B822A004"/>
    <w:numStyleLink w:val="cStep"/>
  </w:abstractNum>
  <w:abstractNum w:abstractNumId="40" w15:restartNumberingAfterBreak="0">
    <w:nsid w:val="11B176E2"/>
    <w:multiLevelType w:val="multilevel"/>
    <w:tmpl w:val="3BF2FFBE"/>
    <w:numStyleLink w:val="cBullet"/>
  </w:abstractNum>
  <w:abstractNum w:abstractNumId="41" w15:restartNumberingAfterBreak="0">
    <w:nsid w:val="120624D8"/>
    <w:multiLevelType w:val="multilevel"/>
    <w:tmpl w:val="74C075A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42" w15:restartNumberingAfterBreak="0">
    <w:nsid w:val="12877ECE"/>
    <w:multiLevelType w:val="multilevel"/>
    <w:tmpl w:val="B822A004"/>
    <w:numStyleLink w:val="cStep"/>
  </w:abstractNum>
  <w:abstractNum w:abstractNumId="43" w15:restartNumberingAfterBreak="0">
    <w:nsid w:val="13543727"/>
    <w:multiLevelType w:val="multilevel"/>
    <w:tmpl w:val="B822A004"/>
    <w:numStyleLink w:val="cStep"/>
  </w:abstractNum>
  <w:abstractNum w:abstractNumId="44" w15:restartNumberingAfterBreak="0">
    <w:nsid w:val="136F3C98"/>
    <w:multiLevelType w:val="multilevel"/>
    <w:tmpl w:val="B822A004"/>
    <w:numStyleLink w:val="cStep"/>
  </w:abstractNum>
  <w:abstractNum w:abstractNumId="45" w15:restartNumberingAfterBreak="0">
    <w:nsid w:val="13E90D07"/>
    <w:multiLevelType w:val="multilevel"/>
    <w:tmpl w:val="B822A004"/>
    <w:numStyleLink w:val="cStep"/>
  </w:abstractNum>
  <w:abstractNum w:abstractNumId="46" w15:restartNumberingAfterBreak="0">
    <w:nsid w:val="13F3743C"/>
    <w:multiLevelType w:val="multilevel"/>
    <w:tmpl w:val="3BF2FFBE"/>
    <w:numStyleLink w:val="cBullet"/>
  </w:abstractNum>
  <w:abstractNum w:abstractNumId="47" w15:restartNumberingAfterBreak="0">
    <w:nsid w:val="14D02C3D"/>
    <w:multiLevelType w:val="multilevel"/>
    <w:tmpl w:val="3BF2FFBE"/>
    <w:numStyleLink w:val="cBullet"/>
  </w:abstractNum>
  <w:abstractNum w:abstractNumId="48" w15:restartNumberingAfterBreak="0">
    <w:nsid w:val="171D571A"/>
    <w:multiLevelType w:val="multilevel"/>
    <w:tmpl w:val="B822A004"/>
    <w:numStyleLink w:val="cStep"/>
  </w:abstractNum>
  <w:abstractNum w:abstractNumId="49" w15:restartNumberingAfterBreak="0">
    <w:nsid w:val="17497DED"/>
    <w:multiLevelType w:val="multilevel"/>
    <w:tmpl w:val="B822A004"/>
    <w:numStyleLink w:val="cStep"/>
  </w:abstractNum>
  <w:abstractNum w:abstractNumId="50" w15:restartNumberingAfterBreak="0">
    <w:nsid w:val="1784535E"/>
    <w:multiLevelType w:val="multilevel"/>
    <w:tmpl w:val="3BF2FFBE"/>
    <w:numStyleLink w:val="cBullet"/>
  </w:abstractNum>
  <w:abstractNum w:abstractNumId="51" w15:restartNumberingAfterBreak="0">
    <w:nsid w:val="17861D09"/>
    <w:multiLevelType w:val="multilevel"/>
    <w:tmpl w:val="3BF2FFBE"/>
    <w:numStyleLink w:val="cBullet"/>
  </w:abstractNum>
  <w:abstractNum w:abstractNumId="52" w15:restartNumberingAfterBreak="0">
    <w:nsid w:val="182A4212"/>
    <w:multiLevelType w:val="multilevel"/>
    <w:tmpl w:val="B822A004"/>
    <w:numStyleLink w:val="cStep"/>
  </w:abstractNum>
  <w:abstractNum w:abstractNumId="53" w15:restartNumberingAfterBreak="0">
    <w:nsid w:val="183A2255"/>
    <w:multiLevelType w:val="multilevel"/>
    <w:tmpl w:val="3BF2FFBE"/>
    <w:numStyleLink w:val="cBullet"/>
  </w:abstractNum>
  <w:abstractNum w:abstractNumId="54" w15:restartNumberingAfterBreak="0">
    <w:nsid w:val="185939D1"/>
    <w:multiLevelType w:val="multilevel"/>
    <w:tmpl w:val="B822A004"/>
    <w:numStyleLink w:val="cStep"/>
  </w:abstractNum>
  <w:abstractNum w:abstractNumId="55" w15:restartNumberingAfterBreak="0">
    <w:nsid w:val="18D0103A"/>
    <w:multiLevelType w:val="multilevel"/>
    <w:tmpl w:val="3BF2FFBE"/>
    <w:numStyleLink w:val="cBullet"/>
  </w:abstractNum>
  <w:abstractNum w:abstractNumId="56" w15:restartNumberingAfterBreak="0">
    <w:nsid w:val="18EC4CDC"/>
    <w:multiLevelType w:val="multilevel"/>
    <w:tmpl w:val="3BF2FFBE"/>
    <w:numStyleLink w:val="cBullet"/>
  </w:abstractNum>
  <w:abstractNum w:abstractNumId="57" w15:restartNumberingAfterBreak="0">
    <w:nsid w:val="190B6ECC"/>
    <w:multiLevelType w:val="multilevel"/>
    <w:tmpl w:val="B822A004"/>
    <w:numStyleLink w:val="cStep"/>
  </w:abstractNum>
  <w:abstractNum w:abstractNumId="58" w15:restartNumberingAfterBreak="0">
    <w:nsid w:val="19157FA1"/>
    <w:multiLevelType w:val="multilevel"/>
    <w:tmpl w:val="B822A004"/>
    <w:numStyleLink w:val="cStep"/>
  </w:abstractNum>
  <w:abstractNum w:abstractNumId="59" w15:restartNumberingAfterBreak="0">
    <w:nsid w:val="19DC41DD"/>
    <w:multiLevelType w:val="multilevel"/>
    <w:tmpl w:val="B822A004"/>
    <w:numStyleLink w:val="cStep"/>
  </w:abstractNum>
  <w:abstractNum w:abstractNumId="60" w15:restartNumberingAfterBreak="0">
    <w:nsid w:val="1A6E1EA9"/>
    <w:multiLevelType w:val="multilevel"/>
    <w:tmpl w:val="B822A004"/>
    <w:numStyleLink w:val="cStep"/>
  </w:abstractNum>
  <w:abstractNum w:abstractNumId="61" w15:restartNumberingAfterBreak="0">
    <w:nsid w:val="1AC0687A"/>
    <w:multiLevelType w:val="multilevel"/>
    <w:tmpl w:val="B822A004"/>
    <w:numStyleLink w:val="cStep"/>
  </w:abstractNum>
  <w:abstractNum w:abstractNumId="62" w15:restartNumberingAfterBreak="0">
    <w:nsid w:val="1BB10B1D"/>
    <w:multiLevelType w:val="multilevel"/>
    <w:tmpl w:val="B822A004"/>
    <w:numStyleLink w:val="cStep"/>
  </w:abstractNum>
  <w:abstractNum w:abstractNumId="63" w15:restartNumberingAfterBreak="0">
    <w:nsid w:val="1BC74992"/>
    <w:multiLevelType w:val="multilevel"/>
    <w:tmpl w:val="B822A004"/>
    <w:numStyleLink w:val="cStep"/>
  </w:abstractNum>
  <w:abstractNum w:abstractNumId="64" w15:restartNumberingAfterBreak="0">
    <w:nsid w:val="1CD01619"/>
    <w:multiLevelType w:val="multilevel"/>
    <w:tmpl w:val="3BF2FFBE"/>
    <w:numStyleLink w:val="cBullet"/>
  </w:abstractNum>
  <w:abstractNum w:abstractNumId="65" w15:restartNumberingAfterBreak="0">
    <w:nsid w:val="1E5010C5"/>
    <w:multiLevelType w:val="multilevel"/>
    <w:tmpl w:val="3BF2FFBE"/>
    <w:numStyleLink w:val="cBullet"/>
  </w:abstractNum>
  <w:abstractNum w:abstractNumId="66" w15:restartNumberingAfterBreak="0">
    <w:nsid w:val="1F3558A9"/>
    <w:multiLevelType w:val="multilevel"/>
    <w:tmpl w:val="D72646E6"/>
    <w:lvl w:ilvl="0">
      <w:start w:val="1"/>
      <w:numFmt w:val="decimal"/>
      <w:lvlText w:val="%1"/>
      <w:lvlJc w:val="left"/>
      <w:pPr>
        <w:tabs>
          <w:tab w:val="num" w:pos="1080"/>
        </w:tabs>
        <w:ind w:left="1080" w:hanging="360"/>
      </w:pPr>
      <w:rPr>
        <w:rFonts w:ascii="Arial" w:hAnsi="Arial" w:hint="default"/>
        <w:b/>
        <w:sz w:val="18"/>
      </w:rPr>
    </w:lvl>
    <w:lvl w:ilvl="1">
      <w:start w:val="1"/>
      <w:numFmt w:val="lowerLetter"/>
      <w:lvlText w:val="%2"/>
      <w:lvlJc w:val="left"/>
      <w:pPr>
        <w:tabs>
          <w:tab w:val="num" w:pos="1440"/>
        </w:tabs>
        <w:ind w:left="1440" w:hanging="360"/>
      </w:pPr>
      <w:rPr>
        <w:rFonts w:ascii="Arial" w:hAnsi="Arial" w:hint="default"/>
        <w:b/>
        <w:i w:val="0"/>
        <w:sz w:val="18"/>
        <w:szCs w:val="22"/>
      </w:rPr>
    </w:lvl>
    <w:lvl w:ilvl="2">
      <w:start w:val="1"/>
      <w:numFmt w:val="bullet"/>
      <w:lvlText w:val=""/>
      <w:lvlJc w:val="left"/>
      <w:pPr>
        <w:tabs>
          <w:tab w:val="num" w:pos="1440"/>
        </w:tabs>
        <w:ind w:left="1440" w:hanging="360"/>
      </w:pPr>
      <w:rPr>
        <w:rFonts w:ascii="Wingdings" w:hAnsi="Wingding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7" w15:restartNumberingAfterBreak="0">
    <w:nsid w:val="1F8C0567"/>
    <w:multiLevelType w:val="multilevel"/>
    <w:tmpl w:val="D72646E6"/>
    <w:lvl w:ilvl="0">
      <w:start w:val="1"/>
      <w:numFmt w:val="decimal"/>
      <w:lvlText w:val="%1"/>
      <w:lvlJc w:val="left"/>
      <w:pPr>
        <w:tabs>
          <w:tab w:val="num" w:pos="1080"/>
        </w:tabs>
        <w:ind w:left="1080" w:hanging="360"/>
      </w:pPr>
      <w:rPr>
        <w:rFonts w:ascii="Arial" w:hAnsi="Arial" w:hint="default"/>
        <w:b/>
        <w:sz w:val="18"/>
      </w:rPr>
    </w:lvl>
    <w:lvl w:ilvl="1">
      <w:start w:val="1"/>
      <w:numFmt w:val="lowerLetter"/>
      <w:lvlText w:val="%2"/>
      <w:lvlJc w:val="left"/>
      <w:pPr>
        <w:tabs>
          <w:tab w:val="num" w:pos="1440"/>
        </w:tabs>
        <w:ind w:left="1440" w:hanging="360"/>
      </w:pPr>
      <w:rPr>
        <w:rFonts w:ascii="Arial" w:hAnsi="Arial" w:hint="default"/>
        <w:b/>
        <w:i w:val="0"/>
        <w:sz w:val="18"/>
        <w:szCs w:val="22"/>
      </w:rPr>
    </w:lvl>
    <w:lvl w:ilvl="2">
      <w:start w:val="1"/>
      <w:numFmt w:val="bullet"/>
      <w:lvlText w:val=""/>
      <w:lvlJc w:val="left"/>
      <w:pPr>
        <w:tabs>
          <w:tab w:val="num" w:pos="1440"/>
        </w:tabs>
        <w:ind w:left="1440" w:hanging="360"/>
      </w:pPr>
      <w:rPr>
        <w:rFonts w:ascii="Wingdings" w:hAnsi="Wingding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8" w15:restartNumberingAfterBreak="0">
    <w:nsid w:val="1F98521B"/>
    <w:multiLevelType w:val="multilevel"/>
    <w:tmpl w:val="D242CE4A"/>
    <w:numStyleLink w:val="cNuma"/>
  </w:abstractNum>
  <w:abstractNum w:abstractNumId="69" w15:restartNumberingAfterBreak="0">
    <w:nsid w:val="1FB9230A"/>
    <w:multiLevelType w:val="multilevel"/>
    <w:tmpl w:val="15D4CDA8"/>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70" w15:restartNumberingAfterBreak="0">
    <w:nsid w:val="20A80ACD"/>
    <w:multiLevelType w:val="multilevel"/>
    <w:tmpl w:val="B822A004"/>
    <w:numStyleLink w:val="cStep"/>
  </w:abstractNum>
  <w:abstractNum w:abstractNumId="71" w15:restartNumberingAfterBreak="0">
    <w:nsid w:val="220676F0"/>
    <w:multiLevelType w:val="multilevel"/>
    <w:tmpl w:val="3BF2FFBE"/>
    <w:numStyleLink w:val="cBullet"/>
  </w:abstractNum>
  <w:abstractNum w:abstractNumId="72" w15:restartNumberingAfterBreak="0">
    <w:nsid w:val="22B7122D"/>
    <w:multiLevelType w:val="multilevel"/>
    <w:tmpl w:val="B822A004"/>
    <w:numStyleLink w:val="cStep"/>
  </w:abstractNum>
  <w:abstractNum w:abstractNumId="73" w15:restartNumberingAfterBreak="0">
    <w:nsid w:val="22B826E4"/>
    <w:multiLevelType w:val="multilevel"/>
    <w:tmpl w:val="B822A004"/>
    <w:numStyleLink w:val="cStep"/>
  </w:abstractNum>
  <w:abstractNum w:abstractNumId="74" w15:restartNumberingAfterBreak="0">
    <w:nsid w:val="24B03A36"/>
    <w:multiLevelType w:val="multilevel"/>
    <w:tmpl w:val="B822A004"/>
    <w:numStyleLink w:val="cStep"/>
  </w:abstractNum>
  <w:abstractNum w:abstractNumId="75" w15:restartNumberingAfterBreak="0">
    <w:nsid w:val="252655F8"/>
    <w:multiLevelType w:val="multilevel"/>
    <w:tmpl w:val="B822A004"/>
    <w:numStyleLink w:val="cStep"/>
  </w:abstractNum>
  <w:abstractNum w:abstractNumId="76" w15:restartNumberingAfterBreak="0">
    <w:nsid w:val="2555719B"/>
    <w:multiLevelType w:val="multilevel"/>
    <w:tmpl w:val="3BF2FFBE"/>
    <w:numStyleLink w:val="cBullet"/>
  </w:abstractNum>
  <w:abstractNum w:abstractNumId="77" w15:restartNumberingAfterBreak="0">
    <w:nsid w:val="25D92E15"/>
    <w:multiLevelType w:val="multilevel"/>
    <w:tmpl w:val="B822A004"/>
    <w:numStyleLink w:val="cStep"/>
  </w:abstractNum>
  <w:abstractNum w:abstractNumId="78" w15:restartNumberingAfterBreak="0">
    <w:nsid w:val="25FD020D"/>
    <w:multiLevelType w:val="multilevel"/>
    <w:tmpl w:val="B822A004"/>
    <w:numStyleLink w:val="cStep"/>
  </w:abstractNum>
  <w:abstractNum w:abstractNumId="79" w15:restartNumberingAfterBreak="0">
    <w:nsid w:val="25FE2EA3"/>
    <w:multiLevelType w:val="multilevel"/>
    <w:tmpl w:val="B822A004"/>
    <w:numStyleLink w:val="cStep"/>
  </w:abstractNum>
  <w:abstractNum w:abstractNumId="80" w15:restartNumberingAfterBreak="0">
    <w:nsid w:val="26DE3C14"/>
    <w:multiLevelType w:val="multilevel"/>
    <w:tmpl w:val="B822A004"/>
    <w:numStyleLink w:val="cStep"/>
  </w:abstractNum>
  <w:abstractNum w:abstractNumId="81" w15:restartNumberingAfterBreak="0">
    <w:nsid w:val="28521AF1"/>
    <w:multiLevelType w:val="multilevel"/>
    <w:tmpl w:val="3BF2FFBE"/>
    <w:numStyleLink w:val="cBullet"/>
  </w:abstractNum>
  <w:abstractNum w:abstractNumId="82" w15:restartNumberingAfterBreak="0">
    <w:nsid w:val="292F2C25"/>
    <w:multiLevelType w:val="hybridMultilevel"/>
    <w:tmpl w:val="71FA1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97C404E"/>
    <w:multiLevelType w:val="multilevel"/>
    <w:tmpl w:val="3BF2FFBE"/>
    <w:numStyleLink w:val="cBullet"/>
  </w:abstractNum>
  <w:abstractNum w:abstractNumId="84" w15:restartNumberingAfterBreak="0">
    <w:nsid w:val="29CA57CA"/>
    <w:multiLevelType w:val="multilevel"/>
    <w:tmpl w:val="B822A004"/>
    <w:numStyleLink w:val="cStep"/>
  </w:abstractNum>
  <w:abstractNum w:abstractNumId="85" w15:restartNumberingAfterBreak="0">
    <w:nsid w:val="2AA83BBE"/>
    <w:multiLevelType w:val="multilevel"/>
    <w:tmpl w:val="B822A004"/>
    <w:numStyleLink w:val="cStep"/>
  </w:abstractNum>
  <w:abstractNum w:abstractNumId="86" w15:restartNumberingAfterBreak="0">
    <w:nsid w:val="2C2B1767"/>
    <w:multiLevelType w:val="multilevel"/>
    <w:tmpl w:val="3BF2FFBE"/>
    <w:numStyleLink w:val="cBullet"/>
  </w:abstractNum>
  <w:abstractNum w:abstractNumId="87" w15:restartNumberingAfterBreak="0">
    <w:nsid w:val="2DD73E48"/>
    <w:multiLevelType w:val="hybridMultilevel"/>
    <w:tmpl w:val="5F78E7A0"/>
    <w:lvl w:ilvl="0" w:tplc="FFFFFFFF">
      <w:start w:val="1"/>
      <w:numFmt w:val="lowerLetter"/>
      <w:lvlText w:val="%1."/>
      <w:lvlJc w:val="left"/>
      <w:pPr>
        <w:ind w:left="720" w:hanging="360"/>
      </w:pPr>
      <w:rPr>
        <w:rFonts w:ascii="Times New Roman" w:hAnsi="Times New Roman" w:cs="Times New Roman"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2E7574C7"/>
    <w:multiLevelType w:val="multilevel"/>
    <w:tmpl w:val="3BF2FFBE"/>
    <w:numStyleLink w:val="cBullet"/>
  </w:abstractNum>
  <w:abstractNum w:abstractNumId="89" w15:restartNumberingAfterBreak="0">
    <w:nsid w:val="2EDC6BF2"/>
    <w:multiLevelType w:val="multilevel"/>
    <w:tmpl w:val="B822A004"/>
    <w:numStyleLink w:val="cStep"/>
  </w:abstractNum>
  <w:abstractNum w:abstractNumId="90" w15:restartNumberingAfterBreak="0">
    <w:nsid w:val="2F5A5E2E"/>
    <w:multiLevelType w:val="multilevel"/>
    <w:tmpl w:val="B822A004"/>
    <w:numStyleLink w:val="cStep"/>
  </w:abstractNum>
  <w:abstractNum w:abstractNumId="91" w15:restartNumberingAfterBreak="0">
    <w:nsid w:val="30597901"/>
    <w:multiLevelType w:val="multilevel"/>
    <w:tmpl w:val="B822A004"/>
    <w:numStyleLink w:val="cStep"/>
  </w:abstractNum>
  <w:abstractNum w:abstractNumId="92" w15:restartNumberingAfterBreak="0">
    <w:nsid w:val="30F67878"/>
    <w:multiLevelType w:val="multilevel"/>
    <w:tmpl w:val="B822A004"/>
    <w:numStyleLink w:val="cStep"/>
  </w:abstractNum>
  <w:abstractNum w:abstractNumId="93" w15:restartNumberingAfterBreak="0">
    <w:nsid w:val="312C1CEB"/>
    <w:multiLevelType w:val="multilevel"/>
    <w:tmpl w:val="B822A004"/>
    <w:numStyleLink w:val="cStep"/>
  </w:abstractNum>
  <w:abstractNum w:abstractNumId="94" w15:restartNumberingAfterBreak="0">
    <w:nsid w:val="314D1401"/>
    <w:multiLevelType w:val="hybridMultilevel"/>
    <w:tmpl w:val="5F78E7A0"/>
    <w:lvl w:ilvl="0" w:tplc="289C32B0">
      <w:start w:val="1"/>
      <w:numFmt w:val="lowerLetter"/>
      <w:lvlText w:val="%1."/>
      <w:lvlJc w:val="left"/>
      <w:pPr>
        <w:ind w:left="720" w:hanging="360"/>
      </w:pPr>
      <w:rPr>
        <w:rFonts w:ascii="Times New Roman" w:hAnsi="Times New Roman" w:cs="Times New Roman" w:hint="default"/>
        <w:sz w:val="24"/>
      </w:rPr>
    </w:lvl>
    <w:lvl w:ilvl="1" w:tplc="10422352" w:tentative="1">
      <w:start w:val="1"/>
      <w:numFmt w:val="lowerLetter"/>
      <w:lvlText w:val="%2."/>
      <w:lvlJc w:val="left"/>
      <w:pPr>
        <w:ind w:left="1440" w:hanging="360"/>
      </w:pPr>
    </w:lvl>
    <w:lvl w:ilvl="2" w:tplc="7E40D79C" w:tentative="1">
      <w:start w:val="1"/>
      <w:numFmt w:val="lowerRoman"/>
      <w:lvlText w:val="%3."/>
      <w:lvlJc w:val="right"/>
      <w:pPr>
        <w:ind w:left="2160" w:hanging="180"/>
      </w:pPr>
    </w:lvl>
    <w:lvl w:ilvl="3" w:tplc="350A27BE" w:tentative="1">
      <w:start w:val="1"/>
      <w:numFmt w:val="decimal"/>
      <w:lvlText w:val="%4."/>
      <w:lvlJc w:val="left"/>
      <w:pPr>
        <w:ind w:left="2880" w:hanging="360"/>
      </w:pPr>
    </w:lvl>
    <w:lvl w:ilvl="4" w:tplc="23EEC084" w:tentative="1">
      <w:start w:val="1"/>
      <w:numFmt w:val="lowerLetter"/>
      <w:lvlText w:val="%5."/>
      <w:lvlJc w:val="left"/>
      <w:pPr>
        <w:ind w:left="3600" w:hanging="360"/>
      </w:pPr>
    </w:lvl>
    <w:lvl w:ilvl="5" w:tplc="37F05E42" w:tentative="1">
      <w:start w:val="1"/>
      <w:numFmt w:val="lowerRoman"/>
      <w:lvlText w:val="%6."/>
      <w:lvlJc w:val="right"/>
      <w:pPr>
        <w:ind w:left="4320" w:hanging="180"/>
      </w:pPr>
    </w:lvl>
    <w:lvl w:ilvl="6" w:tplc="A190BA0A" w:tentative="1">
      <w:start w:val="1"/>
      <w:numFmt w:val="decimal"/>
      <w:lvlText w:val="%7."/>
      <w:lvlJc w:val="left"/>
      <w:pPr>
        <w:ind w:left="5040" w:hanging="360"/>
      </w:pPr>
    </w:lvl>
    <w:lvl w:ilvl="7" w:tplc="8FD2FC84" w:tentative="1">
      <w:start w:val="1"/>
      <w:numFmt w:val="lowerLetter"/>
      <w:lvlText w:val="%8."/>
      <w:lvlJc w:val="left"/>
      <w:pPr>
        <w:ind w:left="5760" w:hanging="360"/>
      </w:pPr>
    </w:lvl>
    <w:lvl w:ilvl="8" w:tplc="F7AE9518" w:tentative="1">
      <w:start w:val="1"/>
      <w:numFmt w:val="lowerRoman"/>
      <w:lvlText w:val="%9."/>
      <w:lvlJc w:val="right"/>
      <w:pPr>
        <w:ind w:left="6480" w:hanging="180"/>
      </w:pPr>
    </w:lvl>
  </w:abstractNum>
  <w:abstractNum w:abstractNumId="95" w15:restartNumberingAfterBreak="0">
    <w:nsid w:val="31EC5B76"/>
    <w:multiLevelType w:val="multilevel"/>
    <w:tmpl w:val="B822A004"/>
    <w:numStyleLink w:val="cStep"/>
  </w:abstractNum>
  <w:abstractNum w:abstractNumId="96" w15:restartNumberingAfterBreak="0">
    <w:nsid w:val="32180642"/>
    <w:multiLevelType w:val="multilevel"/>
    <w:tmpl w:val="B822A004"/>
    <w:numStyleLink w:val="cStep"/>
  </w:abstractNum>
  <w:abstractNum w:abstractNumId="97" w15:restartNumberingAfterBreak="0">
    <w:nsid w:val="3256407A"/>
    <w:multiLevelType w:val="multilevel"/>
    <w:tmpl w:val="3BF2FFBE"/>
    <w:numStyleLink w:val="cBullet"/>
  </w:abstractNum>
  <w:abstractNum w:abstractNumId="98" w15:restartNumberingAfterBreak="0">
    <w:nsid w:val="325E0F9F"/>
    <w:multiLevelType w:val="multilevel"/>
    <w:tmpl w:val="B822A004"/>
    <w:numStyleLink w:val="cStep"/>
  </w:abstractNum>
  <w:abstractNum w:abstractNumId="99" w15:restartNumberingAfterBreak="0">
    <w:nsid w:val="32DA0835"/>
    <w:multiLevelType w:val="multilevel"/>
    <w:tmpl w:val="B822A00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100" w15:restartNumberingAfterBreak="0">
    <w:nsid w:val="33102859"/>
    <w:multiLevelType w:val="multilevel"/>
    <w:tmpl w:val="3BF2FFBE"/>
    <w:numStyleLink w:val="cBullet"/>
  </w:abstractNum>
  <w:abstractNum w:abstractNumId="101" w15:restartNumberingAfterBreak="0">
    <w:nsid w:val="33701467"/>
    <w:multiLevelType w:val="multilevel"/>
    <w:tmpl w:val="B822A004"/>
    <w:numStyleLink w:val="cStep"/>
  </w:abstractNum>
  <w:abstractNum w:abstractNumId="102" w15:restartNumberingAfterBreak="0">
    <w:nsid w:val="339A5CB0"/>
    <w:multiLevelType w:val="multilevel"/>
    <w:tmpl w:val="B822A004"/>
    <w:numStyleLink w:val="cStep"/>
  </w:abstractNum>
  <w:abstractNum w:abstractNumId="103" w15:restartNumberingAfterBreak="0">
    <w:nsid w:val="33AE5262"/>
    <w:multiLevelType w:val="hybridMultilevel"/>
    <w:tmpl w:val="55FC046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5F2500D"/>
    <w:multiLevelType w:val="multilevel"/>
    <w:tmpl w:val="B822A004"/>
    <w:numStyleLink w:val="cStep"/>
  </w:abstractNum>
  <w:abstractNum w:abstractNumId="105" w15:restartNumberingAfterBreak="0">
    <w:nsid w:val="363B30A2"/>
    <w:multiLevelType w:val="multilevel"/>
    <w:tmpl w:val="D242CE4A"/>
    <w:styleLink w:val="cNuma"/>
    <w:lvl w:ilvl="0">
      <w:start w:val="1"/>
      <w:numFmt w:val="decimal"/>
      <w:lvlText w:val="%1"/>
      <w:lvlJc w:val="left"/>
      <w:pPr>
        <w:tabs>
          <w:tab w:val="num" w:pos="1080"/>
        </w:tabs>
        <w:ind w:left="1080" w:hanging="360"/>
      </w:pPr>
      <w:rPr>
        <w:rFonts w:ascii="Arial" w:hAnsi="Arial" w:hint="default"/>
        <w:b/>
        <w:sz w:val="18"/>
      </w:rPr>
    </w:lvl>
    <w:lvl w:ilvl="1">
      <w:start w:val="1"/>
      <w:numFmt w:val="lowerLetter"/>
      <w:lvlText w:val="%2"/>
      <w:lvlJc w:val="left"/>
      <w:pPr>
        <w:tabs>
          <w:tab w:val="num" w:pos="1440"/>
        </w:tabs>
        <w:ind w:left="1440" w:hanging="360"/>
      </w:pPr>
      <w:rPr>
        <w:rFonts w:ascii="Arial" w:hAnsi="Arial" w:hint="default"/>
        <w:b/>
        <w:i w:val="0"/>
        <w:sz w:val="18"/>
        <w:szCs w:val="22"/>
      </w:rPr>
    </w:lvl>
    <w:lvl w:ilvl="2">
      <w:start w:val="1"/>
      <w:numFmt w:val="bullet"/>
      <w:lvlText w:val=""/>
      <w:lvlJc w:val="left"/>
      <w:pPr>
        <w:tabs>
          <w:tab w:val="num" w:pos="1440"/>
        </w:tabs>
        <w:ind w:left="1440" w:hanging="360"/>
      </w:pPr>
      <w:rPr>
        <w:rFonts w:ascii="Wingdings" w:hAnsi="Wingding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6" w15:restartNumberingAfterBreak="0">
    <w:nsid w:val="36A62DDB"/>
    <w:multiLevelType w:val="multilevel"/>
    <w:tmpl w:val="B822A004"/>
    <w:numStyleLink w:val="cStep"/>
  </w:abstractNum>
  <w:abstractNum w:abstractNumId="107" w15:restartNumberingAfterBreak="0">
    <w:nsid w:val="37B25DA4"/>
    <w:multiLevelType w:val="multilevel"/>
    <w:tmpl w:val="3BF2FFBE"/>
    <w:numStyleLink w:val="cBullet"/>
  </w:abstractNum>
  <w:abstractNum w:abstractNumId="108" w15:restartNumberingAfterBreak="0">
    <w:nsid w:val="38AE1F7B"/>
    <w:multiLevelType w:val="hybridMultilevel"/>
    <w:tmpl w:val="16E49DAE"/>
    <w:lvl w:ilvl="0" w:tplc="C94031B2">
      <w:start w:val="1"/>
      <w:numFmt w:val="decimal"/>
      <w:lvlText w:val="%1)"/>
      <w:lvlJc w:val="left"/>
      <w:pPr>
        <w:ind w:left="360" w:hanging="360"/>
      </w:pPr>
      <w:rPr>
        <w:rFonts w:ascii="Arial" w:eastAsia="Times New Roman" w:hAnsi="Arial" w:cs="Arial"/>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8B06F57"/>
    <w:multiLevelType w:val="multilevel"/>
    <w:tmpl w:val="B822A004"/>
    <w:numStyleLink w:val="cStep"/>
  </w:abstractNum>
  <w:abstractNum w:abstractNumId="110" w15:restartNumberingAfterBreak="0">
    <w:nsid w:val="38B11780"/>
    <w:multiLevelType w:val="multilevel"/>
    <w:tmpl w:val="B822A004"/>
    <w:numStyleLink w:val="cStep"/>
  </w:abstractNum>
  <w:abstractNum w:abstractNumId="111" w15:restartNumberingAfterBreak="0">
    <w:nsid w:val="39F64DC7"/>
    <w:multiLevelType w:val="multilevel"/>
    <w:tmpl w:val="B822A004"/>
    <w:numStyleLink w:val="cStep"/>
  </w:abstractNum>
  <w:abstractNum w:abstractNumId="112" w15:restartNumberingAfterBreak="0">
    <w:nsid w:val="3AC14146"/>
    <w:multiLevelType w:val="multilevel"/>
    <w:tmpl w:val="B822A004"/>
    <w:numStyleLink w:val="cStep"/>
  </w:abstractNum>
  <w:abstractNum w:abstractNumId="113" w15:restartNumberingAfterBreak="0">
    <w:nsid w:val="3B3A51B4"/>
    <w:multiLevelType w:val="multilevel"/>
    <w:tmpl w:val="B822A004"/>
    <w:numStyleLink w:val="cStep"/>
  </w:abstractNum>
  <w:abstractNum w:abstractNumId="114" w15:restartNumberingAfterBreak="0">
    <w:nsid w:val="3B8175A1"/>
    <w:multiLevelType w:val="multilevel"/>
    <w:tmpl w:val="B822A004"/>
    <w:numStyleLink w:val="cStep"/>
  </w:abstractNum>
  <w:abstractNum w:abstractNumId="115" w15:restartNumberingAfterBreak="0">
    <w:nsid w:val="3C04322D"/>
    <w:multiLevelType w:val="multilevel"/>
    <w:tmpl w:val="B822A004"/>
    <w:numStyleLink w:val="cStep"/>
  </w:abstractNum>
  <w:abstractNum w:abstractNumId="116" w15:restartNumberingAfterBreak="0">
    <w:nsid w:val="3E284887"/>
    <w:multiLevelType w:val="multilevel"/>
    <w:tmpl w:val="04090023"/>
    <w:styleLink w:val="cStep1"/>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abstractNum w:abstractNumId="117" w15:restartNumberingAfterBreak="0">
    <w:nsid w:val="3ED07BD2"/>
    <w:multiLevelType w:val="multilevel"/>
    <w:tmpl w:val="3BF2FFBE"/>
    <w:numStyleLink w:val="cBullet"/>
  </w:abstractNum>
  <w:abstractNum w:abstractNumId="118" w15:restartNumberingAfterBreak="0">
    <w:nsid w:val="3EDE7B8E"/>
    <w:multiLevelType w:val="multilevel"/>
    <w:tmpl w:val="B822A004"/>
    <w:numStyleLink w:val="cStep"/>
  </w:abstractNum>
  <w:abstractNum w:abstractNumId="119" w15:restartNumberingAfterBreak="0">
    <w:nsid w:val="3F9F7D76"/>
    <w:multiLevelType w:val="multilevel"/>
    <w:tmpl w:val="B822A004"/>
    <w:numStyleLink w:val="cStep"/>
  </w:abstractNum>
  <w:abstractNum w:abstractNumId="120" w15:restartNumberingAfterBreak="0">
    <w:nsid w:val="3FF72A5D"/>
    <w:multiLevelType w:val="multilevel"/>
    <w:tmpl w:val="B822A004"/>
    <w:numStyleLink w:val="cStep"/>
  </w:abstractNum>
  <w:abstractNum w:abstractNumId="121" w15:restartNumberingAfterBreak="0">
    <w:nsid w:val="404A1687"/>
    <w:multiLevelType w:val="multilevel"/>
    <w:tmpl w:val="B822A004"/>
    <w:numStyleLink w:val="cStep"/>
  </w:abstractNum>
  <w:abstractNum w:abstractNumId="122" w15:restartNumberingAfterBreak="0">
    <w:nsid w:val="40716188"/>
    <w:multiLevelType w:val="multilevel"/>
    <w:tmpl w:val="B822A004"/>
    <w:numStyleLink w:val="cStep"/>
  </w:abstractNum>
  <w:abstractNum w:abstractNumId="123" w15:restartNumberingAfterBreak="0">
    <w:nsid w:val="41B92710"/>
    <w:multiLevelType w:val="multilevel"/>
    <w:tmpl w:val="B822A004"/>
    <w:numStyleLink w:val="cStep"/>
  </w:abstractNum>
  <w:abstractNum w:abstractNumId="124" w15:restartNumberingAfterBreak="0">
    <w:nsid w:val="42A73B31"/>
    <w:multiLevelType w:val="multilevel"/>
    <w:tmpl w:val="3BF2FFBE"/>
    <w:numStyleLink w:val="cBullet"/>
  </w:abstractNum>
  <w:abstractNum w:abstractNumId="125" w15:restartNumberingAfterBreak="0">
    <w:nsid w:val="437E0331"/>
    <w:multiLevelType w:val="multilevel"/>
    <w:tmpl w:val="15D4CDA8"/>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126" w15:restartNumberingAfterBreak="0">
    <w:nsid w:val="44BF0C52"/>
    <w:multiLevelType w:val="multilevel"/>
    <w:tmpl w:val="B822A004"/>
    <w:styleLink w:val="cStep"/>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127" w15:restartNumberingAfterBreak="0">
    <w:nsid w:val="451E48D1"/>
    <w:multiLevelType w:val="multilevel"/>
    <w:tmpl w:val="B822A004"/>
    <w:numStyleLink w:val="cStep"/>
  </w:abstractNum>
  <w:abstractNum w:abstractNumId="128" w15:restartNumberingAfterBreak="0">
    <w:nsid w:val="45436C4E"/>
    <w:multiLevelType w:val="multilevel"/>
    <w:tmpl w:val="B822A004"/>
    <w:numStyleLink w:val="cStep"/>
  </w:abstractNum>
  <w:abstractNum w:abstractNumId="129" w15:restartNumberingAfterBreak="0">
    <w:nsid w:val="45464142"/>
    <w:multiLevelType w:val="multilevel"/>
    <w:tmpl w:val="B822A004"/>
    <w:numStyleLink w:val="cStep"/>
  </w:abstractNum>
  <w:abstractNum w:abstractNumId="130" w15:restartNumberingAfterBreak="0">
    <w:nsid w:val="46AC087F"/>
    <w:multiLevelType w:val="multilevel"/>
    <w:tmpl w:val="B822A004"/>
    <w:numStyleLink w:val="cStep"/>
  </w:abstractNum>
  <w:abstractNum w:abstractNumId="131" w15:restartNumberingAfterBreak="0">
    <w:nsid w:val="47932427"/>
    <w:multiLevelType w:val="multilevel"/>
    <w:tmpl w:val="B822A004"/>
    <w:numStyleLink w:val="cStep"/>
  </w:abstractNum>
  <w:abstractNum w:abstractNumId="132" w15:restartNumberingAfterBreak="0">
    <w:nsid w:val="49173871"/>
    <w:multiLevelType w:val="multilevel"/>
    <w:tmpl w:val="B822A004"/>
    <w:numStyleLink w:val="cStep"/>
  </w:abstractNum>
  <w:abstractNum w:abstractNumId="133" w15:restartNumberingAfterBreak="0">
    <w:nsid w:val="49201B86"/>
    <w:multiLevelType w:val="multilevel"/>
    <w:tmpl w:val="B822A004"/>
    <w:numStyleLink w:val="cStep"/>
  </w:abstractNum>
  <w:abstractNum w:abstractNumId="134" w15:restartNumberingAfterBreak="0">
    <w:nsid w:val="4A0F73A4"/>
    <w:multiLevelType w:val="multilevel"/>
    <w:tmpl w:val="3BF2FFBE"/>
    <w:numStyleLink w:val="cBullet"/>
  </w:abstractNum>
  <w:abstractNum w:abstractNumId="135" w15:restartNumberingAfterBreak="0">
    <w:nsid w:val="4A6132D6"/>
    <w:multiLevelType w:val="multilevel"/>
    <w:tmpl w:val="3BF2FFBE"/>
    <w:numStyleLink w:val="cBullet"/>
  </w:abstractNum>
  <w:abstractNum w:abstractNumId="136" w15:restartNumberingAfterBreak="0">
    <w:nsid w:val="4D9D3BAC"/>
    <w:multiLevelType w:val="multilevel"/>
    <w:tmpl w:val="3BF2FFBE"/>
    <w:numStyleLink w:val="cBullet"/>
  </w:abstractNum>
  <w:abstractNum w:abstractNumId="137" w15:restartNumberingAfterBreak="0">
    <w:nsid w:val="4DB605E7"/>
    <w:multiLevelType w:val="multilevel"/>
    <w:tmpl w:val="3BF2FFBE"/>
    <w:numStyleLink w:val="cBullet"/>
  </w:abstractNum>
  <w:abstractNum w:abstractNumId="138" w15:restartNumberingAfterBreak="0">
    <w:nsid w:val="4DBC5A54"/>
    <w:multiLevelType w:val="multilevel"/>
    <w:tmpl w:val="B822A004"/>
    <w:numStyleLink w:val="cStep"/>
  </w:abstractNum>
  <w:abstractNum w:abstractNumId="139" w15:restartNumberingAfterBreak="0">
    <w:nsid w:val="4DBC6668"/>
    <w:multiLevelType w:val="multilevel"/>
    <w:tmpl w:val="B822A004"/>
    <w:numStyleLink w:val="cStep"/>
  </w:abstractNum>
  <w:abstractNum w:abstractNumId="140" w15:restartNumberingAfterBreak="0">
    <w:nsid w:val="4E531ECE"/>
    <w:multiLevelType w:val="multilevel"/>
    <w:tmpl w:val="B822A004"/>
    <w:numStyleLink w:val="cStep"/>
  </w:abstractNum>
  <w:abstractNum w:abstractNumId="141" w15:restartNumberingAfterBreak="0">
    <w:nsid w:val="4EEC0747"/>
    <w:multiLevelType w:val="multilevel"/>
    <w:tmpl w:val="B822A004"/>
    <w:numStyleLink w:val="cStep"/>
  </w:abstractNum>
  <w:abstractNum w:abstractNumId="142" w15:restartNumberingAfterBreak="0">
    <w:nsid w:val="4F25736F"/>
    <w:multiLevelType w:val="multilevel"/>
    <w:tmpl w:val="B822A004"/>
    <w:numStyleLink w:val="cStep"/>
  </w:abstractNum>
  <w:abstractNum w:abstractNumId="143" w15:restartNumberingAfterBreak="0">
    <w:nsid w:val="4FAD7216"/>
    <w:multiLevelType w:val="multilevel"/>
    <w:tmpl w:val="B822A004"/>
    <w:numStyleLink w:val="cStep"/>
  </w:abstractNum>
  <w:abstractNum w:abstractNumId="144" w15:restartNumberingAfterBreak="0">
    <w:nsid w:val="4FB92EAC"/>
    <w:multiLevelType w:val="hybridMultilevel"/>
    <w:tmpl w:val="7A94FA70"/>
    <w:lvl w:ilvl="0" w:tplc="5316F57C">
      <w:start w:val="1"/>
      <w:numFmt w:val="decimal"/>
      <w:pStyle w:val="aNum"/>
      <w:lvlText w:val="%1."/>
      <w:lvlJc w:val="left"/>
      <w:pPr>
        <w:ind w:left="360" w:hanging="360"/>
      </w:pPr>
      <w:rPr>
        <w:rFonts w:ascii="Times New Roman" w:hAnsi="Times New Roman" w:cs="Times New Roman" w:hint="default"/>
        <w:b/>
        <w:i w:val="0"/>
        <w:sz w:val="24"/>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50797E12"/>
    <w:multiLevelType w:val="multilevel"/>
    <w:tmpl w:val="3BF2FFBE"/>
    <w:numStyleLink w:val="cBullet"/>
  </w:abstractNum>
  <w:abstractNum w:abstractNumId="146" w15:restartNumberingAfterBreak="0">
    <w:nsid w:val="51C657B3"/>
    <w:multiLevelType w:val="multilevel"/>
    <w:tmpl w:val="B822A004"/>
    <w:numStyleLink w:val="cStep"/>
  </w:abstractNum>
  <w:abstractNum w:abstractNumId="147" w15:restartNumberingAfterBreak="0">
    <w:nsid w:val="52E13ECB"/>
    <w:multiLevelType w:val="multilevel"/>
    <w:tmpl w:val="B822A004"/>
    <w:numStyleLink w:val="cStep"/>
  </w:abstractNum>
  <w:abstractNum w:abstractNumId="148" w15:restartNumberingAfterBreak="0">
    <w:nsid w:val="534F452B"/>
    <w:multiLevelType w:val="multilevel"/>
    <w:tmpl w:val="B822A004"/>
    <w:numStyleLink w:val="cStep"/>
  </w:abstractNum>
  <w:abstractNum w:abstractNumId="149" w15:restartNumberingAfterBreak="0">
    <w:nsid w:val="540E6B93"/>
    <w:multiLevelType w:val="multilevel"/>
    <w:tmpl w:val="B822A004"/>
    <w:numStyleLink w:val="cStep"/>
  </w:abstractNum>
  <w:abstractNum w:abstractNumId="150" w15:restartNumberingAfterBreak="0">
    <w:nsid w:val="54ED3CD4"/>
    <w:multiLevelType w:val="multilevel"/>
    <w:tmpl w:val="3BF2FFBE"/>
    <w:numStyleLink w:val="cBullet"/>
  </w:abstractNum>
  <w:abstractNum w:abstractNumId="151" w15:restartNumberingAfterBreak="0">
    <w:nsid w:val="55AE3D1A"/>
    <w:multiLevelType w:val="multilevel"/>
    <w:tmpl w:val="B822A004"/>
    <w:numStyleLink w:val="cStep"/>
  </w:abstractNum>
  <w:abstractNum w:abstractNumId="152" w15:restartNumberingAfterBreak="0">
    <w:nsid w:val="55BA76EB"/>
    <w:multiLevelType w:val="multilevel"/>
    <w:tmpl w:val="3BF2FFBE"/>
    <w:numStyleLink w:val="cBullet"/>
  </w:abstractNum>
  <w:abstractNum w:abstractNumId="153" w15:restartNumberingAfterBreak="0">
    <w:nsid w:val="56375572"/>
    <w:multiLevelType w:val="multilevel"/>
    <w:tmpl w:val="B822A004"/>
    <w:numStyleLink w:val="cStep"/>
  </w:abstractNum>
  <w:abstractNum w:abstractNumId="154" w15:restartNumberingAfterBreak="0">
    <w:nsid w:val="56D61BD3"/>
    <w:multiLevelType w:val="multilevel"/>
    <w:tmpl w:val="B822A004"/>
    <w:numStyleLink w:val="cStep"/>
  </w:abstractNum>
  <w:abstractNum w:abstractNumId="155" w15:restartNumberingAfterBreak="0">
    <w:nsid w:val="572912DC"/>
    <w:multiLevelType w:val="multilevel"/>
    <w:tmpl w:val="B822A004"/>
    <w:numStyleLink w:val="cStep"/>
  </w:abstractNum>
  <w:abstractNum w:abstractNumId="156" w15:restartNumberingAfterBreak="0">
    <w:nsid w:val="57343E77"/>
    <w:multiLevelType w:val="multilevel"/>
    <w:tmpl w:val="B822A004"/>
    <w:numStyleLink w:val="cStep"/>
  </w:abstractNum>
  <w:abstractNum w:abstractNumId="157" w15:restartNumberingAfterBreak="0">
    <w:nsid w:val="59125B1B"/>
    <w:multiLevelType w:val="multilevel"/>
    <w:tmpl w:val="B822A004"/>
    <w:numStyleLink w:val="cStep"/>
  </w:abstractNum>
  <w:abstractNum w:abstractNumId="158" w15:restartNumberingAfterBreak="0">
    <w:nsid w:val="59DE70E9"/>
    <w:multiLevelType w:val="multilevel"/>
    <w:tmpl w:val="B822A004"/>
    <w:numStyleLink w:val="cStep"/>
  </w:abstractNum>
  <w:abstractNum w:abstractNumId="159" w15:restartNumberingAfterBreak="0">
    <w:nsid w:val="5A8860A9"/>
    <w:multiLevelType w:val="multilevel"/>
    <w:tmpl w:val="B822A004"/>
    <w:numStyleLink w:val="cStep"/>
  </w:abstractNum>
  <w:abstractNum w:abstractNumId="160" w15:restartNumberingAfterBreak="0">
    <w:nsid w:val="5ADF6C41"/>
    <w:multiLevelType w:val="hybridMultilevel"/>
    <w:tmpl w:val="AE5EB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B0E717D"/>
    <w:multiLevelType w:val="multilevel"/>
    <w:tmpl w:val="B822A004"/>
    <w:numStyleLink w:val="cStep"/>
  </w:abstractNum>
  <w:abstractNum w:abstractNumId="162" w15:restartNumberingAfterBreak="0">
    <w:nsid w:val="5B632DC8"/>
    <w:multiLevelType w:val="hybridMultilevel"/>
    <w:tmpl w:val="1E60A93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B70288A"/>
    <w:multiLevelType w:val="multilevel"/>
    <w:tmpl w:val="B822A004"/>
    <w:numStyleLink w:val="cStep"/>
  </w:abstractNum>
  <w:abstractNum w:abstractNumId="164" w15:restartNumberingAfterBreak="0">
    <w:nsid w:val="5C2D0542"/>
    <w:multiLevelType w:val="multilevel"/>
    <w:tmpl w:val="B822A004"/>
    <w:numStyleLink w:val="cStep"/>
  </w:abstractNum>
  <w:abstractNum w:abstractNumId="165" w15:restartNumberingAfterBreak="0">
    <w:nsid w:val="5CD52E35"/>
    <w:multiLevelType w:val="multilevel"/>
    <w:tmpl w:val="3BF2FFBE"/>
    <w:styleLink w:val="cBullet"/>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440"/>
        </w:tabs>
        <w:ind w:left="1440" w:hanging="360"/>
      </w:pPr>
      <w:rPr>
        <w:rFonts w:ascii="Wingdings" w:hAnsi="Wingdings" w:hint="default"/>
      </w:rPr>
    </w:lvl>
    <w:lvl w:ilvl="5">
      <w:start w:val="1"/>
      <w:numFmt w:val="bullet"/>
      <w:lvlText w:val=""/>
      <w:lvlJc w:val="left"/>
      <w:pPr>
        <w:tabs>
          <w:tab w:val="num" w:pos="1800"/>
        </w:tabs>
        <w:ind w:left="1800" w:hanging="360"/>
      </w:pPr>
      <w:rPr>
        <w:rFonts w:ascii="Wingdings" w:hAnsi="Wingdings" w:hint="default"/>
      </w:rPr>
    </w:lvl>
    <w:lvl w:ilvl="6">
      <w:start w:val="1"/>
      <w:numFmt w:val="bullet"/>
      <w:lvlText w:val=""/>
      <w:lvlJc w:val="left"/>
      <w:pPr>
        <w:tabs>
          <w:tab w:val="num" w:pos="1800"/>
        </w:tabs>
        <w:ind w:left="1800" w:hanging="360"/>
      </w:pPr>
      <w:rPr>
        <w:rFonts w:ascii="Wingdings" w:hAnsi="Wingdings" w:hint="default"/>
      </w:rPr>
    </w:lvl>
    <w:lvl w:ilvl="7">
      <w:start w:val="1"/>
      <w:numFmt w:val="bullet"/>
      <w:lvlText w:val=""/>
      <w:lvlJc w:val="left"/>
      <w:pPr>
        <w:tabs>
          <w:tab w:val="num" w:pos="2160"/>
        </w:tabs>
        <w:ind w:left="2160" w:hanging="360"/>
      </w:pPr>
      <w:rPr>
        <w:rFonts w:ascii="Wingdings" w:hAnsi="Wingdings" w:hint="default"/>
      </w:rPr>
    </w:lvl>
    <w:lvl w:ilvl="8">
      <w:start w:val="1"/>
      <w:numFmt w:val="bullet"/>
      <w:lvlText w:val=""/>
      <w:lvlJc w:val="left"/>
      <w:pPr>
        <w:tabs>
          <w:tab w:val="num" w:pos="2160"/>
        </w:tabs>
        <w:ind w:left="2160" w:hanging="360"/>
      </w:pPr>
      <w:rPr>
        <w:rFonts w:ascii="Wingdings" w:hAnsi="Wingdings" w:hint="default"/>
      </w:rPr>
    </w:lvl>
  </w:abstractNum>
  <w:abstractNum w:abstractNumId="166" w15:restartNumberingAfterBreak="0">
    <w:nsid w:val="5D880411"/>
    <w:multiLevelType w:val="multilevel"/>
    <w:tmpl w:val="B822A004"/>
    <w:numStyleLink w:val="cStep"/>
  </w:abstractNum>
  <w:abstractNum w:abstractNumId="167" w15:restartNumberingAfterBreak="0">
    <w:nsid w:val="5F5044D4"/>
    <w:multiLevelType w:val="multilevel"/>
    <w:tmpl w:val="B822A004"/>
    <w:numStyleLink w:val="cStep"/>
  </w:abstractNum>
  <w:abstractNum w:abstractNumId="168" w15:restartNumberingAfterBreak="0">
    <w:nsid w:val="5F9B18D6"/>
    <w:multiLevelType w:val="multilevel"/>
    <w:tmpl w:val="B822A00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169" w15:restartNumberingAfterBreak="0">
    <w:nsid w:val="602E1A0A"/>
    <w:multiLevelType w:val="multilevel"/>
    <w:tmpl w:val="B822A004"/>
    <w:numStyleLink w:val="cStep"/>
  </w:abstractNum>
  <w:abstractNum w:abstractNumId="170" w15:restartNumberingAfterBreak="0">
    <w:nsid w:val="60DA4974"/>
    <w:multiLevelType w:val="multilevel"/>
    <w:tmpl w:val="B822A004"/>
    <w:numStyleLink w:val="cStep"/>
  </w:abstractNum>
  <w:abstractNum w:abstractNumId="171" w15:restartNumberingAfterBreak="0">
    <w:nsid w:val="60E87822"/>
    <w:multiLevelType w:val="multilevel"/>
    <w:tmpl w:val="B822A004"/>
    <w:numStyleLink w:val="cStep"/>
  </w:abstractNum>
  <w:abstractNum w:abstractNumId="172" w15:restartNumberingAfterBreak="0">
    <w:nsid w:val="60EB6856"/>
    <w:multiLevelType w:val="multilevel"/>
    <w:tmpl w:val="B822A004"/>
    <w:numStyleLink w:val="cStep"/>
  </w:abstractNum>
  <w:abstractNum w:abstractNumId="173" w15:restartNumberingAfterBreak="0">
    <w:nsid w:val="60FA2D56"/>
    <w:multiLevelType w:val="multilevel"/>
    <w:tmpl w:val="B822A004"/>
    <w:numStyleLink w:val="cStep"/>
  </w:abstractNum>
  <w:abstractNum w:abstractNumId="174" w15:restartNumberingAfterBreak="0">
    <w:nsid w:val="61C63CFA"/>
    <w:multiLevelType w:val="multilevel"/>
    <w:tmpl w:val="B822A004"/>
    <w:numStyleLink w:val="cStep"/>
  </w:abstractNum>
  <w:abstractNum w:abstractNumId="175" w15:restartNumberingAfterBreak="0">
    <w:nsid w:val="63EA61F3"/>
    <w:multiLevelType w:val="multilevel"/>
    <w:tmpl w:val="B822A004"/>
    <w:numStyleLink w:val="cStep"/>
  </w:abstractNum>
  <w:abstractNum w:abstractNumId="176" w15:restartNumberingAfterBreak="0">
    <w:nsid w:val="64665A98"/>
    <w:multiLevelType w:val="multilevel"/>
    <w:tmpl w:val="B822A004"/>
    <w:numStyleLink w:val="cStep"/>
  </w:abstractNum>
  <w:abstractNum w:abstractNumId="177" w15:restartNumberingAfterBreak="0">
    <w:nsid w:val="65192E45"/>
    <w:multiLevelType w:val="multilevel"/>
    <w:tmpl w:val="3BF2FFBE"/>
    <w:numStyleLink w:val="cBullet"/>
  </w:abstractNum>
  <w:abstractNum w:abstractNumId="178" w15:restartNumberingAfterBreak="0">
    <w:nsid w:val="65763076"/>
    <w:multiLevelType w:val="multilevel"/>
    <w:tmpl w:val="B822A004"/>
    <w:numStyleLink w:val="cStep"/>
  </w:abstractNum>
  <w:abstractNum w:abstractNumId="179" w15:restartNumberingAfterBreak="0">
    <w:nsid w:val="66255FF3"/>
    <w:multiLevelType w:val="multilevel"/>
    <w:tmpl w:val="B822A004"/>
    <w:numStyleLink w:val="cStep"/>
  </w:abstractNum>
  <w:abstractNum w:abstractNumId="180" w15:restartNumberingAfterBreak="0">
    <w:nsid w:val="662C78E3"/>
    <w:multiLevelType w:val="multilevel"/>
    <w:tmpl w:val="3BF2FFBE"/>
    <w:numStyleLink w:val="cBullet"/>
  </w:abstractNum>
  <w:abstractNum w:abstractNumId="181" w15:restartNumberingAfterBreak="0">
    <w:nsid w:val="663669E8"/>
    <w:multiLevelType w:val="multilevel"/>
    <w:tmpl w:val="B822A004"/>
    <w:numStyleLink w:val="cStep"/>
  </w:abstractNum>
  <w:abstractNum w:abstractNumId="182" w15:restartNumberingAfterBreak="0">
    <w:nsid w:val="66A04FD4"/>
    <w:multiLevelType w:val="multilevel"/>
    <w:tmpl w:val="B822A004"/>
    <w:numStyleLink w:val="cStep"/>
  </w:abstractNum>
  <w:abstractNum w:abstractNumId="183" w15:restartNumberingAfterBreak="0">
    <w:nsid w:val="674800BC"/>
    <w:multiLevelType w:val="multilevel"/>
    <w:tmpl w:val="B822A004"/>
    <w:numStyleLink w:val="cStep"/>
  </w:abstractNum>
  <w:abstractNum w:abstractNumId="184" w15:restartNumberingAfterBreak="0">
    <w:nsid w:val="67BD79F5"/>
    <w:multiLevelType w:val="multilevel"/>
    <w:tmpl w:val="3BF2FFBE"/>
    <w:numStyleLink w:val="cBullet"/>
  </w:abstractNum>
  <w:abstractNum w:abstractNumId="185" w15:restartNumberingAfterBreak="0">
    <w:nsid w:val="67CA00C6"/>
    <w:multiLevelType w:val="multilevel"/>
    <w:tmpl w:val="B822A004"/>
    <w:numStyleLink w:val="cStep"/>
  </w:abstractNum>
  <w:abstractNum w:abstractNumId="186" w15:restartNumberingAfterBreak="0">
    <w:nsid w:val="68DC1602"/>
    <w:multiLevelType w:val="multilevel"/>
    <w:tmpl w:val="B822A004"/>
    <w:numStyleLink w:val="cStep"/>
  </w:abstractNum>
  <w:abstractNum w:abstractNumId="187" w15:restartNumberingAfterBreak="0">
    <w:nsid w:val="696354A3"/>
    <w:multiLevelType w:val="multilevel"/>
    <w:tmpl w:val="B822A004"/>
    <w:numStyleLink w:val="cStep"/>
  </w:abstractNum>
  <w:abstractNum w:abstractNumId="188" w15:restartNumberingAfterBreak="0">
    <w:nsid w:val="6A03456B"/>
    <w:multiLevelType w:val="multilevel"/>
    <w:tmpl w:val="3BF2FFBE"/>
    <w:numStyleLink w:val="cBullet"/>
  </w:abstractNum>
  <w:abstractNum w:abstractNumId="189" w15:restartNumberingAfterBreak="0">
    <w:nsid w:val="6A313A9F"/>
    <w:multiLevelType w:val="multilevel"/>
    <w:tmpl w:val="B822A004"/>
    <w:numStyleLink w:val="cStep"/>
  </w:abstractNum>
  <w:abstractNum w:abstractNumId="190" w15:restartNumberingAfterBreak="0">
    <w:nsid w:val="6AC13F83"/>
    <w:multiLevelType w:val="multilevel"/>
    <w:tmpl w:val="3BF2FFBE"/>
    <w:numStyleLink w:val="cBullet"/>
  </w:abstractNum>
  <w:abstractNum w:abstractNumId="191" w15:restartNumberingAfterBreak="0">
    <w:nsid w:val="6AD40B13"/>
    <w:multiLevelType w:val="multilevel"/>
    <w:tmpl w:val="3BF2FFBE"/>
    <w:numStyleLink w:val="cBullet"/>
  </w:abstractNum>
  <w:abstractNum w:abstractNumId="192" w15:restartNumberingAfterBreak="0">
    <w:nsid w:val="6B641CB9"/>
    <w:multiLevelType w:val="multilevel"/>
    <w:tmpl w:val="B822A004"/>
    <w:numStyleLink w:val="cStep"/>
  </w:abstractNum>
  <w:abstractNum w:abstractNumId="193" w15:restartNumberingAfterBreak="0">
    <w:nsid w:val="6BAB3C01"/>
    <w:multiLevelType w:val="multilevel"/>
    <w:tmpl w:val="3BF2FFBE"/>
    <w:numStyleLink w:val="cBullet"/>
  </w:abstractNum>
  <w:abstractNum w:abstractNumId="194" w15:restartNumberingAfterBreak="0">
    <w:nsid w:val="6BB54C0B"/>
    <w:multiLevelType w:val="multilevel"/>
    <w:tmpl w:val="B822A004"/>
    <w:numStyleLink w:val="cStep"/>
  </w:abstractNum>
  <w:abstractNum w:abstractNumId="195" w15:restartNumberingAfterBreak="0">
    <w:nsid w:val="6BE61978"/>
    <w:multiLevelType w:val="multilevel"/>
    <w:tmpl w:val="3BF2FFBE"/>
    <w:numStyleLink w:val="cBullet"/>
  </w:abstractNum>
  <w:abstractNum w:abstractNumId="196" w15:restartNumberingAfterBreak="0">
    <w:nsid w:val="6CCF1B58"/>
    <w:multiLevelType w:val="multilevel"/>
    <w:tmpl w:val="B822A004"/>
    <w:numStyleLink w:val="cStep"/>
  </w:abstractNum>
  <w:abstractNum w:abstractNumId="197" w15:restartNumberingAfterBreak="0">
    <w:nsid w:val="6D436F8C"/>
    <w:multiLevelType w:val="multilevel"/>
    <w:tmpl w:val="B822A004"/>
    <w:numStyleLink w:val="cStep"/>
  </w:abstractNum>
  <w:abstractNum w:abstractNumId="198" w15:restartNumberingAfterBreak="0">
    <w:nsid w:val="6D617652"/>
    <w:multiLevelType w:val="multilevel"/>
    <w:tmpl w:val="B822A004"/>
    <w:numStyleLink w:val="cStep"/>
  </w:abstractNum>
  <w:abstractNum w:abstractNumId="199" w15:restartNumberingAfterBreak="0">
    <w:nsid w:val="6DF63D22"/>
    <w:multiLevelType w:val="multilevel"/>
    <w:tmpl w:val="B822A004"/>
    <w:numStyleLink w:val="cStep"/>
  </w:abstractNum>
  <w:abstractNum w:abstractNumId="200" w15:restartNumberingAfterBreak="0">
    <w:nsid w:val="6E7F3B57"/>
    <w:multiLevelType w:val="multilevel"/>
    <w:tmpl w:val="B822A004"/>
    <w:numStyleLink w:val="cStep"/>
  </w:abstractNum>
  <w:abstractNum w:abstractNumId="201" w15:restartNumberingAfterBreak="0">
    <w:nsid w:val="6E894D04"/>
    <w:multiLevelType w:val="multilevel"/>
    <w:tmpl w:val="B822A004"/>
    <w:numStyleLink w:val="cStep"/>
  </w:abstractNum>
  <w:abstractNum w:abstractNumId="202" w15:restartNumberingAfterBreak="0">
    <w:nsid w:val="6EA03641"/>
    <w:multiLevelType w:val="multilevel"/>
    <w:tmpl w:val="B822A004"/>
    <w:numStyleLink w:val="cStep"/>
  </w:abstractNum>
  <w:abstractNum w:abstractNumId="203" w15:restartNumberingAfterBreak="0">
    <w:nsid w:val="6F1C5DA5"/>
    <w:multiLevelType w:val="multilevel"/>
    <w:tmpl w:val="B822A004"/>
    <w:numStyleLink w:val="cStep"/>
  </w:abstractNum>
  <w:abstractNum w:abstractNumId="204" w15:restartNumberingAfterBreak="0">
    <w:nsid w:val="6FB953F7"/>
    <w:multiLevelType w:val="multilevel"/>
    <w:tmpl w:val="B822A004"/>
    <w:numStyleLink w:val="cStep"/>
  </w:abstractNum>
  <w:abstractNum w:abstractNumId="205" w15:restartNumberingAfterBreak="0">
    <w:nsid w:val="6FBC45FB"/>
    <w:multiLevelType w:val="multilevel"/>
    <w:tmpl w:val="B822A004"/>
    <w:numStyleLink w:val="cStep"/>
  </w:abstractNum>
  <w:abstractNum w:abstractNumId="206" w15:restartNumberingAfterBreak="0">
    <w:nsid w:val="6FC412FA"/>
    <w:multiLevelType w:val="multilevel"/>
    <w:tmpl w:val="B822A004"/>
    <w:numStyleLink w:val="cStep"/>
  </w:abstractNum>
  <w:abstractNum w:abstractNumId="207" w15:restartNumberingAfterBreak="0">
    <w:nsid w:val="6FF96638"/>
    <w:multiLevelType w:val="multilevel"/>
    <w:tmpl w:val="B822A004"/>
    <w:numStyleLink w:val="cStep"/>
  </w:abstractNum>
  <w:abstractNum w:abstractNumId="208" w15:restartNumberingAfterBreak="0">
    <w:nsid w:val="700D0482"/>
    <w:multiLevelType w:val="multilevel"/>
    <w:tmpl w:val="3BF2FFBE"/>
    <w:numStyleLink w:val="cBullet"/>
  </w:abstractNum>
  <w:abstractNum w:abstractNumId="209" w15:restartNumberingAfterBreak="0">
    <w:nsid w:val="707A4B1E"/>
    <w:multiLevelType w:val="multilevel"/>
    <w:tmpl w:val="3BF2FFBE"/>
    <w:numStyleLink w:val="cBullet"/>
  </w:abstractNum>
  <w:abstractNum w:abstractNumId="210" w15:restartNumberingAfterBreak="0">
    <w:nsid w:val="709B4663"/>
    <w:multiLevelType w:val="multilevel"/>
    <w:tmpl w:val="3BF2FFBE"/>
    <w:numStyleLink w:val="cBullet"/>
  </w:abstractNum>
  <w:abstractNum w:abstractNumId="211" w15:restartNumberingAfterBreak="0">
    <w:nsid w:val="714A6984"/>
    <w:multiLevelType w:val="multilevel"/>
    <w:tmpl w:val="B822A004"/>
    <w:numStyleLink w:val="cStep"/>
  </w:abstractNum>
  <w:abstractNum w:abstractNumId="212" w15:restartNumberingAfterBreak="0">
    <w:nsid w:val="720F0A6F"/>
    <w:multiLevelType w:val="multilevel"/>
    <w:tmpl w:val="B822A004"/>
    <w:numStyleLink w:val="cStep"/>
  </w:abstractNum>
  <w:abstractNum w:abstractNumId="213" w15:restartNumberingAfterBreak="0">
    <w:nsid w:val="72F62495"/>
    <w:multiLevelType w:val="multilevel"/>
    <w:tmpl w:val="B822A004"/>
    <w:numStyleLink w:val="cStep"/>
  </w:abstractNum>
  <w:abstractNum w:abstractNumId="214" w15:restartNumberingAfterBreak="0">
    <w:nsid w:val="734D12C2"/>
    <w:multiLevelType w:val="multilevel"/>
    <w:tmpl w:val="B822A004"/>
    <w:numStyleLink w:val="cStep"/>
  </w:abstractNum>
  <w:abstractNum w:abstractNumId="215" w15:restartNumberingAfterBreak="0">
    <w:nsid w:val="74443656"/>
    <w:multiLevelType w:val="multilevel"/>
    <w:tmpl w:val="B822A004"/>
    <w:numStyleLink w:val="cStep"/>
  </w:abstractNum>
  <w:abstractNum w:abstractNumId="216" w15:restartNumberingAfterBreak="0">
    <w:nsid w:val="74AB21B1"/>
    <w:multiLevelType w:val="multilevel"/>
    <w:tmpl w:val="3BF2FFBE"/>
    <w:numStyleLink w:val="cBullet"/>
  </w:abstractNum>
  <w:abstractNum w:abstractNumId="217" w15:restartNumberingAfterBreak="0">
    <w:nsid w:val="75202E99"/>
    <w:multiLevelType w:val="multilevel"/>
    <w:tmpl w:val="3BF2FFBE"/>
    <w:numStyleLink w:val="cBullet"/>
  </w:abstractNum>
  <w:abstractNum w:abstractNumId="218" w15:restartNumberingAfterBreak="0">
    <w:nsid w:val="756F7632"/>
    <w:multiLevelType w:val="multilevel"/>
    <w:tmpl w:val="15D4CDA8"/>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219" w15:restartNumberingAfterBreak="0">
    <w:nsid w:val="766E33BC"/>
    <w:multiLevelType w:val="multilevel"/>
    <w:tmpl w:val="B822A004"/>
    <w:numStyleLink w:val="cStep"/>
  </w:abstractNum>
  <w:abstractNum w:abstractNumId="220" w15:restartNumberingAfterBreak="0">
    <w:nsid w:val="76DC3980"/>
    <w:multiLevelType w:val="multilevel"/>
    <w:tmpl w:val="3BF2FFBE"/>
    <w:numStyleLink w:val="cBullet"/>
  </w:abstractNum>
  <w:abstractNum w:abstractNumId="221" w15:restartNumberingAfterBreak="0">
    <w:nsid w:val="776D6D78"/>
    <w:multiLevelType w:val="multilevel"/>
    <w:tmpl w:val="B822A004"/>
    <w:numStyleLink w:val="cStep"/>
  </w:abstractNum>
  <w:abstractNum w:abstractNumId="222" w15:restartNumberingAfterBreak="0">
    <w:nsid w:val="78095117"/>
    <w:multiLevelType w:val="multilevel"/>
    <w:tmpl w:val="B822A004"/>
    <w:numStyleLink w:val="cStep"/>
  </w:abstractNum>
  <w:abstractNum w:abstractNumId="223" w15:restartNumberingAfterBreak="0">
    <w:nsid w:val="7973017D"/>
    <w:multiLevelType w:val="multilevel"/>
    <w:tmpl w:val="B822A004"/>
    <w:numStyleLink w:val="cStep"/>
  </w:abstractNum>
  <w:abstractNum w:abstractNumId="224" w15:restartNumberingAfterBreak="0">
    <w:nsid w:val="7A893438"/>
    <w:multiLevelType w:val="multilevel"/>
    <w:tmpl w:val="B822A004"/>
    <w:numStyleLink w:val="cStep"/>
  </w:abstractNum>
  <w:abstractNum w:abstractNumId="225" w15:restartNumberingAfterBreak="0">
    <w:nsid w:val="7B11096D"/>
    <w:multiLevelType w:val="multilevel"/>
    <w:tmpl w:val="B822A004"/>
    <w:numStyleLink w:val="cStep"/>
  </w:abstractNum>
  <w:abstractNum w:abstractNumId="226" w15:restartNumberingAfterBreak="0">
    <w:nsid w:val="7B856787"/>
    <w:multiLevelType w:val="multilevel"/>
    <w:tmpl w:val="B822A004"/>
    <w:numStyleLink w:val="cStep"/>
  </w:abstractNum>
  <w:abstractNum w:abstractNumId="227" w15:restartNumberingAfterBreak="0">
    <w:nsid w:val="7C6D3B4A"/>
    <w:multiLevelType w:val="multilevel"/>
    <w:tmpl w:val="B822A004"/>
    <w:numStyleLink w:val="cStep"/>
  </w:abstractNum>
  <w:abstractNum w:abstractNumId="228" w15:restartNumberingAfterBreak="0">
    <w:nsid w:val="7C9F43C1"/>
    <w:multiLevelType w:val="multilevel"/>
    <w:tmpl w:val="B822A004"/>
    <w:numStyleLink w:val="cStep"/>
  </w:abstractNum>
  <w:abstractNum w:abstractNumId="229" w15:restartNumberingAfterBreak="0">
    <w:nsid w:val="7CFE7815"/>
    <w:multiLevelType w:val="multilevel"/>
    <w:tmpl w:val="B822A00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230" w15:restartNumberingAfterBreak="0">
    <w:nsid w:val="7D405B01"/>
    <w:multiLevelType w:val="multilevel"/>
    <w:tmpl w:val="3BF2FFBE"/>
    <w:numStyleLink w:val="cBullet"/>
  </w:abstractNum>
  <w:abstractNum w:abstractNumId="231" w15:restartNumberingAfterBreak="0">
    <w:nsid w:val="7D5566E8"/>
    <w:multiLevelType w:val="multilevel"/>
    <w:tmpl w:val="B822A004"/>
    <w:numStyleLink w:val="cStep"/>
  </w:abstractNum>
  <w:abstractNum w:abstractNumId="232" w15:restartNumberingAfterBreak="0">
    <w:nsid w:val="7D7950F8"/>
    <w:multiLevelType w:val="multilevel"/>
    <w:tmpl w:val="B822A004"/>
    <w:numStyleLink w:val="cStep"/>
  </w:abstractNum>
  <w:abstractNum w:abstractNumId="233" w15:restartNumberingAfterBreak="0">
    <w:nsid w:val="7E5428B9"/>
    <w:multiLevelType w:val="multilevel"/>
    <w:tmpl w:val="B822A004"/>
    <w:numStyleLink w:val="cStep"/>
  </w:abstractNum>
  <w:abstractNum w:abstractNumId="234" w15:restartNumberingAfterBreak="0">
    <w:nsid w:val="7FE42EB7"/>
    <w:multiLevelType w:val="multilevel"/>
    <w:tmpl w:val="3BF2FFBE"/>
    <w:numStyleLink w:val="cBullet"/>
  </w:abstractNum>
  <w:num w:numId="1">
    <w:abstractNumId w:val="116"/>
  </w:num>
  <w:num w:numId="2">
    <w:abstractNumId w:val="91"/>
    <w:lvlOverride w:ilvl="0">
      <w:lvl w:ilvl="0">
        <w:start w:val="1"/>
        <w:numFmt w:val="decimal"/>
        <w:lvlText w:val="%1."/>
        <w:lvlJc w:val="left"/>
        <w:pPr>
          <w:tabs>
            <w:tab w:val="num" w:pos="360"/>
          </w:tabs>
          <w:ind w:left="360" w:hanging="360"/>
        </w:pPr>
        <w:rPr>
          <w:rFonts w:hint="default"/>
        </w:rPr>
      </w:lvl>
    </w:lvlOverride>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26"/>
  </w:num>
  <w:num w:numId="14">
    <w:abstractNumId w:val="166"/>
  </w:num>
  <w:num w:numId="15">
    <w:abstractNumId w:val="165"/>
  </w:num>
  <w:num w:numId="16">
    <w:abstractNumId w:val="177"/>
  </w:num>
  <w:num w:numId="17">
    <w:abstractNumId w:val="191"/>
  </w:num>
  <w:num w:numId="18">
    <w:abstractNumId w:val="190"/>
  </w:num>
  <w:num w:numId="19">
    <w:abstractNumId w:val="128"/>
  </w:num>
  <w:num w:numId="20">
    <w:abstractNumId w:val="135"/>
  </w:num>
  <w:num w:numId="21">
    <w:abstractNumId w:val="65"/>
  </w:num>
  <w:num w:numId="22">
    <w:abstractNumId w:val="122"/>
  </w:num>
  <w:num w:numId="23">
    <w:abstractNumId w:val="180"/>
  </w:num>
  <w:num w:numId="24">
    <w:abstractNumId w:val="40"/>
  </w:num>
  <w:num w:numId="25">
    <w:abstractNumId w:val="209"/>
  </w:num>
  <w:num w:numId="26">
    <w:abstractNumId w:val="136"/>
  </w:num>
  <w:num w:numId="27">
    <w:abstractNumId w:val="216"/>
  </w:num>
  <w:num w:numId="28">
    <w:abstractNumId w:val="188"/>
  </w:num>
  <w:num w:numId="29">
    <w:abstractNumId w:val="195"/>
  </w:num>
  <w:num w:numId="30">
    <w:abstractNumId w:val="25"/>
  </w:num>
  <w:num w:numId="31">
    <w:abstractNumId w:val="71"/>
  </w:num>
  <w:num w:numId="32">
    <w:abstractNumId w:val="145"/>
  </w:num>
  <w:num w:numId="33">
    <w:abstractNumId w:val="212"/>
  </w:num>
  <w:num w:numId="34">
    <w:abstractNumId w:val="194"/>
  </w:num>
  <w:num w:numId="35">
    <w:abstractNumId w:val="23"/>
  </w:num>
  <w:num w:numId="36">
    <w:abstractNumId w:val="127"/>
  </w:num>
  <w:num w:numId="37">
    <w:abstractNumId w:val="90"/>
  </w:num>
  <w:num w:numId="38">
    <w:abstractNumId w:val="34"/>
  </w:num>
  <w:num w:numId="39">
    <w:abstractNumId w:val="26"/>
  </w:num>
  <w:num w:numId="40">
    <w:abstractNumId w:val="211"/>
  </w:num>
  <w:num w:numId="41">
    <w:abstractNumId w:val="118"/>
  </w:num>
  <w:num w:numId="42">
    <w:abstractNumId w:val="27"/>
  </w:num>
  <w:num w:numId="43">
    <w:abstractNumId w:val="119"/>
  </w:num>
  <w:num w:numId="44">
    <w:abstractNumId w:val="159"/>
  </w:num>
  <w:num w:numId="45">
    <w:abstractNumId w:val="21"/>
  </w:num>
  <w:num w:numId="46">
    <w:abstractNumId w:val="123"/>
  </w:num>
  <w:num w:numId="47">
    <w:abstractNumId w:val="44"/>
  </w:num>
  <w:num w:numId="48">
    <w:abstractNumId w:val="141"/>
  </w:num>
  <w:num w:numId="49">
    <w:abstractNumId w:val="171"/>
  </w:num>
  <w:num w:numId="50">
    <w:abstractNumId w:val="32"/>
  </w:num>
  <w:num w:numId="51">
    <w:abstractNumId w:val="158"/>
  </w:num>
  <w:num w:numId="52">
    <w:abstractNumId w:val="226"/>
  </w:num>
  <w:num w:numId="53">
    <w:abstractNumId w:val="203"/>
  </w:num>
  <w:num w:numId="54">
    <w:abstractNumId w:val="133"/>
  </w:num>
  <w:num w:numId="55">
    <w:abstractNumId w:val="77"/>
  </w:num>
  <w:num w:numId="56">
    <w:abstractNumId w:val="60"/>
  </w:num>
  <w:num w:numId="57">
    <w:abstractNumId w:val="215"/>
  </w:num>
  <w:num w:numId="58">
    <w:abstractNumId w:val="99"/>
  </w:num>
  <w:num w:numId="59">
    <w:abstractNumId w:val="233"/>
  </w:num>
  <w:num w:numId="60">
    <w:abstractNumId w:val="205"/>
  </w:num>
  <w:num w:numId="61">
    <w:abstractNumId w:val="196"/>
  </w:num>
  <w:num w:numId="62">
    <w:abstractNumId w:val="98"/>
  </w:num>
  <w:num w:numId="63">
    <w:abstractNumId w:val="182"/>
  </w:num>
  <w:num w:numId="64">
    <w:abstractNumId w:val="106"/>
  </w:num>
  <w:num w:numId="65">
    <w:abstractNumId w:val="206"/>
  </w:num>
  <w:num w:numId="66">
    <w:abstractNumId w:val="111"/>
  </w:num>
  <w:num w:numId="67">
    <w:abstractNumId w:val="24"/>
  </w:num>
  <w:num w:numId="68">
    <w:abstractNumId w:val="204"/>
  </w:num>
  <w:num w:numId="69">
    <w:abstractNumId w:val="16"/>
  </w:num>
  <w:num w:numId="70">
    <w:abstractNumId w:val="92"/>
  </w:num>
  <w:num w:numId="71">
    <w:abstractNumId w:val="189"/>
  </w:num>
  <w:num w:numId="72">
    <w:abstractNumId w:val="93"/>
  </w:num>
  <w:num w:numId="73">
    <w:abstractNumId w:val="225"/>
  </w:num>
  <w:num w:numId="74">
    <w:abstractNumId w:val="148"/>
  </w:num>
  <w:num w:numId="75">
    <w:abstractNumId w:val="132"/>
  </w:num>
  <w:num w:numId="76">
    <w:abstractNumId w:val="39"/>
  </w:num>
  <w:num w:numId="77">
    <w:abstractNumId w:val="200"/>
  </w:num>
  <w:num w:numId="78">
    <w:abstractNumId w:val="115"/>
  </w:num>
  <w:num w:numId="79">
    <w:abstractNumId w:val="42"/>
  </w:num>
  <w:num w:numId="80">
    <w:abstractNumId w:val="199"/>
  </w:num>
  <w:num w:numId="81">
    <w:abstractNumId w:val="18"/>
  </w:num>
  <w:num w:numId="82">
    <w:abstractNumId w:val="17"/>
  </w:num>
  <w:num w:numId="83">
    <w:abstractNumId w:val="121"/>
  </w:num>
  <w:num w:numId="84">
    <w:abstractNumId w:val="213"/>
  </w:num>
  <w:num w:numId="85">
    <w:abstractNumId w:val="58"/>
  </w:num>
  <w:num w:numId="86">
    <w:abstractNumId w:val="61"/>
  </w:num>
  <w:num w:numId="87">
    <w:abstractNumId w:val="172"/>
  </w:num>
  <w:num w:numId="88">
    <w:abstractNumId w:val="20"/>
  </w:num>
  <w:num w:numId="89">
    <w:abstractNumId w:val="33"/>
  </w:num>
  <w:num w:numId="90">
    <w:abstractNumId w:val="140"/>
  </w:num>
  <w:num w:numId="91">
    <w:abstractNumId w:val="29"/>
  </w:num>
  <w:num w:numId="92">
    <w:abstractNumId w:val="151"/>
  </w:num>
  <w:num w:numId="93">
    <w:abstractNumId w:val="138"/>
  </w:num>
  <w:num w:numId="94">
    <w:abstractNumId w:val="45"/>
  </w:num>
  <w:num w:numId="95">
    <w:abstractNumId w:val="12"/>
  </w:num>
  <w:num w:numId="96">
    <w:abstractNumId w:val="112"/>
  </w:num>
  <w:num w:numId="97">
    <w:abstractNumId w:val="187"/>
  </w:num>
  <w:num w:numId="98">
    <w:abstractNumId w:val="84"/>
  </w:num>
  <w:num w:numId="99">
    <w:abstractNumId w:val="102"/>
  </w:num>
  <w:num w:numId="100">
    <w:abstractNumId w:val="164"/>
  </w:num>
  <w:num w:numId="101">
    <w:abstractNumId w:val="134"/>
  </w:num>
  <w:num w:numId="102">
    <w:abstractNumId w:val="72"/>
  </w:num>
  <w:num w:numId="103">
    <w:abstractNumId w:val="232"/>
  </w:num>
  <w:num w:numId="104">
    <w:abstractNumId w:val="214"/>
  </w:num>
  <w:num w:numId="105">
    <w:abstractNumId w:val="163"/>
  </w:num>
  <w:num w:numId="106">
    <w:abstractNumId w:val="186"/>
  </w:num>
  <w:num w:numId="107">
    <w:abstractNumId w:val="31"/>
  </w:num>
  <w:num w:numId="108">
    <w:abstractNumId w:val="227"/>
  </w:num>
  <w:num w:numId="109">
    <w:abstractNumId w:val="131"/>
  </w:num>
  <w:num w:numId="110">
    <w:abstractNumId w:val="185"/>
  </w:num>
  <w:num w:numId="111">
    <w:abstractNumId w:val="156"/>
  </w:num>
  <w:num w:numId="112">
    <w:abstractNumId w:val="70"/>
  </w:num>
  <w:num w:numId="113">
    <w:abstractNumId w:val="231"/>
  </w:num>
  <w:num w:numId="114">
    <w:abstractNumId w:val="57"/>
  </w:num>
  <w:num w:numId="115">
    <w:abstractNumId w:val="173"/>
  </w:num>
  <w:num w:numId="116">
    <w:abstractNumId w:val="219"/>
  </w:num>
  <w:num w:numId="117">
    <w:abstractNumId w:val="192"/>
  </w:num>
  <w:num w:numId="118">
    <w:abstractNumId w:val="48"/>
  </w:num>
  <w:num w:numId="119">
    <w:abstractNumId w:val="161"/>
  </w:num>
  <w:num w:numId="120">
    <w:abstractNumId w:val="37"/>
  </w:num>
  <w:num w:numId="121">
    <w:abstractNumId w:val="75"/>
  </w:num>
  <w:num w:numId="122">
    <w:abstractNumId w:val="175"/>
  </w:num>
  <w:num w:numId="123">
    <w:abstractNumId w:val="197"/>
  </w:num>
  <w:num w:numId="124">
    <w:abstractNumId w:val="54"/>
  </w:num>
  <w:num w:numId="125">
    <w:abstractNumId w:val="155"/>
  </w:num>
  <w:num w:numId="126">
    <w:abstractNumId w:val="114"/>
  </w:num>
  <w:num w:numId="127">
    <w:abstractNumId w:val="181"/>
  </w:num>
  <w:num w:numId="128">
    <w:abstractNumId w:val="222"/>
  </w:num>
  <w:num w:numId="129">
    <w:abstractNumId w:val="85"/>
  </w:num>
  <w:num w:numId="130">
    <w:abstractNumId w:val="150"/>
  </w:num>
  <w:num w:numId="131">
    <w:abstractNumId w:val="28"/>
  </w:num>
  <w:num w:numId="132">
    <w:abstractNumId w:val="88"/>
  </w:num>
  <w:num w:numId="133">
    <w:abstractNumId w:val="117"/>
  </w:num>
  <w:num w:numId="134">
    <w:abstractNumId w:val="152"/>
  </w:num>
  <w:num w:numId="135">
    <w:abstractNumId w:val="143"/>
  </w:num>
  <w:num w:numId="136">
    <w:abstractNumId w:val="218"/>
  </w:num>
  <w:num w:numId="137">
    <w:abstractNumId w:val="73"/>
  </w:num>
  <w:num w:numId="138">
    <w:abstractNumId w:val="69"/>
  </w:num>
  <w:num w:numId="139">
    <w:abstractNumId w:val="142"/>
  </w:num>
  <w:num w:numId="140">
    <w:abstractNumId w:val="120"/>
  </w:num>
  <w:num w:numId="141">
    <w:abstractNumId w:val="36"/>
  </w:num>
  <w:num w:numId="142">
    <w:abstractNumId w:val="80"/>
  </w:num>
  <w:num w:numId="143">
    <w:abstractNumId w:val="62"/>
  </w:num>
  <w:num w:numId="144">
    <w:abstractNumId w:val="201"/>
  </w:num>
  <w:num w:numId="145">
    <w:abstractNumId w:val="179"/>
  </w:num>
  <w:num w:numId="146">
    <w:abstractNumId w:val="130"/>
  </w:num>
  <w:num w:numId="147">
    <w:abstractNumId w:val="74"/>
  </w:num>
  <w:num w:numId="148">
    <w:abstractNumId w:val="139"/>
  </w:num>
  <w:num w:numId="149">
    <w:abstractNumId w:val="110"/>
  </w:num>
  <w:num w:numId="150">
    <w:abstractNumId w:val="101"/>
  </w:num>
  <w:num w:numId="151">
    <w:abstractNumId w:val="79"/>
  </w:num>
  <w:num w:numId="152">
    <w:abstractNumId w:val="207"/>
  </w:num>
  <w:num w:numId="153">
    <w:abstractNumId w:val="153"/>
  </w:num>
  <w:num w:numId="154">
    <w:abstractNumId w:val="170"/>
  </w:num>
  <w:num w:numId="155">
    <w:abstractNumId w:val="176"/>
  </w:num>
  <w:num w:numId="156">
    <w:abstractNumId w:val="63"/>
  </w:num>
  <w:num w:numId="157">
    <w:abstractNumId w:val="49"/>
  </w:num>
  <w:num w:numId="158">
    <w:abstractNumId w:val="113"/>
  </w:num>
  <w:num w:numId="159">
    <w:abstractNumId w:val="97"/>
  </w:num>
  <w:num w:numId="160">
    <w:abstractNumId w:val="193"/>
  </w:num>
  <w:num w:numId="161">
    <w:abstractNumId w:val="86"/>
  </w:num>
  <w:num w:numId="162">
    <w:abstractNumId w:val="234"/>
  </w:num>
  <w:num w:numId="163">
    <w:abstractNumId w:val="183"/>
  </w:num>
  <w:num w:numId="164">
    <w:abstractNumId w:val="198"/>
  </w:num>
  <w:num w:numId="165">
    <w:abstractNumId w:val="228"/>
  </w:num>
  <w:num w:numId="166">
    <w:abstractNumId w:val="221"/>
  </w:num>
  <w:num w:numId="167">
    <w:abstractNumId w:val="146"/>
  </w:num>
  <w:num w:numId="168">
    <w:abstractNumId w:val="89"/>
  </w:num>
  <w:num w:numId="169">
    <w:abstractNumId w:val="64"/>
  </w:num>
  <w:num w:numId="170">
    <w:abstractNumId w:val="210"/>
  </w:num>
  <w:num w:numId="171">
    <w:abstractNumId w:val="217"/>
  </w:num>
  <w:num w:numId="172">
    <w:abstractNumId w:val="208"/>
  </w:num>
  <w:num w:numId="173">
    <w:abstractNumId w:val="53"/>
  </w:num>
  <w:num w:numId="174">
    <w:abstractNumId w:val="137"/>
  </w:num>
  <w:num w:numId="175">
    <w:abstractNumId w:val="38"/>
  </w:num>
  <w:num w:numId="176">
    <w:abstractNumId w:val="124"/>
  </w:num>
  <w:num w:numId="177">
    <w:abstractNumId w:val="230"/>
  </w:num>
  <w:num w:numId="178">
    <w:abstractNumId w:val="22"/>
  </w:num>
  <w:num w:numId="179">
    <w:abstractNumId w:val="100"/>
  </w:num>
  <w:num w:numId="180">
    <w:abstractNumId w:val="47"/>
  </w:num>
  <w:num w:numId="181">
    <w:abstractNumId w:val="184"/>
  </w:num>
  <w:num w:numId="182">
    <w:abstractNumId w:val="220"/>
  </w:num>
  <w:num w:numId="183">
    <w:abstractNumId w:val="83"/>
  </w:num>
  <w:num w:numId="184">
    <w:abstractNumId w:val="81"/>
  </w:num>
  <w:num w:numId="185">
    <w:abstractNumId w:val="107"/>
  </w:num>
  <w:num w:numId="186">
    <w:abstractNumId w:val="55"/>
  </w:num>
  <w:num w:numId="187">
    <w:abstractNumId w:val="76"/>
  </w:num>
  <w:num w:numId="188">
    <w:abstractNumId w:val="50"/>
  </w:num>
  <w:num w:numId="189">
    <w:abstractNumId w:val="46"/>
  </w:num>
  <w:num w:numId="190">
    <w:abstractNumId w:val="14"/>
  </w:num>
  <w:num w:numId="191">
    <w:abstractNumId w:val="51"/>
  </w:num>
  <w:num w:numId="192">
    <w:abstractNumId w:val="56"/>
  </w:num>
  <w:num w:numId="193">
    <w:abstractNumId w:val="149"/>
  </w:num>
  <w:num w:numId="194">
    <w:abstractNumId w:val="10"/>
  </w:num>
  <w:num w:numId="195">
    <w:abstractNumId w:val="109"/>
  </w:num>
  <w:num w:numId="196">
    <w:abstractNumId w:val="59"/>
  </w:num>
  <w:num w:numId="197">
    <w:abstractNumId w:val="202"/>
  </w:num>
  <w:num w:numId="198">
    <w:abstractNumId w:val="35"/>
  </w:num>
  <w:num w:numId="199">
    <w:abstractNumId w:val="174"/>
  </w:num>
  <w:num w:numId="200">
    <w:abstractNumId w:val="43"/>
  </w:num>
  <w:num w:numId="201">
    <w:abstractNumId w:val="52"/>
  </w:num>
  <w:num w:numId="202">
    <w:abstractNumId w:val="169"/>
  </w:num>
  <w:num w:numId="203">
    <w:abstractNumId w:val="96"/>
  </w:num>
  <w:num w:numId="204">
    <w:abstractNumId w:val="30"/>
  </w:num>
  <w:num w:numId="205">
    <w:abstractNumId w:val="224"/>
  </w:num>
  <w:num w:numId="206">
    <w:abstractNumId w:val="19"/>
  </w:num>
  <w:num w:numId="207">
    <w:abstractNumId w:val="154"/>
  </w:num>
  <w:num w:numId="208">
    <w:abstractNumId w:val="95"/>
  </w:num>
  <w:num w:numId="209">
    <w:abstractNumId w:val="11"/>
  </w:num>
  <w:num w:numId="210">
    <w:abstractNumId w:val="157"/>
  </w:num>
  <w:num w:numId="211">
    <w:abstractNumId w:val="178"/>
  </w:num>
  <w:num w:numId="212">
    <w:abstractNumId w:val="167"/>
  </w:num>
  <w:num w:numId="213">
    <w:abstractNumId w:val="129"/>
  </w:num>
  <w:num w:numId="214">
    <w:abstractNumId w:val="147"/>
  </w:num>
  <w:num w:numId="215">
    <w:abstractNumId w:val="78"/>
  </w:num>
  <w:num w:numId="216">
    <w:abstractNumId w:val="223"/>
  </w:num>
  <w:num w:numId="217">
    <w:abstractNumId w:val="104"/>
  </w:num>
  <w:num w:numId="218">
    <w:abstractNumId w:val="41"/>
  </w:num>
  <w:num w:numId="219">
    <w:abstractNumId w:val="108"/>
  </w:num>
  <w:num w:numId="220">
    <w:abstractNumId w:val="125"/>
  </w:num>
  <w:num w:numId="221">
    <w:abstractNumId w:val="168"/>
  </w:num>
  <w:num w:numId="222">
    <w:abstractNumId w:val="229"/>
  </w:num>
  <w:num w:numId="223">
    <w:abstractNumId w:val="66"/>
  </w:num>
  <w:num w:numId="224">
    <w:abstractNumId w:val="67"/>
  </w:num>
  <w:num w:numId="225">
    <w:abstractNumId w:val="160"/>
  </w:num>
  <w:num w:numId="226">
    <w:abstractNumId w:val="82"/>
  </w:num>
  <w:num w:numId="227">
    <w:abstractNumId w:val="13"/>
  </w:num>
  <w:num w:numId="228">
    <w:abstractNumId w:val="162"/>
  </w:num>
  <w:num w:numId="229">
    <w:abstractNumId w:val="87"/>
  </w:num>
  <w:num w:numId="230">
    <w:abstractNumId w:val="94"/>
  </w:num>
  <w:num w:numId="231">
    <w:abstractNumId w:val="15"/>
  </w:num>
  <w:num w:numId="232">
    <w:abstractNumId w:val="105"/>
  </w:num>
  <w:num w:numId="233">
    <w:abstractNumId w:val="68"/>
  </w:num>
  <w:num w:numId="234">
    <w:abstractNumId w:val="103"/>
  </w:num>
  <w:num w:numId="235">
    <w:abstractNumId w:val="144"/>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131078" w:nlCheck="1" w:checkStyle="1"/>
  <w:activeWritingStyle w:appName="MSWord" w:lang="en-US"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noPunctuationKerning/>
  <w:characterSpacingControl w:val="doNotCompress"/>
  <w:savePreviewPicture/>
  <w:hdrShapeDefaults>
    <o:shapedefaults v:ext="edit" spidmax="2049" fill="f" fillcolor="white" stroke="f">
      <v:fill color="white" on="f"/>
      <v:stroke on="f"/>
      <o:colormru v:ext="edit" colors="#f8f8f8"/>
    </o:shapedefaults>
  </w:hdrShapeDefaults>
  <w:footnotePr>
    <w:numFmt w:val="chicago"/>
    <w:numRestart w:val="eachPage"/>
    <w:footnote w:id="-1"/>
    <w:footnote w:id="0"/>
  </w:footnotePr>
  <w:endnotePr>
    <w:endnote w:id="-1"/>
    <w:endnote w:id="0"/>
  </w:endnotePr>
  <w:compat>
    <w:suppressBottomSpacing/>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320"/>
    <w:rsid w:val="00000E53"/>
    <w:rsid w:val="00000E59"/>
    <w:rsid w:val="00001901"/>
    <w:rsid w:val="00001EF4"/>
    <w:rsid w:val="000024B8"/>
    <w:rsid w:val="00002623"/>
    <w:rsid w:val="0000272A"/>
    <w:rsid w:val="00010506"/>
    <w:rsid w:val="00010EBE"/>
    <w:rsid w:val="00011039"/>
    <w:rsid w:val="000121B9"/>
    <w:rsid w:val="00012512"/>
    <w:rsid w:val="00012747"/>
    <w:rsid w:val="00012E3C"/>
    <w:rsid w:val="00013497"/>
    <w:rsid w:val="00013620"/>
    <w:rsid w:val="00014122"/>
    <w:rsid w:val="0001476B"/>
    <w:rsid w:val="00014929"/>
    <w:rsid w:val="00014D90"/>
    <w:rsid w:val="000155FF"/>
    <w:rsid w:val="00015D95"/>
    <w:rsid w:val="000160FC"/>
    <w:rsid w:val="00017A5D"/>
    <w:rsid w:val="000211F1"/>
    <w:rsid w:val="00021452"/>
    <w:rsid w:val="000226F3"/>
    <w:rsid w:val="00023D54"/>
    <w:rsid w:val="00024574"/>
    <w:rsid w:val="00025481"/>
    <w:rsid w:val="00025545"/>
    <w:rsid w:val="0002584C"/>
    <w:rsid w:val="000260F0"/>
    <w:rsid w:val="0002645B"/>
    <w:rsid w:val="00026BA5"/>
    <w:rsid w:val="00027450"/>
    <w:rsid w:val="00027D6E"/>
    <w:rsid w:val="000300B3"/>
    <w:rsid w:val="000300E6"/>
    <w:rsid w:val="000300F3"/>
    <w:rsid w:val="000303CF"/>
    <w:rsid w:val="00031AE2"/>
    <w:rsid w:val="00033910"/>
    <w:rsid w:val="000340FE"/>
    <w:rsid w:val="000344A1"/>
    <w:rsid w:val="00034609"/>
    <w:rsid w:val="00034613"/>
    <w:rsid w:val="00034D57"/>
    <w:rsid w:val="00035FF7"/>
    <w:rsid w:val="000375FA"/>
    <w:rsid w:val="00037E99"/>
    <w:rsid w:val="00040811"/>
    <w:rsid w:val="00042955"/>
    <w:rsid w:val="00042981"/>
    <w:rsid w:val="00042D0B"/>
    <w:rsid w:val="0004350B"/>
    <w:rsid w:val="00043A10"/>
    <w:rsid w:val="00043A6A"/>
    <w:rsid w:val="00045A97"/>
    <w:rsid w:val="00045D34"/>
    <w:rsid w:val="00045DE5"/>
    <w:rsid w:val="00046143"/>
    <w:rsid w:val="000464A8"/>
    <w:rsid w:val="000464AB"/>
    <w:rsid w:val="0004682F"/>
    <w:rsid w:val="000468D4"/>
    <w:rsid w:val="00046D5E"/>
    <w:rsid w:val="000478EB"/>
    <w:rsid w:val="00047A12"/>
    <w:rsid w:val="00047B81"/>
    <w:rsid w:val="000515BB"/>
    <w:rsid w:val="000515C2"/>
    <w:rsid w:val="00051812"/>
    <w:rsid w:val="00051B10"/>
    <w:rsid w:val="000525CC"/>
    <w:rsid w:val="00052F47"/>
    <w:rsid w:val="0005388C"/>
    <w:rsid w:val="00053CF6"/>
    <w:rsid w:val="0005444A"/>
    <w:rsid w:val="0005507E"/>
    <w:rsid w:val="0005525F"/>
    <w:rsid w:val="00055740"/>
    <w:rsid w:val="00055902"/>
    <w:rsid w:val="00060018"/>
    <w:rsid w:val="00063290"/>
    <w:rsid w:val="00064A2E"/>
    <w:rsid w:val="000659A1"/>
    <w:rsid w:val="000664F9"/>
    <w:rsid w:val="00071783"/>
    <w:rsid w:val="00071E02"/>
    <w:rsid w:val="00072959"/>
    <w:rsid w:val="00073CEB"/>
    <w:rsid w:val="0007429B"/>
    <w:rsid w:val="000749E8"/>
    <w:rsid w:val="000756AA"/>
    <w:rsid w:val="00075F9E"/>
    <w:rsid w:val="000760DF"/>
    <w:rsid w:val="00076509"/>
    <w:rsid w:val="000770F8"/>
    <w:rsid w:val="0007748B"/>
    <w:rsid w:val="000777B7"/>
    <w:rsid w:val="000779D4"/>
    <w:rsid w:val="00080660"/>
    <w:rsid w:val="00080D2A"/>
    <w:rsid w:val="00080DE5"/>
    <w:rsid w:val="000817F6"/>
    <w:rsid w:val="00082B2E"/>
    <w:rsid w:val="00083C08"/>
    <w:rsid w:val="00083D7A"/>
    <w:rsid w:val="00083F46"/>
    <w:rsid w:val="00084380"/>
    <w:rsid w:val="00084AC6"/>
    <w:rsid w:val="00084D5E"/>
    <w:rsid w:val="000851A8"/>
    <w:rsid w:val="00085956"/>
    <w:rsid w:val="000870E1"/>
    <w:rsid w:val="00087A94"/>
    <w:rsid w:val="00090820"/>
    <w:rsid w:val="0009134B"/>
    <w:rsid w:val="00091DD3"/>
    <w:rsid w:val="000927BD"/>
    <w:rsid w:val="000934CD"/>
    <w:rsid w:val="00094128"/>
    <w:rsid w:val="00095967"/>
    <w:rsid w:val="00095EA0"/>
    <w:rsid w:val="00097278"/>
    <w:rsid w:val="000A012E"/>
    <w:rsid w:val="000A143B"/>
    <w:rsid w:val="000A1965"/>
    <w:rsid w:val="000A237C"/>
    <w:rsid w:val="000A2B31"/>
    <w:rsid w:val="000A2DE2"/>
    <w:rsid w:val="000A3531"/>
    <w:rsid w:val="000A3A65"/>
    <w:rsid w:val="000A3DFE"/>
    <w:rsid w:val="000A53EC"/>
    <w:rsid w:val="000A56AA"/>
    <w:rsid w:val="000A785F"/>
    <w:rsid w:val="000B04B5"/>
    <w:rsid w:val="000B05A9"/>
    <w:rsid w:val="000B0ACB"/>
    <w:rsid w:val="000B0DB4"/>
    <w:rsid w:val="000B128C"/>
    <w:rsid w:val="000B18A5"/>
    <w:rsid w:val="000B3944"/>
    <w:rsid w:val="000B3B74"/>
    <w:rsid w:val="000B3C3F"/>
    <w:rsid w:val="000B4960"/>
    <w:rsid w:val="000B5B5D"/>
    <w:rsid w:val="000B65F4"/>
    <w:rsid w:val="000B6B90"/>
    <w:rsid w:val="000C0649"/>
    <w:rsid w:val="000C181F"/>
    <w:rsid w:val="000C215E"/>
    <w:rsid w:val="000C24A3"/>
    <w:rsid w:val="000C2C67"/>
    <w:rsid w:val="000C3237"/>
    <w:rsid w:val="000C3B52"/>
    <w:rsid w:val="000C44A8"/>
    <w:rsid w:val="000C57D2"/>
    <w:rsid w:val="000C6C44"/>
    <w:rsid w:val="000C6E96"/>
    <w:rsid w:val="000C7D38"/>
    <w:rsid w:val="000D0476"/>
    <w:rsid w:val="000D070E"/>
    <w:rsid w:val="000D08B7"/>
    <w:rsid w:val="000D1923"/>
    <w:rsid w:val="000D2BE5"/>
    <w:rsid w:val="000D2FF0"/>
    <w:rsid w:val="000D3304"/>
    <w:rsid w:val="000D3A3F"/>
    <w:rsid w:val="000D43E7"/>
    <w:rsid w:val="000D4829"/>
    <w:rsid w:val="000D6833"/>
    <w:rsid w:val="000D741F"/>
    <w:rsid w:val="000D7E15"/>
    <w:rsid w:val="000E0DC4"/>
    <w:rsid w:val="000E0DCB"/>
    <w:rsid w:val="000E21E9"/>
    <w:rsid w:val="000E4694"/>
    <w:rsid w:val="000E4C63"/>
    <w:rsid w:val="000E5489"/>
    <w:rsid w:val="000E561F"/>
    <w:rsid w:val="000E5EB9"/>
    <w:rsid w:val="000E5FC0"/>
    <w:rsid w:val="000E79E3"/>
    <w:rsid w:val="000F0F0B"/>
    <w:rsid w:val="000F1C6D"/>
    <w:rsid w:val="000F2FE1"/>
    <w:rsid w:val="000F3370"/>
    <w:rsid w:val="000F39EB"/>
    <w:rsid w:val="000F4764"/>
    <w:rsid w:val="000F4B4F"/>
    <w:rsid w:val="000F4D3C"/>
    <w:rsid w:val="000F5490"/>
    <w:rsid w:val="000F5E6C"/>
    <w:rsid w:val="000F5F98"/>
    <w:rsid w:val="000F726B"/>
    <w:rsid w:val="000F7330"/>
    <w:rsid w:val="001002EC"/>
    <w:rsid w:val="00100A3E"/>
    <w:rsid w:val="00101DF6"/>
    <w:rsid w:val="001020FF"/>
    <w:rsid w:val="00102575"/>
    <w:rsid w:val="001026E0"/>
    <w:rsid w:val="0010292A"/>
    <w:rsid w:val="00102E3C"/>
    <w:rsid w:val="00104E4C"/>
    <w:rsid w:val="001054AB"/>
    <w:rsid w:val="00106B75"/>
    <w:rsid w:val="001073C4"/>
    <w:rsid w:val="0010774E"/>
    <w:rsid w:val="00107F11"/>
    <w:rsid w:val="00110221"/>
    <w:rsid w:val="00110A58"/>
    <w:rsid w:val="00111640"/>
    <w:rsid w:val="001144F9"/>
    <w:rsid w:val="001146C8"/>
    <w:rsid w:val="00115D2F"/>
    <w:rsid w:val="001162E0"/>
    <w:rsid w:val="00116F56"/>
    <w:rsid w:val="00117BF5"/>
    <w:rsid w:val="00120830"/>
    <w:rsid w:val="00120974"/>
    <w:rsid w:val="00120D9F"/>
    <w:rsid w:val="00121589"/>
    <w:rsid w:val="001226C8"/>
    <w:rsid w:val="001226EE"/>
    <w:rsid w:val="00122922"/>
    <w:rsid w:val="00123047"/>
    <w:rsid w:val="00123783"/>
    <w:rsid w:val="00123D15"/>
    <w:rsid w:val="00124846"/>
    <w:rsid w:val="0012528C"/>
    <w:rsid w:val="0012617F"/>
    <w:rsid w:val="00126644"/>
    <w:rsid w:val="00127142"/>
    <w:rsid w:val="0012755D"/>
    <w:rsid w:val="00130360"/>
    <w:rsid w:val="00130FC7"/>
    <w:rsid w:val="0013291D"/>
    <w:rsid w:val="00132C61"/>
    <w:rsid w:val="0013326C"/>
    <w:rsid w:val="00133F09"/>
    <w:rsid w:val="00134847"/>
    <w:rsid w:val="001350EA"/>
    <w:rsid w:val="0013596B"/>
    <w:rsid w:val="001369CA"/>
    <w:rsid w:val="001369E9"/>
    <w:rsid w:val="00137A88"/>
    <w:rsid w:val="00140228"/>
    <w:rsid w:val="00140F19"/>
    <w:rsid w:val="001418B3"/>
    <w:rsid w:val="00141FB1"/>
    <w:rsid w:val="0014306F"/>
    <w:rsid w:val="00143893"/>
    <w:rsid w:val="00146704"/>
    <w:rsid w:val="00146888"/>
    <w:rsid w:val="00147993"/>
    <w:rsid w:val="00150F52"/>
    <w:rsid w:val="00151138"/>
    <w:rsid w:val="00151664"/>
    <w:rsid w:val="00152E8E"/>
    <w:rsid w:val="00152F0C"/>
    <w:rsid w:val="001537DF"/>
    <w:rsid w:val="00153D5C"/>
    <w:rsid w:val="001549A1"/>
    <w:rsid w:val="001552E3"/>
    <w:rsid w:val="001555CC"/>
    <w:rsid w:val="00155C2D"/>
    <w:rsid w:val="001565ED"/>
    <w:rsid w:val="00156DD0"/>
    <w:rsid w:val="001571F9"/>
    <w:rsid w:val="00157746"/>
    <w:rsid w:val="00162326"/>
    <w:rsid w:val="00164EB8"/>
    <w:rsid w:val="0016581D"/>
    <w:rsid w:val="00167988"/>
    <w:rsid w:val="00167B69"/>
    <w:rsid w:val="0017177E"/>
    <w:rsid w:val="00171ED9"/>
    <w:rsid w:val="0017254C"/>
    <w:rsid w:val="00172B8F"/>
    <w:rsid w:val="00173567"/>
    <w:rsid w:val="00173A95"/>
    <w:rsid w:val="001740BE"/>
    <w:rsid w:val="00174724"/>
    <w:rsid w:val="0017500F"/>
    <w:rsid w:val="001754EB"/>
    <w:rsid w:val="001769C4"/>
    <w:rsid w:val="00176EE6"/>
    <w:rsid w:val="00177975"/>
    <w:rsid w:val="001803BD"/>
    <w:rsid w:val="0018046F"/>
    <w:rsid w:val="0018105C"/>
    <w:rsid w:val="00181A75"/>
    <w:rsid w:val="001824A9"/>
    <w:rsid w:val="001834DA"/>
    <w:rsid w:val="00183F3B"/>
    <w:rsid w:val="001841A8"/>
    <w:rsid w:val="0018555F"/>
    <w:rsid w:val="00185D75"/>
    <w:rsid w:val="0018638C"/>
    <w:rsid w:val="001874FC"/>
    <w:rsid w:val="0019053C"/>
    <w:rsid w:val="00191603"/>
    <w:rsid w:val="00191863"/>
    <w:rsid w:val="00191A3F"/>
    <w:rsid w:val="001920DE"/>
    <w:rsid w:val="00192BDF"/>
    <w:rsid w:val="00193A39"/>
    <w:rsid w:val="00193B09"/>
    <w:rsid w:val="00193F2A"/>
    <w:rsid w:val="0019415C"/>
    <w:rsid w:val="001941CB"/>
    <w:rsid w:val="00194CDD"/>
    <w:rsid w:val="00197FC2"/>
    <w:rsid w:val="001A07AC"/>
    <w:rsid w:val="001A0819"/>
    <w:rsid w:val="001A0B31"/>
    <w:rsid w:val="001A3CE4"/>
    <w:rsid w:val="001A41D9"/>
    <w:rsid w:val="001A5418"/>
    <w:rsid w:val="001A58FC"/>
    <w:rsid w:val="001A613D"/>
    <w:rsid w:val="001A614C"/>
    <w:rsid w:val="001A6697"/>
    <w:rsid w:val="001A7BD8"/>
    <w:rsid w:val="001B0BBD"/>
    <w:rsid w:val="001B19DF"/>
    <w:rsid w:val="001B20A1"/>
    <w:rsid w:val="001B3015"/>
    <w:rsid w:val="001B387D"/>
    <w:rsid w:val="001B3E94"/>
    <w:rsid w:val="001B465E"/>
    <w:rsid w:val="001B527C"/>
    <w:rsid w:val="001B568F"/>
    <w:rsid w:val="001B5E08"/>
    <w:rsid w:val="001B66C4"/>
    <w:rsid w:val="001B6A03"/>
    <w:rsid w:val="001B6F2E"/>
    <w:rsid w:val="001B7CC8"/>
    <w:rsid w:val="001C03A5"/>
    <w:rsid w:val="001C38A1"/>
    <w:rsid w:val="001C588A"/>
    <w:rsid w:val="001C6305"/>
    <w:rsid w:val="001C7003"/>
    <w:rsid w:val="001C761A"/>
    <w:rsid w:val="001C783E"/>
    <w:rsid w:val="001D0157"/>
    <w:rsid w:val="001D15FD"/>
    <w:rsid w:val="001D2866"/>
    <w:rsid w:val="001D369D"/>
    <w:rsid w:val="001D610A"/>
    <w:rsid w:val="001D72DE"/>
    <w:rsid w:val="001D77B2"/>
    <w:rsid w:val="001D77CC"/>
    <w:rsid w:val="001E01C9"/>
    <w:rsid w:val="001E0668"/>
    <w:rsid w:val="001E131B"/>
    <w:rsid w:val="001E18B2"/>
    <w:rsid w:val="001E1D9A"/>
    <w:rsid w:val="001E27A8"/>
    <w:rsid w:val="001E30D1"/>
    <w:rsid w:val="001E322D"/>
    <w:rsid w:val="001E377E"/>
    <w:rsid w:val="001E4060"/>
    <w:rsid w:val="001E4DC8"/>
    <w:rsid w:val="001E4FCD"/>
    <w:rsid w:val="001E5B64"/>
    <w:rsid w:val="001F0ABD"/>
    <w:rsid w:val="001F14CB"/>
    <w:rsid w:val="001F1C01"/>
    <w:rsid w:val="001F4E3A"/>
    <w:rsid w:val="001F515B"/>
    <w:rsid w:val="001F6D8F"/>
    <w:rsid w:val="001F710B"/>
    <w:rsid w:val="001F73E8"/>
    <w:rsid w:val="00200515"/>
    <w:rsid w:val="00200920"/>
    <w:rsid w:val="00200A1C"/>
    <w:rsid w:val="002019BF"/>
    <w:rsid w:val="00202984"/>
    <w:rsid w:val="0020427C"/>
    <w:rsid w:val="00204BCD"/>
    <w:rsid w:val="00204C0F"/>
    <w:rsid w:val="002061F3"/>
    <w:rsid w:val="00210653"/>
    <w:rsid w:val="00211076"/>
    <w:rsid w:val="002110AD"/>
    <w:rsid w:val="002113C9"/>
    <w:rsid w:val="002118F1"/>
    <w:rsid w:val="00212D64"/>
    <w:rsid w:val="0021317B"/>
    <w:rsid w:val="002131D1"/>
    <w:rsid w:val="00213606"/>
    <w:rsid w:val="002136F7"/>
    <w:rsid w:val="00214E86"/>
    <w:rsid w:val="00216375"/>
    <w:rsid w:val="00216901"/>
    <w:rsid w:val="00217C20"/>
    <w:rsid w:val="0022007A"/>
    <w:rsid w:val="00220630"/>
    <w:rsid w:val="0022075C"/>
    <w:rsid w:val="0022087E"/>
    <w:rsid w:val="00220C4A"/>
    <w:rsid w:val="002211E2"/>
    <w:rsid w:val="002217EE"/>
    <w:rsid w:val="00221E22"/>
    <w:rsid w:val="002225FB"/>
    <w:rsid w:val="002226E7"/>
    <w:rsid w:val="002227AF"/>
    <w:rsid w:val="00222BAC"/>
    <w:rsid w:val="00223118"/>
    <w:rsid w:val="00223F38"/>
    <w:rsid w:val="00224756"/>
    <w:rsid w:val="00225173"/>
    <w:rsid w:val="00225AB8"/>
    <w:rsid w:val="002269FC"/>
    <w:rsid w:val="002270E3"/>
    <w:rsid w:val="00227D95"/>
    <w:rsid w:val="00227F39"/>
    <w:rsid w:val="00230CC0"/>
    <w:rsid w:val="00231FFC"/>
    <w:rsid w:val="00232296"/>
    <w:rsid w:val="00232585"/>
    <w:rsid w:val="00233151"/>
    <w:rsid w:val="002338E2"/>
    <w:rsid w:val="0023523F"/>
    <w:rsid w:val="00235757"/>
    <w:rsid w:val="00236997"/>
    <w:rsid w:val="00236A5F"/>
    <w:rsid w:val="00237C09"/>
    <w:rsid w:val="00240EEB"/>
    <w:rsid w:val="00241A16"/>
    <w:rsid w:val="00241A57"/>
    <w:rsid w:val="00245D51"/>
    <w:rsid w:val="0024768C"/>
    <w:rsid w:val="00250B54"/>
    <w:rsid w:val="00250D02"/>
    <w:rsid w:val="00251D2D"/>
    <w:rsid w:val="00253C6C"/>
    <w:rsid w:val="002554F6"/>
    <w:rsid w:val="00256833"/>
    <w:rsid w:val="00256EF8"/>
    <w:rsid w:val="00257276"/>
    <w:rsid w:val="00257347"/>
    <w:rsid w:val="00261ED0"/>
    <w:rsid w:val="00262151"/>
    <w:rsid w:val="00262506"/>
    <w:rsid w:val="00263FDC"/>
    <w:rsid w:val="00265FF8"/>
    <w:rsid w:val="0026798B"/>
    <w:rsid w:val="00267BDD"/>
    <w:rsid w:val="002709AD"/>
    <w:rsid w:val="00271893"/>
    <w:rsid w:val="00271935"/>
    <w:rsid w:val="00271C4C"/>
    <w:rsid w:val="002722B3"/>
    <w:rsid w:val="002726D9"/>
    <w:rsid w:val="002726FA"/>
    <w:rsid w:val="002734B8"/>
    <w:rsid w:val="00273BC0"/>
    <w:rsid w:val="00274139"/>
    <w:rsid w:val="002755BD"/>
    <w:rsid w:val="00277503"/>
    <w:rsid w:val="002779CC"/>
    <w:rsid w:val="00277B77"/>
    <w:rsid w:val="002800C6"/>
    <w:rsid w:val="00280B20"/>
    <w:rsid w:val="002813EC"/>
    <w:rsid w:val="002830F8"/>
    <w:rsid w:val="00283A6A"/>
    <w:rsid w:val="002840CA"/>
    <w:rsid w:val="00286EF7"/>
    <w:rsid w:val="0029223D"/>
    <w:rsid w:val="00292A00"/>
    <w:rsid w:val="00292DF4"/>
    <w:rsid w:val="00293946"/>
    <w:rsid w:val="002946AB"/>
    <w:rsid w:val="00294A68"/>
    <w:rsid w:val="00294CB4"/>
    <w:rsid w:val="00297741"/>
    <w:rsid w:val="00297B82"/>
    <w:rsid w:val="00297D3A"/>
    <w:rsid w:val="002A0284"/>
    <w:rsid w:val="002A0ABF"/>
    <w:rsid w:val="002A0CEA"/>
    <w:rsid w:val="002A1C90"/>
    <w:rsid w:val="002A250B"/>
    <w:rsid w:val="002A2667"/>
    <w:rsid w:val="002A383E"/>
    <w:rsid w:val="002A47DC"/>
    <w:rsid w:val="002A5528"/>
    <w:rsid w:val="002A6372"/>
    <w:rsid w:val="002A74BC"/>
    <w:rsid w:val="002B1354"/>
    <w:rsid w:val="002B18EB"/>
    <w:rsid w:val="002B3354"/>
    <w:rsid w:val="002B69DA"/>
    <w:rsid w:val="002B7D1E"/>
    <w:rsid w:val="002B7D35"/>
    <w:rsid w:val="002B7FA1"/>
    <w:rsid w:val="002C0176"/>
    <w:rsid w:val="002C1554"/>
    <w:rsid w:val="002C4281"/>
    <w:rsid w:val="002C4FFD"/>
    <w:rsid w:val="002C51C8"/>
    <w:rsid w:val="002C53A7"/>
    <w:rsid w:val="002C5BB1"/>
    <w:rsid w:val="002C5EC0"/>
    <w:rsid w:val="002C73BF"/>
    <w:rsid w:val="002C78B0"/>
    <w:rsid w:val="002C7C9E"/>
    <w:rsid w:val="002C7E9A"/>
    <w:rsid w:val="002C7EBF"/>
    <w:rsid w:val="002D0DEB"/>
    <w:rsid w:val="002D139B"/>
    <w:rsid w:val="002D5A12"/>
    <w:rsid w:val="002D616A"/>
    <w:rsid w:val="002D6351"/>
    <w:rsid w:val="002D64E2"/>
    <w:rsid w:val="002D69C3"/>
    <w:rsid w:val="002D754E"/>
    <w:rsid w:val="002D7BD0"/>
    <w:rsid w:val="002D7E2E"/>
    <w:rsid w:val="002E002E"/>
    <w:rsid w:val="002E121D"/>
    <w:rsid w:val="002E1D5D"/>
    <w:rsid w:val="002E224D"/>
    <w:rsid w:val="002E239E"/>
    <w:rsid w:val="002E437D"/>
    <w:rsid w:val="002E5726"/>
    <w:rsid w:val="002E5CB6"/>
    <w:rsid w:val="002E60DE"/>
    <w:rsid w:val="002E640A"/>
    <w:rsid w:val="002E7324"/>
    <w:rsid w:val="002E75C9"/>
    <w:rsid w:val="002E773C"/>
    <w:rsid w:val="002E7C79"/>
    <w:rsid w:val="002F048D"/>
    <w:rsid w:val="002F0B78"/>
    <w:rsid w:val="002F0EDC"/>
    <w:rsid w:val="002F122F"/>
    <w:rsid w:val="002F14A6"/>
    <w:rsid w:val="002F24E9"/>
    <w:rsid w:val="002F2615"/>
    <w:rsid w:val="002F41A6"/>
    <w:rsid w:val="002F52D7"/>
    <w:rsid w:val="002F564E"/>
    <w:rsid w:val="002F7008"/>
    <w:rsid w:val="002F7C0D"/>
    <w:rsid w:val="00300988"/>
    <w:rsid w:val="00301167"/>
    <w:rsid w:val="00301BFC"/>
    <w:rsid w:val="0030259A"/>
    <w:rsid w:val="003025C1"/>
    <w:rsid w:val="003038A0"/>
    <w:rsid w:val="00303E9C"/>
    <w:rsid w:val="00304BD9"/>
    <w:rsid w:val="00305B23"/>
    <w:rsid w:val="00305C44"/>
    <w:rsid w:val="0030703D"/>
    <w:rsid w:val="00307A6A"/>
    <w:rsid w:val="00310A76"/>
    <w:rsid w:val="00310C25"/>
    <w:rsid w:val="0031299F"/>
    <w:rsid w:val="0031317D"/>
    <w:rsid w:val="00313788"/>
    <w:rsid w:val="00314490"/>
    <w:rsid w:val="00322060"/>
    <w:rsid w:val="00322526"/>
    <w:rsid w:val="00323780"/>
    <w:rsid w:val="003241D7"/>
    <w:rsid w:val="00325004"/>
    <w:rsid w:val="0032683C"/>
    <w:rsid w:val="003309A2"/>
    <w:rsid w:val="00330AD0"/>
    <w:rsid w:val="00331678"/>
    <w:rsid w:val="00331723"/>
    <w:rsid w:val="00331F0A"/>
    <w:rsid w:val="003332BA"/>
    <w:rsid w:val="00333911"/>
    <w:rsid w:val="0033428C"/>
    <w:rsid w:val="003377D6"/>
    <w:rsid w:val="003400B8"/>
    <w:rsid w:val="00341941"/>
    <w:rsid w:val="00341A25"/>
    <w:rsid w:val="00345CFE"/>
    <w:rsid w:val="00345EFA"/>
    <w:rsid w:val="003465F6"/>
    <w:rsid w:val="00346A93"/>
    <w:rsid w:val="00347103"/>
    <w:rsid w:val="00347283"/>
    <w:rsid w:val="0035242D"/>
    <w:rsid w:val="00356098"/>
    <w:rsid w:val="00356A5A"/>
    <w:rsid w:val="00356C2E"/>
    <w:rsid w:val="00361B7C"/>
    <w:rsid w:val="00361DA4"/>
    <w:rsid w:val="003637B9"/>
    <w:rsid w:val="00365095"/>
    <w:rsid w:val="00366BF7"/>
    <w:rsid w:val="003672F6"/>
    <w:rsid w:val="003678DE"/>
    <w:rsid w:val="00370704"/>
    <w:rsid w:val="00370F41"/>
    <w:rsid w:val="00371F79"/>
    <w:rsid w:val="0037289E"/>
    <w:rsid w:val="0037457E"/>
    <w:rsid w:val="0037519A"/>
    <w:rsid w:val="003767A5"/>
    <w:rsid w:val="00376E48"/>
    <w:rsid w:val="00377CD9"/>
    <w:rsid w:val="00380255"/>
    <w:rsid w:val="00380B84"/>
    <w:rsid w:val="003820D7"/>
    <w:rsid w:val="00383229"/>
    <w:rsid w:val="0038382C"/>
    <w:rsid w:val="00383989"/>
    <w:rsid w:val="00384A37"/>
    <w:rsid w:val="00384A66"/>
    <w:rsid w:val="00386081"/>
    <w:rsid w:val="00386669"/>
    <w:rsid w:val="00386F3F"/>
    <w:rsid w:val="00387D55"/>
    <w:rsid w:val="003902DC"/>
    <w:rsid w:val="003906C2"/>
    <w:rsid w:val="003908E4"/>
    <w:rsid w:val="0039128A"/>
    <w:rsid w:val="0039256D"/>
    <w:rsid w:val="00392B3F"/>
    <w:rsid w:val="00393FE3"/>
    <w:rsid w:val="00394E99"/>
    <w:rsid w:val="003950FE"/>
    <w:rsid w:val="00396534"/>
    <w:rsid w:val="0039767F"/>
    <w:rsid w:val="00397B01"/>
    <w:rsid w:val="003A05C0"/>
    <w:rsid w:val="003A0E6A"/>
    <w:rsid w:val="003A1061"/>
    <w:rsid w:val="003A2A91"/>
    <w:rsid w:val="003A45A6"/>
    <w:rsid w:val="003A4B10"/>
    <w:rsid w:val="003A7900"/>
    <w:rsid w:val="003B3039"/>
    <w:rsid w:val="003B3399"/>
    <w:rsid w:val="003B375F"/>
    <w:rsid w:val="003B3DA9"/>
    <w:rsid w:val="003B597E"/>
    <w:rsid w:val="003B5B76"/>
    <w:rsid w:val="003B6C9F"/>
    <w:rsid w:val="003C0897"/>
    <w:rsid w:val="003C28CA"/>
    <w:rsid w:val="003C28EA"/>
    <w:rsid w:val="003C4753"/>
    <w:rsid w:val="003C6F41"/>
    <w:rsid w:val="003C7D9F"/>
    <w:rsid w:val="003D0E08"/>
    <w:rsid w:val="003D2022"/>
    <w:rsid w:val="003D23EE"/>
    <w:rsid w:val="003D40B6"/>
    <w:rsid w:val="003D5C81"/>
    <w:rsid w:val="003D74C4"/>
    <w:rsid w:val="003E015D"/>
    <w:rsid w:val="003E0CAD"/>
    <w:rsid w:val="003E10AD"/>
    <w:rsid w:val="003E16B3"/>
    <w:rsid w:val="003E30FA"/>
    <w:rsid w:val="003E3BFF"/>
    <w:rsid w:val="003E3DCC"/>
    <w:rsid w:val="003E4CAE"/>
    <w:rsid w:val="003E511C"/>
    <w:rsid w:val="003E6A69"/>
    <w:rsid w:val="003F01A3"/>
    <w:rsid w:val="003F1265"/>
    <w:rsid w:val="003F311F"/>
    <w:rsid w:val="003F3C7C"/>
    <w:rsid w:val="003F4016"/>
    <w:rsid w:val="003F409A"/>
    <w:rsid w:val="003F4D8A"/>
    <w:rsid w:val="003F50AF"/>
    <w:rsid w:val="003F50EC"/>
    <w:rsid w:val="003F7041"/>
    <w:rsid w:val="003F7530"/>
    <w:rsid w:val="004003B4"/>
    <w:rsid w:val="0040041A"/>
    <w:rsid w:val="00400F10"/>
    <w:rsid w:val="00402AD1"/>
    <w:rsid w:val="00403356"/>
    <w:rsid w:val="004035AC"/>
    <w:rsid w:val="00403B70"/>
    <w:rsid w:val="004049F5"/>
    <w:rsid w:val="00404B89"/>
    <w:rsid w:val="00405A2F"/>
    <w:rsid w:val="00405D92"/>
    <w:rsid w:val="00407900"/>
    <w:rsid w:val="004106F1"/>
    <w:rsid w:val="004114B3"/>
    <w:rsid w:val="00413907"/>
    <w:rsid w:val="00413CD3"/>
    <w:rsid w:val="0041475A"/>
    <w:rsid w:val="0041481E"/>
    <w:rsid w:val="00415158"/>
    <w:rsid w:val="00415CF0"/>
    <w:rsid w:val="00416BBB"/>
    <w:rsid w:val="004206AD"/>
    <w:rsid w:val="004207C0"/>
    <w:rsid w:val="004230D4"/>
    <w:rsid w:val="004234FE"/>
    <w:rsid w:val="004241BA"/>
    <w:rsid w:val="00424607"/>
    <w:rsid w:val="004250B6"/>
    <w:rsid w:val="0042525F"/>
    <w:rsid w:val="00425733"/>
    <w:rsid w:val="00427604"/>
    <w:rsid w:val="00427B5C"/>
    <w:rsid w:val="00430109"/>
    <w:rsid w:val="00430E8F"/>
    <w:rsid w:val="00431BE9"/>
    <w:rsid w:val="00431D65"/>
    <w:rsid w:val="00433D9C"/>
    <w:rsid w:val="00434DC0"/>
    <w:rsid w:val="00435F7B"/>
    <w:rsid w:val="004373E8"/>
    <w:rsid w:val="004403F8"/>
    <w:rsid w:val="0044066E"/>
    <w:rsid w:val="0044154B"/>
    <w:rsid w:val="0044165E"/>
    <w:rsid w:val="00441E18"/>
    <w:rsid w:val="00442B28"/>
    <w:rsid w:val="00442D9C"/>
    <w:rsid w:val="0044343E"/>
    <w:rsid w:val="00443973"/>
    <w:rsid w:val="00445841"/>
    <w:rsid w:val="00445A8A"/>
    <w:rsid w:val="00445CA8"/>
    <w:rsid w:val="00446437"/>
    <w:rsid w:val="00450A3E"/>
    <w:rsid w:val="00452475"/>
    <w:rsid w:val="00452605"/>
    <w:rsid w:val="00452D25"/>
    <w:rsid w:val="00453BBD"/>
    <w:rsid w:val="00456526"/>
    <w:rsid w:val="00456BD6"/>
    <w:rsid w:val="004574D7"/>
    <w:rsid w:val="00457603"/>
    <w:rsid w:val="00457608"/>
    <w:rsid w:val="00460F8D"/>
    <w:rsid w:val="00461540"/>
    <w:rsid w:val="004619FA"/>
    <w:rsid w:val="00461CC0"/>
    <w:rsid w:val="00463980"/>
    <w:rsid w:val="00463BFB"/>
    <w:rsid w:val="00464001"/>
    <w:rsid w:val="00464881"/>
    <w:rsid w:val="00465C58"/>
    <w:rsid w:val="0046631D"/>
    <w:rsid w:val="00467073"/>
    <w:rsid w:val="00467615"/>
    <w:rsid w:val="00467902"/>
    <w:rsid w:val="00467ECB"/>
    <w:rsid w:val="00470829"/>
    <w:rsid w:val="00471DD9"/>
    <w:rsid w:val="00473B97"/>
    <w:rsid w:val="004743DB"/>
    <w:rsid w:val="004765C2"/>
    <w:rsid w:val="004774B1"/>
    <w:rsid w:val="0048010D"/>
    <w:rsid w:val="00481365"/>
    <w:rsid w:val="00482E5D"/>
    <w:rsid w:val="00484744"/>
    <w:rsid w:val="00484B2D"/>
    <w:rsid w:val="00484C36"/>
    <w:rsid w:val="00484EF2"/>
    <w:rsid w:val="00485141"/>
    <w:rsid w:val="004855A8"/>
    <w:rsid w:val="00485E96"/>
    <w:rsid w:val="004861D9"/>
    <w:rsid w:val="00486DCA"/>
    <w:rsid w:val="00486FD0"/>
    <w:rsid w:val="004905ED"/>
    <w:rsid w:val="004908CB"/>
    <w:rsid w:val="00490FE7"/>
    <w:rsid w:val="0049140C"/>
    <w:rsid w:val="00491900"/>
    <w:rsid w:val="00491E4A"/>
    <w:rsid w:val="00492A5F"/>
    <w:rsid w:val="00492E5A"/>
    <w:rsid w:val="004935C2"/>
    <w:rsid w:val="00493745"/>
    <w:rsid w:val="0049576B"/>
    <w:rsid w:val="00497646"/>
    <w:rsid w:val="004A0340"/>
    <w:rsid w:val="004A05F9"/>
    <w:rsid w:val="004A0F7D"/>
    <w:rsid w:val="004A12ED"/>
    <w:rsid w:val="004A1BD3"/>
    <w:rsid w:val="004A20E8"/>
    <w:rsid w:val="004A22DF"/>
    <w:rsid w:val="004A2FCB"/>
    <w:rsid w:val="004A36F0"/>
    <w:rsid w:val="004A3716"/>
    <w:rsid w:val="004A406A"/>
    <w:rsid w:val="004A457F"/>
    <w:rsid w:val="004A7AA4"/>
    <w:rsid w:val="004B0203"/>
    <w:rsid w:val="004B07B5"/>
    <w:rsid w:val="004B1A4A"/>
    <w:rsid w:val="004B2150"/>
    <w:rsid w:val="004B2A3C"/>
    <w:rsid w:val="004B38EF"/>
    <w:rsid w:val="004B3A80"/>
    <w:rsid w:val="004B47E0"/>
    <w:rsid w:val="004C0EC7"/>
    <w:rsid w:val="004C2F79"/>
    <w:rsid w:val="004C5CC5"/>
    <w:rsid w:val="004C6A34"/>
    <w:rsid w:val="004C6FF9"/>
    <w:rsid w:val="004C706C"/>
    <w:rsid w:val="004C71CC"/>
    <w:rsid w:val="004C7F66"/>
    <w:rsid w:val="004C7F9D"/>
    <w:rsid w:val="004D1F76"/>
    <w:rsid w:val="004D3E93"/>
    <w:rsid w:val="004D548E"/>
    <w:rsid w:val="004D6B5B"/>
    <w:rsid w:val="004D7D88"/>
    <w:rsid w:val="004E0253"/>
    <w:rsid w:val="004E03E2"/>
    <w:rsid w:val="004E1A30"/>
    <w:rsid w:val="004E1B0B"/>
    <w:rsid w:val="004E29FB"/>
    <w:rsid w:val="004E2A89"/>
    <w:rsid w:val="004E345C"/>
    <w:rsid w:val="004E439B"/>
    <w:rsid w:val="004E4C31"/>
    <w:rsid w:val="004E4F88"/>
    <w:rsid w:val="004E6A8A"/>
    <w:rsid w:val="004E7476"/>
    <w:rsid w:val="004E7CEA"/>
    <w:rsid w:val="004F038A"/>
    <w:rsid w:val="004F17C7"/>
    <w:rsid w:val="004F31FD"/>
    <w:rsid w:val="004F52BB"/>
    <w:rsid w:val="004F55F2"/>
    <w:rsid w:val="004F6E79"/>
    <w:rsid w:val="004F78E5"/>
    <w:rsid w:val="004F7AD0"/>
    <w:rsid w:val="004F7F92"/>
    <w:rsid w:val="00500032"/>
    <w:rsid w:val="005001D1"/>
    <w:rsid w:val="0050093F"/>
    <w:rsid w:val="00502A91"/>
    <w:rsid w:val="00505791"/>
    <w:rsid w:val="00505D5F"/>
    <w:rsid w:val="005064F4"/>
    <w:rsid w:val="00506AD3"/>
    <w:rsid w:val="00507294"/>
    <w:rsid w:val="005073AF"/>
    <w:rsid w:val="00507804"/>
    <w:rsid w:val="00507A2B"/>
    <w:rsid w:val="00507ABF"/>
    <w:rsid w:val="00510B5A"/>
    <w:rsid w:val="005117E0"/>
    <w:rsid w:val="0051274C"/>
    <w:rsid w:val="00512985"/>
    <w:rsid w:val="00512FAC"/>
    <w:rsid w:val="005144BA"/>
    <w:rsid w:val="0051455B"/>
    <w:rsid w:val="0051549D"/>
    <w:rsid w:val="00515913"/>
    <w:rsid w:val="00517989"/>
    <w:rsid w:val="00521274"/>
    <w:rsid w:val="0052170E"/>
    <w:rsid w:val="00521E2B"/>
    <w:rsid w:val="00522416"/>
    <w:rsid w:val="00522927"/>
    <w:rsid w:val="00522B88"/>
    <w:rsid w:val="00523277"/>
    <w:rsid w:val="005233E6"/>
    <w:rsid w:val="00523583"/>
    <w:rsid w:val="005241D2"/>
    <w:rsid w:val="005246B3"/>
    <w:rsid w:val="00524BA9"/>
    <w:rsid w:val="00525114"/>
    <w:rsid w:val="00525909"/>
    <w:rsid w:val="00527CD0"/>
    <w:rsid w:val="00530EB7"/>
    <w:rsid w:val="00531328"/>
    <w:rsid w:val="00531EAB"/>
    <w:rsid w:val="00532A54"/>
    <w:rsid w:val="0053505E"/>
    <w:rsid w:val="00535358"/>
    <w:rsid w:val="00536210"/>
    <w:rsid w:val="00536AA8"/>
    <w:rsid w:val="00536BAE"/>
    <w:rsid w:val="00537316"/>
    <w:rsid w:val="005379A7"/>
    <w:rsid w:val="00537A45"/>
    <w:rsid w:val="0054124F"/>
    <w:rsid w:val="00541A3D"/>
    <w:rsid w:val="00542730"/>
    <w:rsid w:val="00542B64"/>
    <w:rsid w:val="00542CBB"/>
    <w:rsid w:val="00543265"/>
    <w:rsid w:val="00543C03"/>
    <w:rsid w:val="005457D0"/>
    <w:rsid w:val="00545FC3"/>
    <w:rsid w:val="00546183"/>
    <w:rsid w:val="00546BAB"/>
    <w:rsid w:val="0054706D"/>
    <w:rsid w:val="005475DB"/>
    <w:rsid w:val="00547650"/>
    <w:rsid w:val="0055150B"/>
    <w:rsid w:val="00552CE3"/>
    <w:rsid w:val="00554BB3"/>
    <w:rsid w:val="00554D7E"/>
    <w:rsid w:val="00555930"/>
    <w:rsid w:val="00555DAB"/>
    <w:rsid w:val="005568B3"/>
    <w:rsid w:val="00556B39"/>
    <w:rsid w:val="00560DC0"/>
    <w:rsid w:val="00562769"/>
    <w:rsid w:val="00564A87"/>
    <w:rsid w:val="00564BBE"/>
    <w:rsid w:val="00565132"/>
    <w:rsid w:val="0056561D"/>
    <w:rsid w:val="00566CED"/>
    <w:rsid w:val="00566F6C"/>
    <w:rsid w:val="00567272"/>
    <w:rsid w:val="0056738A"/>
    <w:rsid w:val="00567B62"/>
    <w:rsid w:val="0057039E"/>
    <w:rsid w:val="00570BD4"/>
    <w:rsid w:val="00571414"/>
    <w:rsid w:val="0057250F"/>
    <w:rsid w:val="00573DCB"/>
    <w:rsid w:val="005744BB"/>
    <w:rsid w:val="00574AF9"/>
    <w:rsid w:val="00574E4A"/>
    <w:rsid w:val="005772A2"/>
    <w:rsid w:val="005776FB"/>
    <w:rsid w:val="00577951"/>
    <w:rsid w:val="00577E4D"/>
    <w:rsid w:val="005802D8"/>
    <w:rsid w:val="00580383"/>
    <w:rsid w:val="005845C5"/>
    <w:rsid w:val="00585A88"/>
    <w:rsid w:val="00586C0C"/>
    <w:rsid w:val="0059027B"/>
    <w:rsid w:val="00590FD1"/>
    <w:rsid w:val="00591476"/>
    <w:rsid w:val="0059215E"/>
    <w:rsid w:val="00592349"/>
    <w:rsid w:val="00593268"/>
    <w:rsid w:val="0059374B"/>
    <w:rsid w:val="00594008"/>
    <w:rsid w:val="005948CD"/>
    <w:rsid w:val="0059515D"/>
    <w:rsid w:val="0059681B"/>
    <w:rsid w:val="005972CF"/>
    <w:rsid w:val="005A057B"/>
    <w:rsid w:val="005A3D1A"/>
    <w:rsid w:val="005A46A1"/>
    <w:rsid w:val="005A4FBB"/>
    <w:rsid w:val="005A59E6"/>
    <w:rsid w:val="005A5AAB"/>
    <w:rsid w:val="005A5FD9"/>
    <w:rsid w:val="005A6606"/>
    <w:rsid w:val="005A6627"/>
    <w:rsid w:val="005A6DB7"/>
    <w:rsid w:val="005A70CE"/>
    <w:rsid w:val="005A7426"/>
    <w:rsid w:val="005A7758"/>
    <w:rsid w:val="005B00ED"/>
    <w:rsid w:val="005B0794"/>
    <w:rsid w:val="005B0DBD"/>
    <w:rsid w:val="005B0FF5"/>
    <w:rsid w:val="005B2598"/>
    <w:rsid w:val="005B286F"/>
    <w:rsid w:val="005B288A"/>
    <w:rsid w:val="005B2AAB"/>
    <w:rsid w:val="005B2CDE"/>
    <w:rsid w:val="005B2DFC"/>
    <w:rsid w:val="005B3A6C"/>
    <w:rsid w:val="005B3CCC"/>
    <w:rsid w:val="005B4279"/>
    <w:rsid w:val="005B5A09"/>
    <w:rsid w:val="005B5D78"/>
    <w:rsid w:val="005B701F"/>
    <w:rsid w:val="005B7450"/>
    <w:rsid w:val="005B7E8F"/>
    <w:rsid w:val="005C0C65"/>
    <w:rsid w:val="005C0D3E"/>
    <w:rsid w:val="005C2025"/>
    <w:rsid w:val="005C2F78"/>
    <w:rsid w:val="005C3F94"/>
    <w:rsid w:val="005C43F4"/>
    <w:rsid w:val="005C4641"/>
    <w:rsid w:val="005C6D54"/>
    <w:rsid w:val="005C6EBC"/>
    <w:rsid w:val="005C758E"/>
    <w:rsid w:val="005C7842"/>
    <w:rsid w:val="005D099B"/>
    <w:rsid w:val="005D1593"/>
    <w:rsid w:val="005D17A4"/>
    <w:rsid w:val="005D182E"/>
    <w:rsid w:val="005D26D3"/>
    <w:rsid w:val="005D2859"/>
    <w:rsid w:val="005D3604"/>
    <w:rsid w:val="005D3EB8"/>
    <w:rsid w:val="005D405C"/>
    <w:rsid w:val="005D4872"/>
    <w:rsid w:val="005D4AE7"/>
    <w:rsid w:val="005D5C40"/>
    <w:rsid w:val="005D64A1"/>
    <w:rsid w:val="005D6645"/>
    <w:rsid w:val="005D6976"/>
    <w:rsid w:val="005D74AD"/>
    <w:rsid w:val="005D75C0"/>
    <w:rsid w:val="005D7C26"/>
    <w:rsid w:val="005E1147"/>
    <w:rsid w:val="005E1F7A"/>
    <w:rsid w:val="005E2513"/>
    <w:rsid w:val="005E282B"/>
    <w:rsid w:val="005E32CF"/>
    <w:rsid w:val="005E6560"/>
    <w:rsid w:val="005F0BD9"/>
    <w:rsid w:val="005F0E38"/>
    <w:rsid w:val="005F2C4C"/>
    <w:rsid w:val="005F4004"/>
    <w:rsid w:val="005F4FF3"/>
    <w:rsid w:val="005F58D7"/>
    <w:rsid w:val="005F5AFC"/>
    <w:rsid w:val="005F64E1"/>
    <w:rsid w:val="005F661A"/>
    <w:rsid w:val="005F74E3"/>
    <w:rsid w:val="005F791F"/>
    <w:rsid w:val="005F79C5"/>
    <w:rsid w:val="006015A9"/>
    <w:rsid w:val="00602640"/>
    <w:rsid w:val="00602D2E"/>
    <w:rsid w:val="006034CB"/>
    <w:rsid w:val="006044B1"/>
    <w:rsid w:val="00607E1B"/>
    <w:rsid w:val="00610165"/>
    <w:rsid w:val="006103C9"/>
    <w:rsid w:val="00610BE2"/>
    <w:rsid w:val="00611B76"/>
    <w:rsid w:val="00611DE7"/>
    <w:rsid w:val="0061275C"/>
    <w:rsid w:val="00613C05"/>
    <w:rsid w:val="00613EA1"/>
    <w:rsid w:val="00614740"/>
    <w:rsid w:val="00614BA1"/>
    <w:rsid w:val="00615056"/>
    <w:rsid w:val="0061523B"/>
    <w:rsid w:val="006156F4"/>
    <w:rsid w:val="0061645E"/>
    <w:rsid w:val="006170BA"/>
    <w:rsid w:val="006170E0"/>
    <w:rsid w:val="006205D7"/>
    <w:rsid w:val="00621B83"/>
    <w:rsid w:val="00623096"/>
    <w:rsid w:val="0062323D"/>
    <w:rsid w:val="0062390F"/>
    <w:rsid w:val="00623E5D"/>
    <w:rsid w:val="006247C6"/>
    <w:rsid w:val="00625528"/>
    <w:rsid w:val="00625A79"/>
    <w:rsid w:val="00627CF7"/>
    <w:rsid w:val="00627EB0"/>
    <w:rsid w:val="0063072D"/>
    <w:rsid w:val="006328CE"/>
    <w:rsid w:val="0063418A"/>
    <w:rsid w:val="0063440F"/>
    <w:rsid w:val="00634576"/>
    <w:rsid w:val="00634E56"/>
    <w:rsid w:val="006357D1"/>
    <w:rsid w:val="00635985"/>
    <w:rsid w:val="00635A22"/>
    <w:rsid w:val="0063686D"/>
    <w:rsid w:val="00636ACC"/>
    <w:rsid w:val="0063703E"/>
    <w:rsid w:val="00637CF2"/>
    <w:rsid w:val="006408BD"/>
    <w:rsid w:val="00640C1F"/>
    <w:rsid w:val="0064151C"/>
    <w:rsid w:val="0064180C"/>
    <w:rsid w:val="00641A4F"/>
    <w:rsid w:val="00641D00"/>
    <w:rsid w:val="00643E95"/>
    <w:rsid w:val="00645ABC"/>
    <w:rsid w:val="00646B21"/>
    <w:rsid w:val="00646E38"/>
    <w:rsid w:val="0064737D"/>
    <w:rsid w:val="00650192"/>
    <w:rsid w:val="0065050D"/>
    <w:rsid w:val="00653B4C"/>
    <w:rsid w:val="00656FF5"/>
    <w:rsid w:val="00657692"/>
    <w:rsid w:val="00660260"/>
    <w:rsid w:val="00660513"/>
    <w:rsid w:val="00661090"/>
    <w:rsid w:val="006633AC"/>
    <w:rsid w:val="00665DCA"/>
    <w:rsid w:val="006661F3"/>
    <w:rsid w:val="00666732"/>
    <w:rsid w:val="00666D58"/>
    <w:rsid w:val="00667A01"/>
    <w:rsid w:val="006705DD"/>
    <w:rsid w:val="006722D5"/>
    <w:rsid w:val="0067233C"/>
    <w:rsid w:val="006724DA"/>
    <w:rsid w:val="00673511"/>
    <w:rsid w:val="00673794"/>
    <w:rsid w:val="006746F9"/>
    <w:rsid w:val="0067517A"/>
    <w:rsid w:val="00676350"/>
    <w:rsid w:val="006769A7"/>
    <w:rsid w:val="00676BF7"/>
    <w:rsid w:val="00676D0E"/>
    <w:rsid w:val="00677E60"/>
    <w:rsid w:val="00680557"/>
    <w:rsid w:val="00680B92"/>
    <w:rsid w:val="00681A58"/>
    <w:rsid w:val="00681C48"/>
    <w:rsid w:val="006831EA"/>
    <w:rsid w:val="006863D6"/>
    <w:rsid w:val="006874EA"/>
    <w:rsid w:val="00691506"/>
    <w:rsid w:val="006916E4"/>
    <w:rsid w:val="00691988"/>
    <w:rsid w:val="00691DB0"/>
    <w:rsid w:val="00692701"/>
    <w:rsid w:val="00692F99"/>
    <w:rsid w:val="00693A64"/>
    <w:rsid w:val="00693AE7"/>
    <w:rsid w:val="00694DE3"/>
    <w:rsid w:val="00695D1F"/>
    <w:rsid w:val="00696B16"/>
    <w:rsid w:val="006977AC"/>
    <w:rsid w:val="006A1163"/>
    <w:rsid w:val="006A2612"/>
    <w:rsid w:val="006A2A7F"/>
    <w:rsid w:val="006A2A89"/>
    <w:rsid w:val="006A3104"/>
    <w:rsid w:val="006A45F0"/>
    <w:rsid w:val="006A4D6D"/>
    <w:rsid w:val="006A690F"/>
    <w:rsid w:val="006A69F5"/>
    <w:rsid w:val="006A774C"/>
    <w:rsid w:val="006A78BF"/>
    <w:rsid w:val="006B0D5E"/>
    <w:rsid w:val="006B1579"/>
    <w:rsid w:val="006B1D55"/>
    <w:rsid w:val="006B249F"/>
    <w:rsid w:val="006B325D"/>
    <w:rsid w:val="006B3737"/>
    <w:rsid w:val="006B37EE"/>
    <w:rsid w:val="006B388E"/>
    <w:rsid w:val="006B4855"/>
    <w:rsid w:val="006B5138"/>
    <w:rsid w:val="006B5E56"/>
    <w:rsid w:val="006B63EE"/>
    <w:rsid w:val="006B708C"/>
    <w:rsid w:val="006C0746"/>
    <w:rsid w:val="006C0768"/>
    <w:rsid w:val="006C0AE6"/>
    <w:rsid w:val="006C163D"/>
    <w:rsid w:val="006C234E"/>
    <w:rsid w:val="006C2D6F"/>
    <w:rsid w:val="006C3760"/>
    <w:rsid w:val="006C4E60"/>
    <w:rsid w:val="006C5006"/>
    <w:rsid w:val="006C6138"/>
    <w:rsid w:val="006C6171"/>
    <w:rsid w:val="006C7B42"/>
    <w:rsid w:val="006C7C79"/>
    <w:rsid w:val="006C7D45"/>
    <w:rsid w:val="006D011F"/>
    <w:rsid w:val="006D02C2"/>
    <w:rsid w:val="006D0560"/>
    <w:rsid w:val="006D10E1"/>
    <w:rsid w:val="006D2417"/>
    <w:rsid w:val="006D28C9"/>
    <w:rsid w:val="006D376E"/>
    <w:rsid w:val="006D3784"/>
    <w:rsid w:val="006D4E0D"/>
    <w:rsid w:val="006D5299"/>
    <w:rsid w:val="006D58DF"/>
    <w:rsid w:val="006D63A2"/>
    <w:rsid w:val="006D67CE"/>
    <w:rsid w:val="006D6BEB"/>
    <w:rsid w:val="006D6DBE"/>
    <w:rsid w:val="006E0B1C"/>
    <w:rsid w:val="006E1268"/>
    <w:rsid w:val="006E3C24"/>
    <w:rsid w:val="006E4458"/>
    <w:rsid w:val="006E5C45"/>
    <w:rsid w:val="006E637B"/>
    <w:rsid w:val="006E6B78"/>
    <w:rsid w:val="006E7CE1"/>
    <w:rsid w:val="006F0CD2"/>
    <w:rsid w:val="006F1D24"/>
    <w:rsid w:val="006F2CCC"/>
    <w:rsid w:val="006F5894"/>
    <w:rsid w:val="006F5B14"/>
    <w:rsid w:val="006F6687"/>
    <w:rsid w:val="006F68A8"/>
    <w:rsid w:val="006F6A98"/>
    <w:rsid w:val="006F73B7"/>
    <w:rsid w:val="006F7E47"/>
    <w:rsid w:val="007005B7"/>
    <w:rsid w:val="00701219"/>
    <w:rsid w:val="00701AC7"/>
    <w:rsid w:val="00702F33"/>
    <w:rsid w:val="007030AB"/>
    <w:rsid w:val="00703A2A"/>
    <w:rsid w:val="00703B50"/>
    <w:rsid w:val="00705D31"/>
    <w:rsid w:val="007066DB"/>
    <w:rsid w:val="00707B8F"/>
    <w:rsid w:val="00710120"/>
    <w:rsid w:val="00712887"/>
    <w:rsid w:val="00712D69"/>
    <w:rsid w:val="00713FC6"/>
    <w:rsid w:val="007174AE"/>
    <w:rsid w:val="007176FE"/>
    <w:rsid w:val="007206E8"/>
    <w:rsid w:val="007208C0"/>
    <w:rsid w:val="00722439"/>
    <w:rsid w:val="00722FAD"/>
    <w:rsid w:val="00725171"/>
    <w:rsid w:val="007254AB"/>
    <w:rsid w:val="00725685"/>
    <w:rsid w:val="00725B68"/>
    <w:rsid w:val="00725FFD"/>
    <w:rsid w:val="007267C5"/>
    <w:rsid w:val="00726DBF"/>
    <w:rsid w:val="0072779E"/>
    <w:rsid w:val="00731779"/>
    <w:rsid w:val="00731AC0"/>
    <w:rsid w:val="00731E49"/>
    <w:rsid w:val="0073326A"/>
    <w:rsid w:val="007339EC"/>
    <w:rsid w:val="00734005"/>
    <w:rsid w:val="007349F2"/>
    <w:rsid w:val="0073549E"/>
    <w:rsid w:val="0073643E"/>
    <w:rsid w:val="00736E1C"/>
    <w:rsid w:val="00737F5D"/>
    <w:rsid w:val="00740A31"/>
    <w:rsid w:val="00741271"/>
    <w:rsid w:val="00741285"/>
    <w:rsid w:val="007429DA"/>
    <w:rsid w:val="0074300C"/>
    <w:rsid w:val="00743832"/>
    <w:rsid w:val="00743BF8"/>
    <w:rsid w:val="00743FD2"/>
    <w:rsid w:val="00744205"/>
    <w:rsid w:val="00744A17"/>
    <w:rsid w:val="00744B49"/>
    <w:rsid w:val="00745ECE"/>
    <w:rsid w:val="0074634C"/>
    <w:rsid w:val="00746847"/>
    <w:rsid w:val="00747B2E"/>
    <w:rsid w:val="007505D2"/>
    <w:rsid w:val="0075077C"/>
    <w:rsid w:val="0075085A"/>
    <w:rsid w:val="00750A12"/>
    <w:rsid w:val="0075171A"/>
    <w:rsid w:val="00751FD6"/>
    <w:rsid w:val="0075343C"/>
    <w:rsid w:val="00753444"/>
    <w:rsid w:val="00753674"/>
    <w:rsid w:val="00753E07"/>
    <w:rsid w:val="00754773"/>
    <w:rsid w:val="007547D1"/>
    <w:rsid w:val="00754A41"/>
    <w:rsid w:val="00754E33"/>
    <w:rsid w:val="00754FF6"/>
    <w:rsid w:val="0075596B"/>
    <w:rsid w:val="00755E2A"/>
    <w:rsid w:val="007569A6"/>
    <w:rsid w:val="00760659"/>
    <w:rsid w:val="00762CBD"/>
    <w:rsid w:val="0076311A"/>
    <w:rsid w:val="007632F9"/>
    <w:rsid w:val="00763E94"/>
    <w:rsid w:val="00764640"/>
    <w:rsid w:val="00764C70"/>
    <w:rsid w:val="0076560A"/>
    <w:rsid w:val="007660F3"/>
    <w:rsid w:val="00766B55"/>
    <w:rsid w:val="00767CB7"/>
    <w:rsid w:val="007700CC"/>
    <w:rsid w:val="00770144"/>
    <w:rsid w:val="007710CD"/>
    <w:rsid w:val="00772B95"/>
    <w:rsid w:val="00772D98"/>
    <w:rsid w:val="0077332D"/>
    <w:rsid w:val="00773B10"/>
    <w:rsid w:val="00773BC1"/>
    <w:rsid w:val="00773DE8"/>
    <w:rsid w:val="00774D17"/>
    <w:rsid w:val="00774D66"/>
    <w:rsid w:val="007758FB"/>
    <w:rsid w:val="00775E7E"/>
    <w:rsid w:val="00775E98"/>
    <w:rsid w:val="00777A59"/>
    <w:rsid w:val="0078057D"/>
    <w:rsid w:val="007805D0"/>
    <w:rsid w:val="0078070B"/>
    <w:rsid w:val="007808DC"/>
    <w:rsid w:val="007815ED"/>
    <w:rsid w:val="0078340A"/>
    <w:rsid w:val="00783988"/>
    <w:rsid w:val="00783C02"/>
    <w:rsid w:val="00783E43"/>
    <w:rsid w:val="0078574D"/>
    <w:rsid w:val="00786093"/>
    <w:rsid w:val="007869A4"/>
    <w:rsid w:val="00786BDF"/>
    <w:rsid w:val="00787506"/>
    <w:rsid w:val="00787F8D"/>
    <w:rsid w:val="00790014"/>
    <w:rsid w:val="0079020E"/>
    <w:rsid w:val="00790414"/>
    <w:rsid w:val="0079047F"/>
    <w:rsid w:val="00791B77"/>
    <w:rsid w:val="00791DFD"/>
    <w:rsid w:val="00792A44"/>
    <w:rsid w:val="0079371B"/>
    <w:rsid w:val="007944C8"/>
    <w:rsid w:val="007951F8"/>
    <w:rsid w:val="007953BA"/>
    <w:rsid w:val="0079649D"/>
    <w:rsid w:val="00797B9D"/>
    <w:rsid w:val="00797E28"/>
    <w:rsid w:val="007A2E09"/>
    <w:rsid w:val="007A3103"/>
    <w:rsid w:val="007A44D3"/>
    <w:rsid w:val="007A5FFC"/>
    <w:rsid w:val="007A7EC5"/>
    <w:rsid w:val="007B013E"/>
    <w:rsid w:val="007B0B4A"/>
    <w:rsid w:val="007B256A"/>
    <w:rsid w:val="007B2679"/>
    <w:rsid w:val="007B531E"/>
    <w:rsid w:val="007B55CC"/>
    <w:rsid w:val="007B56E2"/>
    <w:rsid w:val="007B6008"/>
    <w:rsid w:val="007B67E1"/>
    <w:rsid w:val="007B7968"/>
    <w:rsid w:val="007C00DC"/>
    <w:rsid w:val="007C0689"/>
    <w:rsid w:val="007C1947"/>
    <w:rsid w:val="007C2F22"/>
    <w:rsid w:val="007C477C"/>
    <w:rsid w:val="007C48B5"/>
    <w:rsid w:val="007C4D7A"/>
    <w:rsid w:val="007C5264"/>
    <w:rsid w:val="007C553F"/>
    <w:rsid w:val="007C568C"/>
    <w:rsid w:val="007C68D3"/>
    <w:rsid w:val="007C7066"/>
    <w:rsid w:val="007C7A6C"/>
    <w:rsid w:val="007D2913"/>
    <w:rsid w:val="007D3100"/>
    <w:rsid w:val="007D32A5"/>
    <w:rsid w:val="007D3438"/>
    <w:rsid w:val="007D3EA6"/>
    <w:rsid w:val="007D411E"/>
    <w:rsid w:val="007D4A66"/>
    <w:rsid w:val="007D652C"/>
    <w:rsid w:val="007D65C0"/>
    <w:rsid w:val="007D6943"/>
    <w:rsid w:val="007D6AC1"/>
    <w:rsid w:val="007E005C"/>
    <w:rsid w:val="007E0C23"/>
    <w:rsid w:val="007E1244"/>
    <w:rsid w:val="007E27AF"/>
    <w:rsid w:val="007E295C"/>
    <w:rsid w:val="007E3CCB"/>
    <w:rsid w:val="007E3D36"/>
    <w:rsid w:val="007E53CF"/>
    <w:rsid w:val="007E67D0"/>
    <w:rsid w:val="007E7F57"/>
    <w:rsid w:val="007F1127"/>
    <w:rsid w:val="007F1B99"/>
    <w:rsid w:val="007F2C95"/>
    <w:rsid w:val="007F2DD1"/>
    <w:rsid w:val="007F36F7"/>
    <w:rsid w:val="007F4D35"/>
    <w:rsid w:val="007F589B"/>
    <w:rsid w:val="007F5AAF"/>
    <w:rsid w:val="007F7E6A"/>
    <w:rsid w:val="008009A2"/>
    <w:rsid w:val="008014EE"/>
    <w:rsid w:val="00801650"/>
    <w:rsid w:val="008020B2"/>
    <w:rsid w:val="00802522"/>
    <w:rsid w:val="00802644"/>
    <w:rsid w:val="0080269C"/>
    <w:rsid w:val="00802DD8"/>
    <w:rsid w:val="008036A5"/>
    <w:rsid w:val="008038A7"/>
    <w:rsid w:val="008055C3"/>
    <w:rsid w:val="008056D3"/>
    <w:rsid w:val="0080571F"/>
    <w:rsid w:val="00805A2A"/>
    <w:rsid w:val="00805EC7"/>
    <w:rsid w:val="008069F7"/>
    <w:rsid w:val="00807184"/>
    <w:rsid w:val="008071AE"/>
    <w:rsid w:val="00807E5E"/>
    <w:rsid w:val="0081032F"/>
    <w:rsid w:val="008118EC"/>
    <w:rsid w:val="0081226A"/>
    <w:rsid w:val="0081247D"/>
    <w:rsid w:val="00814219"/>
    <w:rsid w:val="008146A5"/>
    <w:rsid w:val="00814D72"/>
    <w:rsid w:val="008156D7"/>
    <w:rsid w:val="00815964"/>
    <w:rsid w:val="00815E5E"/>
    <w:rsid w:val="00816A77"/>
    <w:rsid w:val="008175D8"/>
    <w:rsid w:val="00817837"/>
    <w:rsid w:val="00820B1D"/>
    <w:rsid w:val="00820FF9"/>
    <w:rsid w:val="008212A8"/>
    <w:rsid w:val="0082284E"/>
    <w:rsid w:val="00823684"/>
    <w:rsid w:val="00824768"/>
    <w:rsid w:val="0082521E"/>
    <w:rsid w:val="00825B29"/>
    <w:rsid w:val="008274BF"/>
    <w:rsid w:val="008306CA"/>
    <w:rsid w:val="008314D2"/>
    <w:rsid w:val="00832A39"/>
    <w:rsid w:val="00833B58"/>
    <w:rsid w:val="00833E2D"/>
    <w:rsid w:val="008342EA"/>
    <w:rsid w:val="008355A2"/>
    <w:rsid w:val="00835AE2"/>
    <w:rsid w:val="00835C15"/>
    <w:rsid w:val="00837AEE"/>
    <w:rsid w:val="00840311"/>
    <w:rsid w:val="00842D0C"/>
    <w:rsid w:val="00842FB9"/>
    <w:rsid w:val="008432B7"/>
    <w:rsid w:val="0084389E"/>
    <w:rsid w:val="00844FC8"/>
    <w:rsid w:val="008450FD"/>
    <w:rsid w:val="0084598B"/>
    <w:rsid w:val="00845F4B"/>
    <w:rsid w:val="00847132"/>
    <w:rsid w:val="00847A2D"/>
    <w:rsid w:val="0085063A"/>
    <w:rsid w:val="00851A2C"/>
    <w:rsid w:val="00851FBE"/>
    <w:rsid w:val="00852387"/>
    <w:rsid w:val="00852BF9"/>
    <w:rsid w:val="00854828"/>
    <w:rsid w:val="00855768"/>
    <w:rsid w:val="00857552"/>
    <w:rsid w:val="00857D84"/>
    <w:rsid w:val="008611EA"/>
    <w:rsid w:val="008616FA"/>
    <w:rsid w:val="00861A74"/>
    <w:rsid w:val="00861D94"/>
    <w:rsid w:val="00862919"/>
    <w:rsid w:val="008639DD"/>
    <w:rsid w:val="00863D5A"/>
    <w:rsid w:val="00866BFD"/>
    <w:rsid w:val="00866E8C"/>
    <w:rsid w:val="00867B1F"/>
    <w:rsid w:val="00867BA5"/>
    <w:rsid w:val="00867D60"/>
    <w:rsid w:val="008701B9"/>
    <w:rsid w:val="008716BA"/>
    <w:rsid w:val="00871CE4"/>
    <w:rsid w:val="00872D28"/>
    <w:rsid w:val="00873307"/>
    <w:rsid w:val="00873E80"/>
    <w:rsid w:val="00875807"/>
    <w:rsid w:val="00875B86"/>
    <w:rsid w:val="00875D29"/>
    <w:rsid w:val="00876808"/>
    <w:rsid w:val="008771B6"/>
    <w:rsid w:val="00877AFB"/>
    <w:rsid w:val="00877C64"/>
    <w:rsid w:val="00877DAF"/>
    <w:rsid w:val="00880EBD"/>
    <w:rsid w:val="00881152"/>
    <w:rsid w:val="00882209"/>
    <w:rsid w:val="00882253"/>
    <w:rsid w:val="00882259"/>
    <w:rsid w:val="008825EE"/>
    <w:rsid w:val="008837AF"/>
    <w:rsid w:val="0088561E"/>
    <w:rsid w:val="0088702E"/>
    <w:rsid w:val="008911FB"/>
    <w:rsid w:val="0089194C"/>
    <w:rsid w:val="00891C21"/>
    <w:rsid w:val="00891CF2"/>
    <w:rsid w:val="00891D79"/>
    <w:rsid w:val="0089216D"/>
    <w:rsid w:val="00894BCF"/>
    <w:rsid w:val="00895D0F"/>
    <w:rsid w:val="00896232"/>
    <w:rsid w:val="00896FAD"/>
    <w:rsid w:val="00897446"/>
    <w:rsid w:val="008A0218"/>
    <w:rsid w:val="008A02AE"/>
    <w:rsid w:val="008A0DEE"/>
    <w:rsid w:val="008A185F"/>
    <w:rsid w:val="008A1F75"/>
    <w:rsid w:val="008A20EB"/>
    <w:rsid w:val="008A22A8"/>
    <w:rsid w:val="008A32F1"/>
    <w:rsid w:val="008A35B0"/>
    <w:rsid w:val="008A5BFA"/>
    <w:rsid w:val="008A5C06"/>
    <w:rsid w:val="008A6197"/>
    <w:rsid w:val="008A62A4"/>
    <w:rsid w:val="008A7F71"/>
    <w:rsid w:val="008B0076"/>
    <w:rsid w:val="008B28FB"/>
    <w:rsid w:val="008B2FE5"/>
    <w:rsid w:val="008B31E8"/>
    <w:rsid w:val="008B3544"/>
    <w:rsid w:val="008B3E2B"/>
    <w:rsid w:val="008B4C59"/>
    <w:rsid w:val="008B4F7B"/>
    <w:rsid w:val="008B6664"/>
    <w:rsid w:val="008B68B2"/>
    <w:rsid w:val="008B7342"/>
    <w:rsid w:val="008C03EA"/>
    <w:rsid w:val="008C17DA"/>
    <w:rsid w:val="008C20BE"/>
    <w:rsid w:val="008C27A2"/>
    <w:rsid w:val="008C2AA9"/>
    <w:rsid w:val="008C2F47"/>
    <w:rsid w:val="008C391B"/>
    <w:rsid w:val="008C3BF3"/>
    <w:rsid w:val="008C3F0F"/>
    <w:rsid w:val="008C4BA9"/>
    <w:rsid w:val="008C5440"/>
    <w:rsid w:val="008C54F0"/>
    <w:rsid w:val="008C600E"/>
    <w:rsid w:val="008C6352"/>
    <w:rsid w:val="008C6B25"/>
    <w:rsid w:val="008C79EA"/>
    <w:rsid w:val="008D0568"/>
    <w:rsid w:val="008D0CB6"/>
    <w:rsid w:val="008D18E9"/>
    <w:rsid w:val="008D19BA"/>
    <w:rsid w:val="008D1FA3"/>
    <w:rsid w:val="008D2840"/>
    <w:rsid w:val="008D2D7F"/>
    <w:rsid w:val="008D33F7"/>
    <w:rsid w:val="008D36F5"/>
    <w:rsid w:val="008D3A99"/>
    <w:rsid w:val="008D43CF"/>
    <w:rsid w:val="008D4BBC"/>
    <w:rsid w:val="008D7286"/>
    <w:rsid w:val="008D7CCC"/>
    <w:rsid w:val="008E23BC"/>
    <w:rsid w:val="008E2963"/>
    <w:rsid w:val="008E39EB"/>
    <w:rsid w:val="008E3BA9"/>
    <w:rsid w:val="008E3C90"/>
    <w:rsid w:val="008E3CAB"/>
    <w:rsid w:val="008E42CC"/>
    <w:rsid w:val="008E552E"/>
    <w:rsid w:val="008E7B8B"/>
    <w:rsid w:val="008E7F57"/>
    <w:rsid w:val="008F06B0"/>
    <w:rsid w:val="008F1E1D"/>
    <w:rsid w:val="008F2513"/>
    <w:rsid w:val="008F3C12"/>
    <w:rsid w:val="008F4C39"/>
    <w:rsid w:val="008F6C35"/>
    <w:rsid w:val="00900C47"/>
    <w:rsid w:val="00903EFC"/>
    <w:rsid w:val="0090401A"/>
    <w:rsid w:val="00904431"/>
    <w:rsid w:val="009046C8"/>
    <w:rsid w:val="00907093"/>
    <w:rsid w:val="009110FE"/>
    <w:rsid w:val="009130BB"/>
    <w:rsid w:val="009133E0"/>
    <w:rsid w:val="0091530F"/>
    <w:rsid w:val="009159BE"/>
    <w:rsid w:val="00915DD5"/>
    <w:rsid w:val="00915FFC"/>
    <w:rsid w:val="00916384"/>
    <w:rsid w:val="0091688A"/>
    <w:rsid w:val="0091729F"/>
    <w:rsid w:val="009176CC"/>
    <w:rsid w:val="0091778A"/>
    <w:rsid w:val="00917C4B"/>
    <w:rsid w:val="009201E5"/>
    <w:rsid w:val="0092052C"/>
    <w:rsid w:val="00920675"/>
    <w:rsid w:val="00921D4B"/>
    <w:rsid w:val="00921E44"/>
    <w:rsid w:val="00922330"/>
    <w:rsid w:val="00924769"/>
    <w:rsid w:val="00925728"/>
    <w:rsid w:val="009263FF"/>
    <w:rsid w:val="00926CDD"/>
    <w:rsid w:val="0092727E"/>
    <w:rsid w:val="00927E51"/>
    <w:rsid w:val="00931537"/>
    <w:rsid w:val="00932C71"/>
    <w:rsid w:val="00935A05"/>
    <w:rsid w:val="0093607B"/>
    <w:rsid w:val="0093634A"/>
    <w:rsid w:val="00940781"/>
    <w:rsid w:val="009408CB"/>
    <w:rsid w:val="00941812"/>
    <w:rsid w:val="00941C67"/>
    <w:rsid w:val="00942D15"/>
    <w:rsid w:val="00942F66"/>
    <w:rsid w:val="00943E73"/>
    <w:rsid w:val="00944447"/>
    <w:rsid w:val="00944CF6"/>
    <w:rsid w:val="00945BA3"/>
    <w:rsid w:val="00945F5F"/>
    <w:rsid w:val="009460A9"/>
    <w:rsid w:val="00946AB8"/>
    <w:rsid w:val="009470AF"/>
    <w:rsid w:val="00950113"/>
    <w:rsid w:val="00950261"/>
    <w:rsid w:val="00951DC8"/>
    <w:rsid w:val="009532A3"/>
    <w:rsid w:val="00953703"/>
    <w:rsid w:val="00954C66"/>
    <w:rsid w:val="00955583"/>
    <w:rsid w:val="0095602F"/>
    <w:rsid w:val="00957777"/>
    <w:rsid w:val="00960197"/>
    <w:rsid w:val="0096031B"/>
    <w:rsid w:val="0096193E"/>
    <w:rsid w:val="00961E3F"/>
    <w:rsid w:val="009638CA"/>
    <w:rsid w:val="00964112"/>
    <w:rsid w:val="00964B27"/>
    <w:rsid w:val="00964BBC"/>
    <w:rsid w:val="00964BC9"/>
    <w:rsid w:val="00964F84"/>
    <w:rsid w:val="0096577B"/>
    <w:rsid w:val="00965D01"/>
    <w:rsid w:val="0096649A"/>
    <w:rsid w:val="00966BB9"/>
    <w:rsid w:val="00967B19"/>
    <w:rsid w:val="00967B7F"/>
    <w:rsid w:val="00967C1E"/>
    <w:rsid w:val="00967CE0"/>
    <w:rsid w:val="00970CC0"/>
    <w:rsid w:val="009714D9"/>
    <w:rsid w:val="00972654"/>
    <w:rsid w:val="009726FF"/>
    <w:rsid w:val="0097302D"/>
    <w:rsid w:val="0097308A"/>
    <w:rsid w:val="0097358E"/>
    <w:rsid w:val="00974662"/>
    <w:rsid w:val="009756E3"/>
    <w:rsid w:val="00975BFA"/>
    <w:rsid w:val="00977D11"/>
    <w:rsid w:val="00981209"/>
    <w:rsid w:val="00981EEE"/>
    <w:rsid w:val="00982A28"/>
    <w:rsid w:val="00983644"/>
    <w:rsid w:val="0098374C"/>
    <w:rsid w:val="00985302"/>
    <w:rsid w:val="00985FD3"/>
    <w:rsid w:val="009870E7"/>
    <w:rsid w:val="00990A4A"/>
    <w:rsid w:val="00990EE7"/>
    <w:rsid w:val="00993384"/>
    <w:rsid w:val="00993AEF"/>
    <w:rsid w:val="009959D9"/>
    <w:rsid w:val="00995D55"/>
    <w:rsid w:val="0099662B"/>
    <w:rsid w:val="00996AD6"/>
    <w:rsid w:val="009973E1"/>
    <w:rsid w:val="009A01C0"/>
    <w:rsid w:val="009A0534"/>
    <w:rsid w:val="009A09BC"/>
    <w:rsid w:val="009A0ABB"/>
    <w:rsid w:val="009A1070"/>
    <w:rsid w:val="009A1225"/>
    <w:rsid w:val="009A1F1B"/>
    <w:rsid w:val="009A21EE"/>
    <w:rsid w:val="009A4603"/>
    <w:rsid w:val="009A4B57"/>
    <w:rsid w:val="009A58C7"/>
    <w:rsid w:val="009A60AE"/>
    <w:rsid w:val="009A7C8B"/>
    <w:rsid w:val="009B132A"/>
    <w:rsid w:val="009B3185"/>
    <w:rsid w:val="009B3471"/>
    <w:rsid w:val="009B349C"/>
    <w:rsid w:val="009B4B52"/>
    <w:rsid w:val="009B5320"/>
    <w:rsid w:val="009B605F"/>
    <w:rsid w:val="009B60CA"/>
    <w:rsid w:val="009B67E8"/>
    <w:rsid w:val="009B739C"/>
    <w:rsid w:val="009B7971"/>
    <w:rsid w:val="009B7DB5"/>
    <w:rsid w:val="009C0118"/>
    <w:rsid w:val="009C04A2"/>
    <w:rsid w:val="009C04C3"/>
    <w:rsid w:val="009C2D4C"/>
    <w:rsid w:val="009C331D"/>
    <w:rsid w:val="009C5AE6"/>
    <w:rsid w:val="009C6DA2"/>
    <w:rsid w:val="009C7FE2"/>
    <w:rsid w:val="009D0F42"/>
    <w:rsid w:val="009D2C61"/>
    <w:rsid w:val="009D4C05"/>
    <w:rsid w:val="009D5322"/>
    <w:rsid w:val="009D605B"/>
    <w:rsid w:val="009D69E0"/>
    <w:rsid w:val="009D6A47"/>
    <w:rsid w:val="009D7743"/>
    <w:rsid w:val="009D7F26"/>
    <w:rsid w:val="009E00A0"/>
    <w:rsid w:val="009E104C"/>
    <w:rsid w:val="009E108C"/>
    <w:rsid w:val="009E12C5"/>
    <w:rsid w:val="009E1EC6"/>
    <w:rsid w:val="009E2379"/>
    <w:rsid w:val="009E254E"/>
    <w:rsid w:val="009E3389"/>
    <w:rsid w:val="009E4505"/>
    <w:rsid w:val="009E4B0A"/>
    <w:rsid w:val="009E54EB"/>
    <w:rsid w:val="009E5DD6"/>
    <w:rsid w:val="009E62F2"/>
    <w:rsid w:val="009E6EB6"/>
    <w:rsid w:val="009E6FB5"/>
    <w:rsid w:val="009F07CF"/>
    <w:rsid w:val="009F093D"/>
    <w:rsid w:val="009F2266"/>
    <w:rsid w:val="009F25FA"/>
    <w:rsid w:val="009F2C01"/>
    <w:rsid w:val="009F3461"/>
    <w:rsid w:val="009F40C5"/>
    <w:rsid w:val="009F4489"/>
    <w:rsid w:val="009F4FBD"/>
    <w:rsid w:val="009F553D"/>
    <w:rsid w:val="009F5FC3"/>
    <w:rsid w:val="009F60BE"/>
    <w:rsid w:val="009F70E5"/>
    <w:rsid w:val="009F7138"/>
    <w:rsid w:val="009F7829"/>
    <w:rsid w:val="009F799B"/>
    <w:rsid w:val="009F7DD9"/>
    <w:rsid w:val="00A00AE9"/>
    <w:rsid w:val="00A016D1"/>
    <w:rsid w:val="00A03A20"/>
    <w:rsid w:val="00A04398"/>
    <w:rsid w:val="00A07D79"/>
    <w:rsid w:val="00A07DB8"/>
    <w:rsid w:val="00A10A4C"/>
    <w:rsid w:val="00A11973"/>
    <w:rsid w:val="00A11C0F"/>
    <w:rsid w:val="00A11CEE"/>
    <w:rsid w:val="00A13130"/>
    <w:rsid w:val="00A13468"/>
    <w:rsid w:val="00A15DD4"/>
    <w:rsid w:val="00A16137"/>
    <w:rsid w:val="00A16F15"/>
    <w:rsid w:val="00A172D2"/>
    <w:rsid w:val="00A177E6"/>
    <w:rsid w:val="00A2032D"/>
    <w:rsid w:val="00A20E9E"/>
    <w:rsid w:val="00A224D4"/>
    <w:rsid w:val="00A22982"/>
    <w:rsid w:val="00A23208"/>
    <w:rsid w:val="00A24889"/>
    <w:rsid w:val="00A27D16"/>
    <w:rsid w:val="00A30501"/>
    <w:rsid w:val="00A3059C"/>
    <w:rsid w:val="00A33BA5"/>
    <w:rsid w:val="00A344BF"/>
    <w:rsid w:val="00A34514"/>
    <w:rsid w:val="00A34AB3"/>
    <w:rsid w:val="00A34EE9"/>
    <w:rsid w:val="00A34FBE"/>
    <w:rsid w:val="00A35DB5"/>
    <w:rsid w:val="00A35EF1"/>
    <w:rsid w:val="00A411C1"/>
    <w:rsid w:val="00A42763"/>
    <w:rsid w:val="00A43CE7"/>
    <w:rsid w:val="00A43D72"/>
    <w:rsid w:val="00A44621"/>
    <w:rsid w:val="00A454EB"/>
    <w:rsid w:val="00A462D5"/>
    <w:rsid w:val="00A46403"/>
    <w:rsid w:val="00A466E5"/>
    <w:rsid w:val="00A4675B"/>
    <w:rsid w:val="00A46E79"/>
    <w:rsid w:val="00A472D5"/>
    <w:rsid w:val="00A475D3"/>
    <w:rsid w:val="00A47BEB"/>
    <w:rsid w:val="00A5022A"/>
    <w:rsid w:val="00A50F87"/>
    <w:rsid w:val="00A511ED"/>
    <w:rsid w:val="00A51EC5"/>
    <w:rsid w:val="00A5265F"/>
    <w:rsid w:val="00A5441D"/>
    <w:rsid w:val="00A56543"/>
    <w:rsid w:val="00A57137"/>
    <w:rsid w:val="00A576E2"/>
    <w:rsid w:val="00A57BFF"/>
    <w:rsid w:val="00A57EFF"/>
    <w:rsid w:val="00A60C59"/>
    <w:rsid w:val="00A61994"/>
    <w:rsid w:val="00A635C2"/>
    <w:rsid w:val="00A637E5"/>
    <w:rsid w:val="00A64315"/>
    <w:rsid w:val="00A64EEB"/>
    <w:rsid w:val="00A651B1"/>
    <w:rsid w:val="00A667C5"/>
    <w:rsid w:val="00A67053"/>
    <w:rsid w:val="00A672DD"/>
    <w:rsid w:val="00A70036"/>
    <w:rsid w:val="00A70689"/>
    <w:rsid w:val="00A706C9"/>
    <w:rsid w:val="00A714F8"/>
    <w:rsid w:val="00A71E21"/>
    <w:rsid w:val="00A720C5"/>
    <w:rsid w:val="00A72169"/>
    <w:rsid w:val="00A72C62"/>
    <w:rsid w:val="00A7497E"/>
    <w:rsid w:val="00A75604"/>
    <w:rsid w:val="00A75854"/>
    <w:rsid w:val="00A77F7F"/>
    <w:rsid w:val="00A8152C"/>
    <w:rsid w:val="00A82507"/>
    <w:rsid w:val="00A848B4"/>
    <w:rsid w:val="00A862C5"/>
    <w:rsid w:val="00A863CC"/>
    <w:rsid w:val="00A8655D"/>
    <w:rsid w:val="00A872B2"/>
    <w:rsid w:val="00A87A9B"/>
    <w:rsid w:val="00A9160A"/>
    <w:rsid w:val="00A92587"/>
    <w:rsid w:val="00A935EB"/>
    <w:rsid w:val="00A93780"/>
    <w:rsid w:val="00A93945"/>
    <w:rsid w:val="00A94544"/>
    <w:rsid w:val="00A95B14"/>
    <w:rsid w:val="00A96C75"/>
    <w:rsid w:val="00AA1979"/>
    <w:rsid w:val="00AA3881"/>
    <w:rsid w:val="00AA3A26"/>
    <w:rsid w:val="00AA43D9"/>
    <w:rsid w:val="00AA5459"/>
    <w:rsid w:val="00AA5D26"/>
    <w:rsid w:val="00AA686F"/>
    <w:rsid w:val="00AA7CF5"/>
    <w:rsid w:val="00AA7E91"/>
    <w:rsid w:val="00AB0E12"/>
    <w:rsid w:val="00AB254F"/>
    <w:rsid w:val="00AB2933"/>
    <w:rsid w:val="00AB2D67"/>
    <w:rsid w:val="00AB45FA"/>
    <w:rsid w:val="00AB5316"/>
    <w:rsid w:val="00AB66CD"/>
    <w:rsid w:val="00AC1545"/>
    <w:rsid w:val="00AC3794"/>
    <w:rsid w:val="00AC43BC"/>
    <w:rsid w:val="00AC4766"/>
    <w:rsid w:val="00AC77B8"/>
    <w:rsid w:val="00AD096E"/>
    <w:rsid w:val="00AD184A"/>
    <w:rsid w:val="00AD1BBD"/>
    <w:rsid w:val="00AD2AF0"/>
    <w:rsid w:val="00AD426E"/>
    <w:rsid w:val="00AD4470"/>
    <w:rsid w:val="00AD5348"/>
    <w:rsid w:val="00AD54CE"/>
    <w:rsid w:val="00AD59A6"/>
    <w:rsid w:val="00AD68DB"/>
    <w:rsid w:val="00AD6B5A"/>
    <w:rsid w:val="00AD70CB"/>
    <w:rsid w:val="00AD7715"/>
    <w:rsid w:val="00AE0029"/>
    <w:rsid w:val="00AE0E30"/>
    <w:rsid w:val="00AE0E33"/>
    <w:rsid w:val="00AE2C65"/>
    <w:rsid w:val="00AE32A2"/>
    <w:rsid w:val="00AE368A"/>
    <w:rsid w:val="00AE4B08"/>
    <w:rsid w:val="00AE4F0C"/>
    <w:rsid w:val="00AE621E"/>
    <w:rsid w:val="00AE6432"/>
    <w:rsid w:val="00AE7236"/>
    <w:rsid w:val="00AF1754"/>
    <w:rsid w:val="00AF4EEB"/>
    <w:rsid w:val="00AF64B9"/>
    <w:rsid w:val="00AF660E"/>
    <w:rsid w:val="00AF7134"/>
    <w:rsid w:val="00AF74A1"/>
    <w:rsid w:val="00B01B08"/>
    <w:rsid w:val="00B023F3"/>
    <w:rsid w:val="00B02BE1"/>
    <w:rsid w:val="00B034C6"/>
    <w:rsid w:val="00B03E7C"/>
    <w:rsid w:val="00B05081"/>
    <w:rsid w:val="00B05B4B"/>
    <w:rsid w:val="00B06270"/>
    <w:rsid w:val="00B06503"/>
    <w:rsid w:val="00B06A99"/>
    <w:rsid w:val="00B11DD6"/>
    <w:rsid w:val="00B11EE1"/>
    <w:rsid w:val="00B11FB7"/>
    <w:rsid w:val="00B13DD1"/>
    <w:rsid w:val="00B1507B"/>
    <w:rsid w:val="00B1587F"/>
    <w:rsid w:val="00B158EF"/>
    <w:rsid w:val="00B1625A"/>
    <w:rsid w:val="00B22074"/>
    <w:rsid w:val="00B2352A"/>
    <w:rsid w:val="00B2560C"/>
    <w:rsid w:val="00B268E7"/>
    <w:rsid w:val="00B26EEF"/>
    <w:rsid w:val="00B3022E"/>
    <w:rsid w:val="00B306D7"/>
    <w:rsid w:val="00B30D1F"/>
    <w:rsid w:val="00B34564"/>
    <w:rsid w:val="00B354FF"/>
    <w:rsid w:val="00B3621C"/>
    <w:rsid w:val="00B36541"/>
    <w:rsid w:val="00B372F1"/>
    <w:rsid w:val="00B37947"/>
    <w:rsid w:val="00B37B2A"/>
    <w:rsid w:val="00B37D6F"/>
    <w:rsid w:val="00B40527"/>
    <w:rsid w:val="00B411CD"/>
    <w:rsid w:val="00B413D0"/>
    <w:rsid w:val="00B418DD"/>
    <w:rsid w:val="00B428AE"/>
    <w:rsid w:val="00B435D6"/>
    <w:rsid w:val="00B44780"/>
    <w:rsid w:val="00B44D3F"/>
    <w:rsid w:val="00B455DD"/>
    <w:rsid w:val="00B4583B"/>
    <w:rsid w:val="00B4662B"/>
    <w:rsid w:val="00B4774C"/>
    <w:rsid w:val="00B50B13"/>
    <w:rsid w:val="00B538B1"/>
    <w:rsid w:val="00B53ACD"/>
    <w:rsid w:val="00B53B16"/>
    <w:rsid w:val="00B53F59"/>
    <w:rsid w:val="00B55213"/>
    <w:rsid w:val="00B553A3"/>
    <w:rsid w:val="00B560AE"/>
    <w:rsid w:val="00B56505"/>
    <w:rsid w:val="00B56651"/>
    <w:rsid w:val="00B566D8"/>
    <w:rsid w:val="00B56884"/>
    <w:rsid w:val="00B61D50"/>
    <w:rsid w:val="00B63F2F"/>
    <w:rsid w:val="00B63FB7"/>
    <w:rsid w:val="00B6491B"/>
    <w:rsid w:val="00B64B58"/>
    <w:rsid w:val="00B6581D"/>
    <w:rsid w:val="00B70153"/>
    <w:rsid w:val="00B705DB"/>
    <w:rsid w:val="00B7099E"/>
    <w:rsid w:val="00B71620"/>
    <w:rsid w:val="00B73595"/>
    <w:rsid w:val="00B73A44"/>
    <w:rsid w:val="00B76D33"/>
    <w:rsid w:val="00B77F99"/>
    <w:rsid w:val="00B8026B"/>
    <w:rsid w:val="00B802B8"/>
    <w:rsid w:val="00B80CF7"/>
    <w:rsid w:val="00B820DC"/>
    <w:rsid w:val="00B8214A"/>
    <w:rsid w:val="00B827A1"/>
    <w:rsid w:val="00B82E07"/>
    <w:rsid w:val="00B85059"/>
    <w:rsid w:val="00B873E9"/>
    <w:rsid w:val="00B900C6"/>
    <w:rsid w:val="00B91263"/>
    <w:rsid w:val="00B91427"/>
    <w:rsid w:val="00B91BDF"/>
    <w:rsid w:val="00B9296B"/>
    <w:rsid w:val="00B92ED2"/>
    <w:rsid w:val="00B9335E"/>
    <w:rsid w:val="00B93B8F"/>
    <w:rsid w:val="00B9437F"/>
    <w:rsid w:val="00B955F8"/>
    <w:rsid w:val="00B95632"/>
    <w:rsid w:val="00B971D9"/>
    <w:rsid w:val="00B97988"/>
    <w:rsid w:val="00B97EA0"/>
    <w:rsid w:val="00BA1C0A"/>
    <w:rsid w:val="00BA2775"/>
    <w:rsid w:val="00BA4CE0"/>
    <w:rsid w:val="00BA5480"/>
    <w:rsid w:val="00BA5BBB"/>
    <w:rsid w:val="00BA61CD"/>
    <w:rsid w:val="00BA661B"/>
    <w:rsid w:val="00BA7D33"/>
    <w:rsid w:val="00BB234E"/>
    <w:rsid w:val="00BB3091"/>
    <w:rsid w:val="00BB3E3C"/>
    <w:rsid w:val="00BB481F"/>
    <w:rsid w:val="00BB53A6"/>
    <w:rsid w:val="00BB5DD1"/>
    <w:rsid w:val="00BB6F86"/>
    <w:rsid w:val="00BB727C"/>
    <w:rsid w:val="00BB7558"/>
    <w:rsid w:val="00BC1147"/>
    <w:rsid w:val="00BC137B"/>
    <w:rsid w:val="00BC16F6"/>
    <w:rsid w:val="00BC224F"/>
    <w:rsid w:val="00BC3316"/>
    <w:rsid w:val="00BC35DB"/>
    <w:rsid w:val="00BC3639"/>
    <w:rsid w:val="00BC565F"/>
    <w:rsid w:val="00BC74A3"/>
    <w:rsid w:val="00BC7F01"/>
    <w:rsid w:val="00BD1B1F"/>
    <w:rsid w:val="00BD2684"/>
    <w:rsid w:val="00BD2A70"/>
    <w:rsid w:val="00BD3552"/>
    <w:rsid w:val="00BD37E9"/>
    <w:rsid w:val="00BD4B99"/>
    <w:rsid w:val="00BD61BC"/>
    <w:rsid w:val="00BD6674"/>
    <w:rsid w:val="00BD6899"/>
    <w:rsid w:val="00BD6E8F"/>
    <w:rsid w:val="00BD7A1D"/>
    <w:rsid w:val="00BE063F"/>
    <w:rsid w:val="00BE091A"/>
    <w:rsid w:val="00BE47F9"/>
    <w:rsid w:val="00BE4E37"/>
    <w:rsid w:val="00BE4FD3"/>
    <w:rsid w:val="00BE5184"/>
    <w:rsid w:val="00BE56C0"/>
    <w:rsid w:val="00BE5849"/>
    <w:rsid w:val="00BE58C6"/>
    <w:rsid w:val="00BE5FD3"/>
    <w:rsid w:val="00BE6E0C"/>
    <w:rsid w:val="00BE7914"/>
    <w:rsid w:val="00BE7E82"/>
    <w:rsid w:val="00BF0642"/>
    <w:rsid w:val="00BF2DAA"/>
    <w:rsid w:val="00BF4244"/>
    <w:rsid w:val="00BF617C"/>
    <w:rsid w:val="00BF6BEB"/>
    <w:rsid w:val="00BF7845"/>
    <w:rsid w:val="00C00F26"/>
    <w:rsid w:val="00C01E53"/>
    <w:rsid w:val="00C01ED2"/>
    <w:rsid w:val="00C02A18"/>
    <w:rsid w:val="00C03466"/>
    <w:rsid w:val="00C039D2"/>
    <w:rsid w:val="00C04D56"/>
    <w:rsid w:val="00C04ED2"/>
    <w:rsid w:val="00C05769"/>
    <w:rsid w:val="00C05FE9"/>
    <w:rsid w:val="00C06D4C"/>
    <w:rsid w:val="00C07AB7"/>
    <w:rsid w:val="00C07CAB"/>
    <w:rsid w:val="00C10205"/>
    <w:rsid w:val="00C106BF"/>
    <w:rsid w:val="00C125A1"/>
    <w:rsid w:val="00C125A7"/>
    <w:rsid w:val="00C12B62"/>
    <w:rsid w:val="00C136E5"/>
    <w:rsid w:val="00C13ADD"/>
    <w:rsid w:val="00C13CAF"/>
    <w:rsid w:val="00C16137"/>
    <w:rsid w:val="00C17B12"/>
    <w:rsid w:val="00C20070"/>
    <w:rsid w:val="00C205B8"/>
    <w:rsid w:val="00C21F7B"/>
    <w:rsid w:val="00C229B1"/>
    <w:rsid w:val="00C23342"/>
    <w:rsid w:val="00C23437"/>
    <w:rsid w:val="00C24245"/>
    <w:rsid w:val="00C255B3"/>
    <w:rsid w:val="00C30B9A"/>
    <w:rsid w:val="00C30D76"/>
    <w:rsid w:val="00C3323B"/>
    <w:rsid w:val="00C33B57"/>
    <w:rsid w:val="00C35B8B"/>
    <w:rsid w:val="00C36A74"/>
    <w:rsid w:val="00C37349"/>
    <w:rsid w:val="00C416B3"/>
    <w:rsid w:val="00C4349F"/>
    <w:rsid w:val="00C437F7"/>
    <w:rsid w:val="00C447C7"/>
    <w:rsid w:val="00C4525C"/>
    <w:rsid w:val="00C45724"/>
    <w:rsid w:val="00C46203"/>
    <w:rsid w:val="00C46340"/>
    <w:rsid w:val="00C5111B"/>
    <w:rsid w:val="00C5176A"/>
    <w:rsid w:val="00C52010"/>
    <w:rsid w:val="00C522D9"/>
    <w:rsid w:val="00C52314"/>
    <w:rsid w:val="00C52A7D"/>
    <w:rsid w:val="00C52E65"/>
    <w:rsid w:val="00C53F16"/>
    <w:rsid w:val="00C547CD"/>
    <w:rsid w:val="00C56A5B"/>
    <w:rsid w:val="00C5750E"/>
    <w:rsid w:val="00C604EC"/>
    <w:rsid w:val="00C61D5A"/>
    <w:rsid w:val="00C61E9D"/>
    <w:rsid w:val="00C62D25"/>
    <w:rsid w:val="00C6363C"/>
    <w:rsid w:val="00C646D7"/>
    <w:rsid w:val="00C64A6D"/>
    <w:rsid w:val="00C65983"/>
    <w:rsid w:val="00C65D8D"/>
    <w:rsid w:val="00C66721"/>
    <w:rsid w:val="00C66921"/>
    <w:rsid w:val="00C676CB"/>
    <w:rsid w:val="00C67A09"/>
    <w:rsid w:val="00C70BDD"/>
    <w:rsid w:val="00C7282C"/>
    <w:rsid w:val="00C739AA"/>
    <w:rsid w:val="00C74C4B"/>
    <w:rsid w:val="00C74C80"/>
    <w:rsid w:val="00C75ABE"/>
    <w:rsid w:val="00C76786"/>
    <w:rsid w:val="00C76AEB"/>
    <w:rsid w:val="00C76D72"/>
    <w:rsid w:val="00C80766"/>
    <w:rsid w:val="00C81168"/>
    <w:rsid w:val="00C82088"/>
    <w:rsid w:val="00C8283A"/>
    <w:rsid w:val="00C834BE"/>
    <w:rsid w:val="00C835D8"/>
    <w:rsid w:val="00C83A7A"/>
    <w:rsid w:val="00C83C22"/>
    <w:rsid w:val="00C83D4B"/>
    <w:rsid w:val="00C844C5"/>
    <w:rsid w:val="00C84A5B"/>
    <w:rsid w:val="00C86064"/>
    <w:rsid w:val="00C868B3"/>
    <w:rsid w:val="00C8701F"/>
    <w:rsid w:val="00C87B0F"/>
    <w:rsid w:val="00C91B27"/>
    <w:rsid w:val="00C91EA3"/>
    <w:rsid w:val="00C921F4"/>
    <w:rsid w:val="00C945C2"/>
    <w:rsid w:val="00C94860"/>
    <w:rsid w:val="00C94DC1"/>
    <w:rsid w:val="00C96003"/>
    <w:rsid w:val="00C9728B"/>
    <w:rsid w:val="00CA4E86"/>
    <w:rsid w:val="00CA6399"/>
    <w:rsid w:val="00CA7037"/>
    <w:rsid w:val="00CA78DC"/>
    <w:rsid w:val="00CB0345"/>
    <w:rsid w:val="00CB077F"/>
    <w:rsid w:val="00CB1A45"/>
    <w:rsid w:val="00CB3530"/>
    <w:rsid w:val="00CB52EF"/>
    <w:rsid w:val="00CB59DF"/>
    <w:rsid w:val="00CB658B"/>
    <w:rsid w:val="00CB6F62"/>
    <w:rsid w:val="00CC0803"/>
    <w:rsid w:val="00CC1299"/>
    <w:rsid w:val="00CC1D10"/>
    <w:rsid w:val="00CC2006"/>
    <w:rsid w:val="00CC27B7"/>
    <w:rsid w:val="00CC37B1"/>
    <w:rsid w:val="00CC394E"/>
    <w:rsid w:val="00CC6FCD"/>
    <w:rsid w:val="00CD0B09"/>
    <w:rsid w:val="00CD0C38"/>
    <w:rsid w:val="00CD21C6"/>
    <w:rsid w:val="00CD2378"/>
    <w:rsid w:val="00CD37BC"/>
    <w:rsid w:val="00CD39FF"/>
    <w:rsid w:val="00CD3D27"/>
    <w:rsid w:val="00CD3D57"/>
    <w:rsid w:val="00CD40EE"/>
    <w:rsid w:val="00CD4139"/>
    <w:rsid w:val="00CD5022"/>
    <w:rsid w:val="00CD61DF"/>
    <w:rsid w:val="00CD6C51"/>
    <w:rsid w:val="00CD6D13"/>
    <w:rsid w:val="00CD785E"/>
    <w:rsid w:val="00CE0381"/>
    <w:rsid w:val="00CE064A"/>
    <w:rsid w:val="00CE0B21"/>
    <w:rsid w:val="00CE0E26"/>
    <w:rsid w:val="00CE2C83"/>
    <w:rsid w:val="00CE346E"/>
    <w:rsid w:val="00CE55AF"/>
    <w:rsid w:val="00CE6D26"/>
    <w:rsid w:val="00CF0BD4"/>
    <w:rsid w:val="00CF169C"/>
    <w:rsid w:val="00CF21EA"/>
    <w:rsid w:val="00CF295C"/>
    <w:rsid w:val="00CF3120"/>
    <w:rsid w:val="00CF4175"/>
    <w:rsid w:val="00CF4B33"/>
    <w:rsid w:val="00CF5ACF"/>
    <w:rsid w:val="00CF604F"/>
    <w:rsid w:val="00CF6696"/>
    <w:rsid w:val="00CF7314"/>
    <w:rsid w:val="00CF7EC0"/>
    <w:rsid w:val="00D01C62"/>
    <w:rsid w:val="00D03126"/>
    <w:rsid w:val="00D03202"/>
    <w:rsid w:val="00D0485A"/>
    <w:rsid w:val="00D04D9B"/>
    <w:rsid w:val="00D05650"/>
    <w:rsid w:val="00D06696"/>
    <w:rsid w:val="00D06FAE"/>
    <w:rsid w:val="00D107AC"/>
    <w:rsid w:val="00D12A01"/>
    <w:rsid w:val="00D1419C"/>
    <w:rsid w:val="00D15AC8"/>
    <w:rsid w:val="00D15C57"/>
    <w:rsid w:val="00D17434"/>
    <w:rsid w:val="00D1765C"/>
    <w:rsid w:val="00D17B1A"/>
    <w:rsid w:val="00D2103E"/>
    <w:rsid w:val="00D21A0B"/>
    <w:rsid w:val="00D22848"/>
    <w:rsid w:val="00D2287A"/>
    <w:rsid w:val="00D22B17"/>
    <w:rsid w:val="00D23460"/>
    <w:rsid w:val="00D238A3"/>
    <w:rsid w:val="00D24D19"/>
    <w:rsid w:val="00D26259"/>
    <w:rsid w:val="00D26926"/>
    <w:rsid w:val="00D26EA4"/>
    <w:rsid w:val="00D2718C"/>
    <w:rsid w:val="00D277D9"/>
    <w:rsid w:val="00D315EF"/>
    <w:rsid w:val="00D31C0F"/>
    <w:rsid w:val="00D34955"/>
    <w:rsid w:val="00D34A4A"/>
    <w:rsid w:val="00D34BE5"/>
    <w:rsid w:val="00D34CD6"/>
    <w:rsid w:val="00D35D37"/>
    <w:rsid w:val="00D36FD5"/>
    <w:rsid w:val="00D37090"/>
    <w:rsid w:val="00D37817"/>
    <w:rsid w:val="00D40199"/>
    <w:rsid w:val="00D409BF"/>
    <w:rsid w:val="00D4109F"/>
    <w:rsid w:val="00D412C4"/>
    <w:rsid w:val="00D41775"/>
    <w:rsid w:val="00D41791"/>
    <w:rsid w:val="00D417EC"/>
    <w:rsid w:val="00D42EB7"/>
    <w:rsid w:val="00D43BA1"/>
    <w:rsid w:val="00D444C5"/>
    <w:rsid w:val="00D44D4E"/>
    <w:rsid w:val="00D45782"/>
    <w:rsid w:val="00D45C1E"/>
    <w:rsid w:val="00D46206"/>
    <w:rsid w:val="00D4682C"/>
    <w:rsid w:val="00D469EA"/>
    <w:rsid w:val="00D470C2"/>
    <w:rsid w:val="00D47797"/>
    <w:rsid w:val="00D478C5"/>
    <w:rsid w:val="00D506DB"/>
    <w:rsid w:val="00D50C3E"/>
    <w:rsid w:val="00D5219E"/>
    <w:rsid w:val="00D526C5"/>
    <w:rsid w:val="00D52B1D"/>
    <w:rsid w:val="00D52C7E"/>
    <w:rsid w:val="00D52E7F"/>
    <w:rsid w:val="00D533B4"/>
    <w:rsid w:val="00D533E8"/>
    <w:rsid w:val="00D5369C"/>
    <w:rsid w:val="00D54ED1"/>
    <w:rsid w:val="00D55C94"/>
    <w:rsid w:val="00D55F17"/>
    <w:rsid w:val="00D564DC"/>
    <w:rsid w:val="00D56D08"/>
    <w:rsid w:val="00D56D69"/>
    <w:rsid w:val="00D57B9A"/>
    <w:rsid w:val="00D618AA"/>
    <w:rsid w:val="00D61C4C"/>
    <w:rsid w:val="00D62598"/>
    <w:rsid w:val="00D62719"/>
    <w:rsid w:val="00D62F5E"/>
    <w:rsid w:val="00D63B89"/>
    <w:rsid w:val="00D65485"/>
    <w:rsid w:val="00D664C4"/>
    <w:rsid w:val="00D66B52"/>
    <w:rsid w:val="00D708BA"/>
    <w:rsid w:val="00D70B10"/>
    <w:rsid w:val="00D70BFE"/>
    <w:rsid w:val="00D7153D"/>
    <w:rsid w:val="00D71785"/>
    <w:rsid w:val="00D71C03"/>
    <w:rsid w:val="00D72743"/>
    <w:rsid w:val="00D744AE"/>
    <w:rsid w:val="00D744B0"/>
    <w:rsid w:val="00D758F6"/>
    <w:rsid w:val="00D75A77"/>
    <w:rsid w:val="00D75DAE"/>
    <w:rsid w:val="00D76055"/>
    <w:rsid w:val="00D76875"/>
    <w:rsid w:val="00D779B5"/>
    <w:rsid w:val="00D77D18"/>
    <w:rsid w:val="00D807F7"/>
    <w:rsid w:val="00D80ADB"/>
    <w:rsid w:val="00D82792"/>
    <w:rsid w:val="00D82EF4"/>
    <w:rsid w:val="00D834F9"/>
    <w:rsid w:val="00D8397B"/>
    <w:rsid w:val="00D83F51"/>
    <w:rsid w:val="00D847FD"/>
    <w:rsid w:val="00D848EC"/>
    <w:rsid w:val="00D84E29"/>
    <w:rsid w:val="00D85484"/>
    <w:rsid w:val="00D85640"/>
    <w:rsid w:val="00D864B9"/>
    <w:rsid w:val="00D87325"/>
    <w:rsid w:val="00D87857"/>
    <w:rsid w:val="00D87AB0"/>
    <w:rsid w:val="00D87BD7"/>
    <w:rsid w:val="00D91A02"/>
    <w:rsid w:val="00D926BC"/>
    <w:rsid w:val="00D93286"/>
    <w:rsid w:val="00D95845"/>
    <w:rsid w:val="00D9615A"/>
    <w:rsid w:val="00D9698F"/>
    <w:rsid w:val="00D96D0C"/>
    <w:rsid w:val="00D96D5B"/>
    <w:rsid w:val="00D96D9D"/>
    <w:rsid w:val="00D96E7A"/>
    <w:rsid w:val="00D97412"/>
    <w:rsid w:val="00D976B8"/>
    <w:rsid w:val="00DA0275"/>
    <w:rsid w:val="00DA02C2"/>
    <w:rsid w:val="00DA0E83"/>
    <w:rsid w:val="00DA0F56"/>
    <w:rsid w:val="00DA1361"/>
    <w:rsid w:val="00DA19ED"/>
    <w:rsid w:val="00DA1A9E"/>
    <w:rsid w:val="00DA2B2E"/>
    <w:rsid w:val="00DA2C3D"/>
    <w:rsid w:val="00DA41FD"/>
    <w:rsid w:val="00DA5157"/>
    <w:rsid w:val="00DA52B7"/>
    <w:rsid w:val="00DA53DA"/>
    <w:rsid w:val="00DA6583"/>
    <w:rsid w:val="00DA7A2B"/>
    <w:rsid w:val="00DB084C"/>
    <w:rsid w:val="00DB08F6"/>
    <w:rsid w:val="00DB13BE"/>
    <w:rsid w:val="00DB1876"/>
    <w:rsid w:val="00DB286E"/>
    <w:rsid w:val="00DB4C87"/>
    <w:rsid w:val="00DB5A7F"/>
    <w:rsid w:val="00DB60B4"/>
    <w:rsid w:val="00DB637A"/>
    <w:rsid w:val="00DB7D52"/>
    <w:rsid w:val="00DC5863"/>
    <w:rsid w:val="00DC5BF0"/>
    <w:rsid w:val="00DC66AD"/>
    <w:rsid w:val="00DC7314"/>
    <w:rsid w:val="00DC733D"/>
    <w:rsid w:val="00DC7561"/>
    <w:rsid w:val="00DD0901"/>
    <w:rsid w:val="00DD0F06"/>
    <w:rsid w:val="00DD18C7"/>
    <w:rsid w:val="00DD1ECB"/>
    <w:rsid w:val="00DD2A72"/>
    <w:rsid w:val="00DD3072"/>
    <w:rsid w:val="00DD3354"/>
    <w:rsid w:val="00DD5927"/>
    <w:rsid w:val="00DD6B5B"/>
    <w:rsid w:val="00DD754C"/>
    <w:rsid w:val="00DE0308"/>
    <w:rsid w:val="00DE07C9"/>
    <w:rsid w:val="00DE2078"/>
    <w:rsid w:val="00DE344F"/>
    <w:rsid w:val="00DE3875"/>
    <w:rsid w:val="00DE3D50"/>
    <w:rsid w:val="00DE46DC"/>
    <w:rsid w:val="00DE4FD6"/>
    <w:rsid w:val="00DE5777"/>
    <w:rsid w:val="00DE61B7"/>
    <w:rsid w:val="00DE6C4D"/>
    <w:rsid w:val="00DF2020"/>
    <w:rsid w:val="00DF371A"/>
    <w:rsid w:val="00DF5343"/>
    <w:rsid w:val="00DF5C62"/>
    <w:rsid w:val="00DF6183"/>
    <w:rsid w:val="00DF698C"/>
    <w:rsid w:val="00DF7B56"/>
    <w:rsid w:val="00DF7E04"/>
    <w:rsid w:val="00E0095F"/>
    <w:rsid w:val="00E01330"/>
    <w:rsid w:val="00E019B9"/>
    <w:rsid w:val="00E03009"/>
    <w:rsid w:val="00E03660"/>
    <w:rsid w:val="00E03FB0"/>
    <w:rsid w:val="00E041A8"/>
    <w:rsid w:val="00E04C9C"/>
    <w:rsid w:val="00E062FF"/>
    <w:rsid w:val="00E0637B"/>
    <w:rsid w:val="00E0665D"/>
    <w:rsid w:val="00E06B33"/>
    <w:rsid w:val="00E07A30"/>
    <w:rsid w:val="00E11301"/>
    <w:rsid w:val="00E133BD"/>
    <w:rsid w:val="00E14301"/>
    <w:rsid w:val="00E14AA5"/>
    <w:rsid w:val="00E1528B"/>
    <w:rsid w:val="00E15BF5"/>
    <w:rsid w:val="00E15E25"/>
    <w:rsid w:val="00E1641A"/>
    <w:rsid w:val="00E16FD7"/>
    <w:rsid w:val="00E1753C"/>
    <w:rsid w:val="00E1776A"/>
    <w:rsid w:val="00E2055D"/>
    <w:rsid w:val="00E21D3B"/>
    <w:rsid w:val="00E2316D"/>
    <w:rsid w:val="00E2709C"/>
    <w:rsid w:val="00E27B52"/>
    <w:rsid w:val="00E30601"/>
    <w:rsid w:val="00E30974"/>
    <w:rsid w:val="00E30E70"/>
    <w:rsid w:val="00E317A5"/>
    <w:rsid w:val="00E334A8"/>
    <w:rsid w:val="00E33777"/>
    <w:rsid w:val="00E33FE6"/>
    <w:rsid w:val="00E357D5"/>
    <w:rsid w:val="00E373AC"/>
    <w:rsid w:val="00E404B7"/>
    <w:rsid w:val="00E405B2"/>
    <w:rsid w:val="00E410C4"/>
    <w:rsid w:val="00E416F4"/>
    <w:rsid w:val="00E419D8"/>
    <w:rsid w:val="00E41F52"/>
    <w:rsid w:val="00E43770"/>
    <w:rsid w:val="00E43E8C"/>
    <w:rsid w:val="00E440E2"/>
    <w:rsid w:val="00E44738"/>
    <w:rsid w:val="00E460D1"/>
    <w:rsid w:val="00E50D12"/>
    <w:rsid w:val="00E523A9"/>
    <w:rsid w:val="00E52CB3"/>
    <w:rsid w:val="00E52DA4"/>
    <w:rsid w:val="00E53FF7"/>
    <w:rsid w:val="00E54B81"/>
    <w:rsid w:val="00E55CDB"/>
    <w:rsid w:val="00E5639F"/>
    <w:rsid w:val="00E56C45"/>
    <w:rsid w:val="00E5725C"/>
    <w:rsid w:val="00E60235"/>
    <w:rsid w:val="00E604F7"/>
    <w:rsid w:val="00E61991"/>
    <w:rsid w:val="00E62051"/>
    <w:rsid w:val="00E627D8"/>
    <w:rsid w:val="00E63E4C"/>
    <w:rsid w:val="00E641A9"/>
    <w:rsid w:val="00E645B4"/>
    <w:rsid w:val="00E645C5"/>
    <w:rsid w:val="00E65822"/>
    <w:rsid w:val="00E66762"/>
    <w:rsid w:val="00E66BA2"/>
    <w:rsid w:val="00E70026"/>
    <w:rsid w:val="00E717E3"/>
    <w:rsid w:val="00E73126"/>
    <w:rsid w:val="00E74091"/>
    <w:rsid w:val="00E741D8"/>
    <w:rsid w:val="00E74494"/>
    <w:rsid w:val="00E74A56"/>
    <w:rsid w:val="00E74DE4"/>
    <w:rsid w:val="00E7529B"/>
    <w:rsid w:val="00E75817"/>
    <w:rsid w:val="00E76378"/>
    <w:rsid w:val="00E768B8"/>
    <w:rsid w:val="00E7691D"/>
    <w:rsid w:val="00E77119"/>
    <w:rsid w:val="00E77241"/>
    <w:rsid w:val="00E81D43"/>
    <w:rsid w:val="00E821D1"/>
    <w:rsid w:val="00E823FC"/>
    <w:rsid w:val="00E83DDB"/>
    <w:rsid w:val="00E84054"/>
    <w:rsid w:val="00E841E6"/>
    <w:rsid w:val="00E84E72"/>
    <w:rsid w:val="00E852D0"/>
    <w:rsid w:val="00E863F0"/>
    <w:rsid w:val="00E865B8"/>
    <w:rsid w:val="00E87942"/>
    <w:rsid w:val="00E87A91"/>
    <w:rsid w:val="00E91590"/>
    <w:rsid w:val="00E91D04"/>
    <w:rsid w:val="00E94A83"/>
    <w:rsid w:val="00E9556A"/>
    <w:rsid w:val="00EA0058"/>
    <w:rsid w:val="00EA0D9D"/>
    <w:rsid w:val="00EA0E1A"/>
    <w:rsid w:val="00EA1775"/>
    <w:rsid w:val="00EA1C0F"/>
    <w:rsid w:val="00EA211C"/>
    <w:rsid w:val="00EA2946"/>
    <w:rsid w:val="00EA2E9C"/>
    <w:rsid w:val="00EA3578"/>
    <w:rsid w:val="00EA5023"/>
    <w:rsid w:val="00EA58F1"/>
    <w:rsid w:val="00EA5E45"/>
    <w:rsid w:val="00EA6221"/>
    <w:rsid w:val="00EA721A"/>
    <w:rsid w:val="00EA72A7"/>
    <w:rsid w:val="00EA74CE"/>
    <w:rsid w:val="00EA7596"/>
    <w:rsid w:val="00EA78B6"/>
    <w:rsid w:val="00EA7AC5"/>
    <w:rsid w:val="00EB0C9A"/>
    <w:rsid w:val="00EB0F61"/>
    <w:rsid w:val="00EB117A"/>
    <w:rsid w:val="00EB1455"/>
    <w:rsid w:val="00EB23A5"/>
    <w:rsid w:val="00EB4230"/>
    <w:rsid w:val="00EB459A"/>
    <w:rsid w:val="00EB46B5"/>
    <w:rsid w:val="00EB5A71"/>
    <w:rsid w:val="00EB5A99"/>
    <w:rsid w:val="00EB72A5"/>
    <w:rsid w:val="00EC10EA"/>
    <w:rsid w:val="00EC1BEB"/>
    <w:rsid w:val="00EC21F5"/>
    <w:rsid w:val="00EC239D"/>
    <w:rsid w:val="00EC3A22"/>
    <w:rsid w:val="00EC40E5"/>
    <w:rsid w:val="00EC760E"/>
    <w:rsid w:val="00EC790D"/>
    <w:rsid w:val="00EC7AFD"/>
    <w:rsid w:val="00ED18D8"/>
    <w:rsid w:val="00ED206E"/>
    <w:rsid w:val="00ED30EE"/>
    <w:rsid w:val="00ED39C7"/>
    <w:rsid w:val="00ED57B7"/>
    <w:rsid w:val="00ED5CFD"/>
    <w:rsid w:val="00ED7A08"/>
    <w:rsid w:val="00EE02E2"/>
    <w:rsid w:val="00EE0C39"/>
    <w:rsid w:val="00EE14E7"/>
    <w:rsid w:val="00EE2175"/>
    <w:rsid w:val="00EE3409"/>
    <w:rsid w:val="00EE38DF"/>
    <w:rsid w:val="00EE4E1F"/>
    <w:rsid w:val="00EE4E89"/>
    <w:rsid w:val="00EE5E22"/>
    <w:rsid w:val="00EE6CCA"/>
    <w:rsid w:val="00EF0EC1"/>
    <w:rsid w:val="00EF0F6A"/>
    <w:rsid w:val="00EF1181"/>
    <w:rsid w:val="00EF1259"/>
    <w:rsid w:val="00EF2CA8"/>
    <w:rsid w:val="00EF30F1"/>
    <w:rsid w:val="00EF3205"/>
    <w:rsid w:val="00EF33D7"/>
    <w:rsid w:val="00EF38E4"/>
    <w:rsid w:val="00EF45D8"/>
    <w:rsid w:val="00EF4EFC"/>
    <w:rsid w:val="00EF5610"/>
    <w:rsid w:val="00EF67E0"/>
    <w:rsid w:val="00F0160F"/>
    <w:rsid w:val="00F01CD8"/>
    <w:rsid w:val="00F01FA1"/>
    <w:rsid w:val="00F032C5"/>
    <w:rsid w:val="00F043DC"/>
    <w:rsid w:val="00F04C9F"/>
    <w:rsid w:val="00F068DB"/>
    <w:rsid w:val="00F128EC"/>
    <w:rsid w:val="00F12B34"/>
    <w:rsid w:val="00F14EB5"/>
    <w:rsid w:val="00F17D83"/>
    <w:rsid w:val="00F20732"/>
    <w:rsid w:val="00F2257C"/>
    <w:rsid w:val="00F22FC9"/>
    <w:rsid w:val="00F23FB6"/>
    <w:rsid w:val="00F24779"/>
    <w:rsid w:val="00F24BA2"/>
    <w:rsid w:val="00F24F4C"/>
    <w:rsid w:val="00F25386"/>
    <w:rsid w:val="00F25452"/>
    <w:rsid w:val="00F25B28"/>
    <w:rsid w:val="00F25B54"/>
    <w:rsid w:val="00F25C52"/>
    <w:rsid w:val="00F26241"/>
    <w:rsid w:val="00F27342"/>
    <w:rsid w:val="00F3102F"/>
    <w:rsid w:val="00F311D9"/>
    <w:rsid w:val="00F33097"/>
    <w:rsid w:val="00F345DF"/>
    <w:rsid w:val="00F348F1"/>
    <w:rsid w:val="00F356D5"/>
    <w:rsid w:val="00F3638B"/>
    <w:rsid w:val="00F4031C"/>
    <w:rsid w:val="00F409A1"/>
    <w:rsid w:val="00F4162A"/>
    <w:rsid w:val="00F42A1E"/>
    <w:rsid w:val="00F42A40"/>
    <w:rsid w:val="00F43589"/>
    <w:rsid w:val="00F4463A"/>
    <w:rsid w:val="00F4553B"/>
    <w:rsid w:val="00F45905"/>
    <w:rsid w:val="00F45AB2"/>
    <w:rsid w:val="00F4647C"/>
    <w:rsid w:val="00F46C69"/>
    <w:rsid w:val="00F50240"/>
    <w:rsid w:val="00F511F9"/>
    <w:rsid w:val="00F51F4B"/>
    <w:rsid w:val="00F52D13"/>
    <w:rsid w:val="00F537E3"/>
    <w:rsid w:val="00F53B85"/>
    <w:rsid w:val="00F54C1D"/>
    <w:rsid w:val="00F55581"/>
    <w:rsid w:val="00F5586D"/>
    <w:rsid w:val="00F56D51"/>
    <w:rsid w:val="00F57C16"/>
    <w:rsid w:val="00F57CC6"/>
    <w:rsid w:val="00F61442"/>
    <w:rsid w:val="00F616B7"/>
    <w:rsid w:val="00F618C4"/>
    <w:rsid w:val="00F61B52"/>
    <w:rsid w:val="00F62E6D"/>
    <w:rsid w:val="00F6353E"/>
    <w:rsid w:val="00F6360E"/>
    <w:rsid w:val="00F63A2F"/>
    <w:rsid w:val="00F64340"/>
    <w:rsid w:val="00F645A2"/>
    <w:rsid w:val="00F64D05"/>
    <w:rsid w:val="00F65229"/>
    <w:rsid w:val="00F657CE"/>
    <w:rsid w:val="00F65BBE"/>
    <w:rsid w:val="00F6699B"/>
    <w:rsid w:val="00F71BCC"/>
    <w:rsid w:val="00F7271F"/>
    <w:rsid w:val="00F72768"/>
    <w:rsid w:val="00F72B21"/>
    <w:rsid w:val="00F72FD7"/>
    <w:rsid w:val="00F730B7"/>
    <w:rsid w:val="00F7363E"/>
    <w:rsid w:val="00F74602"/>
    <w:rsid w:val="00F75051"/>
    <w:rsid w:val="00F75F2E"/>
    <w:rsid w:val="00F76898"/>
    <w:rsid w:val="00F76D10"/>
    <w:rsid w:val="00F77207"/>
    <w:rsid w:val="00F77C6A"/>
    <w:rsid w:val="00F8060F"/>
    <w:rsid w:val="00F80742"/>
    <w:rsid w:val="00F80E2D"/>
    <w:rsid w:val="00F815EF"/>
    <w:rsid w:val="00F81679"/>
    <w:rsid w:val="00F81AFB"/>
    <w:rsid w:val="00F836E5"/>
    <w:rsid w:val="00F83B0C"/>
    <w:rsid w:val="00F840FA"/>
    <w:rsid w:val="00F84253"/>
    <w:rsid w:val="00F84A2A"/>
    <w:rsid w:val="00F84BA2"/>
    <w:rsid w:val="00F84F78"/>
    <w:rsid w:val="00F85726"/>
    <w:rsid w:val="00F86B07"/>
    <w:rsid w:val="00F86D4F"/>
    <w:rsid w:val="00F8717B"/>
    <w:rsid w:val="00F9009B"/>
    <w:rsid w:val="00F9164C"/>
    <w:rsid w:val="00F91E84"/>
    <w:rsid w:val="00F9229A"/>
    <w:rsid w:val="00F94F80"/>
    <w:rsid w:val="00F95509"/>
    <w:rsid w:val="00F95787"/>
    <w:rsid w:val="00F958F6"/>
    <w:rsid w:val="00F96222"/>
    <w:rsid w:val="00F9636F"/>
    <w:rsid w:val="00F965E5"/>
    <w:rsid w:val="00FA04C8"/>
    <w:rsid w:val="00FA0A8A"/>
    <w:rsid w:val="00FA100E"/>
    <w:rsid w:val="00FA5878"/>
    <w:rsid w:val="00FA614B"/>
    <w:rsid w:val="00FA69F3"/>
    <w:rsid w:val="00FB0DC3"/>
    <w:rsid w:val="00FB2AE9"/>
    <w:rsid w:val="00FB2F60"/>
    <w:rsid w:val="00FB2FCA"/>
    <w:rsid w:val="00FB33EF"/>
    <w:rsid w:val="00FB508D"/>
    <w:rsid w:val="00FB5D66"/>
    <w:rsid w:val="00FB5E9B"/>
    <w:rsid w:val="00FB74B3"/>
    <w:rsid w:val="00FC0544"/>
    <w:rsid w:val="00FC0F7B"/>
    <w:rsid w:val="00FC1F7E"/>
    <w:rsid w:val="00FC2B0E"/>
    <w:rsid w:val="00FC2C11"/>
    <w:rsid w:val="00FC2FE1"/>
    <w:rsid w:val="00FC3789"/>
    <w:rsid w:val="00FC3908"/>
    <w:rsid w:val="00FC3950"/>
    <w:rsid w:val="00FC4F10"/>
    <w:rsid w:val="00FC6232"/>
    <w:rsid w:val="00FC6650"/>
    <w:rsid w:val="00FC6865"/>
    <w:rsid w:val="00FD1A6F"/>
    <w:rsid w:val="00FD269B"/>
    <w:rsid w:val="00FD3AC9"/>
    <w:rsid w:val="00FD41CA"/>
    <w:rsid w:val="00FD42AB"/>
    <w:rsid w:val="00FD5D79"/>
    <w:rsid w:val="00FD7B49"/>
    <w:rsid w:val="00FE00A8"/>
    <w:rsid w:val="00FE0460"/>
    <w:rsid w:val="00FE17FF"/>
    <w:rsid w:val="00FE18D6"/>
    <w:rsid w:val="00FE2039"/>
    <w:rsid w:val="00FE231A"/>
    <w:rsid w:val="00FE276F"/>
    <w:rsid w:val="00FE2EF1"/>
    <w:rsid w:val="00FE3EC6"/>
    <w:rsid w:val="00FE4073"/>
    <w:rsid w:val="00FE4BD2"/>
    <w:rsid w:val="00FE5E04"/>
    <w:rsid w:val="00FE602F"/>
    <w:rsid w:val="00FE6287"/>
    <w:rsid w:val="00FE667A"/>
    <w:rsid w:val="00FE69F2"/>
    <w:rsid w:val="00FE70D3"/>
    <w:rsid w:val="00FF24CC"/>
    <w:rsid w:val="00FF32CD"/>
    <w:rsid w:val="00FF4EE9"/>
    <w:rsid w:val="00FF50F5"/>
    <w:rsid w:val="00FF68F7"/>
    <w:rsid w:val="00FF700B"/>
    <w:rsid w:val="00FF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colormru v:ext="edit" colors="#f8f8f8"/>
    </o:shapedefaults>
    <o:shapelayout v:ext="edit">
      <o:idmap v:ext="edit" data="1"/>
    </o:shapelayout>
  </w:shapeDefaults>
  <w:decimalSymbol w:val="."/>
  <w:listSeparator w:val=","/>
  <w15:chartTrackingRefBased/>
  <w15:docId w15:val="{3E9BCA12-0632-4BEB-BFCA-1735E8FDD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paragraph" w:styleId="Heading1">
    <w:name w:val="heading 1"/>
    <w:next w:val="aNorm"/>
    <w:link w:val="Heading1Char"/>
    <w:qFormat/>
    <w:pPr>
      <w:pageBreakBefore/>
      <w:pBdr>
        <w:bottom w:val="threeDEngrave" w:sz="6" w:space="1" w:color="C0C0C0"/>
      </w:pBdr>
      <w:spacing w:after="240"/>
      <w:outlineLvl w:val="0"/>
    </w:pPr>
    <w:rPr>
      <w:rFonts w:ascii="Arial" w:hAnsi="Arial" w:cs="Arial"/>
      <w:spacing w:val="10"/>
      <w:kern w:val="36"/>
      <w:sz w:val="36"/>
      <w:szCs w:val="36"/>
    </w:rPr>
  </w:style>
  <w:style w:type="paragraph" w:styleId="Heading2">
    <w:name w:val="heading 2"/>
    <w:basedOn w:val="Heading1"/>
    <w:next w:val="aNorm"/>
    <w:link w:val="Heading2Char"/>
    <w:qFormat/>
    <w:pPr>
      <w:keepNext/>
      <w:pageBreakBefore w:val="0"/>
      <w:pBdr>
        <w:bottom w:val="none" w:sz="0" w:space="0" w:color="auto"/>
      </w:pBdr>
      <w:spacing w:before="240" w:after="60"/>
      <w:outlineLvl w:val="1"/>
    </w:pPr>
    <w:rPr>
      <w:rFonts w:cs="Times New Roman"/>
      <w:b/>
      <w:bCs/>
      <w:iCs/>
      <w:spacing w:val="0"/>
      <w:sz w:val="28"/>
      <w:szCs w:val="28"/>
      <w:lang w:val="x-none" w:eastAsia="x-none"/>
    </w:rPr>
  </w:style>
  <w:style w:type="paragraph" w:styleId="Heading3">
    <w:name w:val="heading 3"/>
    <w:basedOn w:val="Heading2"/>
    <w:next w:val="aNorm"/>
    <w:link w:val="Heading3Char"/>
    <w:qFormat/>
    <w:pPr>
      <w:outlineLvl w:val="2"/>
    </w:pPr>
    <w:rPr>
      <w:iCs w:val="0"/>
      <w:sz w:val="22"/>
      <w:szCs w:val="22"/>
    </w:rPr>
  </w:style>
  <w:style w:type="paragraph" w:styleId="Heading4">
    <w:name w:val="heading 4"/>
    <w:basedOn w:val="aProcHead"/>
    <w:next w:val="aNorm"/>
    <w:qFormat/>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style>
  <w:style w:type="table" w:default="1" w:styleId="TableNormal">
    <w:name w:val="Normal Table"/>
    <w:tblPr>
      <w:tblInd w:w="0" w:type="dxa"/>
      <w:tblCellMar>
        <w:top w:w="0" w:type="dxa"/>
        <w:left w:w="108" w:type="dxa"/>
        <w:bottom w:w="0" w:type="dxa"/>
        <w:right w:w="108" w:type="dxa"/>
      </w:tblCellMar>
    </w:tblPr>
  </w:style>
  <w:style w:type="numbering" w:default="1" w:styleId="NoList">
    <w:name w:val="No List"/>
    <w:uiPriority w:val="99"/>
  </w:style>
  <w:style w:type="numbering" w:customStyle="1" w:styleId="cBullet">
    <w:name w:val="cBullet"/>
    <w:pPr>
      <w:numPr>
        <w:numId w:val="15"/>
      </w:numPr>
    </w:pPr>
  </w:style>
  <w:style w:type="paragraph" w:customStyle="1" w:styleId="aNorm">
    <w:name w:val="aNorm"/>
    <w:link w:val="aNormChar"/>
    <w:pPr>
      <w:tabs>
        <w:tab w:val="left" w:pos="360"/>
        <w:tab w:val="left" w:pos="4320"/>
      </w:tabs>
      <w:spacing w:after="240"/>
    </w:pPr>
    <w:rPr>
      <w:sz w:val="24"/>
      <w:szCs w:val="24"/>
    </w:rPr>
  </w:style>
  <w:style w:type="character" w:customStyle="1" w:styleId="aNormChar">
    <w:name w:val="aNorm Char"/>
    <w:link w:val="aNorm"/>
    <w:rPr>
      <w:sz w:val="24"/>
      <w:szCs w:val="24"/>
      <w:lang w:val="en-US" w:eastAsia="en-US" w:bidi="ar-SA"/>
    </w:rPr>
  </w:style>
  <w:style w:type="paragraph" w:styleId="BalloonText">
    <w:name w:val="Balloon Text"/>
    <w:basedOn w:val="Normal"/>
    <w:link w:val="BalloonTextChar"/>
    <w:rPr>
      <w:rFonts w:ascii="Tahoma" w:hAnsi="Tahoma"/>
      <w:sz w:val="16"/>
      <w:szCs w:val="16"/>
      <w:lang w:val="x-none" w:eastAsia="x-none"/>
    </w:rPr>
  </w:style>
  <w:style w:type="numbering" w:customStyle="1" w:styleId="cStep">
    <w:name w:val="cStep"/>
    <w:pPr>
      <w:numPr>
        <w:numId w:val="13"/>
      </w:numPr>
    </w:pPr>
  </w:style>
  <w:style w:type="table" w:customStyle="1" w:styleId="tableBasic">
    <w:name w:val="tableBasic"/>
    <w:basedOn w:val="TableNormal"/>
    <w:tblPr>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Arial" w:hAnsi="Arial"/>
        <w:b/>
        <w:sz w:val="20"/>
      </w:rPr>
      <w:tblPr/>
      <w:trPr>
        <w:cantSplit w:val="0"/>
        <w:tblHeader/>
      </w:trPr>
    </w:tblStylePr>
  </w:style>
  <w:style w:type="paragraph" w:customStyle="1" w:styleId="aTable">
    <w:name w:val="aTable&lt;&gt;"/>
    <w:basedOn w:val="aTable0"/>
    <w:pPr>
      <w:jc w:val="center"/>
    </w:pPr>
    <w:rPr>
      <w:szCs w:val="20"/>
    </w:rPr>
  </w:style>
  <w:style w:type="paragraph" w:customStyle="1" w:styleId="aNorm0">
    <w:name w:val="aNorm &gt;"/>
    <w:basedOn w:val="aNorm"/>
    <w:link w:val="aNormChar0"/>
    <w:pPr>
      <w:ind w:left="360"/>
    </w:pPr>
  </w:style>
  <w:style w:type="paragraph" w:customStyle="1" w:styleId="aSpaceBorder">
    <w:name w:val="aSpaceBorder"/>
    <w:basedOn w:val="aSpace"/>
    <w:next w:val="Heading2"/>
    <w:pPr>
      <w:pBdr>
        <w:bottom w:val="threeDEmboss" w:sz="6" w:space="1" w:color="C0C0C0"/>
      </w:pBdr>
      <w:spacing w:after="120"/>
      <w:ind w:right="0"/>
    </w:pPr>
  </w:style>
  <w:style w:type="paragraph" w:customStyle="1" w:styleId="aSpace">
    <w:name w:val="aSpace"/>
    <w:link w:val="aSpaceChar"/>
    <w:pPr>
      <w:widowControl w:val="0"/>
      <w:ind w:right="1440"/>
    </w:pPr>
    <w:rPr>
      <w:rFonts w:ascii="Courier New" w:hAnsi="Courier New"/>
      <w:noProof/>
      <w:sz w:val="16"/>
      <w:szCs w:val="24"/>
    </w:rPr>
  </w:style>
  <w:style w:type="character" w:customStyle="1" w:styleId="aSpaceChar">
    <w:name w:val="aSpace Char"/>
    <w:link w:val="aSpace"/>
    <w:rPr>
      <w:rFonts w:ascii="Courier New" w:hAnsi="Courier New"/>
      <w:noProof/>
      <w:sz w:val="16"/>
      <w:szCs w:val="24"/>
      <w:lang w:val="en-US" w:eastAsia="en-US" w:bidi="ar-SA"/>
    </w:rPr>
  </w:style>
  <w:style w:type="character" w:customStyle="1" w:styleId="bLinkRef">
    <w:name w:val="bLinkRef"/>
    <w:rPr>
      <w:iCs/>
      <w:color w:val="0000FF"/>
    </w:rPr>
  </w:style>
  <w:style w:type="character" w:styleId="Emphasis">
    <w:name w:val="Emphasis"/>
    <w:qFormat/>
    <w:rPr>
      <w:i/>
      <w:iCs/>
    </w:rPr>
  </w:style>
  <w:style w:type="character" w:styleId="PageNumber">
    <w:name w:val="page number"/>
    <w:basedOn w:val="DefaultParagraphFont"/>
  </w:style>
  <w:style w:type="table" w:customStyle="1" w:styleId="tableStealth">
    <w:name w:val="tableStealth"/>
    <w:basedOn w:val="TableNormal"/>
    <w:tblPr/>
    <w:trPr>
      <w:cantSplit/>
    </w:trPr>
  </w:style>
  <w:style w:type="paragraph" w:customStyle="1" w:styleId="aTable0">
    <w:name w:val="aTable"/>
    <w:basedOn w:val="aNorm"/>
    <w:pPr>
      <w:spacing w:before="80" w:after="80"/>
    </w:pPr>
    <w:rPr>
      <w:rFonts w:ascii="Arial" w:hAnsi="Arial"/>
      <w:sz w:val="20"/>
      <w:szCs w:val="18"/>
    </w:rPr>
  </w:style>
  <w:style w:type="paragraph" w:customStyle="1" w:styleId="aNormSnug">
    <w:name w:val="aNormSnug"/>
    <w:basedOn w:val="aNorm"/>
    <w:pPr>
      <w:spacing w:after="60"/>
    </w:pPr>
    <w:rPr>
      <w:szCs w:val="20"/>
    </w:rPr>
  </w:style>
  <w:style w:type="paragraph" w:customStyle="1" w:styleId="aNorm1">
    <w:name w:val="aNorm&lt;"/>
    <w:basedOn w:val="aNorm"/>
    <w:pPr>
      <w:ind w:left="-360"/>
    </w:pPr>
  </w:style>
  <w:style w:type="paragraph" w:customStyle="1" w:styleId="aProcHead">
    <w:name w:val="aProcHead"/>
    <w:basedOn w:val="aNorm"/>
    <w:next w:val="aNorm"/>
    <w:link w:val="aProcHeadChar"/>
    <w:pPr>
      <w:keepNext/>
      <w:tabs>
        <w:tab w:val="left" w:pos="720"/>
      </w:tabs>
      <w:spacing w:before="120" w:after="60"/>
      <w:outlineLvl w:val="3"/>
    </w:pPr>
    <w:rPr>
      <w:rFonts w:ascii="Arial Narrow" w:hAnsi="Arial Narrow"/>
      <w:b/>
      <w:i/>
      <w:sz w:val="22"/>
      <w:szCs w:val="22"/>
    </w:rPr>
  </w:style>
  <w:style w:type="character" w:customStyle="1" w:styleId="aProcHeadChar">
    <w:name w:val="aProcHead Char"/>
    <w:link w:val="aProcHead"/>
    <w:rPr>
      <w:rFonts w:ascii="Arial Narrow" w:hAnsi="Arial Narrow"/>
      <w:b/>
      <w:i/>
      <w:sz w:val="22"/>
      <w:szCs w:val="22"/>
      <w:lang w:val="en-US" w:eastAsia="en-US" w:bidi="ar-SA"/>
    </w:rPr>
  </w:style>
  <w:style w:type="character" w:customStyle="1" w:styleId="bMono">
    <w:name w:val="bMono"/>
    <w:rPr>
      <w:rFonts w:ascii="Lucida Console" w:hAnsi="Lucida Console"/>
      <w:noProof/>
      <w:sz w:val="20"/>
    </w:rPr>
  </w:style>
  <w:style w:type="paragraph" w:styleId="DocumentMap">
    <w:name w:val="Document Map"/>
    <w:basedOn w:val="Normal"/>
    <w:pPr>
      <w:shd w:val="clear" w:color="auto" w:fill="000080"/>
    </w:pPr>
    <w:rPr>
      <w:rFonts w:ascii="Tahoma" w:hAnsi="Tahoma" w:cs="Tahoma"/>
      <w:sz w:val="20"/>
    </w:rPr>
  </w:style>
  <w:style w:type="paragraph" w:styleId="Title">
    <w:name w:val="Title"/>
    <w:basedOn w:val="Normal"/>
    <w:qFormat/>
    <w:pPr>
      <w:spacing w:after="60"/>
      <w:ind w:left="1800"/>
      <w:outlineLvl w:val="0"/>
    </w:pPr>
    <w:rPr>
      <w:rFonts w:ascii="Arial" w:hAnsi="Arial" w:cs="Arial"/>
      <w:b/>
      <w:bCs/>
      <w:kern w:val="28"/>
      <w:sz w:val="36"/>
      <w:szCs w:val="36"/>
    </w:rPr>
  </w:style>
  <w:style w:type="paragraph" w:customStyle="1" w:styleId="Heading1TOC">
    <w:name w:val="Heading 1 TOC"/>
    <w:basedOn w:val="Heading1"/>
  </w:style>
  <w:style w:type="paragraph" w:styleId="TOC1">
    <w:name w:val="toc 1"/>
    <w:basedOn w:val="Normal"/>
    <w:next w:val="Normal"/>
    <w:autoRedefine/>
    <w:uiPriority w:val="39"/>
    <w:pPr>
      <w:tabs>
        <w:tab w:val="right" w:leader="dot" w:pos="7560"/>
      </w:tabs>
      <w:spacing w:before="240" w:line="220" w:lineRule="exact"/>
      <w:ind w:left="720"/>
    </w:pPr>
    <w:rPr>
      <w:rFonts w:ascii="Arial" w:hAnsi="Arial" w:cs="Arial"/>
      <w:b/>
      <w:noProof/>
      <w:sz w:val="20"/>
      <w:szCs w:val="20"/>
    </w:rPr>
  </w:style>
  <w:style w:type="paragraph" w:styleId="TOC2">
    <w:name w:val="toc 2"/>
    <w:basedOn w:val="TOC1"/>
    <w:next w:val="Normal"/>
    <w:autoRedefine/>
    <w:uiPriority w:val="39"/>
    <w:pPr>
      <w:spacing w:before="20" w:after="20"/>
    </w:pPr>
    <w:rPr>
      <w:b w:val="0"/>
    </w:rPr>
  </w:style>
  <w:style w:type="paragraph" w:styleId="TOC3">
    <w:name w:val="toc 3"/>
    <w:basedOn w:val="TOC2"/>
    <w:next w:val="Normal"/>
    <w:autoRedefine/>
    <w:uiPriority w:val="39"/>
    <w:pPr>
      <w:ind w:left="1080"/>
    </w:pPr>
  </w:style>
  <w:style w:type="character" w:styleId="Hyperlink">
    <w:name w:val="Hyperlink"/>
    <w:uiPriority w:val="99"/>
    <w:qFormat/>
    <w:rPr>
      <w:color w:val="0000FF"/>
      <w:u w:val="single"/>
    </w:rPr>
  </w:style>
  <w:style w:type="paragraph" w:styleId="Index1">
    <w:name w:val="index 1"/>
    <w:next w:val="Normal"/>
    <w:autoRedefine/>
    <w:uiPriority w:val="99"/>
    <w:pPr>
      <w:ind w:left="240" w:hanging="240"/>
    </w:pPr>
    <w:rPr>
      <w:sz w:val="18"/>
      <w:szCs w:val="18"/>
    </w:rPr>
  </w:style>
  <w:style w:type="character" w:customStyle="1" w:styleId="aTitle1Char">
    <w:name w:val="aTitle1 Char"/>
    <w:link w:val="aTitle1"/>
    <w:rPr>
      <w:rFonts w:ascii="Arial" w:hAnsi="Arial" w:cs="Arial"/>
      <w:b/>
      <w:bCs/>
      <w:kern w:val="28"/>
      <w:sz w:val="48"/>
      <w:szCs w:val="40"/>
      <w:lang w:val="en-US" w:eastAsia="en-US" w:bidi="ar-SA"/>
    </w:rPr>
  </w:style>
  <w:style w:type="paragraph" w:styleId="Footer">
    <w:name w:val="footer"/>
    <w:basedOn w:val="Header"/>
    <w:rPr>
      <w:rFonts w:cs="Arial"/>
    </w:rPr>
  </w:style>
  <w:style w:type="character" w:styleId="Strong">
    <w:name w:val="Strong"/>
    <w:uiPriority w:val="22"/>
    <w:qFormat/>
    <w:rPr>
      <w:b/>
      <w:bCs/>
    </w:rPr>
  </w:style>
  <w:style w:type="table" w:customStyle="1" w:styleId="tableFancy">
    <w:name w:val="tableFancy"/>
    <w:basedOn w:val="TableNormal"/>
    <w:rPr>
      <w:rFonts w:ascii="Arial" w:hAnsi="Arial"/>
    </w:rPr>
    <w:tblPr>
      <w:tblStyleRowBandSize w:val="1"/>
      <w:tblBorders>
        <w:top w:val="single" w:sz="8" w:space="0" w:color="auto"/>
        <w:bottom w:val="single" w:sz="8" w:space="0" w:color="auto"/>
      </w:tblBorders>
    </w:tblPr>
    <w:trPr>
      <w:cantSplit/>
    </w:trPr>
    <w:tcPr>
      <w:shd w:val="clear" w:color="auto" w:fill="auto"/>
    </w:tcPr>
    <w:tblStylePr w:type="firstRow">
      <w:tblPr/>
      <w:trPr>
        <w:cantSplit w:val="0"/>
        <w:tblHeader/>
      </w:trPr>
      <w:tcPr>
        <w:tcBorders>
          <w:top w:val="single" w:sz="8" w:space="0" w:color="auto"/>
          <w:left w:val="nil"/>
          <w:bottom w:val="single" w:sz="6" w:space="0" w:color="auto"/>
          <w:right w:val="nil"/>
          <w:insideH w:val="nil"/>
          <w:insideV w:val="nil"/>
          <w:tl2br w:val="nil"/>
          <w:tr2bl w:val="nil"/>
        </w:tcBorders>
      </w:tcPr>
    </w:tblStylePr>
    <w:tblStylePr w:type="lastRow">
      <w:tblPr/>
      <w:tcPr>
        <w:tcBorders>
          <w:top w:val="nil"/>
          <w:left w:val="nil"/>
          <w:bottom w:val="single" w:sz="8" w:space="0" w:color="auto"/>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E6E6E6"/>
      </w:tcPr>
    </w:tblStylePr>
  </w:style>
  <w:style w:type="paragraph" w:customStyle="1" w:styleId="FrontMatter">
    <w:name w:val="Front Matter"/>
    <w:basedOn w:val="Normal"/>
    <w:pPr>
      <w:spacing w:after="180"/>
    </w:pPr>
    <w:rPr>
      <w:sz w:val="18"/>
      <w:szCs w:val="18"/>
    </w:rPr>
  </w:style>
  <w:style w:type="character" w:customStyle="1" w:styleId="BalloonTextChar">
    <w:name w:val="Balloon Text Char"/>
    <w:link w:val="BalloonText"/>
    <w:rPr>
      <w:rFonts w:ascii="Tahoma" w:hAnsi="Tahoma" w:cs="Tahoma"/>
      <w:sz w:val="16"/>
      <w:szCs w:val="16"/>
    </w:rPr>
  </w:style>
  <w:style w:type="paragraph" w:styleId="Index2">
    <w:name w:val="index 2"/>
    <w:basedOn w:val="Index1"/>
    <w:next w:val="Normal"/>
    <w:autoRedefine/>
    <w:uiPriority w:val="99"/>
    <w:pPr>
      <w:ind w:left="480"/>
    </w:pPr>
  </w:style>
  <w:style w:type="paragraph" w:styleId="Index3">
    <w:name w:val="index 3"/>
    <w:basedOn w:val="Normal"/>
    <w:next w:val="Normal"/>
    <w:autoRedefine/>
    <w:uiPriority w:val="99"/>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styleId="Index5">
    <w:name w:val="index 5"/>
    <w:basedOn w:val="Normal"/>
    <w:next w:val="Normal"/>
    <w:autoRedefine/>
    <w:semiHidden/>
    <w:pPr>
      <w:ind w:left="1200" w:hanging="240"/>
    </w:pPr>
    <w:rPr>
      <w:sz w:val="18"/>
      <w:szCs w:val="18"/>
    </w:rPr>
  </w:style>
  <w:style w:type="paragraph" w:styleId="Index6">
    <w:name w:val="index 6"/>
    <w:basedOn w:val="Normal"/>
    <w:next w:val="Normal"/>
    <w:autoRedefine/>
    <w:semiHidden/>
    <w:pPr>
      <w:ind w:left="1440" w:hanging="240"/>
    </w:pPr>
    <w:rPr>
      <w:sz w:val="18"/>
      <w:szCs w:val="18"/>
    </w:rPr>
  </w:style>
  <w:style w:type="paragraph" w:styleId="Index7">
    <w:name w:val="index 7"/>
    <w:basedOn w:val="Normal"/>
    <w:next w:val="Normal"/>
    <w:autoRedefine/>
    <w:semiHidden/>
    <w:pPr>
      <w:ind w:left="1680" w:hanging="240"/>
    </w:pPr>
    <w:rPr>
      <w:sz w:val="18"/>
      <w:szCs w:val="18"/>
    </w:rPr>
  </w:style>
  <w:style w:type="paragraph" w:styleId="Index8">
    <w:name w:val="index 8"/>
    <w:basedOn w:val="Normal"/>
    <w:next w:val="Normal"/>
    <w:autoRedefine/>
    <w:semiHidden/>
    <w:pPr>
      <w:ind w:left="1920" w:hanging="240"/>
    </w:pPr>
    <w:rPr>
      <w:sz w:val="18"/>
      <w:szCs w:val="18"/>
    </w:rPr>
  </w:style>
  <w:style w:type="paragraph" w:styleId="Index9">
    <w:name w:val="index 9"/>
    <w:basedOn w:val="Normal"/>
    <w:next w:val="Normal"/>
    <w:autoRedefine/>
    <w:semiHidden/>
    <w:pPr>
      <w:ind w:left="2160" w:hanging="240"/>
    </w:pPr>
    <w:rPr>
      <w:sz w:val="18"/>
      <w:szCs w:val="18"/>
    </w:rPr>
  </w:style>
  <w:style w:type="paragraph" w:styleId="IndexHeading">
    <w:name w:val="index heading"/>
    <w:basedOn w:val="Normal"/>
    <w:next w:val="Index1"/>
    <w:uiPriority w:val="99"/>
    <w:pPr>
      <w:keepNext/>
      <w:tabs>
        <w:tab w:val="right" w:pos="3590"/>
      </w:tabs>
      <w:spacing w:before="240" w:after="120"/>
    </w:pPr>
    <w:rPr>
      <w:rFonts w:ascii="Arial Narrow" w:hAnsi="Arial Narrow"/>
      <w:b/>
      <w:bCs/>
      <w:noProof/>
      <w:sz w:val="26"/>
      <w:szCs w:val="26"/>
    </w:rPr>
  </w:style>
  <w:style w:type="character" w:styleId="FootnoteReference">
    <w:name w:val="footnote reference"/>
    <w:rPr>
      <w:vertAlign w:val="superscript"/>
    </w:rPr>
  </w:style>
  <w:style w:type="paragraph" w:customStyle="1" w:styleId="aNorm11pt">
    <w:name w:val="aNorm11pt"/>
    <w:link w:val="aNorm11ptChar"/>
    <w:pPr>
      <w:spacing w:after="180"/>
    </w:pPr>
    <w:rPr>
      <w:sz w:val="22"/>
      <w:szCs w:val="24"/>
    </w:rPr>
  </w:style>
  <w:style w:type="character" w:customStyle="1" w:styleId="bSmallCap">
    <w:name w:val="bSmallCap"/>
    <w:rPr>
      <w:smallCaps/>
    </w:rPr>
  </w:style>
  <w:style w:type="character" w:customStyle="1" w:styleId="bLeadin">
    <w:name w:val="bLeadin"/>
    <w:rPr>
      <w:rFonts w:ascii="Arial" w:hAnsi="Arial"/>
      <w:b/>
      <w:sz w:val="20"/>
      <w:szCs w:val="21"/>
    </w:rPr>
  </w:style>
  <w:style w:type="character" w:customStyle="1" w:styleId="aNorm11ptChar">
    <w:name w:val="aNorm11pt Char"/>
    <w:link w:val="aNorm11pt"/>
    <w:rPr>
      <w:sz w:val="22"/>
      <w:szCs w:val="24"/>
      <w:lang w:val="en-US" w:eastAsia="en-US" w:bidi="ar-SA"/>
    </w:rPr>
  </w:style>
  <w:style w:type="character" w:customStyle="1" w:styleId="Heading2Char">
    <w:name w:val="Heading 2 Char"/>
    <w:link w:val="Heading2"/>
    <w:rPr>
      <w:rFonts w:ascii="Arial" w:hAnsi="Arial" w:cs="Arial"/>
      <w:b/>
      <w:bCs/>
      <w:iCs/>
      <w:kern w:val="36"/>
      <w:sz w:val="28"/>
      <w:szCs w:val="28"/>
    </w:rPr>
  </w:style>
  <w:style w:type="character" w:customStyle="1" w:styleId="CommentTextChar">
    <w:name w:val="Comment Text Char"/>
    <w:link w:val="CommentText"/>
    <w:uiPriority w:val="99"/>
    <w:rPr>
      <w:rFonts w:ascii="Verdana" w:hAnsi="Verdana"/>
    </w:rPr>
  </w:style>
  <w:style w:type="paragraph" w:styleId="FootnoteText">
    <w:name w:val="footnote text"/>
    <w:basedOn w:val="Normal"/>
    <w:link w:val="FootnoteTextChar"/>
    <w:rPr>
      <w:sz w:val="20"/>
      <w:szCs w:val="20"/>
    </w:rPr>
  </w:style>
  <w:style w:type="character" w:customStyle="1" w:styleId="bDrop3pt">
    <w:name w:val="bDrop 3 pt"/>
    <w:rPr>
      <w:position w:val="-6"/>
      <w:szCs w:val="22"/>
    </w:rPr>
  </w:style>
  <w:style w:type="paragraph" w:styleId="Header">
    <w:name w:val="header"/>
    <w:pPr>
      <w:tabs>
        <w:tab w:val="center" w:pos="4680"/>
        <w:tab w:val="right" w:pos="9360"/>
      </w:tabs>
    </w:pPr>
  </w:style>
  <w:style w:type="paragraph" w:customStyle="1" w:styleId="aTableRight">
    <w:name w:val="aTable Right"/>
    <w:basedOn w:val="aTable0"/>
    <w:pPr>
      <w:jc w:val="right"/>
    </w:pPr>
    <w:rPr>
      <w:szCs w:val="20"/>
    </w:rPr>
  </w:style>
  <w:style w:type="character" w:styleId="CommentReference">
    <w:name w:val="annotation reference"/>
    <w:uiPriority w:val="99"/>
    <w:rPr>
      <w:sz w:val="16"/>
      <w:szCs w:val="16"/>
    </w:rPr>
  </w:style>
  <w:style w:type="paragraph" w:styleId="CommentText">
    <w:name w:val="annotation text"/>
    <w:basedOn w:val="Normal"/>
    <w:link w:val="CommentTextChar"/>
    <w:uiPriority w:val="99"/>
    <w:rPr>
      <w:rFonts w:ascii="Verdana" w:hAnsi="Verdana"/>
      <w:sz w:val="20"/>
      <w:szCs w:val="20"/>
      <w:lang w:val="x-none" w:eastAsia="x-none"/>
    </w:rPr>
  </w:style>
  <w:style w:type="character" w:customStyle="1" w:styleId="icondrop3pt">
    <w:name w:val="icon drop 3 pt"/>
    <w:rPr>
      <w:position w:val="-6"/>
      <w:szCs w:val="22"/>
    </w:rPr>
  </w:style>
  <w:style w:type="character" w:customStyle="1" w:styleId="Heading3Char">
    <w:name w:val="Heading 3 Char"/>
    <w:link w:val="Heading3"/>
    <w:rsid w:val="00176EE6"/>
    <w:rPr>
      <w:rFonts w:ascii="Arial" w:hAnsi="Arial" w:cs="Arial"/>
      <w:b/>
      <w:bCs/>
      <w:kern w:val="36"/>
      <w:sz w:val="22"/>
      <w:szCs w:val="22"/>
    </w:rPr>
  </w:style>
  <w:style w:type="character" w:styleId="EndnoteReference">
    <w:name w:val="endnote reference"/>
    <w:rPr>
      <w:vertAlign w:val="superscript"/>
    </w:rPr>
  </w:style>
  <w:style w:type="paragraph" w:styleId="ListParagraph">
    <w:name w:val="List Paragraph"/>
    <w:basedOn w:val="Normal"/>
    <w:uiPriority w:val="34"/>
    <w:qFormat/>
    <w:pPr>
      <w:ind w:left="720"/>
    </w:pPr>
    <w:rPr>
      <w:rFonts w:ascii="Calibri" w:eastAsia="Calibri" w:hAnsi="Calibri"/>
      <w:sz w:val="22"/>
      <w:szCs w:val="22"/>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Norm2">
    <w:name w:val="aNorm &gt;&gt;"/>
    <w:basedOn w:val="aNorm0"/>
    <w:link w:val="aNormChar1"/>
    <w:pPr>
      <w:ind w:left="720"/>
    </w:pPr>
  </w:style>
  <w:style w:type="character" w:customStyle="1" w:styleId="FootnoteTextChar">
    <w:name w:val="Footnote Text Char"/>
    <w:basedOn w:val="DefaultParagraphFont"/>
    <w:link w:val="FootnoteText"/>
    <w:rsid w:val="002F24E9"/>
  </w:style>
  <w:style w:type="paragraph" w:styleId="Revision">
    <w:name w:val="Revision"/>
    <w:hidden/>
    <w:uiPriority w:val="99"/>
    <w:semiHidden/>
    <w:rsid w:val="00891CF2"/>
    <w:rPr>
      <w:sz w:val="24"/>
      <w:szCs w:val="24"/>
    </w:rPr>
  </w:style>
  <w:style w:type="paragraph" w:styleId="Caption">
    <w:name w:val="caption"/>
    <w:basedOn w:val="Normal"/>
    <w:next w:val="Normal"/>
    <w:qFormat/>
    <w:pPr>
      <w:spacing w:before="120" w:after="120"/>
    </w:pPr>
    <w:rPr>
      <w:b/>
      <w:bCs/>
      <w:sz w:val="20"/>
      <w:szCs w:val="20"/>
    </w:rPr>
  </w:style>
  <w:style w:type="character" w:customStyle="1" w:styleId="bDrop2pt">
    <w:name w:val="bDrop 2 pt"/>
    <w:rPr>
      <w:position w:val="-4"/>
    </w:rPr>
  </w:style>
  <w:style w:type="paragraph" w:customStyle="1" w:styleId="aNormSnug0">
    <w:name w:val="aNormSnug &gt;"/>
    <w:basedOn w:val="aNormSnug"/>
    <w:link w:val="aNormSnugChar"/>
    <w:pPr>
      <w:widowControl w:val="0"/>
      <w:ind w:left="360"/>
    </w:pPr>
  </w:style>
  <w:style w:type="numbering" w:customStyle="1" w:styleId="cStep1">
    <w:name w:val="cStep1"/>
    <w:rsid w:val="00D01C62"/>
    <w:pPr>
      <w:numPr>
        <w:numId w:val="1"/>
      </w:numPr>
    </w:pPr>
  </w:style>
  <w:style w:type="paragraph" w:customStyle="1" w:styleId="aNormSummary">
    <w:name w:val="aNormSummary"/>
    <w:basedOn w:val="aNorm"/>
    <w:pPr>
      <w:spacing w:after="60"/>
    </w:pPr>
    <w:rPr>
      <w:rFonts w:ascii="Arial" w:hAnsi="Arial"/>
      <w:sz w:val="22"/>
      <w:szCs w:val="22"/>
    </w:rPr>
  </w:style>
  <w:style w:type="paragraph" w:styleId="TOC4">
    <w:name w:val="toc 4"/>
    <w:basedOn w:val="Normal"/>
    <w:next w:val="Normal"/>
    <w:autoRedefine/>
    <w:uiPriority w:val="39"/>
    <w:pPr>
      <w:tabs>
        <w:tab w:val="right" w:leader="dot" w:pos="8630"/>
      </w:tabs>
      <w:ind w:left="1440"/>
    </w:pPr>
    <w:rPr>
      <w:rFonts w:ascii="Arial" w:hAnsi="Arial" w:cs="Arial"/>
      <w:noProof/>
      <w:sz w:val="20"/>
      <w:szCs w:val="20"/>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styleId="Bibliography">
    <w:name w:val="Bibliography"/>
    <w:basedOn w:val="Normal"/>
    <w:next w:val="Normal"/>
    <w:uiPriority w:val="37"/>
    <w:semiHidden/>
    <w:unhideWhenUsed/>
    <w:rsid w:val="009B349C"/>
  </w:style>
  <w:style w:type="paragraph" w:styleId="BlockText">
    <w:name w:val="Block Text"/>
    <w:basedOn w:val="Normal"/>
    <w:uiPriority w:val="99"/>
    <w:semiHidden/>
    <w:unhideWhenUsed/>
    <w:rsid w:val="009B349C"/>
    <w:pPr>
      <w:spacing w:after="120"/>
      <w:ind w:left="1440" w:right="1440"/>
    </w:pPr>
  </w:style>
  <w:style w:type="paragraph" w:styleId="BodyText">
    <w:name w:val="Body Text"/>
    <w:basedOn w:val="Normal"/>
    <w:link w:val="BodyTextChar"/>
    <w:uiPriority w:val="99"/>
    <w:semiHidden/>
    <w:unhideWhenUsed/>
    <w:rsid w:val="009B349C"/>
    <w:pPr>
      <w:spacing w:after="120"/>
    </w:pPr>
    <w:rPr>
      <w:lang w:val="x-none" w:eastAsia="x-none"/>
    </w:rPr>
  </w:style>
  <w:style w:type="character" w:customStyle="1" w:styleId="BodyTextChar">
    <w:name w:val="Body Text Char"/>
    <w:link w:val="BodyText"/>
    <w:uiPriority w:val="99"/>
    <w:semiHidden/>
    <w:rsid w:val="009B349C"/>
    <w:rPr>
      <w:sz w:val="24"/>
      <w:szCs w:val="24"/>
    </w:rPr>
  </w:style>
  <w:style w:type="paragraph" w:styleId="EndnoteText">
    <w:name w:val="endnote text"/>
    <w:basedOn w:val="Normal"/>
    <w:semiHidden/>
    <w:rPr>
      <w:sz w:val="20"/>
      <w:szCs w:val="20"/>
    </w:rPr>
  </w:style>
  <w:style w:type="paragraph" w:customStyle="1" w:styleId="aTitle1">
    <w:name w:val="aTitle1"/>
    <w:link w:val="aTitle1Char"/>
    <w:pPr>
      <w:jc w:val="center"/>
    </w:pPr>
    <w:rPr>
      <w:rFonts w:ascii="Arial" w:hAnsi="Arial" w:cs="Arial"/>
      <w:b/>
      <w:bCs/>
      <w:kern w:val="28"/>
      <w:sz w:val="48"/>
      <w:szCs w:val="40"/>
    </w:rPr>
  </w:style>
  <w:style w:type="paragraph" w:customStyle="1" w:styleId="aTitle2">
    <w:name w:val="aTitle2"/>
    <w:basedOn w:val="aTitle1"/>
    <w:rPr>
      <w:sz w:val="36"/>
      <w:szCs w:val="28"/>
    </w:rPr>
  </w:style>
  <w:style w:type="paragraph" w:customStyle="1" w:styleId="aTitle3">
    <w:name w:val="aTitle3"/>
    <w:basedOn w:val="aTitle2"/>
    <w:rPr>
      <w:b w:val="0"/>
      <w:sz w:val="20"/>
      <w:szCs w:val="20"/>
    </w:rPr>
  </w:style>
  <w:style w:type="paragraph" w:styleId="BodyText2">
    <w:name w:val="Body Text 2"/>
    <w:basedOn w:val="Normal"/>
    <w:link w:val="BodyText2Char"/>
    <w:uiPriority w:val="99"/>
    <w:semiHidden/>
    <w:unhideWhenUsed/>
    <w:rsid w:val="009B349C"/>
    <w:pPr>
      <w:spacing w:after="120" w:line="480" w:lineRule="auto"/>
    </w:pPr>
    <w:rPr>
      <w:lang w:val="x-none" w:eastAsia="x-none"/>
    </w:rPr>
  </w:style>
  <w:style w:type="paragraph" w:customStyle="1" w:styleId="aTable1">
    <w:name w:val="aTable &gt;"/>
    <w:basedOn w:val="aTable0"/>
    <w:pPr>
      <w:ind w:left="360"/>
    </w:pPr>
  </w:style>
  <w:style w:type="character" w:customStyle="1" w:styleId="BodyText2Char">
    <w:name w:val="Body Text 2 Char"/>
    <w:link w:val="BodyText2"/>
    <w:uiPriority w:val="99"/>
    <w:semiHidden/>
    <w:rsid w:val="009B349C"/>
    <w:rPr>
      <w:sz w:val="24"/>
      <w:szCs w:val="24"/>
    </w:rPr>
  </w:style>
  <w:style w:type="paragraph" w:styleId="BodyText3">
    <w:name w:val="Body Text 3"/>
    <w:basedOn w:val="Normal"/>
    <w:link w:val="BodyText3Char"/>
    <w:uiPriority w:val="99"/>
    <w:semiHidden/>
    <w:unhideWhenUsed/>
    <w:rsid w:val="009B349C"/>
    <w:pPr>
      <w:spacing w:after="120"/>
    </w:pPr>
    <w:rPr>
      <w:sz w:val="16"/>
      <w:szCs w:val="16"/>
      <w:lang w:val="x-none" w:eastAsia="x-none"/>
    </w:rPr>
  </w:style>
  <w:style w:type="character" w:customStyle="1" w:styleId="BodyText3Char">
    <w:name w:val="Body Text 3 Char"/>
    <w:link w:val="BodyText3"/>
    <w:uiPriority w:val="99"/>
    <w:semiHidden/>
    <w:rsid w:val="009B349C"/>
    <w:rPr>
      <w:sz w:val="16"/>
      <w:szCs w:val="16"/>
    </w:rPr>
  </w:style>
  <w:style w:type="paragraph" w:customStyle="1" w:styleId="aTableSmall">
    <w:name w:val="aTableSmall"/>
    <w:basedOn w:val="aTable0"/>
    <w:link w:val="aTableSmallChar"/>
    <w:pPr>
      <w:tabs>
        <w:tab w:val="clear" w:pos="360"/>
      </w:tabs>
      <w:spacing w:before="60" w:after="60"/>
    </w:pPr>
    <w:rPr>
      <w:sz w:val="18"/>
    </w:rPr>
  </w:style>
  <w:style w:type="character" w:customStyle="1" w:styleId="aTableSmallChar">
    <w:name w:val="aTableSmall Char"/>
    <w:link w:val="aTableSmall"/>
    <w:rPr>
      <w:rFonts w:ascii="Arial" w:hAnsi="Arial"/>
      <w:sz w:val="18"/>
      <w:szCs w:val="18"/>
      <w:lang w:val="en-US" w:eastAsia="en-US" w:bidi="ar-SA"/>
    </w:rPr>
  </w:style>
  <w:style w:type="paragraph" w:styleId="NormalWeb">
    <w:name w:val="Normal (Web)"/>
    <w:basedOn w:val="Normal"/>
    <w:uiPriority w:val="99"/>
    <w:pPr>
      <w:spacing w:before="100" w:beforeAutospacing="1" w:after="100" w:afterAutospacing="1"/>
    </w:pPr>
  </w:style>
  <w:style w:type="numbering" w:styleId="1ai">
    <w:name w:val="Outline List 1"/>
    <w:basedOn w:val="NoList"/>
  </w:style>
  <w:style w:type="paragraph" w:styleId="BodyTextFirstIndent">
    <w:name w:val="Body Text First Indent"/>
    <w:basedOn w:val="BodyText"/>
    <w:link w:val="BodyTextFirstIndentChar"/>
    <w:uiPriority w:val="99"/>
    <w:semiHidden/>
    <w:unhideWhenUsed/>
    <w:rsid w:val="009B349C"/>
    <w:pPr>
      <w:ind w:firstLine="210"/>
    </w:pPr>
  </w:style>
  <w:style w:type="character" w:customStyle="1" w:styleId="BodyTextFirstIndentChar">
    <w:name w:val="Body Text First Indent Char"/>
    <w:basedOn w:val="BodyTextChar"/>
    <w:link w:val="BodyTextFirstIndent"/>
    <w:uiPriority w:val="99"/>
    <w:semiHidden/>
    <w:rsid w:val="009B349C"/>
    <w:rPr>
      <w:sz w:val="24"/>
      <w:szCs w:val="24"/>
    </w:rPr>
  </w:style>
  <w:style w:type="paragraph" w:styleId="BodyTextIndent">
    <w:name w:val="Body Text Indent"/>
    <w:basedOn w:val="Normal"/>
    <w:link w:val="BodyTextIndentChar"/>
    <w:uiPriority w:val="99"/>
    <w:semiHidden/>
    <w:unhideWhenUsed/>
    <w:rsid w:val="009B349C"/>
    <w:pPr>
      <w:spacing w:after="120"/>
      <w:ind w:left="360"/>
    </w:pPr>
    <w:rPr>
      <w:lang w:val="x-none" w:eastAsia="x-none"/>
    </w:rPr>
  </w:style>
  <w:style w:type="character" w:customStyle="1" w:styleId="BodyTextIndentChar">
    <w:name w:val="Body Text Indent Char"/>
    <w:link w:val="BodyTextIndent"/>
    <w:uiPriority w:val="99"/>
    <w:semiHidden/>
    <w:rsid w:val="009B349C"/>
    <w:rPr>
      <w:sz w:val="24"/>
      <w:szCs w:val="24"/>
    </w:rPr>
  </w:style>
  <w:style w:type="paragraph" w:styleId="BodyTextFirstIndent2">
    <w:name w:val="Body Text First Indent 2"/>
    <w:basedOn w:val="BodyTextIndent"/>
    <w:link w:val="BodyTextFirstIndent2Char"/>
    <w:uiPriority w:val="99"/>
    <w:semiHidden/>
    <w:unhideWhenUsed/>
    <w:rsid w:val="009B349C"/>
    <w:pPr>
      <w:ind w:firstLine="210"/>
    </w:pPr>
  </w:style>
  <w:style w:type="paragraph" w:styleId="CommentSubject">
    <w:name w:val="annotation subject"/>
    <w:basedOn w:val="CommentText"/>
    <w:next w:val="CommentText"/>
    <w:semiHidden/>
    <w:rPr>
      <w:b/>
      <w:bCs/>
    </w:rPr>
  </w:style>
  <w:style w:type="character" w:customStyle="1" w:styleId="BodyTextFirstIndent2Char">
    <w:name w:val="Body Text First Indent 2 Char"/>
    <w:basedOn w:val="BodyTextIndentChar"/>
    <w:link w:val="BodyTextFirstIndent2"/>
    <w:uiPriority w:val="99"/>
    <w:semiHidden/>
    <w:rsid w:val="009B349C"/>
    <w:rPr>
      <w:sz w:val="24"/>
      <w:szCs w:val="24"/>
    </w:rPr>
  </w:style>
  <w:style w:type="character" w:styleId="FollowedHyperlink">
    <w:name w:val="FollowedHyperlink"/>
    <w:rPr>
      <w:color w:val="800080"/>
      <w:u w:val="single"/>
    </w:rPr>
  </w:style>
  <w:style w:type="paragraph" w:customStyle="1" w:styleId="aPubInfo">
    <w:name w:val="aPubInfo"/>
    <w:basedOn w:val="Normal"/>
    <w:pPr>
      <w:spacing w:after="180"/>
    </w:pPr>
    <w:rPr>
      <w:sz w:val="18"/>
      <w:szCs w:val="18"/>
    </w:rPr>
  </w:style>
  <w:style w:type="paragraph" w:styleId="E-mailSignature">
    <w:name w:val="E-mail Signature"/>
    <w:basedOn w:val="Normal"/>
  </w:style>
  <w:style w:type="paragraph" w:styleId="BodyTextIndent2">
    <w:name w:val="Body Text Indent 2"/>
    <w:basedOn w:val="Normal"/>
    <w:link w:val="BodyTextIndent2Char"/>
    <w:uiPriority w:val="99"/>
    <w:semiHidden/>
    <w:unhideWhenUsed/>
    <w:rsid w:val="009B349C"/>
    <w:pPr>
      <w:spacing w:after="120" w:line="480" w:lineRule="auto"/>
      <w:ind w:left="360"/>
    </w:pPr>
    <w:rPr>
      <w:lang w:val="x-none" w:eastAsia="x-none"/>
    </w:rPr>
  </w:style>
  <w:style w:type="character" w:customStyle="1" w:styleId="bDrop15">
    <w:name w:val="bDrop 1.5"/>
    <w:rPr>
      <w:position w:val="-3"/>
    </w:rPr>
  </w:style>
  <w:style w:type="character" w:customStyle="1" w:styleId="BodyTextIndent2Char">
    <w:name w:val="Body Text Indent 2 Char"/>
    <w:link w:val="BodyTextIndent2"/>
    <w:uiPriority w:val="99"/>
    <w:semiHidden/>
    <w:rsid w:val="009B349C"/>
    <w:rPr>
      <w:sz w:val="24"/>
      <w:szCs w:val="24"/>
    </w:rPr>
  </w:style>
  <w:style w:type="paragraph" w:styleId="BodyTextIndent3">
    <w:name w:val="Body Text Indent 3"/>
    <w:basedOn w:val="Normal"/>
    <w:link w:val="BodyTextIndent3Char"/>
    <w:uiPriority w:val="99"/>
    <w:semiHidden/>
    <w:unhideWhenUsed/>
    <w:rsid w:val="009B349C"/>
    <w:pPr>
      <w:spacing w:after="120"/>
      <w:ind w:left="360"/>
    </w:pPr>
    <w:rPr>
      <w:sz w:val="16"/>
      <w:szCs w:val="16"/>
      <w:lang w:val="x-none" w:eastAsia="x-none"/>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szCs w:val="20"/>
    </w:rPr>
  </w:style>
  <w:style w:type="paragraph" w:styleId="List">
    <w:name w:val="List"/>
    <w:basedOn w:val="Normal"/>
    <w:pPr>
      <w:ind w:left="360" w:hanging="360"/>
    </w:pPr>
  </w:style>
  <w:style w:type="paragraph" w:styleId="List2">
    <w:name w:val="List 2"/>
    <w:basedOn w:val="Normal"/>
    <w:pPr>
      <w:ind w:left="720" w:hanging="360"/>
    </w:pPr>
  </w:style>
  <w:style w:type="character" w:customStyle="1" w:styleId="aNormChar0">
    <w:name w:val="aNorm &gt; Char"/>
    <w:basedOn w:val="aNormChar"/>
    <w:link w:val="aNorm0"/>
    <w:rPr>
      <w:sz w:val="24"/>
      <w:szCs w:val="24"/>
      <w:lang w:val="en-US" w:eastAsia="en-US" w:bidi="ar-SA"/>
    </w:rPr>
  </w:style>
  <w:style w:type="character" w:customStyle="1" w:styleId="aNormChar1">
    <w:name w:val="aNorm &gt;&gt; Char"/>
    <w:basedOn w:val="aNormChar0"/>
    <w:link w:val="aNorm2"/>
    <w:rPr>
      <w:sz w:val="24"/>
      <w:szCs w:val="24"/>
      <w:lang w:val="en-US" w:eastAsia="en-US" w:bidi="ar-SA"/>
    </w:r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3"/>
      </w:numPr>
    </w:pPr>
  </w:style>
  <w:style w:type="paragraph" w:styleId="ListBullet2">
    <w:name w:val="List Bullet 2"/>
    <w:basedOn w:val="Normal"/>
    <w:autoRedefine/>
    <w:pPr>
      <w:numPr>
        <w:numId w:val="4"/>
      </w:numPr>
    </w:pPr>
  </w:style>
  <w:style w:type="paragraph" w:styleId="ListBullet3">
    <w:name w:val="List Bullet 3"/>
    <w:basedOn w:val="Normal"/>
    <w:autoRedefine/>
    <w:pPr>
      <w:numPr>
        <w:numId w:val="5"/>
      </w:numPr>
    </w:pPr>
  </w:style>
  <w:style w:type="character" w:customStyle="1" w:styleId="bItalBold">
    <w:name w:val="bItalBold"/>
    <w:rPr>
      <w:b/>
      <w:i/>
      <w:iCs/>
    </w:rPr>
  </w:style>
  <w:style w:type="paragraph" w:styleId="ListBullet4">
    <w:name w:val="List Bullet 4"/>
    <w:basedOn w:val="Normal"/>
    <w:autoRedefine/>
    <w:pPr>
      <w:numPr>
        <w:numId w:val="6"/>
      </w:numPr>
    </w:pPr>
  </w:style>
  <w:style w:type="paragraph" w:styleId="ListBullet5">
    <w:name w:val="List Bullet 5"/>
    <w:basedOn w:val="Normal"/>
    <w:autoRedefine/>
    <w:pPr>
      <w:numPr>
        <w:numId w:val="7"/>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8"/>
      </w:numPr>
    </w:p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rPr>
  </w:style>
  <w:style w:type="paragraph" w:styleId="ListNumber2">
    <w:name w:val="List Number 2"/>
    <w:basedOn w:val="Normal"/>
    <w:pPr>
      <w:numPr>
        <w:numId w:val="9"/>
      </w:numPr>
    </w:pPr>
  </w:style>
  <w:style w:type="paragraph" w:styleId="ListNumber3">
    <w:name w:val="List Number 3"/>
    <w:basedOn w:val="Normal"/>
    <w:pPr>
      <w:numPr>
        <w:numId w:val="10"/>
      </w:numPr>
    </w:pPr>
  </w:style>
  <w:style w:type="paragraph" w:styleId="ListNumber4">
    <w:name w:val="List Number 4"/>
    <w:basedOn w:val="Normal"/>
    <w:pPr>
      <w:numPr>
        <w:numId w:val="11"/>
      </w:numPr>
    </w:pPr>
  </w:style>
  <w:style w:type="paragraph" w:styleId="ListNumber5">
    <w:name w:val="List Number 5"/>
    <w:basedOn w:val="Normal"/>
    <w:pPr>
      <w:numPr>
        <w:numId w:val="12"/>
      </w:numPr>
    </w:p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customStyle="1" w:styleId="BodyTextIndent3Char">
    <w:name w:val="Body Text Indent 3 Char"/>
    <w:link w:val="BodyTextIndent3"/>
    <w:uiPriority w:val="99"/>
    <w:semiHidden/>
    <w:rsid w:val="009B349C"/>
    <w:rPr>
      <w:sz w:val="16"/>
      <w:szCs w:val="16"/>
    </w:rPr>
  </w:style>
  <w:style w:type="paragraph" w:styleId="Closing">
    <w:name w:val="Closing"/>
    <w:basedOn w:val="Normal"/>
    <w:link w:val="ClosingChar"/>
    <w:uiPriority w:val="99"/>
    <w:semiHidden/>
    <w:unhideWhenUsed/>
    <w:rsid w:val="009B349C"/>
    <w:pPr>
      <w:ind w:left="4320"/>
    </w:pPr>
    <w:rPr>
      <w:lang w:val="x-none" w:eastAsia="x-none"/>
    </w:rPr>
  </w:style>
  <w:style w:type="character" w:customStyle="1" w:styleId="ClosingChar">
    <w:name w:val="Closing Char"/>
    <w:link w:val="Closing"/>
    <w:uiPriority w:val="99"/>
    <w:semiHidden/>
    <w:rsid w:val="009B349C"/>
    <w:rPr>
      <w:sz w:val="24"/>
      <w:szCs w:val="24"/>
    </w:rPr>
  </w:style>
  <w:style w:type="paragraph" w:styleId="Date">
    <w:name w:val="Date"/>
    <w:basedOn w:val="Normal"/>
    <w:next w:val="Normal"/>
    <w:link w:val="DateChar"/>
    <w:uiPriority w:val="99"/>
    <w:semiHidden/>
    <w:unhideWhenUsed/>
    <w:rsid w:val="009B349C"/>
    <w:rPr>
      <w:lang w:val="x-none" w:eastAsia="x-none"/>
    </w:rPr>
  </w:style>
  <w:style w:type="character" w:customStyle="1" w:styleId="DateChar">
    <w:name w:val="Date Char"/>
    <w:link w:val="Date"/>
    <w:uiPriority w:val="99"/>
    <w:semiHidden/>
    <w:rsid w:val="009B349C"/>
    <w:rPr>
      <w:sz w:val="24"/>
      <w:szCs w:val="24"/>
    </w:rPr>
  </w:style>
  <w:style w:type="paragraph" w:styleId="EnvelopeAddress">
    <w:name w:val="envelope address"/>
    <w:basedOn w:val="Normal"/>
    <w:uiPriority w:val="99"/>
    <w:semiHidden/>
    <w:unhideWhenUsed/>
    <w:rsid w:val="009B349C"/>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9B349C"/>
    <w:rPr>
      <w:rFonts w:ascii="Cambria" w:hAnsi="Cambria"/>
      <w:sz w:val="20"/>
      <w:szCs w:val="20"/>
    </w:rPr>
  </w:style>
  <w:style w:type="paragraph" w:styleId="IntenseQuote">
    <w:name w:val="Intense Quote"/>
    <w:basedOn w:val="Normal"/>
    <w:next w:val="Normal"/>
    <w:link w:val="IntenseQuoteChar"/>
    <w:uiPriority w:val="30"/>
    <w:qFormat/>
    <w:rsid w:val="009B349C"/>
    <w:pPr>
      <w:pBdr>
        <w:bottom w:val="single" w:sz="4" w:space="4" w:color="4F81BD"/>
      </w:pBdr>
      <w:spacing w:before="200" w:after="280"/>
      <w:ind w:left="936" w:right="936"/>
    </w:pPr>
    <w:rPr>
      <w:b/>
      <w:bCs/>
      <w:i/>
      <w:iCs/>
      <w:color w:val="4F81BD"/>
      <w:lang w:val="x-none" w:eastAsia="x-none"/>
    </w:rPr>
  </w:style>
  <w:style w:type="character" w:customStyle="1" w:styleId="aNormSnugChar">
    <w:name w:val="aNormSnug &gt; Char"/>
    <w:basedOn w:val="aNormChar0"/>
    <w:link w:val="aNormSnug0"/>
    <w:rPr>
      <w:sz w:val="24"/>
      <w:szCs w:val="24"/>
      <w:lang w:val="en-US" w:eastAsia="en-US" w:bidi="ar-SA"/>
    </w:rPr>
  </w:style>
  <w:style w:type="character" w:customStyle="1" w:styleId="IntenseQuoteChar">
    <w:name w:val="Intense Quote Char"/>
    <w:link w:val="IntenseQuote"/>
    <w:uiPriority w:val="30"/>
    <w:rsid w:val="009B349C"/>
    <w:rPr>
      <w:b/>
      <w:bCs/>
      <w:i/>
      <w:iCs/>
      <w:color w:val="4F81BD"/>
      <w:sz w:val="24"/>
      <w:szCs w:val="24"/>
    </w:rPr>
  </w:style>
  <w:style w:type="paragraph" w:styleId="NoSpacing">
    <w:name w:val="No Spacing"/>
    <w:uiPriority w:val="1"/>
    <w:qFormat/>
    <w:rsid w:val="009B349C"/>
    <w:rPr>
      <w:sz w:val="24"/>
      <w:szCs w:val="24"/>
    </w:rPr>
  </w:style>
  <w:style w:type="paragraph" w:styleId="NormalIndent">
    <w:name w:val="Normal Indent"/>
    <w:basedOn w:val="Normal"/>
    <w:uiPriority w:val="99"/>
    <w:semiHidden/>
    <w:unhideWhenUsed/>
    <w:rsid w:val="009B349C"/>
    <w:pPr>
      <w:ind w:left="720"/>
    </w:pPr>
  </w:style>
  <w:style w:type="paragraph" w:styleId="NoteHeading">
    <w:name w:val="Note Heading"/>
    <w:basedOn w:val="Normal"/>
    <w:next w:val="Normal"/>
    <w:link w:val="NoteHeadingChar"/>
    <w:uiPriority w:val="99"/>
    <w:semiHidden/>
    <w:unhideWhenUsed/>
    <w:rsid w:val="009B349C"/>
    <w:rPr>
      <w:lang w:val="x-none" w:eastAsia="x-none"/>
    </w:rPr>
  </w:style>
  <w:style w:type="table" w:customStyle="1" w:styleId="aTableVP">
    <w:name w:val="aTableVP"/>
    <w:basedOn w:val="TableNormal"/>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eHeadingChar">
    <w:name w:val="Note Heading Char"/>
    <w:link w:val="NoteHeading"/>
    <w:uiPriority w:val="99"/>
    <w:semiHidden/>
    <w:rsid w:val="009B349C"/>
    <w:rPr>
      <w:sz w:val="24"/>
      <w:szCs w:val="24"/>
    </w:rPr>
  </w:style>
  <w:style w:type="paragraph" w:styleId="PlainText">
    <w:name w:val="Plain Text"/>
    <w:basedOn w:val="Normal"/>
    <w:link w:val="PlainTextChar"/>
    <w:uiPriority w:val="99"/>
    <w:semiHidden/>
    <w:unhideWhenUsed/>
    <w:rsid w:val="009B349C"/>
    <w:rPr>
      <w:rFonts w:ascii="Courier New" w:hAnsi="Courier New"/>
      <w:sz w:val="20"/>
      <w:szCs w:val="20"/>
      <w:lang w:val="x-none" w:eastAsia="x-none"/>
    </w:rPr>
  </w:style>
  <w:style w:type="character" w:customStyle="1" w:styleId="PlainTextChar">
    <w:name w:val="Plain Text Char"/>
    <w:link w:val="PlainText"/>
    <w:uiPriority w:val="99"/>
    <w:semiHidden/>
    <w:rsid w:val="009B349C"/>
    <w:rPr>
      <w:rFonts w:ascii="Courier New" w:hAnsi="Courier New" w:cs="Courier New"/>
    </w:rPr>
  </w:style>
  <w:style w:type="paragraph" w:styleId="Quote">
    <w:name w:val="Quote"/>
    <w:basedOn w:val="Normal"/>
    <w:next w:val="Normal"/>
    <w:link w:val="QuoteChar"/>
    <w:uiPriority w:val="29"/>
    <w:qFormat/>
    <w:rsid w:val="009B349C"/>
    <w:rPr>
      <w:i/>
      <w:iCs/>
      <w:color w:val="000000"/>
      <w:lang w:val="x-none" w:eastAsia="x-none"/>
    </w:rPr>
  </w:style>
  <w:style w:type="character" w:customStyle="1" w:styleId="QuoteChar">
    <w:name w:val="Quote Char"/>
    <w:link w:val="Quote"/>
    <w:uiPriority w:val="29"/>
    <w:rsid w:val="009B349C"/>
    <w:rPr>
      <w:i/>
      <w:iCs/>
      <w:color w:val="000000"/>
      <w:sz w:val="24"/>
      <w:szCs w:val="24"/>
    </w:rPr>
  </w:style>
  <w:style w:type="character" w:customStyle="1" w:styleId="bCompress">
    <w:name w:val="bCompress"/>
    <w:rPr>
      <w:rFonts w:ascii="Georgia" w:hAnsi="Georgia"/>
      <w:b/>
    </w:rPr>
  </w:style>
  <w:style w:type="paragraph" w:styleId="Salutation">
    <w:name w:val="Salutation"/>
    <w:basedOn w:val="Normal"/>
    <w:next w:val="Normal"/>
    <w:link w:val="SalutationChar"/>
    <w:uiPriority w:val="99"/>
    <w:semiHidden/>
    <w:unhideWhenUsed/>
    <w:rsid w:val="009B349C"/>
    <w:rPr>
      <w:lang w:val="x-none" w:eastAsia="x-none"/>
    </w:rPr>
  </w:style>
  <w:style w:type="character" w:customStyle="1" w:styleId="SalutationChar">
    <w:name w:val="Salutation Char"/>
    <w:link w:val="Salutation"/>
    <w:uiPriority w:val="99"/>
    <w:semiHidden/>
    <w:rsid w:val="009B349C"/>
    <w:rPr>
      <w:sz w:val="24"/>
      <w:szCs w:val="24"/>
    </w:rPr>
  </w:style>
  <w:style w:type="paragraph" w:styleId="Signature">
    <w:name w:val="Signature"/>
    <w:basedOn w:val="Normal"/>
    <w:link w:val="SignatureChar"/>
    <w:uiPriority w:val="99"/>
    <w:semiHidden/>
    <w:unhideWhenUsed/>
    <w:rsid w:val="009B349C"/>
    <w:pPr>
      <w:ind w:left="4320"/>
    </w:pPr>
    <w:rPr>
      <w:lang w:val="x-none" w:eastAsia="x-none"/>
    </w:rPr>
  </w:style>
  <w:style w:type="character" w:customStyle="1" w:styleId="SignatureChar">
    <w:name w:val="Signature Char"/>
    <w:link w:val="Signature"/>
    <w:uiPriority w:val="99"/>
    <w:semiHidden/>
    <w:rsid w:val="009B349C"/>
    <w:rPr>
      <w:sz w:val="24"/>
      <w:szCs w:val="24"/>
    </w:rPr>
  </w:style>
  <w:style w:type="paragraph" w:styleId="Subtitle">
    <w:name w:val="Subtitle"/>
    <w:basedOn w:val="Normal"/>
    <w:next w:val="Normal"/>
    <w:link w:val="SubtitleChar"/>
    <w:uiPriority w:val="11"/>
    <w:qFormat/>
    <w:rsid w:val="009B349C"/>
    <w:pPr>
      <w:spacing w:after="60"/>
      <w:jc w:val="center"/>
      <w:outlineLvl w:val="1"/>
    </w:pPr>
    <w:rPr>
      <w:rFonts w:ascii="Cambria" w:hAnsi="Cambria"/>
      <w:lang w:val="x-none" w:eastAsia="x-none"/>
    </w:rPr>
  </w:style>
  <w:style w:type="character" w:customStyle="1" w:styleId="SubtitleChar">
    <w:name w:val="Subtitle Char"/>
    <w:link w:val="Subtitle"/>
    <w:uiPriority w:val="11"/>
    <w:rsid w:val="009B349C"/>
    <w:rPr>
      <w:rFonts w:ascii="Cambria" w:eastAsia="Times New Roman" w:hAnsi="Cambria" w:cs="Times New Roman"/>
      <w:sz w:val="24"/>
      <w:szCs w:val="24"/>
    </w:rPr>
  </w:style>
  <w:style w:type="paragraph" w:styleId="TOCHeading">
    <w:name w:val="TOC Heading"/>
    <w:basedOn w:val="Heading1"/>
    <w:next w:val="Normal"/>
    <w:uiPriority w:val="39"/>
    <w:semiHidden/>
    <w:unhideWhenUsed/>
    <w:qFormat/>
    <w:rsid w:val="009B349C"/>
    <w:pPr>
      <w:keepNext/>
      <w:pageBreakBefore w:val="0"/>
      <w:pBdr>
        <w:bottom w:val="none" w:sz="0" w:space="0" w:color="auto"/>
      </w:pBdr>
      <w:spacing w:before="240" w:after="60"/>
      <w:outlineLvl w:val="9"/>
    </w:pPr>
    <w:rPr>
      <w:rFonts w:ascii="Cambria" w:hAnsi="Cambria" w:cs="Times New Roman"/>
      <w:b/>
      <w:bCs/>
      <w:spacing w:val="0"/>
      <w:kern w:val="32"/>
      <w:sz w:val="32"/>
      <w:szCs w:val="32"/>
    </w:rPr>
  </w:style>
  <w:style w:type="character" w:customStyle="1" w:styleId="Heading1Char">
    <w:name w:val="Heading 1 Char"/>
    <w:link w:val="Heading1"/>
    <w:rsid w:val="00463BFB"/>
    <w:rPr>
      <w:rFonts w:ascii="Arial" w:hAnsi="Arial" w:cs="Arial"/>
      <w:spacing w:val="10"/>
      <w:kern w:val="36"/>
      <w:sz w:val="36"/>
      <w:szCs w:val="36"/>
      <w:lang w:val="en-US" w:eastAsia="en-US" w:bidi="ar-SA"/>
    </w:rPr>
  </w:style>
  <w:style w:type="paragraph" w:customStyle="1" w:styleId="Default">
    <w:name w:val="Default"/>
    <w:rsid w:val="000C3237"/>
    <w:pPr>
      <w:autoSpaceDE w:val="0"/>
      <w:autoSpaceDN w:val="0"/>
      <w:adjustRightInd w:val="0"/>
    </w:pPr>
    <w:rPr>
      <w:rFonts w:ascii="Arial" w:eastAsia="Calibri" w:hAnsi="Arial" w:cs="Arial"/>
      <w:color w:val="000000"/>
      <w:sz w:val="24"/>
      <w:szCs w:val="24"/>
    </w:rPr>
  </w:style>
  <w:style w:type="paragraph" w:customStyle="1" w:styleId="aNormal">
    <w:name w:val="aNormal"/>
    <w:link w:val="aNormalChar"/>
    <w:rsid w:val="00C94860"/>
    <w:pPr>
      <w:spacing w:before="120" w:after="120"/>
    </w:pPr>
    <w:rPr>
      <w:color w:val="000000"/>
      <w:sz w:val="24"/>
      <w:szCs w:val="24"/>
    </w:rPr>
  </w:style>
  <w:style w:type="character" w:customStyle="1" w:styleId="aNormalChar">
    <w:name w:val="aNormal Char"/>
    <w:link w:val="aNormal"/>
    <w:rsid w:val="00C94860"/>
    <w:rPr>
      <w:color w:val="000000"/>
      <w:sz w:val="24"/>
      <w:szCs w:val="24"/>
      <w:lang w:bidi="ar-SA"/>
    </w:rPr>
  </w:style>
  <w:style w:type="paragraph" w:customStyle="1" w:styleId="NoProof">
    <w:name w:val="NoProof"/>
    <w:qFormat/>
    <w:rsid w:val="005B5D78"/>
    <w:pPr>
      <w:spacing w:after="200" w:line="276" w:lineRule="auto"/>
    </w:pPr>
    <w:rPr>
      <w:rFonts w:ascii="Arial Narrow" w:hAnsi="Arial Narrow"/>
      <w:noProof/>
      <w:sz w:val="24"/>
      <w:szCs w:val="24"/>
    </w:rPr>
  </w:style>
  <w:style w:type="character" w:customStyle="1" w:styleId="bIconDrop3pt">
    <w:name w:val="bIconDrop 3 pt"/>
    <w:rsid w:val="007E27AF"/>
    <w:rPr>
      <w:position w:val="-6"/>
      <w:szCs w:val="22"/>
    </w:rPr>
  </w:style>
  <w:style w:type="numbering" w:customStyle="1" w:styleId="cNuma">
    <w:name w:val="cNuma"/>
    <w:basedOn w:val="NoList"/>
    <w:rsid w:val="00C24245"/>
    <w:pPr>
      <w:numPr>
        <w:numId w:val="232"/>
      </w:numPr>
    </w:pPr>
  </w:style>
  <w:style w:type="paragraph" w:customStyle="1" w:styleId="Picture">
    <w:name w:val="Picture"/>
    <w:next w:val="aNorm"/>
    <w:qFormat/>
    <w:rsid w:val="00BB3091"/>
    <w:pPr>
      <w:spacing w:before="120" w:after="360"/>
      <w:ind w:left="360"/>
    </w:pPr>
    <w:rPr>
      <w:noProof/>
      <w:sz w:val="24"/>
      <w:szCs w:val="24"/>
    </w:rPr>
  </w:style>
  <w:style w:type="paragraph" w:customStyle="1" w:styleId="aNum">
    <w:name w:val="aNum"/>
    <w:basedOn w:val="aNorm"/>
    <w:link w:val="aNumChar"/>
    <w:qFormat/>
    <w:rsid w:val="00BB3091"/>
    <w:pPr>
      <w:keepNext/>
      <w:numPr>
        <w:numId w:val="235"/>
      </w:numPr>
      <w:tabs>
        <w:tab w:val="clear" w:pos="360"/>
        <w:tab w:val="clear" w:pos="4320"/>
        <w:tab w:val="left" w:pos="0"/>
      </w:tabs>
      <w:spacing w:after="120"/>
    </w:pPr>
  </w:style>
  <w:style w:type="character" w:customStyle="1" w:styleId="aNumChar">
    <w:name w:val="aNum Char"/>
    <w:link w:val="aNum"/>
    <w:rsid w:val="00BB309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26436">
      <w:bodyDiv w:val="1"/>
      <w:marLeft w:val="0"/>
      <w:marRight w:val="0"/>
      <w:marTop w:val="0"/>
      <w:marBottom w:val="0"/>
      <w:divBdr>
        <w:top w:val="none" w:sz="0" w:space="0" w:color="auto"/>
        <w:left w:val="none" w:sz="0" w:space="0" w:color="auto"/>
        <w:bottom w:val="none" w:sz="0" w:space="0" w:color="auto"/>
        <w:right w:val="none" w:sz="0" w:space="0" w:color="auto"/>
      </w:divBdr>
    </w:div>
    <w:div w:id="36780445">
      <w:bodyDiv w:val="1"/>
      <w:marLeft w:val="0"/>
      <w:marRight w:val="0"/>
      <w:marTop w:val="0"/>
      <w:marBottom w:val="0"/>
      <w:divBdr>
        <w:top w:val="none" w:sz="0" w:space="0" w:color="auto"/>
        <w:left w:val="none" w:sz="0" w:space="0" w:color="auto"/>
        <w:bottom w:val="none" w:sz="0" w:space="0" w:color="auto"/>
        <w:right w:val="none" w:sz="0" w:space="0" w:color="auto"/>
      </w:divBdr>
    </w:div>
    <w:div w:id="57870766">
      <w:bodyDiv w:val="1"/>
      <w:marLeft w:val="0"/>
      <w:marRight w:val="0"/>
      <w:marTop w:val="0"/>
      <w:marBottom w:val="0"/>
      <w:divBdr>
        <w:top w:val="none" w:sz="0" w:space="0" w:color="auto"/>
        <w:left w:val="none" w:sz="0" w:space="0" w:color="auto"/>
        <w:bottom w:val="none" w:sz="0" w:space="0" w:color="auto"/>
        <w:right w:val="none" w:sz="0" w:space="0" w:color="auto"/>
      </w:divBdr>
    </w:div>
    <w:div w:id="105272096">
      <w:bodyDiv w:val="1"/>
      <w:marLeft w:val="0"/>
      <w:marRight w:val="0"/>
      <w:marTop w:val="0"/>
      <w:marBottom w:val="0"/>
      <w:divBdr>
        <w:top w:val="none" w:sz="0" w:space="0" w:color="auto"/>
        <w:left w:val="none" w:sz="0" w:space="0" w:color="auto"/>
        <w:bottom w:val="none" w:sz="0" w:space="0" w:color="auto"/>
        <w:right w:val="none" w:sz="0" w:space="0" w:color="auto"/>
      </w:divBdr>
    </w:div>
    <w:div w:id="108278473">
      <w:bodyDiv w:val="1"/>
      <w:marLeft w:val="0"/>
      <w:marRight w:val="0"/>
      <w:marTop w:val="0"/>
      <w:marBottom w:val="0"/>
      <w:divBdr>
        <w:top w:val="none" w:sz="0" w:space="0" w:color="auto"/>
        <w:left w:val="none" w:sz="0" w:space="0" w:color="auto"/>
        <w:bottom w:val="none" w:sz="0" w:space="0" w:color="auto"/>
        <w:right w:val="none" w:sz="0" w:space="0" w:color="auto"/>
      </w:divBdr>
    </w:div>
    <w:div w:id="126092965">
      <w:bodyDiv w:val="1"/>
      <w:marLeft w:val="0"/>
      <w:marRight w:val="0"/>
      <w:marTop w:val="0"/>
      <w:marBottom w:val="0"/>
      <w:divBdr>
        <w:top w:val="none" w:sz="0" w:space="0" w:color="auto"/>
        <w:left w:val="none" w:sz="0" w:space="0" w:color="auto"/>
        <w:bottom w:val="none" w:sz="0" w:space="0" w:color="auto"/>
        <w:right w:val="none" w:sz="0" w:space="0" w:color="auto"/>
      </w:divBdr>
      <w:divsChild>
        <w:div w:id="242183028">
          <w:marLeft w:val="0"/>
          <w:marRight w:val="0"/>
          <w:marTop w:val="0"/>
          <w:marBottom w:val="0"/>
          <w:divBdr>
            <w:top w:val="none" w:sz="0" w:space="0" w:color="auto"/>
            <w:left w:val="none" w:sz="0" w:space="0" w:color="auto"/>
            <w:bottom w:val="none" w:sz="0" w:space="0" w:color="auto"/>
            <w:right w:val="none" w:sz="0" w:space="0" w:color="auto"/>
          </w:divBdr>
        </w:div>
        <w:div w:id="1653483873">
          <w:marLeft w:val="0"/>
          <w:marRight w:val="0"/>
          <w:marTop w:val="0"/>
          <w:marBottom w:val="0"/>
          <w:divBdr>
            <w:top w:val="none" w:sz="0" w:space="0" w:color="auto"/>
            <w:left w:val="none" w:sz="0" w:space="0" w:color="auto"/>
            <w:bottom w:val="none" w:sz="0" w:space="0" w:color="auto"/>
            <w:right w:val="none" w:sz="0" w:space="0" w:color="auto"/>
          </w:divBdr>
        </w:div>
      </w:divsChild>
    </w:div>
    <w:div w:id="145247457">
      <w:bodyDiv w:val="1"/>
      <w:marLeft w:val="0"/>
      <w:marRight w:val="0"/>
      <w:marTop w:val="0"/>
      <w:marBottom w:val="0"/>
      <w:divBdr>
        <w:top w:val="none" w:sz="0" w:space="0" w:color="auto"/>
        <w:left w:val="none" w:sz="0" w:space="0" w:color="auto"/>
        <w:bottom w:val="none" w:sz="0" w:space="0" w:color="auto"/>
        <w:right w:val="none" w:sz="0" w:space="0" w:color="auto"/>
      </w:divBdr>
    </w:div>
    <w:div w:id="147938637">
      <w:bodyDiv w:val="1"/>
      <w:marLeft w:val="0"/>
      <w:marRight w:val="0"/>
      <w:marTop w:val="0"/>
      <w:marBottom w:val="0"/>
      <w:divBdr>
        <w:top w:val="none" w:sz="0" w:space="0" w:color="auto"/>
        <w:left w:val="none" w:sz="0" w:space="0" w:color="auto"/>
        <w:bottom w:val="none" w:sz="0" w:space="0" w:color="auto"/>
        <w:right w:val="none" w:sz="0" w:space="0" w:color="auto"/>
      </w:divBdr>
    </w:div>
    <w:div w:id="156072038">
      <w:bodyDiv w:val="1"/>
      <w:marLeft w:val="0"/>
      <w:marRight w:val="0"/>
      <w:marTop w:val="0"/>
      <w:marBottom w:val="0"/>
      <w:divBdr>
        <w:top w:val="none" w:sz="0" w:space="0" w:color="auto"/>
        <w:left w:val="none" w:sz="0" w:space="0" w:color="auto"/>
        <w:bottom w:val="none" w:sz="0" w:space="0" w:color="auto"/>
        <w:right w:val="none" w:sz="0" w:space="0" w:color="auto"/>
      </w:divBdr>
    </w:div>
    <w:div w:id="162823866">
      <w:bodyDiv w:val="1"/>
      <w:marLeft w:val="0"/>
      <w:marRight w:val="0"/>
      <w:marTop w:val="0"/>
      <w:marBottom w:val="0"/>
      <w:divBdr>
        <w:top w:val="none" w:sz="0" w:space="0" w:color="auto"/>
        <w:left w:val="none" w:sz="0" w:space="0" w:color="auto"/>
        <w:bottom w:val="none" w:sz="0" w:space="0" w:color="auto"/>
        <w:right w:val="none" w:sz="0" w:space="0" w:color="auto"/>
      </w:divBdr>
    </w:div>
    <w:div w:id="252979213">
      <w:bodyDiv w:val="1"/>
      <w:marLeft w:val="0"/>
      <w:marRight w:val="0"/>
      <w:marTop w:val="0"/>
      <w:marBottom w:val="0"/>
      <w:divBdr>
        <w:top w:val="none" w:sz="0" w:space="0" w:color="auto"/>
        <w:left w:val="none" w:sz="0" w:space="0" w:color="auto"/>
        <w:bottom w:val="none" w:sz="0" w:space="0" w:color="auto"/>
        <w:right w:val="none" w:sz="0" w:space="0" w:color="auto"/>
      </w:divBdr>
      <w:divsChild>
        <w:div w:id="653026969">
          <w:marLeft w:val="0"/>
          <w:marRight w:val="0"/>
          <w:marTop w:val="0"/>
          <w:marBottom w:val="0"/>
          <w:divBdr>
            <w:top w:val="none" w:sz="0" w:space="0" w:color="auto"/>
            <w:left w:val="none" w:sz="0" w:space="0" w:color="auto"/>
            <w:bottom w:val="none" w:sz="0" w:space="0" w:color="auto"/>
            <w:right w:val="none" w:sz="0" w:space="0" w:color="auto"/>
          </w:divBdr>
        </w:div>
      </w:divsChild>
    </w:div>
    <w:div w:id="258025490">
      <w:bodyDiv w:val="1"/>
      <w:marLeft w:val="0"/>
      <w:marRight w:val="0"/>
      <w:marTop w:val="0"/>
      <w:marBottom w:val="0"/>
      <w:divBdr>
        <w:top w:val="none" w:sz="0" w:space="0" w:color="auto"/>
        <w:left w:val="none" w:sz="0" w:space="0" w:color="auto"/>
        <w:bottom w:val="none" w:sz="0" w:space="0" w:color="auto"/>
        <w:right w:val="none" w:sz="0" w:space="0" w:color="auto"/>
      </w:divBdr>
    </w:div>
    <w:div w:id="260381953">
      <w:bodyDiv w:val="1"/>
      <w:marLeft w:val="0"/>
      <w:marRight w:val="0"/>
      <w:marTop w:val="0"/>
      <w:marBottom w:val="0"/>
      <w:divBdr>
        <w:top w:val="none" w:sz="0" w:space="0" w:color="auto"/>
        <w:left w:val="none" w:sz="0" w:space="0" w:color="auto"/>
        <w:bottom w:val="none" w:sz="0" w:space="0" w:color="auto"/>
        <w:right w:val="none" w:sz="0" w:space="0" w:color="auto"/>
      </w:divBdr>
    </w:div>
    <w:div w:id="313459066">
      <w:bodyDiv w:val="1"/>
      <w:marLeft w:val="0"/>
      <w:marRight w:val="0"/>
      <w:marTop w:val="0"/>
      <w:marBottom w:val="0"/>
      <w:divBdr>
        <w:top w:val="none" w:sz="0" w:space="0" w:color="auto"/>
        <w:left w:val="none" w:sz="0" w:space="0" w:color="auto"/>
        <w:bottom w:val="none" w:sz="0" w:space="0" w:color="auto"/>
        <w:right w:val="none" w:sz="0" w:space="0" w:color="auto"/>
      </w:divBdr>
    </w:div>
    <w:div w:id="354385743">
      <w:bodyDiv w:val="1"/>
      <w:marLeft w:val="0"/>
      <w:marRight w:val="0"/>
      <w:marTop w:val="0"/>
      <w:marBottom w:val="0"/>
      <w:divBdr>
        <w:top w:val="none" w:sz="0" w:space="0" w:color="auto"/>
        <w:left w:val="none" w:sz="0" w:space="0" w:color="auto"/>
        <w:bottom w:val="none" w:sz="0" w:space="0" w:color="auto"/>
        <w:right w:val="none" w:sz="0" w:space="0" w:color="auto"/>
      </w:divBdr>
    </w:div>
    <w:div w:id="411044777">
      <w:bodyDiv w:val="1"/>
      <w:marLeft w:val="0"/>
      <w:marRight w:val="0"/>
      <w:marTop w:val="0"/>
      <w:marBottom w:val="0"/>
      <w:divBdr>
        <w:top w:val="none" w:sz="0" w:space="0" w:color="auto"/>
        <w:left w:val="none" w:sz="0" w:space="0" w:color="auto"/>
        <w:bottom w:val="none" w:sz="0" w:space="0" w:color="auto"/>
        <w:right w:val="none" w:sz="0" w:space="0" w:color="auto"/>
      </w:divBdr>
    </w:div>
    <w:div w:id="418211705">
      <w:bodyDiv w:val="1"/>
      <w:marLeft w:val="0"/>
      <w:marRight w:val="0"/>
      <w:marTop w:val="0"/>
      <w:marBottom w:val="0"/>
      <w:divBdr>
        <w:top w:val="none" w:sz="0" w:space="0" w:color="auto"/>
        <w:left w:val="none" w:sz="0" w:space="0" w:color="auto"/>
        <w:bottom w:val="none" w:sz="0" w:space="0" w:color="auto"/>
        <w:right w:val="none" w:sz="0" w:space="0" w:color="auto"/>
      </w:divBdr>
    </w:div>
    <w:div w:id="451171042">
      <w:bodyDiv w:val="1"/>
      <w:marLeft w:val="0"/>
      <w:marRight w:val="0"/>
      <w:marTop w:val="0"/>
      <w:marBottom w:val="0"/>
      <w:divBdr>
        <w:top w:val="none" w:sz="0" w:space="0" w:color="auto"/>
        <w:left w:val="none" w:sz="0" w:space="0" w:color="auto"/>
        <w:bottom w:val="none" w:sz="0" w:space="0" w:color="auto"/>
        <w:right w:val="none" w:sz="0" w:space="0" w:color="auto"/>
      </w:divBdr>
    </w:div>
    <w:div w:id="505175439">
      <w:marLeft w:val="0"/>
      <w:marRight w:val="0"/>
      <w:marTop w:val="120"/>
      <w:marBottom w:val="0"/>
      <w:divBdr>
        <w:top w:val="none" w:sz="0" w:space="0" w:color="auto"/>
        <w:left w:val="none" w:sz="0" w:space="0" w:color="auto"/>
        <w:bottom w:val="none" w:sz="0" w:space="0" w:color="auto"/>
        <w:right w:val="none" w:sz="0" w:space="0" w:color="auto"/>
      </w:divBdr>
      <w:divsChild>
        <w:div w:id="33695753">
          <w:marLeft w:val="0"/>
          <w:marRight w:val="0"/>
          <w:marTop w:val="120"/>
          <w:marBottom w:val="0"/>
          <w:divBdr>
            <w:top w:val="none" w:sz="0" w:space="0" w:color="auto"/>
            <w:left w:val="none" w:sz="0" w:space="0" w:color="auto"/>
            <w:bottom w:val="none" w:sz="0" w:space="0" w:color="auto"/>
            <w:right w:val="none" w:sz="0" w:space="0" w:color="auto"/>
          </w:divBdr>
        </w:div>
        <w:div w:id="373236293">
          <w:marLeft w:val="0"/>
          <w:marRight w:val="0"/>
          <w:marTop w:val="120"/>
          <w:marBottom w:val="0"/>
          <w:divBdr>
            <w:top w:val="none" w:sz="0" w:space="0" w:color="auto"/>
            <w:left w:val="none" w:sz="0" w:space="0" w:color="auto"/>
            <w:bottom w:val="none" w:sz="0" w:space="0" w:color="auto"/>
            <w:right w:val="none" w:sz="0" w:space="0" w:color="auto"/>
          </w:divBdr>
          <w:divsChild>
            <w:div w:id="32584930">
              <w:marLeft w:val="0"/>
              <w:marRight w:val="0"/>
              <w:marTop w:val="120"/>
              <w:marBottom w:val="0"/>
              <w:divBdr>
                <w:top w:val="none" w:sz="0" w:space="0" w:color="auto"/>
                <w:left w:val="none" w:sz="0" w:space="0" w:color="auto"/>
                <w:bottom w:val="none" w:sz="0" w:space="0" w:color="auto"/>
                <w:right w:val="none" w:sz="0" w:space="0" w:color="auto"/>
              </w:divBdr>
            </w:div>
            <w:div w:id="1378164482">
              <w:marLeft w:val="0"/>
              <w:marRight w:val="0"/>
              <w:marTop w:val="120"/>
              <w:marBottom w:val="0"/>
              <w:divBdr>
                <w:top w:val="none" w:sz="0" w:space="0" w:color="auto"/>
                <w:left w:val="none" w:sz="0" w:space="0" w:color="auto"/>
                <w:bottom w:val="none" w:sz="0" w:space="0" w:color="auto"/>
                <w:right w:val="none" w:sz="0" w:space="0" w:color="auto"/>
              </w:divBdr>
            </w:div>
          </w:divsChild>
        </w:div>
        <w:div w:id="847674794">
          <w:marLeft w:val="0"/>
          <w:marRight w:val="0"/>
          <w:marTop w:val="120"/>
          <w:marBottom w:val="0"/>
          <w:divBdr>
            <w:top w:val="none" w:sz="0" w:space="0" w:color="auto"/>
            <w:left w:val="none" w:sz="0" w:space="0" w:color="auto"/>
            <w:bottom w:val="none" w:sz="0" w:space="0" w:color="auto"/>
            <w:right w:val="none" w:sz="0" w:space="0" w:color="auto"/>
          </w:divBdr>
        </w:div>
        <w:div w:id="1114326214">
          <w:marLeft w:val="0"/>
          <w:marRight w:val="0"/>
          <w:marTop w:val="120"/>
          <w:marBottom w:val="0"/>
          <w:divBdr>
            <w:top w:val="none" w:sz="0" w:space="0" w:color="auto"/>
            <w:left w:val="none" w:sz="0" w:space="0" w:color="auto"/>
            <w:bottom w:val="none" w:sz="0" w:space="0" w:color="auto"/>
            <w:right w:val="none" w:sz="0" w:space="0" w:color="auto"/>
          </w:divBdr>
        </w:div>
        <w:div w:id="1421485314">
          <w:marLeft w:val="0"/>
          <w:marRight w:val="0"/>
          <w:marTop w:val="120"/>
          <w:marBottom w:val="0"/>
          <w:divBdr>
            <w:top w:val="none" w:sz="0" w:space="0" w:color="auto"/>
            <w:left w:val="none" w:sz="0" w:space="0" w:color="auto"/>
            <w:bottom w:val="none" w:sz="0" w:space="0" w:color="auto"/>
            <w:right w:val="none" w:sz="0" w:space="0" w:color="auto"/>
          </w:divBdr>
        </w:div>
        <w:div w:id="1958370742">
          <w:marLeft w:val="0"/>
          <w:marRight w:val="0"/>
          <w:marTop w:val="120"/>
          <w:marBottom w:val="0"/>
          <w:divBdr>
            <w:top w:val="none" w:sz="0" w:space="0" w:color="auto"/>
            <w:left w:val="none" w:sz="0" w:space="0" w:color="auto"/>
            <w:bottom w:val="none" w:sz="0" w:space="0" w:color="auto"/>
            <w:right w:val="none" w:sz="0" w:space="0" w:color="auto"/>
          </w:divBdr>
        </w:div>
      </w:divsChild>
    </w:div>
    <w:div w:id="529949249">
      <w:bodyDiv w:val="1"/>
      <w:marLeft w:val="0"/>
      <w:marRight w:val="0"/>
      <w:marTop w:val="0"/>
      <w:marBottom w:val="0"/>
      <w:divBdr>
        <w:top w:val="none" w:sz="0" w:space="0" w:color="auto"/>
        <w:left w:val="none" w:sz="0" w:space="0" w:color="auto"/>
        <w:bottom w:val="none" w:sz="0" w:space="0" w:color="auto"/>
        <w:right w:val="none" w:sz="0" w:space="0" w:color="auto"/>
      </w:divBdr>
    </w:div>
    <w:div w:id="546531366">
      <w:bodyDiv w:val="1"/>
      <w:marLeft w:val="0"/>
      <w:marRight w:val="0"/>
      <w:marTop w:val="0"/>
      <w:marBottom w:val="0"/>
      <w:divBdr>
        <w:top w:val="none" w:sz="0" w:space="0" w:color="auto"/>
        <w:left w:val="none" w:sz="0" w:space="0" w:color="auto"/>
        <w:bottom w:val="none" w:sz="0" w:space="0" w:color="auto"/>
        <w:right w:val="none" w:sz="0" w:space="0" w:color="auto"/>
      </w:divBdr>
    </w:div>
    <w:div w:id="550848465">
      <w:bodyDiv w:val="1"/>
      <w:marLeft w:val="0"/>
      <w:marRight w:val="0"/>
      <w:marTop w:val="0"/>
      <w:marBottom w:val="0"/>
      <w:divBdr>
        <w:top w:val="none" w:sz="0" w:space="0" w:color="auto"/>
        <w:left w:val="none" w:sz="0" w:space="0" w:color="auto"/>
        <w:bottom w:val="none" w:sz="0" w:space="0" w:color="auto"/>
        <w:right w:val="none" w:sz="0" w:space="0" w:color="auto"/>
      </w:divBdr>
    </w:div>
    <w:div w:id="639384824">
      <w:bodyDiv w:val="1"/>
      <w:marLeft w:val="0"/>
      <w:marRight w:val="0"/>
      <w:marTop w:val="0"/>
      <w:marBottom w:val="0"/>
      <w:divBdr>
        <w:top w:val="none" w:sz="0" w:space="0" w:color="auto"/>
        <w:left w:val="none" w:sz="0" w:space="0" w:color="auto"/>
        <w:bottom w:val="none" w:sz="0" w:space="0" w:color="auto"/>
        <w:right w:val="none" w:sz="0" w:space="0" w:color="auto"/>
      </w:divBdr>
    </w:div>
    <w:div w:id="640306891">
      <w:bodyDiv w:val="1"/>
      <w:marLeft w:val="0"/>
      <w:marRight w:val="0"/>
      <w:marTop w:val="0"/>
      <w:marBottom w:val="0"/>
      <w:divBdr>
        <w:top w:val="none" w:sz="0" w:space="0" w:color="auto"/>
        <w:left w:val="none" w:sz="0" w:space="0" w:color="auto"/>
        <w:bottom w:val="none" w:sz="0" w:space="0" w:color="auto"/>
        <w:right w:val="none" w:sz="0" w:space="0" w:color="auto"/>
      </w:divBdr>
    </w:div>
    <w:div w:id="649789880">
      <w:bodyDiv w:val="1"/>
      <w:marLeft w:val="0"/>
      <w:marRight w:val="0"/>
      <w:marTop w:val="0"/>
      <w:marBottom w:val="0"/>
      <w:divBdr>
        <w:top w:val="none" w:sz="0" w:space="0" w:color="auto"/>
        <w:left w:val="none" w:sz="0" w:space="0" w:color="auto"/>
        <w:bottom w:val="none" w:sz="0" w:space="0" w:color="auto"/>
        <w:right w:val="none" w:sz="0" w:space="0" w:color="auto"/>
      </w:divBdr>
    </w:div>
    <w:div w:id="694160535">
      <w:bodyDiv w:val="1"/>
      <w:marLeft w:val="0"/>
      <w:marRight w:val="0"/>
      <w:marTop w:val="0"/>
      <w:marBottom w:val="0"/>
      <w:divBdr>
        <w:top w:val="none" w:sz="0" w:space="0" w:color="auto"/>
        <w:left w:val="none" w:sz="0" w:space="0" w:color="auto"/>
        <w:bottom w:val="none" w:sz="0" w:space="0" w:color="auto"/>
        <w:right w:val="none" w:sz="0" w:space="0" w:color="auto"/>
      </w:divBdr>
    </w:div>
    <w:div w:id="695040609">
      <w:bodyDiv w:val="1"/>
      <w:marLeft w:val="0"/>
      <w:marRight w:val="0"/>
      <w:marTop w:val="0"/>
      <w:marBottom w:val="0"/>
      <w:divBdr>
        <w:top w:val="none" w:sz="0" w:space="0" w:color="auto"/>
        <w:left w:val="none" w:sz="0" w:space="0" w:color="auto"/>
        <w:bottom w:val="none" w:sz="0" w:space="0" w:color="auto"/>
        <w:right w:val="none" w:sz="0" w:space="0" w:color="auto"/>
      </w:divBdr>
    </w:div>
    <w:div w:id="697311712">
      <w:bodyDiv w:val="1"/>
      <w:marLeft w:val="0"/>
      <w:marRight w:val="0"/>
      <w:marTop w:val="0"/>
      <w:marBottom w:val="0"/>
      <w:divBdr>
        <w:top w:val="none" w:sz="0" w:space="0" w:color="auto"/>
        <w:left w:val="none" w:sz="0" w:space="0" w:color="auto"/>
        <w:bottom w:val="none" w:sz="0" w:space="0" w:color="auto"/>
        <w:right w:val="none" w:sz="0" w:space="0" w:color="auto"/>
      </w:divBdr>
    </w:div>
    <w:div w:id="762803743">
      <w:bodyDiv w:val="1"/>
      <w:marLeft w:val="0"/>
      <w:marRight w:val="0"/>
      <w:marTop w:val="0"/>
      <w:marBottom w:val="0"/>
      <w:divBdr>
        <w:top w:val="none" w:sz="0" w:space="0" w:color="auto"/>
        <w:left w:val="none" w:sz="0" w:space="0" w:color="auto"/>
        <w:bottom w:val="none" w:sz="0" w:space="0" w:color="auto"/>
        <w:right w:val="none" w:sz="0" w:space="0" w:color="auto"/>
      </w:divBdr>
    </w:div>
    <w:div w:id="787242359">
      <w:bodyDiv w:val="1"/>
      <w:marLeft w:val="0"/>
      <w:marRight w:val="0"/>
      <w:marTop w:val="0"/>
      <w:marBottom w:val="0"/>
      <w:divBdr>
        <w:top w:val="none" w:sz="0" w:space="0" w:color="auto"/>
        <w:left w:val="none" w:sz="0" w:space="0" w:color="auto"/>
        <w:bottom w:val="none" w:sz="0" w:space="0" w:color="auto"/>
        <w:right w:val="none" w:sz="0" w:space="0" w:color="auto"/>
      </w:divBdr>
    </w:div>
    <w:div w:id="803691549">
      <w:bodyDiv w:val="1"/>
      <w:marLeft w:val="0"/>
      <w:marRight w:val="0"/>
      <w:marTop w:val="0"/>
      <w:marBottom w:val="0"/>
      <w:divBdr>
        <w:top w:val="none" w:sz="0" w:space="0" w:color="auto"/>
        <w:left w:val="none" w:sz="0" w:space="0" w:color="auto"/>
        <w:bottom w:val="none" w:sz="0" w:space="0" w:color="auto"/>
        <w:right w:val="none" w:sz="0" w:space="0" w:color="auto"/>
      </w:divBdr>
    </w:div>
    <w:div w:id="811404226">
      <w:bodyDiv w:val="1"/>
      <w:marLeft w:val="0"/>
      <w:marRight w:val="0"/>
      <w:marTop w:val="0"/>
      <w:marBottom w:val="0"/>
      <w:divBdr>
        <w:top w:val="none" w:sz="0" w:space="0" w:color="auto"/>
        <w:left w:val="none" w:sz="0" w:space="0" w:color="auto"/>
        <w:bottom w:val="none" w:sz="0" w:space="0" w:color="auto"/>
        <w:right w:val="none" w:sz="0" w:space="0" w:color="auto"/>
      </w:divBdr>
    </w:div>
    <w:div w:id="841774007">
      <w:bodyDiv w:val="1"/>
      <w:marLeft w:val="0"/>
      <w:marRight w:val="0"/>
      <w:marTop w:val="0"/>
      <w:marBottom w:val="0"/>
      <w:divBdr>
        <w:top w:val="none" w:sz="0" w:space="0" w:color="auto"/>
        <w:left w:val="none" w:sz="0" w:space="0" w:color="auto"/>
        <w:bottom w:val="none" w:sz="0" w:space="0" w:color="auto"/>
        <w:right w:val="none" w:sz="0" w:space="0" w:color="auto"/>
      </w:divBdr>
      <w:divsChild>
        <w:div w:id="2040231192">
          <w:marLeft w:val="0"/>
          <w:marRight w:val="0"/>
          <w:marTop w:val="0"/>
          <w:marBottom w:val="0"/>
          <w:divBdr>
            <w:top w:val="none" w:sz="0" w:space="0" w:color="auto"/>
            <w:left w:val="none" w:sz="0" w:space="0" w:color="auto"/>
            <w:bottom w:val="none" w:sz="0" w:space="0" w:color="auto"/>
            <w:right w:val="none" w:sz="0" w:space="0" w:color="auto"/>
          </w:divBdr>
        </w:div>
      </w:divsChild>
    </w:div>
    <w:div w:id="866136637">
      <w:bodyDiv w:val="1"/>
      <w:marLeft w:val="0"/>
      <w:marRight w:val="0"/>
      <w:marTop w:val="0"/>
      <w:marBottom w:val="0"/>
      <w:divBdr>
        <w:top w:val="none" w:sz="0" w:space="0" w:color="auto"/>
        <w:left w:val="none" w:sz="0" w:space="0" w:color="auto"/>
        <w:bottom w:val="none" w:sz="0" w:space="0" w:color="auto"/>
        <w:right w:val="none" w:sz="0" w:space="0" w:color="auto"/>
      </w:divBdr>
    </w:div>
    <w:div w:id="876967289">
      <w:bodyDiv w:val="1"/>
      <w:marLeft w:val="0"/>
      <w:marRight w:val="0"/>
      <w:marTop w:val="0"/>
      <w:marBottom w:val="0"/>
      <w:divBdr>
        <w:top w:val="none" w:sz="0" w:space="0" w:color="auto"/>
        <w:left w:val="none" w:sz="0" w:space="0" w:color="auto"/>
        <w:bottom w:val="none" w:sz="0" w:space="0" w:color="auto"/>
        <w:right w:val="none" w:sz="0" w:space="0" w:color="auto"/>
      </w:divBdr>
    </w:div>
    <w:div w:id="897670656">
      <w:bodyDiv w:val="1"/>
      <w:marLeft w:val="0"/>
      <w:marRight w:val="0"/>
      <w:marTop w:val="0"/>
      <w:marBottom w:val="0"/>
      <w:divBdr>
        <w:top w:val="none" w:sz="0" w:space="0" w:color="auto"/>
        <w:left w:val="none" w:sz="0" w:space="0" w:color="auto"/>
        <w:bottom w:val="none" w:sz="0" w:space="0" w:color="auto"/>
        <w:right w:val="none" w:sz="0" w:space="0" w:color="auto"/>
      </w:divBdr>
      <w:divsChild>
        <w:div w:id="2048289541">
          <w:marLeft w:val="0"/>
          <w:marRight w:val="0"/>
          <w:marTop w:val="0"/>
          <w:marBottom w:val="0"/>
          <w:divBdr>
            <w:top w:val="none" w:sz="0" w:space="0" w:color="auto"/>
            <w:left w:val="none" w:sz="0" w:space="0" w:color="auto"/>
            <w:bottom w:val="none" w:sz="0" w:space="0" w:color="auto"/>
            <w:right w:val="none" w:sz="0" w:space="0" w:color="auto"/>
          </w:divBdr>
        </w:div>
      </w:divsChild>
    </w:div>
    <w:div w:id="903563435">
      <w:bodyDiv w:val="1"/>
      <w:marLeft w:val="0"/>
      <w:marRight w:val="0"/>
      <w:marTop w:val="0"/>
      <w:marBottom w:val="0"/>
      <w:divBdr>
        <w:top w:val="none" w:sz="0" w:space="0" w:color="auto"/>
        <w:left w:val="none" w:sz="0" w:space="0" w:color="auto"/>
        <w:bottom w:val="none" w:sz="0" w:space="0" w:color="auto"/>
        <w:right w:val="none" w:sz="0" w:space="0" w:color="auto"/>
      </w:divBdr>
    </w:div>
    <w:div w:id="903681995">
      <w:bodyDiv w:val="1"/>
      <w:marLeft w:val="0"/>
      <w:marRight w:val="0"/>
      <w:marTop w:val="0"/>
      <w:marBottom w:val="0"/>
      <w:divBdr>
        <w:top w:val="none" w:sz="0" w:space="0" w:color="auto"/>
        <w:left w:val="none" w:sz="0" w:space="0" w:color="auto"/>
        <w:bottom w:val="none" w:sz="0" w:space="0" w:color="auto"/>
        <w:right w:val="none" w:sz="0" w:space="0" w:color="auto"/>
      </w:divBdr>
    </w:div>
    <w:div w:id="913012715">
      <w:bodyDiv w:val="1"/>
      <w:marLeft w:val="0"/>
      <w:marRight w:val="0"/>
      <w:marTop w:val="0"/>
      <w:marBottom w:val="0"/>
      <w:divBdr>
        <w:top w:val="none" w:sz="0" w:space="0" w:color="auto"/>
        <w:left w:val="none" w:sz="0" w:space="0" w:color="auto"/>
        <w:bottom w:val="none" w:sz="0" w:space="0" w:color="auto"/>
        <w:right w:val="none" w:sz="0" w:space="0" w:color="auto"/>
      </w:divBdr>
      <w:divsChild>
        <w:div w:id="661201537">
          <w:marLeft w:val="0"/>
          <w:marRight w:val="0"/>
          <w:marTop w:val="0"/>
          <w:marBottom w:val="0"/>
          <w:divBdr>
            <w:top w:val="none" w:sz="0" w:space="0" w:color="auto"/>
            <w:left w:val="none" w:sz="0" w:space="0" w:color="auto"/>
            <w:bottom w:val="none" w:sz="0" w:space="0" w:color="auto"/>
            <w:right w:val="none" w:sz="0" w:space="0" w:color="auto"/>
          </w:divBdr>
        </w:div>
      </w:divsChild>
    </w:div>
    <w:div w:id="937057037">
      <w:bodyDiv w:val="1"/>
      <w:marLeft w:val="0"/>
      <w:marRight w:val="0"/>
      <w:marTop w:val="0"/>
      <w:marBottom w:val="0"/>
      <w:divBdr>
        <w:top w:val="none" w:sz="0" w:space="0" w:color="auto"/>
        <w:left w:val="none" w:sz="0" w:space="0" w:color="auto"/>
        <w:bottom w:val="none" w:sz="0" w:space="0" w:color="auto"/>
        <w:right w:val="none" w:sz="0" w:space="0" w:color="auto"/>
      </w:divBdr>
    </w:div>
    <w:div w:id="956109598">
      <w:bodyDiv w:val="1"/>
      <w:marLeft w:val="0"/>
      <w:marRight w:val="0"/>
      <w:marTop w:val="0"/>
      <w:marBottom w:val="0"/>
      <w:divBdr>
        <w:top w:val="none" w:sz="0" w:space="0" w:color="auto"/>
        <w:left w:val="none" w:sz="0" w:space="0" w:color="auto"/>
        <w:bottom w:val="none" w:sz="0" w:space="0" w:color="auto"/>
        <w:right w:val="none" w:sz="0" w:space="0" w:color="auto"/>
      </w:divBdr>
    </w:div>
    <w:div w:id="974677948">
      <w:bodyDiv w:val="1"/>
      <w:marLeft w:val="0"/>
      <w:marRight w:val="0"/>
      <w:marTop w:val="0"/>
      <w:marBottom w:val="0"/>
      <w:divBdr>
        <w:top w:val="none" w:sz="0" w:space="0" w:color="auto"/>
        <w:left w:val="none" w:sz="0" w:space="0" w:color="auto"/>
        <w:bottom w:val="none" w:sz="0" w:space="0" w:color="auto"/>
        <w:right w:val="none" w:sz="0" w:space="0" w:color="auto"/>
      </w:divBdr>
    </w:div>
    <w:div w:id="982733112">
      <w:bodyDiv w:val="1"/>
      <w:marLeft w:val="0"/>
      <w:marRight w:val="0"/>
      <w:marTop w:val="0"/>
      <w:marBottom w:val="0"/>
      <w:divBdr>
        <w:top w:val="none" w:sz="0" w:space="0" w:color="auto"/>
        <w:left w:val="none" w:sz="0" w:space="0" w:color="auto"/>
        <w:bottom w:val="none" w:sz="0" w:space="0" w:color="auto"/>
        <w:right w:val="none" w:sz="0" w:space="0" w:color="auto"/>
      </w:divBdr>
    </w:div>
    <w:div w:id="987201048">
      <w:bodyDiv w:val="1"/>
      <w:marLeft w:val="0"/>
      <w:marRight w:val="0"/>
      <w:marTop w:val="0"/>
      <w:marBottom w:val="0"/>
      <w:divBdr>
        <w:top w:val="none" w:sz="0" w:space="0" w:color="auto"/>
        <w:left w:val="none" w:sz="0" w:space="0" w:color="auto"/>
        <w:bottom w:val="none" w:sz="0" w:space="0" w:color="auto"/>
        <w:right w:val="none" w:sz="0" w:space="0" w:color="auto"/>
      </w:divBdr>
    </w:div>
    <w:div w:id="1003430209">
      <w:bodyDiv w:val="1"/>
      <w:marLeft w:val="0"/>
      <w:marRight w:val="0"/>
      <w:marTop w:val="0"/>
      <w:marBottom w:val="0"/>
      <w:divBdr>
        <w:top w:val="none" w:sz="0" w:space="0" w:color="auto"/>
        <w:left w:val="none" w:sz="0" w:space="0" w:color="auto"/>
        <w:bottom w:val="none" w:sz="0" w:space="0" w:color="auto"/>
        <w:right w:val="none" w:sz="0" w:space="0" w:color="auto"/>
      </w:divBdr>
    </w:div>
    <w:div w:id="1021279342">
      <w:bodyDiv w:val="1"/>
      <w:marLeft w:val="0"/>
      <w:marRight w:val="0"/>
      <w:marTop w:val="0"/>
      <w:marBottom w:val="0"/>
      <w:divBdr>
        <w:top w:val="none" w:sz="0" w:space="0" w:color="auto"/>
        <w:left w:val="none" w:sz="0" w:space="0" w:color="auto"/>
        <w:bottom w:val="none" w:sz="0" w:space="0" w:color="auto"/>
        <w:right w:val="none" w:sz="0" w:space="0" w:color="auto"/>
      </w:divBdr>
    </w:div>
    <w:div w:id="1028530356">
      <w:bodyDiv w:val="1"/>
      <w:marLeft w:val="0"/>
      <w:marRight w:val="0"/>
      <w:marTop w:val="0"/>
      <w:marBottom w:val="0"/>
      <w:divBdr>
        <w:top w:val="none" w:sz="0" w:space="0" w:color="auto"/>
        <w:left w:val="none" w:sz="0" w:space="0" w:color="auto"/>
        <w:bottom w:val="none" w:sz="0" w:space="0" w:color="auto"/>
        <w:right w:val="none" w:sz="0" w:space="0" w:color="auto"/>
      </w:divBdr>
    </w:div>
    <w:div w:id="1039086647">
      <w:bodyDiv w:val="1"/>
      <w:marLeft w:val="0"/>
      <w:marRight w:val="0"/>
      <w:marTop w:val="0"/>
      <w:marBottom w:val="0"/>
      <w:divBdr>
        <w:top w:val="none" w:sz="0" w:space="0" w:color="auto"/>
        <w:left w:val="none" w:sz="0" w:space="0" w:color="auto"/>
        <w:bottom w:val="none" w:sz="0" w:space="0" w:color="auto"/>
        <w:right w:val="none" w:sz="0" w:space="0" w:color="auto"/>
      </w:divBdr>
    </w:div>
    <w:div w:id="1081028083">
      <w:bodyDiv w:val="1"/>
      <w:marLeft w:val="0"/>
      <w:marRight w:val="0"/>
      <w:marTop w:val="0"/>
      <w:marBottom w:val="0"/>
      <w:divBdr>
        <w:top w:val="none" w:sz="0" w:space="0" w:color="auto"/>
        <w:left w:val="none" w:sz="0" w:space="0" w:color="auto"/>
        <w:bottom w:val="none" w:sz="0" w:space="0" w:color="auto"/>
        <w:right w:val="none" w:sz="0" w:space="0" w:color="auto"/>
      </w:divBdr>
    </w:div>
    <w:div w:id="1082482301">
      <w:bodyDiv w:val="1"/>
      <w:marLeft w:val="0"/>
      <w:marRight w:val="0"/>
      <w:marTop w:val="0"/>
      <w:marBottom w:val="0"/>
      <w:divBdr>
        <w:top w:val="none" w:sz="0" w:space="0" w:color="auto"/>
        <w:left w:val="none" w:sz="0" w:space="0" w:color="auto"/>
        <w:bottom w:val="none" w:sz="0" w:space="0" w:color="auto"/>
        <w:right w:val="none" w:sz="0" w:space="0" w:color="auto"/>
      </w:divBdr>
    </w:div>
    <w:div w:id="1093433993">
      <w:bodyDiv w:val="1"/>
      <w:marLeft w:val="0"/>
      <w:marRight w:val="0"/>
      <w:marTop w:val="0"/>
      <w:marBottom w:val="0"/>
      <w:divBdr>
        <w:top w:val="none" w:sz="0" w:space="0" w:color="auto"/>
        <w:left w:val="none" w:sz="0" w:space="0" w:color="auto"/>
        <w:bottom w:val="none" w:sz="0" w:space="0" w:color="auto"/>
        <w:right w:val="none" w:sz="0" w:space="0" w:color="auto"/>
      </w:divBdr>
    </w:div>
    <w:div w:id="1114905888">
      <w:bodyDiv w:val="1"/>
      <w:marLeft w:val="0"/>
      <w:marRight w:val="0"/>
      <w:marTop w:val="0"/>
      <w:marBottom w:val="0"/>
      <w:divBdr>
        <w:top w:val="none" w:sz="0" w:space="0" w:color="auto"/>
        <w:left w:val="none" w:sz="0" w:space="0" w:color="auto"/>
        <w:bottom w:val="none" w:sz="0" w:space="0" w:color="auto"/>
        <w:right w:val="none" w:sz="0" w:space="0" w:color="auto"/>
      </w:divBdr>
      <w:divsChild>
        <w:div w:id="1928727181">
          <w:marLeft w:val="0"/>
          <w:marRight w:val="0"/>
          <w:marTop w:val="0"/>
          <w:marBottom w:val="0"/>
          <w:divBdr>
            <w:top w:val="none" w:sz="0" w:space="0" w:color="auto"/>
            <w:left w:val="none" w:sz="0" w:space="0" w:color="auto"/>
            <w:bottom w:val="none" w:sz="0" w:space="0" w:color="auto"/>
            <w:right w:val="none" w:sz="0" w:space="0" w:color="auto"/>
          </w:divBdr>
        </w:div>
      </w:divsChild>
    </w:div>
    <w:div w:id="1124152216">
      <w:bodyDiv w:val="1"/>
      <w:marLeft w:val="0"/>
      <w:marRight w:val="0"/>
      <w:marTop w:val="0"/>
      <w:marBottom w:val="0"/>
      <w:divBdr>
        <w:top w:val="none" w:sz="0" w:space="0" w:color="auto"/>
        <w:left w:val="none" w:sz="0" w:space="0" w:color="auto"/>
        <w:bottom w:val="none" w:sz="0" w:space="0" w:color="auto"/>
        <w:right w:val="none" w:sz="0" w:space="0" w:color="auto"/>
      </w:divBdr>
    </w:div>
    <w:div w:id="1133214053">
      <w:bodyDiv w:val="1"/>
      <w:marLeft w:val="0"/>
      <w:marRight w:val="0"/>
      <w:marTop w:val="0"/>
      <w:marBottom w:val="0"/>
      <w:divBdr>
        <w:top w:val="none" w:sz="0" w:space="0" w:color="auto"/>
        <w:left w:val="none" w:sz="0" w:space="0" w:color="auto"/>
        <w:bottom w:val="none" w:sz="0" w:space="0" w:color="auto"/>
        <w:right w:val="none" w:sz="0" w:space="0" w:color="auto"/>
      </w:divBdr>
    </w:div>
    <w:div w:id="1134981238">
      <w:bodyDiv w:val="1"/>
      <w:marLeft w:val="0"/>
      <w:marRight w:val="0"/>
      <w:marTop w:val="0"/>
      <w:marBottom w:val="0"/>
      <w:divBdr>
        <w:top w:val="none" w:sz="0" w:space="0" w:color="auto"/>
        <w:left w:val="none" w:sz="0" w:space="0" w:color="auto"/>
        <w:bottom w:val="none" w:sz="0" w:space="0" w:color="auto"/>
        <w:right w:val="none" w:sz="0" w:space="0" w:color="auto"/>
      </w:divBdr>
    </w:div>
    <w:div w:id="1215198472">
      <w:marLeft w:val="0"/>
      <w:marRight w:val="0"/>
      <w:marTop w:val="120"/>
      <w:marBottom w:val="0"/>
      <w:divBdr>
        <w:top w:val="none" w:sz="0" w:space="0" w:color="auto"/>
        <w:left w:val="none" w:sz="0" w:space="0" w:color="auto"/>
        <w:bottom w:val="none" w:sz="0" w:space="0" w:color="auto"/>
        <w:right w:val="none" w:sz="0" w:space="0" w:color="auto"/>
      </w:divBdr>
      <w:divsChild>
        <w:div w:id="187107343">
          <w:marLeft w:val="0"/>
          <w:marRight w:val="0"/>
          <w:marTop w:val="120"/>
          <w:marBottom w:val="0"/>
          <w:divBdr>
            <w:top w:val="none" w:sz="0" w:space="0" w:color="auto"/>
            <w:left w:val="none" w:sz="0" w:space="0" w:color="auto"/>
            <w:bottom w:val="none" w:sz="0" w:space="0" w:color="auto"/>
            <w:right w:val="none" w:sz="0" w:space="0" w:color="auto"/>
          </w:divBdr>
        </w:div>
        <w:div w:id="188489048">
          <w:marLeft w:val="0"/>
          <w:marRight w:val="0"/>
          <w:marTop w:val="120"/>
          <w:marBottom w:val="0"/>
          <w:divBdr>
            <w:top w:val="none" w:sz="0" w:space="0" w:color="auto"/>
            <w:left w:val="none" w:sz="0" w:space="0" w:color="auto"/>
            <w:bottom w:val="none" w:sz="0" w:space="0" w:color="auto"/>
            <w:right w:val="none" w:sz="0" w:space="0" w:color="auto"/>
          </w:divBdr>
        </w:div>
        <w:div w:id="940262878">
          <w:marLeft w:val="0"/>
          <w:marRight w:val="0"/>
          <w:marTop w:val="120"/>
          <w:marBottom w:val="0"/>
          <w:divBdr>
            <w:top w:val="none" w:sz="0" w:space="0" w:color="auto"/>
            <w:left w:val="none" w:sz="0" w:space="0" w:color="auto"/>
            <w:bottom w:val="none" w:sz="0" w:space="0" w:color="auto"/>
            <w:right w:val="none" w:sz="0" w:space="0" w:color="auto"/>
          </w:divBdr>
        </w:div>
        <w:div w:id="1114523601">
          <w:marLeft w:val="0"/>
          <w:marRight w:val="0"/>
          <w:marTop w:val="120"/>
          <w:marBottom w:val="0"/>
          <w:divBdr>
            <w:top w:val="none" w:sz="0" w:space="0" w:color="auto"/>
            <w:left w:val="none" w:sz="0" w:space="0" w:color="auto"/>
            <w:bottom w:val="none" w:sz="0" w:space="0" w:color="auto"/>
            <w:right w:val="none" w:sz="0" w:space="0" w:color="auto"/>
          </w:divBdr>
        </w:div>
        <w:div w:id="1883863979">
          <w:marLeft w:val="0"/>
          <w:marRight w:val="0"/>
          <w:marTop w:val="120"/>
          <w:marBottom w:val="0"/>
          <w:divBdr>
            <w:top w:val="none" w:sz="0" w:space="0" w:color="auto"/>
            <w:left w:val="none" w:sz="0" w:space="0" w:color="auto"/>
            <w:bottom w:val="none" w:sz="0" w:space="0" w:color="auto"/>
            <w:right w:val="none" w:sz="0" w:space="0" w:color="auto"/>
          </w:divBdr>
          <w:divsChild>
            <w:div w:id="557975735">
              <w:marLeft w:val="0"/>
              <w:marRight w:val="0"/>
              <w:marTop w:val="120"/>
              <w:marBottom w:val="0"/>
              <w:divBdr>
                <w:top w:val="none" w:sz="0" w:space="0" w:color="auto"/>
                <w:left w:val="none" w:sz="0" w:space="0" w:color="auto"/>
                <w:bottom w:val="none" w:sz="0" w:space="0" w:color="auto"/>
                <w:right w:val="none" w:sz="0" w:space="0" w:color="auto"/>
              </w:divBdr>
            </w:div>
            <w:div w:id="210680677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17467314">
      <w:bodyDiv w:val="1"/>
      <w:marLeft w:val="0"/>
      <w:marRight w:val="0"/>
      <w:marTop w:val="0"/>
      <w:marBottom w:val="0"/>
      <w:divBdr>
        <w:top w:val="none" w:sz="0" w:space="0" w:color="auto"/>
        <w:left w:val="none" w:sz="0" w:space="0" w:color="auto"/>
        <w:bottom w:val="none" w:sz="0" w:space="0" w:color="auto"/>
        <w:right w:val="none" w:sz="0" w:space="0" w:color="auto"/>
      </w:divBdr>
      <w:divsChild>
        <w:div w:id="112404241">
          <w:marLeft w:val="0"/>
          <w:marRight w:val="0"/>
          <w:marTop w:val="0"/>
          <w:marBottom w:val="0"/>
          <w:divBdr>
            <w:top w:val="none" w:sz="0" w:space="0" w:color="auto"/>
            <w:left w:val="none" w:sz="0" w:space="0" w:color="auto"/>
            <w:bottom w:val="none" w:sz="0" w:space="0" w:color="auto"/>
            <w:right w:val="none" w:sz="0" w:space="0" w:color="auto"/>
          </w:divBdr>
        </w:div>
      </w:divsChild>
    </w:div>
    <w:div w:id="1229073681">
      <w:bodyDiv w:val="1"/>
      <w:marLeft w:val="0"/>
      <w:marRight w:val="0"/>
      <w:marTop w:val="0"/>
      <w:marBottom w:val="0"/>
      <w:divBdr>
        <w:top w:val="none" w:sz="0" w:space="0" w:color="auto"/>
        <w:left w:val="none" w:sz="0" w:space="0" w:color="auto"/>
        <w:bottom w:val="none" w:sz="0" w:space="0" w:color="auto"/>
        <w:right w:val="none" w:sz="0" w:space="0" w:color="auto"/>
      </w:divBdr>
    </w:div>
    <w:div w:id="1253853179">
      <w:bodyDiv w:val="1"/>
      <w:marLeft w:val="0"/>
      <w:marRight w:val="0"/>
      <w:marTop w:val="0"/>
      <w:marBottom w:val="0"/>
      <w:divBdr>
        <w:top w:val="none" w:sz="0" w:space="0" w:color="auto"/>
        <w:left w:val="none" w:sz="0" w:space="0" w:color="auto"/>
        <w:bottom w:val="none" w:sz="0" w:space="0" w:color="auto"/>
        <w:right w:val="none" w:sz="0" w:space="0" w:color="auto"/>
      </w:divBdr>
    </w:div>
    <w:div w:id="1290236546">
      <w:bodyDiv w:val="1"/>
      <w:marLeft w:val="0"/>
      <w:marRight w:val="0"/>
      <w:marTop w:val="0"/>
      <w:marBottom w:val="0"/>
      <w:divBdr>
        <w:top w:val="none" w:sz="0" w:space="0" w:color="auto"/>
        <w:left w:val="none" w:sz="0" w:space="0" w:color="auto"/>
        <w:bottom w:val="none" w:sz="0" w:space="0" w:color="auto"/>
        <w:right w:val="none" w:sz="0" w:space="0" w:color="auto"/>
      </w:divBdr>
    </w:div>
    <w:div w:id="1299192349">
      <w:marLeft w:val="0"/>
      <w:marRight w:val="0"/>
      <w:marTop w:val="120"/>
      <w:marBottom w:val="0"/>
      <w:divBdr>
        <w:top w:val="none" w:sz="0" w:space="0" w:color="auto"/>
        <w:left w:val="none" w:sz="0" w:space="0" w:color="auto"/>
        <w:bottom w:val="none" w:sz="0" w:space="0" w:color="auto"/>
        <w:right w:val="none" w:sz="0" w:space="0" w:color="auto"/>
      </w:divBdr>
      <w:divsChild>
        <w:div w:id="502546530">
          <w:marLeft w:val="0"/>
          <w:marRight w:val="0"/>
          <w:marTop w:val="120"/>
          <w:marBottom w:val="0"/>
          <w:divBdr>
            <w:top w:val="none" w:sz="0" w:space="0" w:color="auto"/>
            <w:left w:val="none" w:sz="0" w:space="0" w:color="auto"/>
            <w:bottom w:val="none" w:sz="0" w:space="0" w:color="auto"/>
            <w:right w:val="none" w:sz="0" w:space="0" w:color="auto"/>
          </w:divBdr>
        </w:div>
        <w:div w:id="533075343">
          <w:marLeft w:val="0"/>
          <w:marRight w:val="0"/>
          <w:marTop w:val="120"/>
          <w:marBottom w:val="0"/>
          <w:divBdr>
            <w:top w:val="none" w:sz="0" w:space="0" w:color="auto"/>
            <w:left w:val="none" w:sz="0" w:space="0" w:color="auto"/>
            <w:bottom w:val="none" w:sz="0" w:space="0" w:color="auto"/>
            <w:right w:val="none" w:sz="0" w:space="0" w:color="auto"/>
          </w:divBdr>
        </w:div>
        <w:div w:id="662899019">
          <w:marLeft w:val="0"/>
          <w:marRight w:val="0"/>
          <w:marTop w:val="120"/>
          <w:marBottom w:val="0"/>
          <w:divBdr>
            <w:top w:val="none" w:sz="0" w:space="0" w:color="auto"/>
            <w:left w:val="none" w:sz="0" w:space="0" w:color="auto"/>
            <w:bottom w:val="none" w:sz="0" w:space="0" w:color="auto"/>
            <w:right w:val="none" w:sz="0" w:space="0" w:color="auto"/>
          </w:divBdr>
        </w:div>
        <w:div w:id="900021844">
          <w:marLeft w:val="0"/>
          <w:marRight w:val="0"/>
          <w:marTop w:val="120"/>
          <w:marBottom w:val="0"/>
          <w:divBdr>
            <w:top w:val="none" w:sz="0" w:space="0" w:color="auto"/>
            <w:left w:val="none" w:sz="0" w:space="0" w:color="auto"/>
            <w:bottom w:val="none" w:sz="0" w:space="0" w:color="auto"/>
            <w:right w:val="none" w:sz="0" w:space="0" w:color="auto"/>
          </w:divBdr>
        </w:div>
        <w:div w:id="1253048491">
          <w:marLeft w:val="0"/>
          <w:marRight w:val="0"/>
          <w:marTop w:val="120"/>
          <w:marBottom w:val="0"/>
          <w:divBdr>
            <w:top w:val="none" w:sz="0" w:space="0" w:color="auto"/>
            <w:left w:val="none" w:sz="0" w:space="0" w:color="auto"/>
            <w:bottom w:val="none" w:sz="0" w:space="0" w:color="auto"/>
            <w:right w:val="none" w:sz="0" w:space="0" w:color="auto"/>
          </w:divBdr>
        </w:div>
        <w:div w:id="2121139125">
          <w:marLeft w:val="0"/>
          <w:marRight w:val="0"/>
          <w:marTop w:val="120"/>
          <w:marBottom w:val="0"/>
          <w:divBdr>
            <w:top w:val="none" w:sz="0" w:space="0" w:color="auto"/>
            <w:left w:val="none" w:sz="0" w:space="0" w:color="auto"/>
            <w:bottom w:val="none" w:sz="0" w:space="0" w:color="auto"/>
            <w:right w:val="none" w:sz="0" w:space="0" w:color="auto"/>
          </w:divBdr>
        </w:div>
      </w:divsChild>
    </w:div>
    <w:div w:id="1300039856">
      <w:bodyDiv w:val="1"/>
      <w:marLeft w:val="0"/>
      <w:marRight w:val="0"/>
      <w:marTop w:val="0"/>
      <w:marBottom w:val="0"/>
      <w:divBdr>
        <w:top w:val="none" w:sz="0" w:space="0" w:color="auto"/>
        <w:left w:val="none" w:sz="0" w:space="0" w:color="auto"/>
        <w:bottom w:val="none" w:sz="0" w:space="0" w:color="auto"/>
        <w:right w:val="none" w:sz="0" w:space="0" w:color="auto"/>
      </w:divBdr>
    </w:div>
    <w:div w:id="1352994927">
      <w:bodyDiv w:val="1"/>
      <w:marLeft w:val="0"/>
      <w:marRight w:val="0"/>
      <w:marTop w:val="0"/>
      <w:marBottom w:val="0"/>
      <w:divBdr>
        <w:top w:val="none" w:sz="0" w:space="0" w:color="auto"/>
        <w:left w:val="none" w:sz="0" w:space="0" w:color="auto"/>
        <w:bottom w:val="none" w:sz="0" w:space="0" w:color="auto"/>
        <w:right w:val="none" w:sz="0" w:space="0" w:color="auto"/>
      </w:divBdr>
    </w:div>
    <w:div w:id="1353192196">
      <w:bodyDiv w:val="1"/>
      <w:marLeft w:val="0"/>
      <w:marRight w:val="0"/>
      <w:marTop w:val="0"/>
      <w:marBottom w:val="0"/>
      <w:divBdr>
        <w:top w:val="none" w:sz="0" w:space="0" w:color="auto"/>
        <w:left w:val="none" w:sz="0" w:space="0" w:color="auto"/>
        <w:bottom w:val="none" w:sz="0" w:space="0" w:color="auto"/>
        <w:right w:val="none" w:sz="0" w:space="0" w:color="auto"/>
      </w:divBdr>
    </w:div>
    <w:div w:id="1392458781">
      <w:bodyDiv w:val="1"/>
      <w:marLeft w:val="0"/>
      <w:marRight w:val="0"/>
      <w:marTop w:val="0"/>
      <w:marBottom w:val="0"/>
      <w:divBdr>
        <w:top w:val="none" w:sz="0" w:space="0" w:color="auto"/>
        <w:left w:val="none" w:sz="0" w:space="0" w:color="auto"/>
        <w:bottom w:val="none" w:sz="0" w:space="0" w:color="auto"/>
        <w:right w:val="none" w:sz="0" w:space="0" w:color="auto"/>
      </w:divBdr>
    </w:div>
    <w:div w:id="1400707328">
      <w:bodyDiv w:val="1"/>
      <w:marLeft w:val="0"/>
      <w:marRight w:val="0"/>
      <w:marTop w:val="0"/>
      <w:marBottom w:val="0"/>
      <w:divBdr>
        <w:top w:val="none" w:sz="0" w:space="0" w:color="auto"/>
        <w:left w:val="none" w:sz="0" w:space="0" w:color="auto"/>
        <w:bottom w:val="none" w:sz="0" w:space="0" w:color="auto"/>
        <w:right w:val="none" w:sz="0" w:space="0" w:color="auto"/>
      </w:divBdr>
    </w:div>
    <w:div w:id="1415514756">
      <w:bodyDiv w:val="1"/>
      <w:marLeft w:val="0"/>
      <w:marRight w:val="0"/>
      <w:marTop w:val="0"/>
      <w:marBottom w:val="0"/>
      <w:divBdr>
        <w:top w:val="none" w:sz="0" w:space="0" w:color="auto"/>
        <w:left w:val="none" w:sz="0" w:space="0" w:color="auto"/>
        <w:bottom w:val="none" w:sz="0" w:space="0" w:color="auto"/>
        <w:right w:val="none" w:sz="0" w:space="0" w:color="auto"/>
      </w:divBdr>
    </w:div>
    <w:div w:id="1416711521">
      <w:bodyDiv w:val="1"/>
      <w:marLeft w:val="0"/>
      <w:marRight w:val="0"/>
      <w:marTop w:val="0"/>
      <w:marBottom w:val="0"/>
      <w:divBdr>
        <w:top w:val="none" w:sz="0" w:space="0" w:color="auto"/>
        <w:left w:val="none" w:sz="0" w:space="0" w:color="auto"/>
        <w:bottom w:val="none" w:sz="0" w:space="0" w:color="auto"/>
        <w:right w:val="none" w:sz="0" w:space="0" w:color="auto"/>
      </w:divBdr>
    </w:div>
    <w:div w:id="1450783698">
      <w:bodyDiv w:val="1"/>
      <w:marLeft w:val="0"/>
      <w:marRight w:val="0"/>
      <w:marTop w:val="0"/>
      <w:marBottom w:val="0"/>
      <w:divBdr>
        <w:top w:val="none" w:sz="0" w:space="0" w:color="auto"/>
        <w:left w:val="none" w:sz="0" w:space="0" w:color="auto"/>
        <w:bottom w:val="none" w:sz="0" w:space="0" w:color="auto"/>
        <w:right w:val="none" w:sz="0" w:space="0" w:color="auto"/>
      </w:divBdr>
    </w:div>
    <w:div w:id="1468471644">
      <w:bodyDiv w:val="1"/>
      <w:marLeft w:val="0"/>
      <w:marRight w:val="0"/>
      <w:marTop w:val="0"/>
      <w:marBottom w:val="0"/>
      <w:divBdr>
        <w:top w:val="none" w:sz="0" w:space="0" w:color="auto"/>
        <w:left w:val="none" w:sz="0" w:space="0" w:color="auto"/>
        <w:bottom w:val="none" w:sz="0" w:space="0" w:color="auto"/>
        <w:right w:val="none" w:sz="0" w:space="0" w:color="auto"/>
      </w:divBdr>
    </w:div>
    <w:div w:id="1473252966">
      <w:bodyDiv w:val="1"/>
      <w:marLeft w:val="0"/>
      <w:marRight w:val="0"/>
      <w:marTop w:val="0"/>
      <w:marBottom w:val="0"/>
      <w:divBdr>
        <w:top w:val="none" w:sz="0" w:space="0" w:color="auto"/>
        <w:left w:val="none" w:sz="0" w:space="0" w:color="auto"/>
        <w:bottom w:val="none" w:sz="0" w:space="0" w:color="auto"/>
        <w:right w:val="none" w:sz="0" w:space="0" w:color="auto"/>
      </w:divBdr>
    </w:div>
    <w:div w:id="1474912228">
      <w:bodyDiv w:val="1"/>
      <w:marLeft w:val="0"/>
      <w:marRight w:val="0"/>
      <w:marTop w:val="0"/>
      <w:marBottom w:val="0"/>
      <w:divBdr>
        <w:top w:val="none" w:sz="0" w:space="0" w:color="auto"/>
        <w:left w:val="none" w:sz="0" w:space="0" w:color="auto"/>
        <w:bottom w:val="none" w:sz="0" w:space="0" w:color="auto"/>
        <w:right w:val="none" w:sz="0" w:space="0" w:color="auto"/>
      </w:divBdr>
    </w:div>
    <w:div w:id="1477646280">
      <w:bodyDiv w:val="1"/>
      <w:marLeft w:val="0"/>
      <w:marRight w:val="0"/>
      <w:marTop w:val="0"/>
      <w:marBottom w:val="0"/>
      <w:divBdr>
        <w:top w:val="none" w:sz="0" w:space="0" w:color="auto"/>
        <w:left w:val="none" w:sz="0" w:space="0" w:color="auto"/>
        <w:bottom w:val="none" w:sz="0" w:space="0" w:color="auto"/>
        <w:right w:val="none" w:sz="0" w:space="0" w:color="auto"/>
      </w:divBdr>
    </w:div>
    <w:div w:id="1492604119">
      <w:bodyDiv w:val="1"/>
      <w:marLeft w:val="0"/>
      <w:marRight w:val="0"/>
      <w:marTop w:val="0"/>
      <w:marBottom w:val="0"/>
      <w:divBdr>
        <w:top w:val="none" w:sz="0" w:space="0" w:color="auto"/>
        <w:left w:val="none" w:sz="0" w:space="0" w:color="auto"/>
        <w:bottom w:val="none" w:sz="0" w:space="0" w:color="auto"/>
        <w:right w:val="none" w:sz="0" w:space="0" w:color="auto"/>
      </w:divBdr>
    </w:div>
    <w:div w:id="1514799657">
      <w:marLeft w:val="0"/>
      <w:marRight w:val="0"/>
      <w:marTop w:val="120"/>
      <w:marBottom w:val="0"/>
      <w:divBdr>
        <w:top w:val="none" w:sz="0" w:space="0" w:color="auto"/>
        <w:left w:val="none" w:sz="0" w:space="0" w:color="auto"/>
        <w:bottom w:val="none" w:sz="0" w:space="0" w:color="auto"/>
        <w:right w:val="none" w:sz="0" w:space="0" w:color="auto"/>
      </w:divBdr>
      <w:divsChild>
        <w:div w:id="403600357">
          <w:marLeft w:val="0"/>
          <w:marRight w:val="0"/>
          <w:marTop w:val="120"/>
          <w:marBottom w:val="0"/>
          <w:divBdr>
            <w:top w:val="none" w:sz="0" w:space="0" w:color="auto"/>
            <w:left w:val="none" w:sz="0" w:space="0" w:color="auto"/>
            <w:bottom w:val="none" w:sz="0" w:space="0" w:color="auto"/>
            <w:right w:val="none" w:sz="0" w:space="0" w:color="auto"/>
          </w:divBdr>
        </w:div>
        <w:div w:id="741178883">
          <w:marLeft w:val="0"/>
          <w:marRight w:val="0"/>
          <w:marTop w:val="120"/>
          <w:marBottom w:val="0"/>
          <w:divBdr>
            <w:top w:val="none" w:sz="0" w:space="0" w:color="auto"/>
            <w:left w:val="none" w:sz="0" w:space="0" w:color="auto"/>
            <w:bottom w:val="none" w:sz="0" w:space="0" w:color="auto"/>
            <w:right w:val="none" w:sz="0" w:space="0" w:color="auto"/>
          </w:divBdr>
        </w:div>
        <w:div w:id="783499026">
          <w:marLeft w:val="0"/>
          <w:marRight w:val="0"/>
          <w:marTop w:val="120"/>
          <w:marBottom w:val="0"/>
          <w:divBdr>
            <w:top w:val="none" w:sz="0" w:space="0" w:color="auto"/>
            <w:left w:val="none" w:sz="0" w:space="0" w:color="auto"/>
            <w:bottom w:val="none" w:sz="0" w:space="0" w:color="auto"/>
            <w:right w:val="none" w:sz="0" w:space="0" w:color="auto"/>
          </w:divBdr>
        </w:div>
        <w:div w:id="1218055453">
          <w:marLeft w:val="0"/>
          <w:marRight w:val="0"/>
          <w:marTop w:val="120"/>
          <w:marBottom w:val="0"/>
          <w:divBdr>
            <w:top w:val="none" w:sz="0" w:space="0" w:color="auto"/>
            <w:left w:val="none" w:sz="0" w:space="0" w:color="auto"/>
            <w:bottom w:val="none" w:sz="0" w:space="0" w:color="auto"/>
            <w:right w:val="none" w:sz="0" w:space="0" w:color="auto"/>
          </w:divBdr>
          <w:divsChild>
            <w:div w:id="864245931">
              <w:marLeft w:val="0"/>
              <w:marRight w:val="0"/>
              <w:marTop w:val="120"/>
              <w:marBottom w:val="0"/>
              <w:divBdr>
                <w:top w:val="none" w:sz="0" w:space="0" w:color="auto"/>
                <w:left w:val="none" w:sz="0" w:space="0" w:color="auto"/>
                <w:bottom w:val="none" w:sz="0" w:space="0" w:color="auto"/>
                <w:right w:val="none" w:sz="0" w:space="0" w:color="auto"/>
              </w:divBdr>
            </w:div>
            <w:div w:id="1197277495">
              <w:marLeft w:val="0"/>
              <w:marRight w:val="0"/>
              <w:marTop w:val="120"/>
              <w:marBottom w:val="0"/>
              <w:divBdr>
                <w:top w:val="none" w:sz="0" w:space="0" w:color="auto"/>
                <w:left w:val="none" w:sz="0" w:space="0" w:color="auto"/>
                <w:bottom w:val="none" w:sz="0" w:space="0" w:color="auto"/>
                <w:right w:val="none" w:sz="0" w:space="0" w:color="auto"/>
              </w:divBdr>
            </w:div>
          </w:divsChild>
        </w:div>
        <w:div w:id="1662809707">
          <w:marLeft w:val="0"/>
          <w:marRight w:val="0"/>
          <w:marTop w:val="120"/>
          <w:marBottom w:val="0"/>
          <w:divBdr>
            <w:top w:val="none" w:sz="0" w:space="0" w:color="auto"/>
            <w:left w:val="none" w:sz="0" w:space="0" w:color="auto"/>
            <w:bottom w:val="none" w:sz="0" w:space="0" w:color="auto"/>
            <w:right w:val="none" w:sz="0" w:space="0" w:color="auto"/>
          </w:divBdr>
        </w:div>
      </w:divsChild>
    </w:div>
    <w:div w:id="1525092202">
      <w:bodyDiv w:val="1"/>
      <w:marLeft w:val="0"/>
      <w:marRight w:val="0"/>
      <w:marTop w:val="0"/>
      <w:marBottom w:val="0"/>
      <w:divBdr>
        <w:top w:val="none" w:sz="0" w:space="0" w:color="auto"/>
        <w:left w:val="none" w:sz="0" w:space="0" w:color="auto"/>
        <w:bottom w:val="none" w:sz="0" w:space="0" w:color="auto"/>
        <w:right w:val="none" w:sz="0" w:space="0" w:color="auto"/>
      </w:divBdr>
      <w:divsChild>
        <w:div w:id="2100901203">
          <w:marLeft w:val="0"/>
          <w:marRight w:val="0"/>
          <w:marTop w:val="0"/>
          <w:marBottom w:val="0"/>
          <w:divBdr>
            <w:top w:val="none" w:sz="0" w:space="0" w:color="auto"/>
            <w:left w:val="none" w:sz="0" w:space="0" w:color="auto"/>
            <w:bottom w:val="none" w:sz="0" w:space="0" w:color="auto"/>
            <w:right w:val="none" w:sz="0" w:space="0" w:color="auto"/>
          </w:divBdr>
        </w:div>
      </w:divsChild>
    </w:div>
    <w:div w:id="1525972504">
      <w:bodyDiv w:val="1"/>
      <w:marLeft w:val="0"/>
      <w:marRight w:val="0"/>
      <w:marTop w:val="0"/>
      <w:marBottom w:val="0"/>
      <w:divBdr>
        <w:top w:val="none" w:sz="0" w:space="0" w:color="auto"/>
        <w:left w:val="none" w:sz="0" w:space="0" w:color="auto"/>
        <w:bottom w:val="none" w:sz="0" w:space="0" w:color="auto"/>
        <w:right w:val="none" w:sz="0" w:space="0" w:color="auto"/>
      </w:divBdr>
      <w:divsChild>
        <w:div w:id="109596370">
          <w:marLeft w:val="0"/>
          <w:marRight w:val="0"/>
          <w:marTop w:val="0"/>
          <w:marBottom w:val="0"/>
          <w:divBdr>
            <w:top w:val="none" w:sz="0" w:space="0" w:color="auto"/>
            <w:left w:val="none" w:sz="0" w:space="0" w:color="auto"/>
            <w:bottom w:val="none" w:sz="0" w:space="0" w:color="auto"/>
            <w:right w:val="none" w:sz="0" w:space="0" w:color="auto"/>
          </w:divBdr>
        </w:div>
      </w:divsChild>
    </w:div>
    <w:div w:id="1531066021">
      <w:bodyDiv w:val="1"/>
      <w:marLeft w:val="0"/>
      <w:marRight w:val="0"/>
      <w:marTop w:val="0"/>
      <w:marBottom w:val="0"/>
      <w:divBdr>
        <w:top w:val="none" w:sz="0" w:space="0" w:color="auto"/>
        <w:left w:val="none" w:sz="0" w:space="0" w:color="auto"/>
        <w:bottom w:val="none" w:sz="0" w:space="0" w:color="auto"/>
        <w:right w:val="none" w:sz="0" w:space="0" w:color="auto"/>
      </w:divBdr>
    </w:div>
    <w:div w:id="1539203045">
      <w:bodyDiv w:val="1"/>
      <w:marLeft w:val="0"/>
      <w:marRight w:val="0"/>
      <w:marTop w:val="0"/>
      <w:marBottom w:val="0"/>
      <w:divBdr>
        <w:top w:val="none" w:sz="0" w:space="0" w:color="auto"/>
        <w:left w:val="none" w:sz="0" w:space="0" w:color="auto"/>
        <w:bottom w:val="none" w:sz="0" w:space="0" w:color="auto"/>
        <w:right w:val="none" w:sz="0" w:space="0" w:color="auto"/>
      </w:divBdr>
    </w:div>
    <w:div w:id="1549758584">
      <w:marLeft w:val="0"/>
      <w:marRight w:val="0"/>
      <w:marTop w:val="120"/>
      <w:marBottom w:val="0"/>
      <w:divBdr>
        <w:top w:val="none" w:sz="0" w:space="0" w:color="auto"/>
        <w:left w:val="none" w:sz="0" w:space="0" w:color="auto"/>
        <w:bottom w:val="none" w:sz="0" w:space="0" w:color="auto"/>
        <w:right w:val="none" w:sz="0" w:space="0" w:color="auto"/>
      </w:divBdr>
      <w:divsChild>
        <w:div w:id="395248035">
          <w:marLeft w:val="0"/>
          <w:marRight w:val="0"/>
          <w:marTop w:val="120"/>
          <w:marBottom w:val="0"/>
          <w:divBdr>
            <w:top w:val="none" w:sz="0" w:space="0" w:color="auto"/>
            <w:left w:val="none" w:sz="0" w:space="0" w:color="auto"/>
            <w:bottom w:val="none" w:sz="0" w:space="0" w:color="auto"/>
            <w:right w:val="none" w:sz="0" w:space="0" w:color="auto"/>
          </w:divBdr>
        </w:div>
        <w:div w:id="478305539">
          <w:marLeft w:val="0"/>
          <w:marRight w:val="0"/>
          <w:marTop w:val="120"/>
          <w:marBottom w:val="0"/>
          <w:divBdr>
            <w:top w:val="none" w:sz="0" w:space="0" w:color="auto"/>
            <w:left w:val="none" w:sz="0" w:space="0" w:color="auto"/>
            <w:bottom w:val="none" w:sz="0" w:space="0" w:color="auto"/>
            <w:right w:val="none" w:sz="0" w:space="0" w:color="auto"/>
          </w:divBdr>
        </w:div>
        <w:div w:id="870994989">
          <w:marLeft w:val="0"/>
          <w:marRight w:val="0"/>
          <w:marTop w:val="120"/>
          <w:marBottom w:val="0"/>
          <w:divBdr>
            <w:top w:val="none" w:sz="0" w:space="0" w:color="auto"/>
            <w:left w:val="none" w:sz="0" w:space="0" w:color="auto"/>
            <w:bottom w:val="none" w:sz="0" w:space="0" w:color="auto"/>
            <w:right w:val="none" w:sz="0" w:space="0" w:color="auto"/>
          </w:divBdr>
        </w:div>
        <w:div w:id="1386174583">
          <w:marLeft w:val="0"/>
          <w:marRight w:val="0"/>
          <w:marTop w:val="120"/>
          <w:marBottom w:val="0"/>
          <w:divBdr>
            <w:top w:val="none" w:sz="0" w:space="0" w:color="auto"/>
            <w:left w:val="none" w:sz="0" w:space="0" w:color="auto"/>
            <w:bottom w:val="none" w:sz="0" w:space="0" w:color="auto"/>
            <w:right w:val="none" w:sz="0" w:space="0" w:color="auto"/>
          </w:divBdr>
        </w:div>
        <w:div w:id="1505239297">
          <w:marLeft w:val="0"/>
          <w:marRight w:val="0"/>
          <w:marTop w:val="120"/>
          <w:marBottom w:val="0"/>
          <w:divBdr>
            <w:top w:val="none" w:sz="0" w:space="0" w:color="auto"/>
            <w:left w:val="none" w:sz="0" w:space="0" w:color="auto"/>
            <w:bottom w:val="none" w:sz="0" w:space="0" w:color="auto"/>
            <w:right w:val="none" w:sz="0" w:space="0" w:color="auto"/>
          </w:divBdr>
        </w:div>
        <w:div w:id="2064478086">
          <w:marLeft w:val="0"/>
          <w:marRight w:val="0"/>
          <w:marTop w:val="120"/>
          <w:marBottom w:val="0"/>
          <w:divBdr>
            <w:top w:val="none" w:sz="0" w:space="0" w:color="auto"/>
            <w:left w:val="none" w:sz="0" w:space="0" w:color="auto"/>
            <w:bottom w:val="none" w:sz="0" w:space="0" w:color="auto"/>
            <w:right w:val="none" w:sz="0" w:space="0" w:color="auto"/>
          </w:divBdr>
        </w:div>
      </w:divsChild>
    </w:div>
    <w:div w:id="1569001580">
      <w:bodyDiv w:val="1"/>
      <w:marLeft w:val="0"/>
      <w:marRight w:val="0"/>
      <w:marTop w:val="0"/>
      <w:marBottom w:val="0"/>
      <w:divBdr>
        <w:top w:val="none" w:sz="0" w:space="0" w:color="auto"/>
        <w:left w:val="none" w:sz="0" w:space="0" w:color="auto"/>
        <w:bottom w:val="none" w:sz="0" w:space="0" w:color="auto"/>
        <w:right w:val="none" w:sz="0" w:space="0" w:color="auto"/>
      </w:divBdr>
    </w:div>
    <w:div w:id="1614706304">
      <w:bodyDiv w:val="1"/>
      <w:marLeft w:val="0"/>
      <w:marRight w:val="0"/>
      <w:marTop w:val="0"/>
      <w:marBottom w:val="0"/>
      <w:divBdr>
        <w:top w:val="none" w:sz="0" w:space="0" w:color="auto"/>
        <w:left w:val="none" w:sz="0" w:space="0" w:color="auto"/>
        <w:bottom w:val="none" w:sz="0" w:space="0" w:color="auto"/>
        <w:right w:val="none" w:sz="0" w:space="0" w:color="auto"/>
      </w:divBdr>
    </w:div>
    <w:div w:id="1615944080">
      <w:bodyDiv w:val="1"/>
      <w:marLeft w:val="0"/>
      <w:marRight w:val="0"/>
      <w:marTop w:val="0"/>
      <w:marBottom w:val="0"/>
      <w:divBdr>
        <w:top w:val="none" w:sz="0" w:space="0" w:color="auto"/>
        <w:left w:val="none" w:sz="0" w:space="0" w:color="auto"/>
        <w:bottom w:val="none" w:sz="0" w:space="0" w:color="auto"/>
        <w:right w:val="none" w:sz="0" w:space="0" w:color="auto"/>
      </w:divBdr>
    </w:div>
    <w:div w:id="1618096191">
      <w:bodyDiv w:val="1"/>
      <w:marLeft w:val="0"/>
      <w:marRight w:val="0"/>
      <w:marTop w:val="0"/>
      <w:marBottom w:val="0"/>
      <w:divBdr>
        <w:top w:val="none" w:sz="0" w:space="0" w:color="auto"/>
        <w:left w:val="none" w:sz="0" w:space="0" w:color="auto"/>
        <w:bottom w:val="none" w:sz="0" w:space="0" w:color="auto"/>
        <w:right w:val="none" w:sz="0" w:space="0" w:color="auto"/>
      </w:divBdr>
    </w:div>
    <w:div w:id="1648821107">
      <w:bodyDiv w:val="1"/>
      <w:marLeft w:val="0"/>
      <w:marRight w:val="0"/>
      <w:marTop w:val="0"/>
      <w:marBottom w:val="0"/>
      <w:divBdr>
        <w:top w:val="none" w:sz="0" w:space="0" w:color="auto"/>
        <w:left w:val="none" w:sz="0" w:space="0" w:color="auto"/>
        <w:bottom w:val="none" w:sz="0" w:space="0" w:color="auto"/>
        <w:right w:val="none" w:sz="0" w:space="0" w:color="auto"/>
      </w:divBdr>
    </w:div>
    <w:div w:id="1662000654">
      <w:bodyDiv w:val="1"/>
      <w:marLeft w:val="0"/>
      <w:marRight w:val="0"/>
      <w:marTop w:val="0"/>
      <w:marBottom w:val="0"/>
      <w:divBdr>
        <w:top w:val="none" w:sz="0" w:space="0" w:color="auto"/>
        <w:left w:val="none" w:sz="0" w:space="0" w:color="auto"/>
        <w:bottom w:val="none" w:sz="0" w:space="0" w:color="auto"/>
        <w:right w:val="none" w:sz="0" w:space="0" w:color="auto"/>
      </w:divBdr>
    </w:div>
    <w:div w:id="1664045983">
      <w:bodyDiv w:val="1"/>
      <w:marLeft w:val="0"/>
      <w:marRight w:val="0"/>
      <w:marTop w:val="0"/>
      <w:marBottom w:val="0"/>
      <w:divBdr>
        <w:top w:val="none" w:sz="0" w:space="0" w:color="auto"/>
        <w:left w:val="none" w:sz="0" w:space="0" w:color="auto"/>
        <w:bottom w:val="none" w:sz="0" w:space="0" w:color="auto"/>
        <w:right w:val="none" w:sz="0" w:space="0" w:color="auto"/>
      </w:divBdr>
    </w:div>
    <w:div w:id="1679770197">
      <w:bodyDiv w:val="1"/>
      <w:marLeft w:val="0"/>
      <w:marRight w:val="0"/>
      <w:marTop w:val="0"/>
      <w:marBottom w:val="0"/>
      <w:divBdr>
        <w:top w:val="none" w:sz="0" w:space="0" w:color="auto"/>
        <w:left w:val="none" w:sz="0" w:space="0" w:color="auto"/>
        <w:bottom w:val="none" w:sz="0" w:space="0" w:color="auto"/>
        <w:right w:val="none" w:sz="0" w:space="0" w:color="auto"/>
      </w:divBdr>
    </w:div>
    <w:div w:id="1709211551">
      <w:bodyDiv w:val="1"/>
      <w:marLeft w:val="0"/>
      <w:marRight w:val="0"/>
      <w:marTop w:val="0"/>
      <w:marBottom w:val="0"/>
      <w:divBdr>
        <w:top w:val="none" w:sz="0" w:space="0" w:color="auto"/>
        <w:left w:val="none" w:sz="0" w:space="0" w:color="auto"/>
        <w:bottom w:val="none" w:sz="0" w:space="0" w:color="auto"/>
        <w:right w:val="none" w:sz="0" w:space="0" w:color="auto"/>
      </w:divBdr>
    </w:div>
    <w:div w:id="1713384071">
      <w:bodyDiv w:val="1"/>
      <w:marLeft w:val="0"/>
      <w:marRight w:val="0"/>
      <w:marTop w:val="0"/>
      <w:marBottom w:val="0"/>
      <w:divBdr>
        <w:top w:val="none" w:sz="0" w:space="0" w:color="auto"/>
        <w:left w:val="none" w:sz="0" w:space="0" w:color="auto"/>
        <w:bottom w:val="none" w:sz="0" w:space="0" w:color="auto"/>
        <w:right w:val="none" w:sz="0" w:space="0" w:color="auto"/>
      </w:divBdr>
    </w:div>
    <w:div w:id="1739859175">
      <w:bodyDiv w:val="1"/>
      <w:marLeft w:val="0"/>
      <w:marRight w:val="0"/>
      <w:marTop w:val="0"/>
      <w:marBottom w:val="0"/>
      <w:divBdr>
        <w:top w:val="none" w:sz="0" w:space="0" w:color="auto"/>
        <w:left w:val="none" w:sz="0" w:space="0" w:color="auto"/>
        <w:bottom w:val="none" w:sz="0" w:space="0" w:color="auto"/>
        <w:right w:val="none" w:sz="0" w:space="0" w:color="auto"/>
      </w:divBdr>
    </w:div>
    <w:div w:id="1740665467">
      <w:bodyDiv w:val="1"/>
      <w:marLeft w:val="0"/>
      <w:marRight w:val="0"/>
      <w:marTop w:val="0"/>
      <w:marBottom w:val="0"/>
      <w:divBdr>
        <w:top w:val="none" w:sz="0" w:space="0" w:color="auto"/>
        <w:left w:val="none" w:sz="0" w:space="0" w:color="auto"/>
        <w:bottom w:val="none" w:sz="0" w:space="0" w:color="auto"/>
        <w:right w:val="none" w:sz="0" w:space="0" w:color="auto"/>
      </w:divBdr>
    </w:div>
    <w:div w:id="1781298777">
      <w:bodyDiv w:val="1"/>
      <w:marLeft w:val="0"/>
      <w:marRight w:val="0"/>
      <w:marTop w:val="0"/>
      <w:marBottom w:val="0"/>
      <w:divBdr>
        <w:top w:val="none" w:sz="0" w:space="0" w:color="auto"/>
        <w:left w:val="none" w:sz="0" w:space="0" w:color="auto"/>
        <w:bottom w:val="none" w:sz="0" w:space="0" w:color="auto"/>
        <w:right w:val="none" w:sz="0" w:space="0" w:color="auto"/>
      </w:divBdr>
    </w:div>
    <w:div w:id="1784182324">
      <w:bodyDiv w:val="1"/>
      <w:marLeft w:val="0"/>
      <w:marRight w:val="0"/>
      <w:marTop w:val="0"/>
      <w:marBottom w:val="0"/>
      <w:divBdr>
        <w:top w:val="none" w:sz="0" w:space="0" w:color="auto"/>
        <w:left w:val="none" w:sz="0" w:space="0" w:color="auto"/>
        <w:bottom w:val="none" w:sz="0" w:space="0" w:color="auto"/>
        <w:right w:val="none" w:sz="0" w:space="0" w:color="auto"/>
      </w:divBdr>
    </w:div>
    <w:div w:id="1815292207">
      <w:bodyDiv w:val="1"/>
      <w:marLeft w:val="0"/>
      <w:marRight w:val="0"/>
      <w:marTop w:val="0"/>
      <w:marBottom w:val="0"/>
      <w:divBdr>
        <w:top w:val="none" w:sz="0" w:space="0" w:color="auto"/>
        <w:left w:val="none" w:sz="0" w:space="0" w:color="auto"/>
        <w:bottom w:val="none" w:sz="0" w:space="0" w:color="auto"/>
        <w:right w:val="none" w:sz="0" w:space="0" w:color="auto"/>
      </w:divBdr>
    </w:div>
    <w:div w:id="1822845599">
      <w:bodyDiv w:val="1"/>
      <w:marLeft w:val="0"/>
      <w:marRight w:val="0"/>
      <w:marTop w:val="0"/>
      <w:marBottom w:val="0"/>
      <w:divBdr>
        <w:top w:val="none" w:sz="0" w:space="0" w:color="auto"/>
        <w:left w:val="none" w:sz="0" w:space="0" w:color="auto"/>
        <w:bottom w:val="none" w:sz="0" w:space="0" w:color="auto"/>
        <w:right w:val="none" w:sz="0" w:space="0" w:color="auto"/>
      </w:divBdr>
    </w:div>
    <w:div w:id="1841698656">
      <w:bodyDiv w:val="1"/>
      <w:marLeft w:val="0"/>
      <w:marRight w:val="0"/>
      <w:marTop w:val="0"/>
      <w:marBottom w:val="0"/>
      <w:divBdr>
        <w:top w:val="none" w:sz="0" w:space="0" w:color="auto"/>
        <w:left w:val="none" w:sz="0" w:space="0" w:color="auto"/>
        <w:bottom w:val="none" w:sz="0" w:space="0" w:color="auto"/>
        <w:right w:val="none" w:sz="0" w:space="0" w:color="auto"/>
      </w:divBdr>
      <w:divsChild>
        <w:div w:id="804855319">
          <w:marLeft w:val="0"/>
          <w:marRight w:val="0"/>
          <w:marTop w:val="0"/>
          <w:marBottom w:val="0"/>
          <w:divBdr>
            <w:top w:val="none" w:sz="0" w:space="0" w:color="auto"/>
            <w:left w:val="none" w:sz="0" w:space="0" w:color="auto"/>
            <w:bottom w:val="none" w:sz="0" w:space="0" w:color="auto"/>
            <w:right w:val="none" w:sz="0" w:space="0" w:color="auto"/>
          </w:divBdr>
        </w:div>
      </w:divsChild>
    </w:div>
    <w:div w:id="1859271501">
      <w:bodyDiv w:val="1"/>
      <w:marLeft w:val="0"/>
      <w:marRight w:val="0"/>
      <w:marTop w:val="0"/>
      <w:marBottom w:val="0"/>
      <w:divBdr>
        <w:top w:val="none" w:sz="0" w:space="0" w:color="auto"/>
        <w:left w:val="none" w:sz="0" w:space="0" w:color="auto"/>
        <w:bottom w:val="none" w:sz="0" w:space="0" w:color="auto"/>
        <w:right w:val="none" w:sz="0" w:space="0" w:color="auto"/>
      </w:divBdr>
    </w:div>
    <w:div w:id="1877812238">
      <w:bodyDiv w:val="1"/>
      <w:marLeft w:val="0"/>
      <w:marRight w:val="0"/>
      <w:marTop w:val="0"/>
      <w:marBottom w:val="0"/>
      <w:divBdr>
        <w:top w:val="none" w:sz="0" w:space="0" w:color="auto"/>
        <w:left w:val="none" w:sz="0" w:space="0" w:color="auto"/>
        <w:bottom w:val="none" w:sz="0" w:space="0" w:color="auto"/>
        <w:right w:val="none" w:sz="0" w:space="0" w:color="auto"/>
      </w:divBdr>
    </w:div>
    <w:div w:id="1901669267">
      <w:bodyDiv w:val="1"/>
      <w:marLeft w:val="0"/>
      <w:marRight w:val="0"/>
      <w:marTop w:val="0"/>
      <w:marBottom w:val="0"/>
      <w:divBdr>
        <w:top w:val="none" w:sz="0" w:space="0" w:color="auto"/>
        <w:left w:val="none" w:sz="0" w:space="0" w:color="auto"/>
        <w:bottom w:val="none" w:sz="0" w:space="0" w:color="auto"/>
        <w:right w:val="none" w:sz="0" w:space="0" w:color="auto"/>
      </w:divBdr>
    </w:div>
    <w:div w:id="1933467351">
      <w:bodyDiv w:val="1"/>
      <w:marLeft w:val="0"/>
      <w:marRight w:val="0"/>
      <w:marTop w:val="0"/>
      <w:marBottom w:val="0"/>
      <w:divBdr>
        <w:top w:val="none" w:sz="0" w:space="0" w:color="auto"/>
        <w:left w:val="none" w:sz="0" w:space="0" w:color="auto"/>
        <w:bottom w:val="none" w:sz="0" w:space="0" w:color="auto"/>
        <w:right w:val="none" w:sz="0" w:space="0" w:color="auto"/>
      </w:divBdr>
    </w:div>
    <w:div w:id="1941375336">
      <w:bodyDiv w:val="1"/>
      <w:marLeft w:val="0"/>
      <w:marRight w:val="0"/>
      <w:marTop w:val="0"/>
      <w:marBottom w:val="0"/>
      <w:divBdr>
        <w:top w:val="none" w:sz="0" w:space="0" w:color="auto"/>
        <w:left w:val="none" w:sz="0" w:space="0" w:color="auto"/>
        <w:bottom w:val="none" w:sz="0" w:space="0" w:color="auto"/>
        <w:right w:val="none" w:sz="0" w:space="0" w:color="auto"/>
      </w:divBdr>
    </w:div>
    <w:div w:id="1942839240">
      <w:bodyDiv w:val="1"/>
      <w:marLeft w:val="0"/>
      <w:marRight w:val="0"/>
      <w:marTop w:val="0"/>
      <w:marBottom w:val="0"/>
      <w:divBdr>
        <w:top w:val="none" w:sz="0" w:space="0" w:color="auto"/>
        <w:left w:val="none" w:sz="0" w:space="0" w:color="auto"/>
        <w:bottom w:val="none" w:sz="0" w:space="0" w:color="auto"/>
        <w:right w:val="none" w:sz="0" w:space="0" w:color="auto"/>
      </w:divBdr>
    </w:div>
    <w:div w:id="1961187719">
      <w:bodyDiv w:val="1"/>
      <w:marLeft w:val="0"/>
      <w:marRight w:val="0"/>
      <w:marTop w:val="0"/>
      <w:marBottom w:val="0"/>
      <w:divBdr>
        <w:top w:val="none" w:sz="0" w:space="0" w:color="auto"/>
        <w:left w:val="none" w:sz="0" w:space="0" w:color="auto"/>
        <w:bottom w:val="none" w:sz="0" w:space="0" w:color="auto"/>
        <w:right w:val="none" w:sz="0" w:space="0" w:color="auto"/>
      </w:divBdr>
    </w:div>
    <w:div w:id="2014913632">
      <w:bodyDiv w:val="1"/>
      <w:marLeft w:val="0"/>
      <w:marRight w:val="0"/>
      <w:marTop w:val="0"/>
      <w:marBottom w:val="0"/>
      <w:divBdr>
        <w:top w:val="none" w:sz="0" w:space="0" w:color="auto"/>
        <w:left w:val="none" w:sz="0" w:space="0" w:color="auto"/>
        <w:bottom w:val="none" w:sz="0" w:space="0" w:color="auto"/>
        <w:right w:val="none" w:sz="0" w:space="0" w:color="auto"/>
      </w:divBdr>
    </w:div>
    <w:div w:id="2053655780">
      <w:bodyDiv w:val="1"/>
      <w:marLeft w:val="0"/>
      <w:marRight w:val="0"/>
      <w:marTop w:val="0"/>
      <w:marBottom w:val="0"/>
      <w:divBdr>
        <w:top w:val="none" w:sz="0" w:space="0" w:color="auto"/>
        <w:left w:val="none" w:sz="0" w:space="0" w:color="auto"/>
        <w:bottom w:val="none" w:sz="0" w:space="0" w:color="auto"/>
        <w:right w:val="none" w:sz="0" w:space="0" w:color="auto"/>
      </w:divBdr>
    </w:div>
    <w:div w:id="2054037891">
      <w:bodyDiv w:val="1"/>
      <w:marLeft w:val="0"/>
      <w:marRight w:val="0"/>
      <w:marTop w:val="0"/>
      <w:marBottom w:val="0"/>
      <w:divBdr>
        <w:top w:val="none" w:sz="0" w:space="0" w:color="auto"/>
        <w:left w:val="none" w:sz="0" w:space="0" w:color="auto"/>
        <w:bottom w:val="none" w:sz="0" w:space="0" w:color="auto"/>
        <w:right w:val="none" w:sz="0" w:space="0" w:color="auto"/>
      </w:divBdr>
    </w:div>
    <w:div w:id="2058163252">
      <w:bodyDiv w:val="1"/>
      <w:marLeft w:val="0"/>
      <w:marRight w:val="0"/>
      <w:marTop w:val="0"/>
      <w:marBottom w:val="0"/>
      <w:divBdr>
        <w:top w:val="none" w:sz="0" w:space="0" w:color="auto"/>
        <w:left w:val="none" w:sz="0" w:space="0" w:color="auto"/>
        <w:bottom w:val="none" w:sz="0" w:space="0" w:color="auto"/>
        <w:right w:val="none" w:sz="0" w:space="0" w:color="auto"/>
      </w:divBdr>
    </w:div>
    <w:div w:id="2058777085">
      <w:bodyDiv w:val="1"/>
      <w:marLeft w:val="0"/>
      <w:marRight w:val="0"/>
      <w:marTop w:val="0"/>
      <w:marBottom w:val="0"/>
      <w:divBdr>
        <w:top w:val="none" w:sz="0" w:space="0" w:color="auto"/>
        <w:left w:val="none" w:sz="0" w:space="0" w:color="auto"/>
        <w:bottom w:val="none" w:sz="0" w:space="0" w:color="auto"/>
        <w:right w:val="none" w:sz="0" w:space="0" w:color="auto"/>
      </w:divBdr>
    </w:div>
    <w:div w:id="2064598668">
      <w:bodyDiv w:val="1"/>
      <w:marLeft w:val="0"/>
      <w:marRight w:val="0"/>
      <w:marTop w:val="0"/>
      <w:marBottom w:val="0"/>
      <w:divBdr>
        <w:top w:val="none" w:sz="0" w:space="0" w:color="auto"/>
        <w:left w:val="none" w:sz="0" w:space="0" w:color="auto"/>
        <w:bottom w:val="none" w:sz="0" w:space="0" w:color="auto"/>
        <w:right w:val="none" w:sz="0" w:space="0" w:color="auto"/>
      </w:divBdr>
      <w:divsChild>
        <w:div w:id="1608080547">
          <w:marLeft w:val="0"/>
          <w:marRight w:val="0"/>
          <w:marTop w:val="0"/>
          <w:marBottom w:val="0"/>
          <w:divBdr>
            <w:top w:val="none" w:sz="0" w:space="0" w:color="auto"/>
            <w:left w:val="none" w:sz="0" w:space="0" w:color="auto"/>
            <w:bottom w:val="none" w:sz="0" w:space="0" w:color="auto"/>
            <w:right w:val="none" w:sz="0" w:space="0" w:color="auto"/>
          </w:divBdr>
        </w:div>
      </w:divsChild>
    </w:div>
    <w:div w:id="2074037620">
      <w:bodyDiv w:val="1"/>
      <w:marLeft w:val="0"/>
      <w:marRight w:val="0"/>
      <w:marTop w:val="0"/>
      <w:marBottom w:val="0"/>
      <w:divBdr>
        <w:top w:val="none" w:sz="0" w:space="0" w:color="auto"/>
        <w:left w:val="none" w:sz="0" w:space="0" w:color="auto"/>
        <w:bottom w:val="none" w:sz="0" w:space="0" w:color="auto"/>
        <w:right w:val="none" w:sz="0" w:space="0" w:color="auto"/>
      </w:divBdr>
    </w:div>
    <w:div w:id="2099448586">
      <w:bodyDiv w:val="1"/>
      <w:marLeft w:val="0"/>
      <w:marRight w:val="0"/>
      <w:marTop w:val="0"/>
      <w:marBottom w:val="0"/>
      <w:divBdr>
        <w:top w:val="none" w:sz="0" w:space="0" w:color="auto"/>
        <w:left w:val="none" w:sz="0" w:space="0" w:color="auto"/>
        <w:bottom w:val="none" w:sz="0" w:space="0" w:color="auto"/>
        <w:right w:val="none" w:sz="0" w:space="0" w:color="auto"/>
      </w:divBdr>
    </w:div>
    <w:div w:id="2128043874">
      <w:bodyDiv w:val="1"/>
      <w:marLeft w:val="0"/>
      <w:marRight w:val="0"/>
      <w:marTop w:val="0"/>
      <w:marBottom w:val="0"/>
      <w:divBdr>
        <w:top w:val="none" w:sz="0" w:space="0" w:color="auto"/>
        <w:left w:val="none" w:sz="0" w:space="0" w:color="auto"/>
        <w:bottom w:val="none" w:sz="0" w:space="0" w:color="auto"/>
        <w:right w:val="none" w:sz="0" w:space="0" w:color="auto"/>
      </w:divBdr>
    </w:div>
    <w:div w:id="2132672767">
      <w:bodyDiv w:val="1"/>
      <w:marLeft w:val="0"/>
      <w:marRight w:val="0"/>
      <w:marTop w:val="0"/>
      <w:marBottom w:val="0"/>
      <w:divBdr>
        <w:top w:val="none" w:sz="0" w:space="0" w:color="auto"/>
        <w:left w:val="none" w:sz="0" w:space="0" w:color="auto"/>
        <w:bottom w:val="none" w:sz="0" w:space="0" w:color="auto"/>
        <w:right w:val="none" w:sz="0" w:space="0" w:color="auto"/>
      </w:divBdr>
    </w:div>
    <w:div w:id="2135516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74.emf"/><Relationship Id="rId21" Type="http://schemas.openxmlformats.org/officeDocument/2006/relationships/header" Target="header7.xml"/><Relationship Id="rId42" Type="http://schemas.openxmlformats.org/officeDocument/2006/relationships/image" Target="media/image16.emf"/><Relationship Id="rId63" Type="http://schemas.openxmlformats.org/officeDocument/2006/relationships/header" Target="header10.xml"/><Relationship Id="rId84" Type="http://schemas.openxmlformats.org/officeDocument/2006/relationships/image" Target="media/image47.emf"/><Relationship Id="rId138" Type="http://schemas.openxmlformats.org/officeDocument/2006/relationships/image" Target="media/image92.png"/><Relationship Id="rId159" Type="http://schemas.openxmlformats.org/officeDocument/2006/relationships/image" Target="media/image106.jpeg"/><Relationship Id="rId170" Type="http://schemas.openxmlformats.org/officeDocument/2006/relationships/image" Target="media/image112.emf"/><Relationship Id="rId191" Type="http://schemas.openxmlformats.org/officeDocument/2006/relationships/image" Target="media/image130.emf"/><Relationship Id="rId205" Type="http://schemas.openxmlformats.org/officeDocument/2006/relationships/image" Target="media/image138.emf"/><Relationship Id="rId226" Type="http://schemas.openxmlformats.org/officeDocument/2006/relationships/image" Target="media/image149.png"/><Relationship Id="rId107" Type="http://schemas.openxmlformats.org/officeDocument/2006/relationships/image" Target="media/image64.emf"/><Relationship Id="rId11" Type="http://schemas.openxmlformats.org/officeDocument/2006/relationships/header" Target="header1.xml"/><Relationship Id="rId32" Type="http://schemas.openxmlformats.org/officeDocument/2006/relationships/oleObject" Target="embeddings/oleObject3.bin"/><Relationship Id="rId53" Type="http://schemas.openxmlformats.org/officeDocument/2006/relationships/oleObject" Target="embeddings/oleObject6.bin"/><Relationship Id="rId74" Type="http://schemas.openxmlformats.org/officeDocument/2006/relationships/image" Target="media/image39.png"/><Relationship Id="rId128" Type="http://schemas.openxmlformats.org/officeDocument/2006/relationships/oleObject" Target="embeddings/oleObject13.bin"/><Relationship Id="rId149" Type="http://schemas.openxmlformats.org/officeDocument/2006/relationships/image" Target="media/image101.jpe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07.png"/><Relationship Id="rId181" Type="http://schemas.openxmlformats.org/officeDocument/2006/relationships/image" Target="media/image121.emf"/><Relationship Id="rId216" Type="http://schemas.openxmlformats.org/officeDocument/2006/relationships/oleObject" Target="embeddings/oleObject28.bin"/><Relationship Id="rId237" Type="http://schemas.openxmlformats.org/officeDocument/2006/relationships/fontTable" Target="fontTable.xml"/><Relationship Id="rId22" Type="http://schemas.openxmlformats.org/officeDocument/2006/relationships/header" Target="header8.xml"/><Relationship Id="rId43" Type="http://schemas.openxmlformats.org/officeDocument/2006/relationships/image" Target="media/image17.emf"/><Relationship Id="rId64" Type="http://schemas.openxmlformats.org/officeDocument/2006/relationships/header" Target="header11.xml"/><Relationship Id="rId118" Type="http://schemas.openxmlformats.org/officeDocument/2006/relationships/image" Target="media/image75.emf"/><Relationship Id="rId139" Type="http://schemas.openxmlformats.org/officeDocument/2006/relationships/image" Target="media/image93.png"/><Relationship Id="rId80" Type="http://schemas.openxmlformats.org/officeDocument/2006/relationships/image" Target="media/image44.emf"/><Relationship Id="rId85" Type="http://schemas.openxmlformats.org/officeDocument/2006/relationships/image" Target="media/image48.emf"/><Relationship Id="rId150" Type="http://schemas.openxmlformats.org/officeDocument/2006/relationships/image" Target="media/image102.emf"/><Relationship Id="rId155" Type="http://schemas.openxmlformats.org/officeDocument/2006/relationships/header" Target="header25.xml"/><Relationship Id="rId171" Type="http://schemas.openxmlformats.org/officeDocument/2006/relationships/header" Target="header32.xml"/><Relationship Id="rId176" Type="http://schemas.openxmlformats.org/officeDocument/2006/relationships/image" Target="media/image116.emf"/><Relationship Id="rId192" Type="http://schemas.openxmlformats.org/officeDocument/2006/relationships/image" Target="media/image131.emf"/><Relationship Id="rId197" Type="http://schemas.openxmlformats.org/officeDocument/2006/relationships/image" Target="media/image134.emf"/><Relationship Id="rId206" Type="http://schemas.openxmlformats.org/officeDocument/2006/relationships/oleObject" Target="embeddings/oleObject23.bin"/><Relationship Id="rId227" Type="http://schemas.openxmlformats.org/officeDocument/2006/relationships/image" Target="media/image150.png"/><Relationship Id="rId201" Type="http://schemas.openxmlformats.org/officeDocument/2006/relationships/image" Target="media/image136.emf"/><Relationship Id="rId222" Type="http://schemas.openxmlformats.org/officeDocument/2006/relationships/header" Target="header35.xm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8.emf"/><Relationship Id="rId38" Type="http://schemas.openxmlformats.org/officeDocument/2006/relationships/image" Target="media/image13.png"/><Relationship Id="rId59" Type="http://schemas.openxmlformats.org/officeDocument/2006/relationships/image" Target="media/image30.png"/><Relationship Id="rId103" Type="http://schemas.openxmlformats.org/officeDocument/2006/relationships/image" Target="media/image62.png"/><Relationship Id="rId108" Type="http://schemas.openxmlformats.org/officeDocument/2006/relationships/image" Target="media/image65.emf"/><Relationship Id="rId124" Type="http://schemas.openxmlformats.org/officeDocument/2006/relationships/image" Target="media/image81.emf"/><Relationship Id="rId129" Type="http://schemas.openxmlformats.org/officeDocument/2006/relationships/header" Target="header20.xml"/><Relationship Id="rId54" Type="http://schemas.openxmlformats.org/officeDocument/2006/relationships/image" Target="media/image26.emf"/><Relationship Id="rId70" Type="http://schemas.openxmlformats.org/officeDocument/2006/relationships/image" Target="media/image37.png"/><Relationship Id="rId75" Type="http://schemas.openxmlformats.org/officeDocument/2006/relationships/header" Target="header16.xml"/><Relationship Id="rId91" Type="http://schemas.openxmlformats.org/officeDocument/2006/relationships/image" Target="media/image52.png"/><Relationship Id="rId96" Type="http://schemas.openxmlformats.org/officeDocument/2006/relationships/image" Target="media/image57.emf"/><Relationship Id="rId140" Type="http://schemas.openxmlformats.org/officeDocument/2006/relationships/image" Target="media/image94.jpeg"/><Relationship Id="rId145" Type="http://schemas.openxmlformats.org/officeDocument/2006/relationships/image" Target="media/image99.png"/><Relationship Id="rId161" Type="http://schemas.openxmlformats.org/officeDocument/2006/relationships/image" Target="media/image108.png"/><Relationship Id="rId166" Type="http://schemas.openxmlformats.org/officeDocument/2006/relationships/header" Target="header30.xml"/><Relationship Id="rId182" Type="http://schemas.openxmlformats.org/officeDocument/2006/relationships/image" Target="media/image122.emf"/><Relationship Id="rId187" Type="http://schemas.openxmlformats.org/officeDocument/2006/relationships/image" Target="media/image127.emf"/><Relationship Id="rId217" Type="http://schemas.openxmlformats.org/officeDocument/2006/relationships/image" Target="media/image14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26.bin"/><Relationship Id="rId233" Type="http://schemas.openxmlformats.org/officeDocument/2006/relationships/header" Target="header36.xml"/><Relationship Id="rId238" Type="http://schemas.openxmlformats.org/officeDocument/2006/relationships/theme" Target="theme/theme1.xml"/><Relationship Id="rId23" Type="http://schemas.openxmlformats.org/officeDocument/2006/relationships/footer" Target="footer5.xml"/><Relationship Id="rId28" Type="http://schemas.openxmlformats.org/officeDocument/2006/relationships/image" Target="media/image5.jpeg"/><Relationship Id="rId49" Type="http://schemas.openxmlformats.org/officeDocument/2006/relationships/image" Target="media/image23.png"/><Relationship Id="rId114" Type="http://schemas.openxmlformats.org/officeDocument/2006/relationships/image" Target="media/image71.jpeg"/><Relationship Id="rId119" Type="http://schemas.openxmlformats.org/officeDocument/2006/relationships/image" Target="media/image76.jpeg"/><Relationship Id="rId44" Type="http://schemas.openxmlformats.org/officeDocument/2006/relationships/image" Target="media/image18.png"/><Relationship Id="rId60" Type="http://schemas.openxmlformats.org/officeDocument/2006/relationships/image" Target="media/image31.png"/><Relationship Id="rId65" Type="http://schemas.openxmlformats.org/officeDocument/2006/relationships/image" Target="media/image34.emf"/><Relationship Id="rId81" Type="http://schemas.openxmlformats.org/officeDocument/2006/relationships/image" Target="media/image45.emf"/><Relationship Id="rId86" Type="http://schemas.openxmlformats.org/officeDocument/2006/relationships/image" Target="media/image49.emf"/><Relationship Id="rId130" Type="http://schemas.openxmlformats.org/officeDocument/2006/relationships/header" Target="header21.xml"/><Relationship Id="rId135" Type="http://schemas.openxmlformats.org/officeDocument/2006/relationships/image" Target="media/image89.jpeg"/><Relationship Id="rId151" Type="http://schemas.openxmlformats.org/officeDocument/2006/relationships/image" Target="media/image103.emf"/><Relationship Id="rId156" Type="http://schemas.openxmlformats.org/officeDocument/2006/relationships/header" Target="header26.xml"/><Relationship Id="rId177" Type="http://schemas.openxmlformats.org/officeDocument/2006/relationships/image" Target="media/image117.emf"/><Relationship Id="rId198" Type="http://schemas.openxmlformats.org/officeDocument/2006/relationships/oleObject" Target="embeddings/oleObject19.bin"/><Relationship Id="rId172" Type="http://schemas.openxmlformats.org/officeDocument/2006/relationships/header" Target="header33.xml"/><Relationship Id="rId193" Type="http://schemas.openxmlformats.org/officeDocument/2006/relationships/image" Target="media/image132.emf"/><Relationship Id="rId202" Type="http://schemas.openxmlformats.org/officeDocument/2006/relationships/oleObject" Target="embeddings/oleObject21.bin"/><Relationship Id="rId207" Type="http://schemas.openxmlformats.org/officeDocument/2006/relationships/image" Target="media/image139.emf"/><Relationship Id="rId223" Type="http://schemas.openxmlformats.org/officeDocument/2006/relationships/image" Target="media/image146.png"/><Relationship Id="rId228" Type="http://schemas.openxmlformats.org/officeDocument/2006/relationships/image" Target="media/image151.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4.png"/><Relationship Id="rId109" Type="http://schemas.openxmlformats.org/officeDocument/2006/relationships/image" Target="media/image66.emf"/><Relationship Id="rId34" Type="http://schemas.openxmlformats.org/officeDocument/2006/relationships/image" Target="media/image9.png"/><Relationship Id="rId50" Type="http://schemas.openxmlformats.org/officeDocument/2006/relationships/image" Target="media/image24.emf"/><Relationship Id="rId55" Type="http://schemas.openxmlformats.org/officeDocument/2006/relationships/oleObject" Target="embeddings/oleObject7.bin"/><Relationship Id="rId76" Type="http://schemas.openxmlformats.org/officeDocument/2006/relationships/header" Target="header17.xml"/><Relationship Id="rId97" Type="http://schemas.openxmlformats.org/officeDocument/2006/relationships/oleObject" Target="embeddings/oleObject11.bin"/><Relationship Id="rId104" Type="http://schemas.openxmlformats.org/officeDocument/2006/relationships/image" Target="media/image63.png"/><Relationship Id="rId120" Type="http://schemas.openxmlformats.org/officeDocument/2006/relationships/image" Target="media/image77.emf"/><Relationship Id="rId125" Type="http://schemas.openxmlformats.org/officeDocument/2006/relationships/image" Target="media/image82.jpe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header" Target="header31.xml"/><Relationship Id="rId188" Type="http://schemas.openxmlformats.org/officeDocument/2006/relationships/image" Target="media/image128.emf"/><Relationship Id="rId7" Type="http://schemas.openxmlformats.org/officeDocument/2006/relationships/endnotes" Target="endnotes.xml"/><Relationship Id="rId71" Type="http://schemas.openxmlformats.org/officeDocument/2006/relationships/header" Target="header14.xml"/><Relationship Id="rId92" Type="http://schemas.openxmlformats.org/officeDocument/2006/relationships/image" Target="media/image53.png"/><Relationship Id="rId162" Type="http://schemas.openxmlformats.org/officeDocument/2006/relationships/image" Target="media/image109.png"/><Relationship Id="rId183" Type="http://schemas.openxmlformats.org/officeDocument/2006/relationships/image" Target="media/image123.emf"/><Relationship Id="rId213" Type="http://schemas.openxmlformats.org/officeDocument/2006/relationships/image" Target="media/image142.emf"/><Relationship Id="rId218" Type="http://schemas.openxmlformats.org/officeDocument/2006/relationships/oleObject" Target="embeddings/oleObject29.bin"/><Relationship Id="rId234" Type="http://schemas.openxmlformats.org/officeDocument/2006/relationships/header" Target="header37.xml"/><Relationship Id="rId2" Type="http://schemas.openxmlformats.org/officeDocument/2006/relationships/numbering" Target="numbering.xml"/><Relationship Id="rId29" Type="http://schemas.openxmlformats.org/officeDocument/2006/relationships/image" Target="media/image6.emf"/><Relationship Id="rId24" Type="http://schemas.openxmlformats.org/officeDocument/2006/relationships/image" Target="media/image3.emf"/><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header" Target="header12.xml"/><Relationship Id="rId87" Type="http://schemas.openxmlformats.org/officeDocument/2006/relationships/image" Target="media/image50.emf"/><Relationship Id="rId110" Type="http://schemas.openxmlformats.org/officeDocument/2006/relationships/image" Target="media/image67.jpeg"/><Relationship Id="rId115" Type="http://schemas.openxmlformats.org/officeDocument/2006/relationships/image" Target="media/image72.emf"/><Relationship Id="rId131" Type="http://schemas.openxmlformats.org/officeDocument/2006/relationships/image" Target="media/image85.png"/><Relationship Id="rId136" Type="http://schemas.openxmlformats.org/officeDocument/2006/relationships/image" Target="media/image90.jpeg"/><Relationship Id="rId157" Type="http://schemas.openxmlformats.org/officeDocument/2006/relationships/image" Target="media/image105.emf"/><Relationship Id="rId178" Type="http://schemas.openxmlformats.org/officeDocument/2006/relationships/image" Target="media/image118.emf"/><Relationship Id="rId61" Type="http://schemas.openxmlformats.org/officeDocument/2006/relationships/image" Target="media/image32.png"/><Relationship Id="rId82" Type="http://schemas.openxmlformats.org/officeDocument/2006/relationships/oleObject" Target="embeddings/oleObject8.bin"/><Relationship Id="rId152" Type="http://schemas.openxmlformats.org/officeDocument/2006/relationships/oleObject" Target="embeddings/oleObject14.bin"/><Relationship Id="rId173" Type="http://schemas.openxmlformats.org/officeDocument/2006/relationships/image" Target="media/image113.emf"/><Relationship Id="rId194" Type="http://schemas.openxmlformats.org/officeDocument/2006/relationships/oleObject" Target="embeddings/oleObject17.bin"/><Relationship Id="rId199" Type="http://schemas.openxmlformats.org/officeDocument/2006/relationships/image" Target="media/image135.emf"/><Relationship Id="rId203" Type="http://schemas.openxmlformats.org/officeDocument/2006/relationships/image" Target="media/image137.emf"/><Relationship Id="rId208" Type="http://schemas.openxmlformats.org/officeDocument/2006/relationships/oleObject" Target="embeddings/oleObject24.bin"/><Relationship Id="rId229" Type="http://schemas.openxmlformats.org/officeDocument/2006/relationships/image" Target="media/image152.png"/><Relationship Id="rId19" Type="http://schemas.openxmlformats.org/officeDocument/2006/relationships/header" Target="header6.xml"/><Relationship Id="rId224" Type="http://schemas.openxmlformats.org/officeDocument/2006/relationships/image" Target="media/image147.png"/><Relationship Id="rId14" Type="http://schemas.openxmlformats.org/officeDocument/2006/relationships/footer" Target="footer2.xml"/><Relationship Id="rId30" Type="http://schemas.openxmlformats.org/officeDocument/2006/relationships/oleObject" Target="embeddings/oleObject2.bin"/><Relationship Id="rId35" Type="http://schemas.openxmlformats.org/officeDocument/2006/relationships/image" Target="media/image10.png"/><Relationship Id="rId56" Type="http://schemas.openxmlformats.org/officeDocument/2006/relationships/image" Target="media/image27.emf"/><Relationship Id="rId77" Type="http://schemas.openxmlformats.org/officeDocument/2006/relationships/image" Target="media/image40.png"/><Relationship Id="rId100" Type="http://schemas.openxmlformats.org/officeDocument/2006/relationships/image" Target="media/image59.emf"/><Relationship Id="rId105" Type="http://schemas.openxmlformats.org/officeDocument/2006/relationships/header" Target="header18.xml"/><Relationship Id="rId126" Type="http://schemas.openxmlformats.org/officeDocument/2006/relationships/image" Target="media/image83.jpeg"/><Relationship Id="rId147" Type="http://schemas.openxmlformats.org/officeDocument/2006/relationships/header" Target="header22.xml"/><Relationship Id="rId168" Type="http://schemas.openxmlformats.org/officeDocument/2006/relationships/image" Target="media/image110.emf"/><Relationship Id="rId8" Type="http://schemas.openxmlformats.org/officeDocument/2006/relationships/image" Target="media/image2.wmf"/><Relationship Id="rId51" Type="http://schemas.openxmlformats.org/officeDocument/2006/relationships/oleObject" Target="embeddings/oleObject5.bin"/><Relationship Id="rId72" Type="http://schemas.openxmlformats.org/officeDocument/2006/relationships/header" Target="header15.xml"/><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78.emf"/><Relationship Id="rId142" Type="http://schemas.openxmlformats.org/officeDocument/2006/relationships/image" Target="media/image96.png"/><Relationship Id="rId163" Type="http://schemas.openxmlformats.org/officeDocument/2006/relationships/header" Target="header27.xml"/><Relationship Id="rId184" Type="http://schemas.openxmlformats.org/officeDocument/2006/relationships/image" Target="media/image124.emf"/><Relationship Id="rId189" Type="http://schemas.openxmlformats.org/officeDocument/2006/relationships/image" Target="media/image129.emf"/><Relationship Id="rId219" Type="http://schemas.openxmlformats.org/officeDocument/2006/relationships/image" Target="media/image145.emf"/><Relationship Id="rId3" Type="http://schemas.openxmlformats.org/officeDocument/2006/relationships/styles" Target="styles.xml"/><Relationship Id="rId214" Type="http://schemas.openxmlformats.org/officeDocument/2006/relationships/oleObject" Target="embeddings/oleObject27.bin"/><Relationship Id="rId230" Type="http://schemas.openxmlformats.org/officeDocument/2006/relationships/image" Target="media/image153.png"/><Relationship Id="rId235" Type="http://schemas.openxmlformats.org/officeDocument/2006/relationships/header" Target="header38.xml"/><Relationship Id="rId25" Type="http://schemas.openxmlformats.org/officeDocument/2006/relationships/header" Target="header9.xml"/><Relationship Id="rId46" Type="http://schemas.openxmlformats.org/officeDocument/2006/relationships/image" Target="media/image20.png"/><Relationship Id="rId67" Type="http://schemas.openxmlformats.org/officeDocument/2006/relationships/header" Target="header13.xml"/><Relationship Id="rId116" Type="http://schemas.openxmlformats.org/officeDocument/2006/relationships/image" Target="media/image73.jpeg"/><Relationship Id="rId137" Type="http://schemas.openxmlformats.org/officeDocument/2006/relationships/image" Target="media/image91.jpeg"/><Relationship Id="rId158" Type="http://schemas.openxmlformats.org/officeDocument/2006/relationships/oleObject" Target="embeddings/oleObject15.bin"/><Relationship Id="rId20" Type="http://schemas.openxmlformats.org/officeDocument/2006/relationships/footer" Target="footer4.xml"/><Relationship Id="rId41" Type="http://schemas.openxmlformats.org/officeDocument/2006/relationships/oleObject" Target="embeddings/oleObject4.bin"/><Relationship Id="rId62" Type="http://schemas.openxmlformats.org/officeDocument/2006/relationships/image" Target="media/image33.png"/><Relationship Id="rId83" Type="http://schemas.openxmlformats.org/officeDocument/2006/relationships/image" Target="media/image46.emf"/><Relationship Id="rId88" Type="http://schemas.openxmlformats.org/officeDocument/2006/relationships/oleObject" Target="embeddings/oleObject9.bin"/><Relationship Id="rId111" Type="http://schemas.openxmlformats.org/officeDocument/2006/relationships/image" Target="media/image68.jpeg"/><Relationship Id="rId132" Type="http://schemas.openxmlformats.org/officeDocument/2006/relationships/image" Target="media/image86.jpeg"/><Relationship Id="rId153" Type="http://schemas.openxmlformats.org/officeDocument/2006/relationships/image" Target="media/image104.jpeg"/><Relationship Id="rId174" Type="http://schemas.openxmlformats.org/officeDocument/2006/relationships/image" Target="media/image114.emf"/><Relationship Id="rId179" Type="http://schemas.openxmlformats.org/officeDocument/2006/relationships/image" Target="media/image119.emf"/><Relationship Id="rId195" Type="http://schemas.openxmlformats.org/officeDocument/2006/relationships/image" Target="media/image133.emf"/><Relationship Id="rId209" Type="http://schemas.openxmlformats.org/officeDocument/2006/relationships/image" Target="media/image140.emf"/><Relationship Id="rId190" Type="http://schemas.openxmlformats.org/officeDocument/2006/relationships/oleObject" Target="embeddings/oleObject16.bin"/><Relationship Id="rId204" Type="http://schemas.openxmlformats.org/officeDocument/2006/relationships/oleObject" Target="embeddings/oleObject22.bin"/><Relationship Id="rId220" Type="http://schemas.openxmlformats.org/officeDocument/2006/relationships/oleObject" Target="embeddings/oleObject30.bin"/><Relationship Id="rId225" Type="http://schemas.openxmlformats.org/officeDocument/2006/relationships/image" Target="media/image148.png"/><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image" Target="media/image28.emf"/><Relationship Id="rId106" Type="http://schemas.openxmlformats.org/officeDocument/2006/relationships/header" Target="header19.xml"/><Relationship Id="rId127" Type="http://schemas.openxmlformats.org/officeDocument/2006/relationships/image" Target="media/image84.emf"/><Relationship Id="rId10" Type="http://schemas.openxmlformats.org/officeDocument/2006/relationships/hyperlink" Target="http://go.va.gov/VistAImaging" TargetMode="External"/><Relationship Id="rId31" Type="http://schemas.openxmlformats.org/officeDocument/2006/relationships/image" Target="media/image7.emf"/><Relationship Id="rId52" Type="http://schemas.openxmlformats.org/officeDocument/2006/relationships/image" Target="media/image25.emf"/><Relationship Id="rId73" Type="http://schemas.openxmlformats.org/officeDocument/2006/relationships/image" Target="media/image38.png"/><Relationship Id="rId78" Type="http://schemas.openxmlformats.org/officeDocument/2006/relationships/image" Target="media/image41.png"/><Relationship Id="rId94" Type="http://schemas.openxmlformats.org/officeDocument/2006/relationships/image" Target="media/image55.png"/><Relationship Id="rId99" Type="http://schemas.openxmlformats.org/officeDocument/2006/relationships/oleObject" Target="embeddings/oleObject12.bin"/><Relationship Id="rId101" Type="http://schemas.openxmlformats.org/officeDocument/2006/relationships/image" Target="media/image60.emf"/><Relationship Id="rId122" Type="http://schemas.openxmlformats.org/officeDocument/2006/relationships/image" Target="media/image79.jpeg"/><Relationship Id="rId143" Type="http://schemas.openxmlformats.org/officeDocument/2006/relationships/image" Target="media/image97.png"/><Relationship Id="rId148" Type="http://schemas.openxmlformats.org/officeDocument/2006/relationships/header" Target="header23.xml"/><Relationship Id="rId164" Type="http://schemas.openxmlformats.org/officeDocument/2006/relationships/header" Target="header28.xml"/><Relationship Id="rId169" Type="http://schemas.openxmlformats.org/officeDocument/2006/relationships/image" Target="media/image111.emf"/><Relationship Id="rId185" Type="http://schemas.openxmlformats.org/officeDocument/2006/relationships/image" Target="media/image125.emf"/><Relationship Id="rId4" Type="http://schemas.openxmlformats.org/officeDocument/2006/relationships/settings" Target="settings.xml"/><Relationship Id="rId9" Type="http://schemas.openxmlformats.org/officeDocument/2006/relationships/hyperlink" Target="http://www.va.gov/imaging" TargetMode="External"/><Relationship Id="rId180" Type="http://schemas.openxmlformats.org/officeDocument/2006/relationships/image" Target="media/image120.emf"/><Relationship Id="rId210" Type="http://schemas.openxmlformats.org/officeDocument/2006/relationships/oleObject" Target="embeddings/oleObject25.bin"/><Relationship Id="rId215" Type="http://schemas.openxmlformats.org/officeDocument/2006/relationships/image" Target="media/image143.emf"/><Relationship Id="rId236" Type="http://schemas.openxmlformats.org/officeDocument/2006/relationships/header" Target="header39.xml"/><Relationship Id="rId26" Type="http://schemas.openxmlformats.org/officeDocument/2006/relationships/image" Target="media/image4.emf"/><Relationship Id="rId231" Type="http://schemas.openxmlformats.org/officeDocument/2006/relationships/image" Target="media/image154.emf"/><Relationship Id="rId47" Type="http://schemas.openxmlformats.org/officeDocument/2006/relationships/image" Target="media/image21.emf"/><Relationship Id="rId68" Type="http://schemas.openxmlformats.org/officeDocument/2006/relationships/image" Target="media/image35.png"/><Relationship Id="rId89" Type="http://schemas.openxmlformats.org/officeDocument/2006/relationships/image" Target="media/image51.emf"/><Relationship Id="rId112" Type="http://schemas.openxmlformats.org/officeDocument/2006/relationships/image" Target="media/image69.jpeg"/><Relationship Id="rId133" Type="http://schemas.openxmlformats.org/officeDocument/2006/relationships/image" Target="media/image87.jpeg"/><Relationship Id="rId154" Type="http://schemas.openxmlformats.org/officeDocument/2006/relationships/header" Target="header24.xml"/><Relationship Id="rId175" Type="http://schemas.openxmlformats.org/officeDocument/2006/relationships/image" Target="media/image115.emf"/><Relationship Id="rId196" Type="http://schemas.openxmlformats.org/officeDocument/2006/relationships/oleObject" Target="embeddings/oleObject18.bin"/><Relationship Id="rId200" Type="http://schemas.openxmlformats.org/officeDocument/2006/relationships/oleObject" Target="embeddings/oleObject20.bin"/><Relationship Id="rId16" Type="http://schemas.openxmlformats.org/officeDocument/2006/relationships/header" Target="header4.xml"/><Relationship Id="rId221" Type="http://schemas.openxmlformats.org/officeDocument/2006/relationships/header" Target="header34.xml"/><Relationship Id="rId37" Type="http://schemas.openxmlformats.org/officeDocument/2006/relationships/image" Target="media/image12.png"/><Relationship Id="rId58" Type="http://schemas.openxmlformats.org/officeDocument/2006/relationships/image" Target="media/image29.png"/><Relationship Id="rId79" Type="http://schemas.openxmlformats.org/officeDocument/2006/relationships/image" Target="media/image43.png"/><Relationship Id="rId102" Type="http://schemas.openxmlformats.org/officeDocument/2006/relationships/image" Target="media/image61.emf"/><Relationship Id="rId123" Type="http://schemas.openxmlformats.org/officeDocument/2006/relationships/image" Target="media/image80.png"/><Relationship Id="rId144" Type="http://schemas.openxmlformats.org/officeDocument/2006/relationships/image" Target="media/image98.png"/><Relationship Id="rId90" Type="http://schemas.openxmlformats.org/officeDocument/2006/relationships/oleObject" Target="embeddings/oleObject10.bin"/><Relationship Id="rId165" Type="http://schemas.openxmlformats.org/officeDocument/2006/relationships/header" Target="header29.xml"/><Relationship Id="rId186" Type="http://schemas.openxmlformats.org/officeDocument/2006/relationships/image" Target="media/image126.emf"/><Relationship Id="rId211" Type="http://schemas.openxmlformats.org/officeDocument/2006/relationships/image" Target="media/image141.emf"/><Relationship Id="rId232" Type="http://schemas.openxmlformats.org/officeDocument/2006/relationships/image" Target="media/image155.emf"/><Relationship Id="rId27" Type="http://schemas.openxmlformats.org/officeDocument/2006/relationships/oleObject" Target="embeddings/oleObject1.bin"/><Relationship Id="rId48" Type="http://schemas.openxmlformats.org/officeDocument/2006/relationships/image" Target="media/image22.emf"/><Relationship Id="rId69" Type="http://schemas.openxmlformats.org/officeDocument/2006/relationships/image" Target="media/image36.png"/><Relationship Id="rId113" Type="http://schemas.openxmlformats.org/officeDocument/2006/relationships/image" Target="media/image70.emf"/><Relationship Id="rId134" Type="http://schemas.openxmlformats.org/officeDocument/2006/relationships/image" Target="media/image88.jpeg"/></Relationships>
</file>

<file path=word/_rels/footnotes.xml.rels><?xml version="1.0" encoding="UTF-8" standalone="yes"?>
<Relationships xmlns="http://schemas.openxmlformats.org/package/2006/relationships"><Relationship Id="rId1"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5CEF29-A911-4F03-8BB3-B0930C89E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49427</Words>
  <Characters>281734</Characters>
  <Application>Microsoft Office Word</Application>
  <DocSecurity>0</DocSecurity>
  <Lines>2347</Lines>
  <Paragraphs>660</Paragraphs>
  <ScaleCrop>false</ScaleCrop>
  <HeadingPairs>
    <vt:vector size="2" baseType="variant">
      <vt:variant>
        <vt:lpstr>Title</vt:lpstr>
      </vt:variant>
      <vt:variant>
        <vt:i4>1</vt:i4>
      </vt:variant>
    </vt:vector>
  </HeadingPairs>
  <TitlesOfParts>
    <vt:vector size="1" baseType="lpstr">
      <vt:lpstr>VistARad User Guide</vt:lpstr>
    </vt:vector>
  </TitlesOfParts>
  <Company>Veteran Affairs</Company>
  <LinksUpToDate>false</LinksUpToDate>
  <CharactersWithSpaces>330501</CharactersWithSpaces>
  <SharedDoc>false</SharedDoc>
  <HLinks>
    <vt:vector size="1284" baseType="variant">
      <vt:variant>
        <vt:i4>7536755</vt:i4>
      </vt:variant>
      <vt:variant>
        <vt:i4>2154</vt:i4>
      </vt:variant>
      <vt:variant>
        <vt:i4>0</vt:i4>
      </vt:variant>
      <vt:variant>
        <vt:i4>5</vt:i4>
      </vt:variant>
      <vt:variant>
        <vt:lpwstr/>
      </vt:variant>
      <vt:variant>
        <vt:lpwstr>_XA_2-hd_SYS_INT</vt:lpwstr>
      </vt:variant>
      <vt:variant>
        <vt:i4>8257633</vt:i4>
      </vt:variant>
      <vt:variant>
        <vt:i4>2151</vt:i4>
      </vt:variant>
      <vt:variant>
        <vt:i4>0</vt:i4>
      </vt:variant>
      <vt:variant>
        <vt:i4>5</vt:i4>
      </vt:variant>
      <vt:variant>
        <vt:lpwstr/>
      </vt:variant>
      <vt:variant>
        <vt:lpwstr>_US_2-hd_SYS_INT</vt:lpwstr>
      </vt:variant>
      <vt:variant>
        <vt:i4>7929972</vt:i4>
      </vt:variant>
      <vt:variant>
        <vt:i4>2148</vt:i4>
      </vt:variant>
      <vt:variant>
        <vt:i4>0</vt:i4>
      </vt:variant>
      <vt:variant>
        <vt:i4>5</vt:i4>
      </vt:variant>
      <vt:variant>
        <vt:lpwstr/>
      </vt:variant>
      <vt:variant>
        <vt:lpwstr>_RF_2-hd_SYS_INT</vt:lpwstr>
      </vt:variant>
      <vt:variant>
        <vt:i4>6619263</vt:i4>
      </vt:variant>
      <vt:variant>
        <vt:i4>2145</vt:i4>
      </vt:variant>
      <vt:variant>
        <vt:i4>0</vt:i4>
      </vt:variant>
      <vt:variant>
        <vt:i4>5</vt:i4>
      </vt:variant>
      <vt:variant>
        <vt:lpwstr/>
      </vt:variant>
      <vt:variant>
        <vt:lpwstr>_NM_2-hd_SYS_INT</vt:lpwstr>
      </vt:variant>
      <vt:variant>
        <vt:i4>6684768</vt:i4>
      </vt:variant>
      <vt:variant>
        <vt:i4>2142</vt:i4>
      </vt:variant>
      <vt:variant>
        <vt:i4>0</vt:i4>
      </vt:variant>
      <vt:variant>
        <vt:i4>5</vt:i4>
      </vt:variant>
      <vt:variant>
        <vt:lpwstr/>
      </vt:variant>
      <vt:variant>
        <vt:lpwstr>_MR_2-hd_SYS_INT</vt:lpwstr>
      </vt:variant>
      <vt:variant>
        <vt:i4>6488161</vt:i4>
      </vt:variant>
      <vt:variant>
        <vt:i4>2139</vt:i4>
      </vt:variant>
      <vt:variant>
        <vt:i4>0</vt:i4>
      </vt:variant>
      <vt:variant>
        <vt:i4>5</vt:i4>
      </vt:variant>
      <vt:variant>
        <vt:lpwstr/>
      </vt:variant>
      <vt:variant>
        <vt:lpwstr>_GenRad_2-hd_SYS_INT</vt:lpwstr>
      </vt:variant>
      <vt:variant>
        <vt:i4>6815846</vt:i4>
      </vt:variant>
      <vt:variant>
        <vt:i4>2136</vt:i4>
      </vt:variant>
      <vt:variant>
        <vt:i4>0</vt:i4>
      </vt:variant>
      <vt:variant>
        <vt:i4>5</vt:i4>
      </vt:variant>
      <vt:variant>
        <vt:lpwstr/>
      </vt:variant>
      <vt:variant>
        <vt:lpwstr>_CT_2-hd_SYS_INT</vt:lpwstr>
      </vt:variant>
      <vt:variant>
        <vt:i4>4980826</vt:i4>
      </vt:variant>
      <vt:variant>
        <vt:i4>2133</vt:i4>
      </vt:variant>
      <vt:variant>
        <vt:i4>0</vt:i4>
      </vt:variant>
      <vt:variant>
        <vt:i4>5</vt:i4>
      </vt:variant>
      <vt:variant>
        <vt:lpwstr/>
      </vt:variant>
      <vt:variant>
        <vt:lpwstr>_CT_Thorax_2-hd_SYS_INT_1</vt:lpwstr>
      </vt:variant>
      <vt:variant>
        <vt:i4>1441808</vt:i4>
      </vt:variant>
      <vt:variant>
        <vt:i4>1599</vt:i4>
      </vt:variant>
      <vt:variant>
        <vt:i4>0</vt:i4>
      </vt:variant>
      <vt:variant>
        <vt:i4>5</vt:i4>
      </vt:variant>
      <vt:variant>
        <vt:lpwstr/>
      </vt:variant>
      <vt:variant>
        <vt:lpwstr>_Resetting_Images</vt:lpwstr>
      </vt:variant>
      <vt:variant>
        <vt:i4>2031695</vt:i4>
      </vt:variant>
      <vt:variant>
        <vt:i4>1596</vt:i4>
      </vt:variant>
      <vt:variant>
        <vt:i4>0</vt:i4>
      </vt:variant>
      <vt:variant>
        <vt:i4>5</vt:i4>
      </vt:variant>
      <vt:variant>
        <vt:lpwstr/>
      </vt:variant>
      <vt:variant>
        <vt:lpwstr>_Using_Sharpen/Smooth</vt:lpwstr>
      </vt:variant>
      <vt:variant>
        <vt:i4>7929954</vt:i4>
      </vt:variant>
      <vt:variant>
        <vt:i4>1593</vt:i4>
      </vt:variant>
      <vt:variant>
        <vt:i4>0</vt:i4>
      </vt:variant>
      <vt:variant>
        <vt:i4>5</vt:i4>
      </vt:variant>
      <vt:variant>
        <vt:lpwstr/>
      </vt:variant>
      <vt:variant>
        <vt:lpwstr>_Reorienting_Images</vt:lpwstr>
      </vt:variant>
      <vt:variant>
        <vt:i4>7143518</vt:i4>
      </vt:variant>
      <vt:variant>
        <vt:i4>1590</vt:i4>
      </vt:variant>
      <vt:variant>
        <vt:i4>0</vt:i4>
      </vt:variant>
      <vt:variant>
        <vt:i4>5</vt:i4>
      </vt:variant>
      <vt:variant>
        <vt:lpwstr/>
      </vt:variant>
      <vt:variant>
        <vt:lpwstr>_Inverting_Grayscale_Values</vt:lpwstr>
      </vt:variant>
      <vt:variant>
        <vt:i4>5767182</vt:i4>
      </vt:variant>
      <vt:variant>
        <vt:i4>1587</vt:i4>
      </vt:variant>
      <vt:variant>
        <vt:i4>0</vt:i4>
      </vt:variant>
      <vt:variant>
        <vt:i4>5</vt:i4>
      </vt:variant>
      <vt:variant>
        <vt:lpwstr/>
      </vt:variant>
      <vt:variant>
        <vt:lpwstr>_Changing_Window/Level</vt:lpwstr>
      </vt:variant>
      <vt:variant>
        <vt:i4>8192107</vt:i4>
      </vt:variant>
      <vt:variant>
        <vt:i4>1584</vt:i4>
      </vt:variant>
      <vt:variant>
        <vt:i4>0</vt:i4>
      </vt:variant>
      <vt:variant>
        <vt:i4>5</vt:i4>
      </vt:variant>
      <vt:variant>
        <vt:lpwstr/>
      </vt:variant>
      <vt:variant>
        <vt:lpwstr>_Panning_images</vt:lpwstr>
      </vt:variant>
      <vt:variant>
        <vt:i4>7405675</vt:i4>
      </vt:variant>
      <vt:variant>
        <vt:i4>1581</vt:i4>
      </vt:variant>
      <vt:variant>
        <vt:i4>0</vt:i4>
      </vt:variant>
      <vt:variant>
        <vt:i4>5</vt:i4>
      </vt:variant>
      <vt:variant>
        <vt:lpwstr/>
      </vt:variant>
      <vt:variant>
        <vt:lpwstr>_Scaling_Images</vt:lpwstr>
      </vt:variant>
      <vt:variant>
        <vt:i4>1441845</vt:i4>
      </vt:variant>
      <vt:variant>
        <vt:i4>1184</vt:i4>
      </vt:variant>
      <vt:variant>
        <vt:i4>0</vt:i4>
      </vt:variant>
      <vt:variant>
        <vt:i4>5</vt:i4>
      </vt:variant>
      <vt:variant>
        <vt:lpwstr/>
      </vt:variant>
      <vt:variant>
        <vt:lpwstr>_Toc508192120</vt:lpwstr>
      </vt:variant>
      <vt:variant>
        <vt:i4>1376309</vt:i4>
      </vt:variant>
      <vt:variant>
        <vt:i4>1178</vt:i4>
      </vt:variant>
      <vt:variant>
        <vt:i4>0</vt:i4>
      </vt:variant>
      <vt:variant>
        <vt:i4>5</vt:i4>
      </vt:variant>
      <vt:variant>
        <vt:lpwstr/>
      </vt:variant>
      <vt:variant>
        <vt:lpwstr>_Toc508192119</vt:lpwstr>
      </vt:variant>
      <vt:variant>
        <vt:i4>1376309</vt:i4>
      </vt:variant>
      <vt:variant>
        <vt:i4>1172</vt:i4>
      </vt:variant>
      <vt:variant>
        <vt:i4>0</vt:i4>
      </vt:variant>
      <vt:variant>
        <vt:i4>5</vt:i4>
      </vt:variant>
      <vt:variant>
        <vt:lpwstr/>
      </vt:variant>
      <vt:variant>
        <vt:lpwstr>_Toc508192118</vt:lpwstr>
      </vt:variant>
      <vt:variant>
        <vt:i4>1376309</vt:i4>
      </vt:variant>
      <vt:variant>
        <vt:i4>1166</vt:i4>
      </vt:variant>
      <vt:variant>
        <vt:i4>0</vt:i4>
      </vt:variant>
      <vt:variant>
        <vt:i4>5</vt:i4>
      </vt:variant>
      <vt:variant>
        <vt:lpwstr/>
      </vt:variant>
      <vt:variant>
        <vt:lpwstr>_Toc508192117</vt:lpwstr>
      </vt:variant>
      <vt:variant>
        <vt:i4>1376309</vt:i4>
      </vt:variant>
      <vt:variant>
        <vt:i4>1160</vt:i4>
      </vt:variant>
      <vt:variant>
        <vt:i4>0</vt:i4>
      </vt:variant>
      <vt:variant>
        <vt:i4>5</vt:i4>
      </vt:variant>
      <vt:variant>
        <vt:lpwstr/>
      </vt:variant>
      <vt:variant>
        <vt:lpwstr>_Toc508192116</vt:lpwstr>
      </vt:variant>
      <vt:variant>
        <vt:i4>1376309</vt:i4>
      </vt:variant>
      <vt:variant>
        <vt:i4>1154</vt:i4>
      </vt:variant>
      <vt:variant>
        <vt:i4>0</vt:i4>
      </vt:variant>
      <vt:variant>
        <vt:i4>5</vt:i4>
      </vt:variant>
      <vt:variant>
        <vt:lpwstr/>
      </vt:variant>
      <vt:variant>
        <vt:lpwstr>_Toc508192115</vt:lpwstr>
      </vt:variant>
      <vt:variant>
        <vt:i4>1376309</vt:i4>
      </vt:variant>
      <vt:variant>
        <vt:i4>1148</vt:i4>
      </vt:variant>
      <vt:variant>
        <vt:i4>0</vt:i4>
      </vt:variant>
      <vt:variant>
        <vt:i4>5</vt:i4>
      </vt:variant>
      <vt:variant>
        <vt:lpwstr/>
      </vt:variant>
      <vt:variant>
        <vt:lpwstr>_Toc508192114</vt:lpwstr>
      </vt:variant>
      <vt:variant>
        <vt:i4>1376309</vt:i4>
      </vt:variant>
      <vt:variant>
        <vt:i4>1142</vt:i4>
      </vt:variant>
      <vt:variant>
        <vt:i4>0</vt:i4>
      </vt:variant>
      <vt:variant>
        <vt:i4>5</vt:i4>
      </vt:variant>
      <vt:variant>
        <vt:lpwstr/>
      </vt:variant>
      <vt:variant>
        <vt:lpwstr>_Toc508192113</vt:lpwstr>
      </vt:variant>
      <vt:variant>
        <vt:i4>1376309</vt:i4>
      </vt:variant>
      <vt:variant>
        <vt:i4>1136</vt:i4>
      </vt:variant>
      <vt:variant>
        <vt:i4>0</vt:i4>
      </vt:variant>
      <vt:variant>
        <vt:i4>5</vt:i4>
      </vt:variant>
      <vt:variant>
        <vt:lpwstr/>
      </vt:variant>
      <vt:variant>
        <vt:lpwstr>_Toc508192112</vt:lpwstr>
      </vt:variant>
      <vt:variant>
        <vt:i4>1376309</vt:i4>
      </vt:variant>
      <vt:variant>
        <vt:i4>1130</vt:i4>
      </vt:variant>
      <vt:variant>
        <vt:i4>0</vt:i4>
      </vt:variant>
      <vt:variant>
        <vt:i4>5</vt:i4>
      </vt:variant>
      <vt:variant>
        <vt:lpwstr/>
      </vt:variant>
      <vt:variant>
        <vt:lpwstr>_Toc508192111</vt:lpwstr>
      </vt:variant>
      <vt:variant>
        <vt:i4>1376309</vt:i4>
      </vt:variant>
      <vt:variant>
        <vt:i4>1124</vt:i4>
      </vt:variant>
      <vt:variant>
        <vt:i4>0</vt:i4>
      </vt:variant>
      <vt:variant>
        <vt:i4>5</vt:i4>
      </vt:variant>
      <vt:variant>
        <vt:lpwstr/>
      </vt:variant>
      <vt:variant>
        <vt:lpwstr>_Toc508192110</vt:lpwstr>
      </vt:variant>
      <vt:variant>
        <vt:i4>1310773</vt:i4>
      </vt:variant>
      <vt:variant>
        <vt:i4>1118</vt:i4>
      </vt:variant>
      <vt:variant>
        <vt:i4>0</vt:i4>
      </vt:variant>
      <vt:variant>
        <vt:i4>5</vt:i4>
      </vt:variant>
      <vt:variant>
        <vt:lpwstr/>
      </vt:variant>
      <vt:variant>
        <vt:lpwstr>_Toc508192109</vt:lpwstr>
      </vt:variant>
      <vt:variant>
        <vt:i4>1310773</vt:i4>
      </vt:variant>
      <vt:variant>
        <vt:i4>1112</vt:i4>
      </vt:variant>
      <vt:variant>
        <vt:i4>0</vt:i4>
      </vt:variant>
      <vt:variant>
        <vt:i4>5</vt:i4>
      </vt:variant>
      <vt:variant>
        <vt:lpwstr/>
      </vt:variant>
      <vt:variant>
        <vt:lpwstr>_Toc508192108</vt:lpwstr>
      </vt:variant>
      <vt:variant>
        <vt:i4>1310773</vt:i4>
      </vt:variant>
      <vt:variant>
        <vt:i4>1106</vt:i4>
      </vt:variant>
      <vt:variant>
        <vt:i4>0</vt:i4>
      </vt:variant>
      <vt:variant>
        <vt:i4>5</vt:i4>
      </vt:variant>
      <vt:variant>
        <vt:lpwstr/>
      </vt:variant>
      <vt:variant>
        <vt:lpwstr>_Toc508192107</vt:lpwstr>
      </vt:variant>
      <vt:variant>
        <vt:i4>1310773</vt:i4>
      </vt:variant>
      <vt:variant>
        <vt:i4>1100</vt:i4>
      </vt:variant>
      <vt:variant>
        <vt:i4>0</vt:i4>
      </vt:variant>
      <vt:variant>
        <vt:i4>5</vt:i4>
      </vt:variant>
      <vt:variant>
        <vt:lpwstr/>
      </vt:variant>
      <vt:variant>
        <vt:lpwstr>_Toc508192106</vt:lpwstr>
      </vt:variant>
      <vt:variant>
        <vt:i4>1310773</vt:i4>
      </vt:variant>
      <vt:variant>
        <vt:i4>1094</vt:i4>
      </vt:variant>
      <vt:variant>
        <vt:i4>0</vt:i4>
      </vt:variant>
      <vt:variant>
        <vt:i4>5</vt:i4>
      </vt:variant>
      <vt:variant>
        <vt:lpwstr/>
      </vt:variant>
      <vt:variant>
        <vt:lpwstr>_Toc508192105</vt:lpwstr>
      </vt:variant>
      <vt:variant>
        <vt:i4>1310773</vt:i4>
      </vt:variant>
      <vt:variant>
        <vt:i4>1088</vt:i4>
      </vt:variant>
      <vt:variant>
        <vt:i4>0</vt:i4>
      </vt:variant>
      <vt:variant>
        <vt:i4>5</vt:i4>
      </vt:variant>
      <vt:variant>
        <vt:lpwstr/>
      </vt:variant>
      <vt:variant>
        <vt:lpwstr>_Toc508192104</vt:lpwstr>
      </vt:variant>
      <vt:variant>
        <vt:i4>1310773</vt:i4>
      </vt:variant>
      <vt:variant>
        <vt:i4>1082</vt:i4>
      </vt:variant>
      <vt:variant>
        <vt:i4>0</vt:i4>
      </vt:variant>
      <vt:variant>
        <vt:i4>5</vt:i4>
      </vt:variant>
      <vt:variant>
        <vt:lpwstr/>
      </vt:variant>
      <vt:variant>
        <vt:lpwstr>_Toc508192103</vt:lpwstr>
      </vt:variant>
      <vt:variant>
        <vt:i4>1310773</vt:i4>
      </vt:variant>
      <vt:variant>
        <vt:i4>1076</vt:i4>
      </vt:variant>
      <vt:variant>
        <vt:i4>0</vt:i4>
      </vt:variant>
      <vt:variant>
        <vt:i4>5</vt:i4>
      </vt:variant>
      <vt:variant>
        <vt:lpwstr/>
      </vt:variant>
      <vt:variant>
        <vt:lpwstr>_Toc508192102</vt:lpwstr>
      </vt:variant>
      <vt:variant>
        <vt:i4>1310773</vt:i4>
      </vt:variant>
      <vt:variant>
        <vt:i4>1070</vt:i4>
      </vt:variant>
      <vt:variant>
        <vt:i4>0</vt:i4>
      </vt:variant>
      <vt:variant>
        <vt:i4>5</vt:i4>
      </vt:variant>
      <vt:variant>
        <vt:lpwstr/>
      </vt:variant>
      <vt:variant>
        <vt:lpwstr>_Toc508192101</vt:lpwstr>
      </vt:variant>
      <vt:variant>
        <vt:i4>1310773</vt:i4>
      </vt:variant>
      <vt:variant>
        <vt:i4>1064</vt:i4>
      </vt:variant>
      <vt:variant>
        <vt:i4>0</vt:i4>
      </vt:variant>
      <vt:variant>
        <vt:i4>5</vt:i4>
      </vt:variant>
      <vt:variant>
        <vt:lpwstr/>
      </vt:variant>
      <vt:variant>
        <vt:lpwstr>_Toc508192100</vt:lpwstr>
      </vt:variant>
      <vt:variant>
        <vt:i4>1900596</vt:i4>
      </vt:variant>
      <vt:variant>
        <vt:i4>1058</vt:i4>
      </vt:variant>
      <vt:variant>
        <vt:i4>0</vt:i4>
      </vt:variant>
      <vt:variant>
        <vt:i4>5</vt:i4>
      </vt:variant>
      <vt:variant>
        <vt:lpwstr/>
      </vt:variant>
      <vt:variant>
        <vt:lpwstr>_Toc508192099</vt:lpwstr>
      </vt:variant>
      <vt:variant>
        <vt:i4>1900596</vt:i4>
      </vt:variant>
      <vt:variant>
        <vt:i4>1052</vt:i4>
      </vt:variant>
      <vt:variant>
        <vt:i4>0</vt:i4>
      </vt:variant>
      <vt:variant>
        <vt:i4>5</vt:i4>
      </vt:variant>
      <vt:variant>
        <vt:lpwstr/>
      </vt:variant>
      <vt:variant>
        <vt:lpwstr>_Toc508192098</vt:lpwstr>
      </vt:variant>
      <vt:variant>
        <vt:i4>1900596</vt:i4>
      </vt:variant>
      <vt:variant>
        <vt:i4>1046</vt:i4>
      </vt:variant>
      <vt:variant>
        <vt:i4>0</vt:i4>
      </vt:variant>
      <vt:variant>
        <vt:i4>5</vt:i4>
      </vt:variant>
      <vt:variant>
        <vt:lpwstr/>
      </vt:variant>
      <vt:variant>
        <vt:lpwstr>_Toc508192097</vt:lpwstr>
      </vt:variant>
      <vt:variant>
        <vt:i4>1900596</vt:i4>
      </vt:variant>
      <vt:variant>
        <vt:i4>1040</vt:i4>
      </vt:variant>
      <vt:variant>
        <vt:i4>0</vt:i4>
      </vt:variant>
      <vt:variant>
        <vt:i4>5</vt:i4>
      </vt:variant>
      <vt:variant>
        <vt:lpwstr/>
      </vt:variant>
      <vt:variant>
        <vt:lpwstr>_Toc508192096</vt:lpwstr>
      </vt:variant>
      <vt:variant>
        <vt:i4>1900596</vt:i4>
      </vt:variant>
      <vt:variant>
        <vt:i4>1034</vt:i4>
      </vt:variant>
      <vt:variant>
        <vt:i4>0</vt:i4>
      </vt:variant>
      <vt:variant>
        <vt:i4>5</vt:i4>
      </vt:variant>
      <vt:variant>
        <vt:lpwstr/>
      </vt:variant>
      <vt:variant>
        <vt:lpwstr>_Toc508192095</vt:lpwstr>
      </vt:variant>
      <vt:variant>
        <vt:i4>1900596</vt:i4>
      </vt:variant>
      <vt:variant>
        <vt:i4>1028</vt:i4>
      </vt:variant>
      <vt:variant>
        <vt:i4>0</vt:i4>
      </vt:variant>
      <vt:variant>
        <vt:i4>5</vt:i4>
      </vt:variant>
      <vt:variant>
        <vt:lpwstr/>
      </vt:variant>
      <vt:variant>
        <vt:lpwstr>_Toc508192094</vt:lpwstr>
      </vt:variant>
      <vt:variant>
        <vt:i4>1900596</vt:i4>
      </vt:variant>
      <vt:variant>
        <vt:i4>1022</vt:i4>
      </vt:variant>
      <vt:variant>
        <vt:i4>0</vt:i4>
      </vt:variant>
      <vt:variant>
        <vt:i4>5</vt:i4>
      </vt:variant>
      <vt:variant>
        <vt:lpwstr/>
      </vt:variant>
      <vt:variant>
        <vt:lpwstr>_Toc508192093</vt:lpwstr>
      </vt:variant>
      <vt:variant>
        <vt:i4>1900596</vt:i4>
      </vt:variant>
      <vt:variant>
        <vt:i4>1016</vt:i4>
      </vt:variant>
      <vt:variant>
        <vt:i4>0</vt:i4>
      </vt:variant>
      <vt:variant>
        <vt:i4>5</vt:i4>
      </vt:variant>
      <vt:variant>
        <vt:lpwstr/>
      </vt:variant>
      <vt:variant>
        <vt:lpwstr>_Toc508192092</vt:lpwstr>
      </vt:variant>
      <vt:variant>
        <vt:i4>1900596</vt:i4>
      </vt:variant>
      <vt:variant>
        <vt:i4>1010</vt:i4>
      </vt:variant>
      <vt:variant>
        <vt:i4>0</vt:i4>
      </vt:variant>
      <vt:variant>
        <vt:i4>5</vt:i4>
      </vt:variant>
      <vt:variant>
        <vt:lpwstr/>
      </vt:variant>
      <vt:variant>
        <vt:lpwstr>_Toc508192091</vt:lpwstr>
      </vt:variant>
      <vt:variant>
        <vt:i4>1900596</vt:i4>
      </vt:variant>
      <vt:variant>
        <vt:i4>1004</vt:i4>
      </vt:variant>
      <vt:variant>
        <vt:i4>0</vt:i4>
      </vt:variant>
      <vt:variant>
        <vt:i4>5</vt:i4>
      </vt:variant>
      <vt:variant>
        <vt:lpwstr/>
      </vt:variant>
      <vt:variant>
        <vt:lpwstr>_Toc508192090</vt:lpwstr>
      </vt:variant>
      <vt:variant>
        <vt:i4>1835060</vt:i4>
      </vt:variant>
      <vt:variant>
        <vt:i4>998</vt:i4>
      </vt:variant>
      <vt:variant>
        <vt:i4>0</vt:i4>
      </vt:variant>
      <vt:variant>
        <vt:i4>5</vt:i4>
      </vt:variant>
      <vt:variant>
        <vt:lpwstr/>
      </vt:variant>
      <vt:variant>
        <vt:lpwstr>_Toc508192089</vt:lpwstr>
      </vt:variant>
      <vt:variant>
        <vt:i4>1835060</vt:i4>
      </vt:variant>
      <vt:variant>
        <vt:i4>992</vt:i4>
      </vt:variant>
      <vt:variant>
        <vt:i4>0</vt:i4>
      </vt:variant>
      <vt:variant>
        <vt:i4>5</vt:i4>
      </vt:variant>
      <vt:variant>
        <vt:lpwstr/>
      </vt:variant>
      <vt:variant>
        <vt:lpwstr>_Toc508192088</vt:lpwstr>
      </vt:variant>
      <vt:variant>
        <vt:i4>1835060</vt:i4>
      </vt:variant>
      <vt:variant>
        <vt:i4>986</vt:i4>
      </vt:variant>
      <vt:variant>
        <vt:i4>0</vt:i4>
      </vt:variant>
      <vt:variant>
        <vt:i4>5</vt:i4>
      </vt:variant>
      <vt:variant>
        <vt:lpwstr/>
      </vt:variant>
      <vt:variant>
        <vt:lpwstr>_Toc508192087</vt:lpwstr>
      </vt:variant>
      <vt:variant>
        <vt:i4>1835060</vt:i4>
      </vt:variant>
      <vt:variant>
        <vt:i4>980</vt:i4>
      </vt:variant>
      <vt:variant>
        <vt:i4>0</vt:i4>
      </vt:variant>
      <vt:variant>
        <vt:i4>5</vt:i4>
      </vt:variant>
      <vt:variant>
        <vt:lpwstr/>
      </vt:variant>
      <vt:variant>
        <vt:lpwstr>_Toc508192086</vt:lpwstr>
      </vt:variant>
      <vt:variant>
        <vt:i4>1835060</vt:i4>
      </vt:variant>
      <vt:variant>
        <vt:i4>974</vt:i4>
      </vt:variant>
      <vt:variant>
        <vt:i4>0</vt:i4>
      </vt:variant>
      <vt:variant>
        <vt:i4>5</vt:i4>
      </vt:variant>
      <vt:variant>
        <vt:lpwstr/>
      </vt:variant>
      <vt:variant>
        <vt:lpwstr>_Toc508192085</vt:lpwstr>
      </vt:variant>
      <vt:variant>
        <vt:i4>1835060</vt:i4>
      </vt:variant>
      <vt:variant>
        <vt:i4>968</vt:i4>
      </vt:variant>
      <vt:variant>
        <vt:i4>0</vt:i4>
      </vt:variant>
      <vt:variant>
        <vt:i4>5</vt:i4>
      </vt:variant>
      <vt:variant>
        <vt:lpwstr/>
      </vt:variant>
      <vt:variant>
        <vt:lpwstr>_Toc508192084</vt:lpwstr>
      </vt:variant>
      <vt:variant>
        <vt:i4>1835060</vt:i4>
      </vt:variant>
      <vt:variant>
        <vt:i4>962</vt:i4>
      </vt:variant>
      <vt:variant>
        <vt:i4>0</vt:i4>
      </vt:variant>
      <vt:variant>
        <vt:i4>5</vt:i4>
      </vt:variant>
      <vt:variant>
        <vt:lpwstr/>
      </vt:variant>
      <vt:variant>
        <vt:lpwstr>_Toc508192083</vt:lpwstr>
      </vt:variant>
      <vt:variant>
        <vt:i4>1835060</vt:i4>
      </vt:variant>
      <vt:variant>
        <vt:i4>956</vt:i4>
      </vt:variant>
      <vt:variant>
        <vt:i4>0</vt:i4>
      </vt:variant>
      <vt:variant>
        <vt:i4>5</vt:i4>
      </vt:variant>
      <vt:variant>
        <vt:lpwstr/>
      </vt:variant>
      <vt:variant>
        <vt:lpwstr>_Toc508192082</vt:lpwstr>
      </vt:variant>
      <vt:variant>
        <vt:i4>1835060</vt:i4>
      </vt:variant>
      <vt:variant>
        <vt:i4>950</vt:i4>
      </vt:variant>
      <vt:variant>
        <vt:i4>0</vt:i4>
      </vt:variant>
      <vt:variant>
        <vt:i4>5</vt:i4>
      </vt:variant>
      <vt:variant>
        <vt:lpwstr/>
      </vt:variant>
      <vt:variant>
        <vt:lpwstr>_Toc508192081</vt:lpwstr>
      </vt:variant>
      <vt:variant>
        <vt:i4>1835060</vt:i4>
      </vt:variant>
      <vt:variant>
        <vt:i4>944</vt:i4>
      </vt:variant>
      <vt:variant>
        <vt:i4>0</vt:i4>
      </vt:variant>
      <vt:variant>
        <vt:i4>5</vt:i4>
      </vt:variant>
      <vt:variant>
        <vt:lpwstr/>
      </vt:variant>
      <vt:variant>
        <vt:lpwstr>_Toc508192080</vt:lpwstr>
      </vt:variant>
      <vt:variant>
        <vt:i4>1245236</vt:i4>
      </vt:variant>
      <vt:variant>
        <vt:i4>938</vt:i4>
      </vt:variant>
      <vt:variant>
        <vt:i4>0</vt:i4>
      </vt:variant>
      <vt:variant>
        <vt:i4>5</vt:i4>
      </vt:variant>
      <vt:variant>
        <vt:lpwstr/>
      </vt:variant>
      <vt:variant>
        <vt:lpwstr>_Toc508192079</vt:lpwstr>
      </vt:variant>
      <vt:variant>
        <vt:i4>1245236</vt:i4>
      </vt:variant>
      <vt:variant>
        <vt:i4>932</vt:i4>
      </vt:variant>
      <vt:variant>
        <vt:i4>0</vt:i4>
      </vt:variant>
      <vt:variant>
        <vt:i4>5</vt:i4>
      </vt:variant>
      <vt:variant>
        <vt:lpwstr/>
      </vt:variant>
      <vt:variant>
        <vt:lpwstr>_Toc508192078</vt:lpwstr>
      </vt:variant>
      <vt:variant>
        <vt:i4>1245236</vt:i4>
      </vt:variant>
      <vt:variant>
        <vt:i4>926</vt:i4>
      </vt:variant>
      <vt:variant>
        <vt:i4>0</vt:i4>
      </vt:variant>
      <vt:variant>
        <vt:i4>5</vt:i4>
      </vt:variant>
      <vt:variant>
        <vt:lpwstr/>
      </vt:variant>
      <vt:variant>
        <vt:lpwstr>_Toc508192077</vt:lpwstr>
      </vt:variant>
      <vt:variant>
        <vt:i4>1245236</vt:i4>
      </vt:variant>
      <vt:variant>
        <vt:i4>920</vt:i4>
      </vt:variant>
      <vt:variant>
        <vt:i4>0</vt:i4>
      </vt:variant>
      <vt:variant>
        <vt:i4>5</vt:i4>
      </vt:variant>
      <vt:variant>
        <vt:lpwstr/>
      </vt:variant>
      <vt:variant>
        <vt:lpwstr>_Toc508192076</vt:lpwstr>
      </vt:variant>
      <vt:variant>
        <vt:i4>1245236</vt:i4>
      </vt:variant>
      <vt:variant>
        <vt:i4>914</vt:i4>
      </vt:variant>
      <vt:variant>
        <vt:i4>0</vt:i4>
      </vt:variant>
      <vt:variant>
        <vt:i4>5</vt:i4>
      </vt:variant>
      <vt:variant>
        <vt:lpwstr/>
      </vt:variant>
      <vt:variant>
        <vt:lpwstr>_Toc508192075</vt:lpwstr>
      </vt:variant>
      <vt:variant>
        <vt:i4>1245236</vt:i4>
      </vt:variant>
      <vt:variant>
        <vt:i4>908</vt:i4>
      </vt:variant>
      <vt:variant>
        <vt:i4>0</vt:i4>
      </vt:variant>
      <vt:variant>
        <vt:i4>5</vt:i4>
      </vt:variant>
      <vt:variant>
        <vt:lpwstr/>
      </vt:variant>
      <vt:variant>
        <vt:lpwstr>_Toc508192074</vt:lpwstr>
      </vt:variant>
      <vt:variant>
        <vt:i4>1245236</vt:i4>
      </vt:variant>
      <vt:variant>
        <vt:i4>902</vt:i4>
      </vt:variant>
      <vt:variant>
        <vt:i4>0</vt:i4>
      </vt:variant>
      <vt:variant>
        <vt:i4>5</vt:i4>
      </vt:variant>
      <vt:variant>
        <vt:lpwstr/>
      </vt:variant>
      <vt:variant>
        <vt:lpwstr>_Toc508192073</vt:lpwstr>
      </vt:variant>
      <vt:variant>
        <vt:i4>1245236</vt:i4>
      </vt:variant>
      <vt:variant>
        <vt:i4>896</vt:i4>
      </vt:variant>
      <vt:variant>
        <vt:i4>0</vt:i4>
      </vt:variant>
      <vt:variant>
        <vt:i4>5</vt:i4>
      </vt:variant>
      <vt:variant>
        <vt:lpwstr/>
      </vt:variant>
      <vt:variant>
        <vt:lpwstr>_Toc508192072</vt:lpwstr>
      </vt:variant>
      <vt:variant>
        <vt:i4>1245236</vt:i4>
      </vt:variant>
      <vt:variant>
        <vt:i4>890</vt:i4>
      </vt:variant>
      <vt:variant>
        <vt:i4>0</vt:i4>
      </vt:variant>
      <vt:variant>
        <vt:i4>5</vt:i4>
      </vt:variant>
      <vt:variant>
        <vt:lpwstr/>
      </vt:variant>
      <vt:variant>
        <vt:lpwstr>_Toc508192071</vt:lpwstr>
      </vt:variant>
      <vt:variant>
        <vt:i4>1245236</vt:i4>
      </vt:variant>
      <vt:variant>
        <vt:i4>884</vt:i4>
      </vt:variant>
      <vt:variant>
        <vt:i4>0</vt:i4>
      </vt:variant>
      <vt:variant>
        <vt:i4>5</vt:i4>
      </vt:variant>
      <vt:variant>
        <vt:lpwstr/>
      </vt:variant>
      <vt:variant>
        <vt:lpwstr>_Toc508192070</vt:lpwstr>
      </vt:variant>
      <vt:variant>
        <vt:i4>1179700</vt:i4>
      </vt:variant>
      <vt:variant>
        <vt:i4>878</vt:i4>
      </vt:variant>
      <vt:variant>
        <vt:i4>0</vt:i4>
      </vt:variant>
      <vt:variant>
        <vt:i4>5</vt:i4>
      </vt:variant>
      <vt:variant>
        <vt:lpwstr/>
      </vt:variant>
      <vt:variant>
        <vt:lpwstr>_Toc508192069</vt:lpwstr>
      </vt:variant>
      <vt:variant>
        <vt:i4>1179700</vt:i4>
      </vt:variant>
      <vt:variant>
        <vt:i4>872</vt:i4>
      </vt:variant>
      <vt:variant>
        <vt:i4>0</vt:i4>
      </vt:variant>
      <vt:variant>
        <vt:i4>5</vt:i4>
      </vt:variant>
      <vt:variant>
        <vt:lpwstr/>
      </vt:variant>
      <vt:variant>
        <vt:lpwstr>_Toc508192068</vt:lpwstr>
      </vt:variant>
      <vt:variant>
        <vt:i4>1179700</vt:i4>
      </vt:variant>
      <vt:variant>
        <vt:i4>866</vt:i4>
      </vt:variant>
      <vt:variant>
        <vt:i4>0</vt:i4>
      </vt:variant>
      <vt:variant>
        <vt:i4>5</vt:i4>
      </vt:variant>
      <vt:variant>
        <vt:lpwstr/>
      </vt:variant>
      <vt:variant>
        <vt:lpwstr>_Toc508192067</vt:lpwstr>
      </vt:variant>
      <vt:variant>
        <vt:i4>1179700</vt:i4>
      </vt:variant>
      <vt:variant>
        <vt:i4>860</vt:i4>
      </vt:variant>
      <vt:variant>
        <vt:i4>0</vt:i4>
      </vt:variant>
      <vt:variant>
        <vt:i4>5</vt:i4>
      </vt:variant>
      <vt:variant>
        <vt:lpwstr/>
      </vt:variant>
      <vt:variant>
        <vt:lpwstr>_Toc508192066</vt:lpwstr>
      </vt:variant>
      <vt:variant>
        <vt:i4>1179700</vt:i4>
      </vt:variant>
      <vt:variant>
        <vt:i4>854</vt:i4>
      </vt:variant>
      <vt:variant>
        <vt:i4>0</vt:i4>
      </vt:variant>
      <vt:variant>
        <vt:i4>5</vt:i4>
      </vt:variant>
      <vt:variant>
        <vt:lpwstr/>
      </vt:variant>
      <vt:variant>
        <vt:lpwstr>_Toc508192065</vt:lpwstr>
      </vt:variant>
      <vt:variant>
        <vt:i4>1179700</vt:i4>
      </vt:variant>
      <vt:variant>
        <vt:i4>848</vt:i4>
      </vt:variant>
      <vt:variant>
        <vt:i4>0</vt:i4>
      </vt:variant>
      <vt:variant>
        <vt:i4>5</vt:i4>
      </vt:variant>
      <vt:variant>
        <vt:lpwstr/>
      </vt:variant>
      <vt:variant>
        <vt:lpwstr>_Toc508192064</vt:lpwstr>
      </vt:variant>
      <vt:variant>
        <vt:i4>1179700</vt:i4>
      </vt:variant>
      <vt:variant>
        <vt:i4>842</vt:i4>
      </vt:variant>
      <vt:variant>
        <vt:i4>0</vt:i4>
      </vt:variant>
      <vt:variant>
        <vt:i4>5</vt:i4>
      </vt:variant>
      <vt:variant>
        <vt:lpwstr/>
      </vt:variant>
      <vt:variant>
        <vt:lpwstr>_Toc508192063</vt:lpwstr>
      </vt:variant>
      <vt:variant>
        <vt:i4>1179700</vt:i4>
      </vt:variant>
      <vt:variant>
        <vt:i4>836</vt:i4>
      </vt:variant>
      <vt:variant>
        <vt:i4>0</vt:i4>
      </vt:variant>
      <vt:variant>
        <vt:i4>5</vt:i4>
      </vt:variant>
      <vt:variant>
        <vt:lpwstr/>
      </vt:variant>
      <vt:variant>
        <vt:lpwstr>_Toc508192062</vt:lpwstr>
      </vt:variant>
      <vt:variant>
        <vt:i4>1179700</vt:i4>
      </vt:variant>
      <vt:variant>
        <vt:i4>830</vt:i4>
      </vt:variant>
      <vt:variant>
        <vt:i4>0</vt:i4>
      </vt:variant>
      <vt:variant>
        <vt:i4>5</vt:i4>
      </vt:variant>
      <vt:variant>
        <vt:lpwstr/>
      </vt:variant>
      <vt:variant>
        <vt:lpwstr>_Toc508192061</vt:lpwstr>
      </vt:variant>
      <vt:variant>
        <vt:i4>1179700</vt:i4>
      </vt:variant>
      <vt:variant>
        <vt:i4>824</vt:i4>
      </vt:variant>
      <vt:variant>
        <vt:i4>0</vt:i4>
      </vt:variant>
      <vt:variant>
        <vt:i4>5</vt:i4>
      </vt:variant>
      <vt:variant>
        <vt:lpwstr/>
      </vt:variant>
      <vt:variant>
        <vt:lpwstr>_Toc508192060</vt:lpwstr>
      </vt:variant>
      <vt:variant>
        <vt:i4>1114164</vt:i4>
      </vt:variant>
      <vt:variant>
        <vt:i4>818</vt:i4>
      </vt:variant>
      <vt:variant>
        <vt:i4>0</vt:i4>
      </vt:variant>
      <vt:variant>
        <vt:i4>5</vt:i4>
      </vt:variant>
      <vt:variant>
        <vt:lpwstr/>
      </vt:variant>
      <vt:variant>
        <vt:lpwstr>_Toc508192059</vt:lpwstr>
      </vt:variant>
      <vt:variant>
        <vt:i4>1114164</vt:i4>
      </vt:variant>
      <vt:variant>
        <vt:i4>812</vt:i4>
      </vt:variant>
      <vt:variant>
        <vt:i4>0</vt:i4>
      </vt:variant>
      <vt:variant>
        <vt:i4>5</vt:i4>
      </vt:variant>
      <vt:variant>
        <vt:lpwstr/>
      </vt:variant>
      <vt:variant>
        <vt:lpwstr>_Toc508192058</vt:lpwstr>
      </vt:variant>
      <vt:variant>
        <vt:i4>1114164</vt:i4>
      </vt:variant>
      <vt:variant>
        <vt:i4>806</vt:i4>
      </vt:variant>
      <vt:variant>
        <vt:i4>0</vt:i4>
      </vt:variant>
      <vt:variant>
        <vt:i4>5</vt:i4>
      </vt:variant>
      <vt:variant>
        <vt:lpwstr/>
      </vt:variant>
      <vt:variant>
        <vt:lpwstr>_Toc508192057</vt:lpwstr>
      </vt:variant>
      <vt:variant>
        <vt:i4>1114164</vt:i4>
      </vt:variant>
      <vt:variant>
        <vt:i4>800</vt:i4>
      </vt:variant>
      <vt:variant>
        <vt:i4>0</vt:i4>
      </vt:variant>
      <vt:variant>
        <vt:i4>5</vt:i4>
      </vt:variant>
      <vt:variant>
        <vt:lpwstr/>
      </vt:variant>
      <vt:variant>
        <vt:lpwstr>_Toc508192056</vt:lpwstr>
      </vt:variant>
      <vt:variant>
        <vt:i4>1114164</vt:i4>
      </vt:variant>
      <vt:variant>
        <vt:i4>794</vt:i4>
      </vt:variant>
      <vt:variant>
        <vt:i4>0</vt:i4>
      </vt:variant>
      <vt:variant>
        <vt:i4>5</vt:i4>
      </vt:variant>
      <vt:variant>
        <vt:lpwstr/>
      </vt:variant>
      <vt:variant>
        <vt:lpwstr>_Toc508192055</vt:lpwstr>
      </vt:variant>
      <vt:variant>
        <vt:i4>1114164</vt:i4>
      </vt:variant>
      <vt:variant>
        <vt:i4>788</vt:i4>
      </vt:variant>
      <vt:variant>
        <vt:i4>0</vt:i4>
      </vt:variant>
      <vt:variant>
        <vt:i4>5</vt:i4>
      </vt:variant>
      <vt:variant>
        <vt:lpwstr/>
      </vt:variant>
      <vt:variant>
        <vt:lpwstr>_Toc508192054</vt:lpwstr>
      </vt:variant>
      <vt:variant>
        <vt:i4>1114164</vt:i4>
      </vt:variant>
      <vt:variant>
        <vt:i4>782</vt:i4>
      </vt:variant>
      <vt:variant>
        <vt:i4>0</vt:i4>
      </vt:variant>
      <vt:variant>
        <vt:i4>5</vt:i4>
      </vt:variant>
      <vt:variant>
        <vt:lpwstr/>
      </vt:variant>
      <vt:variant>
        <vt:lpwstr>_Toc508192053</vt:lpwstr>
      </vt:variant>
      <vt:variant>
        <vt:i4>1114164</vt:i4>
      </vt:variant>
      <vt:variant>
        <vt:i4>776</vt:i4>
      </vt:variant>
      <vt:variant>
        <vt:i4>0</vt:i4>
      </vt:variant>
      <vt:variant>
        <vt:i4>5</vt:i4>
      </vt:variant>
      <vt:variant>
        <vt:lpwstr/>
      </vt:variant>
      <vt:variant>
        <vt:lpwstr>_Toc508192052</vt:lpwstr>
      </vt:variant>
      <vt:variant>
        <vt:i4>1114164</vt:i4>
      </vt:variant>
      <vt:variant>
        <vt:i4>770</vt:i4>
      </vt:variant>
      <vt:variant>
        <vt:i4>0</vt:i4>
      </vt:variant>
      <vt:variant>
        <vt:i4>5</vt:i4>
      </vt:variant>
      <vt:variant>
        <vt:lpwstr/>
      </vt:variant>
      <vt:variant>
        <vt:lpwstr>_Toc508192051</vt:lpwstr>
      </vt:variant>
      <vt:variant>
        <vt:i4>1114164</vt:i4>
      </vt:variant>
      <vt:variant>
        <vt:i4>764</vt:i4>
      </vt:variant>
      <vt:variant>
        <vt:i4>0</vt:i4>
      </vt:variant>
      <vt:variant>
        <vt:i4>5</vt:i4>
      </vt:variant>
      <vt:variant>
        <vt:lpwstr/>
      </vt:variant>
      <vt:variant>
        <vt:lpwstr>_Toc508192050</vt:lpwstr>
      </vt:variant>
      <vt:variant>
        <vt:i4>1048628</vt:i4>
      </vt:variant>
      <vt:variant>
        <vt:i4>758</vt:i4>
      </vt:variant>
      <vt:variant>
        <vt:i4>0</vt:i4>
      </vt:variant>
      <vt:variant>
        <vt:i4>5</vt:i4>
      </vt:variant>
      <vt:variant>
        <vt:lpwstr/>
      </vt:variant>
      <vt:variant>
        <vt:lpwstr>_Toc508192049</vt:lpwstr>
      </vt:variant>
      <vt:variant>
        <vt:i4>1048628</vt:i4>
      </vt:variant>
      <vt:variant>
        <vt:i4>752</vt:i4>
      </vt:variant>
      <vt:variant>
        <vt:i4>0</vt:i4>
      </vt:variant>
      <vt:variant>
        <vt:i4>5</vt:i4>
      </vt:variant>
      <vt:variant>
        <vt:lpwstr/>
      </vt:variant>
      <vt:variant>
        <vt:lpwstr>_Toc508192048</vt:lpwstr>
      </vt:variant>
      <vt:variant>
        <vt:i4>1048628</vt:i4>
      </vt:variant>
      <vt:variant>
        <vt:i4>746</vt:i4>
      </vt:variant>
      <vt:variant>
        <vt:i4>0</vt:i4>
      </vt:variant>
      <vt:variant>
        <vt:i4>5</vt:i4>
      </vt:variant>
      <vt:variant>
        <vt:lpwstr/>
      </vt:variant>
      <vt:variant>
        <vt:lpwstr>_Toc508192047</vt:lpwstr>
      </vt:variant>
      <vt:variant>
        <vt:i4>1048628</vt:i4>
      </vt:variant>
      <vt:variant>
        <vt:i4>740</vt:i4>
      </vt:variant>
      <vt:variant>
        <vt:i4>0</vt:i4>
      </vt:variant>
      <vt:variant>
        <vt:i4>5</vt:i4>
      </vt:variant>
      <vt:variant>
        <vt:lpwstr/>
      </vt:variant>
      <vt:variant>
        <vt:lpwstr>_Toc508192046</vt:lpwstr>
      </vt:variant>
      <vt:variant>
        <vt:i4>1048628</vt:i4>
      </vt:variant>
      <vt:variant>
        <vt:i4>734</vt:i4>
      </vt:variant>
      <vt:variant>
        <vt:i4>0</vt:i4>
      </vt:variant>
      <vt:variant>
        <vt:i4>5</vt:i4>
      </vt:variant>
      <vt:variant>
        <vt:lpwstr/>
      </vt:variant>
      <vt:variant>
        <vt:lpwstr>_Toc508192045</vt:lpwstr>
      </vt:variant>
      <vt:variant>
        <vt:i4>1048628</vt:i4>
      </vt:variant>
      <vt:variant>
        <vt:i4>728</vt:i4>
      </vt:variant>
      <vt:variant>
        <vt:i4>0</vt:i4>
      </vt:variant>
      <vt:variant>
        <vt:i4>5</vt:i4>
      </vt:variant>
      <vt:variant>
        <vt:lpwstr/>
      </vt:variant>
      <vt:variant>
        <vt:lpwstr>_Toc508192044</vt:lpwstr>
      </vt:variant>
      <vt:variant>
        <vt:i4>1048628</vt:i4>
      </vt:variant>
      <vt:variant>
        <vt:i4>722</vt:i4>
      </vt:variant>
      <vt:variant>
        <vt:i4>0</vt:i4>
      </vt:variant>
      <vt:variant>
        <vt:i4>5</vt:i4>
      </vt:variant>
      <vt:variant>
        <vt:lpwstr/>
      </vt:variant>
      <vt:variant>
        <vt:lpwstr>_Toc508192043</vt:lpwstr>
      </vt:variant>
      <vt:variant>
        <vt:i4>1048628</vt:i4>
      </vt:variant>
      <vt:variant>
        <vt:i4>716</vt:i4>
      </vt:variant>
      <vt:variant>
        <vt:i4>0</vt:i4>
      </vt:variant>
      <vt:variant>
        <vt:i4>5</vt:i4>
      </vt:variant>
      <vt:variant>
        <vt:lpwstr/>
      </vt:variant>
      <vt:variant>
        <vt:lpwstr>_Toc508192042</vt:lpwstr>
      </vt:variant>
      <vt:variant>
        <vt:i4>1048628</vt:i4>
      </vt:variant>
      <vt:variant>
        <vt:i4>710</vt:i4>
      </vt:variant>
      <vt:variant>
        <vt:i4>0</vt:i4>
      </vt:variant>
      <vt:variant>
        <vt:i4>5</vt:i4>
      </vt:variant>
      <vt:variant>
        <vt:lpwstr/>
      </vt:variant>
      <vt:variant>
        <vt:lpwstr>_Toc508192041</vt:lpwstr>
      </vt:variant>
      <vt:variant>
        <vt:i4>1048628</vt:i4>
      </vt:variant>
      <vt:variant>
        <vt:i4>704</vt:i4>
      </vt:variant>
      <vt:variant>
        <vt:i4>0</vt:i4>
      </vt:variant>
      <vt:variant>
        <vt:i4>5</vt:i4>
      </vt:variant>
      <vt:variant>
        <vt:lpwstr/>
      </vt:variant>
      <vt:variant>
        <vt:lpwstr>_Toc508192040</vt:lpwstr>
      </vt:variant>
      <vt:variant>
        <vt:i4>1507380</vt:i4>
      </vt:variant>
      <vt:variant>
        <vt:i4>698</vt:i4>
      </vt:variant>
      <vt:variant>
        <vt:i4>0</vt:i4>
      </vt:variant>
      <vt:variant>
        <vt:i4>5</vt:i4>
      </vt:variant>
      <vt:variant>
        <vt:lpwstr/>
      </vt:variant>
      <vt:variant>
        <vt:lpwstr>_Toc508192039</vt:lpwstr>
      </vt:variant>
      <vt:variant>
        <vt:i4>1507380</vt:i4>
      </vt:variant>
      <vt:variant>
        <vt:i4>692</vt:i4>
      </vt:variant>
      <vt:variant>
        <vt:i4>0</vt:i4>
      </vt:variant>
      <vt:variant>
        <vt:i4>5</vt:i4>
      </vt:variant>
      <vt:variant>
        <vt:lpwstr/>
      </vt:variant>
      <vt:variant>
        <vt:lpwstr>_Toc508192038</vt:lpwstr>
      </vt:variant>
      <vt:variant>
        <vt:i4>1507380</vt:i4>
      </vt:variant>
      <vt:variant>
        <vt:i4>686</vt:i4>
      </vt:variant>
      <vt:variant>
        <vt:i4>0</vt:i4>
      </vt:variant>
      <vt:variant>
        <vt:i4>5</vt:i4>
      </vt:variant>
      <vt:variant>
        <vt:lpwstr/>
      </vt:variant>
      <vt:variant>
        <vt:lpwstr>_Toc508192037</vt:lpwstr>
      </vt:variant>
      <vt:variant>
        <vt:i4>1507380</vt:i4>
      </vt:variant>
      <vt:variant>
        <vt:i4>680</vt:i4>
      </vt:variant>
      <vt:variant>
        <vt:i4>0</vt:i4>
      </vt:variant>
      <vt:variant>
        <vt:i4>5</vt:i4>
      </vt:variant>
      <vt:variant>
        <vt:lpwstr/>
      </vt:variant>
      <vt:variant>
        <vt:lpwstr>_Toc508192036</vt:lpwstr>
      </vt:variant>
      <vt:variant>
        <vt:i4>1507380</vt:i4>
      </vt:variant>
      <vt:variant>
        <vt:i4>674</vt:i4>
      </vt:variant>
      <vt:variant>
        <vt:i4>0</vt:i4>
      </vt:variant>
      <vt:variant>
        <vt:i4>5</vt:i4>
      </vt:variant>
      <vt:variant>
        <vt:lpwstr/>
      </vt:variant>
      <vt:variant>
        <vt:lpwstr>_Toc508192035</vt:lpwstr>
      </vt:variant>
      <vt:variant>
        <vt:i4>1507380</vt:i4>
      </vt:variant>
      <vt:variant>
        <vt:i4>668</vt:i4>
      </vt:variant>
      <vt:variant>
        <vt:i4>0</vt:i4>
      </vt:variant>
      <vt:variant>
        <vt:i4>5</vt:i4>
      </vt:variant>
      <vt:variant>
        <vt:lpwstr/>
      </vt:variant>
      <vt:variant>
        <vt:lpwstr>_Toc508192034</vt:lpwstr>
      </vt:variant>
      <vt:variant>
        <vt:i4>1507380</vt:i4>
      </vt:variant>
      <vt:variant>
        <vt:i4>662</vt:i4>
      </vt:variant>
      <vt:variant>
        <vt:i4>0</vt:i4>
      </vt:variant>
      <vt:variant>
        <vt:i4>5</vt:i4>
      </vt:variant>
      <vt:variant>
        <vt:lpwstr/>
      </vt:variant>
      <vt:variant>
        <vt:lpwstr>_Toc508192033</vt:lpwstr>
      </vt:variant>
      <vt:variant>
        <vt:i4>1507380</vt:i4>
      </vt:variant>
      <vt:variant>
        <vt:i4>656</vt:i4>
      </vt:variant>
      <vt:variant>
        <vt:i4>0</vt:i4>
      </vt:variant>
      <vt:variant>
        <vt:i4>5</vt:i4>
      </vt:variant>
      <vt:variant>
        <vt:lpwstr/>
      </vt:variant>
      <vt:variant>
        <vt:lpwstr>_Toc508192032</vt:lpwstr>
      </vt:variant>
      <vt:variant>
        <vt:i4>1507380</vt:i4>
      </vt:variant>
      <vt:variant>
        <vt:i4>650</vt:i4>
      </vt:variant>
      <vt:variant>
        <vt:i4>0</vt:i4>
      </vt:variant>
      <vt:variant>
        <vt:i4>5</vt:i4>
      </vt:variant>
      <vt:variant>
        <vt:lpwstr/>
      </vt:variant>
      <vt:variant>
        <vt:lpwstr>_Toc508192031</vt:lpwstr>
      </vt:variant>
      <vt:variant>
        <vt:i4>1507380</vt:i4>
      </vt:variant>
      <vt:variant>
        <vt:i4>644</vt:i4>
      </vt:variant>
      <vt:variant>
        <vt:i4>0</vt:i4>
      </vt:variant>
      <vt:variant>
        <vt:i4>5</vt:i4>
      </vt:variant>
      <vt:variant>
        <vt:lpwstr/>
      </vt:variant>
      <vt:variant>
        <vt:lpwstr>_Toc508192030</vt:lpwstr>
      </vt:variant>
      <vt:variant>
        <vt:i4>1441844</vt:i4>
      </vt:variant>
      <vt:variant>
        <vt:i4>638</vt:i4>
      </vt:variant>
      <vt:variant>
        <vt:i4>0</vt:i4>
      </vt:variant>
      <vt:variant>
        <vt:i4>5</vt:i4>
      </vt:variant>
      <vt:variant>
        <vt:lpwstr/>
      </vt:variant>
      <vt:variant>
        <vt:lpwstr>_Toc508192029</vt:lpwstr>
      </vt:variant>
      <vt:variant>
        <vt:i4>1441844</vt:i4>
      </vt:variant>
      <vt:variant>
        <vt:i4>632</vt:i4>
      </vt:variant>
      <vt:variant>
        <vt:i4>0</vt:i4>
      </vt:variant>
      <vt:variant>
        <vt:i4>5</vt:i4>
      </vt:variant>
      <vt:variant>
        <vt:lpwstr/>
      </vt:variant>
      <vt:variant>
        <vt:lpwstr>_Toc508192028</vt:lpwstr>
      </vt:variant>
      <vt:variant>
        <vt:i4>1441844</vt:i4>
      </vt:variant>
      <vt:variant>
        <vt:i4>626</vt:i4>
      </vt:variant>
      <vt:variant>
        <vt:i4>0</vt:i4>
      </vt:variant>
      <vt:variant>
        <vt:i4>5</vt:i4>
      </vt:variant>
      <vt:variant>
        <vt:lpwstr/>
      </vt:variant>
      <vt:variant>
        <vt:lpwstr>_Toc508192027</vt:lpwstr>
      </vt:variant>
      <vt:variant>
        <vt:i4>1441844</vt:i4>
      </vt:variant>
      <vt:variant>
        <vt:i4>620</vt:i4>
      </vt:variant>
      <vt:variant>
        <vt:i4>0</vt:i4>
      </vt:variant>
      <vt:variant>
        <vt:i4>5</vt:i4>
      </vt:variant>
      <vt:variant>
        <vt:lpwstr/>
      </vt:variant>
      <vt:variant>
        <vt:lpwstr>_Toc508192026</vt:lpwstr>
      </vt:variant>
      <vt:variant>
        <vt:i4>1441844</vt:i4>
      </vt:variant>
      <vt:variant>
        <vt:i4>614</vt:i4>
      </vt:variant>
      <vt:variant>
        <vt:i4>0</vt:i4>
      </vt:variant>
      <vt:variant>
        <vt:i4>5</vt:i4>
      </vt:variant>
      <vt:variant>
        <vt:lpwstr/>
      </vt:variant>
      <vt:variant>
        <vt:lpwstr>_Toc508192025</vt:lpwstr>
      </vt:variant>
      <vt:variant>
        <vt:i4>1441844</vt:i4>
      </vt:variant>
      <vt:variant>
        <vt:i4>608</vt:i4>
      </vt:variant>
      <vt:variant>
        <vt:i4>0</vt:i4>
      </vt:variant>
      <vt:variant>
        <vt:i4>5</vt:i4>
      </vt:variant>
      <vt:variant>
        <vt:lpwstr/>
      </vt:variant>
      <vt:variant>
        <vt:lpwstr>_Toc508192024</vt:lpwstr>
      </vt:variant>
      <vt:variant>
        <vt:i4>1441844</vt:i4>
      </vt:variant>
      <vt:variant>
        <vt:i4>602</vt:i4>
      </vt:variant>
      <vt:variant>
        <vt:i4>0</vt:i4>
      </vt:variant>
      <vt:variant>
        <vt:i4>5</vt:i4>
      </vt:variant>
      <vt:variant>
        <vt:lpwstr/>
      </vt:variant>
      <vt:variant>
        <vt:lpwstr>_Toc508192023</vt:lpwstr>
      </vt:variant>
      <vt:variant>
        <vt:i4>1441844</vt:i4>
      </vt:variant>
      <vt:variant>
        <vt:i4>596</vt:i4>
      </vt:variant>
      <vt:variant>
        <vt:i4>0</vt:i4>
      </vt:variant>
      <vt:variant>
        <vt:i4>5</vt:i4>
      </vt:variant>
      <vt:variant>
        <vt:lpwstr/>
      </vt:variant>
      <vt:variant>
        <vt:lpwstr>_Toc508192022</vt:lpwstr>
      </vt:variant>
      <vt:variant>
        <vt:i4>1441844</vt:i4>
      </vt:variant>
      <vt:variant>
        <vt:i4>590</vt:i4>
      </vt:variant>
      <vt:variant>
        <vt:i4>0</vt:i4>
      </vt:variant>
      <vt:variant>
        <vt:i4>5</vt:i4>
      </vt:variant>
      <vt:variant>
        <vt:lpwstr/>
      </vt:variant>
      <vt:variant>
        <vt:lpwstr>_Toc508192021</vt:lpwstr>
      </vt:variant>
      <vt:variant>
        <vt:i4>1441844</vt:i4>
      </vt:variant>
      <vt:variant>
        <vt:i4>584</vt:i4>
      </vt:variant>
      <vt:variant>
        <vt:i4>0</vt:i4>
      </vt:variant>
      <vt:variant>
        <vt:i4>5</vt:i4>
      </vt:variant>
      <vt:variant>
        <vt:lpwstr/>
      </vt:variant>
      <vt:variant>
        <vt:lpwstr>_Toc508192020</vt:lpwstr>
      </vt:variant>
      <vt:variant>
        <vt:i4>1376308</vt:i4>
      </vt:variant>
      <vt:variant>
        <vt:i4>578</vt:i4>
      </vt:variant>
      <vt:variant>
        <vt:i4>0</vt:i4>
      </vt:variant>
      <vt:variant>
        <vt:i4>5</vt:i4>
      </vt:variant>
      <vt:variant>
        <vt:lpwstr/>
      </vt:variant>
      <vt:variant>
        <vt:lpwstr>_Toc508192019</vt:lpwstr>
      </vt:variant>
      <vt:variant>
        <vt:i4>1376308</vt:i4>
      </vt:variant>
      <vt:variant>
        <vt:i4>572</vt:i4>
      </vt:variant>
      <vt:variant>
        <vt:i4>0</vt:i4>
      </vt:variant>
      <vt:variant>
        <vt:i4>5</vt:i4>
      </vt:variant>
      <vt:variant>
        <vt:lpwstr/>
      </vt:variant>
      <vt:variant>
        <vt:lpwstr>_Toc508192018</vt:lpwstr>
      </vt:variant>
      <vt:variant>
        <vt:i4>1376308</vt:i4>
      </vt:variant>
      <vt:variant>
        <vt:i4>566</vt:i4>
      </vt:variant>
      <vt:variant>
        <vt:i4>0</vt:i4>
      </vt:variant>
      <vt:variant>
        <vt:i4>5</vt:i4>
      </vt:variant>
      <vt:variant>
        <vt:lpwstr/>
      </vt:variant>
      <vt:variant>
        <vt:lpwstr>_Toc508192017</vt:lpwstr>
      </vt:variant>
      <vt:variant>
        <vt:i4>1376308</vt:i4>
      </vt:variant>
      <vt:variant>
        <vt:i4>560</vt:i4>
      </vt:variant>
      <vt:variant>
        <vt:i4>0</vt:i4>
      </vt:variant>
      <vt:variant>
        <vt:i4>5</vt:i4>
      </vt:variant>
      <vt:variant>
        <vt:lpwstr/>
      </vt:variant>
      <vt:variant>
        <vt:lpwstr>_Toc508192016</vt:lpwstr>
      </vt:variant>
      <vt:variant>
        <vt:i4>1376308</vt:i4>
      </vt:variant>
      <vt:variant>
        <vt:i4>554</vt:i4>
      </vt:variant>
      <vt:variant>
        <vt:i4>0</vt:i4>
      </vt:variant>
      <vt:variant>
        <vt:i4>5</vt:i4>
      </vt:variant>
      <vt:variant>
        <vt:lpwstr/>
      </vt:variant>
      <vt:variant>
        <vt:lpwstr>_Toc508192015</vt:lpwstr>
      </vt:variant>
      <vt:variant>
        <vt:i4>1376308</vt:i4>
      </vt:variant>
      <vt:variant>
        <vt:i4>548</vt:i4>
      </vt:variant>
      <vt:variant>
        <vt:i4>0</vt:i4>
      </vt:variant>
      <vt:variant>
        <vt:i4>5</vt:i4>
      </vt:variant>
      <vt:variant>
        <vt:lpwstr/>
      </vt:variant>
      <vt:variant>
        <vt:lpwstr>_Toc508192014</vt:lpwstr>
      </vt:variant>
      <vt:variant>
        <vt:i4>1376308</vt:i4>
      </vt:variant>
      <vt:variant>
        <vt:i4>542</vt:i4>
      </vt:variant>
      <vt:variant>
        <vt:i4>0</vt:i4>
      </vt:variant>
      <vt:variant>
        <vt:i4>5</vt:i4>
      </vt:variant>
      <vt:variant>
        <vt:lpwstr/>
      </vt:variant>
      <vt:variant>
        <vt:lpwstr>_Toc508192013</vt:lpwstr>
      </vt:variant>
      <vt:variant>
        <vt:i4>1376308</vt:i4>
      </vt:variant>
      <vt:variant>
        <vt:i4>536</vt:i4>
      </vt:variant>
      <vt:variant>
        <vt:i4>0</vt:i4>
      </vt:variant>
      <vt:variant>
        <vt:i4>5</vt:i4>
      </vt:variant>
      <vt:variant>
        <vt:lpwstr/>
      </vt:variant>
      <vt:variant>
        <vt:lpwstr>_Toc508192012</vt:lpwstr>
      </vt:variant>
      <vt:variant>
        <vt:i4>1376308</vt:i4>
      </vt:variant>
      <vt:variant>
        <vt:i4>530</vt:i4>
      </vt:variant>
      <vt:variant>
        <vt:i4>0</vt:i4>
      </vt:variant>
      <vt:variant>
        <vt:i4>5</vt:i4>
      </vt:variant>
      <vt:variant>
        <vt:lpwstr/>
      </vt:variant>
      <vt:variant>
        <vt:lpwstr>_Toc508192011</vt:lpwstr>
      </vt:variant>
      <vt:variant>
        <vt:i4>1376308</vt:i4>
      </vt:variant>
      <vt:variant>
        <vt:i4>524</vt:i4>
      </vt:variant>
      <vt:variant>
        <vt:i4>0</vt:i4>
      </vt:variant>
      <vt:variant>
        <vt:i4>5</vt:i4>
      </vt:variant>
      <vt:variant>
        <vt:lpwstr/>
      </vt:variant>
      <vt:variant>
        <vt:lpwstr>_Toc508192010</vt:lpwstr>
      </vt:variant>
      <vt:variant>
        <vt:i4>1310772</vt:i4>
      </vt:variant>
      <vt:variant>
        <vt:i4>518</vt:i4>
      </vt:variant>
      <vt:variant>
        <vt:i4>0</vt:i4>
      </vt:variant>
      <vt:variant>
        <vt:i4>5</vt:i4>
      </vt:variant>
      <vt:variant>
        <vt:lpwstr/>
      </vt:variant>
      <vt:variant>
        <vt:lpwstr>_Toc508192009</vt:lpwstr>
      </vt:variant>
      <vt:variant>
        <vt:i4>1310772</vt:i4>
      </vt:variant>
      <vt:variant>
        <vt:i4>512</vt:i4>
      </vt:variant>
      <vt:variant>
        <vt:i4>0</vt:i4>
      </vt:variant>
      <vt:variant>
        <vt:i4>5</vt:i4>
      </vt:variant>
      <vt:variant>
        <vt:lpwstr/>
      </vt:variant>
      <vt:variant>
        <vt:lpwstr>_Toc508192008</vt:lpwstr>
      </vt:variant>
      <vt:variant>
        <vt:i4>1310772</vt:i4>
      </vt:variant>
      <vt:variant>
        <vt:i4>506</vt:i4>
      </vt:variant>
      <vt:variant>
        <vt:i4>0</vt:i4>
      </vt:variant>
      <vt:variant>
        <vt:i4>5</vt:i4>
      </vt:variant>
      <vt:variant>
        <vt:lpwstr/>
      </vt:variant>
      <vt:variant>
        <vt:lpwstr>_Toc508192007</vt:lpwstr>
      </vt:variant>
      <vt:variant>
        <vt:i4>1310772</vt:i4>
      </vt:variant>
      <vt:variant>
        <vt:i4>500</vt:i4>
      </vt:variant>
      <vt:variant>
        <vt:i4>0</vt:i4>
      </vt:variant>
      <vt:variant>
        <vt:i4>5</vt:i4>
      </vt:variant>
      <vt:variant>
        <vt:lpwstr/>
      </vt:variant>
      <vt:variant>
        <vt:lpwstr>_Toc508192006</vt:lpwstr>
      </vt:variant>
      <vt:variant>
        <vt:i4>1310772</vt:i4>
      </vt:variant>
      <vt:variant>
        <vt:i4>494</vt:i4>
      </vt:variant>
      <vt:variant>
        <vt:i4>0</vt:i4>
      </vt:variant>
      <vt:variant>
        <vt:i4>5</vt:i4>
      </vt:variant>
      <vt:variant>
        <vt:lpwstr/>
      </vt:variant>
      <vt:variant>
        <vt:lpwstr>_Toc508192005</vt:lpwstr>
      </vt:variant>
      <vt:variant>
        <vt:i4>1310772</vt:i4>
      </vt:variant>
      <vt:variant>
        <vt:i4>488</vt:i4>
      </vt:variant>
      <vt:variant>
        <vt:i4>0</vt:i4>
      </vt:variant>
      <vt:variant>
        <vt:i4>5</vt:i4>
      </vt:variant>
      <vt:variant>
        <vt:lpwstr/>
      </vt:variant>
      <vt:variant>
        <vt:lpwstr>_Toc508192004</vt:lpwstr>
      </vt:variant>
      <vt:variant>
        <vt:i4>1310772</vt:i4>
      </vt:variant>
      <vt:variant>
        <vt:i4>482</vt:i4>
      </vt:variant>
      <vt:variant>
        <vt:i4>0</vt:i4>
      </vt:variant>
      <vt:variant>
        <vt:i4>5</vt:i4>
      </vt:variant>
      <vt:variant>
        <vt:lpwstr/>
      </vt:variant>
      <vt:variant>
        <vt:lpwstr>_Toc508192003</vt:lpwstr>
      </vt:variant>
      <vt:variant>
        <vt:i4>1310772</vt:i4>
      </vt:variant>
      <vt:variant>
        <vt:i4>476</vt:i4>
      </vt:variant>
      <vt:variant>
        <vt:i4>0</vt:i4>
      </vt:variant>
      <vt:variant>
        <vt:i4>5</vt:i4>
      </vt:variant>
      <vt:variant>
        <vt:lpwstr/>
      </vt:variant>
      <vt:variant>
        <vt:lpwstr>_Toc508192002</vt:lpwstr>
      </vt:variant>
      <vt:variant>
        <vt:i4>1310772</vt:i4>
      </vt:variant>
      <vt:variant>
        <vt:i4>470</vt:i4>
      </vt:variant>
      <vt:variant>
        <vt:i4>0</vt:i4>
      </vt:variant>
      <vt:variant>
        <vt:i4>5</vt:i4>
      </vt:variant>
      <vt:variant>
        <vt:lpwstr/>
      </vt:variant>
      <vt:variant>
        <vt:lpwstr>_Toc508192001</vt:lpwstr>
      </vt:variant>
      <vt:variant>
        <vt:i4>1310772</vt:i4>
      </vt:variant>
      <vt:variant>
        <vt:i4>464</vt:i4>
      </vt:variant>
      <vt:variant>
        <vt:i4>0</vt:i4>
      </vt:variant>
      <vt:variant>
        <vt:i4>5</vt:i4>
      </vt:variant>
      <vt:variant>
        <vt:lpwstr/>
      </vt:variant>
      <vt:variant>
        <vt:lpwstr>_Toc508192000</vt:lpwstr>
      </vt:variant>
      <vt:variant>
        <vt:i4>1966141</vt:i4>
      </vt:variant>
      <vt:variant>
        <vt:i4>458</vt:i4>
      </vt:variant>
      <vt:variant>
        <vt:i4>0</vt:i4>
      </vt:variant>
      <vt:variant>
        <vt:i4>5</vt:i4>
      </vt:variant>
      <vt:variant>
        <vt:lpwstr/>
      </vt:variant>
      <vt:variant>
        <vt:lpwstr>_Toc508191999</vt:lpwstr>
      </vt:variant>
      <vt:variant>
        <vt:i4>1966141</vt:i4>
      </vt:variant>
      <vt:variant>
        <vt:i4>452</vt:i4>
      </vt:variant>
      <vt:variant>
        <vt:i4>0</vt:i4>
      </vt:variant>
      <vt:variant>
        <vt:i4>5</vt:i4>
      </vt:variant>
      <vt:variant>
        <vt:lpwstr/>
      </vt:variant>
      <vt:variant>
        <vt:lpwstr>_Toc508191998</vt:lpwstr>
      </vt:variant>
      <vt:variant>
        <vt:i4>1966141</vt:i4>
      </vt:variant>
      <vt:variant>
        <vt:i4>446</vt:i4>
      </vt:variant>
      <vt:variant>
        <vt:i4>0</vt:i4>
      </vt:variant>
      <vt:variant>
        <vt:i4>5</vt:i4>
      </vt:variant>
      <vt:variant>
        <vt:lpwstr/>
      </vt:variant>
      <vt:variant>
        <vt:lpwstr>_Toc508191997</vt:lpwstr>
      </vt:variant>
      <vt:variant>
        <vt:i4>1966141</vt:i4>
      </vt:variant>
      <vt:variant>
        <vt:i4>440</vt:i4>
      </vt:variant>
      <vt:variant>
        <vt:i4>0</vt:i4>
      </vt:variant>
      <vt:variant>
        <vt:i4>5</vt:i4>
      </vt:variant>
      <vt:variant>
        <vt:lpwstr/>
      </vt:variant>
      <vt:variant>
        <vt:lpwstr>_Toc508191996</vt:lpwstr>
      </vt:variant>
      <vt:variant>
        <vt:i4>1966141</vt:i4>
      </vt:variant>
      <vt:variant>
        <vt:i4>434</vt:i4>
      </vt:variant>
      <vt:variant>
        <vt:i4>0</vt:i4>
      </vt:variant>
      <vt:variant>
        <vt:i4>5</vt:i4>
      </vt:variant>
      <vt:variant>
        <vt:lpwstr/>
      </vt:variant>
      <vt:variant>
        <vt:lpwstr>_Toc508191995</vt:lpwstr>
      </vt:variant>
      <vt:variant>
        <vt:i4>1966141</vt:i4>
      </vt:variant>
      <vt:variant>
        <vt:i4>428</vt:i4>
      </vt:variant>
      <vt:variant>
        <vt:i4>0</vt:i4>
      </vt:variant>
      <vt:variant>
        <vt:i4>5</vt:i4>
      </vt:variant>
      <vt:variant>
        <vt:lpwstr/>
      </vt:variant>
      <vt:variant>
        <vt:lpwstr>_Toc508191994</vt:lpwstr>
      </vt:variant>
      <vt:variant>
        <vt:i4>1966141</vt:i4>
      </vt:variant>
      <vt:variant>
        <vt:i4>422</vt:i4>
      </vt:variant>
      <vt:variant>
        <vt:i4>0</vt:i4>
      </vt:variant>
      <vt:variant>
        <vt:i4>5</vt:i4>
      </vt:variant>
      <vt:variant>
        <vt:lpwstr/>
      </vt:variant>
      <vt:variant>
        <vt:lpwstr>_Toc508191993</vt:lpwstr>
      </vt:variant>
      <vt:variant>
        <vt:i4>1966141</vt:i4>
      </vt:variant>
      <vt:variant>
        <vt:i4>416</vt:i4>
      </vt:variant>
      <vt:variant>
        <vt:i4>0</vt:i4>
      </vt:variant>
      <vt:variant>
        <vt:i4>5</vt:i4>
      </vt:variant>
      <vt:variant>
        <vt:lpwstr/>
      </vt:variant>
      <vt:variant>
        <vt:lpwstr>_Toc508191992</vt:lpwstr>
      </vt:variant>
      <vt:variant>
        <vt:i4>1966141</vt:i4>
      </vt:variant>
      <vt:variant>
        <vt:i4>410</vt:i4>
      </vt:variant>
      <vt:variant>
        <vt:i4>0</vt:i4>
      </vt:variant>
      <vt:variant>
        <vt:i4>5</vt:i4>
      </vt:variant>
      <vt:variant>
        <vt:lpwstr/>
      </vt:variant>
      <vt:variant>
        <vt:lpwstr>_Toc508191991</vt:lpwstr>
      </vt:variant>
      <vt:variant>
        <vt:i4>1966141</vt:i4>
      </vt:variant>
      <vt:variant>
        <vt:i4>404</vt:i4>
      </vt:variant>
      <vt:variant>
        <vt:i4>0</vt:i4>
      </vt:variant>
      <vt:variant>
        <vt:i4>5</vt:i4>
      </vt:variant>
      <vt:variant>
        <vt:lpwstr/>
      </vt:variant>
      <vt:variant>
        <vt:lpwstr>_Toc508191990</vt:lpwstr>
      </vt:variant>
      <vt:variant>
        <vt:i4>2031677</vt:i4>
      </vt:variant>
      <vt:variant>
        <vt:i4>398</vt:i4>
      </vt:variant>
      <vt:variant>
        <vt:i4>0</vt:i4>
      </vt:variant>
      <vt:variant>
        <vt:i4>5</vt:i4>
      </vt:variant>
      <vt:variant>
        <vt:lpwstr/>
      </vt:variant>
      <vt:variant>
        <vt:lpwstr>_Toc508191989</vt:lpwstr>
      </vt:variant>
      <vt:variant>
        <vt:i4>2031677</vt:i4>
      </vt:variant>
      <vt:variant>
        <vt:i4>392</vt:i4>
      </vt:variant>
      <vt:variant>
        <vt:i4>0</vt:i4>
      </vt:variant>
      <vt:variant>
        <vt:i4>5</vt:i4>
      </vt:variant>
      <vt:variant>
        <vt:lpwstr/>
      </vt:variant>
      <vt:variant>
        <vt:lpwstr>_Toc508191988</vt:lpwstr>
      </vt:variant>
      <vt:variant>
        <vt:i4>2031677</vt:i4>
      </vt:variant>
      <vt:variant>
        <vt:i4>386</vt:i4>
      </vt:variant>
      <vt:variant>
        <vt:i4>0</vt:i4>
      </vt:variant>
      <vt:variant>
        <vt:i4>5</vt:i4>
      </vt:variant>
      <vt:variant>
        <vt:lpwstr/>
      </vt:variant>
      <vt:variant>
        <vt:lpwstr>_Toc508191987</vt:lpwstr>
      </vt:variant>
      <vt:variant>
        <vt:i4>2031677</vt:i4>
      </vt:variant>
      <vt:variant>
        <vt:i4>380</vt:i4>
      </vt:variant>
      <vt:variant>
        <vt:i4>0</vt:i4>
      </vt:variant>
      <vt:variant>
        <vt:i4>5</vt:i4>
      </vt:variant>
      <vt:variant>
        <vt:lpwstr/>
      </vt:variant>
      <vt:variant>
        <vt:lpwstr>_Toc508191986</vt:lpwstr>
      </vt:variant>
      <vt:variant>
        <vt:i4>2031677</vt:i4>
      </vt:variant>
      <vt:variant>
        <vt:i4>374</vt:i4>
      </vt:variant>
      <vt:variant>
        <vt:i4>0</vt:i4>
      </vt:variant>
      <vt:variant>
        <vt:i4>5</vt:i4>
      </vt:variant>
      <vt:variant>
        <vt:lpwstr/>
      </vt:variant>
      <vt:variant>
        <vt:lpwstr>_Toc508191985</vt:lpwstr>
      </vt:variant>
      <vt:variant>
        <vt:i4>2031677</vt:i4>
      </vt:variant>
      <vt:variant>
        <vt:i4>368</vt:i4>
      </vt:variant>
      <vt:variant>
        <vt:i4>0</vt:i4>
      </vt:variant>
      <vt:variant>
        <vt:i4>5</vt:i4>
      </vt:variant>
      <vt:variant>
        <vt:lpwstr/>
      </vt:variant>
      <vt:variant>
        <vt:lpwstr>_Toc508191984</vt:lpwstr>
      </vt:variant>
      <vt:variant>
        <vt:i4>2031677</vt:i4>
      </vt:variant>
      <vt:variant>
        <vt:i4>362</vt:i4>
      </vt:variant>
      <vt:variant>
        <vt:i4>0</vt:i4>
      </vt:variant>
      <vt:variant>
        <vt:i4>5</vt:i4>
      </vt:variant>
      <vt:variant>
        <vt:lpwstr/>
      </vt:variant>
      <vt:variant>
        <vt:lpwstr>_Toc508191983</vt:lpwstr>
      </vt:variant>
      <vt:variant>
        <vt:i4>2031677</vt:i4>
      </vt:variant>
      <vt:variant>
        <vt:i4>356</vt:i4>
      </vt:variant>
      <vt:variant>
        <vt:i4>0</vt:i4>
      </vt:variant>
      <vt:variant>
        <vt:i4>5</vt:i4>
      </vt:variant>
      <vt:variant>
        <vt:lpwstr/>
      </vt:variant>
      <vt:variant>
        <vt:lpwstr>_Toc508191982</vt:lpwstr>
      </vt:variant>
      <vt:variant>
        <vt:i4>2031677</vt:i4>
      </vt:variant>
      <vt:variant>
        <vt:i4>350</vt:i4>
      </vt:variant>
      <vt:variant>
        <vt:i4>0</vt:i4>
      </vt:variant>
      <vt:variant>
        <vt:i4>5</vt:i4>
      </vt:variant>
      <vt:variant>
        <vt:lpwstr/>
      </vt:variant>
      <vt:variant>
        <vt:lpwstr>_Toc508191981</vt:lpwstr>
      </vt:variant>
      <vt:variant>
        <vt:i4>2031677</vt:i4>
      </vt:variant>
      <vt:variant>
        <vt:i4>344</vt:i4>
      </vt:variant>
      <vt:variant>
        <vt:i4>0</vt:i4>
      </vt:variant>
      <vt:variant>
        <vt:i4>5</vt:i4>
      </vt:variant>
      <vt:variant>
        <vt:lpwstr/>
      </vt:variant>
      <vt:variant>
        <vt:lpwstr>_Toc508191980</vt:lpwstr>
      </vt:variant>
      <vt:variant>
        <vt:i4>1048637</vt:i4>
      </vt:variant>
      <vt:variant>
        <vt:i4>338</vt:i4>
      </vt:variant>
      <vt:variant>
        <vt:i4>0</vt:i4>
      </vt:variant>
      <vt:variant>
        <vt:i4>5</vt:i4>
      </vt:variant>
      <vt:variant>
        <vt:lpwstr/>
      </vt:variant>
      <vt:variant>
        <vt:lpwstr>_Toc508191979</vt:lpwstr>
      </vt:variant>
      <vt:variant>
        <vt:i4>1048637</vt:i4>
      </vt:variant>
      <vt:variant>
        <vt:i4>332</vt:i4>
      </vt:variant>
      <vt:variant>
        <vt:i4>0</vt:i4>
      </vt:variant>
      <vt:variant>
        <vt:i4>5</vt:i4>
      </vt:variant>
      <vt:variant>
        <vt:lpwstr/>
      </vt:variant>
      <vt:variant>
        <vt:lpwstr>_Toc508191978</vt:lpwstr>
      </vt:variant>
      <vt:variant>
        <vt:i4>1048637</vt:i4>
      </vt:variant>
      <vt:variant>
        <vt:i4>326</vt:i4>
      </vt:variant>
      <vt:variant>
        <vt:i4>0</vt:i4>
      </vt:variant>
      <vt:variant>
        <vt:i4>5</vt:i4>
      </vt:variant>
      <vt:variant>
        <vt:lpwstr/>
      </vt:variant>
      <vt:variant>
        <vt:lpwstr>_Toc508191977</vt:lpwstr>
      </vt:variant>
      <vt:variant>
        <vt:i4>1048637</vt:i4>
      </vt:variant>
      <vt:variant>
        <vt:i4>320</vt:i4>
      </vt:variant>
      <vt:variant>
        <vt:i4>0</vt:i4>
      </vt:variant>
      <vt:variant>
        <vt:i4>5</vt:i4>
      </vt:variant>
      <vt:variant>
        <vt:lpwstr/>
      </vt:variant>
      <vt:variant>
        <vt:lpwstr>_Toc508191976</vt:lpwstr>
      </vt:variant>
      <vt:variant>
        <vt:i4>1048637</vt:i4>
      </vt:variant>
      <vt:variant>
        <vt:i4>314</vt:i4>
      </vt:variant>
      <vt:variant>
        <vt:i4>0</vt:i4>
      </vt:variant>
      <vt:variant>
        <vt:i4>5</vt:i4>
      </vt:variant>
      <vt:variant>
        <vt:lpwstr/>
      </vt:variant>
      <vt:variant>
        <vt:lpwstr>_Toc508191975</vt:lpwstr>
      </vt:variant>
      <vt:variant>
        <vt:i4>1048637</vt:i4>
      </vt:variant>
      <vt:variant>
        <vt:i4>308</vt:i4>
      </vt:variant>
      <vt:variant>
        <vt:i4>0</vt:i4>
      </vt:variant>
      <vt:variant>
        <vt:i4>5</vt:i4>
      </vt:variant>
      <vt:variant>
        <vt:lpwstr/>
      </vt:variant>
      <vt:variant>
        <vt:lpwstr>_Toc508191974</vt:lpwstr>
      </vt:variant>
      <vt:variant>
        <vt:i4>1048637</vt:i4>
      </vt:variant>
      <vt:variant>
        <vt:i4>302</vt:i4>
      </vt:variant>
      <vt:variant>
        <vt:i4>0</vt:i4>
      </vt:variant>
      <vt:variant>
        <vt:i4>5</vt:i4>
      </vt:variant>
      <vt:variant>
        <vt:lpwstr/>
      </vt:variant>
      <vt:variant>
        <vt:lpwstr>_Toc508191973</vt:lpwstr>
      </vt:variant>
      <vt:variant>
        <vt:i4>1048637</vt:i4>
      </vt:variant>
      <vt:variant>
        <vt:i4>296</vt:i4>
      </vt:variant>
      <vt:variant>
        <vt:i4>0</vt:i4>
      </vt:variant>
      <vt:variant>
        <vt:i4>5</vt:i4>
      </vt:variant>
      <vt:variant>
        <vt:lpwstr/>
      </vt:variant>
      <vt:variant>
        <vt:lpwstr>_Toc508191972</vt:lpwstr>
      </vt:variant>
      <vt:variant>
        <vt:i4>1048637</vt:i4>
      </vt:variant>
      <vt:variant>
        <vt:i4>290</vt:i4>
      </vt:variant>
      <vt:variant>
        <vt:i4>0</vt:i4>
      </vt:variant>
      <vt:variant>
        <vt:i4>5</vt:i4>
      </vt:variant>
      <vt:variant>
        <vt:lpwstr/>
      </vt:variant>
      <vt:variant>
        <vt:lpwstr>_Toc508191971</vt:lpwstr>
      </vt:variant>
      <vt:variant>
        <vt:i4>1048637</vt:i4>
      </vt:variant>
      <vt:variant>
        <vt:i4>284</vt:i4>
      </vt:variant>
      <vt:variant>
        <vt:i4>0</vt:i4>
      </vt:variant>
      <vt:variant>
        <vt:i4>5</vt:i4>
      </vt:variant>
      <vt:variant>
        <vt:lpwstr/>
      </vt:variant>
      <vt:variant>
        <vt:lpwstr>_Toc508191970</vt:lpwstr>
      </vt:variant>
      <vt:variant>
        <vt:i4>1114173</vt:i4>
      </vt:variant>
      <vt:variant>
        <vt:i4>278</vt:i4>
      </vt:variant>
      <vt:variant>
        <vt:i4>0</vt:i4>
      </vt:variant>
      <vt:variant>
        <vt:i4>5</vt:i4>
      </vt:variant>
      <vt:variant>
        <vt:lpwstr/>
      </vt:variant>
      <vt:variant>
        <vt:lpwstr>_Toc508191969</vt:lpwstr>
      </vt:variant>
      <vt:variant>
        <vt:i4>1114173</vt:i4>
      </vt:variant>
      <vt:variant>
        <vt:i4>272</vt:i4>
      </vt:variant>
      <vt:variant>
        <vt:i4>0</vt:i4>
      </vt:variant>
      <vt:variant>
        <vt:i4>5</vt:i4>
      </vt:variant>
      <vt:variant>
        <vt:lpwstr/>
      </vt:variant>
      <vt:variant>
        <vt:lpwstr>_Toc508191968</vt:lpwstr>
      </vt:variant>
      <vt:variant>
        <vt:i4>1114173</vt:i4>
      </vt:variant>
      <vt:variant>
        <vt:i4>266</vt:i4>
      </vt:variant>
      <vt:variant>
        <vt:i4>0</vt:i4>
      </vt:variant>
      <vt:variant>
        <vt:i4>5</vt:i4>
      </vt:variant>
      <vt:variant>
        <vt:lpwstr/>
      </vt:variant>
      <vt:variant>
        <vt:lpwstr>_Toc508191967</vt:lpwstr>
      </vt:variant>
      <vt:variant>
        <vt:i4>1114173</vt:i4>
      </vt:variant>
      <vt:variant>
        <vt:i4>260</vt:i4>
      </vt:variant>
      <vt:variant>
        <vt:i4>0</vt:i4>
      </vt:variant>
      <vt:variant>
        <vt:i4>5</vt:i4>
      </vt:variant>
      <vt:variant>
        <vt:lpwstr/>
      </vt:variant>
      <vt:variant>
        <vt:lpwstr>_Toc508191966</vt:lpwstr>
      </vt:variant>
      <vt:variant>
        <vt:i4>1114173</vt:i4>
      </vt:variant>
      <vt:variant>
        <vt:i4>254</vt:i4>
      </vt:variant>
      <vt:variant>
        <vt:i4>0</vt:i4>
      </vt:variant>
      <vt:variant>
        <vt:i4>5</vt:i4>
      </vt:variant>
      <vt:variant>
        <vt:lpwstr/>
      </vt:variant>
      <vt:variant>
        <vt:lpwstr>_Toc508191965</vt:lpwstr>
      </vt:variant>
      <vt:variant>
        <vt:i4>1114173</vt:i4>
      </vt:variant>
      <vt:variant>
        <vt:i4>248</vt:i4>
      </vt:variant>
      <vt:variant>
        <vt:i4>0</vt:i4>
      </vt:variant>
      <vt:variant>
        <vt:i4>5</vt:i4>
      </vt:variant>
      <vt:variant>
        <vt:lpwstr/>
      </vt:variant>
      <vt:variant>
        <vt:lpwstr>_Toc508191964</vt:lpwstr>
      </vt:variant>
      <vt:variant>
        <vt:i4>1114173</vt:i4>
      </vt:variant>
      <vt:variant>
        <vt:i4>242</vt:i4>
      </vt:variant>
      <vt:variant>
        <vt:i4>0</vt:i4>
      </vt:variant>
      <vt:variant>
        <vt:i4>5</vt:i4>
      </vt:variant>
      <vt:variant>
        <vt:lpwstr/>
      </vt:variant>
      <vt:variant>
        <vt:lpwstr>_Toc508191963</vt:lpwstr>
      </vt:variant>
      <vt:variant>
        <vt:i4>1114173</vt:i4>
      </vt:variant>
      <vt:variant>
        <vt:i4>236</vt:i4>
      </vt:variant>
      <vt:variant>
        <vt:i4>0</vt:i4>
      </vt:variant>
      <vt:variant>
        <vt:i4>5</vt:i4>
      </vt:variant>
      <vt:variant>
        <vt:lpwstr/>
      </vt:variant>
      <vt:variant>
        <vt:lpwstr>_Toc508191962</vt:lpwstr>
      </vt:variant>
      <vt:variant>
        <vt:i4>1114173</vt:i4>
      </vt:variant>
      <vt:variant>
        <vt:i4>230</vt:i4>
      </vt:variant>
      <vt:variant>
        <vt:i4>0</vt:i4>
      </vt:variant>
      <vt:variant>
        <vt:i4>5</vt:i4>
      </vt:variant>
      <vt:variant>
        <vt:lpwstr/>
      </vt:variant>
      <vt:variant>
        <vt:lpwstr>_Toc508191961</vt:lpwstr>
      </vt:variant>
      <vt:variant>
        <vt:i4>1114173</vt:i4>
      </vt:variant>
      <vt:variant>
        <vt:i4>224</vt:i4>
      </vt:variant>
      <vt:variant>
        <vt:i4>0</vt:i4>
      </vt:variant>
      <vt:variant>
        <vt:i4>5</vt:i4>
      </vt:variant>
      <vt:variant>
        <vt:lpwstr/>
      </vt:variant>
      <vt:variant>
        <vt:lpwstr>_Toc508191960</vt:lpwstr>
      </vt:variant>
      <vt:variant>
        <vt:i4>1179709</vt:i4>
      </vt:variant>
      <vt:variant>
        <vt:i4>218</vt:i4>
      </vt:variant>
      <vt:variant>
        <vt:i4>0</vt:i4>
      </vt:variant>
      <vt:variant>
        <vt:i4>5</vt:i4>
      </vt:variant>
      <vt:variant>
        <vt:lpwstr/>
      </vt:variant>
      <vt:variant>
        <vt:lpwstr>_Toc508191959</vt:lpwstr>
      </vt:variant>
      <vt:variant>
        <vt:i4>1179709</vt:i4>
      </vt:variant>
      <vt:variant>
        <vt:i4>212</vt:i4>
      </vt:variant>
      <vt:variant>
        <vt:i4>0</vt:i4>
      </vt:variant>
      <vt:variant>
        <vt:i4>5</vt:i4>
      </vt:variant>
      <vt:variant>
        <vt:lpwstr/>
      </vt:variant>
      <vt:variant>
        <vt:lpwstr>_Toc508191958</vt:lpwstr>
      </vt:variant>
      <vt:variant>
        <vt:i4>1179709</vt:i4>
      </vt:variant>
      <vt:variant>
        <vt:i4>206</vt:i4>
      </vt:variant>
      <vt:variant>
        <vt:i4>0</vt:i4>
      </vt:variant>
      <vt:variant>
        <vt:i4>5</vt:i4>
      </vt:variant>
      <vt:variant>
        <vt:lpwstr/>
      </vt:variant>
      <vt:variant>
        <vt:lpwstr>_Toc508191957</vt:lpwstr>
      </vt:variant>
      <vt:variant>
        <vt:i4>1179709</vt:i4>
      </vt:variant>
      <vt:variant>
        <vt:i4>200</vt:i4>
      </vt:variant>
      <vt:variant>
        <vt:i4>0</vt:i4>
      </vt:variant>
      <vt:variant>
        <vt:i4>5</vt:i4>
      </vt:variant>
      <vt:variant>
        <vt:lpwstr/>
      </vt:variant>
      <vt:variant>
        <vt:lpwstr>_Toc508191956</vt:lpwstr>
      </vt:variant>
      <vt:variant>
        <vt:i4>1179709</vt:i4>
      </vt:variant>
      <vt:variant>
        <vt:i4>194</vt:i4>
      </vt:variant>
      <vt:variant>
        <vt:i4>0</vt:i4>
      </vt:variant>
      <vt:variant>
        <vt:i4>5</vt:i4>
      </vt:variant>
      <vt:variant>
        <vt:lpwstr/>
      </vt:variant>
      <vt:variant>
        <vt:lpwstr>_Toc508191955</vt:lpwstr>
      </vt:variant>
      <vt:variant>
        <vt:i4>1179709</vt:i4>
      </vt:variant>
      <vt:variant>
        <vt:i4>188</vt:i4>
      </vt:variant>
      <vt:variant>
        <vt:i4>0</vt:i4>
      </vt:variant>
      <vt:variant>
        <vt:i4>5</vt:i4>
      </vt:variant>
      <vt:variant>
        <vt:lpwstr/>
      </vt:variant>
      <vt:variant>
        <vt:lpwstr>_Toc508191954</vt:lpwstr>
      </vt:variant>
      <vt:variant>
        <vt:i4>1179709</vt:i4>
      </vt:variant>
      <vt:variant>
        <vt:i4>182</vt:i4>
      </vt:variant>
      <vt:variant>
        <vt:i4>0</vt:i4>
      </vt:variant>
      <vt:variant>
        <vt:i4>5</vt:i4>
      </vt:variant>
      <vt:variant>
        <vt:lpwstr/>
      </vt:variant>
      <vt:variant>
        <vt:lpwstr>_Toc508191953</vt:lpwstr>
      </vt:variant>
      <vt:variant>
        <vt:i4>1179709</vt:i4>
      </vt:variant>
      <vt:variant>
        <vt:i4>176</vt:i4>
      </vt:variant>
      <vt:variant>
        <vt:i4>0</vt:i4>
      </vt:variant>
      <vt:variant>
        <vt:i4>5</vt:i4>
      </vt:variant>
      <vt:variant>
        <vt:lpwstr/>
      </vt:variant>
      <vt:variant>
        <vt:lpwstr>_Toc508191952</vt:lpwstr>
      </vt:variant>
      <vt:variant>
        <vt:i4>1179709</vt:i4>
      </vt:variant>
      <vt:variant>
        <vt:i4>170</vt:i4>
      </vt:variant>
      <vt:variant>
        <vt:i4>0</vt:i4>
      </vt:variant>
      <vt:variant>
        <vt:i4>5</vt:i4>
      </vt:variant>
      <vt:variant>
        <vt:lpwstr/>
      </vt:variant>
      <vt:variant>
        <vt:lpwstr>_Toc508191951</vt:lpwstr>
      </vt:variant>
      <vt:variant>
        <vt:i4>1179709</vt:i4>
      </vt:variant>
      <vt:variant>
        <vt:i4>164</vt:i4>
      </vt:variant>
      <vt:variant>
        <vt:i4>0</vt:i4>
      </vt:variant>
      <vt:variant>
        <vt:i4>5</vt:i4>
      </vt:variant>
      <vt:variant>
        <vt:lpwstr/>
      </vt:variant>
      <vt:variant>
        <vt:lpwstr>_Toc508191950</vt:lpwstr>
      </vt:variant>
      <vt:variant>
        <vt:i4>1245245</vt:i4>
      </vt:variant>
      <vt:variant>
        <vt:i4>158</vt:i4>
      </vt:variant>
      <vt:variant>
        <vt:i4>0</vt:i4>
      </vt:variant>
      <vt:variant>
        <vt:i4>5</vt:i4>
      </vt:variant>
      <vt:variant>
        <vt:lpwstr/>
      </vt:variant>
      <vt:variant>
        <vt:lpwstr>_Toc508191949</vt:lpwstr>
      </vt:variant>
      <vt:variant>
        <vt:i4>1245245</vt:i4>
      </vt:variant>
      <vt:variant>
        <vt:i4>152</vt:i4>
      </vt:variant>
      <vt:variant>
        <vt:i4>0</vt:i4>
      </vt:variant>
      <vt:variant>
        <vt:i4>5</vt:i4>
      </vt:variant>
      <vt:variant>
        <vt:lpwstr/>
      </vt:variant>
      <vt:variant>
        <vt:lpwstr>_Toc508191948</vt:lpwstr>
      </vt:variant>
      <vt:variant>
        <vt:i4>1245245</vt:i4>
      </vt:variant>
      <vt:variant>
        <vt:i4>146</vt:i4>
      </vt:variant>
      <vt:variant>
        <vt:i4>0</vt:i4>
      </vt:variant>
      <vt:variant>
        <vt:i4>5</vt:i4>
      </vt:variant>
      <vt:variant>
        <vt:lpwstr/>
      </vt:variant>
      <vt:variant>
        <vt:lpwstr>_Toc508191947</vt:lpwstr>
      </vt:variant>
      <vt:variant>
        <vt:i4>1245245</vt:i4>
      </vt:variant>
      <vt:variant>
        <vt:i4>140</vt:i4>
      </vt:variant>
      <vt:variant>
        <vt:i4>0</vt:i4>
      </vt:variant>
      <vt:variant>
        <vt:i4>5</vt:i4>
      </vt:variant>
      <vt:variant>
        <vt:lpwstr/>
      </vt:variant>
      <vt:variant>
        <vt:lpwstr>_Toc508191946</vt:lpwstr>
      </vt:variant>
      <vt:variant>
        <vt:i4>1245245</vt:i4>
      </vt:variant>
      <vt:variant>
        <vt:i4>134</vt:i4>
      </vt:variant>
      <vt:variant>
        <vt:i4>0</vt:i4>
      </vt:variant>
      <vt:variant>
        <vt:i4>5</vt:i4>
      </vt:variant>
      <vt:variant>
        <vt:lpwstr/>
      </vt:variant>
      <vt:variant>
        <vt:lpwstr>_Toc508191945</vt:lpwstr>
      </vt:variant>
      <vt:variant>
        <vt:i4>1245245</vt:i4>
      </vt:variant>
      <vt:variant>
        <vt:i4>128</vt:i4>
      </vt:variant>
      <vt:variant>
        <vt:i4>0</vt:i4>
      </vt:variant>
      <vt:variant>
        <vt:i4>5</vt:i4>
      </vt:variant>
      <vt:variant>
        <vt:lpwstr/>
      </vt:variant>
      <vt:variant>
        <vt:lpwstr>_Toc508191944</vt:lpwstr>
      </vt:variant>
      <vt:variant>
        <vt:i4>1245245</vt:i4>
      </vt:variant>
      <vt:variant>
        <vt:i4>122</vt:i4>
      </vt:variant>
      <vt:variant>
        <vt:i4>0</vt:i4>
      </vt:variant>
      <vt:variant>
        <vt:i4>5</vt:i4>
      </vt:variant>
      <vt:variant>
        <vt:lpwstr/>
      </vt:variant>
      <vt:variant>
        <vt:lpwstr>_Toc508191943</vt:lpwstr>
      </vt:variant>
      <vt:variant>
        <vt:i4>1245245</vt:i4>
      </vt:variant>
      <vt:variant>
        <vt:i4>116</vt:i4>
      </vt:variant>
      <vt:variant>
        <vt:i4>0</vt:i4>
      </vt:variant>
      <vt:variant>
        <vt:i4>5</vt:i4>
      </vt:variant>
      <vt:variant>
        <vt:lpwstr/>
      </vt:variant>
      <vt:variant>
        <vt:lpwstr>_Toc508191942</vt:lpwstr>
      </vt:variant>
      <vt:variant>
        <vt:i4>1245245</vt:i4>
      </vt:variant>
      <vt:variant>
        <vt:i4>110</vt:i4>
      </vt:variant>
      <vt:variant>
        <vt:i4>0</vt:i4>
      </vt:variant>
      <vt:variant>
        <vt:i4>5</vt:i4>
      </vt:variant>
      <vt:variant>
        <vt:lpwstr/>
      </vt:variant>
      <vt:variant>
        <vt:lpwstr>_Toc508191941</vt:lpwstr>
      </vt:variant>
      <vt:variant>
        <vt:i4>1245245</vt:i4>
      </vt:variant>
      <vt:variant>
        <vt:i4>104</vt:i4>
      </vt:variant>
      <vt:variant>
        <vt:i4>0</vt:i4>
      </vt:variant>
      <vt:variant>
        <vt:i4>5</vt:i4>
      </vt:variant>
      <vt:variant>
        <vt:lpwstr/>
      </vt:variant>
      <vt:variant>
        <vt:lpwstr>_Toc508191940</vt:lpwstr>
      </vt:variant>
      <vt:variant>
        <vt:i4>1310781</vt:i4>
      </vt:variant>
      <vt:variant>
        <vt:i4>98</vt:i4>
      </vt:variant>
      <vt:variant>
        <vt:i4>0</vt:i4>
      </vt:variant>
      <vt:variant>
        <vt:i4>5</vt:i4>
      </vt:variant>
      <vt:variant>
        <vt:lpwstr/>
      </vt:variant>
      <vt:variant>
        <vt:lpwstr>_Toc508191939</vt:lpwstr>
      </vt:variant>
      <vt:variant>
        <vt:i4>1310781</vt:i4>
      </vt:variant>
      <vt:variant>
        <vt:i4>92</vt:i4>
      </vt:variant>
      <vt:variant>
        <vt:i4>0</vt:i4>
      </vt:variant>
      <vt:variant>
        <vt:i4>5</vt:i4>
      </vt:variant>
      <vt:variant>
        <vt:lpwstr/>
      </vt:variant>
      <vt:variant>
        <vt:lpwstr>_Toc508191938</vt:lpwstr>
      </vt:variant>
      <vt:variant>
        <vt:i4>1310781</vt:i4>
      </vt:variant>
      <vt:variant>
        <vt:i4>86</vt:i4>
      </vt:variant>
      <vt:variant>
        <vt:i4>0</vt:i4>
      </vt:variant>
      <vt:variant>
        <vt:i4>5</vt:i4>
      </vt:variant>
      <vt:variant>
        <vt:lpwstr/>
      </vt:variant>
      <vt:variant>
        <vt:lpwstr>_Toc508191937</vt:lpwstr>
      </vt:variant>
      <vt:variant>
        <vt:i4>1310781</vt:i4>
      </vt:variant>
      <vt:variant>
        <vt:i4>80</vt:i4>
      </vt:variant>
      <vt:variant>
        <vt:i4>0</vt:i4>
      </vt:variant>
      <vt:variant>
        <vt:i4>5</vt:i4>
      </vt:variant>
      <vt:variant>
        <vt:lpwstr/>
      </vt:variant>
      <vt:variant>
        <vt:lpwstr>_Toc508191936</vt:lpwstr>
      </vt:variant>
      <vt:variant>
        <vt:i4>1310781</vt:i4>
      </vt:variant>
      <vt:variant>
        <vt:i4>74</vt:i4>
      </vt:variant>
      <vt:variant>
        <vt:i4>0</vt:i4>
      </vt:variant>
      <vt:variant>
        <vt:i4>5</vt:i4>
      </vt:variant>
      <vt:variant>
        <vt:lpwstr/>
      </vt:variant>
      <vt:variant>
        <vt:lpwstr>_Toc508191935</vt:lpwstr>
      </vt:variant>
      <vt:variant>
        <vt:i4>1310781</vt:i4>
      </vt:variant>
      <vt:variant>
        <vt:i4>68</vt:i4>
      </vt:variant>
      <vt:variant>
        <vt:i4>0</vt:i4>
      </vt:variant>
      <vt:variant>
        <vt:i4>5</vt:i4>
      </vt:variant>
      <vt:variant>
        <vt:lpwstr/>
      </vt:variant>
      <vt:variant>
        <vt:lpwstr>_Toc508191934</vt:lpwstr>
      </vt:variant>
      <vt:variant>
        <vt:i4>1310781</vt:i4>
      </vt:variant>
      <vt:variant>
        <vt:i4>62</vt:i4>
      </vt:variant>
      <vt:variant>
        <vt:i4>0</vt:i4>
      </vt:variant>
      <vt:variant>
        <vt:i4>5</vt:i4>
      </vt:variant>
      <vt:variant>
        <vt:lpwstr/>
      </vt:variant>
      <vt:variant>
        <vt:lpwstr>_Toc508191933</vt:lpwstr>
      </vt:variant>
      <vt:variant>
        <vt:i4>1310781</vt:i4>
      </vt:variant>
      <vt:variant>
        <vt:i4>56</vt:i4>
      </vt:variant>
      <vt:variant>
        <vt:i4>0</vt:i4>
      </vt:variant>
      <vt:variant>
        <vt:i4>5</vt:i4>
      </vt:variant>
      <vt:variant>
        <vt:lpwstr/>
      </vt:variant>
      <vt:variant>
        <vt:lpwstr>_Toc508191932</vt:lpwstr>
      </vt:variant>
      <vt:variant>
        <vt:i4>1310781</vt:i4>
      </vt:variant>
      <vt:variant>
        <vt:i4>50</vt:i4>
      </vt:variant>
      <vt:variant>
        <vt:i4>0</vt:i4>
      </vt:variant>
      <vt:variant>
        <vt:i4>5</vt:i4>
      </vt:variant>
      <vt:variant>
        <vt:lpwstr/>
      </vt:variant>
      <vt:variant>
        <vt:lpwstr>_Toc508191931</vt:lpwstr>
      </vt:variant>
      <vt:variant>
        <vt:i4>1310781</vt:i4>
      </vt:variant>
      <vt:variant>
        <vt:i4>44</vt:i4>
      </vt:variant>
      <vt:variant>
        <vt:i4>0</vt:i4>
      </vt:variant>
      <vt:variant>
        <vt:i4>5</vt:i4>
      </vt:variant>
      <vt:variant>
        <vt:lpwstr/>
      </vt:variant>
      <vt:variant>
        <vt:lpwstr>_Toc508191930</vt:lpwstr>
      </vt:variant>
      <vt:variant>
        <vt:i4>1376317</vt:i4>
      </vt:variant>
      <vt:variant>
        <vt:i4>38</vt:i4>
      </vt:variant>
      <vt:variant>
        <vt:i4>0</vt:i4>
      </vt:variant>
      <vt:variant>
        <vt:i4>5</vt:i4>
      </vt:variant>
      <vt:variant>
        <vt:lpwstr/>
      </vt:variant>
      <vt:variant>
        <vt:lpwstr>_Toc508191929</vt:lpwstr>
      </vt:variant>
      <vt:variant>
        <vt:i4>1376317</vt:i4>
      </vt:variant>
      <vt:variant>
        <vt:i4>32</vt:i4>
      </vt:variant>
      <vt:variant>
        <vt:i4>0</vt:i4>
      </vt:variant>
      <vt:variant>
        <vt:i4>5</vt:i4>
      </vt:variant>
      <vt:variant>
        <vt:lpwstr/>
      </vt:variant>
      <vt:variant>
        <vt:lpwstr>_Toc508191928</vt:lpwstr>
      </vt:variant>
      <vt:variant>
        <vt:i4>1376317</vt:i4>
      </vt:variant>
      <vt:variant>
        <vt:i4>26</vt:i4>
      </vt:variant>
      <vt:variant>
        <vt:i4>0</vt:i4>
      </vt:variant>
      <vt:variant>
        <vt:i4>5</vt:i4>
      </vt:variant>
      <vt:variant>
        <vt:lpwstr/>
      </vt:variant>
      <vt:variant>
        <vt:lpwstr>_Toc508191927</vt:lpwstr>
      </vt:variant>
      <vt:variant>
        <vt:i4>1376317</vt:i4>
      </vt:variant>
      <vt:variant>
        <vt:i4>20</vt:i4>
      </vt:variant>
      <vt:variant>
        <vt:i4>0</vt:i4>
      </vt:variant>
      <vt:variant>
        <vt:i4>5</vt:i4>
      </vt:variant>
      <vt:variant>
        <vt:lpwstr/>
      </vt:variant>
      <vt:variant>
        <vt:lpwstr>_Toc508191926</vt:lpwstr>
      </vt:variant>
      <vt:variant>
        <vt:i4>1376317</vt:i4>
      </vt:variant>
      <vt:variant>
        <vt:i4>14</vt:i4>
      </vt:variant>
      <vt:variant>
        <vt:i4>0</vt:i4>
      </vt:variant>
      <vt:variant>
        <vt:i4>5</vt:i4>
      </vt:variant>
      <vt:variant>
        <vt:lpwstr/>
      </vt:variant>
      <vt:variant>
        <vt:lpwstr>_Toc508191925</vt:lpwstr>
      </vt:variant>
      <vt:variant>
        <vt:i4>1376317</vt:i4>
      </vt:variant>
      <vt:variant>
        <vt:i4>8</vt:i4>
      </vt:variant>
      <vt:variant>
        <vt:i4>0</vt:i4>
      </vt:variant>
      <vt:variant>
        <vt:i4>5</vt:i4>
      </vt:variant>
      <vt:variant>
        <vt:lpwstr/>
      </vt:variant>
      <vt:variant>
        <vt:lpwstr>_Toc508191924</vt:lpwstr>
      </vt:variant>
      <vt:variant>
        <vt:i4>1179650</vt:i4>
      </vt:variant>
      <vt:variant>
        <vt:i4>3</vt:i4>
      </vt:variant>
      <vt:variant>
        <vt:i4>0</vt:i4>
      </vt:variant>
      <vt:variant>
        <vt:i4>5</vt:i4>
      </vt:variant>
      <vt:variant>
        <vt:lpwstr>http://go.va.gov/VistAImaging</vt:lpwstr>
      </vt:variant>
      <vt:variant>
        <vt:lpwstr/>
      </vt:variant>
      <vt:variant>
        <vt:i4>5701697</vt:i4>
      </vt:variant>
      <vt:variant>
        <vt:i4>0</vt:i4>
      </vt:variant>
      <vt:variant>
        <vt:i4>0</vt:i4>
      </vt:variant>
      <vt:variant>
        <vt:i4>5</vt:i4>
      </vt:variant>
      <vt:variant>
        <vt:lpwstr>http://www.va.gov/imaging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VistARad User Guide</dc:title>
  <dc:subject/>
  <dc:creator>VistA Imaging Product Development</dc:creator>
  <cp:keywords/>
  <cp:lastModifiedBy>Smith, Joshua E. (Liberty ITS)</cp:lastModifiedBy>
  <cp:revision>3</cp:revision>
  <cp:lastPrinted>2019-12-10T20:26:00Z</cp:lastPrinted>
  <dcterms:created xsi:type="dcterms:W3CDTF">2019-12-16T21:25:00Z</dcterms:created>
  <dcterms:modified xsi:type="dcterms:W3CDTF">2019-12-16T21:25:00Z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 Date">
    <vt:lpwstr>Aug 2013</vt:lpwstr>
  </property>
  <property fmtid="{D5CDD505-2E9C-101B-9397-08002B2CF9AE}" pid="3" name="_Doc Rev">
    <vt:lpwstr>9</vt:lpwstr>
  </property>
  <property fmtid="{D5CDD505-2E9C-101B-9397-08002B2CF9AE}" pid="4" name="Patch">
    <vt:lpwstr>133</vt:lpwstr>
  </property>
  <property fmtid="{D5CDD505-2E9C-101B-9397-08002B2CF9AE}" pid="5" name="_PatchNumber">
    <vt:lpwstr>MAG*3.0*133</vt:lpwstr>
  </property>
</Properties>
</file>